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AC490C" w14:textId="1F1ED7F6" w:rsidR="00915900" w:rsidRPr="00915900" w:rsidRDefault="002B563A" w:rsidP="00E03779">
      <w:pPr>
        <w:ind w:right="-450"/>
        <w:jc w:val="center"/>
        <w:rPr>
          <w:b/>
          <w:color w:val="000080"/>
          <w:sz w:val="72"/>
          <w:szCs w:val="72"/>
        </w:rPr>
      </w:pPr>
      <w:bookmarkStart w:id="4" w:name="_Toc486325555"/>
      <w:r>
        <w:rPr>
          <w:b/>
          <w:color w:val="000080"/>
          <w:sz w:val="72"/>
          <w:szCs w:val="72"/>
        </w:rPr>
        <w:t>e-APS U</w:t>
      </w:r>
      <w:r w:rsidR="00915900" w:rsidRPr="00915900">
        <w:rPr>
          <w:b/>
          <w:color w:val="000080"/>
          <w:sz w:val="72"/>
          <w:szCs w:val="72"/>
        </w:rPr>
        <w:t>ser Manual</w:t>
      </w:r>
    </w:p>
    <w:p w14:paraId="797B439F" w14:textId="77777777" w:rsidR="00B61459" w:rsidRDefault="00B61459" w:rsidP="00E03779">
      <w:pPr>
        <w:pStyle w:val="CoverSubtitle"/>
        <w:ind w:right="-450"/>
      </w:pPr>
      <w:r>
        <w:t>Hardware and Software</w:t>
      </w:r>
    </w:p>
    <w:p w14:paraId="08DE2B1E" w14:textId="77777777" w:rsidR="00110D46" w:rsidRDefault="00110D46" w:rsidP="00E03779">
      <w:pPr>
        <w:ind w:right="-450"/>
      </w:pPr>
    </w:p>
    <w:p w14:paraId="4E28D738" w14:textId="77777777" w:rsidR="00B61459" w:rsidRDefault="00B61459" w:rsidP="00B61459"/>
    <w:p w14:paraId="0FD55776" w14:textId="77777777" w:rsidR="00110D46" w:rsidRPr="00226CF1" w:rsidRDefault="00110D46" w:rsidP="00B61459"/>
    <w:p w14:paraId="068914B9" w14:textId="7D4FB595" w:rsidR="00B61459" w:rsidRDefault="00A952D2" w:rsidP="00E03779">
      <w:pPr>
        <w:ind w:right="-450"/>
        <w:jc w:val="center"/>
        <w:rPr>
          <w:noProof/>
        </w:rPr>
      </w:pPr>
      <w:r>
        <w:rPr>
          <w:noProof/>
        </w:rPr>
        <w:drawing>
          <wp:inline distT="0" distB="0" distL="0" distR="0" wp14:anchorId="0AD2D502" wp14:editId="566CD5B0">
            <wp:extent cx="4998346" cy="3748759"/>
            <wp:effectExtent l="0" t="0" r="0" b="4445"/>
            <wp:docPr id="2805" name="Picture 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Page.png"/>
                    <pic:cNvPicPr/>
                  </pic:nvPicPr>
                  <pic:blipFill>
                    <a:blip r:embed="rId11">
                      <a:extLst>
                        <a:ext uri="{28A0092B-C50C-407E-A947-70E740481C1C}">
                          <a14:useLocalDpi xmlns:a14="http://schemas.microsoft.com/office/drawing/2010/main" val="0"/>
                        </a:ext>
                      </a:extLst>
                    </a:blip>
                    <a:stretch>
                      <a:fillRect/>
                    </a:stretch>
                  </pic:blipFill>
                  <pic:spPr>
                    <a:xfrm>
                      <a:off x="0" y="0"/>
                      <a:ext cx="4998346" cy="3748759"/>
                    </a:xfrm>
                    <a:prstGeom prst="rect">
                      <a:avLst/>
                    </a:prstGeom>
                  </pic:spPr>
                </pic:pic>
              </a:graphicData>
            </a:graphic>
          </wp:inline>
        </w:drawing>
      </w:r>
    </w:p>
    <w:p w14:paraId="25F3CC7C" w14:textId="19EBFE48" w:rsidR="00E52F03" w:rsidRPr="00737029" w:rsidRDefault="00E52F03" w:rsidP="00E03779">
      <w:pPr>
        <w:ind w:right="-450"/>
        <w:jc w:val="center"/>
        <w:rPr>
          <w:noProof/>
          <w:color w:val="FF0000"/>
        </w:rPr>
      </w:pPr>
    </w:p>
    <w:p w14:paraId="53ECC24A" w14:textId="77777777" w:rsidR="00B61459" w:rsidRDefault="00B61459" w:rsidP="00110D46">
      <w:pPr>
        <w:rPr>
          <w:noProof/>
        </w:rPr>
      </w:pPr>
    </w:p>
    <w:p w14:paraId="3CE67CDB" w14:textId="77777777" w:rsidR="00110D46" w:rsidRPr="00810503" w:rsidRDefault="00110D46" w:rsidP="00110D46">
      <w:pPr>
        <w:rPr>
          <w:noProof/>
        </w:rPr>
      </w:pPr>
    </w:p>
    <w:p w14:paraId="7150AD94" w14:textId="1AF461BD" w:rsidR="009232DC" w:rsidRDefault="006011A0" w:rsidP="00110D46">
      <w:pPr>
        <w:pStyle w:val="CoverSubtitle"/>
        <w:rPr>
          <w:noProof/>
        </w:rPr>
      </w:pPr>
      <w:r>
        <w:rPr>
          <w:noProof/>
        </w:rPr>
        <w:t xml:space="preserve">Version </w:t>
      </w:r>
      <w:r w:rsidR="00981D5B">
        <w:rPr>
          <w:noProof/>
        </w:rPr>
        <w:t>3.</w:t>
      </w:r>
      <w:ins w:id="5" w:author="Ryan Beck" w:date="2022-10-10T09:58:00Z">
        <w:r w:rsidR="000B390A">
          <w:rPr>
            <w:noProof/>
          </w:rPr>
          <w:t>11</w:t>
        </w:r>
      </w:ins>
      <w:del w:id="6" w:author="Ryan Beck" w:date="2022-10-10T09:58:00Z">
        <w:r w:rsidR="002C3769" w:rsidDel="000B390A">
          <w:rPr>
            <w:noProof/>
          </w:rPr>
          <w:delText>8</w:delText>
        </w:r>
      </w:del>
    </w:p>
    <w:p w14:paraId="3F2006AB" w14:textId="77777777" w:rsidR="00C04C14" w:rsidRDefault="00C04C14" w:rsidP="00C04C14">
      <w:pPr>
        <w:rPr>
          <w:noProof/>
        </w:rPr>
      </w:pPr>
    </w:p>
    <w:p w14:paraId="4AACAA5C" w14:textId="58E01444" w:rsidR="00C04C14" w:rsidRPr="00F6467F" w:rsidRDefault="00C04C14" w:rsidP="00110D46">
      <w:pPr>
        <w:pStyle w:val="CoverSubtitle"/>
        <w:rPr>
          <w:noProof/>
          <w:color w:val="FF0000"/>
          <w:sz w:val="44"/>
          <w:szCs w:val="44"/>
        </w:rPr>
      </w:pPr>
      <w:r w:rsidRPr="00C04C14">
        <w:rPr>
          <w:noProof/>
          <w:sz w:val="44"/>
          <w:szCs w:val="44"/>
        </w:rPr>
        <w:t>Publication Number</w:t>
      </w:r>
      <w:r w:rsidR="003D353E">
        <w:rPr>
          <w:noProof/>
          <w:sz w:val="44"/>
          <w:szCs w:val="44"/>
        </w:rPr>
        <w:t xml:space="preserve"> SFT</w:t>
      </w:r>
      <w:r w:rsidR="00F6467F">
        <w:rPr>
          <w:noProof/>
          <w:sz w:val="44"/>
          <w:szCs w:val="44"/>
        </w:rPr>
        <w:t>-</w:t>
      </w:r>
      <w:r w:rsidR="002B563A">
        <w:rPr>
          <w:noProof/>
          <w:sz w:val="44"/>
          <w:szCs w:val="44"/>
        </w:rPr>
        <w:t>321000-151</w:t>
      </w:r>
    </w:p>
    <w:p w14:paraId="5D1055E6" w14:textId="77777777" w:rsidR="00B61459" w:rsidRDefault="00B61459" w:rsidP="00110D46">
      <w:pPr>
        <w:rPr>
          <w:noProof/>
        </w:rPr>
      </w:pPr>
    </w:p>
    <w:p w14:paraId="56BC4786" w14:textId="77777777" w:rsidR="00110D46" w:rsidRDefault="00110D46" w:rsidP="00110D46">
      <w:pPr>
        <w:rPr>
          <w:noProof/>
        </w:rPr>
      </w:pPr>
    </w:p>
    <w:p w14:paraId="1010B9E6" w14:textId="77777777" w:rsidR="00B61459" w:rsidRDefault="00B61459" w:rsidP="00110D46">
      <w:pPr>
        <w:rPr>
          <w:noProof/>
        </w:rPr>
      </w:pPr>
    </w:p>
    <w:p w14:paraId="47BE41D5" w14:textId="2776665F" w:rsidR="00C45154" w:rsidRDefault="00C45154" w:rsidP="00E03779">
      <w:pPr>
        <w:ind w:right="-450"/>
        <w:jc w:val="center"/>
      </w:pPr>
    </w:p>
    <w:p w14:paraId="6DB7375C" w14:textId="77777777" w:rsidR="004D5E4A" w:rsidRDefault="004D5E4A" w:rsidP="00B61459">
      <w:pPr>
        <w:sectPr w:rsidR="004D5E4A" w:rsidSect="00635849">
          <w:headerReference w:type="even" r:id="rId12"/>
          <w:headerReference w:type="default" r:id="rId13"/>
          <w:footerReference w:type="even" r:id="rId14"/>
          <w:footerReference w:type="default" r:id="rId15"/>
          <w:type w:val="continuous"/>
          <w:pgSz w:w="12240" w:h="15840" w:code="1"/>
          <w:pgMar w:top="1296" w:right="1890" w:bottom="1440" w:left="1440" w:header="576" w:footer="720" w:gutter="0"/>
          <w:pgNumType w:fmt="lowerRoman" w:start="1"/>
          <w:cols w:space="720"/>
        </w:sectPr>
      </w:pPr>
    </w:p>
    <w:p w14:paraId="6A39A166" w14:textId="77777777" w:rsidR="00B61459" w:rsidRDefault="00B61459" w:rsidP="00B61459"/>
    <w:p w14:paraId="197D3FF0" w14:textId="05B1944B" w:rsidR="00A952D2" w:rsidRDefault="00A952D2" w:rsidP="00E03779">
      <w:pPr>
        <w:ind w:right="-450"/>
        <w:jc w:val="center"/>
        <w:rPr>
          <w:b/>
          <w:sz w:val="36"/>
          <w:szCs w:val="36"/>
        </w:rPr>
      </w:pPr>
      <w:r>
        <w:rPr>
          <w:b/>
          <w:sz w:val="36"/>
          <w:szCs w:val="36"/>
        </w:rPr>
        <w:t>e-APS</w:t>
      </w:r>
      <w:r w:rsidR="00DB2DA8" w:rsidRPr="00F7798D">
        <w:rPr>
          <w:b/>
          <w:sz w:val="36"/>
          <w:szCs w:val="36"/>
        </w:rPr>
        <w:t xml:space="preserve"> </w:t>
      </w:r>
    </w:p>
    <w:p w14:paraId="3FF1C07D" w14:textId="351F73EF" w:rsidR="00DB2DA8" w:rsidRPr="00F7798D" w:rsidRDefault="00A952D2" w:rsidP="00E03779">
      <w:pPr>
        <w:ind w:right="-450"/>
        <w:jc w:val="center"/>
        <w:rPr>
          <w:b/>
          <w:sz w:val="36"/>
          <w:szCs w:val="36"/>
        </w:rPr>
      </w:pPr>
      <w:r>
        <w:rPr>
          <w:b/>
          <w:sz w:val="36"/>
          <w:szCs w:val="36"/>
        </w:rPr>
        <w:t xml:space="preserve">Hardware and Software </w:t>
      </w:r>
      <w:r w:rsidR="00DB2DA8" w:rsidRPr="00F7798D">
        <w:rPr>
          <w:b/>
          <w:sz w:val="36"/>
          <w:szCs w:val="36"/>
        </w:rPr>
        <w:t>User Manual</w:t>
      </w:r>
    </w:p>
    <w:p w14:paraId="38724D9B" w14:textId="77777777" w:rsidR="00F7798D" w:rsidRDefault="00F7798D" w:rsidP="00E03779">
      <w:pPr>
        <w:ind w:right="-450"/>
      </w:pPr>
    </w:p>
    <w:p w14:paraId="1418171E" w14:textId="77777777" w:rsidR="00F57EDF" w:rsidRDefault="00F57EDF" w:rsidP="00E03779">
      <w:pPr>
        <w:ind w:right="-450"/>
      </w:pPr>
    </w:p>
    <w:p w14:paraId="7CCE4594" w14:textId="77777777" w:rsidR="00A952D2" w:rsidRDefault="00A952D2" w:rsidP="00A952D2">
      <w:pPr>
        <w:jc w:val="center"/>
        <w:rPr>
          <w:rFonts w:ascii="Arial" w:hAnsi="Arial" w:cs="Arial"/>
          <w:b/>
          <w:sz w:val="24"/>
        </w:rPr>
      </w:pPr>
      <w:r w:rsidRPr="00074765">
        <w:rPr>
          <w:rFonts w:ascii="Arial" w:hAnsi="Arial" w:cs="Arial"/>
          <w:b/>
          <w:sz w:val="24"/>
        </w:rPr>
        <w:t xml:space="preserve">KIC, a Division of Embedded Designs, Inc., grants this product and software license to </w:t>
      </w:r>
      <w:r>
        <w:rPr>
          <w:rFonts w:ascii="Arial" w:hAnsi="Arial" w:cs="Arial"/>
          <w:b/>
          <w:sz w:val="24"/>
        </w:rPr>
        <w:t>Shenzhen EMY Technology Co. Ltd.</w:t>
      </w:r>
      <w:r w:rsidRPr="00074765">
        <w:rPr>
          <w:rFonts w:ascii="Arial" w:hAnsi="Arial" w:cs="Arial"/>
          <w:b/>
          <w:sz w:val="24"/>
        </w:rPr>
        <w:t xml:space="preserve"> for resale.</w:t>
      </w:r>
    </w:p>
    <w:p w14:paraId="10502F03" w14:textId="77777777" w:rsidR="00A952D2" w:rsidRPr="00074765" w:rsidRDefault="00A952D2" w:rsidP="00A952D2">
      <w:pPr>
        <w:jc w:val="center"/>
        <w:rPr>
          <w:rFonts w:ascii="Arial" w:hAnsi="Arial" w:cs="Arial"/>
          <w:b/>
          <w:sz w:val="24"/>
        </w:rPr>
      </w:pPr>
    </w:p>
    <w:p w14:paraId="7B3B8B46" w14:textId="3A056B07" w:rsidR="00F57EDF" w:rsidRPr="00754243" w:rsidRDefault="002B4F6A" w:rsidP="00E03779">
      <w:pPr>
        <w:pStyle w:val="Subtitle"/>
        <w:ind w:right="-450"/>
      </w:pPr>
      <w:r w:rsidRPr="00754243">
        <w:t xml:space="preserve">Copyright © </w:t>
      </w:r>
      <w:r w:rsidR="007224D2" w:rsidRPr="00754243">
        <w:t>20</w:t>
      </w:r>
      <w:r w:rsidR="00391BFD">
        <w:t>2</w:t>
      </w:r>
      <w:ins w:id="7" w:author="Tom Bergeron" w:date="2022-11-11T08:07:00Z">
        <w:r w:rsidR="00DC3B12">
          <w:t>2</w:t>
        </w:r>
      </w:ins>
      <w:del w:id="8" w:author="Tom Bergeron" w:date="2022-11-11T08:07:00Z">
        <w:r w:rsidR="002C3769" w:rsidDel="00DC3B12">
          <w:delText>1</w:delText>
        </w:r>
      </w:del>
      <w:r w:rsidR="00F57EDF" w:rsidRPr="00754243">
        <w:t xml:space="preserve"> KIC.  All rights reserved.  Patents pending.</w:t>
      </w:r>
    </w:p>
    <w:p w14:paraId="365AF12B" w14:textId="77777777" w:rsidR="00F57EDF" w:rsidRDefault="00F57EDF" w:rsidP="00E03779">
      <w:pPr>
        <w:pStyle w:val="Subtitle"/>
        <w:ind w:right="-450"/>
      </w:pPr>
      <w:r>
        <w:t>16120 West Bernardo Drive</w:t>
      </w:r>
    </w:p>
    <w:p w14:paraId="59E2D875" w14:textId="77777777" w:rsidR="00F57EDF" w:rsidRDefault="00F57EDF" w:rsidP="00E03779">
      <w:pPr>
        <w:pStyle w:val="Subtitle"/>
        <w:ind w:right="-450"/>
      </w:pPr>
      <w:r>
        <w:t>San Diego, CA  92127</w:t>
      </w:r>
    </w:p>
    <w:p w14:paraId="6E96F889" w14:textId="77777777" w:rsidR="00F57EDF" w:rsidRDefault="00F57EDF" w:rsidP="00E03779">
      <w:pPr>
        <w:pStyle w:val="Subtitle"/>
        <w:ind w:right="-450"/>
      </w:pPr>
      <w:r>
        <w:t>Phone: +1 858 673 6050      Fax: +1 858 673 0085</w:t>
      </w:r>
    </w:p>
    <w:p w14:paraId="30C99F86" w14:textId="77777777" w:rsidR="00F57EDF" w:rsidRDefault="00F57EDF" w:rsidP="00E03779">
      <w:pPr>
        <w:pStyle w:val="Subtitle"/>
        <w:ind w:right="-450"/>
      </w:pPr>
      <w:r>
        <w:t>A Division of Embedded Designs Inc.</w:t>
      </w:r>
    </w:p>
    <w:p w14:paraId="41F9A5FB" w14:textId="77777777" w:rsidR="00F57EDF" w:rsidRDefault="00F57EDF" w:rsidP="00E03779">
      <w:pPr>
        <w:ind w:right="-450"/>
      </w:pPr>
    </w:p>
    <w:p w14:paraId="216160E8" w14:textId="77777777" w:rsidR="00F57EDF" w:rsidRDefault="00F57EDF" w:rsidP="00E03779">
      <w:pPr>
        <w:ind w:right="-450"/>
      </w:pPr>
    </w:p>
    <w:p w14:paraId="2FCF6C24" w14:textId="021270CB" w:rsidR="00F57EDF" w:rsidRDefault="00A952D2" w:rsidP="00737029">
      <w:pPr>
        <w:spacing w:before="600"/>
      </w:pPr>
      <w:r w:rsidRPr="00074765">
        <w:t xml:space="preserve">This document contains information that is proprietary to KIC and/or </w:t>
      </w:r>
      <w:r>
        <w:t xml:space="preserve">Shenzhen EMY Technology Co. </w:t>
      </w:r>
      <w:proofErr w:type="gramStart"/>
      <w:r>
        <w:t>Ltd.</w:t>
      </w:r>
      <w:r w:rsidRPr="00074765">
        <w:t>.</w:t>
      </w:r>
      <w:proofErr w:type="gramEnd"/>
      <w:r w:rsidRPr="00074765">
        <w:t xml:space="preserve">  Said information, is copyrighted as is all associated software and hardware.  All rights are reserved. Patents are pending.</w:t>
      </w:r>
    </w:p>
    <w:p w14:paraId="2FC4B98B" w14:textId="77777777" w:rsidR="00F57EDF" w:rsidRDefault="00F57EDF" w:rsidP="00E03779">
      <w:pPr>
        <w:ind w:right="-450"/>
      </w:pPr>
    </w:p>
    <w:p w14:paraId="290ED673" w14:textId="77777777" w:rsidR="00F57EDF" w:rsidRDefault="00F57EDF" w:rsidP="00E03779">
      <w:pPr>
        <w:ind w:right="-450"/>
      </w:pPr>
      <w:r>
        <w:t>This document and the information contained in it may not be sold, duplicated, used, or disclosed, in whole or in part, except as specifically authorized in writing by KIC.  The information contained in this document and associated software is subject to change without notice.</w:t>
      </w:r>
    </w:p>
    <w:p w14:paraId="3945C229" w14:textId="77777777" w:rsidR="00F57EDF" w:rsidRDefault="00F57EDF" w:rsidP="00E03779">
      <w:pPr>
        <w:ind w:right="-450"/>
      </w:pPr>
    </w:p>
    <w:p w14:paraId="44366434" w14:textId="77777777" w:rsidR="00F57EDF" w:rsidRDefault="00F57EDF" w:rsidP="00E03779">
      <w:pPr>
        <w:ind w:right="-450"/>
      </w:pPr>
      <w:r>
        <w:t>There are no warranties with respect to the information contained in this document, express or implied, except as provided by written contract between KIC and the customer.</w:t>
      </w:r>
    </w:p>
    <w:p w14:paraId="75AEF967" w14:textId="77777777" w:rsidR="00F57EDF" w:rsidRDefault="00F57EDF" w:rsidP="00E03779">
      <w:pPr>
        <w:ind w:right="-450"/>
      </w:pPr>
    </w:p>
    <w:p w14:paraId="54A2CE71" w14:textId="77777777" w:rsidR="00F57EDF" w:rsidRDefault="00F57EDF" w:rsidP="00E03779">
      <w:pPr>
        <w:ind w:right="-450"/>
      </w:pPr>
      <w:r>
        <w:t>All KIC product names and logos are trademarks of Embedded Designs, Inc. All other trademarks used herein are the property of their respective owners.</w:t>
      </w:r>
    </w:p>
    <w:p w14:paraId="04D69FCB" w14:textId="77777777" w:rsidR="00F57EDF" w:rsidRDefault="00F57EDF" w:rsidP="00E03779">
      <w:pPr>
        <w:ind w:right="-450"/>
      </w:pPr>
    </w:p>
    <w:p w14:paraId="38BCE0F3" w14:textId="77777777" w:rsidR="008D1FE5" w:rsidRDefault="008D1FE5" w:rsidP="00E03779">
      <w:pPr>
        <w:ind w:right="-450"/>
      </w:pPr>
    </w:p>
    <w:p w14:paraId="410E9894" w14:textId="37886CC6" w:rsidR="00776839" w:rsidRPr="00737029" w:rsidRDefault="00DB27B2" w:rsidP="00E03779">
      <w:pPr>
        <w:spacing w:after="120"/>
        <w:ind w:right="-450"/>
        <w:jc w:val="both"/>
        <w:rPr>
          <w:rFonts w:ascii="Arial" w:hAnsi="Arial" w:cs="Arial"/>
          <w:b/>
          <w:color w:val="FF0000"/>
          <w:sz w:val="28"/>
          <w:szCs w:val="28"/>
        </w:rPr>
      </w:pPr>
      <w:r>
        <w:rPr>
          <w:rFonts w:ascii="Arial" w:hAnsi="Arial" w:cs="Arial"/>
          <w:b/>
          <w:sz w:val="36"/>
          <w:szCs w:val="36"/>
        </w:rPr>
        <w:br w:type="page"/>
      </w:r>
      <w:r w:rsidR="00776839" w:rsidRPr="00095C72">
        <w:rPr>
          <w:rFonts w:ascii="Arial" w:hAnsi="Arial" w:cs="Arial"/>
          <w:b/>
          <w:sz w:val="28"/>
          <w:szCs w:val="28"/>
        </w:rPr>
        <w:lastRenderedPageBreak/>
        <w:t>Software Licensing Agreement and Product Warranty</w:t>
      </w:r>
    </w:p>
    <w:p w14:paraId="6E68644E" w14:textId="77777777" w:rsidR="00A952D2" w:rsidRPr="00A952D2" w:rsidRDefault="00A952D2" w:rsidP="00A952D2">
      <w:pPr>
        <w:spacing w:after="120"/>
        <w:ind w:right="-450"/>
        <w:jc w:val="both"/>
        <w:rPr>
          <w:sz w:val="18"/>
          <w:szCs w:val="16"/>
        </w:rPr>
      </w:pPr>
      <w:r w:rsidRPr="00A952D2">
        <w:rPr>
          <w:sz w:val="18"/>
          <w:szCs w:val="16"/>
        </w:rPr>
        <w:t xml:space="preserve">The e-APS software sold by Shenzhen EMY Technology Co. Ltd. is subject to the following license terms and conditions. </w:t>
      </w:r>
    </w:p>
    <w:p w14:paraId="35DD030A" w14:textId="77777777" w:rsidR="00A952D2" w:rsidRPr="00A952D2" w:rsidRDefault="00A952D2" w:rsidP="00A952D2">
      <w:pPr>
        <w:numPr>
          <w:ilvl w:val="0"/>
          <w:numId w:val="144"/>
        </w:numPr>
        <w:spacing w:after="120"/>
        <w:ind w:right="-450"/>
        <w:jc w:val="both"/>
        <w:rPr>
          <w:b/>
          <w:sz w:val="18"/>
          <w:szCs w:val="16"/>
        </w:rPr>
      </w:pPr>
      <w:r w:rsidRPr="00A952D2">
        <w:rPr>
          <w:b/>
          <w:sz w:val="18"/>
          <w:szCs w:val="16"/>
        </w:rPr>
        <w:t>KIC SOFTWARE LICENSE</w:t>
      </w:r>
    </w:p>
    <w:p w14:paraId="7ACA7676" w14:textId="77777777" w:rsidR="00A952D2" w:rsidRPr="00A952D2" w:rsidRDefault="00A952D2" w:rsidP="00A952D2">
      <w:pPr>
        <w:numPr>
          <w:ilvl w:val="1"/>
          <w:numId w:val="144"/>
        </w:numPr>
        <w:spacing w:after="120"/>
        <w:ind w:right="-450"/>
        <w:jc w:val="both"/>
        <w:rPr>
          <w:sz w:val="18"/>
          <w:szCs w:val="16"/>
        </w:rPr>
      </w:pPr>
      <w:r w:rsidRPr="00A952D2">
        <w:rPr>
          <w:sz w:val="18"/>
          <w:szCs w:val="16"/>
        </w:rPr>
        <w:t>This is a software license granted by KIC, mailing address 16120West Bernardo Drive San Diego, CA 92127.</w:t>
      </w:r>
    </w:p>
    <w:p w14:paraId="442F9948" w14:textId="0F02E315" w:rsidR="00A952D2" w:rsidRPr="00A952D2" w:rsidRDefault="00A952D2" w:rsidP="00A952D2">
      <w:pPr>
        <w:numPr>
          <w:ilvl w:val="1"/>
          <w:numId w:val="144"/>
        </w:numPr>
        <w:spacing w:after="120"/>
        <w:ind w:right="-450"/>
        <w:jc w:val="both"/>
        <w:rPr>
          <w:sz w:val="18"/>
          <w:szCs w:val="16"/>
        </w:rPr>
      </w:pPr>
      <w:r w:rsidRPr="00A952D2">
        <w:rPr>
          <w:sz w:val="18"/>
          <w:szCs w:val="16"/>
        </w:rPr>
        <w:t>The e-APS software is licensed to you as the end user and is not sold.</w:t>
      </w:r>
    </w:p>
    <w:p w14:paraId="71184821" w14:textId="77777777" w:rsidR="00A952D2" w:rsidRPr="00A952D2" w:rsidRDefault="00A952D2" w:rsidP="00A952D2">
      <w:pPr>
        <w:numPr>
          <w:ilvl w:val="1"/>
          <w:numId w:val="144"/>
        </w:numPr>
        <w:spacing w:after="120"/>
        <w:ind w:right="-450"/>
        <w:jc w:val="both"/>
        <w:rPr>
          <w:sz w:val="18"/>
          <w:szCs w:val="16"/>
        </w:rPr>
      </w:pPr>
      <w:r w:rsidRPr="00A952D2">
        <w:rPr>
          <w:sz w:val="18"/>
          <w:szCs w:val="16"/>
        </w:rPr>
        <w:t>The e-APS software is copyrighted material.</w:t>
      </w:r>
    </w:p>
    <w:p w14:paraId="4B94062F" w14:textId="77777777" w:rsidR="00A952D2" w:rsidRPr="00A952D2" w:rsidRDefault="00A952D2" w:rsidP="00A952D2">
      <w:pPr>
        <w:numPr>
          <w:ilvl w:val="1"/>
          <w:numId w:val="144"/>
        </w:numPr>
        <w:spacing w:after="120"/>
        <w:ind w:right="-450"/>
        <w:jc w:val="both"/>
        <w:rPr>
          <w:sz w:val="18"/>
          <w:szCs w:val="16"/>
        </w:rPr>
      </w:pPr>
      <w:r w:rsidRPr="00A952D2">
        <w:rPr>
          <w:sz w:val="18"/>
          <w:szCs w:val="16"/>
        </w:rPr>
        <w:t>The e-APS software is licensed for use with one or more pieces of associated hardware that together constitute a thermal process management system.  This license allows you to use the software with the purchased system.  You must purchase additional copies of the software if used with additional system hardware.</w:t>
      </w:r>
    </w:p>
    <w:p w14:paraId="08BE1E02" w14:textId="77777777" w:rsidR="00A952D2" w:rsidRPr="00A952D2" w:rsidRDefault="00A952D2" w:rsidP="00A952D2">
      <w:pPr>
        <w:numPr>
          <w:ilvl w:val="1"/>
          <w:numId w:val="144"/>
        </w:numPr>
        <w:spacing w:after="120"/>
        <w:ind w:right="-450"/>
        <w:jc w:val="both"/>
        <w:rPr>
          <w:sz w:val="18"/>
          <w:szCs w:val="16"/>
        </w:rPr>
      </w:pPr>
      <w:r w:rsidRPr="00A952D2">
        <w:rPr>
          <w:sz w:val="18"/>
          <w:szCs w:val="16"/>
        </w:rPr>
        <w:t>You may not change, modify, decompile, disassemble, or otherwise reverse engineer the licensed software.</w:t>
      </w:r>
    </w:p>
    <w:p w14:paraId="0091D98B" w14:textId="77777777" w:rsidR="00A952D2" w:rsidRPr="00A952D2" w:rsidRDefault="00A952D2" w:rsidP="00A952D2">
      <w:pPr>
        <w:numPr>
          <w:ilvl w:val="0"/>
          <w:numId w:val="144"/>
        </w:numPr>
        <w:spacing w:after="120"/>
        <w:ind w:right="-450"/>
        <w:jc w:val="both"/>
        <w:rPr>
          <w:b/>
          <w:sz w:val="18"/>
          <w:szCs w:val="16"/>
        </w:rPr>
      </w:pPr>
      <w:r w:rsidRPr="00A952D2">
        <w:rPr>
          <w:b/>
          <w:sz w:val="18"/>
          <w:szCs w:val="16"/>
        </w:rPr>
        <w:t>LIMITED WARRANTY</w:t>
      </w:r>
    </w:p>
    <w:p w14:paraId="7653606A" w14:textId="77777777" w:rsidR="00A952D2" w:rsidRPr="00A952D2" w:rsidRDefault="00A952D2" w:rsidP="00A952D2">
      <w:pPr>
        <w:numPr>
          <w:ilvl w:val="1"/>
          <w:numId w:val="144"/>
        </w:numPr>
        <w:spacing w:after="120"/>
        <w:ind w:right="-450"/>
        <w:jc w:val="both"/>
        <w:rPr>
          <w:sz w:val="18"/>
          <w:szCs w:val="16"/>
        </w:rPr>
      </w:pPr>
      <w:r w:rsidRPr="00A952D2">
        <w:rPr>
          <w:sz w:val="18"/>
          <w:szCs w:val="16"/>
        </w:rPr>
        <w:t>KIC warrants that the system hardware and software are free from defects in material and workmanship under normal use. KIC warrants that the system as a whole will perform substantially in accordance with the specifications set forth in the documentation provided with it.</w:t>
      </w:r>
    </w:p>
    <w:p w14:paraId="77A6C82E" w14:textId="77777777" w:rsidR="00A952D2" w:rsidRPr="00A952D2" w:rsidRDefault="00A952D2" w:rsidP="00A952D2">
      <w:pPr>
        <w:numPr>
          <w:ilvl w:val="1"/>
          <w:numId w:val="144"/>
        </w:numPr>
        <w:spacing w:after="120"/>
        <w:ind w:right="-450"/>
        <w:jc w:val="both"/>
        <w:rPr>
          <w:sz w:val="18"/>
          <w:szCs w:val="16"/>
        </w:rPr>
      </w:pPr>
      <w:r w:rsidRPr="00A952D2">
        <w:rPr>
          <w:sz w:val="18"/>
          <w:szCs w:val="16"/>
        </w:rPr>
        <w:t>Warranty regarding rated temperature: Components of the system hardware are rated by KIC for proper performance up to a specified maximum temperature.  Any component that KIC determines to have been exposed to temperatures higher than the rated temperature is not covered under this warranty.</w:t>
      </w:r>
    </w:p>
    <w:p w14:paraId="545A73E3" w14:textId="77777777" w:rsidR="00A952D2" w:rsidRPr="00A952D2" w:rsidRDefault="00A952D2" w:rsidP="00A952D2">
      <w:pPr>
        <w:numPr>
          <w:ilvl w:val="1"/>
          <w:numId w:val="144"/>
        </w:numPr>
        <w:spacing w:after="120"/>
        <w:ind w:right="-450"/>
        <w:jc w:val="both"/>
        <w:rPr>
          <w:sz w:val="18"/>
          <w:szCs w:val="16"/>
        </w:rPr>
      </w:pPr>
      <w:r w:rsidRPr="00A952D2">
        <w:rPr>
          <w:sz w:val="18"/>
          <w:szCs w:val="16"/>
        </w:rPr>
        <w:t>Start of the Warranty period. The warranty period begins the day the e-APS product is delivered to you as the first customer.</w:t>
      </w:r>
    </w:p>
    <w:p w14:paraId="2D1CA9F3" w14:textId="77777777" w:rsidR="00A952D2" w:rsidRPr="00A952D2" w:rsidRDefault="00A952D2" w:rsidP="00A952D2">
      <w:pPr>
        <w:numPr>
          <w:ilvl w:val="1"/>
          <w:numId w:val="144"/>
        </w:numPr>
        <w:spacing w:after="120"/>
        <w:ind w:right="-450"/>
        <w:jc w:val="both"/>
        <w:rPr>
          <w:sz w:val="18"/>
          <w:szCs w:val="16"/>
        </w:rPr>
      </w:pPr>
      <w:r w:rsidRPr="00A952D2">
        <w:rPr>
          <w:sz w:val="18"/>
          <w:szCs w:val="16"/>
        </w:rPr>
        <w:t>Obligations of KIC during the warranty period:</w:t>
      </w:r>
    </w:p>
    <w:p w14:paraId="3FB0AAFD" w14:textId="77777777" w:rsidR="00A952D2" w:rsidRPr="00A952D2" w:rsidRDefault="00A952D2" w:rsidP="00A952D2">
      <w:pPr>
        <w:numPr>
          <w:ilvl w:val="2"/>
          <w:numId w:val="144"/>
        </w:numPr>
        <w:spacing w:after="120"/>
        <w:ind w:right="-450"/>
        <w:jc w:val="both"/>
        <w:rPr>
          <w:sz w:val="18"/>
          <w:szCs w:val="16"/>
        </w:rPr>
      </w:pPr>
      <w:r w:rsidRPr="00A952D2">
        <w:rPr>
          <w:sz w:val="18"/>
          <w:szCs w:val="16"/>
        </w:rPr>
        <w:t>Replacement: Within the first year of the start of the warranty, KIC will replace, on an exchange basis and without additional charge, any product proven defective in materials or workmanship.</w:t>
      </w:r>
    </w:p>
    <w:p w14:paraId="779C9256" w14:textId="77777777" w:rsidR="00A952D2" w:rsidRPr="00A952D2" w:rsidRDefault="00A952D2" w:rsidP="00A952D2">
      <w:pPr>
        <w:numPr>
          <w:ilvl w:val="2"/>
          <w:numId w:val="144"/>
        </w:numPr>
        <w:spacing w:after="120"/>
        <w:ind w:right="-450"/>
        <w:jc w:val="both"/>
        <w:rPr>
          <w:sz w:val="18"/>
          <w:szCs w:val="16"/>
        </w:rPr>
      </w:pPr>
      <w:r w:rsidRPr="00A952D2">
        <w:rPr>
          <w:sz w:val="18"/>
          <w:szCs w:val="16"/>
        </w:rPr>
        <w:t>Correction of software: KIC will either replace or repair, without additional charge, any software that does not perform in substantial compliance with its documented specifications. In the foregoing circumstances, KIC will deliver either corrective code or a corrected copy of the software.</w:t>
      </w:r>
    </w:p>
    <w:p w14:paraId="4CA6D2B2" w14:textId="77777777" w:rsidR="00A952D2" w:rsidRPr="00A952D2" w:rsidRDefault="00A952D2" w:rsidP="00A952D2">
      <w:pPr>
        <w:numPr>
          <w:ilvl w:val="2"/>
          <w:numId w:val="144"/>
        </w:numPr>
        <w:spacing w:after="120"/>
        <w:ind w:right="-450"/>
        <w:jc w:val="both"/>
        <w:rPr>
          <w:sz w:val="18"/>
          <w:szCs w:val="16"/>
        </w:rPr>
      </w:pPr>
      <w:r w:rsidRPr="00A952D2">
        <w:rPr>
          <w:sz w:val="18"/>
          <w:szCs w:val="16"/>
        </w:rPr>
        <w:t>Final Remedy: If KIC is unable to replace defective media or provide a corrected copy of the software within a reasonable amount of time, KIC will either replace the software with a functionally similar program or refund the license fees paid for use of the software.</w:t>
      </w:r>
    </w:p>
    <w:p w14:paraId="36EDCE42" w14:textId="77777777" w:rsidR="00A952D2" w:rsidRPr="00A952D2" w:rsidRDefault="00A952D2" w:rsidP="00A952D2">
      <w:pPr>
        <w:numPr>
          <w:ilvl w:val="1"/>
          <w:numId w:val="144"/>
        </w:numPr>
        <w:spacing w:after="120"/>
        <w:ind w:right="-450"/>
        <w:jc w:val="both"/>
        <w:rPr>
          <w:sz w:val="18"/>
          <w:szCs w:val="16"/>
        </w:rPr>
      </w:pPr>
      <w:r w:rsidRPr="00A952D2">
        <w:rPr>
          <w:sz w:val="18"/>
          <w:szCs w:val="16"/>
        </w:rPr>
        <w:t>Exclusion of Other Warranties</w:t>
      </w:r>
    </w:p>
    <w:p w14:paraId="5C0E7A6A" w14:textId="77777777" w:rsidR="00A952D2" w:rsidRPr="00A952D2" w:rsidRDefault="00A952D2" w:rsidP="00A952D2">
      <w:pPr>
        <w:numPr>
          <w:ilvl w:val="2"/>
          <w:numId w:val="144"/>
        </w:numPr>
        <w:spacing w:after="120"/>
        <w:ind w:right="-450"/>
        <w:jc w:val="both"/>
        <w:rPr>
          <w:sz w:val="18"/>
          <w:szCs w:val="16"/>
        </w:rPr>
      </w:pPr>
      <w:r w:rsidRPr="00A952D2">
        <w:rPr>
          <w:sz w:val="18"/>
          <w:szCs w:val="16"/>
        </w:rPr>
        <w:t>Neither KIC nor Shenzhen EMY Technology Co. Ltd. warrant that the functions contained in the software will meet your requirements nor that the operation of the software will be uninterrupted or error free. The Warranty does not cover any copy of the software that has been altered or changed in any way by you or others. Neither KIC nor Shenzhen EMY Technology Co. Ltd. is responsible for problems caused by changes in the operating characteristics of the computer hardware or operating system that are made after delivery of the software.</w:t>
      </w:r>
    </w:p>
    <w:p w14:paraId="327B1671" w14:textId="77777777" w:rsidR="00A952D2" w:rsidRPr="00A952D2" w:rsidRDefault="00A952D2" w:rsidP="00A952D2">
      <w:pPr>
        <w:numPr>
          <w:ilvl w:val="2"/>
          <w:numId w:val="144"/>
        </w:numPr>
        <w:spacing w:after="120"/>
        <w:ind w:right="-450"/>
        <w:jc w:val="both"/>
        <w:rPr>
          <w:sz w:val="18"/>
          <w:szCs w:val="16"/>
        </w:rPr>
      </w:pPr>
      <w:r w:rsidRPr="00A952D2">
        <w:rPr>
          <w:sz w:val="18"/>
          <w:szCs w:val="16"/>
        </w:rPr>
        <w:t xml:space="preserve">EXCEPT WHERE LIMITED BY LOCAL JURISDICTIONS, KIC SHALL NOT IN ANY CASE BE LIABLE FOR SPECIAL, INCIDENTAL, CONSEQUENTIAL, INDIRECT OR OTHER SIMILAR DAMAGES ARISING FROM ANY BREACH OF THESE WARRANTIES EVEN If KIC OR ITS AGENT HAS BEEN ADVISED OF THE POSSIBILITY OF SUCH DAMAGES. </w:t>
      </w:r>
    </w:p>
    <w:p w14:paraId="3718B00A" w14:textId="77777777" w:rsidR="00A952D2" w:rsidRPr="00A952D2" w:rsidRDefault="00A952D2" w:rsidP="00A952D2">
      <w:pPr>
        <w:numPr>
          <w:ilvl w:val="1"/>
          <w:numId w:val="144"/>
        </w:numPr>
        <w:spacing w:after="120"/>
        <w:ind w:right="-450"/>
        <w:jc w:val="both"/>
        <w:rPr>
          <w:sz w:val="18"/>
          <w:szCs w:val="16"/>
        </w:rPr>
      </w:pPr>
      <w:r w:rsidRPr="00A952D2">
        <w:rPr>
          <w:sz w:val="18"/>
          <w:szCs w:val="16"/>
        </w:rPr>
        <w:t>Other Conditions</w:t>
      </w:r>
    </w:p>
    <w:p w14:paraId="492631F2" w14:textId="77777777" w:rsidR="00A952D2" w:rsidRPr="00A952D2" w:rsidRDefault="00A952D2" w:rsidP="00A952D2">
      <w:pPr>
        <w:numPr>
          <w:ilvl w:val="2"/>
          <w:numId w:val="144"/>
        </w:numPr>
        <w:spacing w:after="120"/>
        <w:ind w:right="-450"/>
        <w:jc w:val="both"/>
        <w:rPr>
          <w:sz w:val="18"/>
          <w:szCs w:val="16"/>
        </w:rPr>
      </w:pPr>
      <w:r w:rsidRPr="00A952D2">
        <w:rPr>
          <w:sz w:val="18"/>
          <w:szCs w:val="16"/>
        </w:rPr>
        <w:t>The warranties set forth above are in lieu of all other express and implied warranties, whether oral, written, or implied, and the remedies set forth above are the customer’s sole and exclusive remedies. Only an authorized officer of KIC may make modifications to this warranty, or additional warranties binding on KIC. Accordingly, additional statements such as advertising, collateral or presentations, whether oral or written, do not constitute warranties by KIC or Shenzhen EMY Technology Co. Ltd. and should not be relied upon as such. This warranty gives you specific legal rights, and you may have other rights, which vary by state and/or country.</w:t>
      </w:r>
    </w:p>
    <w:p w14:paraId="5956E13C" w14:textId="77777777" w:rsidR="00A952D2" w:rsidRPr="00A952D2" w:rsidRDefault="00A952D2" w:rsidP="00A952D2">
      <w:pPr>
        <w:numPr>
          <w:ilvl w:val="0"/>
          <w:numId w:val="144"/>
        </w:numPr>
        <w:spacing w:after="120"/>
        <w:ind w:right="-450"/>
        <w:jc w:val="both"/>
        <w:rPr>
          <w:b/>
          <w:sz w:val="18"/>
          <w:szCs w:val="16"/>
        </w:rPr>
      </w:pPr>
      <w:r w:rsidRPr="00A952D2">
        <w:rPr>
          <w:b/>
          <w:sz w:val="18"/>
          <w:szCs w:val="16"/>
        </w:rPr>
        <w:t>LIMITATION OF LIABILITY</w:t>
      </w:r>
    </w:p>
    <w:p w14:paraId="750BB035" w14:textId="77777777" w:rsidR="00A952D2" w:rsidRPr="00A952D2" w:rsidRDefault="00A952D2" w:rsidP="00A952D2">
      <w:pPr>
        <w:numPr>
          <w:ilvl w:val="1"/>
          <w:numId w:val="144"/>
        </w:numPr>
        <w:spacing w:after="120"/>
        <w:ind w:right="-450"/>
        <w:jc w:val="both"/>
        <w:rPr>
          <w:sz w:val="18"/>
          <w:szCs w:val="16"/>
        </w:rPr>
      </w:pPr>
      <w:r w:rsidRPr="00A952D2">
        <w:rPr>
          <w:sz w:val="18"/>
          <w:szCs w:val="16"/>
        </w:rPr>
        <w:t xml:space="preserve">In no case shall KIC's or Shenzhen EMY Technology Co. Ltd.’s liability </w:t>
      </w:r>
      <w:proofErr w:type="gramStart"/>
      <w:r w:rsidRPr="00A952D2">
        <w:rPr>
          <w:sz w:val="18"/>
          <w:szCs w:val="16"/>
        </w:rPr>
        <w:t>exceed</w:t>
      </w:r>
      <w:proofErr w:type="gramEnd"/>
      <w:r w:rsidRPr="00A952D2">
        <w:rPr>
          <w:sz w:val="18"/>
          <w:szCs w:val="16"/>
        </w:rPr>
        <w:t xml:space="preserve"> the license fees paid for the right to use the licensed software or One Hundred Dollars ($100.00), whichever is greater.</w:t>
      </w:r>
    </w:p>
    <w:p w14:paraId="6AA6F565" w14:textId="7411BA41" w:rsidR="002C32B4" w:rsidRDefault="002C32B4" w:rsidP="00907313">
      <w:pPr>
        <w:spacing w:after="120"/>
        <w:jc w:val="center"/>
        <w:rPr>
          <w:b/>
          <w:sz w:val="44"/>
          <w:szCs w:val="44"/>
        </w:rPr>
      </w:pPr>
      <w:r>
        <w:rPr>
          <w:b/>
          <w:sz w:val="44"/>
          <w:szCs w:val="44"/>
        </w:rPr>
        <w:lastRenderedPageBreak/>
        <w:t>Part 1 – The Basic System</w:t>
      </w:r>
    </w:p>
    <w:p w14:paraId="5FF67E51" w14:textId="77777777" w:rsidR="002C32B4" w:rsidRDefault="002C32B4" w:rsidP="002C32B4"/>
    <w:p w14:paraId="17342D7D" w14:textId="70002A22" w:rsidR="00EC684A" w:rsidRDefault="0061755A">
      <w:pPr>
        <w:pStyle w:val="TOC1"/>
        <w:tabs>
          <w:tab w:val="right" w:leader="dot" w:pos="8900"/>
        </w:tabs>
        <w:rPr>
          <w:ins w:id="9" w:author="Tom Bergeron" w:date="2022-11-11T09:01:00Z"/>
          <w:rFonts w:asciiTheme="minorHAnsi" w:eastAsiaTheme="minorEastAsia" w:hAnsiTheme="minorHAnsi" w:cstheme="minorBidi"/>
          <w:b w:val="0"/>
          <w:caps w:val="0"/>
          <w:noProof/>
          <w:sz w:val="22"/>
          <w:szCs w:val="22"/>
        </w:rPr>
      </w:pPr>
      <w:r>
        <w:fldChar w:fldCharType="begin"/>
      </w:r>
      <w:r>
        <w:instrText xml:space="preserve"> TOC \o "1-2" \h \z \u </w:instrText>
      </w:r>
      <w:r>
        <w:fldChar w:fldCharType="separate"/>
      </w:r>
      <w:ins w:id="10" w:author="Tom Bergeron" w:date="2022-11-11T09:01:00Z">
        <w:r w:rsidR="00EC684A" w:rsidRPr="003A0951">
          <w:rPr>
            <w:rStyle w:val="Hyperlink"/>
            <w:noProof/>
          </w:rPr>
          <w:fldChar w:fldCharType="begin"/>
        </w:r>
        <w:r w:rsidR="00EC684A" w:rsidRPr="003A0951">
          <w:rPr>
            <w:rStyle w:val="Hyperlink"/>
            <w:noProof/>
          </w:rPr>
          <w:instrText xml:space="preserve"> </w:instrText>
        </w:r>
        <w:r w:rsidR="00EC684A">
          <w:rPr>
            <w:noProof/>
          </w:rPr>
          <w:instrText>HYPERLINK \l "_Toc119049722"</w:instrText>
        </w:r>
        <w:r w:rsidR="00EC684A" w:rsidRPr="003A0951">
          <w:rPr>
            <w:rStyle w:val="Hyperlink"/>
            <w:noProof/>
          </w:rPr>
          <w:instrText xml:space="preserve"> </w:instrText>
        </w:r>
        <w:r w:rsidR="00EC684A" w:rsidRPr="003A0951">
          <w:rPr>
            <w:rStyle w:val="Hyperlink"/>
            <w:noProof/>
          </w:rPr>
        </w:r>
        <w:r w:rsidR="00EC684A" w:rsidRPr="003A0951">
          <w:rPr>
            <w:rStyle w:val="Hyperlink"/>
            <w:noProof/>
          </w:rPr>
          <w:fldChar w:fldCharType="separate"/>
        </w:r>
        <w:r w:rsidR="00EC684A" w:rsidRPr="003A0951">
          <w:rPr>
            <w:rStyle w:val="Hyperlink"/>
            <w:rFonts w:cs="Arial"/>
            <w:bCs/>
            <w:iCs/>
            <w:noProof/>
          </w:rPr>
          <w:t>The Hardware</w:t>
        </w:r>
        <w:r w:rsidR="00EC684A">
          <w:rPr>
            <w:noProof/>
            <w:webHidden/>
          </w:rPr>
          <w:tab/>
        </w:r>
        <w:r w:rsidR="00EC684A">
          <w:rPr>
            <w:noProof/>
            <w:webHidden/>
          </w:rPr>
          <w:fldChar w:fldCharType="begin"/>
        </w:r>
        <w:r w:rsidR="00EC684A">
          <w:rPr>
            <w:noProof/>
            <w:webHidden/>
          </w:rPr>
          <w:instrText xml:space="preserve"> PAGEREF _Toc119049722 \h </w:instrText>
        </w:r>
      </w:ins>
      <w:r w:rsidR="00EC684A">
        <w:rPr>
          <w:noProof/>
          <w:webHidden/>
        </w:rPr>
      </w:r>
      <w:r w:rsidR="00EC684A">
        <w:rPr>
          <w:noProof/>
          <w:webHidden/>
        </w:rPr>
        <w:fldChar w:fldCharType="separate"/>
      </w:r>
      <w:ins w:id="11" w:author="Tom Bergeron" w:date="2022-11-11T09:01:00Z">
        <w:r w:rsidR="00EC684A">
          <w:rPr>
            <w:noProof/>
            <w:webHidden/>
          </w:rPr>
          <w:t>3</w:t>
        </w:r>
        <w:r w:rsidR="00EC684A">
          <w:rPr>
            <w:noProof/>
            <w:webHidden/>
          </w:rPr>
          <w:fldChar w:fldCharType="end"/>
        </w:r>
        <w:r w:rsidR="00EC684A" w:rsidRPr="003A0951">
          <w:rPr>
            <w:rStyle w:val="Hyperlink"/>
            <w:noProof/>
          </w:rPr>
          <w:fldChar w:fldCharType="end"/>
        </w:r>
      </w:ins>
    </w:p>
    <w:p w14:paraId="47C1D30D" w14:textId="7C75B1B4" w:rsidR="00EC684A" w:rsidRDefault="00EC684A">
      <w:pPr>
        <w:pStyle w:val="TOC2"/>
        <w:tabs>
          <w:tab w:val="right" w:leader="dot" w:pos="8900"/>
        </w:tabs>
        <w:rPr>
          <w:ins w:id="12" w:author="Tom Bergeron" w:date="2022-11-11T09:01:00Z"/>
          <w:rFonts w:asciiTheme="minorHAnsi" w:eastAsiaTheme="minorEastAsia" w:hAnsiTheme="minorHAnsi" w:cstheme="minorBidi"/>
          <w:smallCaps w:val="0"/>
          <w:noProof/>
          <w:sz w:val="22"/>
          <w:szCs w:val="22"/>
        </w:rPr>
      </w:pPr>
      <w:ins w:id="13" w:author="Tom Bergeron" w:date="2022-11-11T09:01:00Z">
        <w:r w:rsidRPr="003A0951">
          <w:rPr>
            <w:rStyle w:val="Hyperlink"/>
            <w:noProof/>
          </w:rPr>
          <w:fldChar w:fldCharType="begin"/>
        </w:r>
        <w:r w:rsidRPr="003A0951">
          <w:rPr>
            <w:rStyle w:val="Hyperlink"/>
            <w:noProof/>
          </w:rPr>
          <w:instrText xml:space="preserve"> </w:instrText>
        </w:r>
        <w:r>
          <w:rPr>
            <w:noProof/>
          </w:rPr>
          <w:instrText>HYPERLINK \l "_Toc119049723"</w:instrText>
        </w:r>
        <w:r w:rsidRPr="003A0951">
          <w:rPr>
            <w:rStyle w:val="Hyperlink"/>
            <w:noProof/>
          </w:rPr>
          <w:instrText xml:space="preserve"> </w:instrText>
        </w:r>
        <w:r w:rsidRPr="003A0951">
          <w:rPr>
            <w:rStyle w:val="Hyperlink"/>
            <w:noProof/>
          </w:rPr>
        </w:r>
        <w:r w:rsidRPr="003A0951">
          <w:rPr>
            <w:rStyle w:val="Hyperlink"/>
            <w:noProof/>
          </w:rPr>
          <w:fldChar w:fldCharType="separate"/>
        </w:r>
        <w:r w:rsidRPr="003A0951">
          <w:rPr>
            <w:rStyle w:val="Hyperlink"/>
            <w:noProof/>
          </w:rPr>
          <w:t>Hardware Diagram</w:t>
        </w:r>
        <w:r>
          <w:rPr>
            <w:noProof/>
            <w:webHidden/>
          </w:rPr>
          <w:tab/>
        </w:r>
        <w:r>
          <w:rPr>
            <w:noProof/>
            <w:webHidden/>
          </w:rPr>
          <w:fldChar w:fldCharType="begin"/>
        </w:r>
        <w:r>
          <w:rPr>
            <w:noProof/>
            <w:webHidden/>
          </w:rPr>
          <w:instrText xml:space="preserve"> PAGEREF _Toc119049723 \h </w:instrText>
        </w:r>
      </w:ins>
      <w:r>
        <w:rPr>
          <w:noProof/>
          <w:webHidden/>
        </w:rPr>
      </w:r>
      <w:r>
        <w:rPr>
          <w:noProof/>
          <w:webHidden/>
        </w:rPr>
        <w:fldChar w:fldCharType="separate"/>
      </w:r>
      <w:ins w:id="14" w:author="Tom Bergeron" w:date="2022-11-11T09:01:00Z">
        <w:r>
          <w:rPr>
            <w:noProof/>
            <w:webHidden/>
          </w:rPr>
          <w:t>5</w:t>
        </w:r>
        <w:r>
          <w:rPr>
            <w:noProof/>
            <w:webHidden/>
          </w:rPr>
          <w:fldChar w:fldCharType="end"/>
        </w:r>
        <w:r w:rsidRPr="003A0951">
          <w:rPr>
            <w:rStyle w:val="Hyperlink"/>
            <w:noProof/>
          </w:rPr>
          <w:fldChar w:fldCharType="end"/>
        </w:r>
      </w:ins>
    </w:p>
    <w:p w14:paraId="71CA6DDD" w14:textId="2F0FB18A" w:rsidR="00EC684A" w:rsidRDefault="00EC684A">
      <w:pPr>
        <w:pStyle w:val="TOC1"/>
        <w:tabs>
          <w:tab w:val="right" w:leader="dot" w:pos="8900"/>
        </w:tabs>
        <w:rPr>
          <w:ins w:id="15" w:author="Tom Bergeron" w:date="2022-11-11T09:01:00Z"/>
          <w:rFonts w:asciiTheme="minorHAnsi" w:eastAsiaTheme="minorEastAsia" w:hAnsiTheme="minorHAnsi" w:cstheme="minorBidi"/>
          <w:b w:val="0"/>
          <w:caps w:val="0"/>
          <w:noProof/>
          <w:sz w:val="22"/>
          <w:szCs w:val="22"/>
        </w:rPr>
      </w:pPr>
      <w:ins w:id="16" w:author="Tom Bergeron" w:date="2022-11-11T09:01:00Z">
        <w:r w:rsidRPr="003A0951">
          <w:rPr>
            <w:rStyle w:val="Hyperlink"/>
            <w:noProof/>
          </w:rPr>
          <w:fldChar w:fldCharType="begin"/>
        </w:r>
        <w:r w:rsidRPr="003A0951">
          <w:rPr>
            <w:rStyle w:val="Hyperlink"/>
            <w:noProof/>
          </w:rPr>
          <w:instrText xml:space="preserve"> </w:instrText>
        </w:r>
        <w:r>
          <w:rPr>
            <w:noProof/>
          </w:rPr>
          <w:instrText>HYPERLINK \l "_Toc119049724"</w:instrText>
        </w:r>
        <w:r w:rsidRPr="003A0951">
          <w:rPr>
            <w:rStyle w:val="Hyperlink"/>
            <w:noProof/>
          </w:rPr>
          <w:instrText xml:space="preserve"> </w:instrText>
        </w:r>
        <w:r w:rsidRPr="003A0951">
          <w:rPr>
            <w:rStyle w:val="Hyperlink"/>
            <w:noProof/>
          </w:rPr>
        </w:r>
        <w:r w:rsidRPr="003A0951">
          <w:rPr>
            <w:rStyle w:val="Hyperlink"/>
            <w:noProof/>
          </w:rPr>
          <w:fldChar w:fldCharType="separate"/>
        </w:r>
        <w:r w:rsidRPr="003A0951">
          <w:rPr>
            <w:rStyle w:val="Hyperlink"/>
            <w:noProof/>
          </w:rPr>
          <w:t>Dual Lane Systems</w:t>
        </w:r>
        <w:r>
          <w:rPr>
            <w:noProof/>
            <w:webHidden/>
          </w:rPr>
          <w:tab/>
        </w:r>
        <w:r>
          <w:rPr>
            <w:noProof/>
            <w:webHidden/>
          </w:rPr>
          <w:fldChar w:fldCharType="begin"/>
        </w:r>
        <w:r>
          <w:rPr>
            <w:noProof/>
            <w:webHidden/>
          </w:rPr>
          <w:instrText xml:space="preserve"> PAGEREF _Toc119049724 \h </w:instrText>
        </w:r>
      </w:ins>
      <w:r>
        <w:rPr>
          <w:noProof/>
          <w:webHidden/>
        </w:rPr>
      </w:r>
      <w:r>
        <w:rPr>
          <w:noProof/>
          <w:webHidden/>
        </w:rPr>
        <w:fldChar w:fldCharType="separate"/>
      </w:r>
      <w:ins w:id="17" w:author="Tom Bergeron" w:date="2022-11-11T09:01:00Z">
        <w:r>
          <w:rPr>
            <w:noProof/>
            <w:webHidden/>
          </w:rPr>
          <w:t>6</w:t>
        </w:r>
        <w:r>
          <w:rPr>
            <w:noProof/>
            <w:webHidden/>
          </w:rPr>
          <w:fldChar w:fldCharType="end"/>
        </w:r>
        <w:r w:rsidRPr="003A0951">
          <w:rPr>
            <w:rStyle w:val="Hyperlink"/>
            <w:noProof/>
          </w:rPr>
          <w:fldChar w:fldCharType="end"/>
        </w:r>
      </w:ins>
    </w:p>
    <w:p w14:paraId="7DE5B6CF" w14:textId="13A8BC4A" w:rsidR="00EC684A" w:rsidRDefault="00EC684A">
      <w:pPr>
        <w:pStyle w:val="TOC1"/>
        <w:tabs>
          <w:tab w:val="right" w:leader="dot" w:pos="8900"/>
        </w:tabs>
        <w:rPr>
          <w:ins w:id="18" w:author="Tom Bergeron" w:date="2022-11-11T09:01:00Z"/>
          <w:rFonts w:asciiTheme="minorHAnsi" w:eastAsiaTheme="minorEastAsia" w:hAnsiTheme="minorHAnsi" w:cstheme="minorBidi"/>
          <w:b w:val="0"/>
          <w:caps w:val="0"/>
          <w:noProof/>
          <w:sz w:val="22"/>
          <w:szCs w:val="22"/>
        </w:rPr>
      </w:pPr>
      <w:ins w:id="19" w:author="Tom Bergeron" w:date="2022-11-11T09:01:00Z">
        <w:r w:rsidRPr="003A0951">
          <w:rPr>
            <w:rStyle w:val="Hyperlink"/>
            <w:noProof/>
          </w:rPr>
          <w:fldChar w:fldCharType="begin"/>
        </w:r>
        <w:r w:rsidRPr="003A0951">
          <w:rPr>
            <w:rStyle w:val="Hyperlink"/>
            <w:noProof/>
          </w:rPr>
          <w:instrText xml:space="preserve"> </w:instrText>
        </w:r>
        <w:r>
          <w:rPr>
            <w:noProof/>
          </w:rPr>
          <w:instrText>HYPERLINK \l "_Toc119049725"</w:instrText>
        </w:r>
        <w:r w:rsidRPr="003A0951">
          <w:rPr>
            <w:rStyle w:val="Hyperlink"/>
            <w:noProof/>
          </w:rPr>
          <w:instrText xml:space="preserve"> </w:instrText>
        </w:r>
        <w:r w:rsidRPr="003A0951">
          <w:rPr>
            <w:rStyle w:val="Hyperlink"/>
            <w:noProof/>
          </w:rPr>
        </w:r>
        <w:r w:rsidRPr="003A0951">
          <w:rPr>
            <w:rStyle w:val="Hyperlink"/>
            <w:noProof/>
          </w:rPr>
          <w:fldChar w:fldCharType="separate"/>
        </w:r>
        <w:r w:rsidRPr="003A0951">
          <w:rPr>
            <w:rStyle w:val="Hyperlink"/>
            <w:noProof/>
          </w:rPr>
          <w:t>Install the Software</w:t>
        </w:r>
        <w:r>
          <w:rPr>
            <w:noProof/>
            <w:webHidden/>
          </w:rPr>
          <w:tab/>
        </w:r>
        <w:r>
          <w:rPr>
            <w:noProof/>
            <w:webHidden/>
          </w:rPr>
          <w:fldChar w:fldCharType="begin"/>
        </w:r>
        <w:r>
          <w:rPr>
            <w:noProof/>
            <w:webHidden/>
          </w:rPr>
          <w:instrText xml:space="preserve"> PAGEREF _Toc119049725 \h </w:instrText>
        </w:r>
      </w:ins>
      <w:r>
        <w:rPr>
          <w:noProof/>
          <w:webHidden/>
        </w:rPr>
      </w:r>
      <w:r>
        <w:rPr>
          <w:noProof/>
          <w:webHidden/>
        </w:rPr>
        <w:fldChar w:fldCharType="separate"/>
      </w:r>
      <w:ins w:id="20" w:author="Tom Bergeron" w:date="2022-11-11T09:01:00Z">
        <w:r>
          <w:rPr>
            <w:noProof/>
            <w:webHidden/>
          </w:rPr>
          <w:t>7</w:t>
        </w:r>
        <w:r>
          <w:rPr>
            <w:noProof/>
            <w:webHidden/>
          </w:rPr>
          <w:fldChar w:fldCharType="end"/>
        </w:r>
        <w:r w:rsidRPr="003A0951">
          <w:rPr>
            <w:rStyle w:val="Hyperlink"/>
            <w:noProof/>
          </w:rPr>
          <w:fldChar w:fldCharType="end"/>
        </w:r>
      </w:ins>
    </w:p>
    <w:p w14:paraId="70A32965" w14:textId="60D69896" w:rsidR="00EC684A" w:rsidRDefault="00EC684A">
      <w:pPr>
        <w:pStyle w:val="TOC1"/>
        <w:tabs>
          <w:tab w:val="right" w:leader="dot" w:pos="8900"/>
        </w:tabs>
        <w:rPr>
          <w:ins w:id="21" w:author="Tom Bergeron" w:date="2022-11-11T09:01:00Z"/>
          <w:rFonts w:asciiTheme="minorHAnsi" w:eastAsiaTheme="minorEastAsia" w:hAnsiTheme="minorHAnsi" w:cstheme="minorBidi"/>
          <w:b w:val="0"/>
          <w:caps w:val="0"/>
          <w:noProof/>
          <w:sz w:val="22"/>
          <w:szCs w:val="22"/>
        </w:rPr>
      </w:pPr>
      <w:ins w:id="22" w:author="Tom Bergeron" w:date="2022-11-11T09:01:00Z">
        <w:r w:rsidRPr="003A0951">
          <w:rPr>
            <w:rStyle w:val="Hyperlink"/>
            <w:noProof/>
          </w:rPr>
          <w:fldChar w:fldCharType="begin"/>
        </w:r>
        <w:r w:rsidRPr="003A0951">
          <w:rPr>
            <w:rStyle w:val="Hyperlink"/>
            <w:noProof/>
          </w:rPr>
          <w:instrText xml:space="preserve"> </w:instrText>
        </w:r>
        <w:r>
          <w:rPr>
            <w:noProof/>
          </w:rPr>
          <w:instrText>HYPERLINK \l "_Toc119049726"</w:instrText>
        </w:r>
        <w:r w:rsidRPr="003A0951">
          <w:rPr>
            <w:rStyle w:val="Hyperlink"/>
            <w:noProof/>
          </w:rPr>
          <w:instrText xml:space="preserve"> </w:instrText>
        </w:r>
        <w:r w:rsidRPr="003A0951">
          <w:rPr>
            <w:rStyle w:val="Hyperlink"/>
            <w:noProof/>
          </w:rPr>
        </w:r>
        <w:r w:rsidRPr="003A0951">
          <w:rPr>
            <w:rStyle w:val="Hyperlink"/>
            <w:noProof/>
          </w:rPr>
          <w:fldChar w:fldCharType="separate"/>
        </w:r>
        <w:r w:rsidRPr="003A0951">
          <w:rPr>
            <w:rStyle w:val="Hyperlink"/>
            <w:noProof/>
          </w:rPr>
          <w:t>The Main Screen</w:t>
        </w:r>
        <w:r>
          <w:rPr>
            <w:noProof/>
            <w:webHidden/>
          </w:rPr>
          <w:tab/>
        </w:r>
        <w:r>
          <w:rPr>
            <w:noProof/>
            <w:webHidden/>
          </w:rPr>
          <w:fldChar w:fldCharType="begin"/>
        </w:r>
        <w:r>
          <w:rPr>
            <w:noProof/>
            <w:webHidden/>
          </w:rPr>
          <w:instrText xml:space="preserve"> PAGEREF _Toc119049726 \h </w:instrText>
        </w:r>
      </w:ins>
      <w:r>
        <w:rPr>
          <w:noProof/>
          <w:webHidden/>
        </w:rPr>
      </w:r>
      <w:r>
        <w:rPr>
          <w:noProof/>
          <w:webHidden/>
        </w:rPr>
        <w:fldChar w:fldCharType="separate"/>
      </w:r>
      <w:ins w:id="23" w:author="Tom Bergeron" w:date="2022-11-11T09:01:00Z">
        <w:r>
          <w:rPr>
            <w:noProof/>
            <w:webHidden/>
          </w:rPr>
          <w:t>10</w:t>
        </w:r>
        <w:r>
          <w:rPr>
            <w:noProof/>
            <w:webHidden/>
          </w:rPr>
          <w:fldChar w:fldCharType="end"/>
        </w:r>
        <w:r w:rsidRPr="003A0951">
          <w:rPr>
            <w:rStyle w:val="Hyperlink"/>
            <w:noProof/>
          </w:rPr>
          <w:fldChar w:fldCharType="end"/>
        </w:r>
      </w:ins>
    </w:p>
    <w:p w14:paraId="3E77EDD2" w14:textId="4FCEC700" w:rsidR="00EC684A" w:rsidRDefault="00EC684A">
      <w:pPr>
        <w:pStyle w:val="TOC1"/>
        <w:tabs>
          <w:tab w:val="right" w:leader="dot" w:pos="8900"/>
        </w:tabs>
        <w:rPr>
          <w:ins w:id="24" w:author="Tom Bergeron" w:date="2022-11-11T09:01:00Z"/>
          <w:rFonts w:asciiTheme="minorHAnsi" w:eastAsiaTheme="minorEastAsia" w:hAnsiTheme="minorHAnsi" w:cstheme="minorBidi"/>
          <w:b w:val="0"/>
          <w:caps w:val="0"/>
          <w:noProof/>
          <w:sz w:val="22"/>
          <w:szCs w:val="22"/>
        </w:rPr>
      </w:pPr>
      <w:ins w:id="25" w:author="Tom Bergeron" w:date="2022-11-11T09:01:00Z">
        <w:r w:rsidRPr="003A0951">
          <w:rPr>
            <w:rStyle w:val="Hyperlink"/>
            <w:noProof/>
          </w:rPr>
          <w:fldChar w:fldCharType="begin"/>
        </w:r>
        <w:r w:rsidRPr="003A0951">
          <w:rPr>
            <w:rStyle w:val="Hyperlink"/>
            <w:noProof/>
          </w:rPr>
          <w:instrText xml:space="preserve"> </w:instrText>
        </w:r>
        <w:r>
          <w:rPr>
            <w:noProof/>
          </w:rPr>
          <w:instrText>HYPERLINK \l "_Toc119049727"</w:instrText>
        </w:r>
        <w:r w:rsidRPr="003A0951">
          <w:rPr>
            <w:rStyle w:val="Hyperlink"/>
            <w:noProof/>
          </w:rPr>
          <w:instrText xml:space="preserve"> </w:instrText>
        </w:r>
        <w:r w:rsidRPr="003A0951">
          <w:rPr>
            <w:rStyle w:val="Hyperlink"/>
            <w:noProof/>
          </w:rPr>
        </w:r>
        <w:r w:rsidRPr="003A0951">
          <w:rPr>
            <w:rStyle w:val="Hyperlink"/>
            <w:noProof/>
          </w:rPr>
          <w:fldChar w:fldCharType="separate"/>
        </w:r>
        <w:r w:rsidRPr="003A0951">
          <w:rPr>
            <w:rStyle w:val="Hyperlink"/>
            <w:noProof/>
          </w:rPr>
          <w:t>Global Preferences</w:t>
        </w:r>
        <w:r>
          <w:rPr>
            <w:noProof/>
            <w:webHidden/>
          </w:rPr>
          <w:tab/>
        </w:r>
        <w:r>
          <w:rPr>
            <w:noProof/>
            <w:webHidden/>
          </w:rPr>
          <w:fldChar w:fldCharType="begin"/>
        </w:r>
        <w:r>
          <w:rPr>
            <w:noProof/>
            <w:webHidden/>
          </w:rPr>
          <w:instrText xml:space="preserve"> PAGEREF _Toc119049727 \h </w:instrText>
        </w:r>
      </w:ins>
      <w:r>
        <w:rPr>
          <w:noProof/>
          <w:webHidden/>
        </w:rPr>
      </w:r>
      <w:r>
        <w:rPr>
          <w:noProof/>
          <w:webHidden/>
        </w:rPr>
        <w:fldChar w:fldCharType="separate"/>
      </w:r>
      <w:ins w:id="26" w:author="Tom Bergeron" w:date="2022-11-11T09:01:00Z">
        <w:r>
          <w:rPr>
            <w:noProof/>
            <w:webHidden/>
          </w:rPr>
          <w:t>11</w:t>
        </w:r>
        <w:r>
          <w:rPr>
            <w:noProof/>
            <w:webHidden/>
          </w:rPr>
          <w:fldChar w:fldCharType="end"/>
        </w:r>
        <w:r w:rsidRPr="003A0951">
          <w:rPr>
            <w:rStyle w:val="Hyperlink"/>
            <w:noProof/>
          </w:rPr>
          <w:fldChar w:fldCharType="end"/>
        </w:r>
      </w:ins>
    </w:p>
    <w:p w14:paraId="19EB5AF2" w14:textId="67A43382" w:rsidR="00EC684A" w:rsidRDefault="00EC684A">
      <w:pPr>
        <w:pStyle w:val="TOC2"/>
        <w:tabs>
          <w:tab w:val="right" w:leader="dot" w:pos="8900"/>
        </w:tabs>
        <w:rPr>
          <w:ins w:id="27" w:author="Tom Bergeron" w:date="2022-11-11T09:01:00Z"/>
          <w:rFonts w:asciiTheme="minorHAnsi" w:eastAsiaTheme="minorEastAsia" w:hAnsiTheme="minorHAnsi" w:cstheme="minorBidi"/>
          <w:smallCaps w:val="0"/>
          <w:noProof/>
          <w:sz w:val="22"/>
          <w:szCs w:val="22"/>
        </w:rPr>
      </w:pPr>
      <w:ins w:id="28" w:author="Tom Bergeron" w:date="2022-11-11T09:01:00Z">
        <w:r w:rsidRPr="003A0951">
          <w:rPr>
            <w:rStyle w:val="Hyperlink"/>
            <w:noProof/>
          </w:rPr>
          <w:fldChar w:fldCharType="begin"/>
        </w:r>
        <w:r w:rsidRPr="003A0951">
          <w:rPr>
            <w:rStyle w:val="Hyperlink"/>
            <w:noProof/>
          </w:rPr>
          <w:instrText xml:space="preserve"> </w:instrText>
        </w:r>
        <w:r>
          <w:rPr>
            <w:noProof/>
          </w:rPr>
          <w:instrText>HYPERLINK \l "_Toc119049728"</w:instrText>
        </w:r>
        <w:r w:rsidRPr="003A0951">
          <w:rPr>
            <w:rStyle w:val="Hyperlink"/>
            <w:noProof/>
          </w:rPr>
          <w:instrText xml:space="preserve"> </w:instrText>
        </w:r>
        <w:r w:rsidRPr="003A0951">
          <w:rPr>
            <w:rStyle w:val="Hyperlink"/>
            <w:noProof/>
          </w:rPr>
        </w:r>
        <w:r w:rsidRPr="003A0951">
          <w:rPr>
            <w:rStyle w:val="Hyperlink"/>
            <w:noProof/>
          </w:rPr>
          <w:fldChar w:fldCharType="separate"/>
        </w:r>
        <w:r w:rsidRPr="003A0951">
          <w:rPr>
            <w:rStyle w:val="Hyperlink"/>
            <w:noProof/>
          </w:rPr>
          <w:t>Global Tab</w:t>
        </w:r>
        <w:r>
          <w:rPr>
            <w:noProof/>
            <w:webHidden/>
          </w:rPr>
          <w:tab/>
        </w:r>
        <w:r>
          <w:rPr>
            <w:noProof/>
            <w:webHidden/>
          </w:rPr>
          <w:fldChar w:fldCharType="begin"/>
        </w:r>
        <w:r>
          <w:rPr>
            <w:noProof/>
            <w:webHidden/>
          </w:rPr>
          <w:instrText xml:space="preserve"> PAGEREF _Toc119049728 \h </w:instrText>
        </w:r>
      </w:ins>
      <w:r>
        <w:rPr>
          <w:noProof/>
          <w:webHidden/>
        </w:rPr>
      </w:r>
      <w:r>
        <w:rPr>
          <w:noProof/>
          <w:webHidden/>
        </w:rPr>
        <w:fldChar w:fldCharType="separate"/>
      </w:r>
      <w:ins w:id="29" w:author="Tom Bergeron" w:date="2022-11-11T09:01:00Z">
        <w:r>
          <w:rPr>
            <w:noProof/>
            <w:webHidden/>
          </w:rPr>
          <w:t>11</w:t>
        </w:r>
        <w:r>
          <w:rPr>
            <w:noProof/>
            <w:webHidden/>
          </w:rPr>
          <w:fldChar w:fldCharType="end"/>
        </w:r>
        <w:r w:rsidRPr="003A0951">
          <w:rPr>
            <w:rStyle w:val="Hyperlink"/>
            <w:noProof/>
          </w:rPr>
          <w:fldChar w:fldCharType="end"/>
        </w:r>
      </w:ins>
    </w:p>
    <w:p w14:paraId="750CBE97" w14:textId="62D48855" w:rsidR="00EC684A" w:rsidRDefault="00EC684A">
      <w:pPr>
        <w:pStyle w:val="TOC2"/>
        <w:tabs>
          <w:tab w:val="right" w:leader="dot" w:pos="8900"/>
        </w:tabs>
        <w:rPr>
          <w:ins w:id="30" w:author="Tom Bergeron" w:date="2022-11-11T09:01:00Z"/>
          <w:rFonts w:asciiTheme="minorHAnsi" w:eastAsiaTheme="minorEastAsia" w:hAnsiTheme="minorHAnsi" w:cstheme="minorBidi"/>
          <w:smallCaps w:val="0"/>
          <w:noProof/>
          <w:sz w:val="22"/>
          <w:szCs w:val="22"/>
        </w:rPr>
      </w:pPr>
      <w:ins w:id="31" w:author="Tom Bergeron" w:date="2022-11-11T09:01:00Z">
        <w:r w:rsidRPr="003A0951">
          <w:rPr>
            <w:rStyle w:val="Hyperlink"/>
            <w:noProof/>
          </w:rPr>
          <w:fldChar w:fldCharType="begin"/>
        </w:r>
        <w:r w:rsidRPr="003A0951">
          <w:rPr>
            <w:rStyle w:val="Hyperlink"/>
            <w:noProof/>
          </w:rPr>
          <w:instrText xml:space="preserve"> </w:instrText>
        </w:r>
        <w:r>
          <w:rPr>
            <w:noProof/>
          </w:rPr>
          <w:instrText>HYPERLINK \l "_Toc119049729"</w:instrText>
        </w:r>
        <w:r w:rsidRPr="003A0951">
          <w:rPr>
            <w:rStyle w:val="Hyperlink"/>
            <w:noProof/>
          </w:rPr>
          <w:instrText xml:space="preserve"> </w:instrText>
        </w:r>
        <w:r w:rsidRPr="003A0951">
          <w:rPr>
            <w:rStyle w:val="Hyperlink"/>
            <w:noProof/>
          </w:rPr>
        </w:r>
        <w:r w:rsidRPr="003A0951">
          <w:rPr>
            <w:rStyle w:val="Hyperlink"/>
            <w:noProof/>
          </w:rPr>
          <w:fldChar w:fldCharType="separate"/>
        </w:r>
        <w:r w:rsidRPr="003A0951">
          <w:rPr>
            <w:rStyle w:val="Hyperlink"/>
            <w:noProof/>
          </w:rPr>
          <w:t>e-APS Tab</w:t>
        </w:r>
        <w:r>
          <w:rPr>
            <w:noProof/>
            <w:webHidden/>
          </w:rPr>
          <w:tab/>
        </w:r>
        <w:r>
          <w:rPr>
            <w:noProof/>
            <w:webHidden/>
          </w:rPr>
          <w:fldChar w:fldCharType="begin"/>
        </w:r>
        <w:r>
          <w:rPr>
            <w:noProof/>
            <w:webHidden/>
          </w:rPr>
          <w:instrText xml:space="preserve"> PAGEREF _Toc119049729 \h </w:instrText>
        </w:r>
      </w:ins>
      <w:r>
        <w:rPr>
          <w:noProof/>
          <w:webHidden/>
        </w:rPr>
      </w:r>
      <w:r>
        <w:rPr>
          <w:noProof/>
          <w:webHidden/>
        </w:rPr>
        <w:fldChar w:fldCharType="separate"/>
      </w:r>
      <w:ins w:id="32" w:author="Tom Bergeron" w:date="2022-11-11T09:01:00Z">
        <w:r>
          <w:rPr>
            <w:noProof/>
            <w:webHidden/>
          </w:rPr>
          <w:t>13</w:t>
        </w:r>
        <w:r>
          <w:rPr>
            <w:noProof/>
            <w:webHidden/>
          </w:rPr>
          <w:fldChar w:fldCharType="end"/>
        </w:r>
        <w:r w:rsidRPr="003A0951">
          <w:rPr>
            <w:rStyle w:val="Hyperlink"/>
            <w:noProof/>
          </w:rPr>
          <w:fldChar w:fldCharType="end"/>
        </w:r>
      </w:ins>
    </w:p>
    <w:p w14:paraId="04F8AE68" w14:textId="4997C9AB" w:rsidR="00EC684A" w:rsidRDefault="00EC684A">
      <w:pPr>
        <w:pStyle w:val="TOC2"/>
        <w:tabs>
          <w:tab w:val="right" w:leader="dot" w:pos="8900"/>
        </w:tabs>
        <w:rPr>
          <w:ins w:id="33" w:author="Tom Bergeron" w:date="2022-11-11T09:01:00Z"/>
          <w:rFonts w:asciiTheme="minorHAnsi" w:eastAsiaTheme="minorEastAsia" w:hAnsiTheme="minorHAnsi" w:cstheme="minorBidi"/>
          <w:smallCaps w:val="0"/>
          <w:noProof/>
          <w:sz w:val="22"/>
          <w:szCs w:val="22"/>
        </w:rPr>
      </w:pPr>
      <w:ins w:id="34" w:author="Tom Bergeron" w:date="2022-11-11T09:01:00Z">
        <w:r w:rsidRPr="003A0951">
          <w:rPr>
            <w:rStyle w:val="Hyperlink"/>
            <w:noProof/>
          </w:rPr>
          <w:fldChar w:fldCharType="begin"/>
        </w:r>
        <w:r w:rsidRPr="003A0951">
          <w:rPr>
            <w:rStyle w:val="Hyperlink"/>
            <w:noProof/>
          </w:rPr>
          <w:instrText xml:space="preserve"> </w:instrText>
        </w:r>
        <w:r>
          <w:rPr>
            <w:noProof/>
          </w:rPr>
          <w:instrText>HYPERLINK \l "_Toc119049730"</w:instrText>
        </w:r>
        <w:r w:rsidRPr="003A0951">
          <w:rPr>
            <w:rStyle w:val="Hyperlink"/>
            <w:noProof/>
          </w:rPr>
          <w:instrText xml:space="preserve"> </w:instrText>
        </w:r>
        <w:r w:rsidRPr="003A0951">
          <w:rPr>
            <w:rStyle w:val="Hyperlink"/>
            <w:noProof/>
          </w:rPr>
        </w:r>
        <w:r w:rsidRPr="003A0951">
          <w:rPr>
            <w:rStyle w:val="Hyperlink"/>
            <w:noProof/>
          </w:rPr>
          <w:fldChar w:fldCharType="separate"/>
        </w:r>
        <w:r w:rsidRPr="003A0951">
          <w:rPr>
            <w:rStyle w:val="Hyperlink"/>
            <w:noProof/>
          </w:rPr>
          <w:t>Data Backup Tab</w:t>
        </w:r>
        <w:r>
          <w:rPr>
            <w:noProof/>
            <w:webHidden/>
          </w:rPr>
          <w:tab/>
        </w:r>
        <w:r>
          <w:rPr>
            <w:noProof/>
            <w:webHidden/>
          </w:rPr>
          <w:fldChar w:fldCharType="begin"/>
        </w:r>
        <w:r>
          <w:rPr>
            <w:noProof/>
            <w:webHidden/>
          </w:rPr>
          <w:instrText xml:space="preserve"> PAGEREF _Toc119049730 \h </w:instrText>
        </w:r>
      </w:ins>
      <w:r>
        <w:rPr>
          <w:noProof/>
          <w:webHidden/>
        </w:rPr>
      </w:r>
      <w:r>
        <w:rPr>
          <w:noProof/>
          <w:webHidden/>
        </w:rPr>
        <w:fldChar w:fldCharType="separate"/>
      </w:r>
      <w:ins w:id="35" w:author="Tom Bergeron" w:date="2022-11-11T09:01:00Z">
        <w:r>
          <w:rPr>
            <w:noProof/>
            <w:webHidden/>
          </w:rPr>
          <w:t>16</w:t>
        </w:r>
        <w:r>
          <w:rPr>
            <w:noProof/>
            <w:webHidden/>
          </w:rPr>
          <w:fldChar w:fldCharType="end"/>
        </w:r>
        <w:r w:rsidRPr="003A0951">
          <w:rPr>
            <w:rStyle w:val="Hyperlink"/>
            <w:noProof/>
          </w:rPr>
          <w:fldChar w:fldCharType="end"/>
        </w:r>
      </w:ins>
    </w:p>
    <w:p w14:paraId="53476F85" w14:textId="00156489" w:rsidR="00EC684A" w:rsidRDefault="00EC684A">
      <w:pPr>
        <w:pStyle w:val="TOC1"/>
        <w:tabs>
          <w:tab w:val="right" w:leader="dot" w:pos="8900"/>
        </w:tabs>
        <w:rPr>
          <w:ins w:id="36" w:author="Tom Bergeron" w:date="2022-11-11T09:01:00Z"/>
          <w:rFonts w:asciiTheme="minorHAnsi" w:eastAsiaTheme="minorEastAsia" w:hAnsiTheme="minorHAnsi" w:cstheme="minorBidi"/>
          <w:b w:val="0"/>
          <w:caps w:val="0"/>
          <w:noProof/>
          <w:sz w:val="22"/>
          <w:szCs w:val="22"/>
        </w:rPr>
      </w:pPr>
      <w:ins w:id="37" w:author="Tom Bergeron" w:date="2022-11-11T09:01:00Z">
        <w:r w:rsidRPr="003A0951">
          <w:rPr>
            <w:rStyle w:val="Hyperlink"/>
            <w:noProof/>
          </w:rPr>
          <w:fldChar w:fldCharType="begin"/>
        </w:r>
        <w:r w:rsidRPr="003A0951">
          <w:rPr>
            <w:rStyle w:val="Hyperlink"/>
            <w:noProof/>
          </w:rPr>
          <w:instrText xml:space="preserve"> </w:instrText>
        </w:r>
        <w:r>
          <w:rPr>
            <w:noProof/>
          </w:rPr>
          <w:instrText>HYPERLINK \l "_Toc119049731"</w:instrText>
        </w:r>
        <w:r w:rsidRPr="003A0951">
          <w:rPr>
            <w:rStyle w:val="Hyperlink"/>
            <w:noProof/>
          </w:rPr>
          <w:instrText xml:space="preserve"> </w:instrText>
        </w:r>
        <w:r w:rsidRPr="003A0951">
          <w:rPr>
            <w:rStyle w:val="Hyperlink"/>
            <w:noProof/>
          </w:rPr>
        </w:r>
        <w:r w:rsidRPr="003A0951">
          <w:rPr>
            <w:rStyle w:val="Hyperlink"/>
            <w:noProof/>
          </w:rPr>
          <w:fldChar w:fldCharType="separate"/>
        </w:r>
        <w:r w:rsidRPr="003A0951">
          <w:rPr>
            <w:rStyle w:val="Hyperlink"/>
            <w:noProof/>
          </w:rPr>
          <w:t>Define/Edit Process Window</w:t>
        </w:r>
        <w:r>
          <w:rPr>
            <w:noProof/>
            <w:webHidden/>
          </w:rPr>
          <w:tab/>
        </w:r>
        <w:r>
          <w:rPr>
            <w:noProof/>
            <w:webHidden/>
          </w:rPr>
          <w:fldChar w:fldCharType="begin"/>
        </w:r>
        <w:r>
          <w:rPr>
            <w:noProof/>
            <w:webHidden/>
          </w:rPr>
          <w:instrText xml:space="preserve"> PAGEREF _Toc119049731 \h </w:instrText>
        </w:r>
      </w:ins>
      <w:r>
        <w:rPr>
          <w:noProof/>
          <w:webHidden/>
        </w:rPr>
      </w:r>
      <w:r>
        <w:rPr>
          <w:noProof/>
          <w:webHidden/>
        </w:rPr>
        <w:fldChar w:fldCharType="separate"/>
      </w:r>
      <w:ins w:id="38" w:author="Tom Bergeron" w:date="2022-11-11T09:01:00Z">
        <w:r>
          <w:rPr>
            <w:noProof/>
            <w:webHidden/>
          </w:rPr>
          <w:t>17</w:t>
        </w:r>
        <w:r>
          <w:rPr>
            <w:noProof/>
            <w:webHidden/>
          </w:rPr>
          <w:fldChar w:fldCharType="end"/>
        </w:r>
        <w:r w:rsidRPr="003A0951">
          <w:rPr>
            <w:rStyle w:val="Hyperlink"/>
            <w:noProof/>
          </w:rPr>
          <w:fldChar w:fldCharType="end"/>
        </w:r>
      </w:ins>
    </w:p>
    <w:p w14:paraId="768E33CE" w14:textId="351D914B" w:rsidR="00EC684A" w:rsidRDefault="00EC684A">
      <w:pPr>
        <w:pStyle w:val="TOC2"/>
        <w:tabs>
          <w:tab w:val="right" w:leader="dot" w:pos="8900"/>
        </w:tabs>
        <w:rPr>
          <w:ins w:id="39" w:author="Tom Bergeron" w:date="2022-11-11T09:01:00Z"/>
          <w:rFonts w:asciiTheme="minorHAnsi" w:eastAsiaTheme="minorEastAsia" w:hAnsiTheme="minorHAnsi" w:cstheme="minorBidi"/>
          <w:smallCaps w:val="0"/>
          <w:noProof/>
          <w:sz w:val="22"/>
          <w:szCs w:val="22"/>
        </w:rPr>
      </w:pPr>
      <w:ins w:id="40" w:author="Tom Bergeron" w:date="2022-11-11T09:01:00Z">
        <w:r w:rsidRPr="003A0951">
          <w:rPr>
            <w:rStyle w:val="Hyperlink"/>
            <w:noProof/>
          </w:rPr>
          <w:fldChar w:fldCharType="begin"/>
        </w:r>
        <w:r w:rsidRPr="003A0951">
          <w:rPr>
            <w:rStyle w:val="Hyperlink"/>
            <w:noProof/>
          </w:rPr>
          <w:instrText xml:space="preserve"> </w:instrText>
        </w:r>
        <w:r>
          <w:rPr>
            <w:noProof/>
          </w:rPr>
          <w:instrText>HYPERLINK \l "_Toc119049732"</w:instrText>
        </w:r>
        <w:r w:rsidRPr="003A0951">
          <w:rPr>
            <w:rStyle w:val="Hyperlink"/>
            <w:noProof/>
          </w:rPr>
          <w:instrText xml:space="preserve"> </w:instrText>
        </w:r>
        <w:r w:rsidRPr="003A0951">
          <w:rPr>
            <w:rStyle w:val="Hyperlink"/>
            <w:noProof/>
          </w:rPr>
        </w:r>
        <w:r w:rsidRPr="003A0951">
          <w:rPr>
            <w:rStyle w:val="Hyperlink"/>
            <w:noProof/>
          </w:rPr>
          <w:fldChar w:fldCharType="separate"/>
        </w:r>
        <w:r w:rsidRPr="003A0951">
          <w:rPr>
            <w:rStyle w:val="Hyperlink"/>
            <w:noProof/>
          </w:rPr>
          <w:t>Solder Paste Menu</w:t>
        </w:r>
        <w:r>
          <w:rPr>
            <w:noProof/>
            <w:webHidden/>
          </w:rPr>
          <w:tab/>
        </w:r>
        <w:r>
          <w:rPr>
            <w:noProof/>
            <w:webHidden/>
          </w:rPr>
          <w:fldChar w:fldCharType="begin"/>
        </w:r>
        <w:r>
          <w:rPr>
            <w:noProof/>
            <w:webHidden/>
          </w:rPr>
          <w:instrText xml:space="preserve"> PAGEREF _Toc119049732 \h </w:instrText>
        </w:r>
      </w:ins>
      <w:r>
        <w:rPr>
          <w:noProof/>
          <w:webHidden/>
        </w:rPr>
      </w:r>
      <w:r>
        <w:rPr>
          <w:noProof/>
          <w:webHidden/>
        </w:rPr>
        <w:fldChar w:fldCharType="separate"/>
      </w:r>
      <w:ins w:id="41" w:author="Tom Bergeron" w:date="2022-11-11T09:01:00Z">
        <w:r>
          <w:rPr>
            <w:noProof/>
            <w:webHidden/>
          </w:rPr>
          <w:t>18</w:t>
        </w:r>
        <w:r>
          <w:rPr>
            <w:noProof/>
            <w:webHidden/>
          </w:rPr>
          <w:fldChar w:fldCharType="end"/>
        </w:r>
        <w:r w:rsidRPr="003A0951">
          <w:rPr>
            <w:rStyle w:val="Hyperlink"/>
            <w:noProof/>
          </w:rPr>
          <w:fldChar w:fldCharType="end"/>
        </w:r>
      </w:ins>
    </w:p>
    <w:p w14:paraId="486654A8" w14:textId="24622C62" w:rsidR="00EC684A" w:rsidRDefault="00EC684A">
      <w:pPr>
        <w:pStyle w:val="TOC2"/>
        <w:tabs>
          <w:tab w:val="right" w:leader="dot" w:pos="8900"/>
        </w:tabs>
        <w:rPr>
          <w:ins w:id="42" w:author="Tom Bergeron" w:date="2022-11-11T09:01:00Z"/>
          <w:rFonts w:asciiTheme="minorHAnsi" w:eastAsiaTheme="minorEastAsia" w:hAnsiTheme="minorHAnsi" w:cstheme="minorBidi"/>
          <w:smallCaps w:val="0"/>
          <w:noProof/>
          <w:sz w:val="22"/>
          <w:szCs w:val="22"/>
        </w:rPr>
      </w:pPr>
      <w:ins w:id="43" w:author="Tom Bergeron" w:date="2022-11-11T09:01:00Z">
        <w:r w:rsidRPr="003A0951">
          <w:rPr>
            <w:rStyle w:val="Hyperlink"/>
            <w:noProof/>
          </w:rPr>
          <w:fldChar w:fldCharType="begin"/>
        </w:r>
        <w:r w:rsidRPr="003A0951">
          <w:rPr>
            <w:rStyle w:val="Hyperlink"/>
            <w:noProof/>
          </w:rPr>
          <w:instrText xml:space="preserve"> </w:instrText>
        </w:r>
        <w:r>
          <w:rPr>
            <w:noProof/>
          </w:rPr>
          <w:instrText>HYPERLINK \l "_Toc119049733"</w:instrText>
        </w:r>
        <w:r w:rsidRPr="003A0951">
          <w:rPr>
            <w:rStyle w:val="Hyperlink"/>
            <w:noProof/>
          </w:rPr>
          <w:instrText xml:space="preserve"> </w:instrText>
        </w:r>
        <w:r w:rsidRPr="003A0951">
          <w:rPr>
            <w:rStyle w:val="Hyperlink"/>
            <w:noProof/>
          </w:rPr>
        </w:r>
        <w:r w:rsidRPr="003A0951">
          <w:rPr>
            <w:rStyle w:val="Hyperlink"/>
            <w:noProof/>
          </w:rPr>
          <w:fldChar w:fldCharType="separate"/>
        </w:r>
        <w:r w:rsidRPr="003A0951">
          <w:rPr>
            <w:rStyle w:val="Hyperlink"/>
            <w:noProof/>
          </w:rPr>
          <w:t>Edit Specs</w:t>
        </w:r>
        <w:r>
          <w:rPr>
            <w:noProof/>
            <w:webHidden/>
          </w:rPr>
          <w:tab/>
        </w:r>
        <w:r>
          <w:rPr>
            <w:noProof/>
            <w:webHidden/>
          </w:rPr>
          <w:fldChar w:fldCharType="begin"/>
        </w:r>
        <w:r>
          <w:rPr>
            <w:noProof/>
            <w:webHidden/>
          </w:rPr>
          <w:instrText xml:space="preserve"> PAGEREF _Toc119049733 \h </w:instrText>
        </w:r>
      </w:ins>
      <w:r>
        <w:rPr>
          <w:noProof/>
          <w:webHidden/>
        </w:rPr>
      </w:r>
      <w:r>
        <w:rPr>
          <w:noProof/>
          <w:webHidden/>
        </w:rPr>
        <w:fldChar w:fldCharType="separate"/>
      </w:r>
      <w:ins w:id="44" w:author="Tom Bergeron" w:date="2022-11-11T09:01:00Z">
        <w:r>
          <w:rPr>
            <w:noProof/>
            <w:webHidden/>
          </w:rPr>
          <w:t>19</w:t>
        </w:r>
        <w:r>
          <w:rPr>
            <w:noProof/>
            <w:webHidden/>
          </w:rPr>
          <w:fldChar w:fldCharType="end"/>
        </w:r>
        <w:r w:rsidRPr="003A0951">
          <w:rPr>
            <w:rStyle w:val="Hyperlink"/>
            <w:noProof/>
          </w:rPr>
          <w:fldChar w:fldCharType="end"/>
        </w:r>
      </w:ins>
    </w:p>
    <w:p w14:paraId="18CA7D63" w14:textId="567FBFB4" w:rsidR="00EC684A" w:rsidRDefault="00EC684A">
      <w:pPr>
        <w:pStyle w:val="TOC2"/>
        <w:tabs>
          <w:tab w:val="right" w:leader="dot" w:pos="8900"/>
        </w:tabs>
        <w:rPr>
          <w:ins w:id="45" w:author="Tom Bergeron" w:date="2022-11-11T09:01:00Z"/>
          <w:rFonts w:asciiTheme="minorHAnsi" w:eastAsiaTheme="minorEastAsia" w:hAnsiTheme="minorHAnsi" w:cstheme="minorBidi"/>
          <w:smallCaps w:val="0"/>
          <w:noProof/>
          <w:sz w:val="22"/>
          <w:szCs w:val="22"/>
        </w:rPr>
      </w:pPr>
      <w:ins w:id="46" w:author="Tom Bergeron" w:date="2022-11-11T09:01:00Z">
        <w:r w:rsidRPr="003A0951">
          <w:rPr>
            <w:rStyle w:val="Hyperlink"/>
            <w:noProof/>
          </w:rPr>
          <w:fldChar w:fldCharType="begin"/>
        </w:r>
        <w:r w:rsidRPr="003A0951">
          <w:rPr>
            <w:rStyle w:val="Hyperlink"/>
            <w:noProof/>
          </w:rPr>
          <w:instrText xml:space="preserve"> </w:instrText>
        </w:r>
        <w:r>
          <w:rPr>
            <w:noProof/>
          </w:rPr>
          <w:instrText>HYPERLINK \l "_Toc119049734"</w:instrText>
        </w:r>
        <w:r w:rsidRPr="003A0951">
          <w:rPr>
            <w:rStyle w:val="Hyperlink"/>
            <w:noProof/>
          </w:rPr>
          <w:instrText xml:space="preserve"> </w:instrText>
        </w:r>
        <w:r w:rsidRPr="003A0951">
          <w:rPr>
            <w:rStyle w:val="Hyperlink"/>
            <w:noProof/>
          </w:rPr>
        </w:r>
        <w:r w:rsidRPr="003A0951">
          <w:rPr>
            <w:rStyle w:val="Hyperlink"/>
            <w:noProof/>
          </w:rPr>
          <w:fldChar w:fldCharType="separate"/>
        </w:r>
        <w:r w:rsidRPr="003A0951">
          <w:rPr>
            <w:rStyle w:val="Hyperlink"/>
            <w:noProof/>
          </w:rPr>
          <w:t>Save Process Window</w:t>
        </w:r>
        <w:r>
          <w:rPr>
            <w:noProof/>
            <w:webHidden/>
          </w:rPr>
          <w:tab/>
        </w:r>
        <w:r>
          <w:rPr>
            <w:noProof/>
            <w:webHidden/>
          </w:rPr>
          <w:fldChar w:fldCharType="begin"/>
        </w:r>
        <w:r>
          <w:rPr>
            <w:noProof/>
            <w:webHidden/>
          </w:rPr>
          <w:instrText xml:space="preserve"> PAGEREF _Toc119049734 \h </w:instrText>
        </w:r>
      </w:ins>
      <w:r>
        <w:rPr>
          <w:noProof/>
          <w:webHidden/>
        </w:rPr>
      </w:r>
      <w:r>
        <w:rPr>
          <w:noProof/>
          <w:webHidden/>
        </w:rPr>
        <w:fldChar w:fldCharType="separate"/>
      </w:r>
      <w:ins w:id="47" w:author="Tom Bergeron" w:date="2022-11-11T09:01:00Z">
        <w:r>
          <w:rPr>
            <w:noProof/>
            <w:webHidden/>
          </w:rPr>
          <w:t>22</w:t>
        </w:r>
        <w:r>
          <w:rPr>
            <w:noProof/>
            <w:webHidden/>
          </w:rPr>
          <w:fldChar w:fldCharType="end"/>
        </w:r>
        <w:r w:rsidRPr="003A0951">
          <w:rPr>
            <w:rStyle w:val="Hyperlink"/>
            <w:noProof/>
          </w:rPr>
          <w:fldChar w:fldCharType="end"/>
        </w:r>
      </w:ins>
    </w:p>
    <w:p w14:paraId="2B38F5F7" w14:textId="082A7BDD" w:rsidR="00EC684A" w:rsidRDefault="00EC684A">
      <w:pPr>
        <w:pStyle w:val="TOC2"/>
        <w:tabs>
          <w:tab w:val="right" w:leader="dot" w:pos="8900"/>
        </w:tabs>
        <w:rPr>
          <w:ins w:id="48" w:author="Tom Bergeron" w:date="2022-11-11T09:01:00Z"/>
          <w:rFonts w:asciiTheme="minorHAnsi" w:eastAsiaTheme="minorEastAsia" w:hAnsiTheme="minorHAnsi" w:cstheme="minorBidi"/>
          <w:smallCaps w:val="0"/>
          <w:noProof/>
          <w:sz w:val="22"/>
          <w:szCs w:val="22"/>
        </w:rPr>
      </w:pPr>
      <w:ins w:id="49" w:author="Tom Bergeron" w:date="2022-11-11T09:01:00Z">
        <w:r w:rsidRPr="003A0951">
          <w:rPr>
            <w:rStyle w:val="Hyperlink"/>
            <w:noProof/>
          </w:rPr>
          <w:fldChar w:fldCharType="begin"/>
        </w:r>
        <w:r w:rsidRPr="003A0951">
          <w:rPr>
            <w:rStyle w:val="Hyperlink"/>
            <w:noProof/>
          </w:rPr>
          <w:instrText xml:space="preserve"> </w:instrText>
        </w:r>
        <w:r>
          <w:rPr>
            <w:noProof/>
          </w:rPr>
          <w:instrText>HYPERLINK \l "_Toc119049735"</w:instrText>
        </w:r>
        <w:r w:rsidRPr="003A0951">
          <w:rPr>
            <w:rStyle w:val="Hyperlink"/>
            <w:noProof/>
          </w:rPr>
          <w:instrText xml:space="preserve"> </w:instrText>
        </w:r>
        <w:r w:rsidRPr="003A0951">
          <w:rPr>
            <w:rStyle w:val="Hyperlink"/>
            <w:noProof/>
          </w:rPr>
        </w:r>
        <w:r w:rsidRPr="003A0951">
          <w:rPr>
            <w:rStyle w:val="Hyperlink"/>
            <w:noProof/>
          </w:rPr>
          <w:fldChar w:fldCharType="separate"/>
        </w:r>
        <w:r w:rsidRPr="003A0951">
          <w:rPr>
            <w:rStyle w:val="Hyperlink"/>
            <w:noProof/>
          </w:rPr>
          <w:t>Import Legacy Process Windows</w:t>
        </w:r>
        <w:r>
          <w:rPr>
            <w:noProof/>
            <w:webHidden/>
          </w:rPr>
          <w:tab/>
        </w:r>
        <w:r>
          <w:rPr>
            <w:noProof/>
            <w:webHidden/>
          </w:rPr>
          <w:fldChar w:fldCharType="begin"/>
        </w:r>
        <w:r>
          <w:rPr>
            <w:noProof/>
            <w:webHidden/>
          </w:rPr>
          <w:instrText xml:space="preserve"> PAGEREF _Toc119049735 \h </w:instrText>
        </w:r>
      </w:ins>
      <w:r>
        <w:rPr>
          <w:noProof/>
          <w:webHidden/>
        </w:rPr>
      </w:r>
      <w:r>
        <w:rPr>
          <w:noProof/>
          <w:webHidden/>
        </w:rPr>
        <w:fldChar w:fldCharType="separate"/>
      </w:r>
      <w:ins w:id="50" w:author="Tom Bergeron" w:date="2022-11-11T09:01:00Z">
        <w:r>
          <w:rPr>
            <w:noProof/>
            <w:webHidden/>
          </w:rPr>
          <w:t>23</w:t>
        </w:r>
        <w:r>
          <w:rPr>
            <w:noProof/>
            <w:webHidden/>
          </w:rPr>
          <w:fldChar w:fldCharType="end"/>
        </w:r>
        <w:r w:rsidRPr="003A0951">
          <w:rPr>
            <w:rStyle w:val="Hyperlink"/>
            <w:noProof/>
          </w:rPr>
          <w:fldChar w:fldCharType="end"/>
        </w:r>
      </w:ins>
    </w:p>
    <w:p w14:paraId="4340C4A5" w14:textId="434D61A6" w:rsidR="00EC684A" w:rsidRDefault="00EC684A">
      <w:pPr>
        <w:pStyle w:val="TOC1"/>
        <w:tabs>
          <w:tab w:val="right" w:leader="dot" w:pos="8900"/>
        </w:tabs>
        <w:rPr>
          <w:ins w:id="51" w:author="Tom Bergeron" w:date="2022-11-11T09:01:00Z"/>
          <w:rFonts w:asciiTheme="minorHAnsi" w:eastAsiaTheme="minorEastAsia" w:hAnsiTheme="minorHAnsi" w:cstheme="minorBidi"/>
          <w:b w:val="0"/>
          <w:caps w:val="0"/>
          <w:noProof/>
          <w:sz w:val="22"/>
          <w:szCs w:val="22"/>
        </w:rPr>
      </w:pPr>
      <w:ins w:id="52" w:author="Tom Bergeron" w:date="2022-11-11T09:01:00Z">
        <w:r w:rsidRPr="003A0951">
          <w:rPr>
            <w:rStyle w:val="Hyperlink"/>
            <w:noProof/>
          </w:rPr>
          <w:fldChar w:fldCharType="begin"/>
        </w:r>
        <w:r w:rsidRPr="003A0951">
          <w:rPr>
            <w:rStyle w:val="Hyperlink"/>
            <w:noProof/>
          </w:rPr>
          <w:instrText xml:space="preserve"> </w:instrText>
        </w:r>
        <w:r>
          <w:rPr>
            <w:noProof/>
          </w:rPr>
          <w:instrText>HYPERLINK \l "_Toc119049736"</w:instrText>
        </w:r>
        <w:r w:rsidRPr="003A0951">
          <w:rPr>
            <w:rStyle w:val="Hyperlink"/>
            <w:noProof/>
          </w:rPr>
          <w:instrText xml:space="preserve"> </w:instrText>
        </w:r>
        <w:r w:rsidRPr="003A0951">
          <w:rPr>
            <w:rStyle w:val="Hyperlink"/>
            <w:noProof/>
          </w:rPr>
        </w:r>
        <w:r w:rsidRPr="003A0951">
          <w:rPr>
            <w:rStyle w:val="Hyperlink"/>
            <w:noProof/>
          </w:rPr>
          <w:fldChar w:fldCharType="separate"/>
        </w:r>
        <w:r w:rsidRPr="003A0951">
          <w:rPr>
            <w:rStyle w:val="Hyperlink"/>
            <w:noProof/>
          </w:rPr>
          <w:t>Hardware Status Screen</w:t>
        </w:r>
        <w:r>
          <w:rPr>
            <w:noProof/>
            <w:webHidden/>
          </w:rPr>
          <w:tab/>
        </w:r>
        <w:r>
          <w:rPr>
            <w:noProof/>
            <w:webHidden/>
          </w:rPr>
          <w:fldChar w:fldCharType="begin"/>
        </w:r>
        <w:r>
          <w:rPr>
            <w:noProof/>
            <w:webHidden/>
          </w:rPr>
          <w:instrText xml:space="preserve"> PAGEREF _Toc119049736 \h </w:instrText>
        </w:r>
      </w:ins>
      <w:r>
        <w:rPr>
          <w:noProof/>
          <w:webHidden/>
        </w:rPr>
      </w:r>
      <w:r>
        <w:rPr>
          <w:noProof/>
          <w:webHidden/>
        </w:rPr>
        <w:fldChar w:fldCharType="separate"/>
      </w:r>
      <w:ins w:id="53" w:author="Tom Bergeron" w:date="2022-11-11T09:01:00Z">
        <w:r>
          <w:rPr>
            <w:noProof/>
            <w:webHidden/>
          </w:rPr>
          <w:t>24</w:t>
        </w:r>
        <w:r>
          <w:rPr>
            <w:noProof/>
            <w:webHidden/>
          </w:rPr>
          <w:fldChar w:fldCharType="end"/>
        </w:r>
        <w:r w:rsidRPr="003A0951">
          <w:rPr>
            <w:rStyle w:val="Hyperlink"/>
            <w:noProof/>
          </w:rPr>
          <w:fldChar w:fldCharType="end"/>
        </w:r>
      </w:ins>
    </w:p>
    <w:p w14:paraId="26C4C576" w14:textId="39146C3D" w:rsidR="00EC684A" w:rsidRDefault="00EC684A">
      <w:pPr>
        <w:pStyle w:val="TOC1"/>
        <w:tabs>
          <w:tab w:val="right" w:leader="dot" w:pos="8900"/>
        </w:tabs>
        <w:rPr>
          <w:ins w:id="54" w:author="Tom Bergeron" w:date="2022-11-11T09:01:00Z"/>
          <w:rFonts w:asciiTheme="minorHAnsi" w:eastAsiaTheme="minorEastAsia" w:hAnsiTheme="minorHAnsi" w:cstheme="minorBidi"/>
          <w:b w:val="0"/>
          <w:caps w:val="0"/>
          <w:noProof/>
          <w:sz w:val="22"/>
          <w:szCs w:val="22"/>
        </w:rPr>
      </w:pPr>
      <w:ins w:id="55" w:author="Tom Bergeron" w:date="2022-11-11T09:01:00Z">
        <w:r w:rsidRPr="003A0951">
          <w:rPr>
            <w:rStyle w:val="Hyperlink"/>
            <w:noProof/>
          </w:rPr>
          <w:fldChar w:fldCharType="begin"/>
        </w:r>
        <w:r w:rsidRPr="003A0951">
          <w:rPr>
            <w:rStyle w:val="Hyperlink"/>
            <w:noProof/>
          </w:rPr>
          <w:instrText xml:space="preserve"> </w:instrText>
        </w:r>
        <w:r>
          <w:rPr>
            <w:noProof/>
          </w:rPr>
          <w:instrText>HYPERLINK \l "_Toc119049737"</w:instrText>
        </w:r>
        <w:r w:rsidRPr="003A0951">
          <w:rPr>
            <w:rStyle w:val="Hyperlink"/>
            <w:noProof/>
          </w:rPr>
          <w:instrText xml:space="preserve"> </w:instrText>
        </w:r>
        <w:r w:rsidRPr="003A0951">
          <w:rPr>
            <w:rStyle w:val="Hyperlink"/>
            <w:noProof/>
          </w:rPr>
        </w:r>
        <w:r w:rsidRPr="003A0951">
          <w:rPr>
            <w:rStyle w:val="Hyperlink"/>
            <w:noProof/>
          </w:rPr>
          <w:fldChar w:fldCharType="separate"/>
        </w:r>
        <w:r w:rsidRPr="003A0951">
          <w:rPr>
            <w:rStyle w:val="Hyperlink"/>
            <w:noProof/>
          </w:rPr>
          <w:t>Run a Profile</w:t>
        </w:r>
        <w:r>
          <w:rPr>
            <w:noProof/>
            <w:webHidden/>
          </w:rPr>
          <w:tab/>
        </w:r>
        <w:r>
          <w:rPr>
            <w:noProof/>
            <w:webHidden/>
          </w:rPr>
          <w:fldChar w:fldCharType="begin"/>
        </w:r>
        <w:r>
          <w:rPr>
            <w:noProof/>
            <w:webHidden/>
          </w:rPr>
          <w:instrText xml:space="preserve"> PAGEREF _Toc119049737 \h </w:instrText>
        </w:r>
      </w:ins>
      <w:r>
        <w:rPr>
          <w:noProof/>
          <w:webHidden/>
        </w:rPr>
      </w:r>
      <w:r>
        <w:rPr>
          <w:noProof/>
          <w:webHidden/>
        </w:rPr>
        <w:fldChar w:fldCharType="separate"/>
      </w:r>
      <w:ins w:id="56" w:author="Tom Bergeron" w:date="2022-11-11T09:01:00Z">
        <w:r>
          <w:rPr>
            <w:noProof/>
            <w:webHidden/>
          </w:rPr>
          <w:t>25</w:t>
        </w:r>
        <w:r>
          <w:rPr>
            <w:noProof/>
            <w:webHidden/>
          </w:rPr>
          <w:fldChar w:fldCharType="end"/>
        </w:r>
        <w:r w:rsidRPr="003A0951">
          <w:rPr>
            <w:rStyle w:val="Hyperlink"/>
            <w:noProof/>
          </w:rPr>
          <w:fldChar w:fldCharType="end"/>
        </w:r>
      </w:ins>
    </w:p>
    <w:p w14:paraId="65D7F956" w14:textId="29468565" w:rsidR="00EC684A" w:rsidRDefault="00EC684A">
      <w:pPr>
        <w:pStyle w:val="TOC2"/>
        <w:tabs>
          <w:tab w:val="right" w:leader="dot" w:pos="8900"/>
        </w:tabs>
        <w:rPr>
          <w:ins w:id="57" w:author="Tom Bergeron" w:date="2022-11-11T09:01:00Z"/>
          <w:rFonts w:asciiTheme="minorHAnsi" w:eastAsiaTheme="minorEastAsia" w:hAnsiTheme="minorHAnsi" w:cstheme="minorBidi"/>
          <w:smallCaps w:val="0"/>
          <w:noProof/>
          <w:sz w:val="22"/>
          <w:szCs w:val="22"/>
        </w:rPr>
      </w:pPr>
      <w:ins w:id="58" w:author="Tom Bergeron" w:date="2022-11-11T09:01:00Z">
        <w:r w:rsidRPr="003A0951">
          <w:rPr>
            <w:rStyle w:val="Hyperlink"/>
            <w:noProof/>
          </w:rPr>
          <w:fldChar w:fldCharType="begin"/>
        </w:r>
        <w:r w:rsidRPr="003A0951">
          <w:rPr>
            <w:rStyle w:val="Hyperlink"/>
            <w:noProof/>
          </w:rPr>
          <w:instrText xml:space="preserve"> </w:instrText>
        </w:r>
        <w:r>
          <w:rPr>
            <w:noProof/>
          </w:rPr>
          <w:instrText>HYPERLINK \l "_Toc119049738"</w:instrText>
        </w:r>
        <w:r w:rsidRPr="003A0951">
          <w:rPr>
            <w:rStyle w:val="Hyperlink"/>
            <w:noProof/>
          </w:rPr>
          <w:instrText xml:space="preserve"> </w:instrText>
        </w:r>
        <w:r w:rsidRPr="003A0951">
          <w:rPr>
            <w:rStyle w:val="Hyperlink"/>
            <w:noProof/>
          </w:rPr>
        </w:r>
        <w:r w:rsidRPr="003A0951">
          <w:rPr>
            <w:rStyle w:val="Hyperlink"/>
            <w:noProof/>
          </w:rPr>
          <w:fldChar w:fldCharType="separate"/>
        </w:r>
        <w:r w:rsidRPr="003A0951">
          <w:rPr>
            <w:rStyle w:val="Hyperlink"/>
            <w:noProof/>
          </w:rPr>
          <w:t>Specify Oven Characteristics</w:t>
        </w:r>
        <w:r>
          <w:rPr>
            <w:noProof/>
            <w:webHidden/>
          </w:rPr>
          <w:tab/>
        </w:r>
        <w:r>
          <w:rPr>
            <w:noProof/>
            <w:webHidden/>
          </w:rPr>
          <w:fldChar w:fldCharType="begin"/>
        </w:r>
        <w:r>
          <w:rPr>
            <w:noProof/>
            <w:webHidden/>
          </w:rPr>
          <w:instrText xml:space="preserve"> PAGEREF _Toc119049738 \h </w:instrText>
        </w:r>
      </w:ins>
      <w:r>
        <w:rPr>
          <w:noProof/>
          <w:webHidden/>
        </w:rPr>
      </w:r>
      <w:r>
        <w:rPr>
          <w:noProof/>
          <w:webHidden/>
        </w:rPr>
        <w:fldChar w:fldCharType="separate"/>
      </w:r>
      <w:ins w:id="59" w:author="Tom Bergeron" w:date="2022-11-11T09:01:00Z">
        <w:r>
          <w:rPr>
            <w:noProof/>
            <w:webHidden/>
          </w:rPr>
          <w:t>26</w:t>
        </w:r>
        <w:r>
          <w:rPr>
            <w:noProof/>
            <w:webHidden/>
          </w:rPr>
          <w:fldChar w:fldCharType="end"/>
        </w:r>
        <w:r w:rsidRPr="003A0951">
          <w:rPr>
            <w:rStyle w:val="Hyperlink"/>
            <w:noProof/>
          </w:rPr>
          <w:fldChar w:fldCharType="end"/>
        </w:r>
      </w:ins>
    </w:p>
    <w:p w14:paraId="29853E4C" w14:textId="33F0182F" w:rsidR="00EC684A" w:rsidRDefault="00EC684A">
      <w:pPr>
        <w:pStyle w:val="TOC2"/>
        <w:tabs>
          <w:tab w:val="right" w:leader="dot" w:pos="8900"/>
        </w:tabs>
        <w:rPr>
          <w:ins w:id="60" w:author="Tom Bergeron" w:date="2022-11-11T09:01:00Z"/>
          <w:rFonts w:asciiTheme="minorHAnsi" w:eastAsiaTheme="minorEastAsia" w:hAnsiTheme="minorHAnsi" w:cstheme="minorBidi"/>
          <w:smallCaps w:val="0"/>
          <w:noProof/>
          <w:sz w:val="22"/>
          <w:szCs w:val="22"/>
        </w:rPr>
      </w:pPr>
      <w:ins w:id="61" w:author="Tom Bergeron" w:date="2022-11-11T09:01:00Z">
        <w:r w:rsidRPr="003A0951">
          <w:rPr>
            <w:rStyle w:val="Hyperlink"/>
            <w:noProof/>
          </w:rPr>
          <w:fldChar w:fldCharType="begin"/>
        </w:r>
        <w:r w:rsidRPr="003A0951">
          <w:rPr>
            <w:rStyle w:val="Hyperlink"/>
            <w:noProof/>
          </w:rPr>
          <w:instrText xml:space="preserve"> </w:instrText>
        </w:r>
        <w:r>
          <w:rPr>
            <w:noProof/>
          </w:rPr>
          <w:instrText>HYPERLINK \l "_Toc119049739"</w:instrText>
        </w:r>
        <w:r w:rsidRPr="003A0951">
          <w:rPr>
            <w:rStyle w:val="Hyperlink"/>
            <w:noProof/>
          </w:rPr>
          <w:instrText xml:space="preserve"> </w:instrText>
        </w:r>
        <w:r w:rsidRPr="003A0951">
          <w:rPr>
            <w:rStyle w:val="Hyperlink"/>
            <w:noProof/>
          </w:rPr>
        </w:r>
        <w:r w:rsidRPr="003A0951">
          <w:rPr>
            <w:rStyle w:val="Hyperlink"/>
            <w:noProof/>
          </w:rPr>
          <w:fldChar w:fldCharType="separate"/>
        </w:r>
        <w:r w:rsidRPr="003A0951">
          <w:rPr>
            <w:rStyle w:val="Hyperlink"/>
            <w:noProof/>
          </w:rPr>
          <w:t>Attach Thermocouples</w:t>
        </w:r>
        <w:r>
          <w:rPr>
            <w:noProof/>
            <w:webHidden/>
          </w:rPr>
          <w:tab/>
        </w:r>
        <w:r>
          <w:rPr>
            <w:noProof/>
            <w:webHidden/>
          </w:rPr>
          <w:fldChar w:fldCharType="begin"/>
        </w:r>
        <w:r>
          <w:rPr>
            <w:noProof/>
            <w:webHidden/>
          </w:rPr>
          <w:instrText xml:space="preserve"> PAGEREF _Toc119049739 \h </w:instrText>
        </w:r>
      </w:ins>
      <w:r>
        <w:rPr>
          <w:noProof/>
          <w:webHidden/>
        </w:rPr>
      </w:r>
      <w:r>
        <w:rPr>
          <w:noProof/>
          <w:webHidden/>
        </w:rPr>
        <w:fldChar w:fldCharType="separate"/>
      </w:r>
      <w:ins w:id="62" w:author="Tom Bergeron" w:date="2022-11-11T09:01:00Z">
        <w:r>
          <w:rPr>
            <w:noProof/>
            <w:webHidden/>
          </w:rPr>
          <w:t>28</w:t>
        </w:r>
        <w:r>
          <w:rPr>
            <w:noProof/>
            <w:webHidden/>
          </w:rPr>
          <w:fldChar w:fldCharType="end"/>
        </w:r>
        <w:r w:rsidRPr="003A0951">
          <w:rPr>
            <w:rStyle w:val="Hyperlink"/>
            <w:noProof/>
          </w:rPr>
          <w:fldChar w:fldCharType="end"/>
        </w:r>
      </w:ins>
    </w:p>
    <w:p w14:paraId="77B3AC38" w14:textId="74627F32" w:rsidR="00EC684A" w:rsidRDefault="00EC684A">
      <w:pPr>
        <w:pStyle w:val="TOC2"/>
        <w:tabs>
          <w:tab w:val="right" w:leader="dot" w:pos="8900"/>
        </w:tabs>
        <w:rPr>
          <w:ins w:id="63" w:author="Tom Bergeron" w:date="2022-11-11T09:01:00Z"/>
          <w:rFonts w:asciiTheme="minorHAnsi" w:eastAsiaTheme="minorEastAsia" w:hAnsiTheme="minorHAnsi" w:cstheme="minorBidi"/>
          <w:smallCaps w:val="0"/>
          <w:noProof/>
          <w:sz w:val="22"/>
          <w:szCs w:val="22"/>
        </w:rPr>
      </w:pPr>
      <w:ins w:id="64" w:author="Tom Bergeron" w:date="2022-11-11T09:01:00Z">
        <w:r w:rsidRPr="003A0951">
          <w:rPr>
            <w:rStyle w:val="Hyperlink"/>
            <w:noProof/>
          </w:rPr>
          <w:fldChar w:fldCharType="begin"/>
        </w:r>
        <w:r w:rsidRPr="003A0951">
          <w:rPr>
            <w:rStyle w:val="Hyperlink"/>
            <w:noProof/>
          </w:rPr>
          <w:instrText xml:space="preserve"> </w:instrText>
        </w:r>
        <w:r>
          <w:rPr>
            <w:noProof/>
          </w:rPr>
          <w:instrText>HYPERLINK \l "_Toc119049740"</w:instrText>
        </w:r>
        <w:r w:rsidRPr="003A0951">
          <w:rPr>
            <w:rStyle w:val="Hyperlink"/>
            <w:noProof/>
          </w:rPr>
          <w:instrText xml:space="preserve"> </w:instrText>
        </w:r>
        <w:r w:rsidRPr="003A0951">
          <w:rPr>
            <w:rStyle w:val="Hyperlink"/>
            <w:noProof/>
          </w:rPr>
        </w:r>
        <w:r w:rsidRPr="003A0951">
          <w:rPr>
            <w:rStyle w:val="Hyperlink"/>
            <w:noProof/>
          </w:rPr>
          <w:fldChar w:fldCharType="separate"/>
        </w:r>
        <w:r w:rsidRPr="003A0951">
          <w:rPr>
            <w:rStyle w:val="Hyperlink"/>
            <w:noProof/>
          </w:rPr>
          <w:t>Attach Thermocouples To Semiconductor Wafers</w:t>
        </w:r>
        <w:r>
          <w:rPr>
            <w:noProof/>
            <w:webHidden/>
          </w:rPr>
          <w:tab/>
        </w:r>
        <w:r>
          <w:rPr>
            <w:noProof/>
            <w:webHidden/>
          </w:rPr>
          <w:fldChar w:fldCharType="begin"/>
        </w:r>
        <w:r>
          <w:rPr>
            <w:noProof/>
            <w:webHidden/>
          </w:rPr>
          <w:instrText xml:space="preserve"> PAGEREF _Toc119049740 \h </w:instrText>
        </w:r>
      </w:ins>
      <w:r>
        <w:rPr>
          <w:noProof/>
          <w:webHidden/>
        </w:rPr>
      </w:r>
      <w:r>
        <w:rPr>
          <w:noProof/>
          <w:webHidden/>
        </w:rPr>
        <w:fldChar w:fldCharType="separate"/>
      </w:r>
      <w:ins w:id="65" w:author="Tom Bergeron" w:date="2022-11-11T09:01:00Z">
        <w:r>
          <w:rPr>
            <w:noProof/>
            <w:webHidden/>
          </w:rPr>
          <w:t>29</w:t>
        </w:r>
        <w:r>
          <w:rPr>
            <w:noProof/>
            <w:webHidden/>
          </w:rPr>
          <w:fldChar w:fldCharType="end"/>
        </w:r>
        <w:r w:rsidRPr="003A0951">
          <w:rPr>
            <w:rStyle w:val="Hyperlink"/>
            <w:noProof/>
          </w:rPr>
          <w:fldChar w:fldCharType="end"/>
        </w:r>
      </w:ins>
    </w:p>
    <w:p w14:paraId="42E2CC8A" w14:textId="54E1AF89" w:rsidR="00EC684A" w:rsidRDefault="00EC684A">
      <w:pPr>
        <w:pStyle w:val="TOC2"/>
        <w:tabs>
          <w:tab w:val="right" w:leader="dot" w:pos="8900"/>
        </w:tabs>
        <w:rPr>
          <w:ins w:id="66" w:author="Tom Bergeron" w:date="2022-11-11T09:01:00Z"/>
          <w:rFonts w:asciiTheme="minorHAnsi" w:eastAsiaTheme="minorEastAsia" w:hAnsiTheme="minorHAnsi" w:cstheme="minorBidi"/>
          <w:smallCaps w:val="0"/>
          <w:noProof/>
          <w:sz w:val="22"/>
          <w:szCs w:val="22"/>
        </w:rPr>
      </w:pPr>
      <w:ins w:id="67" w:author="Tom Bergeron" w:date="2022-11-11T09:01:00Z">
        <w:r w:rsidRPr="003A0951">
          <w:rPr>
            <w:rStyle w:val="Hyperlink"/>
            <w:noProof/>
          </w:rPr>
          <w:fldChar w:fldCharType="begin"/>
        </w:r>
        <w:r w:rsidRPr="003A0951">
          <w:rPr>
            <w:rStyle w:val="Hyperlink"/>
            <w:noProof/>
          </w:rPr>
          <w:instrText xml:space="preserve"> </w:instrText>
        </w:r>
        <w:r>
          <w:rPr>
            <w:noProof/>
          </w:rPr>
          <w:instrText>HYPERLINK \l "_Toc119049741"</w:instrText>
        </w:r>
        <w:r w:rsidRPr="003A0951">
          <w:rPr>
            <w:rStyle w:val="Hyperlink"/>
            <w:noProof/>
          </w:rPr>
          <w:instrText xml:space="preserve"> </w:instrText>
        </w:r>
        <w:r w:rsidRPr="003A0951">
          <w:rPr>
            <w:rStyle w:val="Hyperlink"/>
            <w:noProof/>
          </w:rPr>
        </w:r>
        <w:r w:rsidRPr="003A0951">
          <w:rPr>
            <w:rStyle w:val="Hyperlink"/>
            <w:noProof/>
          </w:rPr>
          <w:fldChar w:fldCharType="separate"/>
        </w:r>
        <w:r w:rsidRPr="003A0951">
          <w:rPr>
            <w:rStyle w:val="Hyperlink"/>
            <w:noProof/>
          </w:rPr>
          <w:t>Select Thermocouples to Start a Profile</w:t>
        </w:r>
        <w:r>
          <w:rPr>
            <w:noProof/>
            <w:webHidden/>
          </w:rPr>
          <w:tab/>
        </w:r>
        <w:r>
          <w:rPr>
            <w:noProof/>
            <w:webHidden/>
          </w:rPr>
          <w:fldChar w:fldCharType="begin"/>
        </w:r>
        <w:r>
          <w:rPr>
            <w:noProof/>
            <w:webHidden/>
          </w:rPr>
          <w:instrText xml:space="preserve"> PAGEREF _Toc119049741 \h </w:instrText>
        </w:r>
      </w:ins>
      <w:r>
        <w:rPr>
          <w:noProof/>
          <w:webHidden/>
        </w:rPr>
      </w:r>
      <w:r>
        <w:rPr>
          <w:noProof/>
          <w:webHidden/>
        </w:rPr>
        <w:fldChar w:fldCharType="separate"/>
      </w:r>
      <w:ins w:id="68" w:author="Tom Bergeron" w:date="2022-11-11T09:01:00Z">
        <w:r>
          <w:rPr>
            <w:noProof/>
            <w:webHidden/>
          </w:rPr>
          <w:t>30</w:t>
        </w:r>
        <w:r>
          <w:rPr>
            <w:noProof/>
            <w:webHidden/>
          </w:rPr>
          <w:fldChar w:fldCharType="end"/>
        </w:r>
        <w:r w:rsidRPr="003A0951">
          <w:rPr>
            <w:rStyle w:val="Hyperlink"/>
            <w:noProof/>
          </w:rPr>
          <w:fldChar w:fldCharType="end"/>
        </w:r>
      </w:ins>
    </w:p>
    <w:p w14:paraId="11CDAF10" w14:textId="4981D8D5" w:rsidR="00EC684A" w:rsidRDefault="00EC684A">
      <w:pPr>
        <w:pStyle w:val="TOC2"/>
        <w:tabs>
          <w:tab w:val="right" w:leader="dot" w:pos="8900"/>
        </w:tabs>
        <w:rPr>
          <w:ins w:id="69" w:author="Tom Bergeron" w:date="2022-11-11T09:01:00Z"/>
          <w:rFonts w:asciiTheme="minorHAnsi" w:eastAsiaTheme="minorEastAsia" w:hAnsiTheme="minorHAnsi" w:cstheme="minorBidi"/>
          <w:smallCaps w:val="0"/>
          <w:noProof/>
          <w:sz w:val="22"/>
          <w:szCs w:val="22"/>
        </w:rPr>
      </w:pPr>
      <w:ins w:id="70" w:author="Tom Bergeron" w:date="2022-11-11T09:01:00Z">
        <w:r w:rsidRPr="003A0951">
          <w:rPr>
            <w:rStyle w:val="Hyperlink"/>
            <w:noProof/>
          </w:rPr>
          <w:fldChar w:fldCharType="begin"/>
        </w:r>
        <w:r w:rsidRPr="003A0951">
          <w:rPr>
            <w:rStyle w:val="Hyperlink"/>
            <w:noProof/>
          </w:rPr>
          <w:instrText xml:space="preserve"> </w:instrText>
        </w:r>
        <w:r>
          <w:rPr>
            <w:noProof/>
          </w:rPr>
          <w:instrText>HYPERLINK \l "_Toc119049742"</w:instrText>
        </w:r>
        <w:r w:rsidRPr="003A0951">
          <w:rPr>
            <w:rStyle w:val="Hyperlink"/>
            <w:noProof/>
          </w:rPr>
          <w:instrText xml:space="preserve"> </w:instrText>
        </w:r>
        <w:r w:rsidRPr="003A0951">
          <w:rPr>
            <w:rStyle w:val="Hyperlink"/>
            <w:noProof/>
          </w:rPr>
        </w:r>
        <w:r w:rsidRPr="003A0951">
          <w:rPr>
            <w:rStyle w:val="Hyperlink"/>
            <w:noProof/>
          </w:rPr>
          <w:fldChar w:fldCharType="separate"/>
        </w:r>
        <w:r w:rsidRPr="003A0951">
          <w:rPr>
            <w:rStyle w:val="Hyperlink"/>
            <w:noProof/>
          </w:rPr>
          <w:t>Start The Profile</w:t>
        </w:r>
        <w:r>
          <w:rPr>
            <w:noProof/>
            <w:webHidden/>
          </w:rPr>
          <w:tab/>
        </w:r>
        <w:r>
          <w:rPr>
            <w:noProof/>
            <w:webHidden/>
          </w:rPr>
          <w:fldChar w:fldCharType="begin"/>
        </w:r>
        <w:r>
          <w:rPr>
            <w:noProof/>
            <w:webHidden/>
          </w:rPr>
          <w:instrText xml:space="preserve"> PAGEREF _Toc119049742 \h </w:instrText>
        </w:r>
      </w:ins>
      <w:r>
        <w:rPr>
          <w:noProof/>
          <w:webHidden/>
        </w:rPr>
      </w:r>
      <w:r>
        <w:rPr>
          <w:noProof/>
          <w:webHidden/>
        </w:rPr>
        <w:fldChar w:fldCharType="separate"/>
      </w:r>
      <w:ins w:id="71" w:author="Tom Bergeron" w:date="2022-11-11T09:01:00Z">
        <w:r>
          <w:rPr>
            <w:noProof/>
            <w:webHidden/>
          </w:rPr>
          <w:t>31</w:t>
        </w:r>
        <w:r>
          <w:rPr>
            <w:noProof/>
            <w:webHidden/>
          </w:rPr>
          <w:fldChar w:fldCharType="end"/>
        </w:r>
        <w:r w:rsidRPr="003A0951">
          <w:rPr>
            <w:rStyle w:val="Hyperlink"/>
            <w:noProof/>
          </w:rPr>
          <w:fldChar w:fldCharType="end"/>
        </w:r>
      </w:ins>
    </w:p>
    <w:p w14:paraId="1AC1C5FE" w14:textId="2B611794" w:rsidR="00EC684A" w:rsidRDefault="00EC684A">
      <w:pPr>
        <w:pStyle w:val="TOC2"/>
        <w:tabs>
          <w:tab w:val="right" w:leader="dot" w:pos="8900"/>
        </w:tabs>
        <w:rPr>
          <w:ins w:id="72" w:author="Tom Bergeron" w:date="2022-11-11T09:01:00Z"/>
          <w:rFonts w:asciiTheme="minorHAnsi" w:eastAsiaTheme="minorEastAsia" w:hAnsiTheme="minorHAnsi" w:cstheme="minorBidi"/>
          <w:smallCaps w:val="0"/>
          <w:noProof/>
          <w:sz w:val="22"/>
          <w:szCs w:val="22"/>
        </w:rPr>
      </w:pPr>
      <w:ins w:id="73" w:author="Tom Bergeron" w:date="2022-11-11T09:01:00Z">
        <w:r w:rsidRPr="003A0951">
          <w:rPr>
            <w:rStyle w:val="Hyperlink"/>
            <w:noProof/>
          </w:rPr>
          <w:fldChar w:fldCharType="begin"/>
        </w:r>
        <w:r w:rsidRPr="003A0951">
          <w:rPr>
            <w:rStyle w:val="Hyperlink"/>
            <w:noProof/>
          </w:rPr>
          <w:instrText xml:space="preserve"> </w:instrText>
        </w:r>
        <w:r>
          <w:rPr>
            <w:noProof/>
          </w:rPr>
          <w:instrText>HYPERLINK \l "_Toc119049743"</w:instrText>
        </w:r>
        <w:r w:rsidRPr="003A0951">
          <w:rPr>
            <w:rStyle w:val="Hyperlink"/>
            <w:noProof/>
          </w:rPr>
          <w:instrText xml:space="preserve"> </w:instrText>
        </w:r>
        <w:r w:rsidRPr="003A0951">
          <w:rPr>
            <w:rStyle w:val="Hyperlink"/>
            <w:noProof/>
          </w:rPr>
        </w:r>
        <w:r w:rsidRPr="003A0951">
          <w:rPr>
            <w:rStyle w:val="Hyperlink"/>
            <w:noProof/>
          </w:rPr>
          <w:fldChar w:fldCharType="separate"/>
        </w:r>
        <w:r w:rsidRPr="003A0951">
          <w:rPr>
            <w:rStyle w:val="Hyperlink"/>
            <w:noProof/>
          </w:rPr>
          <w:t>Live Profile Graph</w:t>
        </w:r>
        <w:r>
          <w:rPr>
            <w:noProof/>
            <w:webHidden/>
          </w:rPr>
          <w:tab/>
        </w:r>
        <w:r>
          <w:rPr>
            <w:noProof/>
            <w:webHidden/>
          </w:rPr>
          <w:fldChar w:fldCharType="begin"/>
        </w:r>
        <w:r>
          <w:rPr>
            <w:noProof/>
            <w:webHidden/>
          </w:rPr>
          <w:instrText xml:space="preserve"> PAGEREF _Toc119049743 \h </w:instrText>
        </w:r>
      </w:ins>
      <w:r>
        <w:rPr>
          <w:noProof/>
          <w:webHidden/>
        </w:rPr>
      </w:r>
      <w:r>
        <w:rPr>
          <w:noProof/>
          <w:webHidden/>
        </w:rPr>
        <w:fldChar w:fldCharType="separate"/>
      </w:r>
      <w:ins w:id="74" w:author="Tom Bergeron" w:date="2022-11-11T09:01:00Z">
        <w:r>
          <w:rPr>
            <w:noProof/>
            <w:webHidden/>
          </w:rPr>
          <w:t>33</w:t>
        </w:r>
        <w:r>
          <w:rPr>
            <w:noProof/>
            <w:webHidden/>
          </w:rPr>
          <w:fldChar w:fldCharType="end"/>
        </w:r>
        <w:r w:rsidRPr="003A0951">
          <w:rPr>
            <w:rStyle w:val="Hyperlink"/>
            <w:noProof/>
          </w:rPr>
          <w:fldChar w:fldCharType="end"/>
        </w:r>
      </w:ins>
    </w:p>
    <w:p w14:paraId="16D55833" w14:textId="1775F334" w:rsidR="00EC684A" w:rsidRDefault="00EC684A">
      <w:pPr>
        <w:pStyle w:val="TOC2"/>
        <w:tabs>
          <w:tab w:val="right" w:leader="dot" w:pos="8900"/>
        </w:tabs>
        <w:rPr>
          <w:ins w:id="75" w:author="Tom Bergeron" w:date="2022-11-11T09:01:00Z"/>
          <w:rFonts w:asciiTheme="minorHAnsi" w:eastAsiaTheme="minorEastAsia" w:hAnsiTheme="minorHAnsi" w:cstheme="minorBidi"/>
          <w:smallCaps w:val="0"/>
          <w:noProof/>
          <w:sz w:val="22"/>
          <w:szCs w:val="22"/>
        </w:rPr>
      </w:pPr>
      <w:ins w:id="76" w:author="Tom Bergeron" w:date="2022-11-11T09:01:00Z">
        <w:r w:rsidRPr="003A0951">
          <w:rPr>
            <w:rStyle w:val="Hyperlink"/>
            <w:noProof/>
          </w:rPr>
          <w:fldChar w:fldCharType="begin"/>
        </w:r>
        <w:r w:rsidRPr="003A0951">
          <w:rPr>
            <w:rStyle w:val="Hyperlink"/>
            <w:noProof/>
          </w:rPr>
          <w:instrText xml:space="preserve"> </w:instrText>
        </w:r>
        <w:r>
          <w:rPr>
            <w:noProof/>
          </w:rPr>
          <w:instrText>HYPERLINK \l "_Toc119049744"</w:instrText>
        </w:r>
        <w:r w:rsidRPr="003A0951">
          <w:rPr>
            <w:rStyle w:val="Hyperlink"/>
            <w:noProof/>
          </w:rPr>
          <w:instrText xml:space="preserve"> </w:instrText>
        </w:r>
        <w:r w:rsidRPr="003A0951">
          <w:rPr>
            <w:rStyle w:val="Hyperlink"/>
            <w:noProof/>
          </w:rPr>
        </w:r>
        <w:r w:rsidRPr="003A0951">
          <w:rPr>
            <w:rStyle w:val="Hyperlink"/>
            <w:noProof/>
          </w:rPr>
          <w:fldChar w:fldCharType="separate"/>
        </w:r>
        <w:r w:rsidRPr="003A0951">
          <w:rPr>
            <w:rStyle w:val="Hyperlink"/>
            <w:noProof/>
          </w:rPr>
          <w:t>View the Profile and Statistics</w:t>
        </w:r>
        <w:r>
          <w:rPr>
            <w:noProof/>
            <w:webHidden/>
          </w:rPr>
          <w:tab/>
        </w:r>
        <w:r>
          <w:rPr>
            <w:noProof/>
            <w:webHidden/>
          </w:rPr>
          <w:fldChar w:fldCharType="begin"/>
        </w:r>
        <w:r>
          <w:rPr>
            <w:noProof/>
            <w:webHidden/>
          </w:rPr>
          <w:instrText xml:space="preserve"> PAGEREF _Toc119049744 \h </w:instrText>
        </w:r>
      </w:ins>
      <w:r>
        <w:rPr>
          <w:noProof/>
          <w:webHidden/>
        </w:rPr>
      </w:r>
      <w:r>
        <w:rPr>
          <w:noProof/>
          <w:webHidden/>
        </w:rPr>
        <w:fldChar w:fldCharType="separate"/>
      </w:r>
      <w:ins w:id="77" w:author="Tom Bergeron" w:date="2022-11-11T09:01:00Z">
        <w:r>
          <w:rPr>
            <w:noProof/>
            <w:webHidden/>
          </w:rPr>
          <w:t>36</w:t>
        </w:r>
        <w:r>
          <w:rPr>
            <w:noProof/>
            <w:webHidden/>
          </w:rPr>
          <w:fldChar w:fldCharType="end"/>
        </w:r>
        <w:r w:rsidRPr="003A0951">
          <w:rPr>
            <w:rStyle w:val="Hyperlink"/>
            <w:noProof/>
          </w:rPr>
          <w:fldChar w:fldCharType="end"/>
        </w:r>
      </w:ins>
    </w:p>
    <w:p w14:paraId="11A5557A" w14:textId="1EDF86C3" w:rsidR="00EC684A" w:rsidRDefault="00EC684A">
      <w:pPr>
        <w:pStyle w:val="TOC2"/>
        <w:tabs>
          <w:tab w:val="right" w:leader="dot" w:pos="8900"/>
        </w:tabs>
        <w:rPr>
          <w:ins w:id="78" w:author="Tom Bergeron" w:date="2022-11-11T09:01:00Z"/>
          <w:rFonts w:asciiTheme="minorHAnsi" w:eastAsiaTheme="minorEastAsia" w:hAnsiTheme="minorHAnsi" w:cstheme="minorBidi"/>
          <w:smallCaps w:val="0"/>
          <w:noProof/>
          <w:sz w:val="22"/>
          <w:szCs w:val="22"/>
        </w:rPr>
      </w:pPr>
      <w:ins w:id="79" w:author="Tom Bergeron" w:date="2022-11-11T09:01:00Z">
        <w:r w:rsidRPr="003A0951">
          <w:rPr>
            <w:rStyle w:val="Hyperlink"/>
            <w:noProof/>
          </w:rPr>
          <w:fldChar w:fldCharType="begin"/>
        </w:r>
        <w:r w:rsidRPr="003A0951">
          <w:rPr>
            <w:rStyle w:val="Hyperlink"/>
            <w:noProof/>
          </w:rPr>
          <w:instrText xml:space="preserve"> </w:instrText>
        </w:r>
        <w:r>
          <w:rPr>
            <w:noProof/>
          </w:rPr>
          <w:instrText>HYPERLINK \l "_Toc119049745"</w:instrText>
        </w:r>
        <w:r w:rsidRPr="003A0951">
          <w:rPr>
            <w:rStyle w:val="Hyperlink"/>
            <w:noProof/>
          </w:rPr>
          <w:instrText xml:space="preserve"> </w:instrText>
        </w:r>
        <w:r w:rsidRPr="003A0951">
          <w:rPr>
            <w:rStyle w:val="Hyperlink"/>
            <w:noProof/>
          </w:rPr>
        </w:r>
        <w:r w:rsidRPr="003A0951">
          <w:rPr>
            <w:rStyle w:val="Hyperlink"/>
            <w:noProof/>
          </w:rPr>
          <w:fldChar w:fldCharType="separate"/>
        </w:r>
        <w:r w:rsidRPr="003A0951">
          <w:rPr>
            <w:rStyle w:val="Hyperlink"/>
            <w:noProof/>
          </w:rPr>
          <w:t>Manual Profile Prediction</w:t>
        </w:r>
        <w:r>
          <w:rPr>
            <w:noProof/>
            <w:webHidden/>
          </w:rPr>
          <w:tab/>
        </w:r>
        <w:r>
          <w:rPr>
            <w:noProof/>
            <w:webHidden/>
          </w:rPr>
          <w:fldChar w:fldCharType="begin"/>
        </w:r>
        <w:r>
          <w:rPr>
            <w:noProof/>
            <w:webHidden/>
          </w:rPr>
          <w:instrText xml:space="preserve"> PAGEREF _Toc119049745 \h </w:instrText>
        </w:r>
      </w:ins>
      <w:r>
        <w:rPr>
          <w:noProof/>
          <w:webHidden/>
        </w:rPr>
      </w:r>
      <w:r>
        <w:rPr>
          <w:noProof/>
          <w:webHidden/>
        </w:rPr>
        <w:fldChar w:fldCharType="separate"/>
      </w:r>
      <w:ins w:id="80" w:author="Tom Bergeron" w:date="2022-11-11T09:01:00Z">
        <w:r>
          <w:rPr>
            <w:noProof/>
            <w:webHidden/>
          </w:rPr>
          <w:t>44</w:t>
        </w:r>
        <w:r>
          <w:rPr>
            <w:noProof/>
            <w:webHidden/>
          </w:rPr>
          <w:fldChar w:fldCharType="end"/>
        </w:r>
        <w:r w:rsidRPr="003A0951">
          <w:rPr>
            <w:rStyle w:val="Hyperlink"/>
            <w:noProof/>
          </w:rPr>
          <w:fldChar w:fldCharType="end"/>
        </w:r>
      </w:ins>
    </w:p>
    <w:p w14:paraId="0ECCDE99" w14:textId="56F477D1" w:rsidR="00EC684A" w:rsidRDefault="00EC684A">
      <w:pPr>
        <w:pStyle w:val="TOC2"/>
        <w:tabs>
          <w:tab w:val="right" w:leader="dot" w:pos="8900"/>
        </w:tabs>
        <w:rPr>
          <w:ins w:id="81" w:author="Tom Bergeron" w:date="2022-11-11T09:01:00Z"/>
          <w:rFonts w:asciiTheme="minorHAnsi" w:eastAsiaTheme="minorEastAsia" w:hAnsiTheme="minorHAnsi" w:cstheme="minorBidi"/>
          <w:smallCaps w:val="0"/>
          <w:noProof/>
          <w:sz w:val="22"/>
          <w:szCs w:val="22"/>
        </w:rPr>
      </w:pPr>
      <w:ins w:id="82" w:author="Tom Bergeron" w:date="2022-11-11T09:01:00Z">
        <w:r w:rsidRPr="003A0951">
          <w:rPr>
            <w:rStyle w:val="Hyperlink"/>
            <w:noProof/>
          </w:rPr>
          <w:fldChar w:fldCharType="begin"/>
        </w:r>
        <w:r w:rsidRPr="003A0951">
          <w:rPr>
            <w:rStyle w:val="Hyperlink"/>
            <w:noProof/>
          </w:rPr>
          <w:instrText xml:space="preserve"> </w:instrText>
        </w:r>
        <w:r>
          <w:rPr>
            <w:noProof/>
          </w:rPr>
          <w:instrText>HYPERLINK \l "_Toc119049746"</w:instrText>
        </w:r>
        <w:r w:rsidRPr="003A0951">
          <w:rPr>
            <w:rStyle w:val="Hyperlink"/>
            <w:noProof/>
          </w:rPr>
          <w:instrText xml:space="preserve"> </w:instrText>
        </w:r>
        <w:r w:rsidRPr="003A0951">
          <w:rPr>
            <w:rStyle w:val="Hyperlink"/>
            <w:noProof/>
          </w:rPr>
        </w:r>
        <w:r w:rsidRPr="003A0951">
          <w:rPr>
            <w:rStyle w:val="Hyperlink"/>
            <w:noProof/>
          </w:rPr>
          <w:fldChar w:fldCharType="separate"/>
        </w:r>
        <w:r w:rsidRPr="003A0951">
          <w:rPr>
            <w:rStyle w:val="Hyperlink"/>
            <w:noProof/>
          </w:rPr>
          <w:t>Set Different Top and Bottom Set Point Temperatures</w:t>
        </w:r>
        <w:r>
          <w:rPr>
            <w:noProof/>
            <w:webHidden/>
          </w:rPr>
          <w:tab/>
        </w:r>
        <w:r>
          <w:rPr>
            <w:noProof/>
            <w:webHidden/>
          </w:rPr>
          <w:fldChar w:fldCharType="begin"/>
        </w:r>
        <w:r>
          <w:rPr>
            <w:noProof/>
            <w:webHidden/>
          </w:rPr>
          <w:instrText xml:space="preserve"> PAGEREF _Toc119049746 \h </w:instrText>
        </w:r>
      </w:ins>
      <w:r>
        <w:rPr>
          <w:noProof/>
          <w:webHidden/>
        </w:rPr>
      </w:r>
      <w:r>
        <w:rPr>
          <w:noProof/>
          <w:webHidden/>
        </w:rPr>
        <w:fldChar w:fldCharType="separate"/>
      </w:r>
      <w:ins w:id="83" w:author="Tom Bergeron" w:date="2022-11-11T09:01:00Z">
        <w:r>
          <w:rPr>
            <w:noProof/>
            <w:webHidden/>
          </w:rPr>
          <w:t>45</w:t>
        </w:r>
        <w:r>
          <w:rPr>
            <w:noProof/>
            <w:webHidden/>
          </w:rPr>
          <w:fldChar w:fldCharType="end"/>
        </w:r>
        <w:r w:rsidRPr="003A0951">
          <w:rPr>
            <w:rStyle w:val="Hyperlink"/>
            <w:noProof/>
          </w:rPr>
          <w:fldChar w:fldCharType="end"/>
        </w:r>
      </w:ins>
    </w:p>
    <w:p w14:paraId="64844CAD" w14:textId="2A856E7E" w:rsidR="00EC684A" w:rsidRDefault="00EC684A">
      <w:pPr>
        <w:pStyle w:val="TOC1"/>
        <w:tabs>
          <w:tab w:val="right" w:leader="dot" w:pos="8900"/>
        </w:tabs>
        <w:rPr>
          <w:ins w:id="84" w:author="Tom Bergeron" w:date="2022-11-11T09:01:00Z"/>
          <w:rFonts w:asciiTheme="minorHAnsi" w:eastAsiaTheme="minorEastAsia" w:hAnsiTheme="minorHAnsi" w:cstheme="minorBidi"/>
          <w:b w:val="0"/>
          <w:caps w:val="0"/>
          <w:noProof/>
          <w:sz w:val="22"/>
          <w:szCs w:val="22"/>
        </w:rPr>
      </w:pPr>
      <w:ins w:id="85" w:author="Tom Bergeron" w:date="2022-11-11T09:01:00Z">
        <w:r w:rsidRPr="003A0951">
          <w:rPr>
            <w:rStyle w:val="Hyperlink"/>
            <w:noProof/>
          </w:rPr>
          <w:fldChar w:fldCharType="begin"/>
        </w:r>
        <w:r w:rsidRPr="003A0951">
          <w:rPr>
            <w:rStyle w:val="Hyperlink"/>
            <w:noProof/>
          </w:rPr>
          <w:instrText xml:space="preserve"> </w:instrText>
        </w:r>
        <w:r>
          <w:rPr>
            <w:noProof/>
          </w:rPr>
          <w:instrText>HYPERLINK \l "_Toc119049747"</w:instrText>
        </w:r>
        <w:r w:rsidRPr="003A0951">
          <w:rPr>
            <w:rStyle w:val="Hyperlink"/>
            <w:noProof/>
          </w:rPr>
          <w:instrText xml:space="preserve"> </w:instrText>
        </w:r>
        <w:r w:rsidRPr="003A0951">
          <w:rPr>
            <w:rStyle w:val="Hyperlink"/>
            <w:noProof/>
          </w:rPr>
        </w:r>
        <w:r w:rsidRPr="003A0951">
          <w:rPr>
            <w:rStyle w:val="Hyperlink"/>
            <w:noProof/>
          </w:rPr>
          <w:fldChar w:fldCharType="separate"/>
        </w:r>
        <w:r w:rsidRPr="003A0951">
          <w:rPr>
            <w:rStyle w:val="Hyperlink"/>
            <w:noProof/>
          </w:rPr>
          <w:t>Profile Explorer</w:t>
        </w:r>
        <w:r>
          <w:rPr>
            <w:noProof/>
            <w:webHidden/>
          </w:rPr>
          <w:tab/>
        </w:r>
        <w:r>
          <w:rPr>
            <w:noProof/>
            <w:webHidden/>
          </w:rPr>
          <w:fldChar w:fldCharType="begin"/>
        </w:r>
        <w:r>
          <w:rPr>
            <w:noProof/>
            <w:webHidden/>
          </w:rPr>
          <w:instrText xml:space="preserve"> PAGEREF _Toc119049747 \h </w:instrText>
        </w:r>
      </w:ins>
      <w:r>
        <w:rPr>
          <w:noProof/>
          <w:webHidden/>
        </w:rPr>
      </w:r>
      <w:r>
        <w:rPr>
          <w:noProof/>
          <w:webHidden/>
        </w:rPr>
        <w:fldChar w:fldCharType="separate"/>
      </w:r>
      <w:ins w:id="86" w:author="Tom Bergeron" w:date="2022-11-11T09:01:00Z">
        <w:r>
          <w:rPr>
            <w:noProof/>
            <w:webHidden/>
          </w:rPr>
          <w:t>49</w:t>
        </w:r>
        <w:r>
          <w:rPr>
            <w:noProof/>
            <w:webHidden/>
          </w:rPr>
          <w:fldChar w:fldCharType="end"/>
        </w:r>
        <w:r w:rsidRPr="003A0951">
          <w:rPr>
            <w:rStyle w:val="Hyperlink"/>
            <w:noProof/>
          </w:rPr>
          <w:fldChar w:fldCharType="end"/>
        </w:r>
      </w:ins>
    </w:p>
    <w:p w14:paraId="427E726C" w14:textId="2BC21090" w:rsidR="00EC684A" w:rsidRDefault="00EC684A">
      <w:pPr>
        <w:pStyle w:val="TOC2"/>
        <w:tabs>
          <w:tab w:val="right" w:leader="dot" w:pos="8900"/>
        </w:tabs>
        <w:rPr>
          <w:ins w:id="87" w:author="Tom Bergeron" w:date="2022-11-11T09:01:00Z"/>
          <w:rFonts w:asciiTheme="minorHAnsi" w:eastAsiaTheme="minorEastAsia" w:hAnsiTheme="minorHAnsi" w:cstheme="minorBidi"/>
          <w:smallCaps w:val="0"/>
          <w:noProof/>
          <w:sz w:val="22"/>
          <w:szCs w:val="22"/>
        </w:rPr>
      </w:pPr>
      <w:ins w:id="88" w:author="Tom Bergeron" w:date="2022-11-11T09:01:00Z">
        <w:r w:rsidRPr="003A0951">
          <w:rPr>
            <w:rStyle w:val="Hyperlink"/>
            <w:noProof/>
          </w:rPr>
          <w:fldChar w:fldCharType="begin"/>
        </w:r>
        <w:r w:rsidRPr="003A0951">
          <w:rPr>
            <w:rStyle w:val="Hyperlink"/>
            <w:noProof/>
          </w:rPr>
          <w:instrText xml:space="preserve"> </w:instrText>
        </w:r>
        <w:r>
          <w:rPr>
            <w:noProof/>
          </w:rPr>
          <w:instrText>HYPERLINK \l "_Toc119049748"</w:instrText>
        </w:r>
        <w:r w:rsidRPr="003A0951">
          <w:rPr>
            <w:rStyle w:val="Hyperlink"/>
            <w:noProof/>
          </w:rPr>
          <w:instrText xml:space="preserve"> </w:instrText>
        </w:r>
        <w:r w:rsidRPr="003A0951">
          <w:rPr>
            <w:rStyle w:val="Hyperlink"/>
            <w:noProof/>
          </w:rPr>
        </w:r>
        <w:r w:rsidRPr="003A0951">
          <w:rPr>
            <w:rStyle w:val="Hyperlink"/>
            <w:noProof/>
          </w:rPr>
          <w:fldChar w:fldCharType="separate"/>
        </w:r>
        <w:r w:rsidRPr="003A0951">
          <w:rPr>
            <w:rStyle w:val="Hyperlink"/>
            <w:noProof/>
          </w:rPr>
          <w:t>Browse for Historical Data</w:t>
        </w:r>
        <w:r>
          <w:rPr>
            <w:noProof/>
            <w:webHidden/>
          </w:rPr>
          <w:tab/>
        </w:r>
        <w:r>
          <w:rPr>
            <w:noProof/>
            <w:webHidden/>
          </w:rPr>
          <w:fldChar w:fldCharType="begin"/>
        </w:r>
        <w:r>
          <w:rPr>
            <w:noProof/>
            <w:webHidden/>
          </w:rPr>
          <w:instrText xml:space="preserve"> PAGEREF _Toc119049748 \h </w:instrText>
        </w:r>
      </w:ins>
      <w:r>
        <w:rPr>
          <w:noProof/>
          <w:webHidden/>
        </w:rPr>
      </w:r>
      <w:r>
        <w:rPr>
          <w:noProof/>
          <w:webHidden/>
        </w:rPr>
        <w:fldChar w:fldCharType="separate"/>
      </w:r>
      <w:ins w:id="89" w:author="Tom Bergeron" w:date="2022-11-11T09:01:00Z">
        <w:r>
          <w:rPr>
            <w:noProof/>
            <w:webHidden/>
          </w:rPr>
          <w:t>50</w:t>
        </w:r>
        <w:r>
          <w:rPr>
            <w:noProof/>
            <w:webHidden/>
          </w:rPr>
          <w:fldChar w:fldCharType="end"/>
        </w:r>
        <w:r w:rsidRPr="003A0951">
          <w:rPr>
            <w:rStyle w:val="Hyperlink"/>
            <w:noProof/>
          </w:rPr>
          <w:fldChar w:fldCharType="end"/>
        </w:r>
      </w:ins>
    </w:p>
    <w:p w14:paraId="07F87074" w14:textId="18DF8F8F" w:rsidR="00EC684A" w:rsidRDefault="00EC684A">
      <w:pPr>
        <w:pStyle w:val="TOC2"/>
        <w:tabs>
          <w:tab w:val="right" w:leader="dot" w:pos="8900"/>
        </w:tabs>
        <w:rPr>
          <w:ins w:id="90" w:author="Tom Bergeron" w:date="2022-11-11T09:01:00Z"/>
          <w:rFonts w:asciiTheme="minorHAnsi" w:eastAsiaTheme="minorEastAsia" w:hAnsiTheme="minorHAnsi" w:cstheme="minorBidi"/>
          <w:smallCaps w:val="0"/>
          <w:noProof/>
          <w:sz w:val="22"/>
          <w:szCs w:val="22"/>
        </w:rPr>
      </w:pPr>
      <w:ins w:id="91" w:author="Tom Bergeron" w:date="2022-11-11T09:01:00Z">
        <w:r w:rsidRPr="003A0951">
          <w:rPr>
            <w:rStyle w:val="Hyperlink"/>
            <w:noProof/>
          </w:rPr>
          <w:fldChar w:fldCharType="begin"/>
        </w:r>
        <w:r w:rsidRPr="003A0951">
          <w:rPr>
            <w:rStyle w:val="Hyperlink"/>
            <w:noProof/>
          </w:rPr>
          <w:instrText xml:space="preserve"> </w:instrText>
        </w:r>
        <w:r>
          <w:rPr>
            <w:noProof/>
          </w:rPr>
          <w:instrText>HYPERLINK \l "_Toc119049749"</w:instrText>
        </w:r>
        <w:r w:rsidRPr="003A0951">
          <w:rPr>
            <w:rStyle w:val="Hyperlink"/>
            <w:noProof/>
          </w:rPr>
          <w:instrText xml:space="preserve"> </w:instrText>
        </w:r>
        <w:r w:rsidRPr="003A0951">
          <w:rPr>
            <w:rStyle w:val="Hyperlink"/>
            <w:noProof/>
          </w:rPr>
        </w:r>
        <w:r w:rsidRPr="003A0951">
          <w:rPr>
            <w:rStyle w:val="Hyperlink"/>
            <w:noProof/>
          </w:rPr>
          <w:fldChar w:fldCharType="separate"/>
        </w:r>
        <w:r w:rsidRPr="003A0951">
          <w:rPr>
            <w:rStyle w:val="Hyperlink"/>
            <w:noProof/>
          </w:rPr>
          <w:t>View Historical Data Over a Network (History Mode)</w:t>
        </w:r>
        <w:r>
          <w:rPr>
            <w:noProof/>
            <w:webHidden/>
          </w:rPr>
          <w:tab/>
        </w:r>
        <w:r>
          <w:rPr>
            <w:noProof/>
            <w:webHidden/>
          </w:rPr>
          <w:fldChar w:fldCharType="begin"/>
        </w:r>
        <w:r>
          <w:rPr>
            <w:noProof/>
            <w:webHidden/>
          </w:rPr>
          <w:instrText xml:space="preserve"> PAGEREF _Toc119049749 \h </w:instrText>
        </w:r>
      </w:ins>
      <w:r>
        <w:rPr>
          <w:noProof/>
          <w:webHidden/>
        </w:rPr>
      </w:r>
      <w:r>
        <w:rPr>
          <w:noProof/>
          <w:webHidden/>
        </w:rPr>
        <w:fldChar w:fldCharType="separate"/>
      </w:r>
      <w:ins w:id="92" w:author="Tom Bergeron" w:date="2022-11-11T09:01:00Z">
        <w:r>
          <w:rPr>
            <w:noProof/>
            <w:webHidden/>
          </w:rPr>
          <w:t>50</w:t>
        </w:r>
        <w:r>
          <w:rPr>
            <w:noProof/>
            <w:webHidden/>
          </w:rPr>
          <w:fldChar w:fldCharType="end"/>
        </w:r>
        <w:r w:rsidRPr="003A0951">
          <w:rPr>
            <w:rStyle w:val="Hyperlink"/>
            <w:noProof/>
          </w:rPr>
          <w:fldChar w:fldCharType="end"/>
        </w:r>
      </w:ins>
    </w:p>
    <w:p w14:paraId="60FED619" w14:textId="6266D1BA" w:rsidR="00EC684A" w:rsidRDefault="00EC684A">
      <w:pPr>
        <w:pStyle w:val="TOC2"/>
        <w:tabs>
          <w:tab w:val="right" w:leader="dot" w:pos="8900"/>
        </w:tabs>
        <w:rPr>
          <w:ins w:id="93" w:author="Tom Bergeron" w:date="2022-11-11T09:01:00Z"/>
          <w:rFonts w:asciiTheme="minorHAnsi" w:eastAsiaTheme="minorEastAsia" w:hAnsiTheme="minorHAnsi" w:cstheme="minorBidi"/>
          <w:smallCaps w:val="0"/>
          <w:noProof/>
          <w:sz w:val="22"/>
          <w:szCs w:val="22"/>
        </w:rPr>
      </w:pPr>
      <w:ins w:id="94" w:author="Tom Bergeron" w:date="2022-11-11T09:01:00Z">
        <w:r w:rsidRPr="003A0951">
          <w:rPr>
            <w:rStyle w:val="Hyperlink"/>
            <w:noProof/>
          </w:rPr>
          <w:fldChar w:fldCharType="begin"/>
        </w:r>
        <w:r w:rsidRPr="003A0951">
          <w:rPr>
            <w:rStyle w:val="Hyperlink"/>
            <w:noProof/>
          </w:rPr>
          <w:instrText xml:space="preserve"> </w:instrText>
        </w:r>
        <w:r>
          <w:rPr>
            <w:noProof/>
          </w:rPr>
          <w:instrText>HYPERLINK \l "_Toc119049750"</w:instrText>
        </w:r>
        <w:r w:rsidRPr="003A0951">
          <w:rPr>
            <w:rStyle w:val="Hyperlink"/>
            <w:noProof/>
          </w:rPr>
          <w:instrText xml:space="preserve"> </w:instrText>
        </w:r>
        <w:r w:rsidRPr="003A0951">
          <w:rPr>
            <w:rStyle w:val="Hyperlink"/>
            <w:noProof/>
          </w:rPr>
        </w:r>
        <w:r w:rsidRPr="003A0951">
          <w:rPr>
            <w:rStyle w:val="Hyperlink"/>
            <w:noProof/>
          </w:rPr>
          <w:fldChar w:fldCharType="separate"/>
        </w:r>
        <w:r w:rsidRPr="003A0951">
          <w:rPr>
            <w:rStyle w:val="Hyperlink"/>
            <w:noProof/>
          </w:rPr>
          <w:t>Profile Explorer – Virtual Profiling</w:t>
        </w:r>
        <w:r>
          <w:rPr>
            <w:noProof/>
            <w:webHidden/>
          </w:rPr>
          <w:tab/>
        </w:r>
        <w:r>
          <w:rPr>
            <w:noProof/>
            <w:webHidden/>
          </w:rPr>
          <w:fldChar w:fldCharType="begin"/>
        </w:r>
        <w:r>
          <w:rPr>
            <w:noProof/>
            <w:webHidden/>
          </w:rPr>
          <w:instrText xml:space="preserve"> PAGEREF _Toc119049750 \h </w:instrText>
        </w:r>
      </w:ins>
      <w:r>
        <w:rPr>
          <w:noProof/>
          <w:webHidden/>
        </w:rPr>
      </w:r>
      <w:r>
        <w:rPr>
          <w:noProof/>
          <w:webHidden/>
        </w:rPr>
        <w:fldChar w:fldCharType="separate"/>
      </w:r>
      <w:ins w:id="95" w:author="Tom Bergeron" w:date="2022-11-11T09:01:00Z">
        <w:r>
          <w:rPr>
            <w:noProof/>
            <w:webHidden/>
          </w:rPr>
          <w:t>52</w:t>
        </w:r>
        <w:r>
          <w:rPr>
            <w:noProof/>
            <w:webHidden/>
          </w:rPr>
          <w:fldChar w:fldCharType="end"/>
        </w:r>
        <w:r w:rsidRPr="003A0951">
          <w:rPr>
            <w:rStyle w:val="Hyperlink"/>
            <w:noProof/>
          </w:rPr>
          <w:fldChar w:fldCharType="end"/>
        </w:r>
      </w:ins>
    </w:p>
    <w:p w14:paraId="2B68739F" w14:textId="2D4AA09D" w:rsidR="00EC684A" w:rsidRDefault="00EC684A">
      <w:pPr>
        <w:pStyle w:val="TOC2"/>
        <w:tabs>
          <w:tab w:val="right" w:leader="dot" w:pos="8900"/>
        </w:tabs>
        <w:rPr>
          <w:ins w:id="96" w:author="Tom Bergeron" w:date="2022-11-11T09:01:00Z"/>
          <w:rFonts w:asciiTheme="minorHAnsi" w:eastAsiaTheme="minorEastAsia" w:hAnsiTheme="minorHAnsi" w:cstheme="minorBidi"/>
          <w:smallCaps w:val="0"/>
          <w:noProof/>
          <w:sz w:val="22"/>
          <w:szCs w:val="22"/>
        </w:rPr>
      </w:pPr>
      <w:ins w:id="97" w:author="Tom Bergeron" w:date="2022-11-11T09:01:00Z">
        <w:r w:rsidRPr="003A0951">
          <w:rPr>
            <w:rStyle w:val="Hyperlink"/>
            <w:noProof/>
          </w:rPr>
          <w:fldChar w:fldCharType="begin"/>
        </w:r>
        <w:r w:rsidRPr="003A0951">
          <w:rPr>
            <w:rStyle w:val="Hyperlink"/>
            <w:noProof/>
          </w:rPr>
          <w:instrText xml:space="preserve"> </w:instrText>
        </w:r>
        <w:r>
          <w:rPr>
            <w:noProof/>
          </w:rPr>
          <w:instrText>HYPERLINK \l "_Toc119049751"</w:instrText>
        </w:r>
        <w:r w:rsidRPr="003A0951">
          <w:rPr>
            <w:rStyle w:val="Hyperlink"/>
            <w:noProof/>
          </w:rPr>
          <w:instrText xml:space="preserve"> </w:instrText>
        </w:r>
        <w:r w:rsidRPr="003A0951">
          <w:rPr>
            <w:rStyle w:val="Hyperlink"/>
            <w:noProof/>
          </w:rPr>
        </w:r>
        <w:r w:rsidRPr="003A0951">
          <w:rPr>
            <w:rStyle w:val="Hyperlink"/>
            <w:noProof/>
          </w:rPr>
          <w:fldChar w:fldCharType="separate"/>
        </w:r>
        <w:r w:rsidRPr="003A0951">
          <w:rPr>
            <w:rStyle w:val="Hyperlink"/>
            <w:noProof/>
          </w:rPr>
          <w:t>Access History Data Backup Files</w:t>
        </w:r>
        <w:r>
          <w:rPr>
            <w:noProof/>
            <w:webHidden/>
          </w:rPr>
          <w:tab/>
        </w:r>
        <w:r>
          <w:rPr>
            <w:noProof/>
            <w:webHidden/>
          </w:rPr>
          <w:fldChar w:fldCharType="begin"/>
        </w:r>
        <w:r>
          <w:rPr>
            <w:noProof/>
            <w:webHidden/>
          </w:rPr>
          <w:instrText xml:space="preserve"> PAGEREF _Toc119049751 \h </w:instrText>
        </w:r>
      </w:ins>
      <w:r>
        <w:rPr>
          <w:noProof/>
          <w:webHidden/>
        </w:rPr>
      </w:r>
      <w:r>
        <w:rPr>
          <w:noProof/>
          <w:webHidden/>
        </w:rPr>
        <w:fldChar w:fldCharType="separate"/>
      </w:r>
      <w:ins w:id="98" w:author="Tom Bergeron" w:date="2022-11-11T09:01:00Z">
        <w:r>
          <w:rPr>
            <w:noProof/>
            <w:webHidden/>
          </w:rPr>
          <w:t>54</w:t>
        </w:r>
        <w:r>
          <w:rPr>
            <w:noProof/>
            <w:webHidden/>
          </w:rPr>
          <w:fldChar w:fldCharType="end"/>
        </w:r>
        <w:r w:rsidRPr="003A0951">
          <w:rPr>
            <w:rStyle w:val="Hyperlink"/>
            <w:noProof/>
          </w:rPr>
          <w:fldChar w:fldCharType="end"/>
        </w:r>
      </w:ins>
    </w:p>
    <w:p w14:paraId="61285BDF" w14:textId="0A6A5F1C" w:rsidR="00EC684A" w:rsidRDefault="00EC684A">
      <w:pPr>
        <w:pStyle w:val="TOC2"/>
        <w:tabs>
          <w:tab w:val="right" w:leader="dot" w:pos="8900"/>
        </w:tabs>
        <w:rPr>
          <w:ins w:id="99" w:author="Tom Bergeron" w:date="2022-11-11T09:01:00Z"/>
          <w:rFonts w:asciiTheme="minorHAnsi" w:eastAsiaTheme="minorEastAsia" w:hAnsiTheme="minorHAnsi" w:cstheme="minorBidi"/>
          <w:smallCaps w:val="0"/>
          <w:noProof/>
          <w:sz w:val="22"/>
          <w:szCs w:val="22"/>
        </w:rPr>
      </w:pPr>
      <w:ins w:id="100" w:author="Tom Bergeron" w:date="2022-11-11T09:01:00Z">
        <w:r w:rsidRPr="003A0951">
          <w:rPr>
            <w:rStyle w:val="Hyperlink"/>
            <w:noProof/>
          </w:rPr>
          <w:fldChar w:fldCharType="begin"/>
        </w:r>
        <w:r w:rsidRPr="003A0951">
          <w:rPr>
            <w:rStyle w:val="Hyperlink"/>
            <w:noProof/>
          </w:rPr>
          <w:instrText xml:space="preserve"> </w:instrText>
        </w:r>
        <w:r>
          <w:rPr>
            <w:noProof/>
          </w:rPr>
          <w:instrText>HYPERLINK \l "_Toc119049752"</w:instrText>
        </w:r>
        <w:r w:rsidRPr="003A0951">
          <w:rPr>
            <w:rStyle w:val="Hyperlink"/>
            <w:noProof/>
          </w:rPr>
          <w:instrText xml:space="preserve"> </w:instrText>
        </w:r>
        <w:r w:rsidRPr="003A0951">
          <w:rPr>
            <w:rStyle w:val="Hyperlink"/>
            <w:noProof/>
          </w:rPr>
        </w:r>
        <w:r w:rsidRPr="003A0951">
          <w:rPr>
            <w:rStyle w:val="Hyperlink"/>
            <w:noProof/>
          </w:rPr>
          <w:fldChar w:fldCharType="separate"/>
        </w:r>
        <w:r w:rsidRPr="003A0951">
          <w:rPr>
            <w:rStyle w:val="Hyperlink"/>
            <w:noProof/>
          </w:rPr>
          <w:t>Insert Data Files from an Outside Source</w:t>
        </w:r>
        <w:r>
          <w:rPr>
            <w:noProof/>
            <w:webHidden/>
          </w:rPr>
          <w:tab/>
        </w:r>
        <w:r>
          <w:rPr>
            <w:noProof/>
            <w:webHidden/>
          </w:rPr>
          <w:fldChar w:fldCharType="begin"/>
        </w:r>
        <w:r>
          <w:rPr>
            <w:noProof/>
            <w:webHidden/>
          </w:rPr>
          <w:instrText xml:space="preserve"> PAGEREF _Toc119049752 \h </w:instrText>
        </w:r>
      </w:ins>
      <w:r>
        <w:rPr>
          <w:noProof/>
          <w:webHidden/>
        </w:rPr>
      </w:r>
      <w:r>
        <w:rPr>
          <w:noProof/>
          <w:webHidden/>
        </w:rPr>
        <w:fldChar w:fldCharType="separate"/>
      </w:r>
      <w:ins w:id="101" w:author="Tom Bergeron" w:date="2022-11-11T09:01:00Z">
        <w:r>
          <w:rPr>
            <w:noProof/>
            <w:webHidden/>
          </w:rPr>
          <w:t>54</w:t>
        </w:r>
        <w:r>
          <w:rPr>
            <w:noProof/>
            <w:webHidden/>
          </w:rPr>
          <w:fldChar w:fldCharType="end"/>
        </w:r>
        <w:r w:rsidRPr="003A0951">
          <w:rPr>
            <w:rStyle w:val="Hyperlink"/>
            <w:noProof/>
          </w:rPr>
          <w:fldChar w:fldCharType="end"/>
        </w:r>
      </w:ins>
    </w:p>
    <w:p w14:paraId="6459744B" w14:textId="26943BF4" w:rsidR="00EC684A" w:rsidRDefault="00EC684A">
      <w:pPr>
        <w:pStyle w:val="TOC2"/>
        <w:tabs>
          <w:tab w:val="right" w:leader="dot" w:pos="8900"/>
        </w:tabs>
        <w:rPr>
          <w:ins w:id="102" w:author="Tom Bergeron" w:date="2022-11-11T09:01:00Z"/>
          <w:rFonts w:asciiTheme="minorHAnsi" w:eastAsiaTheme="minorEastAsia" w:hAnsiTheme="minorHAnsi" w:cstheme="minorBidi"/>
          <w:smallCaps w:val="0"/>
          <w:noProof/>
          <w:sz w:val="22"/>
          <w:szCs w:val="22"/>
        </w:rPr>
      </w:pPr>
      <w:ins w:id="103" w:author="Tom Bergeron" w:date="2022-11-11T09:01:00Z">
        <w:r w:rsidRPr="003A0951">
          <w:rPr>
            <w:rStyle w:val="Hyperlink"/>
            <w:noProof/>
          </w:rPr>
          <w:fldChar w:fldCharType="begin"/>
        </w:r>
        <w:r w:rsidRPr="003A0951">
          <w:rPr>
            <w:rStyle w:val="Hyperlink"/>
            <w:noProof/>
          </w:rPr>
          <w:instrText xml:space="preserve"> </w:instrText>
        </w:r>
        <w:r>
          <w:rPr>
            <w:noProof/>
          </w:rPr>
          <w:instrText>HYPERLINK \l "_Toc119049753"</w:instrText>
        </w:r>
        <w:r w:rsidRPr="003A0951">
          <w:rPr>
            <w:rStyle w:val="Hyperlink"/>
            <w:noProof/>
          </w:rPr>
          <w:instrText xml:space="preserve"> </w:instrText>
        </w:r>
        <w:r w:rsidRPr="003A0951">
          <w:rPr>
            <w:rStyle w:val="Hyperlink"/>
            <w:noProof/>
          </w:rPr>
        </w:r>
        <w:r w:rsidRPr="003A0951">
          <w:rPr>
            <w:rStyle w:val="Hyperlink"/>
            <w:noProof/>
          </w:rPr>
          <w:fldChar w:fldCharType="separate"/>
        </w:r>
        <w:r w:rsidRPr="003A0951">
          <w:rPr>
            <w:rStyle w:val="Hyperlink"/>
            <w:noProof/>
          </w:rPr>
          <w:t>Rename Profiles</w:t>
        </w:r>
        <w:r>
          <w:rPr>
            <w:noProof/>
            <w:webHidden/>
          </w:rPr>
          <w:tab/>
        </w:r>
        <w:r>
          <w:rPr>
            <w:noProof/>
            <w:webHidden/>
          </w:rPr>
          <w:fldChar w:fldCharType="begin"/>
        </w:r>
        <w:r>
          <w:rPr>
            <w:noProof/>
            <w:webHidden/>
          </w:rPr>
          <w:instrText xml:space="preserve"> PAGEREF _Toc119049753 \h </w:instrText>
        </w:r>
      </w:ins>
      <w:r>
        <w:rPr>
          <w:noProof/>
          <w:webHidden/>
        </w:rPr>
      </w:r>
      <w:r>
        <w:rPr>
          <w:noProof/>
          <w:webHidden/>
        </w:rPr>
        <w:fldChar w:fldCharType="separate"/>
      </w:r>
      <w:ins w:id="104" w:author="Tom Bergeron" w:date="2022-11-11T09:01:00Z">
        <w:r>
          <w:rPr>
            <w:noProof/>
            <w:webHidden/>
          </w:rPr>
          <w:t>54</w:t>
        </w:r>
        <w:r>
          <w:rPr>
            <w:noProof/>
            <w:webHidden/>
          </w:rPr>
          <w:fldChar w:fldCharType="end"/>
        </w:r>
        <w:r w:rsidRPr="003A0951">
          <w:rPr>
            <w:rStyle w:val="Hyperlink"/>
            <w:noProof/>
          </w:rPr>
          <w:fldChar w:fldCharType="end"/>
        </w:r>
      </w:ins>
    </w:p>
    <w:p w14:paraId="56CF4BDE" w14:textId="0AF76226" w:rsidR="00EC684A" w:rsidRDefault="00EC684A">
      <w:pPr>
        <w:pStyle w:val="TOC1"/>
        <w:tabs>
          <w:tab w:val="right" w:leader="dot" w:pos="8900"/>
        </w:tabs>
        <w:rPr>
          <w:ins w:id="105" w:author="Tom Bergeron" w:date="2022-11-11T09:01:00Z"/>
          <w:rFonts w:asciiTheme="minorHAnsi" w:eastAsiaTheme="minorEastAsia" w:hAnsiTheme="minorHAnsi" w:cstheme="minorBidi"/>
          <w:b w:val="0"/>
          <w:caps w:val="0"/>
          <w:noProof/>
          <w:sz w:val="22"/>
          <w:szCs w:val="22"/>
        </w:rPr>
      </w:pPr>
      <w:ins w:id="106" w:author="Tom Bergeron" w:date="2022-11-11T09:01:00Z">
        <w:r w:rsidRPr="003A0951">
          <w:rPr>
            <w:rStyle w:val="Hyperlink"/>
            <w:noProof/>
          </w:rPr>
          <w:fldChar w:fldCharType="begin"/>
        </w:r>
        <w:r w:rsidRPr="003A0951">
          <w:rPr>
            <w:rStyle w:val="Hyperlink"/>
            <w:noProof/>
          </w:rPr>
          <w:instrText xml:space="preserve"> </w:instrText>
        </w:r>
        <w:r>
          <w:rPr>
            <w:noProof/>
          </w:rPr>
          <w:instrText>HYPERLINK \l "_Toc119049754"</w:instrText>
        </w:r>
        <w:r w:rsidRPr="003A0951">
          <w:rPr>
            <w:rStyle w:val="Hyperlink"/>
            <w:noProof/>
          </w:rPr>
          <w:instrText xml:space="preserve"> </w:instrText>
        </w:r>
        <w:r w:rsidRPr="003A0951">
          <w:rPr>
            <w:rStyle w:val="Hyperlink"/>
            <w:noProof/>
          </w:rPr>
        </w:r>
        <w:r w:rsidRPr="003A0951">
          <w:rPr>
            <w:rStyle w:val="Hyperlink"/>
            <w:noProof/>
          </w:rPr>
          <w:fldChar w:fldCharType="separate"/>
        </w:r>
        <w:r w:rsidRPr="003A0951">
          <w:rPr>
            <w:rStyle w:val="Hyperlink"/>
            <w:noProof/>
          </w:rPr>
          <w:t>Virtual Profiling</w:t>
        </w:r>
        <w:r>
          <w:rPr>
            <w:noProof/>
            <w:webHidden/>
          </w:rPr>
          <w:tab/>
        </w:r>
        <w:r>
          <w:rPr>
            <w:noProof/>
            <w:webHidden/>
          </w:rPr>
          <w:fldChar w:fldCharType="begin"/>
        </w:r>
        <w:r>
          <w:rPr>
            <w:noProof/>
            <w:webHidden/>
          </w:rPr>
          <w:instrText xml:space="preserve"> PAGEREF _Toc119049754 \h </w:instrText>
        </w:r>
      </w:ins>
      <w:r>
        <w:rPr>
          <w:noProof/>
          <w:webHidden/>
        </w:rPr>
      </w:r>
      <w:r>
        <w:rPr>
          <w:noProof/>
          <w:webHidden/>
        </w:rPr>
        <w:fldChar w:fldCharType="separate"/>
      </w:r>
      <w:ins w:id="107" w:author="Tom Bergeron" w:date="2022-11-11T09:01:00Z">
        <w:r>
          <w:rPr>
            <w:noProof/>
            <w:webHidden/>
          </w:rPr>
          <w:t>55</w:t>
        </w:r>
        <w:r>
          <w:rPr>
            <w:noProof/>
            <w:webHidden/>
          </w:rPr>
          <w:fldChar w:fldCharType="end"/>
        </w:r>
        <w:r w:rsidRPr="003A0951">
          <w:rPr>
            <w:rStyle w:val="Hyperlink"/>
            <w:noProof/>
          </w:rPr>
          <w:fldChar w:fldCharType="end"/>
        </w:r>
      </w:ins>
    </w:p>
    <w:p w14:paraId="699E6FB1" w14:textId="6E02EEDF" w:rsidR="00EC684A" w:rsidRDefault="00EC684A">
      <w:pPr>
        <w:pStyle w:val="TOC2"/>
        <w:tabs>
          <w:tab w:val="right" w:leader="dot" w:pos="8900"/>
        </w:tabs>
        <w:rPr>
          <w:ins w:id="108" w:author="Tom Bergeron" w:date="2022-11-11T09:01:00Z"/>
          <w:rFonts w:asciiTheme="minorHAnsi" w:eastAsiaTheme="minorEastAsia" w:hAnsiTheme="minorHAnsi" w:cstheme="minorBidi"/>
          <w:smallCaps w:val="0"/>
          <w:noProof/>
          <w:sz w:val="22"/>
          <w:szCs w:val="22"/>
        </w:rPr>
      </w:pPr>
      <w:ins w:id="109" w:author="Tom Bergeron" w:date="2022-11-11T09:01:00Z">
        <w:r w:rsidRPr="003A0951">
          <w:rPr>
            <w:rStyle w:val="Hyperlink"/>
            <w:noProof/>
          </w:rPr>
          <w:fldChar w:fldCharType="begin"/>
        </w:r>
        <w:r w:rsidRPr="003A0951">
          <w:rPr>
            <w:rStyle w:val="Hyperlink"/>
            <w:noProof/>
          </w:rPr>
          <w:instrText xml:space="preserve"> </w:instrText>
        </w:r>
        <w:r>
          <w:rPr>
            <w:noProof/>
          </w:rPr>
          <w:instrText>HYPERLINK \l "_Toc119049755"</w:instrText>
        </w:r>
        <w:r w:rsidRPr="003A0951">
          <w:rPr>
            <w:rStyle w:val="Hyperlink"/>
            <w:noProof/>
          </w:rPr>
          <w:instrText xml:space="preserve"> </w:instrText>
        </w:r>
        <w:r w:rsidRPr="003A0951">
          <w:rPr>
            <w:rStyle w:val="Hyperlink"/>
            <w:noProof/>
          </w:rPr>
        </w:r>
        <w:r w:rsidRPr="003A0951">
          <w:rPr>
            <w:rStyle w:val="Hyperlink"/>
            <w:noProof/>
          </w:rPr>
          <w:fldChar w:fldCharType="separate"/>
        </w:r>
        <w:r w:rsidRPr="003A0951">
          <w:rPr>
            <w:rStyle w:val="Hyperlink"/>
            <w:noProof/>
          </w:rPr>
          <w:t>Get a Valid Baseline Profile</w:t>
        </w:r>
        <w:r>
          <w:rPr>
            <w:noProof/>
            <w:webHidden/>
          </w:rPr>
          <w:tab/>
        </w:r>
        <w:r>
          <w:rPr>
            <w:noProof/>
            <w:webHidden/>
          </w:rPr>
          <w:fldChar w:fldCharType="begin"/>
        </w:r>
        <w:r>
          <w:rPr>
            <w:noProof/>
            <w:webHidden/>
          </w:rPr>
          <w:instrText xml:space="preserve"> PAGEREF _Toc119049755 \h </w:instrText>
        </w:r>
      </w:ins>
      <w:r>
        <w:rPr>
          <w:noProof/>
          <w:webHidden/>
        </w:rPr>
      </w:r>
      <w:r>
        <w:rPr>
          <w:noProof/>
          <w:webHidden/>
        </w:rPr>
        <w:fldChar w:fldCharType="separate"/>
      </w:r>
      <w:ins w:id="110" w:author="Tom Bergeron" w:date="2022-11-11T09:01:00Z">
        <w:r>
          <w:rPr>
            <w:noProof/>
            <w:webHidden/>
          </w:rPr>
          <w:t>55</w:t>
        </w:r>
        <w:r>
          <w:rPr>
            <w:noProof/>
            <w:webHidden/>
          </w:rPr>
          <w:fldChar w:fldCharType="end"/>
        </w:r>
        <w:r w:rsidRPr="003A0951">
          <w:rPr>
            <w:rStyle w:val="Hyperlink"/>
            <w:noProof/>
          </w:rPr>
          <w:fldChar w:fldCharType="end"/>
        </w:r>
      </w:ins>
    </w:p>
    <w:p w14:paraId="7E2FD6A7" w14:textId="001A9319" w:rsidR="00EC684A" w:rsidRDefault="00EC684A">
      <w:pPr>
        <w:pStyle w:val="TOC2"/>
        <w:tabs>
          <w:tab w:val="right" w:leader="dot" w:pos="8900"/>
        </w:tabs>
        <w:rPr>
          <w:ins w:id="111" w:author="Tom Bergeron" w:date="2022-11-11T09:01:00Z"/>
          <w:rFonts w:asciiTheme="minorHAnsi" w:eastAsiaTheme="minorEastAsia" w:hAnsiTheme="minorHAnsi" w:cstheme="minorBidi"/>
          <w:smallCaps w:val="0"/>
          <w:noProof/>
          <w:sz w:val="22"/>
          <w:szCs w:val="22"/>
        </w:rPr>
      </w:pPr>
      <w:ins w:id="112" w:author="Tom Bergeron" w:date="2022-11-11T09:01:00Z">
        <w:r w:rsidRPr="003A0951">
          <w:rPr>
            <w:rStyle w:val="Hyperlink"/>
            <w:noProof/>
          </w:rPr>
          <w:fldChar w:fldCharType="begin"/>
        </w:r>
        <w:r w:rsidRPr="003A0951">
          <w:rPr>
            <w:rStyle w:val="Hyperlink"/>
            <w:noProof/>
          </w:rPr>
          <w:instrText xml:space="preserve"> </w:instrText>
        </w:r>
        <w:r>
          <w:rPr>
            <w:noProof/>
          </w:rPr>
          <w:instrText>HYPERLINK \l "_Toc119049756"</w:instrText>
        </w:r>
        <w:r w:rsidRPr="003A0951">
          <w:rPr>
            <w:rStyle w:val="Hyperlink"/>
            <w:noProof/>
          </w:rPr>
          <w:instrText xml:space="preserve"> </w:instrText>
        </w:r>
        <w:r w:rsidRPr="003A0951">
          <w:rPr>
            <w:rStyle w:val="Hyperlink"/>
            <w:noProof/>
          </w:rPr>
        </w:r>
        <w:r w:rsidRPr="003A0951">
          <w:rPr>
            <w:rStyle w:val="Hyperlink"/>
            <w:noProof/>
          </w:rPr>
          <w:fldChar w:fldCharType="separate"/>
        </w:r>
        <w:r w:rsidRPr="003A0951">
          <w:rPr>
            <w:rStyle w:val="Hyperlink"/>
            <w:noProof/>
          </w:rPr>
          <w:t>Create/Load a Virtual Profile</w:t>
        </w:r>
        <w:r>
          <w:rPr>
            <w:noProof/>
            <w:webHidden/>
          </w:rPr>
          <w:tab/>
        </w:r>
        <w:r>
          <w:rPr>
            <w:noProof/>
            <w:webHidden/>
          </w:rPr>
          <w:fldChar w:fldCharType="begin"/>
        </w:r>
        <w:r>
          <w:rPr>
            <w:noProof/>
            <w:webHidden/>
          </w:rPr>
          <w:instrText xml:space="preserve"> PAGEREF _Toc119049756 \h </w:instrText>
        </w:r>
      </w:ins>
      <w:r>
        <w:rPr>
          <w:noProof/>
          <w:webHidden/>
        </w:rPr>
      </w:r>
      <w:r>
        <w:rPr>
          <w:noProof/>
          <w:webHidden/>
        </w:rPr>
        <w:fldChar w:fldCharType="separate"/>
      </w:r>
      <w:ins w:id="113" w:author="Tom Bergeron" w:date="2022-11-11T09:01:00Z">
        <w:r>
          <w:rPr>
            <w:noProof/>
            <w:webHidden/>
          </w:rPr>
          <w:t>56</w:t>
        </w:r>
        <w:r>
          <w:rPr>
            <w:noProof/>
            <w:webHidden/>
          </w:rPr>
          <w:fldChar w:fldCharType="end"/>
        </w:r>
        <w:r w:rsidRPr="003A0951">
          <w:rPr>
            <w:rStyle w:val="Hyperlink"/>
            <w:noProof/>
          </w:rPr>
          <w:fldChar w:fldCharType="end"/>
        </w:r>
      </w:ins>
    </w:p>
    <w:p w14:paraId="0C4AC074" w14:textId="13C61225" w:rsidR="00EC684A" w:rsidRDefault="00EC684A">
      <w:pPr>
        <w:pStyle w:val="TOC2"/>
        <w:tabs>
          <w:tab w:val="right" w:leader="dot" w:pos="8900"/>
        </w:tabs>
        <w:rPr>
          <w:ins w:id="114" w:author="Tom Bergeron" w:date="2022-11-11T09:01:00Z"/>
          <w:rFonts w:asciiTheme="minorHAnsi" w:eastAsiaTheme="minorEastAsia" w:hAnsiTheme="minorHAnsi" w:cstheme="minorBidi"/>
          <w:smallCaps w:val="0"/>
          <w:noProof/>
          <w:sz w:val="22"/>
          <w:szCs w:val="22"/>
        </w:rPr>
      </w:pPr>
      <w:ins w:id="115" w:author="Tom Bergeron" w:date="2022-11-11T09:01:00Z">
        <w:r w:rsidRPr="003A0951">
          <w:rPr>
            <w:rStyle w:val="Hyperlink"/>
            <w:noProof/>
          </w:rPr>
          <w:fldChar w:fldCharType="begin"/>
        </w:r>
        <w:r w:rsidRPr="003A0951">
          <w:rPr>
            <w:rStyle w:val="Hyperlink"/>
            <w:noProof/>
          </w:rPr>
          <w:instrText xml:space="preserve"> </w:instrText>
        </w:r>
        <w:r>
          <w:rPr>
            <w:noProof/>
          </w:rPr>
          <w:instrText>HYPERLINK \l "_Toc119049757"</w:instrText>
        </w:r>
        <w:r w:rsidRPr="003A0951">
          <w:rPr>
            <w:rStyle w:val="Hyperlink"/>
            <w:noProof/>
          </w:rPr>
          <w:instrText xml:space="preserve"> </w:instrText>
        </w:r>
        <w:r w:rsidRPr="003A0951">
          <w:rPr>
            <w:rStyle w:val="Hyperlink"/>
            <w:noProof/>
          </w:rPr>
        </w:r>
        <w:r w:rsidRPr="003A0951">
          <w:rPr>
            <w:rStyle w:val="Hyperlink"/>
            <w:noProof/>
          </w:rPr>
          <w:fldChar w:fldCharType="separate"/>
        </w:r>
        <w:r w:rsidRPr="003A0951">
          <w:rPr>
            <w:rStyle w:val="Hyperlink"/>
            <w:noProof/>
          </w:rPr>
          <w:t>Live Mode - General Tab</w:t>
        </w:r>
        <w:r>
          <w:rPr>
            <w:noProof/>
            <w:webHidden/>
          </w:rPr>
          <w:tab/>
        </w:r>
        <w:r>
          <w:rPr>
            <w:noProof/>
            <w:webHidden/>
          </w:rPr>
          <w:fldChar w:fldCharType="begin"/>
        </w:r>
        <w:r>
          <w:rPr>
            <w:noProof/>
            <w:webHidden/>
          </w:rPr>
          <w:instrText xml:space="preserve"> PAGEREF _Toc119049757 \h </w:instrText>
        </w:r>
      </w:ins>
      <w:r>
        <w:rPr>
          <w:noProof/>
          <w:webHidden/>
        </w:rPr>
      </w:r>
      <w:r>
        <w:rPr>
          <w:noProof/>
          <w:webHidden/>
        </w:rPr>
        <w:fldChar w:fldCharType="separate"/>
      </w:r>
      <w:ins w:id="116" w:author="Tom Bergeron" w:date="2022-11-11T09:01:00Z">
        <w:r>
          <w:rPr>
            <w:noProof/>
            <w:webHidden/>
          </w:rPr>
          <w:t>57</w:t>
        </w:r>
        <w:r>
          <w:rPr>
            <w:noProof/>
            <w:webHidden/>
          </w:rPr>
          <w:fldChar w:fldCharType="end"/>
        </w:r>
        <w:r w:rsidRPr="003A0951">
          <w:rPr>
            <w:rStyle w:val="Hyperlink"/>
            <w:noProof/>
          </w:rPr>
          <w:fldChar w:fldCharType="end"/>
        </w:r>
      </w:ins>
    </w:p>
    <w:p w14:paraId="2AC5D851" w14:textId="4F55C9FD" w:rsidR="00EC684A" w:rsidRDefault="00EC684A">
      <w:pPr>
        <w:pStyle w:val="TOC2"/>
        <w:tabs>
          <w:tab w:val="right" w:leader="dot" w:pos="8900"/>
        </w:tabs>
        <w:rPr>
          <w:ins w:id="117" w:author="Tom Bergeron" w:date="2022-11-11T09:01:00Z"/>
          <w:rFonts w:asciiTheme="minorHAnsi" w:eastAsiaTheme="minorEastAsia" w:hAnsiTheme="minorHAnsi" w:cstheme="minorBidi"/>
          <w:smallCaps w:val="0"/>
          <w:noProof/>
          <w:sz w:val="22"/>
          <w:szCs w:val="22"/>
        </w:rPr>
      </w:pPr>
      <w:ins w:id="118" w:author="Tom Bergeron" w:date="2022-11-11T09:01:00Z">
        <w:r w:rsidRPr="003A0951">
          <w:rPr>
            <w:rStyle w:val="Hyperlink"/>
            <w:noProof/>
          </w:rPr>
          <w:fldChar w:fldCharType="begin"/>
        </w:r>
        <w:r w:rsidRPr="003A0951">
          <w:rPr>
            <w:rStyle w:val="Hyperlink"/>
            <w:noProof/>
          </w:rPr>
          <w:instrText xml:space="preserve"> </w:instrText>
        </w:r>
        <w:r>
          <w:rPr>
            <w:noProof/>
          </w:rPr>
          <w:instrText>HYPERLINK \l "_Toc119049758"</w:instrText>
        </w:r>
        <w:r w:rsidRPr="003A0951">
          <w:rPr>
            <w:rStyle w:val="Hyperlink"/>
            <w:noProof/>
          </w:rPr>
          <w:instrText xml:space="preserve"> </w:instrText>
        </w:r>
        <w:r w:rsidRPr="003A0951">
          <w:rPr>
            <w:rStyle w:val="Hyperlink"/>
            <w:noProof/>
          </w:rPr>
        </w:r>
        <w:r w:rsidRPr="003A0951">
          <w:rPr>
            <w:rStyle w:val="Hyperlink"/>
            <w:noProof/>
          </w:rPr>
          <w:fldChar w:fldCharType="separate"/>
        </w:r>
        <w:r w:rsidRPr="003A0951">
          <w:rPr>
            <w:rStyle w:val="Hyperlink"/>
            <w:noProof/>
          </w:rPr>
          <w:t>Live Mode - Description Tab</w:t>
        </w:r>
        <w:r>
          <w:rPr>
            <w:noProof/>
            <w:webHidden/>
          </w:rPr>
          <w:tab/>
        </w:r>
        <w:r>
          <w:rPr>
            <w:noProof/>
            <w:webHidden/>
          </w:rPr>
          <w:fldChar w:fldCharType="begin"/>
        </w:r>
        <w:r>
          <w:rPr>
            <w:noProof/>
            <w:webHidden/>
          </w:rPr>
          <w:instrText xml:space="preserve"> PAGEREF _Toc119049758 \h </w:instrText>
        </w:r>
      </w:ins>
      <w:r>
        <w:rPr>
          <w:noProof/>
          <w:webHidden/>
        </w:rPr>
      </w:r>
      <w:r>
        <w:rPr>
          <w:noProof/>
          <w:webHidden/>
        </w:rPr>
        <w:fldChar w:fldCharType="separate"/>
      </w:r>
      <w:ins w:id="119" w:author="Tom Bergeron" w:date="2022-11-11T09:01:00Z">
        <w:r>
          <w:rPr>
            <w:noProof/>
            <w:webHidden/>
          </w:rPr>
          <w:t>60</w:t>
        </w:r>
        <w:r>
          <w:rPr>
            <w:noProof/>
            <w:webHidden/>
          </w:rPr>
          <w:fldChar w:fldCharType="end"/>
        </w:r>
        <w:r w:rsidRPr="003A0951">
          <w:rPr>
            <w:rStyle w:val="Hyperlink"/>
            <w:noProof/>
          </w:rPr>
          <w:fldChar w:fldCharType="end"/>
        </w:r>
      </w:ins>
    </w:p>
    <w:p w14:paraId="03085B6B" w14:textId="1833328E" w:rsidR="00EC684A" w:rsidRDefault="00EC684A">
      <w:pPr>
        <w:pStyle w:val="TOC2"/>
        <w:tabs>
          <w:tab w:val="right" w:leader="dot" w:pos="8900"/>
        </w:tabs>
        <w:rPr>
          <w:ins w:id="120" w:author="Tom Bergeron" w:date="2022-11-11T09:01:00Z"/>
          <w:rFonts w:asciiTheme="minorHAnsi" w:eastAsiaTheme="minorEastAsia" w:hAnsiTheme="minorHAnsi" w:cstheme="minorBidi"/>
          <w:smallCaps w:val="0"/>
          <w:noProof/>
          <w:sz w:val="22"/>
          <w:szCs w:val="22"/>
        </w:rPr>
      </w:pPr>
      <w:ins w:id="121" w:author="Tom Bergeron" w:date="2022-11-11T09:01:00Z">
        <w:r w:rsidRPr="003A0951">
          <w:rPr>
            <w:rStyle w:val="Hyperlink"/>
            <w:noProof/>
          </w:rPr>
          <w:fldChar w:fldCharType="begin"/>
        </w:r>
        <w:r w:rsidRPr="003A0951">
          <w:rPr>
            <w:rStyle w:val="Hyperlink"/>
            <w:noProof/>
          </w:rPr>
          <w:instrText xml:space="preserve"> </w:instrText>
        </w:r>
        <w:r>
          <w:rPr>
            <w:noProof/>
          </w:rPr>
          <w:instrText>HYPERLINK \l "_Toc119049759"</w:instrText>
        </w:r>
        <w:r w:rsidRPr="003A0951">
          <w:rPr>
            <w:rStyle w:val="Hyperlink"/>
            <w:noProof/>
          </w:rPr>
          <w:instrText xml:space="preserve"> </w:instrText>
        </w:r>
        <w:r w:rsidRPr="003A0951">
          <w:rPr>
            <w:rStyle w:val="Hyperlink"/>
            <w:noProof/>
          </w:rPr>
        </w:r>
        <w:r w:rsidRPr="003A0951">
          <w:rPr>
            <w:rStyle w:val="Hyperlink"/>
            <w:noProof/>
          </w:rPr>
          <w:fldChar w:fldCharType="separate"/>
        </w:r>
        <w:r w:rsidRPr="003A0951">
          <w:rPr>
            <w:rStyle w:val="Hyperlink"/>
            <w:noProof/>
          </w:rPr>
          <w:t>Verify the Virtual Profile</w:t>
        </w:r>
        <w:r>
          <w:rPr>
            <w:noProof/>
            <w:webHidden/>
          </w:rPr>
          <w:tab/>
        </w:r>
        <w:r>
          <w:rPr>
            <w:noProof/>
            <w:webHidden/>
          </w:rPr>
          <w:fldChar w:fldCharType="begin"/>
        </w:r>
        <w:r>
          <w:rPr>
            <w:noProof/>
            <w:webHidden/>
          </w:rPr>
          <w:instrText xml:space="preserve"> PAGEREF _Toc119049759 \h </w:instrText>
        </w:r>
      </w:ins>
      <w:r>
        <w:rPr>
          <w:noProof/>
          <w:webHidden/>
        </w:rPr>
      </w:r>
      <w:r>
        <w:rPr>
          <w:noProof/>
          <w:webHidden/>
        </w:rPr>
        <w:fldChar w:fldCharType="separate"/>
      </w:r>
      <w:ins w:id="122" w:author="Tom Bergeron" w:date="2022-11-11T09:01:00Z">
        <w:r>
          <w:rPr>
            <w:noProof/>
            <w:webHidden/>
          </w:rPr>
          <w:t>60</w:t>
        </w:r>
        <w:r>
          <w:rPr>
            <w:noProof/>
            <w:webHidden/>
          </w:rPr>
          <w:fldChar w:fldCharType="end"/>
        </w:r>
        <w:r w:rsidRPr="003A0951">
          <w:rPr>
            <w:rStyle w:val="Hyperlink"/>
            <w:noProof/>
          </w:rPr>
          <w:fldChar w:fldCharType="end"/>
        </w:r>
      </w:ins>
    </w:p>
    <w:p w14:paraId="72A7CFFD" w14:textId="2B95F42A" w:rsidR="00EC684A" w:rsidRDefault="00EC684A">
      <w:pPr>
        <w:pStyle w:val="TOC2"/>
        <w:tabs>
          <w:tab w:val="right" w:leader="dot" w:pos="8900"/>
        </w:tabs>
        <w:rPr>
          <w:ins w:id="123" w:author="Tom Bergeron" w:date="2022-11-11T09:01:00Z"/>
          <w:rFonts w:asciiTheme="minorHAnsi" w:eastAsiaTheme="minorEastAsia" w:hAnsiTheme="minorHAnsi" w:cstheme="minorBidi"/>
          <w:smallCaps w:val="0"/>
          <w:noProof/>
          <w:sz w:val="22"/>
          <w:szCs w:val="22"/>
        </w:rPr>
      </w:pPr>
      <w:ins w:id="124" w:author="Tom Bergeron" w:date="2022-11-11T09:01:00Z">
        <w:r w:rsidRPr="003A0951">
          <w:rPr>
            <w:rStyle w:val="Hyperlink"/>
            <w:noProof/>
          </w:rPr>
          <w:fldChar w:fldCharType="begin"/>
        </w:r>
        <w:r w:rsidRPr="003A0951">
          <w:rPr>
            <w:rStyle w:val="Hyperlink"/>
            <w:noProof/>
          </w:rPr>
          <w:instrText xml:space="preserve"> </w:instrText>
        </w:r>
        <w:r>
          <w:rPr>
            <w:noProof/>
          </w:rPr>
          <w:instrText>HYPERLINK \l "_Toc119049760"</w:instrText>
        </w:r>
        <w:r w:rsidRPr="003A0951">
          <w:rPr>
            <w:rStyle w:val="Hyperlink"/>
            <w:noProof/>
          </w:rPr>
          <w:instrText xml:space="preserve"> </w:instrText>
        </w:r>
        <w:r w:rsidRPr="003A0951">
          <w:rPr>
            <w:rStyle w:val="Hyperlink"/>
            <w:noProof/>
          </w:rPr>
        </w:r>
        <w:r w:rsidRPr="003A0951">
          <w:rPr>
            <w:rStyle w:val="Hyperlink"/>
            <w:noProof/>
          </w:rPr>
          <w:fldChar w:fldCharType="separate"/>
        </w:r>
        <w:r w:rsidRPr="003A0951">
          <w:rPr>
            <w:rStyle w:val="Hyperlink"/>
            <w:noProof/>
          </w:rPr>
          <w:t>Historical Mode</w:t>
        </w:r>
        <w:r>
          <w:rPr>
            <w:noProof/>
            <w:webHidden/>
          </w:rPr>
          <w:tab/>
        </w:r>
        <w:r>
          <w:rPr>
            <w:noProof/>
            <w:webHidden/>
          </w:rPr>
          <w:fldChar w:fldCharType="begin"/>
        </w:r>
        <w:r>
          <w:rPr>
            <w:noProof/>
            <w:webHidden/>
          </w:rPr>
          <w:instrText xml:space="preserve"> PAGEREF _Toc119049760 \h </w:instrText>
        </w:r>
      </w:ins>
      <w:r>
        <w:rPr>
          <w:noProof/>
          <w:webHidden/>
        </w:rPr>
      </w:r>
      <w:r>
        <w:rPr>
          <w:noProof/>
          <w:webHidden/>
        </w:rPr>
        <w:fldChar w:fldCharType="separate"/>
      </w:r>
      <w:ins w:id="125" w:author="Tom Bergeron" w:date="2022-11-11T09:01:00Z">
        <w:r>
          <w:rPr>
            <w:noProof/>
            <w:webHidden/>
          </w:rPr>
          <w:t>63</w:t>
        </w:r>
        <w:r>
          <w:rPr>
            <w:noProof/>
            <w:webHidden/>
          </w:rPr>
          <w:fldChar w:fldCharType="end"/>
        </w:r>
        <w:r w:rsidRPr="003A0951">
          <w:rPr>
            <w:rStyle w:val="Hyperlink"/>
            <w:noProof/>
          </w:rPr>
          <w:fldChar w:fldCharType="end"/>
        </w:r>
      </w:ins>
    </w:p>
    <w:p w14:paraId="2AE31EFD" w14:textId="56470CEC" w:rsidR="00EC684A" w:rsidRDefault="00EC684A">
      <w:pPr>
        <w:pStyle w:val="TOC2"/>
        <w:tabs>
          <w:tab w:val="right" w:leader="dot" w:pos="8900"/>
        </w:tabs>
        <w:rPr>
          <w:ins w:id="126" w:author="Tom Bergeron" w:date="2022-11-11T09:01:00Z"/>
          <w:rFonts w:asciiTheme="minorHAnsi" w:eastAsiaTheme="minorEastAsia" w:hAnsiTheme="minorHAnsi" w:cstheme="minorBidi"/>
          <w:smallCaps w:val="0"/>
          <w:noProof/>
          <w:sz w:val="22"/>
          <w:szCs w:val="22"/>
        </w:rPr>
      </w:pPr>
      <w:ins w:id="127" w:author="Tom Bergeron" w:date="2022-11-11T09:01:00Z">
        <w:r w:rsidRPr="003A0951">
          <w:rPr>
            <w:rStyle w:val="Hyperlink"/>
            <w:noProof/>
          </w:rPr>
          <w:fldChar w:fldCharType="begin"/>
        </w:r>
        <w:r w:rsidRPr="003A0951">
          <w:rPr>
            <w:rStyle w:val="Hyperlink"/>
            <w:noProof/>
          </w:rPr>
          <w:instrText xml:space="preserve"> </w:instrText>
        </w:r>
        <w:r>
          <w:rPr>
            <w:noProof/>
          </w:rPr>
          <w:instrText>HYPERLINK \l "_Toc119049761"</w:instrText>
        </w:r>
        <w:r w:rsidRPr="003A0951">
          <w:rPr>
            <w:rStyle w:val="Hyperlink"/>
            <w:noProof/>
          </w:rPr>
          <w:instrText xml:space="preserve"> </w:instrText>
        </w:r>
        <w:r w:rsidRPr="003A0951">
          <w:rPr>
            <w:rStyle w:val="Hyperlink"/>
            <w:noProof/>
          </w:rPr>
        </w:r>
        <w:r w:rsidRPr="003A0951">
          <w:rPr>
            <w:rStyle w:val="Hyperlink"/>
            <w:noProof/>
          </w:rPr>
          <w:fldChar w:fldCharType="separate"/>
        </w:r>
        <w:r w:rsidRPr="003A0951">
          <w:rPr>
            <w:rStyle w:val="Hyperlink"/>
            <w:noProof/>
          </w:rPr>
          <w:t>Historical Mode - General Tab</w:t>
        </w:r>
        <w:r>
          <w:rPr>
            <w:noProof/>
            <w:webHidden/>
          </w:rPr>
          <w:tab/>
        </w:r>
        <w:r>
          <w:rPr>
            <w:noProof/>
            <w:webHidden/>
          </w:rPr>
          <w:fldChar w:fldCharType="begin"/>
        </w:r>
        <w:r>
          <w:rPr>
            <w:noProof/>
            <w:webHidden/>
          </w:rPr>
          <w:instrText xml:space="preserve"> PAGEREF _Toc119049761 \h </w:instrText>
        </w:r>
      </w:ins>
      <w:r>
        <w:rPr>
          <w:noProof/>
          <w:webHidden/>
        </w:rPr>
      </w:r>
      <w:r>
        <w:rPr>
          <w:noProof/>
          <w:webHidden/>
        </w:rPr>
        <w:fldChar w:fldCharType="separate"/>
      </w:r>
      <w:ins w:id="128" w:author="Tom Bergeron" w:date="2022-11-11T09:01:00Z">
        <w:r>
          <w:rPr>
            <w:noProof/>
            <w:webHidden/>
          </w:rPr>
          <w:t>63</w:t>
        </w:r>
        <w:r>
          <w:rPr>
            <w:noProof/>
            <w:webHidden/>
          </w:rPr>
          <w:fldChar w:fldCharType="end"/>
        </w:r>
        <w:r w:rsidRPr="003A0951">
          <w:rPr>
            <w:rStyle w:val="Hyperlink"/>
            <w:noProof/>
          </w:rPr>
          <w:fldChar w:fldCharType="end"/>
        </w:r>
      </w:ins>
    </w:p>
    <w:p w14:paraId="6628A70D" w14:textId="22745D81" w:rsidR="00EC684A" w:rsidRDefault="00EC684A">
      <w:pPr>
        <w:pStyle w:val="TOC2"/>
        <w:tabs>
          <w:tab w:val="right" w:leader="dot" w:pos="8900"/>
        </w:tabs>
        <w:rPr>
          <w:ins w:id="129" w:author="Tom Bergeron" w:date="2022-11-11T09:01:00Z"/>
          <w:rFonts w:asciiTheme="minorHAnsi" w:eastAsiaTheme="minorEastAsia" w:hAnsiTheme="minorHAnsi" w:cstheme="minorBidi"/>
          <w:smallCaps w:val="0"/>
          <w:noProof/>
          <w:sz w:val="22"/>
          <w:szCs w:val="22"/>
        </w:rPr>
      </w:pPr>
      <w:ins w:id="130" w:author="Tom Bergeron" w:date="2022-11-11T09:01:00Z">
        <w:r w:rsidRPr="003A0951">
          <w:rPr>
            <w:rStyle w:val="Hyperlink"/>
            <w:noProof/>
          </w:rPr>
          <w:fldChar w:fldCharType="begin"/>
        </w:r>
        <w:r w:rsidRPr="003A0951">
          <w:rPr>
            <w:rStyle w:val="Hyperlink"/>
            <w:noProof/>
          </w:rPr>
          <w:instrText xml:space="preserve"> </w:instrText>
        </w:r>
        <w:r>
          <w:rPr>
            <w:noProof/>
          </w:rPr>
          <w:instrText>HYPERLINK \l "_Toc119049762"</w:instrText>
        </w:r>
        <w:r w:rsidRPr="003A0951">
          <w:rPr>
            <w:rStyle w:val="Hyperlink"/>
            <w:noProof/>
          </w:rPr>
          <w:instrText xml:space="preserve"> </w:instrText>
        </w:r>
        <w:r w:rsidRPr="003A0951">
          <w:rPr>
            <w:rStyle w:val="Hyperlink"/>
            <w:noProof/>
          </w:rPr>
        </w:r>
        <w:r w:rsidRPr="003A0951">
          <w:rPr>
            <w:rStyle w:val="Hyperlink"/>
            <w:noProof/>
          </w:rPr>
          <w:fldChar w:fldCharType="separate"/>
        </w:r>
        <w:r w:rsidRPr="003A0951">
          <w:rPr>
            <w:rStyle w:val="Hyperlink"/>
            <w:noProof/>
          </w:rPr>
          <w:t>Historical Mode - Description Tab</w:t>
        </w:r>
        <w:r>
          <w:rPr>
            <w:noProof/>
            <w:webHidden/>
          </w:rPr>
          <w:tab/>
        </w:r>
        <w:r>
          <w:rPr>
            <w:noProof/>
            <w:webHidden/>
          </w:rPr>
          <w:fldChar w:fldCharType="begin"/>
        </w:r>
        <w:r>
          <w:rPr>
            <w:noProof/>
            <w:webHidden/>
          </w:rPr>
          <w:instrText xml:space="preserve"> PAGEREF _Toc119049762 \h </w:instrText>
        </w:r>
      </w:ins>
      <w:r>
        <w:rPr>
          <w:noProof/>
          <w:webHidden/>
        </w:rPr>
      </w:r>
      <w:r>
        <w:rPr>
          <w:noProof/>
          <w:webHidden/>
        </w:rPr>
        <w:fldChar w:fldCharType="separate"/>
      </w:r>
      <w:ins w:id="131" w:author="Tom Bergeron" w:date="2022-11-11T09:01:00Z">
        <w:r>
          <w:rPr>
            <w:noProof/>
            <w:webHidden/>
          </w:rPr>
          <w:t>66</w:t>
        </w:r>
        <w:r>
          <w:rPr>
            <w:noProof/>
            <w:webHidden/>
          </w:rPr>
          <w:fldChar w:fldCharType="end"/>
        </w:r>
        <w:r w:rsidRPr="003A0951">
          <w:rPr>
            <w:rStyle w:val="Hyperlink"/>
            <w:noProof/>
          </w:rPr>
          <w:fldChar w:fldCharType="end"/>
        </w:r>
      </w:ins>
    </w:p>
    <w:p w14:paraId="409D8114" w14:textId="08D2D720" w:rsidR="00EC684A" w:rsidRDefault="00EC684A">
      <w:pPr>
        <w:pStyle w:val="TOC1"/>
        <w:tabs>
          <w:tab w:val="right" w:leader="dot" w:pos="8900"/>
        </w:tabs>
        <w:rPr>
          <w:ins w:id="132" w:author="Tom Bergeron" w:date="2022-11-11T09:01:00Z"/>
          <w:rFonts w:asciiTheme="minorHAnsi" w:eastAsiaTheme="minorEastAsia" w:hAnsiTheme="minorHAnsi" w:cstheme="minorBidi"/>
          <w:b w:val="0"/>
          <w:caps w:val="0"/>
          <w:noProof/>
          <w:sz w:val="22"/>
          <w:szCs w:val="22"/>
        </w:rPr>
      </w:pPr>
      <w:ins w:id="133" w:author="Tom Bergeron" w:date="2022-11-11T09:01:00Z">
        <w:r w:rsidRPr="003A0951">
          <w:rPr>
            <w:rStyle w:val="Hyperlink"/>
            <w:noProof/>
          </w:rPr>
          <w:fldChar w:fldCharType="begin"/>
        </w:r>
        <w:r w:rsidRPr="003A0951">
          <w:rPr>
            <w:rStyle w:val="Hyperlink"/>
            <w:noProof/>
          </w:rPr>
          <w:instrText xml:space="preserve"> </w:instrText>
        </w:r>
        <w:r>
          <w:rPr>
            <w:noProof/>
          </w:rPr>
          <w:instrText>HYPERLINK \l "_Toc119049763"</w:instrText>
        </w:r>
        <w:r w:rsidRPr="003A0951">
          <w:rPr>
            <w:rStyle w:val="Hyperlink"/>
            <w:noProof/>
          </w:rPr>
          <w:instrText xml:space="preserve"> </w:instrText>
        </w:r>
        <w:r w:rsidRPr="003A0951">
          <w:rPr>
            <w:rStyle w:val="Hyperlink"/>
            <w:noProof/>
          </w:rPr>
        </w:r>
        <w:r w:rsidRPr="003A0951">
          <w:rPr>
            <w:rStyle w:val="Hyperlink"/>
            <w:noProof/>
          </w:rPr>
          <w:fldChar w:fldCharType="separate"/>
        </w:r>
        <w:r w:rsidRPr="003A0951">
          <w:rPr>
            <w:rStyle w:val="Hyperlink"/>
            <w:noProof/>
          </w:rPr>
          <w:t>Password Protection</w:t>
        </w:r>
        <w:r>
          <w:rPr>
            <w:noProof/>
            <w:webHidden/>
          </w:rPr>
          <w:tab/>
        </w:r>
        <w:r>
          <w:rPr>
            <w:noProof/>
            <w:webHidden/>
          </w:rPr>
          <w:fldChar w:fldCharType="begin"/>
        </w:r>
        <w:r>
          <w:rPr>
            <w:noProof/>
            <w:webHidden/>
          </w:rPr>
          <w:instrText xml:space="preserve"> PAGEREF _Toc119049763 \h </w:instrText>
        </w:r>
      </w:ins>
      <w:r>
        <w:rPr>
          <w:noProof/>
          <w:webHidden/>
        </w:rPr>
      </w:r>
      <w:r>
        <w:rPr>
          <w:noProof/>
          <w:webHidden/>
        </w:rPr>
        <w:fldChar w:fldCharType="separate"/>
      </w:r>
      <w:ins w:id="134" w:author="Tom Bergeron" w:date="2022-11-11T09:01:00Z">
        <w:r>
          <w:rPr>
            <w:noProof/>
            <w:webHidden/>
          </w:rPr>
          <w:t>67</w:t>
        </w:r>
        <w:r>
          <w:rPr>
            <w:noProof/>
            <w:webHidden/>
          </w:rPr>
          <w:fldChar w:fldCharType="end"/>
        </w:r>
        <w:r w:rsidRPr="003A0951">
          <w:rPr>
            <w:rStyle w:val="Hyperlink"/>
            <w:noProof/>
          </w:rPr>
          <w:fldChar w:fldCharType="end"/>
        </w:r>
      </w:ins>
    </w:p>
    <w:p w14:paraId="756DB08F" w14:textId="752DF9D7" w:rsidR="00EC684A" w:rsidRDefault="00EC684A">
      <w:pPr>
        <w:pStyle w:val="TOC1"/>
        <w:tabs>
          <w:tab w:val="right" w:leader="dot" w:pos="8900"/>
        </w:tabs>
        <w:rPr>
          <w:ins w:id="135" w:author="Tom Bergeron" w:date="2022-11-11T09:01:00Z"/>
          <w:rFonts w:asciiTheme="minorHAnsi" w:eastAsiaTheme="minorEastAsia" w:hAnsiTheme="minorHAnsi" w:cstheme="minorBidi"/>
          <w:b w:val="0"/>
          <w:caps w:val="0"/>
          <w:noProof/>
          <w:sz w:val="22"/>
          <w:szCs w:val="22"/>
        </w:rPr>
      </w:pPr>
      <w:ins w:id="136" w:author="Tom Bergeron" w:date="2022-11-11T09:01:00Z">
        <w:r w:rsidRPr="003A0951">
          <w:rPr>
            <w:rStyle w:val="Hyperlink"/>
            <w:noProof/>
          </w:rPr>
          <w:fldChar w:fldCharType="begin"/>
        </w:r>
        <w:r w:rsidRPr="003A0951">
          <w:rPr>
            <w:rStyle w:val="Hyperlink"/>
            <w:noProof/>
          </w:rPr>
          <w:instrText xml:space="preserve"> </w:instrText>
        </w:r>
        <w:r>
          <w:rPr>
            <w:noProof/>
          </w:rPr>
          <w:instrText>HYPERLINK \l "_Toc119049764"</w:instrText>
        </w:r>
        <w:r w:rsidRPr="003A0951">
          <w:rPr>
            <w:rStyle w:val="Hyperlink"/>
            <w:noProof/>
          </w:rPr>
          <w:instrText xml:space="preserve"> </w:instrText>
        </w:r>
        <w:r w:rsidRPr="003A0951">
          <w:rPr>
            <w:rStyle w:val="Hyperlink"/>
            <w:noProof/>
          </w:rPr>
        </w:r>
        <w:r w:rsidRPr="003A0951">
          <w:rPr>
            <w:rStyle w:val="Hyperlink"/>
            <w:noProof/>
          </w:rPr>
          <w:fldChar w:fldCharType="separate"/>
        </w:r>
        <w:r w:rsidRPr="003A0951">
          <w:rPr>
            <w:rStyle w:val="Hyperlink"/>
            <w:noProof/>
          </w:rPr>
          <w:t>Printing</w:t>
        </w:r>
        <w:r>
          <w:rPr>
            <w:noProof/>
            <w:webHidden/>
          </w:rPr>
          <w:tab/>
        </w:r>
        <w:r>
          <w:rPr>
            <w:noProof/>
            <w:webHidden/>
          </w:rPr>
          <w:fldChar w:fldCharType="begin"/>
        </w:r>
        <w:r>
          <w:rPr>
            <w:noProof/>
            <w:webHidden/>
          </w:rPr>
          <w:instrText xml:space="preserve"> PAGEREF _Toc119049764 \h </w:instrText>
        </w:r>
      </w:ins>
      <w:r>
        <w:rPr>
          <w:noProof/>
          <w:webHidden/>
        </w:rPr>
      </w:r>
      <w:r>
        <w:rPr>
          <w:noProof/>
          <w:webHidden/>
        </w:rPr>
        <w:fldChar w:fldCharType="separate"/>
      </w:r>
      <w:ins w:id="137" w:author="Tom Bergeron" w:date="2022-11-11T09:01:00Z">
        <w:r>
          <w:rPr>
            <w:noProof/>
            <w:webHidden/>
          </w:rPr>
          <w:t>68</w:t>
        </w:r>
        <w:r>
          <w:rPr>
            <w:noProof/>
            <w:webHidden/>
          </w:rPr>
          <w:fldChar w:fldCharType="end"/>
        </w:r>
        <w:r w:rsidRPr="003A0951">
          <w:rPr>
            <w:rStyle w:val="Hyperlink"/>
            <w:noProof/>
          </w:rPr>
          <w:fldChar w:fldCharType="end"/>
        </w:r>
      </w:ins>
    </w:p>
    <w:p w14:paraId="0C1B450E" w14:textId="76BF94BC" w:rsidR="00EC684A" w:rsidRDefault="00EC684A">
      <w:pPr>
        <w:pStyle w:val="TOC2"/>
        <w:tabs>
          <w:tab w:val="right" w:leader="dot" w:pos="8900"/>
        </w:tabs>
        <w:rPr>
          <w:ins w:id="138" w:author="Tom Bergeron" w:date="2022-11-11T09:01:00Z"/>
          <w:rFonts w:asciiTheme="minorHAnsi" w:eastAsiaTheme="minorEastAsia" w:hAnsiTheme="minorHAnsi" w:cstheme="minorBidi"/>
          <w:smallCaps w:val="0"/>
          <w:noProof/>
          <w:sz w:val="22"/>
          <w:szCs w:val="22"/>
        </w:rPr>
      </w:pPr>
      <w:ins w:id="139" w:author="Tom Bergeron" w:date="2022-11-11T09:01:00Z">
        <w:r w:rsidRPr="003A0951">
          <w:rPr>
            <w:rStyle w:val="Hyperlink"/>
            <w:noProof/>
          </w:rPr>
          <w:fldChar w:fldCharType="begin"/>
        </w:r>
        <w:r w:rsidRPr="003A0951">
          <w:rPr>
            <w:rStyle w:val="Hyperlink"/>
            <w:noProof/>
          </w:rPr>
          <w:instrText xml:space="preserve"> </w:instrText>
        </w:r>
        <w:r>
          <w:rPr>
            <w:noProof/>
          </w:rPr>
          <w:instrText>HYPERLINK \l "_Toc119049765"</w:instrText>
        </w:r>
        <w:r w:rsidRPr="003A0951">
          <w:rPr>
            <w:rStyle w:val="Hyperlink"/>
            <w:noProof/>
          </w:rPr>
          <w:instrText xml:space="preserve"> </w:instrText>
        </w:r>
        <w:r w:rsidRPr="003A0951">
          <w:rPr>
            <w:rStyle w:val="Hyperlink"/>
            <w:noProof/>
          </w:rPr>
        </w:r>
        <w:r w:rsidRPr="003A0951">
          <w:rPr>
            <w:rStyle w:val="Hyperlink"/>
            <w:noProof/>
          </w:rPr>
          <w:fldChar w:fldCharType="separate"/>
        </w:r>
        <w:r w:rsidRPr="003A0951">
          <w:rPr>
            <w:rStyle w:val="Hyperlink"/>
            <w:noProof/>
          </w:rPr>
          <w:t>Portrait Mode</w:t>
        </w:r>
        <w:r>
          <w:rPr>
            <w:noProof/>
            <w:webHidden/>
          </w:rPr>
          <w:tab/>
        </w:r>
        <w:r>
          <w:rPr>
            <w:noProof/>
            <w:webHidden/>
          </w:rPr>
          <w:fldChar w:fldCharType="begin"/>
        </w:r>
        <w:r>
          <w:rPr>
            <w:noProof/>
            <w:webHidden/>
          </w:rPr>
          <w:instrText xml:space="preserve"> PAGEREF _Toc119049765 \h </w:instrText>
        </w:r>
      </w:ins>
      <w:r>
        <w:rPr>
          <w:noProof/>
          <w:webHidden/>
        </w:rPr>
      </w:r>
      <w:r>
        <w:rPr>
          <w:noProof/>
          <w:webHidden/>
        </w:rPr>
        <w:fldChar w:fldCharType="separate"/>
      </w:r>
      <w:ins w:id="140" w:author="Tom Bergeron" w:date="2022-11-11T09:01:00Z">
        <w:r>
          <w:rPr>
            <w:noProof/>
            <w:webHidden/>
          </w:rPr>
          <w:t>68</w:t>
        </w:r>
        <w:r>
          <w:rPr>
            <w:noProof/>
            <w:webHidden/>
          </w:rPr>
          <w:fldChar w:fldCharType="end"/>
        </w:r>
        <w:r w:rsidRPr="003A0951">
          <w:rPr>
            <w:rStyle w:val="Hyperlink"/>
            <w:noProof/>
          </w:rPr>
          <w:fldChar w:fldCharType="end"/>
        </w:r>
      </w:ins>
    </w:p>
    <w:p w14:paraId="0D34DB2B" w14:textId="2807ECBB" w:rsidR="00EC684A" w:rsidRDefault="00EC684A">
      <w:pPr>
        <w:pStyle w:val="TOC2"/>
        <w:tabs>
          <w:tab w:val="right" w:leader="dot" w:pos="8900"/>
        </w:tabs>
        <w:rPr>
          <w:ins w:id="141" w:author="Tom Bergeron" w:date="2022-11-11T09:01:00Z"/>
          <w:rFonts w:asciiTheme="minorHAnsi" w:eastAsiaTheme="minorEastAsia" w:hAnsiTheme="minorHAnsi" w:cstheme="minorBidi"/>
          <w:smallCaps w:val="0"/>
          <w:noProof/>
          <w:sz w:val="22"/>
          <w:szCs w:val="22"/>
        </w:rPr>
      </w:pPr>
      <w:ins w:id="142" w:author="Tom Bergeron" w:date="2022-11-11T09:01:00Z">
        <w:r w:rsidRPr="003A0951">
          <w:rPr>
            <w:rStyle w:val="Hyperlink"/>
            <w:noProof/>
          </w:rPr>
          <w:fldChar w:fldCharType="begin"/>
        </w:r>
        <w:r w:rsidRPr="003A0951">
          <w:rPr>
            <w:rStyle w:val="Hyperlink"/>
            <w:noProof/>
          </w:rPr>
          <w:instrText xml:space="preserve"> </w:instrText>
        </w:r>
        <w:r>
          <w:rPr>
            <w:noProof/>
          </w:rPr>
          <w:instrText>HYPERLINK \l "_Toc119049766"</w:instrText>
        </w:r>
        <w:r w:rsidRPr="003A0951">
          <w:rPr>
            <w:rStyle w:val="Hyperlink"/>
            <w:noProof/>
          </w:rPr>
          <w:instrText xml:space="preserve"> </w:instrText>
        </w:r>
        <w:r w:rsidRPr="003A0951">
          <w:rPr>
            <w:rStyle w:val="Hyperlink"/>
            <w:noProof/>
          </w:rPr>
        </w:r>
        <w:r w:rsidRPr="003A0951">
          <w:rPr>
            <w:rStyle w:val="Hyperlink"/>
            <w:noProof/>
          </w:rPr>
          <w:fldChar w:fldCharType="separate"/>
        </w:r>
        <w:r w:rsidRPr="003A0951">
          <w:rPr>
            <w:rStyle w:val="Hyperlink"/>
            <w:noProof/>
          </w:rPr>
          <w:t>Landscape Mode</w:t>
        </w:r>
        <w:r>
          <w:rPr>
            <w:noProof/>
            <w:webHidden/>
          </w:rPr>
          <w:tab/>
        </w:r>
        <w:r>
          <w:rPr>
            <w:noProof/>
            <w:webHidden/>
          </w:rPr>
          <w:fldChar w:fldCharType="begin"/>
        </w:r>
        <w:r>
          <w:rPr>
            <w:noProof/>
            <w:webHidden/>
          </w:rPr>
          <w:instrText xml:space="preserve"> PAGEREF _Toc119049766 \h </w:instrText>
        </w:r>
      </w:ins>
      <w:r>
        <w:rPr>
          <w:noProof/>
          <w:webHidden/>
        </w:rPr>
      </w:r>
      <w:r>
        <w:rPr>
          <w:noProof/>
          <w:webHidden/>
        </w:rPr>
        <w:fldChar w:fldCharType="separate"/>
      </w:r>
      <w:ins w:id="143" w:author="Tom Bergeron" w:date="2022-11-11T09:01:00Z">
        <w:r>
          <w:rPr>
            <w:noProof/>
            <w:webHidden/>
          </w:rPr>
          <w:t>69</w:t>
        </w:r>
        <w:r>
          <w:rPr>
            <w:noProof/>
            <w:webHidden/>
          </w:rPr>
          <w:fldChar w:fldCharType="end"/>
        </w:r>
        <w:r w:rsidRPr="003A0951">
          <w:rPr>
            <w:rStyle w:val="Hyperlink"/>
            <w:noProof/>
          </w:rPr>
          <w:fldChar w:fldCharType="end"/>
        </w:r>
      </w:ins>
    </w:p>
    <w:p w14:paraId="3FC8B320" w14:textId="0E521E5C" w:rsidR="00EC684A" w:rsidRDefault="00EC684A">
      <w:pPr>
        <w:pStyle w:val="TOC1"/>
        <w:tabs>
          <w:tab w:val="right" w:leader="dot" w:pos="8900"/>
        </w:tabs>
        <w:rPr>
          <w:ins w:id="144" w:author="Tom Bergeron" w:date="2022-11-11T09:01:00Z"/>
          <w:rFonts w:asciiTheme="minorHAnsi" w:eastAsiaTheme="minorEastAsia" w:hAnsiTheme="minorHAnsi" w:cstheme="minorBidi"/>
          <w:b w:val="0"/>
          <w:caps w:val="0"/>
          <w:noProof/>
          <w:sz w:val="22"/>
          <w:szCs w:val="22"/>
        </w:rPr>
      </w:pPr>
      <w:ins w:id="145" w:author="Tom Bergeron" w:date="2022-11-11T09:01:00Z">
        <w:r w:rsidRPr="003A0951">
          <w:rPr>
            <w:rStyle w:val="Hyperlink"/>
            <w:noProof/>
          </w:rPr>
          <w:lastRenderedPageBreak/>
          <w:fldChar w:fldCharType="begin"/>
        </w:r>
        <w:r w:rsidRPr="003A0951">
          <w:rPr>
            <w:rStyle w:val="Hyperlink"/>
            <w:noProof/>
          </w:rPr>
          <w:instrText xml:space="preserve"> </w:instrText>
        </w:r>
        <w:r>
          <w:rPr>
            <w:noProof/>
          </w:rPr>
          <w:instrText>HYPERLINK \l "_Toc119049767"</w:instrText>
        </w:r>
        <w:r w:rsidRPr="003A0951">
          <w:rPr>
            <w:rStyle w:val="Hyperlink"/>
            <w:noProof/>
          </w:rPr>
          <w:instrText xml:space="preserve"> </w:instrText>
        </w:r>
        <w:r w:rsidRPr="003A0951">
          <w:rPr>
            <w:rStyle w:val="Hyperlink"/>
            <w:noProof/>
          </w:rPr>
        </w:r>
        <w:r w:rsidRPr="003A0951">
          <w:rPr>
            <w:rStyle w:val="Hyperlink"/>
            <w:noProof/>
          </w:rPr>
          <w:fldChar w:fldCharType="separate"/>
        </w:r>
        <w:r w:rsidRPr="003A0951">
          <w:rPr>
            <w:rStyle w:val="Hyperlink"/>
            <w:noProof/>
          </w:rPr>
          <w:t>Write Data to and View Data Over a Network</w:t>
        </w:r>
        <w:r>
          <w:rPr>
            <w:noProof/>
            <w:webHidden/>
          </w:rPr>
          <w:tab/>
        </w:r>
        <w:r>
          <w:rPr>
            <w:noProof/>
            <w:webHidden/>
          </w:rPr>
          <w:fldChar w:fldCharType="begin"/>
        </w:r>
        <w:r>
          <w:rPr>
            <w:noProof/>
            <w:webHidden/>
          </w:rPr>
          <w:instrText xml:space="preserve"> PAGEREF _Toc119049767 \h </w:instrText>
        </w:r>
      </w:ins>
      <w:r>
        <w:rPr>
          <w:noProof/>
          <w:webHidden/>
        </w:rPr>
      </w:r>
      <w:r>
        <w:rPr>
          <w:noProof/>
          <w:webHidden/>
        </w:rPr>
        <w:fldChar w:fldCharType="separate"/>
      </w:r>
      <w:ins w:id="146" w:author="Tom Bergeron" w:date="2022-11-11T09:01:00Z">
        <w:r>
          <w:rPr>
            <w:noProof/>
            <w:webHidden/>
          </w:rPr>
          <w:t>70</w:t>
        </w:r>
        <w:r>
          <w:rPr>
            <w:noProof/>
            <w:webHidden/>
          </w:rPr>
          <w:fldChar w:fldCharType="end"/>
        </w:r>
        <w:r w:rsidRPr="003A0951">
          <w:rPr>
            <w:rStyle w:val="Hyperlink"/>
            <w:noProof/>
          </w:rPr>
          <w:fldChar w:fldCharType="end"/>
        </w:r>
      </w:ins>
    </w:p>
    <w:p w14:paraId="118C9670" w14:textId="70FFA5A3" w:rsidR="00EC684A" w:rsidRDefault="00EC684A">
      <w:pPr>
        <w:pStyle w:val="TOC2"/>
        <w:tabs>
          <w:tab w:val="right" w:leader="dot" w:pos="8900"/>
        </w:tabs>
        <w:rPr>
          <w:ins w:id="147" w:author="Tom Bergeron" w:date="2022-11-11T09:01:00Z"/>
          <w:rFonts w:asciiTheme="minorHAnsi" w:eastAsiaTheme="minorEastAsia" w:hAnsiTheme="minorHAnsi" w:cstheme="minorBidi"/>
          <w:smallCaps w:val="0"/>
          <w:noProof/>
          <w:sz w:val="22"/>
          <w:szCs w:val="22"/>
        </w:rPr>
      </w:pPr>
      <w:ins w:id="148" w:author="Tom Bergeron" w:date="2022-11-11T09:01:00Z">
        <w:r w:rsidRPr="003A0951">
          <w:rPr>
            <w:rStyle w:val="Hyperlink"/>
            <w:noProof/>
          </w:rPr>
          <w:fldChar w:fldCharType="begin"/>
        </w:r>
        <w:r w:rsidRPr="003A0951">
          <w:rPr>
            <w:rStyle w:val="Hyperlink"/>
            <w:noProof/>
          </w:rPr>
          <w:instrText xml:space="preserve"> </w:instrText>
        </w:r>
        <w:r>
          <w:rPr>
            <w:noProof/>
          </w:rPr>
          <w:instrText>HYPERLINK \l "_Toc119049768"</w:instrText>
        </w:r>
        <w:r w:rsidRPr="003A0951">
          <w:rPr>
            <w:rStyle w:val="Hyperlink"/>
            <w:noProof/>
          </w:rPr>
          <w:instrText xml:space="preserve"> </w:instrText>
        </w:r>
        <w:r w:rsidRPr="003A0951">
          <w:rPr>
            <w:rStyle w:val="Hyperlink"/>
            <w:noProof/>
          </w:rPr>
        </w:r>
        <w:r w:rsidRPr="003A0951">
          <w:rPr>
            <w:rStyle w:val="Hyperlink"/>
            <w:noProof/>
          </w:rPr>
          <w:fldChar w:fldCharType="separate"/>
        </w:r>
        <w:r w:rsidRPr="003A0951">
          <w:rPr>
            <w:rStyle w:val="Hyperlink"/>
            <w:noProof/>
          </w:rPr>
          <w:t>Write Data to a Network Drive</w:t>
        </w:r>
        <w:r>
          <w:rPr>
            <w:noProof/>
            <w:webHidden/>
          </w:rPr>
          <w:tab/>
        </w:r>
        <w:r>
          <w:rPr>
            <w:noProof/>
            <w:webHidden/>
          </w:rPr>
          <w:fldChar w:fldCharType="begin"/>
        </w:r>
        <w:r>
          <w:rPr>
            <w:noProof/>
            <w:webHidden/>
          </w:rPr>
          <w:instrText xml:space="preserve"> PAGEREF _Toc119049768 \h </w:instrText>
        </w:r>
      </w:ins>
      <w:r>
        <w:rPr>
          <w:noProof/>
          <w:webHidden/>
        </w:rPr>
      </w:r>
      <w:r>
        <w:rPr>
          <w:noProof/>
          <w:webHidden/>
        </w:rPr>
        <w:fldChar w:fldCharType="separate"/>
      </w:r>
      <w:ins w:id="149" w:author="Tom Bergeron" w:date="2022-11-11T09:01:00Z">
        <w:r>
          <w:rPr>
            <w:noProof/>
            <w:webHidden/>
          </w:rPr>
          <w:t>70</w:t>
        </w:r>
        <w:r>
          <w:rPr>
            <w:noProof/>
            <w:webHidden/>
          </w:rPr>
          <w:fldChar w:fldCharType="end"/>
        </w:r>
        <w:r w:rsidRPr="003A0951">
          <w:rPr>
            <w:rStyle w:val="Hyperlink"/>
            <w:noProof/>
          </w:rPr>
          <w:fldChar w:fldCharType="end"/>
        </w:r>
      </w:ins>
    </w:p>
    <w:p w14:paraId="597408EC" w14:textId="6F180534" w:rsidR="00EC684A" w:rsidRDefault="00EC684A">
      <w:pPr>
        <w:pStyle w:val="TOC2"/>
        <w:tabs>
          <w:tab w:val="right" w:leader="dot" w:pos="8900"/>
        </w:tabs>
        <w:rPr>
          <w:ins w:id="150" w:author="Tom Bergeron" w:date="2022-11-11T09:01:00Z"/>
          <w:rFonts w:asciiTheme="minorHAnsi" w:eastAsiaTheme="minorEastAsia" w:hAnsiTheme="minorHAnsi" w:cstheme="minorBidi"/>
          <w:smallCaps w:val="0"/>
          <w:noProof/>
          <w:sz w:val="22"/>
          <w:szCs w:val="22"/>
        </w:rPr>
      </w:pPr>
      <w:ins w:id="151" w:author="Tom Bergeron" w:date="2022-11-11T09:01:00Z">
        <w:r w:rsidRPr="003A0951">
          <w:rPr>
            <w:rStyle w:val="Hyperlink"/>
            <w:noProof/>
          </w:rPr>
          <w:fldChar w:fldCharType="begin"/>
        </w:r>
        <w:r w:rsidRPr="003A0951">
          <w:rPr>
            <w:rStyle w:val="Hyperlink"/>
            <w:noProof/>
          </w:rPr>
          <w:instrText xml:space="preserve"> </w:instrText>
        </w:r>
        <w:r>
          <w:rPr>
            <w:noProof/>
          </w:rPr>
          <w:instrText>HYPERLINK \l "_Toc119049769"</w:instrText>
        </w:r>
        <w:r w:rsidRPr="003A0951">
          <w:rPr>
            <w:rStyle w:val="Hyperlink"/>
            <w:noProof/>
          </w:rPr>
          <w:instrText xml:space="preserve"> </w:instrText>
        </w:r>
        <w:r w:rsidRPr="003A0951">
          <w:rPr>
            <w:rStyle w:val="Hyperlink"/>
            <w:noProof/>
          </w:rPr>
        </w:r>
        <w:r w:rsidRPr="003A0951">
          <w:rPr>
            <w:rStyle w:val="Hyperlink"/>
            <w:noProof/>
          </w:rPr>
          <w:fldChar w:fldCharType="separate"/>
        </w:r>
        <w:r w:rsidRPr="003A0951">
          <w:rPr>
            <w:rStyle w:val="Hyperlink"/>
            <w:noProof/>
          </w:rPr>
          <w:t>Viewing Historical Data</w:t>
        </w:r>
        <w:r>
          <w:rPr>
            <w:noProof/>
            <w:webHidden/>
          </w:rPr>
          <w:tab/>
        </w:r>
        <w:r>
          <w:rPr>
            <w:noProof/>
            <w:webHidden/>
          </w:rPr>
          <w:fldChar w:fldCharType="begin"/>
        </w:r>
        <w:r>
          <w:rPr>
            <w:noProof/>
            <w:webHidden/>
          </w:rPr>
          <w:instrText xml:space="preserve"> PAGEREF _Toc119049769 \h </w:instrText>
        </w:r>
      </w:ins>
      <w:r>
        <w:rPr>
          <w:noProof/>
          <w:webHidden/>
        </w:rPr>
      </w:r>
      <w:r>
        <w:rPr>
          <w:noProof/>
          <w:webHidden/>
        </w:rPr>
        <w:fldChar w:fldCharType="separate"/>
      </w:r>
      <w:ins w:id="152" w:author="Tom Bergeron" w:date="2022-11-11T09:01:00Z">
        <w:r>
          <w:rPr>
            <w:noProof/>
            <w:webHidden/>
          </w:rPr>
          <w:t>73</w:t>
        </w:r>
        <w:r>
          <w:rPr>
            <w:noProof/>
            <w:webHidden/>
          </w:rPr>
          <w:fldChar w:fldCharType="end"/>
        </w:r>
        <w:r w:rsidRPr="003A0951">
          <w:rPr>
            <w:rStyle w:val="Hyperlink"/>
            <w:noProof/>
          </w:rPr>
          <w:fldChar w:fldCharType="end"/>
        </w:r>
      </w:ins>
    </w:p>
    <w:p w14:paraId="53873574" w14:textId="573BDB2D" w:rsidR="00EC684A" w:rsidRDefault="00EC684A">
      <w:pPr>
        <w:pStyle w:val="TOC1"/>
        <w:tabs>
          <w:tab w:val="right" w:leader="dot" w:pos="8900"/>
        </w:tabs>
        <w:rPr>
          <w:ins w:id="153" w:author="Tom Bergeron" w:date="2022-11-11T09:01:00Z"/>
          <w:rFonts w:asciiTheme="minorHAnsi" w:eastAsiaTheme="minorEastAsia" w:hAnsiTheme="minorHAnsi" w:cstheme="minorBidi"/>
          <w:b w:val="0"/>
          <w:caps w:val="0"/>
          <w:noProof/>
          <w:sz w:val="22"/>
          <w:szCs w:val="22"/>
        </w:rPr>
      </w:pPr>
      <w:ins w:id="154" w:author="Tom Bergeron" w:date="2022-11-11T09:01:00Z">
        <w:r w:rsidRPr="003A0951">
          <w:rPr>
            <w:rStyle w:val="Hyperlink"/>
            <w:noProof/>
          </w:rPr>
          <w:fldChar w:fldCharType="begin"/>
        </w:r>
        <w:r w:rsidRPr="003A0951">
          <w:rPr>
            <w:rStyle w:val="Hyperlink"/>
            <w:noProof/>
          </w:rPr>
          <w:instrText xml:space="preserve"> </w:instrText>
        </w:r>
        <w:r>
          <w:rPr>
            <w:noProof/>
          </w:rPr>
          <w:instrText>HYPERLINK \l "_Toc119049770"</w:instrText>
        </w:r>
        <w:r w:rsidRPr="003A0951">
          <w:rPr>
            <w:rStyle w:val="Hyperlink"/>
            <w:noProof/>
          </w:rPr>
          <w:instrText xml:space="preserve"> </w:instrText>
        </w:r>
        <w:r w:rsidRPr="003A0951">
          <w:rPr>
            <w:rStyle w:val="Hyperlink"/>
            <w:noProof/>
          </w:rPr>
        </w:r>
        <w:r w:rsidRPr="003A0951">
          <w:rPr>
            <w:rStyle w:val="Hyperlink"/>
            <w:noProof/>
          </w:rPr>
          <w:fldChar w:fldCharType="separate"/>
        </w:r>
        <w:r w:rsidRPr="003A0951">
          <w:rPr>
            <w:rStyle w:val="Hyperlink"/>
            <w:noProof/>
          </w:rPr>
          <w:t>Messages During Profiling and Baseline Profiling</w:t>
        </w:r>
        <w:r>
          <w:rPr>
            <w:noProof/>
            <w:webHidden/>
          </w:rPr>
          <w:tab/>
        </w:r>
        <w:r>
          <w:rPr>
            <w:noProof/>
            <w:webHidden/>
          </w:rPr>
          <w:fldChar w:fldCharType="begin"/>
        </w:r>
        <w:r>
          <w:rPr>
            <w:noProof/>
            <w:webHidden/>
          </w:rPr>
          <w:instrText xml:space="preserve"> PAGEREF _Toc119049770 \h </w:instrText>
        </w:r>
      </w:ins>
      <w:r>
        <w:rPr>
          <w:noProof/>
          <w:webHidden/>
        </w:rPr>
      </w:r>
      <w:r>
        <w:rPr>
          <w:noProof/>
          <w:webHidden/>
        </w:rPr>
        <w:fldChar w:fldCharType="separate"/>
      </w:r>
      <w:ins w:id="155" w:author="Tom Bergeron" w:date="2022-11-11T09:01:00Z">
        <w:r>
          <w:rPr>
            <w:noProof/>
            <w:webHidden/>
          </w:rPr>
          <w:t>74</w:t>
        </w:r>
        <w:r>
          <w:rPr>
            <w:noProof/>
            <w:webHidden/>
          </w:rPr>
          <w:fldChar w:fldCharType="end"/>
        </w:r>
        <w:r w:rsidRPr="003A0951">
          <w:rPr>
            <w:rStyle w:val="Hyperlink"/>
            <w:noProof/>
          </w:rPr>
          <w:fldChar w:fldCharType="end"/>
        </w:r>
      </w:ins>
    </w:p>
    <w:p w14:paraId="051A7651" w14:textId="59C33A82" w:rsidR="00EC684A" w:rsidRDefault="00EC684A">
      <w:pPr>
        <w:pStyle w:val="TOC2"/>
        <w:tabs>
          <w:tab w:val="right" w:leader="dot" w:pos="8900"/>
        </w:tabs>
        <w:rPr>
          <w:ins w:id="156" w:author="Tom Bergeron" w:date="2022-11-11T09:01:00Z"/>
          <w:rFonts w:asciiTheme="minorHAnsi" w:eastAsiaTheme="minorEastAsia" w:hAnsiTheme="minorHAnsi" w:cstheme="minorBidi"/>
          <w:smallCaps w:val="0"/>
          <w:noProof/>
          <w:sz w:val="22"/>
          <w:szCs w:val="22"/>
        </w:rPr>
      </w:pPr>
      <w:ins w:id="157" w:author="Tom Bergeron" w:date="2022-11-11T09:01:00Z">
        <w:r w:rsidRPr="003A0951">
          <w:rPr>
            <w:rStyle w:val="Hyperlink"/>
            <w:noProof/>
          </w:rPr>
          <w:fldChar w:fldCharType="begin"/>
        </w:r>
        <w:r w:rsidRPr="003A0951">
          <w:rPr>
            <w:rStyle w:val="Hyperlink"/>
            <w:noProof/>
          </w:rPr>
          <w:instrText xml:space="preserve"> </w:instrText>
        </w:r>
        <w:r>
          <w:rPr>
            <w:noProof/>
          </w:rPr>
          <w:instrText>HYPERLINK \l "_Toc119049771"</w:instrText>
        </w:r>
        <w:r w:rsidRPr="003A0951">
          <w:rPr>
            <w:rStyle w:val="Hyperlink"/>
            <w:noProof/>
          </w:rPr>
          <w:instrText xml:space="preserve"> </w:instrText>
        </w:r>
        <w:r w:rsidRPr="003A0951">
          <w:rPr>
            <w:rStyle w:val="Hyperlink"/>
            <w:noProof/>
          </w:rPr>
        </w:r>
        <w:r w:rsidRPr="003A0951">
          <w:rPr>
            <w:rStyle w:val="Hyperlink"/>
            <w:noProof/>
          </w:rPr>
          <w:fldChar w:fldCharType="separate"/>
        </w:r>
        <w:r w:rsidRPr="003A0951">
          <w:rPr>
            <w:rStyle w:val="Hyperlink"/>
            <w:noProof/>
          </w:rPr>
          <w:t>System Messages and Alarms</w:t>
        </w:r>
        <w:r>
          <w:rPr>
            <w:noProof/>
            <w:webHidden/>
          </w:rPr>
          <w:tab/>
        </w:r>
        <w:r>
          <w:rPr>
            <w:noProof/>
            <w:webHidden/>
          </w:rPr>
          <w:fldChar w:fldCharType="begin"/>
        </w:r>
        <w:r>
          <w:rPr>
            <w:noProof/>
            <w:webHidden/>
          </w:rPr>
          <w:instrText xml:space="preserve"> PAGEREF _Toc119049771 \h </w:instrText>
        </w:r>
      </w:ins>
      <w:r>
        <w:rPr>
          <w:noProof/>
          <w:webHidden/>
        </w:rPr>
      </w:r>
      <w:r>
        <w:rPr>
          <w:noProof/>
          <w:webHidden/>
        </w:rPr>
        <w:fldChar w:fldCharType="separate"/>
      </w:r>
      <w:ins w:id="158" w:author="Tom Bergeron" w:date="2022-11-11T09:01:00Z">
        <w:r>
          <w:rPr>
            <w:noProof/>
            <w:webHidden/>
          </w:rPr>
          <w:t>74</w:t>
        </w:r>
        <w:r>
          <w:rPr>
            <w:noProof/>
            <w:webHidden/>
          </w:rPr>
          <w:fldChar w:fldCharType="end"/>
        </w:r>
        <w:r w:rsidRPr="003A0951">
          <w:rPr>
            <w:rStyle w:val="Hyperlink"/>
            <w:noProof/>
          </w:rPr>
          <w:fldChar w:fldCharType="end"/>
        </w:r>
      </w:ins>
    </w:p>
    <w:p w14:paraId="6339A65D" w14:textId="20641FC4" w:rsidR="00EC684A" w:rsidRDefault="00EC684A">
      <w:pPr>
        <w:pStyle w:val="TOC2"/>
        <w:tabs>
          <w:tab w:val="right" w:leader="dot" w:pos="8900"/>
        </w:tabs>
        <w:rPr>
          <w:ins w:id="159" w:author="Tom Bergeron" w:date="2022-11-11T09:01:00Z"/>
          <w:rFonts w:asciiTheme="minorHAnsi" w:eastAsiaTheme="minorEastAsia" w:hAnsiTheme="minorHAnsi" w:cstheme="minorBidi"/>
          <w:smallCaps w:val="0"/>
          <w:noProof/>
          <w:sz w:val="22"/>
          <w:szCs w:val="22"/>
        </w:rPr>
      </w:pPr>
      <w:ins w:id="160" w:author="Tom Bergeron" w:date="2022-11-11T09:01:00Z">
        <w:r w:rsidRPr="003A0951">
          <w:rPr>
            <w:rStyle w:val="Hyperlink"/>
            <w:noProof/>
          </w:rPr>
          <w:fldChar w:fldCharType="begin"/>
        </w:r>
        <w:r w:rsidRPr="003A0951">
          <w:rPr>
            <w:rStyle w:val="Hyperlink"/>
            <w:noProof/>
          </w:rPr>
          <w:instrText xml:space="preserve"> </w:instrText>
        </w:r>
        <w:r>
          <w:rPr>
            <w:noProof/>
          </w:rPr>
          <w:instrText>HYPERLINK \l "_Toc119049772"</w:instrText>
        </w:r>
        <w:r w:rsidRPr="003A0951">
          <w:rPr>
            <w:rStyle w:val="Hyperlink"/>
            <w:noProof/>
          </w:rPr>
          <w:instrText xml:space="preserve"> </w:instrText>
        </w:r>
        <w:r w:rsidRPr="003A0951">
          <w:rPr>
            <w:rStyle w:val="Hyperlink"/>
            <w:noProof/>
          </w:rPr>
        </w:r>
        <w:r w:rsidRPr="003A0951">
          <w:rPr>
            <w:rStyle w:val="Hyperlink"/>
            <w:noProof/>
          </w:rPr>
          <w:fldChar w:fldCharType="separate"/>
        </w:r>
        <w:r w:rsidRPr="003A0951">
          <w:rPr>
            <w:rStyle w:val="Hyperlink"/>
            <w:noProof/>
          </w:rPr>
          <w:t>Alarms and Messages During Virtual Profiling</w:t>
        </w:r>
        <w:r>
          <w:rPr>
            <w:noProof/>
            <w:webHidden/>
          </w:rPr>
          <w:tab/>
        </w:r>
        <w:r>
          <w:rPr>
            <w:noProof/>
            <w:webHidden/>
          </w:rPr>
          <w:fldChar w:fldCharType="begin"/>
        </w:r>
        <w:r>
          <w:rPr>
            <w:noProof/>
            <w:webHidden/>
          </w:rPr>
          <w:instrText xml:space="preserve"> PAGEREF _Toc119049772 \h </w:instrText>
        </w:r>
      </w:ins>
      <w:r>
        <w:rPr>
          <w:noProof/>
          <w:webHidden/>
        </w:rPr>
      </w:r>
      <w:r>
        <w:rPr>
          <w:noProof/>
          <w:webHidden/>
        </w:rPr>
        <w:fldChar w:fldCharType="separate"/>
      </w:r>
      <w:ins w:id="161" w:author="Tom Bergeron" w:date="2022-11-11T09:01:00Z">
        <w:r>
          <w:rPr>
            <w:noProof/>
            <w:webHidden/>
          </w:rPr>
          <w:t>75</w:t>
        </w:r>
        <w:r>
          <w:rPr>
            <w:noProof/>
            <w:webHidden/>
          </w:rPr>
          <w:fldChar w:fldCharType="end"/>
        </w:r>
        <w:r w:rsidRPr="003A0951">
          <w:rPr>
            <w:rStyle w:val="Hyperlink"/>
            <w:noProof/>
          </w:rPr>
          <w:fldChar w:fldCharType="end"/>
        </w:r>
      </w:ins>
    </w:p>
    <w:p w14:paraId="35B02CAE" w14:textId="512D1B1A" w:rsidR="00EC684A" w:rsidRDefault="00EC684A">
      <w:pPr>
        <w:pStyle w:val="TOC1"/>
        <w:tabs>
          <w:tab w:val="right" w:leader="dot" w:pos="8900"/>
        </w:tabs>
        <w:rPr>
          <w:ins w:id="162" w:author="Tom Bergeron" w:date="2022-11-11T09:01:00Z"/>
          <w:rFonts w:asciiTheme="minorHAnsi" w:eastAsiaTheme="minorEastAsia" w:hAnsiTheme="minorHAnsi" w:cstheme="minorBidi"/>
          <w:b w:val="0"/>
          <w:caps w:val="0"/>
          <w:noProof/>
          <w:sz w:val="22"/>
          <w:szCs w:val="22"/>
        </w:rPr>
      </w:pPr>
      <w:ins w:id="163" w:author="Tom Bergeron" w:date="2022-11-11T09:01:00Z">
        <w:r w:rsidRPr="003A0951">
          <w:rPr>
            <w:rStyle w:val="Hyperlink"/>
            <w:noProof/>
          </w:rPr>
          <w:fldChar w:fldCharType="begin"/>
        </w:r>
        <w:r w:rsidRPr="003A0951">
          <w:rPr>
            <w:rStyle w:val="Hyperlink"/>
            <w:noProof/>
          </w:rPr>
          <w:instrText xml:space="preserve"> </w:instrText>
        </w:r>
        <w:r>
          <w:rPr>
            <w:noProof/>
          </w:rPr>
          <w:instrText>HYPERLINK \l "_Toc119049773"</w:instrText>
        </w:r>
        <w:r w:rsidRPr="003A0951">
          <w:rPr>
            <w:rStyle w:val="Hyperlink"/>
            <w:noProof/>
          </w:rPr>
          <w:instrText xml:space="preserve"> </w:instrText>
        </w:r>
        <w:r w:rsidRPr="003A0951">
          <w:rPr>
            <w:rStyle w:val="Hyperlink"/>
            <w:noProof/>
          </w:rPr>
        </w:r>
        <w:r w:rsidRPr="003A0951">
          <w:rPr>
            <w:rStyle w:val="Hyperlink"/>
            <w:noProof/>
          </w:rPr>
          <w:fldChar w:fldCharType="separate"/>
        </w:r>
        <w:r w:rsidRPr="003A0951">
          <w:rPr>
            <w:rStyle w:val="Hyperlink"/>
            <w:noProof/>
          </w:rPr>
          <w:t>Communicate with Oven Controllers</w:t>
        </w:r>
        <w:r>
          <w:rPr>
            <w:noProof/>
            <w:webHidden/>
          </w:rPr>
          <w:tab/>
        </w:r>
        <w:r>
          <w:rPr>
            <w:noProof/>
            <w:webHidden/>
          </w:rPr>
          <w:fldChar w:fldCharType="begin"/>
        </w:r>
        <w:r>
          <w:rPr>
            <w:noProof/>
            <w:webHidden/>
          </w:rPr>
          <w:instrText xml:space="preserve"> PAGEREF _Toc119049773 \h </w:instrText>
        </w:r>
      </w:ins>
      <w:r>
        <w:rPr>
          <w:noProof/>
          <w:webHidden/>
        </w:rPr>
      </w:r>
      <w:r>
        <w:rPr>
          <w:noProof/>
          <w:webHidden/>
        </w:rPr>
        <w:fldChar w:fldCharType="separate"/>
      </w:r>
      <w:ins w:id="164" w:author="Tom Bergeron" w:date="2022-11-11T09:01:00Z">
        <w:r>
          <w:rPr>
            <w:noProof/>
            <w:webHidden/>
          </w:rPr>
          <w:t>7</w:t>
        </w:r>
        <w:r>
          <w:rPr>
            <w:noProof/>
            <w:webHidden/>
          </w:rPr>
          <w:t>6</w:t>
        </w:r>
        <w:r>
          <w:rPr>
            <w:noProof/>
            <w:webHidden/>
          </w:rPr>
          <w:fldChar w:fldCharType="end"/>
        </w:r>
        <w:r w:rsidRPr="003A0951">
          <w:rPr>
            <w:rStyle w:val="Hyperlink"/>
            <w:noProof/>
          </w:rPr>
          <w:fldChar w:fldCharType="end"/>
        </w:r>
      </w:ins>
    </w:p>
    <w:p w14:paraId="42AEE275" w14:textId="2BA42931" w:rsidR="00EC684A" w:rsidRDefault="00EC684A">
      <w:pPr>
        <w:pStyle w:val="TOC2"/>
        <w:tabs>
          <w:tab w:val="right" w:leader="dot" w:pos="8900"/>
        </w:tabs>
        <w:rPr>
          <w:ins w:id="165" w:author="Tom Bergeron" w:date="2022-11-11T09:01:00Z"/>
          <w:rFonts w:asciiTheme="minorHAnsi" w:eastAsiaTheme="minorEastAsia" w:hAnsiTheme="minorHAnsi" w:cstheme="minorBidi"/>
          <w:smallCaps w:val="0"/>
          <w:noProof/>
          <w:sz w:val="22"/>
          <w:szCs w:val="22"/>
        </w:rPr>
      </w:pPr>
      <w:ins w:id="166" w:author="Tom Bergeron" w:date="2022-11-11T09:01:00Z">
        <w:r w:rsidRPr="003A0951">
          <w:rPr>
            <w:rStyle w:val="Hyperlink"/>
            <w:noProof/>
          </w:rPr>
          <w:fldChar w:fldCharType="begin"/>
        </w:r>
        <w:r w:rsidRPr="003A0951">
          <w:rPr>
            <w:rStyle w:val="Hyperlink"/>
            <w:noProof/>
          </w:rPr>
          <w:instrText xml:space="preserve"> </w:instrText>
        </w:r>
        <w:r>
          <w:rPr>
            <w:noProof/>
          </w:rPr>
          <w:instrText>HYPERLINK \l "_Toc119049774"</w:instrText>
        </w:r>
        <w:r w:rsidRPr="003A0951">
          <w:rPr>
            <w:rStyle w:val="Hyperlink"/>
            <w:noProof/>
          </w:rPr>
          <w:instrText xml:space="preserve"> </w:instrText>
        </w:r>
        <w:r w:rsidRPr="003A0951">
          <w:rPr>
            <w:rStyle w:val="Hyperlink"/>
            <w:noProof/>
          </w:rPr>
        </w:r>
        <w:r w:rsidRPr="003A0951">
          <w:rPr>
            <w:rStyle w:val="Hyperlink"/>
            <w:noProof/>
          </w:rPr>
          <w:fldChar w:fldCharType="separate"/>
        </w:r>
        <w:r w:rsidRPr="003A0951">
          <w:rPr>
            <w:rStyle w:val="Hyperlink"/>
            <w:noProof/>
          </w:rPr>
          <w:t>Confirm Oven Communications</w:t>
        </w:r>
        <w:r>
          <w:rPr>
            <w:noProof/>
            <w:webHidden/>
          </w:rPr>
          <w:tab/>
        </w:r>
        <w:r>
          <w:rPr>
            <w:noProof/>
            <w:webHidden/>
          </w:rPr>
          <w:fldChar w:fldCharType="begin"/>
        </w:r>
        <w:r>
          <w:rPr>
            <w:noProof/>
            <w:webHidden/>
          </w:rPr>
          <w:instrText xml:space="preserve"> PAGEREF _Toc119049774 \h </w:instrText>
        </w:r>
      </w:ins>
      <w:r>
        <w:rPr>
          <w:noProof/>
          <w:webHidden/>
        </w:rPr>
      </w:r>
      <w:r>
        <w:rPr>
          <w:noProof/>
          <w:webHidden/>
        </w:rPr>
        <w:fldChar w:fldCharType="separate"/>
      </w:r>
      <w:ins w:id="167" w:author="Tom Bergeron" w:date="2022-11-11T09:01:00Z">
        <w:r>
          <w:rPr>
            <w:noProof/>
            <w:webHidden/>
          </w:rPr>
          <w:t>77</w:t>
        </w:r>
        <w:r>
          <w:rPr>
            <w:noProof/>
            <w:webHidden/>
          </w:rPr>
          <w:fldChar w:fldCharType="end"/>
        </w:r>
        <w:r w:rsidRPr="003A0951">
          <w:rPr>
            <w:rStyle w:val="Hyperlink"/>
            <w:noProof/>
          </w:rPr>
          <w:fldChar w:fldCharType="end"/>
        </w:r>
      </w:ins>
    </w:p>
    <w:p w14:paraId="4A3274C6" w14:textId="5F4C4A96" w:rsidR="00EC684A" w:rsidRDefault="00EC684A">
      <w:pPr>
        <w:pStyle w:val="TOC2"/>
        <w:tabs>
          <w:tab w:val="right" w:leader="dot" w:pos="8900"/>
        </w:tabs>
        <w:rPr>
          <w:ins w:id="168" w:author="Tom Bergeron" w:date="2022-11-11T09:01:00Z"/>
          <w:rFonts w:asciiTheme="minorHAnsi" w:eastAsiaTheme="minorEastAsia" w:hAnsiTheme="minorHAnsi" w:cstheme="minorBidi"/>
          <w:smallCaps w:val="0"/>
          <w:noProof/>
          <w:sz w:val="22"/>
          <w:szCs w:val="22"/>
        </w:rPr>
      </w:pPr>
      <w:ins w:id="169" w:author="Tom Bergeron" w:date="2022-11-11T09:01:00Z">
        <w:r w:rsidRPr="003A0951">
          <w:rPr>
            <w:rStyle w:val="Hyperlink"/>
            <w:noProof/>
          </w:rPr>
          <w:fldChar w:fldCharType="begin"/>
        </w:r>
        <w:r w:rsidRPr="003A0951">
          <w:rPr>
            <w:rStyle w:val="Hyperlink"/>
            <w:noProof/>
          </w:rPr>
          <w:instrText xml:space="preserve"> </w:instrText>
        </w:r>
        <w:r>
          <w:rPr>
            <w:noProof/>
          </w:rPr>
          <w:instrText>HYPERLINK \l "_Toc119049775"</w:instrText>
        </w:r>
        <w:r w:rsidRPr="003A0951">
          <w:rPr>
            <w:rStyle w:val="Hyperlink"/>
            <w:noProof/>
          </w:rPr>
          <w:instrText xml:space="preserve"> </w:instrText>
        </w:r>
        <w:r w:rsidRPr="003A0951">
          <w:rPr>
            <w:rStyle w:val="Hyperlink"/>
            <w:noProof/>
          </w:rPr>
        </w:r>
        <w:r w:rsidRPr="003A0951">
          <w:rPr>
            <w:rStyle w:val="Hyperlink"/>
            <w:noProof/>
          </w:rPr>
          <w:fldChar w:fldCharType="separate"/>
        </w:r>
        <w:r w:rsidRPr="003A0951">
          <w:rPr>
            <w:rStyle w:val="Hyperlink"/>
            <w:noProof/>
          </w:rPr>
          <w:t>Configure Software for Oven Communication</w:t>
        </w:r>
        <w:r>
          <w:rPr>
            <w:noProof/>
            <w:webHidden/>
          </w:rPr>
          <w:tab/>
        </w:r>
        <w:r>
          <w:rPr>
            <w:noProof/>
            <w:webHidden/>
          </w:rPr>
          <w:fldChar w:fldCharType="begin"/>
        </w:r>
        <w:r>
          <w:rPr>
            <w:noProof/>
            <w:webHidden/>
          </w:rPr>
          <w:instrText xml:space="preserve"> PAGEREF _Toc119049775 \h </w:instrText>
        </w:r>
      </w:ins>
      <w:r>
        <w:rPr>
          <w:noProof/>
          <w:webHidden/>
        </w:rPr>
      </w:r>
      <w:r>
        <w:rPr>
          <w:noProof/>
          <w:webHidden/>
        </w:rPr>
        <w:fldChar w:fldCharType="separate"/>
      </w:r>
      <w:ins w:id="170" w:author="Tom Bergeron" w:date="2022-11-11T09:01:00Z">
        <w:r>
          <w:rPr>
            <w:noProof/>
            <w:webHidden/>
          </w:rPr>
          <w:t>78</w:t>
        </w:r>
        <w:r>
          <w:rPr>
            <w:noProof/>
            <w:webHidden/>
          </w:rPr>
          <w:fldChar w:fldCharType="end"/>
        </w:r>
        <w:r w:rsidRPr="003A0951">
          <w:rPr>
            <w:rStyle w:val="Hyperlink"/>
            <w:noProof/>
          </w:rPr>
          <w:fldChar w:fldCharType="end"/>
        </w:r>
      </w:ins>
    </w:p>
    <w:p w14:paraId="0CB6BAB5" w14:textId="1CF4AC1E" w:rsidR="00EC684A" w:rsidRDefault="00EC684A">
      <w:pPr>
        <w:pStyle w:val="TOC2"/>
        <w:tabs>
          <w:tab w:val="right" w:leader="dot" w:pos="8900"/>
        </w:tabs>
        <w:rPr>
          <w:ins w:id="171" w:author="Tom Bergeron" w:date="2022-11-11T09:01:00Z"/>
          <w:rFonts w:asciiTheme="minorHAnsi" w:eastAsiaTheme="minorEastAsia" w:hAnsiTheme="minorHAnsi" w:cstheme="minorBidi"/>
          <w:smallCaps w:val="0"/>
          <w:noProof/>
          <w:sz w:val="22"/>
          <w:szCs w:val="22"/>
        </w:rPr>
      </w:pPr>
      <w:ins w:id="172" w:author="Tom Bergeron" w:date="2022-11-11T09:01:00Z">
        <w:r w:rsidRPr="003A0951">
          <w:rPr>
            <w:rStyle w:val="Hyperlink"/>
            <w:noProof/>
          </w:rPr>
          <w:fldChar w:fldCharType="begin"/>
        </w:r>
        <w:r w:rsidRPr="003A0951">
          <w:rPr>
            <w:rStyle w:val="Hyperlink"/>
            <w:noProof/>
          </w:rPr>
          <w:instrText xml:space="preserve"> </w:instrText>
        </w:r>
        <w:r>
          <w:rPr>
            <w:noProof/>
          </w:rPr>
          <w:instrText>HYPERLINK \l "_Toc119049776"</w:instrText>
        </w:r>
        <w:r w:rsidRPr="003A0951">
          <w:rPr>
            <w:rStyle w:val="Hyperlink"/>
            <w:noProof/>
          </w:rPr>
          <w:instrText xml:space="preserve"> </w:instrText>
        </w:r>
        <w:r w:rsidRPr="003A0951">
          <w:rPr>
            <w:rStyle w:val="Hyperlink"/>
            <w:noProof/>
          </w:rPr>
        </w:r>
        <w:r w:rsidRPr="003A0951">
          <w:rPr>
            <w:rStyle w:val="Hyperlink"/>
            <w:noProof/>
          </w:rPr>
          <w:fldChar w:fldCharType="separate"/>
        </w:r>
        <w:r w:rsidRPr="003A0951">
          <w:rPr>
            <w:rStyle w:val="Hyperlink"/>
            <w:noProof/>
          </w:rPr>
          <w:t>Use a Base Oven Recipe With Oven Communication</w:t>
        </w:r>
        <w:r>
          <w:rPr>
            <w:noProof/>
            <w:webHidden/>
          </w:rPr>
          <w:tab/>
        </w:r>
        <w:r>
          <w:rPr>
            <w:noProof/>
            <w:webHidden/>
          </w:rPr>
          <w:fldChar w:fldCharType="begin"/>
        </w:r>
        <w:r>
          <w:rPr>
            <w:noProof/>
            <w:webHidden/>
          </w:rPr>
          <w:instrText xml:space="preserve"> PAGEREF _Toc119049776 \h </w:instrText>
        </w:r>
      </w:ins>
      <w:r>
        <w:rPr>
          <w:noProof/>
          <w:webHidden/>
        </w:rPr>
      </w:r>
      <w:r>
        <w:rPr>
          <w:noProof/>
          <w:webHidden/>
        </w:rPr>
        <w:fldChar w:fldCharType="separate"/>
      </w:r>
      <w:ins w:id="173" w:author="Tom Bergeron" w:date="2022-11-11T09:01:00Z">
        <w:r>
          <w:rPr>
            <w:noProof/>
            <w:webHidden/>
          </w:rPr>
          <w:t>78</w:t>
        </w:r>
        <w:r>
          <w:rPr>
            <w:noProof/>
            <w:webHidden/>
          </w:rPr>
          <w:fldChar w:fldCharType="end"/>
        </w:r>
        <w:r w:rsidRPr="003A0951">
          <w:rPr>
            <w:rStyle w:val="Hyperlink"/>
            <w:noProof/>
          </w:rPr>
          <w:fldChar w:fldCharType="end"/>
        </w:r>
      </w:ins>
    </w:p>
    <w:p w14:paraId="59255F02" w14:textId="38B1C4CA" w:rsidR="00EC684A" w:rsidRDefault="00EC684A">
      <w:pPr>
        <w:pStyle w:val="TOC2"/>
        <w:tabs>
          <w:tab w:val="right" w:leader="dot" w:pos="8900"/>
        </w:tabs>
        <w:rPr>
          <w:ins w:id="174" w:author="Tom Bergeron" w:date="2022-11-11T09:01:00Z"/>
          <w:rFonts w:asciiTheme="minorHAnsi" w:eastAsiaTheme="minorEastAsia" w:hAnsiTheme="minorHAnsi" w:cstheme="minorBidi"/>
          <w:smallCaps w:val="0"/>
          <w:noProof/>
          <w:sz w:val="22"/>
          <w:szCs w:val="22"/>
        </w:rPr>
      </w:pPr>
      <w:ins w:id="175" w:author="Tom Bergeron" w:date="2022-11-11T09:01:00Z">
        <w:r w:rsidRPr="003A0951">
          <w:rPr>
            <w:rStyle w:val="Hyperlink"/>
            <w:noProof/>
          </w:rPr>
          <w:fldChar w:fldCharType="begin"/>
        </w:r>
        <w:r w:rsidRPr="003A0951">
          <w:rPr>
            <w:rStyle w:val="Hyperlink"/>
            <w:noProof/>
          </w:rPr>
          <w:instrText xml:space="preserve"> </w:instrText>
        </w:r>
        <w:r>
          <w:rPr>
            <w:noProof/>
          </w:rPr>
          <w:instrText>HYPERLINK \l "_Toc119049777"</w:instrText>
        </w:r>
        <w:r w:rsidRPr="003A0951">
          <w:rPr>
            <w:rStyle w:val="Hyperlink"/>
            <w:noProof/>
          </w:rPr>
          <w:instrText xml:space="preserve"> </w:instrText>
        </w:r>
        <w:r w:rsidRPr="003A0951">
          <w:rPr>
            <w:rStyle w:val="Hyperlink"/>
            <w:noProof/>
          </w:rPr>
        </w:r>
        <w:r w:rsidRPr="003A0951">
          <w:rPr>
            <w:rStyle w:val="Hyperlink"/>
            <w:noProof/>
          </w:rPr>
          <w:fldChar w:fldCharType="separate"/>
        </w:r>
        <w:r w:rsidRPr="003A0951">
          <w:rPr>
            <w:rStyle w:val="Hyperlink"/>
            <w:noProof/>
          </w:rPr>
          <w:t>Run a Profile Using Oven Communication</w:t>
        </w:r>
        <w:r>
          <w:rPr>
            <w:noProof/>
            <w:webHidden/>
          </w:rPr>
          <w:tab/>
        </w:r>
        <w:r>
          <w:rPr>
            <w:noProof/>
            <w:webHidden/>
          </w:rPr>
          <w:fldChar w:fldCharType="begin"/>
        </w:r>
        <w:r>
          <w:rPr>
            <w:noProof/>
            <w:webHidden/>
          </w:rPr>
          <w:instrText xml:space="preserve"> PAGEREF _Toc119049777 \h </w:instrText>
        </w:r>
      </w:ins>
      <w:r>
        <w:rPr>
          <w:noProof/>
          <w:webHidden/>
        </w:rPr>
      </w:r>
      <w:r>
        <w:rPr>
          <w:noProof/>
          <w:webHidden/>
        </w:rPr>
        <w:fldChar w:fldCharType="separate"/>
      </w:r>
      <w:ins w:id="176" w:author="Tom Bergeron" w:date="2022-11-11T09:01:00Z">
        <w:r>
          <w:rPr>
            <w:noProof/>
            <w:webHidden/>
          </w:rPr>
          <w:t>79</w:t>
        </w:r>
        <w:r>
          <w:rPr>
            <w:noProof/>
            <w:webHidden/>
          </w:rPr>
          <w:fldChar w:fldCharType="end"/>
        </w:r>
        <w:r w:rsidRPr="003A0951">
          <w:rPr>
            <w:rStyle w:val="Hyperlink"/>
            <w:noProof/>
          </w:rPr>
          <w:fldChar w:fldCharType="end"/>
        </w:r>
      </w:ins>
    </w:p>
    <w:p w14:paraId="09BAC4D8" w14:textId="134A24AE" w:rsidR="00EC684A" w:rsidRDefault="00EC684A">
      <w:pPr>
        <w:pStyle w:val="TOC2"/>
        <w:tabs>
          <w:tab w:val="right" w:leader="dot" w:pos="8900"/>
        </w:tabs>
        <w:rPr>
          <w:ins w:id="177" w:author="Tom Bergeron" w:date="2022-11-11T09:01:00Z"/>
          <w:rFonts w:asciiTheme="minorHAnsi" w:eastAsiaTheme="minorEastAsia" w:hAnsiTheme="minorHAnsi" w:cstheme="minorBidi"/>
          <w:smallCaps w:val="0"/>
          <w:noProof/>
          <w:sz w:val="22"/>
          <w:szCs w:val="22"/>
        </w:rPr>
      </w:pPr>
      <w:ins w:id="178" w:author="Tom Bergeron" w:date="2022-11-11T09:01:00Z">
        <w:r w:rsidRPr="003A0951">
          <w:rPr>
            <w:rStyle w:val="Hyperlink"/>
            <w:noProof/>
          </w:rPr>
          <w:fldChar w:fldCharType="begin"/>
        </w:r>
        <w:r w:rsidRPr="003A0951">
          <w:rPr>
            <w:rStyle w:val="Hyperlink"/>
            <w:noProof/>
          </w:rPr>
          <w:instrText xml:space="preserve"> </w:instrText>
        </w:r>
        <w:r>
          <w:rPr>
            <w:noProof/>
          </w:rPr>
          <w:instrText>HYPERLINK \l "_Toc119049778"</w:instrText>
        </w:r>
        <w:r w:rsidRPr="003A0951">
          <w:rPr>
            <w:rStyle w:val="Hyperlink"/>
            <w:noProof/>
          </w:rPr>
          <w:instrText xml:space="preserve"> </w:instrText>
        </w:r>
        <w:r w:rsidRPr="003A0951">
          <w:rPr>
            <w:rStyle w:val="Hyperlink"/>
            <w:noProof/>
          </w:rPr>
        </w:r>
        <w:r w:rsidRPr="003A0951">
          <w:rPr>
            <w:rStyle w:val="Hyperlink"/>
            <w:noProof/>
          </w:rPr>
          <w:fldChar w:fldCharType="separate"/>
        </w:r>
        <w:r w:rsidRPr="003A0951">
          <w:rPr>
            <w:rStyle w:val="Hyperlink"/>
            <w:noProof/>
          </w:rPr>
          <w:t>Start a Virtual Profile With Oven Communication</w:t>
        </w:r>
        <w:r>
          <w:rPr>
            <w:noProof/>
            <w:webHidden/>
          </w:rPr>
          <w:tab/>
        </w:r>
        <w:r>
          <w:rPr>
            <w:noProof/>
            <w:webHidden/>
          </w:rPr>
          <w:fldChar w:fldCharType="begin"/>
        </w:r>
        <w:r>
          <w:rPr>
            <w:noProof/>
            <w:webHidden/>
          </w:rPr>
          <w:instrText xml:space="preserve"> PAGEREF _Toc119049778 \h </w:instrText>
        </w:r>
      </w:ins>
      <w:r>
        <w:rPr>
          <w:noProof/>
          <w:webHidden/>
        </w:rPr>
      </w:r>
      <w:r>
        <w:rPr>
          <w:noProof/>
          <w:webHidden/>
        </w:rPr>
        <w:fldChar w:fldCharType="separate"/>
      </w:r>
      <w:ins w:id="179" w:author="Tom Bergeron" w:date="2022-11-11T09:01:00Z">
        <w:r>
          <w:rPr>
            <w:noProof/>
            <w:webHidden/>
          </w:rPr>
          <w:t>81</w:t>
        </w:r>
        <w:r>
          <w:rPr>
            <w:noProof/>
            <w:webHidden/>
          </w:rPr>
          <w:fldChar w:fldCharType="end"/>
        </w:r>
        <w:r w:rsidRPr="003A0951">
          <w:rPr>
            <w:rStyle w:val="Hyperlink"/>
            <w:noProof/>
          </w:rPr>
          <w:fldChar w:fldCharType="end"/>
        </w:r>
      </w:ins>
    </w:p>
    <w:p w14:paraId="5D1E4246" w14:textId="5058EB3F" w:rsidR="00EC684A" w:rsidRDefault="00EC684A">
      <w:pPr>
        <w:pStyle w:val="TOC2"/>
        <w:tabs>
          <w:tab w:val="right" w:leader="dot" w:pos="8900"/>
        </w:tabs>
        <w:rPr>
          <w:ins w:id="180" w:author="Tom Bergeron" w:date="2022-11-11T09:01:00Z"/>
          <w:rFonts w:asciiTheme="minorHAnsi" w:eastAsiaTheme="minorEastAsia" w:hAnsiTheme="minorHAnsi" w:cstheme="minorBidi"/>
          <w:smallCaps w:val="0"/>
          <w:noProof/>
          <w:sz w:val="22"/>
          <w:szCs w:val="22"/>
        </w:rPr>
      </w:pPr>
      <w:ins w:id="181" w:author="Tom Bergeron" w:date="2022-11-11T09:01:00Z">
        <w:r w:rsidRPr="003A0951">
          <w:rPr>
            <w:rStyle w:val="Hyperlink"/>
            <w:noProof/>
          </w:rPr>
          <w:fldChar w:fldCharType="begin"/>
        </w:r>
        <w:r w:rsidRPr="003A0951">
          <w:rPr>
            <w:rStyle w:val="Hyperlink"/>
            <w:noProof/>
          </w:rPr>
          <w:instrText xml:space="preserve"> </w:instrText>
        </w:r>
        <w:r>
          <w:rPr>
            <w:noProof/>
          </w:rPr>
          <w:instrText>HYPERLINK \l "_Toc119049779"</w:instrText>
        </w:r>
        <w:r w:rsidRPr="003A0951">
          <w:rPr>
            <w:rStyle w:val="Hyperlink"/>
            <w:noProof/>
          </w:rPr>
          <w:instrText xml:space="preserve"> </w:instrText>
        </w:r>
        <w:r w:rsidRPr="003A0951">
          <w:rPr>
            <w:rStyle w:val="Hyperlink"/>
            <w:noProof/>
          </w:rPr>
        </w:r>
        <w:r w:rsidRPr="003A0951">
          <w:rPr>
            <w:rStyle w:val="Hyperlink"/>
            <w:noProof/>
          </w:rPr>
          <w:fldChar w:fldCharType="separate"/>
        </w:r>
        <w:r w:rsidRPr="003A0951">
          <w:rPr>
            <w:rStyle w:val="Hyperlink"/>
            <w:noProof/>
          </w:rPr>
          <w:t>Base Oven Recipe Automatic Verification</w:t>
        </w:r>
        <w:r>
          <w:rPr>
            <w:noProof/>
            <w:webHidden/>
          </w:rPr>
          <w:tab/>
        </w:r>
        <w:r>
          <w:rPr>
            <w:noProof/>
            <w:webHidden/>
          </w:rPr>
          <w:fldChar w:fldCharType="begin"/>
        </w:r>
        <w:r>
          <w:rPr>
            <w:noProof/>
            <w:webHidden/>
          </w:rPr>
          <w:instrText xml:space="preserve"> PAGEREF _Toc119049779 \h </w:instrText>
        </w:r>
      </w:ins>
      <w:r>
        <w:rPr>
          <w:noProof/>
          <w:webHidden/>
        </w:rPr>
      </w:r>
      <w:r>
        <w:rPr>
          <w:noProof/>
          <w:webHidden/>
        </w:rPr>
        <w:fldChar w:fldCharType="separate"/>
      </w:r>
      <w:ins w:id="182" w:author="Tom Bergeron" w:date="2022-11-11T09:01:00Z">
        <w:r>
          <w:rPr>
            <w:noProof/>
            <w:webHidden/>
          </w:rPr>
          <w:t>82</w:t>
        </w:r>
        <w:r>
          <w:rPr>
            <w:noProof/>
            <w:webHidden/>
          </w:rPr>
          <w:fldChar w:fldCharType="end"/>
        </w:r>
        <w:r w:rsidRPr="003A0951">
          <w:rPr>
            <w:rStyle w:val="Hyperlink"/>
            <w:noProof/>
          </w:rPr>
          <w:fldChar w:fldCharType="end"/>
        </w:r>
      </w:ins>
    </w:p>
    <w:p w14:paraId="6CE14CEC" w14:textId="4F91D9B4" w:rsidR="00EC684A" w:rsidRDefault="00EC684A">
      <w:pPr>
        <w:pStyle w:val="TOC1"/>
        <w:tabs>
          <w:tab w:val="right" w:leader="dot" w:pos="8900"/>
        </w:tabs>
        <w:rPr>
          <w:ins w:id="183" w:author="Tom Bergeron" w:date="2022-11-11T09:01:00Z"/>
          <w:rFonts w:asciiTheme="minorHAnsi" w:eastAsiaTheme="minorEastAsia" w:hAnsiTheme="minorHAnsi" w:cstheme="minorBidi"/>
          <w:b w:val="0"/>
          <w:caps w:val="0"/>
          <w:noProof/>
          <w:sz w:val="22"/>
          <w:szCs w:val="22"/>
        </w:rPr>
      </w:pPr>
      <w:ins w:id="184" w:author="Tom Bergeron" w:date="2022-11-11T09:01:00Z">
        <w:r w:rsidRPr="003A0951">
          <w:rPr>
            <w:rStyle w:val="Hyperlink"/>
            <w:noProof/>
          </w:rPr>
          <w:fldChar w:fldCharType="begin"/>
        </w:r>
        <w:r w:rsidRPr="003A0951">
          <w:rPr>
            <w:rStyle w:val="Hyperlink"/>
            <w:noProof/>
          </w:rPr>
          <w:instrText xml:space="preserve"> </w:instrText>
        </w:r>
        <w:r>
          <w:rPr>
            <w:noProof/>
          </w:rPr>
          <w:instrText>HYPERLINK \l "_Toc119049780"</w:instrText>
        </w:r>
        <w:r w:rsidRPr="003A0951">
          <w:rPr>
            <w:rStyle w:val="Hyperlink"/>
            <w:noProof/>
          </w:rPr>
          <w:instrText xml:space="preserve"> </w:instrText>
        </w:r>
        <w:r w:rsidRPr="003A0951">
          <w:rPr>
            <w:rStyle w:val="Hyperlink"/>
            <w:noProof/>
          </w:rPr>
        </w:r>
        <w:r w:rsidRPr="003A0951">
          <w:rPr>
            <w:rStyle w:val="Hyperlink"/>
            <w:noProof/>
          </w:rPr>
          <w:fldChar w:fldCharType="separate"/>
        </w:r>
        <w:r w:rsidRPr="003A0951">
          <w:rPr>
            <w:rStyle w:val="Hyperlink"/>
            <w:noProof/>
          </w:rPr>
          <w:t>Dual Lane Systems And Functionality</w:t>
        </w:r>
        <w:r>
          <w:rPr>
            <w:noProof/>
            <w:webHidden/>
          </w:rPr>
          <w:tab/>
        </w:r>
        <w:r>
          <w:rPr>
            <w:noProof/>
            <w:webHidden/>
          </w:rPr>
          <w:fldChar w:fldCharType="begin"/>
        </w:r>
        <w:r>
          <w:rPr>
            <w:noProof/>
            <w:webHidden/>
          </w:rPr>
          <w:instrText xml:space="preserve"> PAGEREF _Toc119049780 \h </w:instrText>
        </w:r>
      </w:ins>
      <w:r>
        <w:rPr>
          <w:noProof/>
          <w:webHidden/>
        </w:rPr>
      </w:r>
      <w:r>
        <w:rPr>
          <w:noProof/>
          <w:webHidden/>
        </w:rPr>
        <w:fldChar w:fldCharType="separate"/>
      </w:r>
      <w:ins w:id="185" w:author="Tom Bergeron" w:date="2022-11-11T09:01:00Z">
        <w:r>
          <w:rPr>
            <w:noProof/>
            <w:webHidden/>
          </w:rPr>
          <w:t>83</w:t>
        </w:r>
        <w:r>
          <w:rPr>
            <w:noProof/>
            <w:webHidden/>
          </w:rPr>
          <w:fldChar w:fldCharType="end"/>
        </w:r>
        <w:r w:rsidRPr="003A0951">
          <w:rPr>
            <w:rStyle w:val="Hyperlink"/>
            <w:noProof/>
          </w:rPr>
          <w:fldChar w:fldCharType="end"/>
        </w:r>
      </w:ins>
    </w:p>
    <w:p w14:paraId="1A50DD3E" w14:textId="79FA1C0F" w:rsidR="00EC684A" w:rsidRDefault="00EC684A">
      <w:pPr>
        <w:pStyle w:val="TOC2"/>
        <w:tabs>
          <w:tab w:val="right" w:leader="dot" w:pos="8900"/>
        </w:tabs>
        <w:rPr>
          <w:ins w:id="186" w:author="Tom Bergeron" w:date="2022-11-11T09:01:00Z"/>
          <w:rFonts w:asciiTheme="minorHAnsi" w:eastAsiaTheme="minorEastAsia" w:hAnsiTheme="minorHAnsi" w:cstheme="minorBidi"/>
          <w:smallCaps w:val="0"/>
          <w:noProof/>
          <w:sz w:val="22"/>
          <w:szCs w:val="22"/>
        </w:rPr>
      </w:pPr>
      <w:ins w:id="187" w:author="Tom Bergeron" w:date="2022-11-11T09:01:00Z">
        <w:r w:rsidRPr="003A0951">
          <w:rPr>
            <w:rStyle w:val="Hyperlink"/>
            <w:noProof/>
          </w:rPr>
          <w:fldChar w:fldCharType="begin"/>
        </w:r>
        <w:r w:rsidRPr="003A0951">
          <w:rPr>
            <w:rStyle w:val="Hyperlink"/>
            <w:noProof/>
          </w:rPr>
          <w:instrText xml:space="preserve"> </w:instrText>
        </w:r>
        <w:r>
          <w:rPr>
            <w:noProof/>
          </w:rPr>
          <w:instrText>HYPERLINK \l "_Toc119049781"</w:instrText>
        </w:r>
        <w:r w:rsidRPr="003A0951">
          <w:rPr>
            <w:rStyle w:val="Hyperlink"/>
            <w:noProof/>
          </w:rPr>
          <w:instrText xml:space="preserve"> </w:instrText>
        </w:r>
        <w:r w:rsidRPr="003A0951">
          <w:rPr>
            <w:rStyle w:val="Hyperlink"/>
            <w:noProof/>
          </w:rPr>
        </w:r>
        <w:r w:rsidRPr="003A0951">
          <w:rPr>
            <w:rStyle w:val="Hyperlink"/>
            <w:noProof/>
          </w:rPr>
          <w:fldChar w:fldCharType="separate"/>
        </w:r>
        <w:r w:rsidRPr="003A0951">
          <w:rPr>
            <w:rStyle w:val="Hyperlink"/>
            <w:noProof/>
          </w:rPr>
          <w:t>Dual Lane Dual Systems</w:t>
        </w:r>
        <w:r>
          <w:rPr>
            <w:noProof/>
            <w:webHidden/>
          </w:rPr>
          <w:tab/>
        </w:r>
        <w:r>
          <w:rPr>
            <w:noProof/>
            <w:webHidden/>
          </w:rPr>
          <w:fldChar w:fldCharType="begin"/>
        </w:r>
        <w:r>
          <w:rPr>
            <w:noProof/>
            <w:webHidden/>
          </w:rPr>
          <w:instrText xml:space="preserve"> PAGEREF _Toc119049781 \h </w:instrText>
        </w:r>
      </w:ins>
      <w:r>
        <w:rPr>
          <w:noProof/>
          <w:webHidden/>
        </w:rPr>
      </w:r>
      <w:r>
        <w:rPr>
          <w:noProof/>
          <w:webHidden/>
        </w:rPr>
        <w:fldChar w:fldCharType="separate"/>
      </w:r>
      <w:ins w:id="188" w:author="Tom Bergeron" w:date="2022-11-11T09:01:00Z">
        <w:r>
          <w:rPr>
            <w:noProof/>
            <w:webHidden/>
          </w:rPr>
          <w:t>83</w:t>
        </w:r>
        <w:r>
          <w:rPr>
            <w:noProof/>
            <w:webHidden/>
          </w:rPr>
          <w:fldChar w:fldCharType="end"/>
        </w:r>
        <w:r w:rsidRPr="003A0951">
          <w:rPr>
            <w:rStyle w:val="Hyperlink"/>
            <w:noProof/>
          </w:rPr>
          <w:fldChar w:fldCharType="end"/>
        </w:r>
      </w:ins>
    </w:p>
    <w:p w14:paraId="2B444F65" w14:textId="345BEA1D" w:rsidR="00EC684A" w:rsidRDefault="00EC684A">
      <w:pPr>
        <w:pStyle w:val="TOC2"/>
        <w:tabs>
          <w:tab w:val="right" w:leader="dot" w:pos="8900"/>
        </w:tabs>
        <w:rPr>
          <w:ins w:id="189" w:author="Tom Bergeron" w:date="2022-11-11T09:01:00Z"/>
          <w:rFonts w:asciiTheme="minorHAnsi" w:eastAsiaTheme="minorEastAsia" w:hAnsiTheme="minorHAnsi" w:cstheme="minorBidi"/>
          <w:smallCaps w:val="0"/>
          <w:noProof/>
          <w:sz w:val="22"/>
          <w:szCs w:val="22"/>
        </w:rPr>
      </w:pPr>
      <w:ins w:id="190" w:author="Tom Bergeron" w:date="2022-11-11T09:01:00Z">
        <w:r w:rsidRPr="003A0951">
          <w:rPr>
            <w:rStyle w:val="Hyperlink"/>
            <w:noProof/>
          </w:rPr>
          <w:fldChar w:fldCharType="begin"/>
        </w:r>
        <w:r w:rsidRPr="003A0951">
          <w:rPr>
            <w:rStyle w:val="Hyperlink"/>
            <w:noProof/>
          </w:rPr>
          <w:instrText xml:space="preserve"> </w:instrText>
        </w:r>
        <w:r>
          <w:rPr>
            <w:noProof/>
          </w:rPr>
          <w:instrText>HYPERLINK \l "_Toc119049782"</w:instrText>
        </w:r>
        <w:r w:rsidRPr="003A0951">
          <w:rPr>
            <w:rStyle w:val="Hyperlink"/>
            <w:noProof/>
          </w:rPr>
          <w:instrText xml:space="preserve"> </w:instrText>
        </w:r>
        <w:r w:rsidRPr="003A0951">
          <w:rPr>
            <w:rStyle w:val="Hyperlink"/>
            <w:noProof/>
          </w:rPr>
        </w:r>
        <w:r w:rsidRPr="003A0951">
          <w:rPr>
            <w:rStyle w:val="Hyperlink"/>
            <w:noProof/>
          </w:rPr>
          <w:fldChar w:fldCharType="separate"/>
        </w:r>
        <w:r w:rsidRPr="003A0951">
          <w:rPr>
            <w:rStyle w:val="Hyperlink"/>
            <w:noProof/>
          </w:rPr>
          <w:t>Configure Dual Lane Systems</w:t>
        </w:r>
        <w:r>
          <w:rPr>
            <w:noProof/>
            <w:webHidden/>
          </w:rPr>
          <w:tab/>
        </w:r>
        <w:r>
          <w:rPr>
            <w:noProof/>
            <w:webHidden/>
          </w:rPr>
          <w:fldChar w:fldCharType="begin"/>
        </w:r>
        <w:r>
          <w:rPr>
            <w:noProof/>
            <w:webHidden/>
          </w:rPr>
          <w:instrText xml:space="preserve"> PAGEREF _Toc119049782 \h </w:instrText>
        </w:r>
      </w:ins>
      <w:r>
        <w:rPr>
          <w:noProof/>
          <w:webHidden/>
        </w:rPr>
      </w:r>
      <w:r>
        <w:rPr>
          <w:noProof/>
          <w:webHidden/>
        </w:rPr>
        <w:fldChar w:fldCharType="separate"/>
      </w:r>
      <w:ins w:id="191" w:author="Tom Bergeron" w:date="2022-11-11T09:01:00Z">
        <w:r>
          <w:rPr>
            <w:noProof/>
            <w:webHidden/>
          </w:rPr>
          <w:t>84</w:t>
        </w:r>
        <w:r>
          <w:rPr>
            <w:noProof/>
            <w:webHidden/>
          </w:rPr>
          <w:fldChar w:fldCharType="end"/>
        </w:r>
        <w:r w:rsidRPr="003A0951">
          <w:rPr>
            <w:rStyle w:val="Hyperlink"/>
            <w:noProof/>
          </w:rPr>
          <w:fldChar w:fldCharType="end"/>
        </w:r>
      </w:ins>
    </w:p>
    <w:p w14:paraId="313D9490" w14:textId="6433ECCF" w:rsidR="00EC684A" w:rsidRDefault="00EC684A">
      <w:pPr>
        <w:pStyle w:val="TOC1"/>
        <w:tabs>
          <w:tab w:val="right" w:leader="dot" w:pos="8900"/>
        </w:tabs>
        <w:rPr>
          <w:ins w:id="192" w:author="Tom Bergeron" w:date="2022-11-11T09:01:00Z"/>
          <w:rFonts w:asciiTheme="minorHAnsi" w:eastAsiaTheme="minorEastAsia" w:hAnsiTheme="minorHAnsi" w:cstheme="minorBidi"/>
          <w:b w:val="0"/>
          <w:caps w:val="0"/>
          <w:noProof/>
          <w:sz w:val="22"/>
          <w:szCs w:val="22"/>
        </w:rPr>
      </w:pPr>
    </w:p>
    <w:p w14:paraId="0CC577C1" w14:textId="227912FC" w:rsidR="00E3238F" w:rsidDel="00EC684A" w:rsidRDefault="00E3238F">
      <w:pPr>
        <w:pStyle w:val="TOC1"/>
        <w:tabs>
          <w:tab w:val="right" w:leader="dot" w:pos="8900"/>
        </w:tabs>
        <w:rPr>
          <w:del w:id="193" w:author="Tom Bergeron" w:date="2022-11-11T09:01:00Z"/>
          <w:rFonts w:asciiTheme="minorHAnsi" w:eastAsiaTheme="minorEastAsia" w:hAnsiTheme="minorHAnsi" w:cstheme="minorBidi"/>
          <w:b w:val="0"/>
          <w:caps w:val="0"/>
          <w:noProof/>
          <w:sz w:val="22"/>
          <w:szCs w:val="22"/>
        </w:rPr>
      </w:pPr>
      <w:del w:id="194" w:author="Tom Bergeron" w:date="2022-11-11T09:01:00Z">
        <w:r w:rsidRPr="00EC684A" w:rsidDel="00EC684A">
          <w:rPr>
            <w:rStyle w:val="Hyperlink"/>
            <w:rFonts w:cs="Arial"/>
            <w:bCs/>
            <w:iCs/>
            <w:noProof/>
          </w:rPr>
          <w:delText>The Hardware</w:delText>
        </w:r>
        <w:r w:rsidDel="00EC684A">
          <w:rPr>
            <w:noProof/>
            <w:webHidden/>
          </w:rPr>
          <w:tab/>
          <w:delText>3</w:delText>
        </w:r>
      </w:del>
    </w:p>
    <w:p w14:paraId="0E8FE3E2" w14:textId="7C4F5276" w:rsidR="00E3238F" w:rsidDel="00EC684A" w:rsidRDefault="00E3238F">
      <w:pPr>
        <w:pStyle w:val="TOC2"/>
        <w:tabs>
          <w:tab w:val="right" w:leader="dot" w:pos="8900"/>
        </w:tabs>
        <w:rPr>
          <w:del w:id="195" w:author="Tom Bergeron" w:date="2022-11-11T09:01:00Z"/>
          <w:rFonts w:asciiTheme="minorHAnsi" w:eastAsiaTheme="minorEastAsia" w:hAnsiTheme="minorHAnsi" w:cstheme="minorBidi"/>
          <w:smallCaps w:val="0"/>
          <w:noProof/>
          <w:sz w:val="22"/>
          <w:szCs w:val="22"/>
        </w:rPr>
      </w:pPr>
      <w:del w:id="196" w:author="Tom Bergeron" w:date="2022-11-11T09:01:00Z">
        <w:r w:rsidRPr="00EC684A" w:rsidDel="00EC684A">
          <w:rPr>
            <w:rStyle w:val="Hyperlink"/>
            <w:noProof/>
          </w:rPr>
          <w:delText>Hardware Diagram</w:delText>
        </w:r>
        <w:r w:rsidDel="00EC684A">
          <w:rPr>
            <w:noProof/>
            <w:webHidden/>
          </w:rPr>
          <w:tab/>
          <w:delText>5</w:delText>
        </w:r>
      </w:del>
    </w:p>
    <w:p w14:paraId="4126147E" w14:textId="3887DCD2" w:rsidR="00E3238F" w:rsidDel="00EC684A" w:rsidRDefault="00E3238F">
      <w:pPr>
        <w:pStyle w:val="TOC1"/>
        <w:tabs>
          <w:tab w:val="right" w:leader="dot" w:pos="8900"/>
        </w:tabs>
        <w:rPr>
          <w:del w:id="197" w:author="Tom Bergeron" w:date="2022-11-11T09:01:00Z"/>
          <w:rFonts w:asciiTheme="minorHAnsi" w:eastAsiaTheme="minorEastAsia" w:hAnsiTheme="minorHAnsi" w:cstheme="minorBidi"/>
          <w:b w:val="0"/>
          <w:caps w:val="0"/>
          <w:noProof/>
          <w:sz w:val="22"/>
          <w:szCs w:val="22"/>
        </w:rPr>
      </w:pPr>
      <w:del w:id="198" w:author="Tom Bergeron" w:date="2022-11-11T09:01:00Z">
        <w:r w:rsidRPr="00EC684A" w:rsidDel="00EC684A">
          <w:rPr>
            <w:rStyle w:val="Hyperlink"/>
            <w:noProof/>
          </w:rPr>
          <w:delText>Dual Lane Systems</w:delText>
        </w:r>
        <w:r w:rsidDel="00EC684A">
          <w:rPr>
            <w:noProof/>
            <w:webHidden/>
          </w:rPr>
          <w:tab/>
          <w:delText>6</w:delText>
        </w:r>
      </w:del>
    </w:p>
    <w:p w14:paraId="6CECF2DF" w14:textId="1A5D6AA3" w:rsidR="00E3238F" w:rsidDel="00EC684A" w:rsidRDefault="00E3238F">
      <w:pPr>
        <w:pStyle w:val="TOC1"/>
        <w:tabs>
          <w:tab w:val="right" w:leader="dot" w:pos="8900"/>
        </w:tabs>
        <w:rPr>
          <w:del w:id="199" w:author="Tom Bergeron" w:date="2022-11-11T09:01:00Z"/>
          <w:rFonts w:asciiTheme="minorHAnsi" w:eastAsiaTheme="minorEastAsia" w:hAnsiTheme="minorHAnsi" w:cstheme="minorBidi"/>
          <w:b w:val="0"/>
          <w:caps w:val="0"/>
          <w:noProof/>
          <w:sz w:val="22"/>
          <w:szCs w:val="22"/>
        </w:rPr>
      </w:pPr>
      <w:del w:id="200" w:author="Tom Bergeron" w:date="2022-11-11T09:01:00Z">
        <w:r w:rsidRPr="00EC684A" w:rsidDel="00EC684A">
          <w:rPr>
            <w:rStyle w:val="Hyperlink"/>
            <w:noProof/>
          </w:rPr>
          <w:delText>Install the Software</w:delText>
        </w:r>
        <w:r w:rsidDel="00EC684A">
          <w:rPr>
            <w:noProof/>
            <w:webHidden/>
          </w:rPr>
          <w:tab/>
          <w:delText>7</w:delText>
        </w:r>
      </w:del>
    </w:p>
    <w:p w14:paraId="592E51B1" w14:textId="53111C31" w:rsidR="00E3238F" w:rsidDel="00EC684A" w:rsidRDefault="00E3238F">
      <w:pPr>
        <w:pStyle w:val="TOC1"/>
        <w:tabs>
          <w:tab w:val="right" w:leader="dot" w:pos="8900"/>
        </w:tabs>
        <w:rPr>
          <w:del w:id="201" w:author="Tom Bergeron" w:date="2022-11-11T09:01:00Z"/>
          <w:rFonts w:asciiTheme="minorHAnsi" w:eastAsiaTheme="minorEastAsia" w:hAnsiTheme="minorHAnsi" w:cstheme="minorBidi"/>
          <w:b w:val="0"/>
          <w:caps w:val="0"/>
          <w:noProof/>
          <w:sz w:val="22"/>
          <w:szCs w:val="22"/>
        </w:rPr>
      </w:pPr>
      <w:del w:id="202" w:author="Tom Bergeron" w:date="2022-11-11T09:01:00Z">
        <w:r w:rsidRPr="00EC684A" w:rsidDel="00EC684A">
          <w:rPr>
            <w:rStyle w:val="Hyperlink"/>
            <w:noProof/>
          </w:rPr>
          <w:delText>The Main Screen</w:delText>
        </w:r>
        <w:r w:rsidDel="00EC684A">
          <w:rPr>
            <w:noProof/>
            <w:webHidden/>
          </w:rPr>
          <w:tab/>
          <w:delText>10</w:delText>
        </w:r>
      </w:del>
    </w:p>
    <w:p w14:paraId="6100D6BB" w14:textId="75BA2295" w:rsidR="00E3238F" w:rsidDel="00EC684A" w:rsidRDefault="00E3238F">
      <w:pPr>
        <w:pStyle w:val="TOC1"/>
        <w:tabs>
          <w:tab w:val="right" w:leader="dot" w:pos="8900"/>
        </w:tabs>
        <w:rPr>
          <w:del w:id="203" w:author="Tom Bergeron" w:date="2022-11-11T09:01:00Z"/>
          <w:rFonts w:asciiTheme="minorHAnsi" w:eastAsiaTheme="minorEastAsia" w:hAnsiTheme="minorHAnsi" w:cstheme="minorBidi"/>
          <w:b w:val="0"/>
          <w:caps w:val="0"/>
          <w:noProof/>
          <w:sz w:val="22"/>
          <w:szCs w:val="22"/>
        </w:rPr>
      </w:pPr>
      <w:del w:id="204" w:author="Tom Bergeron" w:date="2022-11-11T09:01:00Z">
        <w:r w:rsidRPr="00EC684A" w:rsidDel="00EC684A">
          <w:rPr>
            <w:rStyle w:val="Hyperlink"/>
            <w:noProof/>
          </w:rPr>
          <w:delText>Global Preferences</w:delText>
        </w:r>
        <w:r w:rsidDel="00EC684A">
          <w:rPr>
            <w:noProof/>
            <w:webHidden/>
          </w:rPr>
          <w:tab/>
          <w:delText>11</w:delText>
        </w:r>
      </w:del>
    </w:p>
    <w:p w14:paraId="783A9F31" w14:textId="0DB3E9BF" w:rsidR="00E3238F" w:rsidDel="00EC684A" w:rsidRDefault="00E3238F">
      <w:pPr>
        <w:pStyle w:val="TOC2"/>
        <w:tabs>
          <w:tab w:val="right" w:leader="dot" w:pos="8900"/>
        </w:tabs>
        <w:rPr>
          <w:del w:id="205" w:author="Tom Bergeron" w:date="2022-11-11T09:01:00Z"/>
          <w:rFonts w:asciiTheme="minorHAnsi" w:eastAsiaTheme="minorEastAsia" w:hAnsiTheme="minorHAnsi" w:cstheme="minorBidi"/>
          <w:smallCaps w:val="0"/>
          <w:noProof/>
          <w:sz w:val="22"/>
          <w:szCs w:val="22"/>
        </w:rPr>
      </w:pPr>
      <w:del w:id="206" w:author="Tom Bergeron" w:date="2022-11-11T09:01:00Z">
        <w:r w:rsidRPr="00EC684A" w:rsidDel="00EC684A">
          <w:rPr>
            <w:rStyle w:val="Hyperlink"/>
            <w:noProof/>
          </w:rPr>
          <w:delText>Global Tab</w:delText>
        </w:r>
        <w:r w:rsidDel="00EC684A">
          <w:rPr>
            <w:noProof/>
            <w:webHidden/>
          </w:rPr>
          <w:tab/>
          <w:delText>11</w:delText>
        </w:r>
      </w:del>
    </w:p>
    <w:p w14:paraId="7BFA2424" w14:textId="181D13EA" w:rsidR="00E3238F" w:rsidDel="00EC684A" w:rsidRDefault="00E3238F">
      <w:pPr>
        <w:pStyle w:val="TOC2"/>
        <w:tabs>
          <w:tab w:val="right" w:leader="dot" w:pos="8900"/>
        </w:tabs>
        <w:rPr>
          <w:del w:id="207" w:author="Tom Bergeron" w:date="2022-11-11T09:01:00Z"/>
          <w:rFonts w:asciiTheme="minorHAnsi" w:eastAsiaTheme="minorEastAsia" w:hAnsiTheme="minorHAnsi" w:cstheme="minorBidi"/>
          <w:smallCaps w:val="0"/>
          <w:noProof/>
          <w:sz w:val="22"/>
          <w:szCs w:val="22"/>
        </w:rPr>
      </w:pPr>
      <w:del w:id="208" w:author="Tom Bergeron" w:date="2022-11-11T09:01:00Z">
        <w:r w:rsidRPr="00EC684A" w:rsidDel="00EC684A">
          <w:rPr>
            <w:rStyle w:val="Hyperlink"/>
            <w:noProof/>
          </w:rPr>
          <w:delText>e-APS Tab</w:delText>
        </w:r>
        <w:r w:rsidDel="00EC684A">
          <w:rPr>
            <w:noProof/>
            <w:webHidden/>
          </w:rPr>
          <w:tab/>
          <w:delText>13</w:delText>
        </w:r>
      </w:del>
    </w:p>
    <w:p w14:paraId="46497755" w14:textId="3BD63416" w:rsidR="00E3238F" w:rsidDel="00EC684A" w:rsidRDefault="00E3238F">
      <w:pPr>
        <w:pStyle w:val="TOC2"/>
        <w:tabs>
          <w:tab w:val="right" w:leader="dot" w:pos="8900"/>
        </w:tabs>
        <w:rPr>
          <w:del w:id="209" w:author="Tom Bergeron" w:date="2022-11-11T09:01:00Z"/>
          <w:rFonts w:asciiTheme="minorHAnsi" w:eastAsiaTheme="minorEastAsia" w:hAnsiTheme="minorHAnsi" w:cstheme="minorBidi"/>
          <w:smallCaps w:val="0"/>
          <w:noProof/>
          <w:sz w:val="22"/>
          <w:szCs w:val="22"/>
        </w:rPr>
      </w:pPr>
      <w:del w:id="210" w:author="Tom Bergeron" w:date="2022-11-11T09:01:00Z">
        <w:r w:rsidRPr="00EC684A" w:rsidDel="00EC684A">
          <w:rPr>
            <w:rStyle w:val="Hyperlink"/>
            <w:noProof/>
          </w:rPr>
          <w:delText>Data Backup Tab</w:delText>
        </w:r>
        <w:r w:rsidDel="00EC684A">
          <w:rPr>
            <w:noProof/>
            <w:webHidden/>
          </w:rPr>
          <w:tab/>
          <w:delText>16</w:delText>
        </w:r>
      </w:del>
    </w:p>
    <w:p w14:paraId="0B73D445" w14:textId="3025E119" w:rsidR="00E3238F" w:rsidDel="00EC684A" w:rsidRDefault="00E3238F">
      <w:pPr>
        <w:pStyle w:val="TOC1"/>
        <w:tabs>
          <w:tab w:val="right" w:leader="dot" w:pos="8900"/>
        </w:tabs>
        <w:rPr>
          <w:del w:id="211" w:author="Tom Bergeron" w:date="2022-11-11T09:01:00Z"/>
          <w:rFonts w:asciiTheme="minorHAnsi" w:eastAsiaTheme="minorEastAsia" w:hAnsiTheme="minorHAnsi" w:cstheme="minorBidi"/>
          <w:b w:val="0"/>
          <w:caps w:val="0"/>
          <w:noProof/>
          <w:sz w:val="22"/>
          <w:szCs w:val="22"/>
        </w:rPr>
      </w:pPr>
      <w:del w:id="212" w:author="Tom Bergeron" w:date="2022-11-11T09:01:00Z">
        <w:r w:rsidRPr="00EC684A" w:rsidDel="00EC684A">
          <w:rPr>
            <w:rStyle w:val="Hyperlink"/>
            <w:noProof/>
          </w:rPr>
          <w:delText>Define/Edit Process Window</w:delText>
        </w:r>
        <w:r w:rsidDel="00EC684A">
          <w:rPr>
            <w:noProof/>
            <w:webHidden/>
          </w:rPr>
          <w:tab/>
          <w:delText>17</w:delText>
        </w:r>
      </w:del>
    </w:p>
    <w:p w14:paraId="75A30D1E" w14:textId="50FA4BD0" w:rsidR="00E3238F" w:rsidDel="00EC684A" w:rsidRDefault="00E3238F">
      <w:pPr>
        <w:pStyle w:val="TOC2"/>
        <w:tabs>
          <w:tab w:val="right" w:leader="dot" w:pos="8900"/>
        </w:tabs>
        <w:rPr>
          <w:del w:id="213" w:author="Tom Bergeron" w:date="2022-11-11T09:01:00Z"/>
          <w:rFonts w:asciiTheme="minorHAnsi" w:eastAsiaTheme="minorEastAsia" w:hAnsiTheme="minorHAnsi" w:cstheme="minorBidi"/>
          <w:smallCaps w:val="0"/>
          <w:noProof/>
          <w:sz w:val="22"/>
          <w:szCs w:val="22"/>
        </w:rPr>
      </w:pPr>
      <w:del w:id="214" w:author="Tom Bergeron" w:date="2022-11-11T09:01:00Z">
        <w:r w:rsidRPr="00EC684A" w:rsidDel="00EC684A">
          <w:rPr>
            <w:rStyle w:val="Hyperlink"/>
            <w:noProof/>
          </w:rPr>
          <w:delText>Solder Paste Menu</w:delText>
        </w:r>
        <w:r w:rsidDel="00EC684A">
          <w:rPr>
            <w:noProof/>
            <w:webHidden/>
          </w:rPr>
          <w:tab/>
          <w:delText>18</w:delText>
        </w:r>
      </w:del>
    </w:p>
    <w:p w14:paraId="0B3B1EA1" w14:textId="04FB0CBB" w:rsidR="00E3238F" w:rsidDel="00EC684A" w:rsidRDefault="00E3238F">
      <w:pPr>
        <w:pStyle w:val="TOC2"/>
        <w:tabs>
          <w:tab w:val="right" w:leader="dot" w:pos="8900"/>
        </w:tabs>
        <w:rPr>
          <w:del w:id="215" w:author="Tom Bergeron" w:date="2022-11-11T09:01:00Z"/>
          <w:rFonts w:asciiTheme="minorHAnsi" w:eastAsiaTheme="minorEastAsia" w:hAnsiTheme="minorHAnsi" w:cstheme="minorBidi"/>
          <w:smallCaps w:val="0"/>
          <w:noProof/>
          <w:sz w:val="22"/>
          <w:szCs w:val="22"/>
        </w:rPr>
      </w:pPr>
      <w:del w:id="216" w:author="Tom Bergeron" w:date="2022-11-11T09:01:00Z">
        <w:r w:rsidRPr="00EC684A" w:rsidDel="00EC684A">
          <w:rPr>
            <w:rStyle w:val="Hyperlink"/>
            <w:noProof/>
          </w:rPr>
          <w:delText>Edit Specs</w:delText>
        </w:r>
        <w:r w:rsidDel="00EC684A">
          <w:rPr>
            <w:noProof/>
            <w:webHidden/>
          </w:rPr>
          <w:tab/>
          <w:delText>19</w:delText>
        </w:r>
      </w:del>
    </w:p>
    <w:p w14:paraId="7612BB29" w14:textId="102F1709" w:rsidR="00E3238F" w:rsidDel="00EC684A" w:rsidRDefault="00E3238F">
      <w:pPr>
        <w:pStyle w:val="TOC2"/>
        <w:tabs>
          <w:tab w:val="right" w:leader="dot" w:pos="8900"/>
        </w:tabs>
        <w:rPr>
          <w:del w:id="217" w:author="Tom Bergeron" w:date="2022-11-11T09:01:00Z"/>
          <w:rFonts w:asciiTheme="minorHAnsi" w:eastAsiaTheme="minorEastAsia" w:hAnsiTheme="minorHAnsi" w:cstheme="minorBidi"/>
          <w:smallCaps w:val="0"/>
          <w:noProof/>
          <w:sz w:val="22"/>
          <w:szCs w:val="22"/>
        </w:rPr>
      </w:pPr>
      <w:del w:id="218" w:author="Tom Bergeron" w:date="2022-11-11T09:01:00Z">
        <w:r w:rsidRPr="00EC684A" w:rsidDel="00EC684A">
          <w:rPr>
            <w:rStyle w:val="Hyperlink"/>
            <w:noProof/>
          </w:rPr>
          <w:delText>Save Process Window</w:delText>
        </w:r>
        <w:r w:rsidDel="00EC684A">
          <w:rPr>
            <w:noProof/>
            <w:webHidden/>
          </w:rPr>
          <w:tab/>
          <w:delText>22</w:delText>
        </w:r>
      </w:del>
    </w:p>
    <w:p w14:paraId="47A30855" w14:textId="374E88B2" w:rsidR="00E3238F" w:rsidDel="00EC684A" w:rsidRDefault="00E3238F">
      <w:pPr>
        <w:pStyle w:val="TOC2"/>
        <w:tabs>
          <w:tab w:val="right" w:leader="dot" w:pos="8900"/>
        </w:tabs>
        <w:rPr>
          <w:del w:id="219" w:author="Tom Bergeron" w:date="2022-11-11T09:01:00Z"/>
          <w:rFonts w:asciiTheme="minorHAnsi" w:eastAsiaTheme="minorEastAsia" w:hAnsiTheme="minorHAnsi" w:cstheme="minorBidi"/>
          <w:smallCaps w:val="0"/>
          <w:noProof/>
          <w:sz w:val="22"/>
          <w:szCs w:val="22"/>
        </w:rPr>
      </w:pPr>
      <w:del w:id="220" w:author="Tom Bergeron" w:date="2022-11-11T09:01:00Z">
        <w:r w:rsidRPr="00EC684A" w:rsidDel="00EC684A">
          <w:rPr>
            <w:rStyle w:val="Hyperlink"/>
            <w:noProof/>
          </w:rPr>
          <w:delText>Import Legacy Process Windows</w:delText>
        </w:r>
        <w:r w:rsidDel="00EC684A">
          <w:rPr>
            <w:noProof/>
            <w:webHidden/>
          </w:rPr>
          <w:tab/>
          <w:delText>23</w:delText>
        </w:r>
      </w:del>
    </w:p>
    <w:p w14:paraId="54838935" w14:textId="27644D7F" w:rsidR="00E3238F" w:rsidDel="00EC684A" w:rsidRDefault="00E3238F">
      <w:pPr>
        <w:pStyle w:val="TOC1"/>
        <w:tabs>
          <w:tab w:val="right" w:leader="dot" w:pos="8900"/>
        </w:tabs>
        <w:rPr>
          <w:del w:id="221" w:author="Tom Bergeron" w:date="2022-11-11T09:01:00Z"/>
          <w:rFonts w:asciiTheme="minorHAnsi" w:eastAsiaTheme="minorEastAsia" w:hAnsiTheme="minorHAnsi" w:cstheme="minorBidi"/>
          <w:b w:val="0"/>
          <w:caps w:val="0"/>
          <w:noProof/>
          <w:sz w:val="22"/>
          <w:szCs w:val="22"/>
        </w:rPr>
      </w:pPr>
      <w:del w:id="222" w:author="Tom Bergeron" w:date="2022-11-11T09:01:00Z">
        <w:r w:rsidRPr="00EC684A" w:rsidDel="00EC684A">
          <w:rPr>
            <w:rStyle w:val="Hyperlink"/>
            <w:noProof/>
          </w:rPr>
          <w:delText>Hardware Status Screen</w:delText>
        </w:r>
        <w:r w:rsidDel="00EC684A">
          <w:rPr>
            <w:noProof/>
            <w:webHidden/>
          </w:rPr>
          <w:tab/>
          <w:delText>24</w:delText>
        </w:r>
      </w:del>
    </w:p>
    <w:p w14:paraId="55339869" w14:textId="4FDFAB30" w:rsidR="00E3238F" w:rsidDel="00EC684A" w:rsidRDefault="00E3238F">
      <w:pPr>
        <w:pStyle w:val="TOC1"/>
        <w:tabs>
          <w:tab w:val="right" w:leader="dot" w:pos="8900"/>
        </w:tabs>
        <w:rPr>
          <w:del w:id="223" w:author="Tom Bergeron" w:date="2022-11-11T09:01:00Z"/>
          <w:rFonts w:asciiTheme="minorHAnsi" w:eastAsiaTheme="minorEastAsia" w:hAnsiTheme="minorHAnsi" w:cstheme="minorBidi"/>
          <w:b w:val="0"/>
          <w:caps w:val="0"/>
          <w:noProof/>
          <w:sz w:val="22"/>
          <w:szCs w:val="22"/>
        </w:rPr>
      </w:pPr>
      <w:del w:id="224" w:author="Tom Bergeron" w:date="2022-11-11T09:01:00Z">
        <w:r w:rsidRPr="00EC684A" w:rsidDel="00EC684A">
          <w:rPr>
            <w:rStyle w:val="Hyperlink"/>
            <w:noProof/>
          </w:rPr>
          <w:delText>Run a Profile</w:delText>
        </w:r>
        <w:r w:rsidDel="00EC684A">
          <w:rPr>
            <w:noProof/>
            <w:webHidden/>
          </w:rPr>
          <w:tab/>
          <w:delText>25</w:delText>
        </w:r>
      </w:del>
    </w:p>
    <w:p w14:paraId="376ACC09" w14:textId="38FD2BDD" w:rsidR="00E3238F" w:rsidDel="00EC684A" w:rsidRDefault="00E3238F">
      <w:pPr>
        <w:pStyle w:val="TOC2"/>
        <w:tabs>
          <w:tab w:val="right" w:leader="dot" w:pos="8900"/>
        </w:tabs>
        <w:rPr>
          <w:del w:id="225" w:author="Tom Bergeron" w:date="2022-11-11T09:01:00Z"/>
          <w:rFonts w:asciiTheme="minorHAnsi" w:eastAsiaTheme="minorEastAsia" w:hAnsiTheme="minorHAnsi" w:cstheme="minorBidi"/>
          <w:smallCaps w:val="0"/>
          <w:noProof/>
          <w:sz w:val="22"/>
          <w:szCs w:val="22"/>
        </w:rPr>
      </w:pPr>
      <w:del w:id="226" w:author="Tom Bergeron" w:date="2022-11-11T09:01:00Z">
        <w:r w:rsidRPr="00EC684A" w:rsidDel="00EC684A">
          <w:rPr>
            <w:rStyle w:val="Hyperlink"/>
            <w:noProof/>
          </w:rPr>
          <w:delText>Specify Oven Characteristics</w:delText>
        </w:r>
        <w:r w:rsidDel="00EC684A">
          <w:rPr>
            <w:noProof/>
            <w:webHidden/>
          </w:rPr>
          <w:tab/>
          <w:delText>26</w:delText>
        </w:r>
      </w:del>
    </w:p>
    <w:p w14:paraId="17225196" w14:textId="524633BB" w:rsidR="00E3238F" w:rsidDel="00EC684A" w:rsidRDefault="00E3238F">
      <w:pPr>
        <w:pStyle w:val="TOC2"/>
        <w:tabs>
          <w:tab w:val="right" w:leader="dot" w:pos="8900"/>
        </w:tabs>
        <w:rPr>
          <w:del w:id="227" w:author="Tom Bergeron" w:date="2022-11-11T09:01:00Z"/>
          <w:rFonts w:asciiTheme="minorHAnsi" w:eastAsiaTheme="minorEastAsia" w:hAnsiTheme="minorHAnsi" w:cstheme="minorBidi"/>
          <w:smallCaps w:val="0"/>
          <w:noProof/>
          <w:sz w:val="22"/>
          <w:szCs w:val="22"/>
        </w:rPr>
      </w:pPr>
      <w:del w:id="228" w:author="Tom Bergeron" w:date="2022-11-11T09:01:00Z">
        <w:r w:rsidRPr="00EC684A" w:rsidDel="00EC684A">
          <w:rPr>
            <w:rStyle w:val="Hyperlink"/>
            <w:noProof/>
          </w:rPr>
          <w:delText>Attach Thermocouples</w:delText>
        </w:r>
        <w:r w:rsidDel="00EC684A">
          <w:rPr>
            <w:noProof/>
            <w:webHidden/>
          </w:rPr>
          <w:tab/>
          <w:delText>28</w:delText>
        </w:r>
      </w:del>
    </w:p>
    <w:p w14:paraId="1AA09294" w14:textId="505E0720" w:rsidR="00E3238F" w:rsidDel="00EC684A" w:rsidRDefault="00E3238F">
      <w:pPr>
        <w:pStyle w:val="TOC2"/>
        <w:tabs>
          <w:tab w:val="right" w:leader="dot" w:pos="8900"/>
        </w:tabs>
        <w:rPr>
          <w:del w:id="229" w:author="Tom Bergeron" w:date="2022-11-11T09:01:00Z"/>
          <w:rFonts w:asciiTheme="minorHAnsi" w:eastAsiaTheme="minorEastAsia" w:hAnsiTheme="minorHAnsi" w:cstheme="minorBidi"/>
          <w:smallCaps w:val="0"/>
          <w:noProof/>
          <w:sz w:val="22"/>
          <w:szCs w:val="22"/>
        </w:rPr>
      </w:pPr>
      <w:del w:id="230" w:author="Tom Bergeron" w:date="2022-11-11T09:01:00Z">
        <w:r w:rsidRPr="00EC684A" w:rsidDel="00EC684A">
          <w:rPr>
            <w:rStyle w:val="Hyperlink"/>
            <w:noProof/>
          </w:rPr>
          <w:delText>Attach Thermocouples To Semiconductor Wafers</w:delText>
        </w:r>
        <w:r w:rsidDel="00EC684A">
          <w:rPr>
            <w:noProof/>
            <w:webHidden/>
          </w:rPr>
          <w:tab/>
          <w:delText>29</w:delText>
        </w:r>
      </w:del>
    </w:p>
    <w:p w14:paraId="1D23FC41" w14:textId="6370B4B3" w:rsidR="00E3238F" w:rsidDel="00EC684A" w:rsidRDefault="00E3238F">
      <w:pPr>
        <w:pStyle w:val="TOC2"/>
        <w:tabs>
          <w:tab w:val="right" w:leader="dot" w:pos="8900"/>
        </w:tabs>
        <w:rPr>
          <w:del w:id="231" w:author="Tom Bergeron" w:date="2022-11-11T09:01:00Z"/>
          <w:rFonts w:asciiTheme="minorHAnsi" w:eastAsiaTheme="minorEastAsia" w:hAnsiTheme="minorHAnsi" w:cstheme="minorBidi"/>
          <w:smallCaps w:val="0"/>
          <w:noProof/>
          <w:sz w:val="22"/>
          <w:szCs w:val="22"/>
        </w:rPr>
      </w:pPr>
      <w:del w:id="232" w:author="Tom Bergeron" w:date="2022-11-11T09:01:00Z">
        <w:r w:rsidRPr="00EC684A" w:rsidDel="00EC684A">
          <w:rPr>
            <w:rStyle w:val="Hyperlink"/>
            <w:noProof/>
          </w:rPr>
          <w:delText>Select Thermocouples to Start a Profile</w:delText>
        </w:r>
        <w:r w:rsidDel="00EC684A">
          <w:rPr>
            <w:noProof/>
            <w:webHidden/>
          </w:rPr>
          <w:tab/>
          <w:delText>30</w:delText>
        </w:r>
      </w:del>
    </w:p>
    <w:p w14:paraId="0890FDD8" w14:textId="4D753B01" w:rsidR="00E3238F" w:rsidDel="00EC684A" w:rsidRDefault="00E3238F">
      <w:pPr>
        <w:pStyle w:val="TOC2"/>
        <w:tabs>
          <w:tab w:val="right" w:leader="dot" w:pos="8900"/>
        </w:tabs>
        <w:rPr>
          <w:del w:id="233" w:author="Tom Bergeron" w:date="2022-11-11T09:01:00Z"/>
          <w:rFonts w:asciiTheme="minorHAnsi" w:eastAsiaTheme="minorEastAsia" w:hAnsiTheme="minorHAnsi" w:cstheme="minorBidi"/>
          <w:smallCaps w:val="0"/>
          <w:noProof/>
          <w:sz w:val="22"/>
          <w:szCs w:val="22"/>
        </w:rPr>
      </w:pPr>
      <w:del w:id="234" w:author="Tom Bergeron" w:date="2022-11-11T09:01:00Z">
        <w:r w:rsidRPr="00EC684A" w:rsidDel="00EC684A">
          <w:rPr>
            <w:rStyle w:val="Hyperlink"/>
            <w:noProof/>
          </w:rPr>
          <w:delText>Start The Profile</w:delText>
        </w:r>
        <w:r w:rsidDel="00EC684A">
          <w:rPr>
            <w:noProof/>
            <w:webHidden/>
          </w:rPr>
          <w:tab/>
          <w:delText>31</w:delText>
        </w:r>
      </w:del>
    </w:p>
    <w:p w14:paraId="3D66EBBC" w14:textId="580B1AAF" w:rsidR="00E3238F" w:rsidDel="00EC684A" w:rsidRDefault="00E3238F">
      <w:pPr>
        <w:pStyle w:val="TOC2"/>
        <w:tabs>
          <w:tab w:val="right" w:leader="dot" w:pos="8900"/>
        </w:tabs>
        <w:rPr>
          <w:del w:id="235" w:author="Tom Bergeron" w:date="2022-11-11T09:01:00Z"/>
          <w:rFonts w:asciiTheme="minorHAnsi" w:eastAsiaTheme="minorEastAsia" w:hAnsiTheme="minorHAnsi" w:cstheme="minorBidi"/>
          <w:smallCaps w:val="0"/>
          <w:noProof/>
          <w:sz w:val="22"/>
          <w:szCs w:val="22"/>
        </w:rPr>
      </w:pPr>
      <w:del w:id="236" w:author="Tom Bergeron" w:date="2022-11-11T09:01:00Z">
        <w:r w:rsidRPr="00EC684A" w:rsidDel="00EC684A">
          <w:rPr>
            <w:rStyle w:val="Hyperlink"/>
            <w:noProof/>
          </w:rPr>
          <w:delText>Live Profile Graph</w:delText>
        </w:r>
        <w:r w:rsidDel="00EC684A">
          <w:rPr>
            <w:noProof/>
            <w:webHidden/>
          </w:rPr>
          <w:tab/>
          <w:delText>33</w:delText>
        </w:r>
      </w:del>
    </w:p>
    <w:p w14:paraId="306E61D7" w14:textId="7B5A3813" w:rsidR="00E3238F" w:rsidDel="00EC684A" w:rsidRDefault="00E3238F">
      <w:pPr>
        <w:pStyle w:val="TOC2"/>
        <w:tabs>
          <w:tab w:val="right" w:leader="dot" w:pos="8900"/>
        </w:tabs>
        <w:rPr>
          <w:del w:id="237" w:author="Tom Bergeron" w:date="2022-11-11T09:01:00Z"/>
          <w:rFonts w:asciiTheme="minorHAnsi" w:eastAsiaTheme="minorEastAsia" w:hAnsiTheme="minorHAnsi" w:cstheme="minorBidi"/>
          <w:smallCaps w:val="0"/>
          <w:noProof/>
          <w:sz w:val="22"/>
          <w:szCs w:val="22"/>
        </w:rPr>
      </w:pPr>
      <w:del w:id="238" w:author="Tom Bergeron" w:date="2022-11-11T09:01:00Z">
        <w:r w:rsidRPr="00EC684A" w:rsidDel="00EC684A">
          <w:rPr>
            <w:rStyle w:val="Hyperlink"/>
            <w:noProof/>
          </w:rPr>
          <w:delText>View the Profile and Statistics</w:delText>
        </w:r>
        <w:r w:rsidDel="00EC684A">
          <w:rPr>
            <w:noProof/>
            <w:webHidden/>
          </w:rPr>
          <w:tab/>
          <w:delText>36</w:delText>
        </w:r>
      </w:del>
    </w:p>
    <w:p w14:paraId="15AC4714" w14:textId="5848BC15" w:rsidR="00E3238F" w:rsidDel="00EC684A" w:rsidRDefault="00E3238F">
      <w:pPr>
        <w:pStyle w:val="TOC2"/>
        <w:tabs>
          <w:tab w:val="right" w:leader="dot" w:pos="8900"/>
        </w:tabs>
        <w:rPr>
          <w:del w:id="239" w:author="Tom Bergeron" w:date="2022-11-11T09:01:00Z"/>
          <w:rFonts w:asciiTheme="minorHAnsi" w:eastAsiaTheme="minorEastAsia" w:hAnsiTheme="minorHAnsi" w:cstheme="minorBidi"/>
          <w:smallCaps w:val="0"/>
          <w:noProof/>
          <w:sz w:val="22"/>
          <w:szCs w:val="22"/>
        </w:rPr>
      </w:pPr>
      <w:del w:id="240" w:author="Tom Bergeron" w:date="2022-11-11T09:01:00Z">
        <w:r w:rsidRPr="00EC684A" w:rsidDel="00EC684A">
          <w:rPr>
            <w:rStyle w:val="Hyperlink"/>
            <w:noProof/>
          </w:rPr>
          <w:delText>Manual Profile Prediction</w:delText>
        </w:r>
        <w:r w:rsidDel="00EC684A">
          <w:rPr>
            <w:noProof/>
            <w:webHidden/>
          </w:rPr>
          <w:tab/>
          <w:delText>44</w:delText>
        </w:r>
      </w:del>
    </w:p>
    <w:p w14:paraId="0D2F992B" w14:textId="56F97EF2" w:rsidR="00E3238F" w:rsidDel="00EC684A" w:rsidRDefault="00E3238F">
      <w:pPr>
        <w:pStyle w:val="TOC2"/>
        <w:tabs>
          <w:tab w:val="right" w:leader="dot" w:pos="8900"/>
        </w:tabs>
        <w:rPr>
          <w:del w:id="241" w:author="Tom Bergeron" w:date="2022-11-11T09:01:00Z"/>
          <w:rFonts w:asciiTheme="minorHAnsi" w:eastAsiaTheme="minorEastAsia" w:hAnsiTheme="minorHAnsi" w:cstheme="minorBidi"/>
          <w:smallCaps w:val="0"/>
          <w:noProof/>
          <w:sz w:val="22"/>
          <w:szCs w:val="22"/>
        </w:rPr>
      </w:pPr>
      <w:del w:id="242" w:author="Tom Bergeron" w:date="2022-11-11T09:01:00Z">
        <w:r w:rsidRPr="00EC684A" w:rsidDel="00EC684A">
          <w:rPr>
            <w:rStyle w:val="Hyperlink"/>
            <w:noProof/>
          </w:rPr>
          <w:delText>Set Different Top and Bottom Set Point Temperatures</w:delText>
        </w:r>
        <w:r w:rsidDel="00EC684A">
          <w:rPr>
            <w:noProof/>
            <w:webHidden/>
          </w:rPr>
          <w:tab/>
          <w:delText>45</w:delText>
        </w:r>
      </w:del>
    </w:p>
    <w:p w14:paraId="7613C45C" w14:textId="47DB1264" w:rsidR="00E3238F" w:rsidDel="00EC684A" w:rsidRDefault="00E3238F">
      <w:pPr>
        <w:pStyle w:val="TOC1"/>
        <w:tabs>
          <w:tab w:val="right" w:leader="dot" w:pos="8900"/>
        </w:tabs>
        <w:rPr>
          <w:del w:id="243" w:author="Tom Bergeron" w:date="2022-11-11T09:01:00Z"/>
          <w:rFonts w:asciiTheme="minorHAnsi" w:eastAsiaTheme="minorEastAsia" w:hAnsiTheme="minorHAnsi" w:cstheme="minorBidi"/>
          <w:b w:val="0"/>
          <w:caps w:val="0"/>
          <w:noProof/>
          <w:sz w:val="22"/>
          <w:szCs w:val="22"/>
        </w:rPr>
      </w:pPr>
      <w:del w:id="244" w:author="Tom Bergeron" w:date="2022-11-11T09:01:00Z">
        <w:r w:rsidRPr="00EC684A" w:rsidDel="00EC684A">
          <w:rPr>
            <w:rStyle w:val="Hyperlink"/>
            <w:noProof/>
          </w:rPr>
          <w:delText>Profile Explorer</w:delText>
        </w:r>
        <w:r w:rsidDel="00EC684A">
          <w:rPr>
            <w:noProof/>
            <w:webHidden/>
          </w:rPr>
          <w:tab/>
          <w:delText>49</w:delText>
        </w:r>
      </w:del>
    </w:p>
    <w:p w14:paraId="6F60F109" w14:textId="008E5FC9" w:rsidR="00E3238F" w:rsidDel="00EC684A" w:rsidRDefault="00E3238F">
      <w:pPr>
        <w:pStyle w:val="TOC2"/>
        <w:tabs>
          <w:tab w:val="right" w:leader="dot" w:pos="8900"/>
        </w:tabs>
        <w:rPr>
          <w:del w:id="245" w:author="Tom Bergeron" w:date="2022-11-11T09:01:00Z"/>
          <w:rFonts w:asciiTheme="minorHAnsi" w:eastAsiaTheme="minorEastAsia" w:hAnsiTheme="minorHAnsi" w:cstheme="minorBidi"/>
          <w:smallCaps w:val="0"/>
          <w:noProof/>
          <w:sz w:val="22"/>
          <w:szCs w:val="22"/>
        </w:rPr>
      </w:pPr>
      <w:del w:id="246" w:author="Tom Bergeron" w:date="2022-11-11T09:01:00Z">
        <w:r w:rsidRPr="00EC684A" w:rsidDel="00EC684A">
          <w:rPr>
            <w:rStyle w:val="Hyperlink"/>
            <w:noProof/>
          </w:rPr>
          <w:delText>Browse for Historical Data</w:delText>
        </w:r>
        <w:r w:rsidDel="00EC684A">
          <w:rPr>
            <w:noProof/>
            <w:webHidden/>
          </w:rPr>
          <w:tab/>
          <w:delText>50</w:delText>
        </w:r>
      </w:del>
    </w:p>
    <w:p w14:paraId="750BCA98" w14:textId="4F13CC74" w:rsidR="00E3238F" w:rsidDel="00EC684A" w:rsidRDefault="00E3238F">
      <w:pPr>
        <w:pStyle w:val="TOC2"/>
        <w:tabs>
          <w:tab w:val="right" w:leader="dot" w:pos="8900"/>
        </w:tabs>
        <w:rPr>
          <w:del w:id="247" w:author="Tom Bergeron" w:date="2022-11-11T09:01:00Z"/>
          <w:rFonts w:asciiTheme="minorHAnsi" w:eastAsiaTheme="minorEastAsia" w:hAnsiTheme="minorHAnsi" w:cstheme="minorBidi"/>
          <w:smallCaps w:val="0"/>
          <w:noProof/>
          <w:sz w:val="22"/>
          <w:szCs w:val="22"/>
        </w:rPr>
      </w:pPr>
      <w:del w:id="248" w:author="Tom Bergeron" w:date="2022-11-11T09:01:00Z">
        <w:r w:rsidRPr="00EC684A" w:rsidDel="00EC684A">
          <w:rPr>
            <w:rStyle w:val="Hyperlink"/>
            <w:noProof/>
          </w:rPr>
          <w:delText>View Historical Data Over a Network (History Mode)</w:delText>
        </w:r>
        <w:r w:rsidDel="00EC684A">
          <w:rPr>
            <w:noProof/>
            <w:webHidden/>
          </w:rPr>
          <w:tab/>
          <w:delText>50</w:delText>
        </w:r>
      </w:del>
    </w:p>
    <w:p w14:paraId="606831D0" w14:textId="2243F9FB" w:rsidR="00E3238F" w:rsidDel="00EC684A" w:rsidRDefault="00E3238F">
      <w:pPr>
        <w:pStyle w:val="TOC2"/>
        <w:tabs>
          <w:tab w:val="right" w:leader="dot" w:pos="8900"/>
        </w:tabs>
        <w:rPr>
          <w:del w:id="249" w:author="Tom Bergeron" w:date="2022-11-11T09:01:00Z"/>
          <w:rFonts w:asciiTheme="minorHAnsi" w:eastAsiaTheme="minorEastAsia" w:hAnsiTheme="minorHAnsi" w:cstheme="minorBidi"/>
          <w:smallCaps w:val="0"/>
          <w:noProof/>
          <w:sz w:val="22"/>
          <w:szCs w:val="22"/>
        </w:rPr>
      </w:pPr>
      <w:del w:id="250" w:author="Tom Bergeron" w:date="2022-11-11T09:01:00Z">
        <w:r w:rsidRPr="00EC684A" w:rsidDel="00EC684A">
          <w:rPr>
            <w:rStyle w:val="Hyperlink"/>
            <w:noProof/>
          </w:rPr>
          <w:delText>Profile Explorer – Virtual Profiling</w:delText>
        </w:r>
        <w:r w:rsidDel="00EC684A">
          <w:rPr>
            <w:noProof/>
            <w:webHidden/>
          </w:rPr>
          <w:tab/>
          <w:delText>52</w:delText>
        </w:r>
      </w:del>
    </w:p>
    <w:p w14:paraId="184BD780" w14:textId="313B563B" w:rsidR="00E3238F" w:rsidDel="00EC684A" w:rsidRDefault="00E3238F">
      <w:pPr>
        <w:pStyle w:val="TOC2"/>
        <w:tabs>
          <w:tab w:val="right" w:leader="dot" w:pos="8900"/>
        </w:tabs>
        <w:rPr>
          <w:del w:id="251" w:author="Tom Bergeron" w:date="2022-11-11T09:01:00Z"/>
          <w:rFonts w:asciiTheme="minorHAnsi" w:eastAsiaTheme="minorEastAsia" w:hAnsiTheme="minorHAnsi" w:cstheme="minorBidi"/>
          <w:smallCaps w:val="0"/>
          <w:noProof/>
          <w:sz w:val="22"/>
          <w:szCs w:val="22"/>
        </w:rPr>
      </w:pPr>
      <w:del w:id="252" w:author="Tom Bergeron" w:date="2022-11-11T09:01:00Z">
        <w:r w:rsidRPr="00EC684A" w:rsidDel="00EC684A">
          <w:rPr>
            <w:rStyle w:val="Hyperlink"/>
            <w:noProof/>
          </w:rPr>
          <w:delText>Access History Data Backup Files</w:delText>
        </w:r>
        <w:r w:rsidDel="00EC684A">
          <w:rPr>
            <w:noProof/>
            <w:webHidden/>
          </w:rPr>
          <w:tab/>
          <w:delText>54</w:delText>
        </w:r>
      </w:del>
    </w:p>
    <w:p w14:paraId="3097024C" w14:textId="7B43487D" w:rsidR="00E3238F" w:rsidDel="00EC684A" w:rsidRDefault="00E3238F">
      <w:pPr>
        <w:pStyle w:val="TOC2"/>
        <w:tabs>
          <w:tab w:val="right" w:leader="dot" w:pos="8900"/>
        </w:tabs>
        <w:rPr>
          <w:del w:id="253" w:author="Tom Bergeron" w:date="2022-11-11T09:01:00Z"/>
          <w:rFonts w:asciiTheme="minorHAnsi" w:eastAsiaTheme="minorEastAsia" w:hAnsiTheme="minorHAnsi" w:cstheme="minorBidi"/>
          <w:smallCaps w:val="0"/>
          <w:noProof/>
          <w:sz w:val="22"/>
          <w:szCs w:val="22"/>
        </w:rPr>
      </w:pPr>
      <w:del w:id="254" w:author="Tom Bergeron" w:date="2022-11-11T09:01:00Z">
        <w:r w:rsidRPr="00EC684A" w:rsidDel="00EC684A">
          <w:rPr>
            <w:rStyle w:val="Hyperlink"/>
            <w:noProof/>
          </w:rPr>
          <w:delText>Insert Data Files from an Outside Source</w:delText>
        </w:r>
        <w:r w:rsidDel="00EC684A">
          <w:rPr>
            <w:noProof/>
            <w:webHidden/>
          </w:rPr>
          <w:tab/>
          <w:delText>54</w:delText>
        </w:r>
      </w:del>
    </w:p>
    <w:p w14:paraId="2C3FEB50" w14:textId="26EE7166" w:rsidR="00E3238F" w:rsidDel="00EC684A" w:rsidRDefault="00E3238F">
      <w:pPr>
        <w:pStyle w:val="TOC2"/>
        <w:tabs>
          <w:tab w:val="right" w:leader="dot" w:pos="8900"/>
        </w:tabs>
        <w:rPr>
          <w:del w:id="255" w:author="Tom Bergeron" w:date="2022-11-11T09:01:00Z"/>
          <w:rFonts w:asciiTheme="minorHAnsi" w:eastAsiaTheme="minorEastAsia" w:hAnsiTheme="minorHAnsi" w:cstheme="minorBidi"/>
          <w:smallCaps w:val="0"/>
          <w:noProof/>
          <w:sz w:val="22"/>
          <w:szCs w:val="22"/>
        </w:rPr>
      </w:pPr>
      <w:del w:id="256" w:author="Tom Bergeron" w:date="2022-11-11T09:01:00Z">
        <w:r w:rsidRPr="00EC684A" w:rsidDel="00EC684A">
          <w:rPr>
            <w:rStyle w:val="Hyperlink"/>
            <w:noProof/>
          </w:rPr>
          <w:delText>Rename Profiles</w:delText>
        </w:r>
        <w:r w:rsidDel="00EC684A">
          <w:rPr>
            <w:noProof/>
            <w:webHidden/>
          </w:rPr>
          <w:tab/>
          <w:delText>54</w:delText>
        </w:r>
      </w:del>
    </w:p>
    <w:p w14:paraId="2B331D67" w14:textId="0B079DCD" w:rsidR="00E3238F" w:rsidDel="00EC684A" w:rsidRDefault="00E3238F">
      <w:pPr>
        <w:pStyle w:val="TOC1"/>
        <w:tabs>
          <w:tab w:val="right" w:leader="dot" w:pos="8900"/>
        </w:tabs>
        <w:rPr>
          <w:del w:id="257" w:author="Tom Bergeron" w:date="2022-11-11T09:01:00Z"/>
          <w:rFonts w:asciiTheme="minorHAnsi" w:eastAsiaTheme="minorEastAsia" w:hAnsiTheme="minorHAnsi" w:cstheme="minorBidi"/>
          <w:b w:val="0"/>
          <w:caps w:val="0"/>
          <w:noProof/>
          <w:sz w:val="22"/>
          <w:szCs w:val="22"/>
        </w:rPr>
      </w:pPr>
      <w:del w:id="258" w:author="Tom Bergeron" w:date="2022-11-11T09:01:00Z">
        <w:r w:rsidRPr="00EC684A" w:rsidDel="00EC684A">
          <w:rPr>
            <w:rStyle w:val="Hyperlink"/>
            <w:noProof/>
          </w:rPr>
          <w:delText>Virtual Profiling</w:delText>
        </w:r>
        <w:r w:rsidDel="00EC684A">
          <w:rPr>
            <w:noProof/>
            <w:webHidden/>
          </w:rPr>
          <w:tab/>
          <w:delText>55</w:delText>
        </w:r>
      </w:del>
    </w:p>
    <w:p w14:paraId="62FBBAE1" w14:textId="3466660F" w:rsidR="00E3238F" w:rsidDel="00EC684A" w:rsidRDefault="00E3238F">
      <w:pPr>
        <w:pStyle w:val="TOC2"/>
        <w:tabs>
          <w:tab w:val="right" w:leader="dot" w:pos="8900"/>
        </w:tabs>
        <w:rPr>
          <w:del w:id="259" w:author="Tom Bergeron" w:date="2022-11-11T09:01:00Z"/>
          <w:rFonts w:asciiTheme="minorHAnsi" w:eastAsiaTheme="minorEastAsia" w:hAnsiTheme="minorHAnsi" w:cstheme="minorBidi"/>
          <w:smallCaps w:val="0"/>
          <w:noProof/>
          <w:sz w:val="22"/>
          <w:szCs w:val="22"/>
        </w:rPr>
      </w:pPr>
      <w:del w:id="260" w:author="Tom Bergeron" w:date="2022-11-11T09:01:00Z">
        <w:r w:rsidRPr="00EC684A" w:rsidDel="00EC684A">
          <w:rPr>
            <w:rStyle w:val="Hyperlink"/>
            <w:noProof/>
          </w:rPr>
          <w:delText>Get a Valid Baseline Profile</w:delText>
        </w:r>
        <w:r w:rsidDel="00EC684A">
          <w:rPr>
            <w:noProof/>
            <w:webHidden/>
          </w:rPr>
          <w:tab/>
          <w:delText>55</w:delText>
        </w:r>
      </w:del>
    </w:p>
    <w:p w14:paraId="6E3D27FF" w14:textId="5ED241ED" w:rsidR="00E3238F" w:rsidDel="00EC684A" w:rsidRDefault="00E3238F">
      <w:pPr>
        <w:pStyle w:val="TOC2"/>
        <w:tabs>
          <w:tab w:val="right" w:leader="dot" w:pos="8900"/>
        </w:tabs>
        <w:rPr>
          <w:del w:id="261" w:author="Tom Bergeron" w:date="2022-11-11T09:01:00Z"/>
          <w:rFonts w:asciiTheme="minorHAnsi" w:eastAsiaTheme="minorEastAsia" w:hAnsiTheme="minorHAnsi" w:cstheme="minorBidi"/>
          <w:smallCaps w:val="0"/>
          <w:noProof/>
          <w:sz w:val="22"/>
          <w:szCs w:val="22"/>
        </w:rPr>
      </w:pPr>
      <w:del w:id="262" w:author="Tom Bergeron" w:date="2022-11-11T09:01:00Z">
        <w:r w:rsidRPr="00EC684A" w:rsidDel="00EC684A">
          <w:rPr>
            <w:rStyle w:val="Hyperlink"/>
            <w:noProof/>
          </w:rPr>
          <w:delText>Create/Load a Virtual Profile</w:delText>
        </w:r>
        <w:r w:rsidDel="00EC684A">
          <w:rPr>
            <w:noProof/>
            <w:webHidden/>
          </w:rPr>
          <w:tab/>
          <w:delText>56</w:delText>
        </w:r>
      </w:del>
    </w:p>
    <w:p w14:paraId="3B344ECF" w14:textId="05FEDCB5" w:rsidR="00E3238F" w:rsidDel="00EC684A" w:rsidRDefault="00E3238F">
      <w:pPr>
        <w:pStyle w:val="TOC2"/>
        <w:tabs>
          <w:tab w:val="right" w:leader="dot" w:pos="8900"/>
        </w:tabs>
        <w:rPr>
          <w:del w:id="263" w:author="Tom Bergeron" w:date="2022-11-11T09:01:00Z"/>
          <w:rFonts w:asciiTheme="minorHAnsi" w:eastAsiaTheme="minorEastAsia" w:hAnsiTheme="minorHAnsi" w:cstheme="minorBidi"/>
          <w:smallCaps w:val="0"/>
          <w:noProof/>
          <w:sz w:val="22"/>
          <w:szCs w:val="22"/>
        </w:rPr>
      </w:pPr>
      <w:del w:id="264" w:author="Tom Bergeron" w:date="2022-11-11T09:01:00Z">
        <w:r w:rsidRPr="00EC684A" w:rsidDel="00EC684A">
          <w:rPr>
            <w:rStyle w:val="Hyperlink"/>
            <w:noProof/>
          </w:rPr>
          <w:delText>Live Mode - General Tab</w:delText>
        </w:r>
        <w:r w:rsidDel="00EC684A">
          <w:rPr>
            <w:noProof/>
            <w:webHidden/>
          </w:rPr>
          <w:tab/>
          <w:delText>57</w:delText>
        </w:r>
      </w:del>
    </w:p>
    <w:p w14:paraId="60C027B3" w14:textId="3701BB31" w:rsidR="00E3238F" w:rsidDel="00EC684A" w:rsidRDefault="00E3238F">
      <w:pPr>
        <w:pStyle w:val="TOC2"/>
        <w:tabs>
          <w:tab w:val="right" w:leader="dot" w:pos="8900"/>
        </w:tabs>
        <w:rPr>
          <w:del w:id="265" w:author="Tom Bergeron" w:date="2022-11-11T09:01:00Z"/>
          <w:rFonts w:asciiTheme="minorHAnsi" w:eastAsiaTheme="minorEastAsia" w:hAnsiTheme="minorHAnsi" w:cstheme="minorBidi"/>
          <w:smallCaps w:val="0"/>
          <w:noProof/>
          <w:sz w:val="22"/>
          <w:szCs w:val="22"/>
        </w:rPr>
      </w:pPr>
      <w:del w:id="266" w:author="Tom Bergeron" w:date="2022-11-11T09:01:00Z">
        <w:r w:rsidRPr="00EC684A" w:rsidDel="00EC684A">
          <w:rPr>
            <w:rStyle w:val="Hyperlink"/>
            <w:noProof/>
          </w:rPr>
          <w:delText>Live Mode - Description Tab</w:delText>
        </w:r>
        <w:r w:rsidDel="00EC684A">
          <w:rPr>
            <w:noProof/>
            <w:webHidden/>
          </w:rPr>
          <w:tab/>
          <w:delText>59</w:delText>
        </w:r>
      </w:del>
    </w:p>
    <w:p w14:paraId="46BFE953" w14:textId="4AB7B699" w:rsidR="00E3238F" w:rsidDel="00EC684A" w:rsidRDefault="00E3238F">
      <w:pPr>
        <w:pStyle w:val="TOC2"/>
        <w:tabs>
          <w:tab w:val="right" w:leader="dot" w:pos="8900"/>
        </w:tabs>
        <w:rPr>
          <w:del w:id="267" w:author="Tom Bergeron" w:date="2022-11-11T09:01:00Z"/>
          <w:rFonts w:asciiTheme="minorHAnsi" w:eastAsiaTheme="minorEastAsia" w:hAnsiTheme="minorHAnsi" w:cstheme="minorBidi"/>
          <w:smallCaps w:val="0"/>
          <w:noProof/>
          <w:sz w:val="22"/>
          <w:szCs w:val="22"/>
        </w:rPr>
      </w:pPr>
      <w:del w:id="268" w:author="Tom Bergeron" w:date="2022-11-11T09:01:00Z">
        <w:r w:rsidRPr="00EC684A" w:rsidDel="00EC684A">
          <w:rPr>
            <w:rStyle w:val="Hyperlink"/>
            <w:noProof/>
          </w:rPr>
          <w:delText>Verify the Virtual Profile</w:delText>
        </w:r>
        <w:r w:rsidDel="00EC684A">
          <w:rPr>
            <w:noProof/>
            <w:webHidden/>
          </w:rPr>
          <w:tab/>
          <w:delText>59</w:delText>
        </w:r>
      </w:del>
    </w:p>
    <w:p w14:paraId="4B66F330" w14:textId="66298360" w:rsidR="00E3238F" w:rsidDel="00EC684A" w:rsidRDefault="00E3238F">
      <w:pPr>
        <w:pStyle w:val="TOC2"/>
        <w:tabs>
          <w:tab w:val="right" w:leader="dot" w:pos="8900"/>
        </w:tabs>
        <w:rPr>
          <w:del w:id="269" w:author="Tom Bergeron" w:date="2022-11-11T09:01:00Z"/>
          <w:rFonts w:asciiTheme="minorHAnsi" w:eastAsiaTheme="minorEastAsia" w:hAnsiTheme="minorHAnsi" w:cstheme="minorBidi"/>
          <w:smallCaps w:val="0"/>
          <w:noProof/>
          <w:sz w:val="22"/>
          <w:szCs w:val="22"/>
        </w:rPr>
      </w:pPr>
      <w:del w:id="270" w:author="Tom Bergeron" w:date="2022-11-11T09:01:00Z">
        <w:r w:rsidRPr="00EC684A" w:rsidDel="00EC684A">
          <w:rPr>
            <w:rStyle w:val="Hyperlink"/>
            <w:noProof/>
          </w:rPr>
          <w:delText>Historical Mode</w:delText>
        </w:r>
        <w:r w:rsidDel="00EC684A">
          <w:rPr>
            <w:noProof/>
            <w:webHidden/>
          </w:rPr>
          <w:tab/>
          <w:delText>62</w:delText>
        </w:r>
      </w:del>
    </w:p>
    <w:p w14:paraId="478C50B4" w14:textId="5E196A68" w:rsidR="00E3238F" w:rsidDel="00EC684A" w:rsidRDefault="00E3238F">
      <w:pPr>
        <w:pStyle w:val="TOC2"/>
        <w:tabs>
          <w:tab w:val="right" w:leader="dot" w:pos="8900"/>
        </w:tabs>
        <w:rPr>
          <w:del w:id="271" w:author="Tom Bergeron" w:date="2022-11-11T09:01:00Z"/>
          <w:rFonts w:asciiTheme="minorHAnsi" w:eastAsiaTheme="minorEastAsia" w:hAnsiTheme="minorHAnsi" w:cstheme="minorBidi"/>
          <w:smallCaps w:val="0"/>
          <w:noProof/>
          <w:sz w:val="22"/>
          <w:szCs w:val="22"/>
        </w:rPr>
      </w:pPr>
      <w:del w:id="272" w:author="Tom Bergeron" w:date="2022-11-11T09:01:00Z">
        <w:r w:rsidRPr="00EC684A" w:rsidDel="00EC684A">
          <w:rPr>
            <w:rStyle w:val="Hyperlink"/>
            <w:noProof/>
          </w:rPr>
          <w:delText>Historical Mode - General Tab</w:delText>
        </w:r>
        <w:r w:rsidDel="00EC684A">
          <w:rPr>
            <w:noProof/>
            <w:webHidden/>
          </w:rPr>
          <w:tab/>
          <w:delText>62</w:delText>
        </w:r>
      </w:del>
    </w:p>
    <w:p w14:paraId="6D00E22E" w14:textId="21F28487" w:rsidR="00E3238F" w:rsidDel="00EC684A" w:rsidRDefault="00E3238F">
      <w:pPr>
        <w:pStyle w:val="TOC2"/>
        <w:tabs>
          <w:tab w:val="right" w:leader="dot" w:pos="8900"/>
        </w:tabs>
        <w:rPr>
          <w:del w:id="273" w:author="Tom Bergeron" w:date="2022-11-11T09:01:00Z"/>
          <w:rFonts w:asciiTheme="minorHAnsi" w:eastAsiaTheme="minorEastAsia" w:hAnsiTheme="minorHAnsi" w:cstheme="minorBidi"/>
          <w:smallCaps w:val="0"/>
          <w:noProof/>
          <w:sz w:val="22"/>
          <w:szCs w:val="22"/>
        </w:rPr>
      </w:pPr>
      <w:del w:id="274" w:author="Tom Bergeron" w:date="2022-11-11T09:01:00Z">
        <w:r w:rsidRPr="00EC684A" w:rsidDel="00EC684A">
          <w:rPr>
            <w:rStyle w:val="Hyperlink"/>
            <w:noProof/>
          </w:rPr>
          <w:delText>Historical Mode - Description Tab</w:delText>
        </w:r>
        <w:r w:rsidDel="00EC684A">
          <w:rPr>
            <w:noProof/>
            <w:webHidden/>
          </w:rPr>
          <w:tab/>
          <w:delText>65</w:delText>
        </w:r>
      </w:del>
    </w:p>
    <w:p w14:paraId="55F1E1EA" w14:textId="594097CF" w:rsidR="00E3238F" w:rsidDel="00EC684A" w:rsidRDefault="00E3238F">
      <w:pPr>
        <w:pStyle w:val="TOC1"/>
        <w:tabs>
          <w:tab w:val="right" w:leader="dot" w:pos="8900"/>
        </w:tabs>
        <w:rPr>
          <w:del w:id="275" w:author="Tom Bergeron" w:date="2022-11-11T09:01:00Z"/>
          <w:rFonts w:asciiTheme="minorHAnsi" w:eastAsiaTheme="minorEastAsia" w:hAnsiTheme="minorHAnsi" w:cstheme="minorBidi"/>
          <w:b w:val="0"/>
          <w:caps w:val="0"/>
          <w:noProof/>
          <w:sz w:val="22"/>
          <w:szCs w:val="22"/>
        </w:rPr>
      </w:pPr>
      <w:del w:id="276" w:author="Tom Bergeron" w:date="2022-11-11T09:01:00Z">
        <w:r w:rsidRPr="00EC684A" w:rsidDel="00EC684A">
          <w:rPr>
            <w:rStyle w:val="Hyperlink"/>
            <w:noProof/>
          </w:rPr>
          <w:delText>Password Protection</w:delText>
        </w:r>
        <w:r w:rsidDel="00EC684A">
          <w:rPr>
            <w:noProof/>
            <w:webHidden/>
          </w:rPr>
          <w:tab/>
          <w:delText>66</w:delText>
        </w:r>
      </w:del>
    </w:p>
    <w:p w14:paraId="3B74BABB" w14:textId="661C9BA3" w:rsidR="00E3238F" w:rsidDel="00EC684A" w:rsidRDefault="00E3238F">
      <w:pPr>
        <w:pStyle w:val="TOC1"/>
        <w:tabs>
          <w:tab w:val="right" w:leader="dot" w:pos="8900"/>
        </w:tabs>
        <w:rPr>
          <w:del w:id="277" w:author="Tom Bergeron" w:date="2022-11-11T09:01:00Z"/>
          <w:rFonts w:asciiTheme="minorHAnsi" w:eastAsiaTheme="minorEastAsia" w:hAnsiTheme="minorHAnsi" w:cstheme="minorBidi"/>
          <w:b w:val="0"/>
          <w:caps w:val="0"/>
          <w:noProof/>
          <w:sz w:val="22"/>
          <w:szCs w:val="22"/>
        </w:rPr>
      </w:pPr>
      <w:del w:id="278" w:author="Tom Bergeron" w:date="2022-11-11T09:01:00Z">
        <w:r w:rsidRPr="00EC684A" w:rsidDel="00EC684A">
          <w:rPr>
            <w:rStyle w:val="Hyperlink"/>
            <w:noProof/>
          </w:rPr>
          <w:delText>Printing</w:delText>
        </w:r>
        <w:r w:rsidDel="00EC684A">
          <w:rPr>
            <w:noProof/>
            <w:webHidden/>
          </w:rPr>
          <w:tab/>
          <w:delText>67</w:delText>
        </w:r>
      </w:del>
    </w:p>
    <w:p w14:paraId="082C60EB" w14:textId="39FF4F37" w:rsidR="00E3238F" w:rsidDel="00EC684A" w:rsidRDefault="00E3238F">
      <w:pPr>
        <w:pStyle w:val="TOC2"/>
        <w:tabs>
          <w:tab w:val="right" w:leader="dot" w:pos="8900"/>
        </w:tabs>
        <w:rPr>
          <w:del w:id="279" w:author="Tom Bergeron" w:date="2022-11-11T09:01:00Z"/>
          <w:rFonts w:asciiTheme="minorHAnsi" w:eastAsiaTheme="minorEastAsia" w:hAnsiTheme="minorHAnsi" w:cstheme="minorBidi"/>
          <w:smallCaps w:val="0"/>
          <w:noProof/>
          <w:sz w:val="22"/>
          <w:szCs w:val="22"/>
        </w:rPr>
      </w:pPr>
      <w:del w:id="280" w:author="Tom Bergeron" w:date="2022-11-11T09:01:00Z">
        <w:r w:rsidRPr="00EC684A" w:rsidDel="00EC684A">
          <w:rPr>
            <w:rStyle w:val="Hyperlink"/>
            <w:noProof/>
          </w:rPr>
          <w:delText>Portrait Mode</w:delText>
        </w:r>
        <w:r w:rsidDel="00EC684A">
          <w:rPr>
            <w:noProof/>
            <w:webHidden/>
          </w:rPr>
          <w:tab/>
          <w:delText>67</w:delText>
        </w:r>
      </w:del>
    </w:p>
    <w:p w14:paraId="298EC7B4" w14:textId="37E7615F" w:rsidR="00E3238F" w:rsidDel="00EC684A" w:rsidRDefault="00E3238F">
      <w:pPr>
        <w:pStyle w:val="TOC2"/>
        <w:tabs>
          <w:tab w:val="right" w:leader="dot" w:pos="8900"/>
        </w:tabs>
        <w:rPr>
          <w:del w:id="281" w:author="Tom Bergeron" w:date="2022-11-11T09:01:00Z"/>
          <w:rFonts w:asciiTheme="minorHAnsi" w:eastAsiaTheme="minorEastAsia" w:hAnsiTheme="minorHAnsi" w:cstheme="minorBidi"/>
          <w:smallCaps w:val="0"/>
          <w:noProof/>
          <w:sz w:val="22"/>
          <w:szCs w:val="22"/>
        </w:rPr>
      </w:pPr>
      <w:del w:id="282" w:author="Tom Bergeron" w:date="2022-11-11T09:01:00Z">
        <w:r w:rsidRPr="00EC684A" w:rsidDel="00EC684A">
          <w:rPr>
            <w:rStyle w:val="Hyperlink"/>
            <w:noProof/>
          </w:rPr>
          <w:delText>Landscape Mode</w:delText>
        </w:r>
        <w:r w:rsidDel="00EC684A">
          <w:rPr>
            <w:noProof/>
            <w:webHidden/>
          </w:rPr>
          <w:tab/>
          <w:delText>68</w:delText>
        </w:r>
      </w:del>
    </w:p>
    <w:p w14:paraId="658FFDEF" w14:textId="7D4BEA23" w:rsidR="00E3238F" w:rsidDel="00EC684A" w:rsidRDefault="00E3238F">
      <w:pPr>
        <w:pStyle w:val="TOC1"/>
        <w:tabs>
          <w:tab w:val="right" w:leader="dot" w:pos="8900"/>
        </w:tabs>
        <w:rPr>
          <w:del w:id="283" w:author="Tom Bergeron" w:date="2022-11-11T09:01:00Z"/>
          <w:rFonts w:asciiTheme="minorHAnsi" w:eastAsiaTheme="minorEastAsia" w:hAnsiTheme="minorHAnsi" w:cstheme="minorBidi"/>
          <w:b w:val="0"/>
          <w:caps w:val="0"/>
          <w:noProof/>
          <w:sz w:val="22"/>
          <w:szCs w:val="22"/>
        </w:rPr>
      </w:pPr>
      <w:del w:id="284" w:author="Tom Bergeron" w:date="2022-11-11T09:01:00Z">
        <w:r w:rsidRPr="00EC684A" w:rsidDel="00EC684A">
          <w:rPr>
            <w:rStyle w:val="Hyperlink"/>
            <w:noProof/>
          </w:rPr>
          <w:delText>Write Data to and View Data Over a Network</w:delText>
        </w:r>
        <w:r w:rsidDel="00EC684A">
          <w:rPr>
            <w:noProof/>
            <w:webHidden/>
          </w:rPr>
          <w:tab/>
          <w:delText>69</w:delText>
        </w:r>
      </w:del>
    </w:p>
    <w:p w14:paraId="600DA6D8" w14:textId="349657F4" w:rsidR="00E3238F" w:rsidDel="00EC684A" w:rsidRDefault="00E3238F">
      <w:pPr>
        <w:pStyle w:val="TOC2"/>
        <w:tabs>
          <w:tab w:val="right" w:leader="dot" w:pos="8900"/>
        </w:tabs>
        <w:rPr>
          <w:del w:id="285" w:author="Tom Bergeron" w:date="2022-11-11T09:01:00Z"/>
          <w:rFonts w:asciiTheme="minorHAnsi" w:eastAsiaTheme="minorEastAsia" w:hAnsiTheme="minorHAnsi" w:cstheme="minorBidi"/>
          <w:smallCaps w:val="0"/>
          <w:noProof/>
          <w:sz w:val="22"/>
          <w:szCs w:val="22"/>
        </w:rPr>
      </w:pPr>
      <w:del w:id="286" w:author="Tom Bergeron" w:date="2022-11-11T09:01:00Z">
        <w:r w:rsidRPr="00EC684A" w:rsidDel="00EC684A">
          <w:rPr>
            <w:rStyle w:val="Hyperlink"/>
            <w:noProof/>
          </w:rPr>
          <w:delText>Write Data to a Network Drive</w:delText>
        </w:r>
        <w:r w:rsidDel="00EC684A">
          <w:rPr>
            <w:noProof/>
            <w:webHidden/>
          </w:rPr>
          <w:tab/>
          <w:delText>69</w:delText>
        </w:r>
      </w:del>
    </w:p>
    <w:p w14:paraId="06C69153" w14:textId="5F25E178" w:rsidR="00E3238F" w:rsidDel="00EC684A" w:rsidRDefault="00E3238F">
      <w:pPr>
        <w:pStyle w:val="TOC2"/>
        <w:tabs>
          <w:tab w:val="right" w:leader="dot" w:pos="8900"/>
        </w:tabs>
        <w:rPr>
          <w:del w:id="287" w:author="Tom Bergeron" w:date="2022-11-11T09:01:00Z"/>
          <w:rFonts w:asciiTheme="minorHAnsi" w:eastAsiaTheme="minorEastAsia" w:hAnsiTheme="minorHAnsi" w:cstheme="minorBidi"/>
          <w:smallCaps w:val="0"/>
          <w:noProof/>
          <w:sz w:val="22"/>
          <w:szCs w:val="22"/>
        </w:rPr>
      </w:pPr>
      <w:del w:id="288" w:author="Tom Bergeron" w:date="2022-11-11T09:01:00Z">
        <w:r w:rsidRPr="00EC684A" w:rsidDel="00EC684A">
          <w:rPr>
            <w:rStyle w:val="Hyperlink"/>
            <w:noProof/>
          </w:rPr>
          <w:delText>Viewing Historical Data</w:delText>
        </w:r>
        <w:r w:rsidDel="00EC684A">
          <w:rPr>
            <w:noProof/>
            <w:webHidden/>
          </w:rPr>
          <w:tab/>
          <w:delText>72</w:delText>
        </w:r>
      </w:del>
    </w:p>
    <w:p w14:paraId="0AC1E35D" w14:textId="6FBDC8B3" w:rsidR="00E3238F" w:rsidDel="00EC684A" w:rsidRDefault="00E3238F">
      <w:pPr>
        <w:pStyle w:val="TOC1"/>
        <w:tabs>
          <w:tab w:val="right" w:leader="dot" w:pos="8900"/>
        </w:tabs>
        <w:rPr>
          <w:del w:id="289" w:author="Tom Bergeron" w:date="2022-11-11T09:01:00Z"/>
          <w:rFonts w:asciiTheme="minorHAnsi" w:eastAsiaTheme="minorEastAsia" w:hAnsiTheme="minorHAnsi" w:cstheme="minorBidi"/>
          <w:b w:val="0"/>
          <w:caps w:val="0"/>
          <w:noProof/>
          <w:sz w:val="22"/>
          <w:szCs w:val="22"/>
        </w:rPr>
      </w:pPr>
      <w:del w:id="290" w:author="Tom Bergeron" w:date="2022-11-11T09:01:00Z">
        <w:r w:rsidRPr="00EC684A" w:rsidDel="00EC684A">
          <w:rPr>
            <w:rStyle w:val="Hyperlink"/>
            <w:noProof/>
          </w:rPr>
          <w:delText>Messages During Profiling and Baseline Profiling</w:delText>
        </w:r>
        <w:r w:rsidDel="00EC684A">
          <w:rPr>
            <w:noProof/>
            <w:webHidden/>
          </w:rPr>
          <w:tab/>
          <w:delText>73</w:delText>
        </w:r>
      </w:del>
    </w:p>
    <w:p w14:paraId="4B3C21D4" w14:textId="4803A521" w:rsidR="00E3238F" w:rsidDel="00EC684A" w:rsidRDefault="00E3238F">
      <w:pPr>
        <w:pStyle w:val="TOC2"/>
        <w:tabs>
          <w:tab w:val="right" w:leader="dot" w:pos="8900"/>
        </w:tabs>
        <w:rPr>
          <w:del w:id="291" w:author="Tom Bergeron" w:date="2022-11-11T09:01:00Z"/>
          <w:rFonts w:asciiTheme="minorHAnsi" w:eastAsiaTheme="minorEastAsia" w:hAnsiTheme="minorHAnsi" w:cstheme="minorBidi"/>
          <w:smallCaps w:val="0"/>
          <w:noProof/>
          <w:sz w:val="22"/>
          <w:szCs w:val="22"/>
        </w:rPr>
      </w:pPr>
      <w:del w:id="292" w:author="Tom Bergeron" w:date="2022-11-11T09:01:00Z">
        <w:r w:rsidRPr="00EC684A" w:rsidDel="00EC684A">
          <w:rPr>
            <w:rStyle w:val="Hyperlink"/>
            <w:noProof/>
          </w:rPr>
          <w:delText>System Messages and Alarms</w:delText>
        </w:r>
        <w:r w:rsidDel="00EC684A">
          <w:rPr>
            <w:noProof/>
            <w:webHidden/>
          </w:rPr>
          <w:tab/>
          <w:delText>73</w:delText>
        </w:r>
      </w:del>
    </w:p>
    <w:p w14:paraId="5CEAA0F3" w14:textId="17FFFA70" w:rsidR="00E3238F" w:rsidDel="00EC684A" w:rsidRDefault="00E3238F">
      <w:pPr>
        <w:pStyle w:val="TOC2"/>
        <w:tabs>
          <w:tab w:val="right" w:leader="dot" w:pos="8900"/>
        </w:tabs>
        <w:rPr>
          <w:del w:id="293" w:author="Tom Bergeron" w:date="2022-11-11T09:01:00Z"/>
          <w:rFonts w:asciiTheme="minorHAnsi" w:eastAsiaTheme="minorEastAsia" w:hAnsiTheme="minorHAnsi" w:cstheme="minorBidi"/>
          <w:smallCaps w:val="0"/>
          <w:noProof/>
          <w:sz w:val="22"/>
          <w:szCs w:val="22"/>
        </w:rPr>
      </w:pPr>
      <w:del w:id="294" w:author="Tom Bergeron" w:date="2022-11-11T09:01:00Z">
        <w:r w:rsidRPr="00EC684A" w:rsidDel="00EC684A">
          <w:rPr>
            <w:rStyle w:val="Hyperlink"/>
            <w:noProof/>
          </w:rPr>
          <w:delText>Alarms and Messages During Virtual Profiling</w:delText>
        </w:r>
        <w:r w:rsidDel="00EC684A">
          <w:rPr>
            <w:noProof/>
            <w:webHidden/>
          </w:rPr>
          <w:tab/>
          <w:delText>74</w:delText>
        </w:r>
      </w:del>
    </w:p>
    <w:p w14:paraId="302D6970" w14:textId="3CC4B833" w:rsidR="00E3238F" w:rsidDel="00EC684A" w:rsidRDefault="00E3238F">
      <w:pPr>
        <w:pStyle w:val="TOC1"/>
        <w:tabs>
          <w:tab w:val="right" w:leader="dot" w:pos="8900"/>
        </w:tabs>
        <w:rPr>
          <w:del w:id="295" w:author="Tom Bergeron" w:date="2022-11-11T09:01:00Z"/>
          <w:rFonts w:asciiTheme="minorHAnsi" w:eastAsiaTheme="minorEastAsia" w:hAnsiTheme="minorHAnsi" w:cstheme="minorBidi"/>
          <w:b w:val="0"/>
          <w:caps w:val="0"/>
          <w:noProof/>
          <w:sz w:val="22"/>
          <w:szCs w:val="22"/>
        </w:rPr>
      </w:pPr>
      <w:del w:id="296" w:author="Tom Bergeron" w:date="2022-11-11T09:01:00Z">
        <w:r w:rsidRPr="00EC684A" w:rsidDel="00EC684A">
          <w:rPr>
            <w:rStyle w:val="Hyperlink"/>
            <w:noProof/>
          </w:rPr>
          <w:delText>Communicate with Oven Controllers</w:delText>
        </w:r>
        <w:r w:rsidDel="00EC684A">
          <w:rPr>
            <w:noProof/>
            <w:webHidden/>
          </w:rPr>
          <w:tab/>
          <w:delText>75</w:delText>
        </w:r>
      </w:del>
    </w:p>
    <w:p w14:paraId="5932BB63" w14:textId="0118140A" w:rsidR="00E3238F" w:rsidDel="00EC684A" w:rsidRDefault="00E3238F">
      <w:pPr>
        <w:pStyle w:val="TOC2"/>
        <w:tabs>
          <w:tab w:val="right" w:leader="dot" w:pos="8900"/>
        </w:tabs>
        <w:rPr>
          <w:del w:id="297" w:author="Tom Bergeron" w:date="2022-11-11T09:01:00Z"/>
          <w:rFonts w:asciiTheme="minorHAnsi" w:eastAsiaTheme="minorEastAsia" w:hAnsiTheme="minorHAnsi" w:cstheme="minorBidi"/>
          <w:smallCaps w:val="0"/>
          <w:noProof/>
          <w:sz w:val="22"/>
          <w:szCs w:val="22"/>
        </w:rPr>
      </w:pPr>
      <w:del w:id="298" w:author="Tom Bergeron" w:date="2022-11-11T09:01:00Z">
        <w:r w:rsidRPr="00EC684A" w:rsidDel="00EC684A">
          <w:rPr>
            <w:rStyle w:val="Hyperlink"/>
            <w:noProof/>
          </w:rPr>
          <w:delText>Confirm Oven Communications</w:delText>
        </w:r>
        <w:r w:rsidDel="00EC684A">
          <w:rPr>
            <w:noProof/>
            <w:webHidden/>
          </w:rPr>
          <w:tab/>
          <w:delText>76</w:delText>
        </w:r>
      </w:del>
    </w:p>
    <w:p w14:paraId="0A4BACAB" w14:textId="37490C56" w:rsidR="00E3238F" w:rsidDel="00EC684A" w:rsidRDefault="00E3238F">
      <w:pPr>
        <w:pStyle w:val="TOC2"/>
        <w:tabs>
          <w:tab w:val="right" w:leader="dot" w:pos="8900"/>
        </w:tabs>
        <w:rPr>
          <w:del w:id="299" w:author="Tom Bergeron" w:date="2022-11-11T09:01:00Z"/>
          <w:rFonts w:asciiTheme="minorHAnsi" w:eastAsiaTheme="minorEastAsia" w:hAnsiTheme="minorHAnsi" w:cstheme="minorBidi"/>
          <w:smallCaps w:val="0"/>
          <w:noProof/>
          <w:sz w:val="22"/>
          <w:szCs w:val="22"/>
        </w:rPr>
      </w:pPr>
      <w:del w:id="300" w:author="Tom Bergeron" w:date="2022-11-11T09:01:00Z">
        <w:r w:rsidRPr="00EC684A" w:rsidDel="00EC684A">
          <w:rPr>
            <w:rStyle w:val="Hyperlink"/>
            <w:noProof/>
          </w:rPr>
          <w:delText>Configure Software for Oven Communication</w:delText>
        </w:r>
        <w:r w:rsidDel="00EC684A">
          <w:rPr>
            <w:noProof/>
            <w:webHidden/>
          </w:rPr>
          <w:tab/>
          <w:delText>77</w:delText>
        </w:r>
      </w:del>
    </w:p>
    <w:p w14:paraId="142BDE96" w14:textId="611B9A6C" w:rsidR="00E3238F" w:rsidDel="00EC684A" w:rsidRDefault="00E3238F">
      <w:pPr>
        <w:pStyle w:val="TOC2"/>
        <w:tabs>
          <w:tab w:val="right" w:leader="dot" w:pos="8900"/>
        </w:tabs>
        <w:rPr>
          <w:del w:id="301" w:author="Tom Bergeron" w:date="2022-11-11T09:01:00Z"/>
          <w:rFonts w:asciiTheme="minorHAnsi" w:eastAsiaTheme="minorEastAsia" w:hAnsiTheme="minorHAnsi" w:cstheme="minorBidi"/>
          <w:smallCaps w:val="0"/>
          <w:noProof/>
          <w:sz w:val="22"/>
          <w:szCs w:val="22"/>
        </w:rPr>
      </w:pPr>
      <w:del w:id="302" w:author="Tom Bergeron" w:date="2022-11-11T09:01:00Z">
        <w:r w:rsidRPr="00EC684A" w:rsidDel="00EC684A">
          <w:rPr>
            <w:rStyle w:val="Hyperlink"/>
            <w:noProof/>
          </w:rPr>
          <w:delText>Use a Base Oven Recipe With Oven Communication</w:delText>
        </w:r>
        <w:r w:rsidDel="00EC684A">
          <w:rPr>
            <w:noProof/>
            <w:webHidden/>
          </w:rPr>
          <w:tab/>
          <w:delText>77</w:delText>
        </w:r>
      </w:del>
    </w:p>
    <w:p w14:paraId="7206D863" w14:textId="49F5A39F" w:rsidR="00E3238F" w:rsidDel="00EC684A" w:rsidRDefault="00E3238F">
      <w:pPr>
        <w:pStyle w:val="TOC2"/>
        <w:tabs>
          <w:tab w:val="right" w:leader="dot" w:pos="8900"/>
        </w:tabs>
        <w:rPr>
          <w:del w:id="303" w:author="Tom Bergeron" w:date="2022-11-11T09:01:00Z"/>
          <w:rFonts w:asciiTheme="minorHAnsi" w:eastAsiaTheme="minorEastAsia" w:hAnsiTheme="minorHAnsi" w:cstheme="minorBidi"/>
          <w:smallCaps w:val="0"/>
          <w:noProof/>
          <w:sz w:val="22"/>
          <w:szCs w:val="22"/>
        </w:rPr>
      </w:pPr>
      <w:del w:id="304" w:author="Tom Bergeron" w:date="2022-11-11T09:01:00Z">
        <w:r w:rsidRPr="00EC684A" w:rsidDel="00EC684A">
          <w:rPr>
            <w:rStyle w:val="Hyperlink"/>
            <w:noProof/>
          </w:rPr>
          <w:delText>Run a Profile Using Oven Communication</w:delText>
        </w:r>
        <w:r w:rsidDel="00EC684A">
          <w:rPr>
            <w:noProof/>
            <w:webHidden/>
          </w:rPr>
          <w:tab/>
          <w:delText>78</w:delText>
        </w:r>
      </w:del>
    </w:p>
    <w:p w14:paraId="0BA83B24" w14:textId="67A55AA3" w:rsidR="00E3238F" w:rsidDel="00EC684A" w:rsidRDefault="00E3238F">
      <w:pPr>
        <w:pStyle w:val="TOC2"/>
        <w:tabs>
          <w:tab w:val="right" w:leader="dot" w:pos="8900"/>
        </w:tabs>
        <w:rPr>
          <w:del w:id="305" w:author="Tom Bergeron" w:date="2022-11-11T09:01:00Z"/>
          <w:rFonts w:asciiTheme="minorHAnsi" w:eastAsiaTheme="minorEastAsia" w:hAnsiTheme="minorHAnsi" w:cstheme="minorBidi"/>
          <w:smallCaps w:val="0"/>
          <w:noProof/>
          <w:sz w:val="22"/>
          <w:szCs w:val="22"/>
        </w:rPr>
      </w:pPr>
      <w:del w:id="306" w:author="Tom Bergeron" w:date="2022-11-11T09:01:00Z">
        <w:r w:rsidRPr="00EC684A" w:rsidDel="00EC684A">
          <w:rPr>
            <w:rStyle w:val="Hyperlink"/>
            <w:noProof/>
          </w:rPr>
          <w:delText>Start a Virtual Profile With Oven Communication</w:delText>
        </w:r>
        <w:r w:rsidDel="00EC684A">
          <w:rPr>
            <w:noProof/>
            <w:webHidden/>
          </w:rPr>
          <w:tab/>
          <w:delText>80</w:delText>
        </w:r>
      </w:del>
    </w:p>
    <w:p w14:paraId="4FF17A37" w14:textId="3E92C3AE" w:rsidR="00E3238F" w:rsidDel="00EC684A" w:rsidRDefault="00E3238F">
      <w:pPr>
        <w:pStyle w:val="TOC2"/>
        <w:tabs>
          <w:tab w:val="right" w:leader="dot" w:pos="8900"/>
        </w:tabs>
        <w:rPr>
          <w:del w:id="307" w:author="Tom Bergeron" w:date="2022-11-11T09:01:00Z"/>
          <w:rFonts w:asciiTheme="minorHAnsi" w:eastAsiaTheme="minorEastAsia" w:hAnsiTheme="minorHAnsi" w:cstheme="minorBidi"/>
          <w:smallCaps w:val="0"/>
          <w:noProof/>
          <w:sz w:val="22"/>
          <w:szCs w:val="22"/>
        </w:rPr>
      </w:pPr>
      <w:del w:id="308" w:author="Tom Bergeron" w:date="2022-11-11T09:01:00Z">
        <w:r w:rsidRPr="00EC684A" w:rsidDel="00EC684A">
          <w:rPr>
            <w:rStyle w:val="Hyperlink"/>
            <w:noProof/>
          </w:rPr>
          <w:delText>Base Oven Recipe Automatic Verification</w:delText>
        </w:r>
        <w:r w:rsidDel="00EC684A">
          <w:rPr>
            <w:noProof/>
            <w:webHidden/>
          </w:rPr>
          <w:tab/>
          <w:delText>81</w:delText>
        </w:r>
      </w:del>
    </w:p>
    <w:p w14:paraId="7DEA7B46" w14:textId="4DE76F22" w:rsidR="00E3238F" w:rsidDel="00EC684A" w:rsidRDefault="00E3238F">
      <w:pPr>
        <w:pStyle w:val="TOC1"/>
        <w:tabs>
          <w:tab w:val="right" w:leader="dot" w:pos="8900"/>
        </w:tabs>
        <w:rPr>
          <w:del w:id="309" w:author="Tom Bergeron" w:date="2022-11-11T09:01:00Z"/>
          <w:rFonts w:asciiTheme="minorHAnsi" w:eastAsiaTheme="minorEastAsia" w:hAnsiTheme="minorHAnsi" w:cstheme="minorBidi"/>
          <w:b w:val="0"/>
          <w:caps w:val="0"/>
          <w:noProof/>
          <w:sz w:val="22"/>
          <w:szCs w:val="22"/>
        </w:rPr>
      </w:pPr>
      <w:del w:id="310" w:author="Tom Bergeron" w:date="2022-11-11T09:01:00Z">
        <w:r w:rsidRPr="00EC684A" w:rsidDel="00EC684A">
          <w:rPr>
            <w:rStyle w:val="Hyperlink"/>
            <w:noProof/>
          </w:rPr>
          <w:delText>Dual Lane Systems And Functionality</w:delText>
        </w:r>
        <w:r w:rsidDel="00EC684A">
          <w:rPr>
            <w:noProof/>
            <w:webHidden/>
          </w:rPr>
          <w:tab/>
          <w:delText>82</w:delText>
        </w:r>
      </w:del>
    </w:p>
    <w:p w14:paraId="278830D4" w14:textId="3F5632C9" w:rsidR="00E3238F" w:rsidDel="00EC684A" w:rsidRDefault="00E3238F">
      <w:pPr>
        <w:pStyle w:val="TOC2"/>
        <w:tabs>
          <w:tab w:val="right" w:leader="dot" w:pos="8900"/>
        </w:tabs>
        <w:rPr>
          <w:del w:id="311" w:author="Tom Bergeron" w:date="2022-11-11T09:01:00Z"/>
          <w:rFonts w:asciiTheme="minorHAnsi" w:eastAsiaTheme="minorEastAsia" w:hAnsiTheme="minorHAnsi" w:cstheme="minorBidi"/>
          <w:smallCaps w:val="0"/>
          <w:noProof/>
          <w:sz w:val="22"/>
          <w:szCs w:val="22"/>
        </w:rPr>
      </w:pPr>
      <w:del w:id="312" w:author="Tom Bergeron" w:date="2022-11-11T09:01:00Z">
        <w:r w:rsidRPr="00EC684A" w:rsidDel="00EC684A">
          <w:rPr>
            <w:rStyle w:val="Hyperlink"/>
            <w:noProof/>
          </w:rPr>
          <w:delText>Dual Lane Dual Systems</w:delText>
        </w:r>
        <w:r w:rsidDel="00EC684A">
          <w:rPr>
            <w:noProof/>
            <w:webHidden/>
          </w:rPr>
          <w:tab/>
          <w:delText>82</w:delText>
        </w:r>
      </w:del>
    </w:p>
    <w:p w14:paraId="2EC60D5C" w14:textId="0201D154" w:rsidR="00E3238F" w:rsidDel="00EC684A" w:rsidRDefault="00E3238F">
      <w:pPr>
        <w:pStyle w:val="TOC2"/>
        <w:tabs>
          <w:tab w:val="right" w:leader="dot" w:pos="8900"/>
        </w:tabs>
        <w:rPr>
          <w:del w:id="313" w:author="Tom Bergeron" w:date="2022-11-11T09:01:00Z"/>
          <w:rFonts w:asciiTheme="minorHAnsi" w:eastAsiaTheme="minorEastAsia" w:hAnsiTheme="minorHAnsi" w:cstheme="minorBidi"/>
          <w:smallCaps w:val="0"/>
          <w:noProof/>
          <w:sz w:val="22"/>
          <w:szCs w:val="22"/>
        </w:rPr>
      </w:pPr>
      <w:del w:id="314" w:author="Tom Bergeron" w:date="2022-11-11T09:01:00Z">
        <w:r w:rsidRPr="00EC684A" w:rsidDel="00EC684A">
          <w:rPr>
            <w:rStyle w:val="Hyperlink"/>
            <w:noProof/>
          </w:rPr>
          <w:delText>Configure Dual Lane Systems</w:delText>
        </w:r>
        <w:r w:rsidDel="00EC684A">
          <w:rPr>
            <w:noProof/>
            <w:webHidden/>
          </w:rPr>
          <w:tab/>
          <w:delText>83</w:delText>
        </w:r>
      </w:del>
    </w:p>
    <w:p w14:paraId="7EFB3BD0" w14:textId="6D424D64" w:rsidR="00E3238F" w:rsidDel="00EC684A" w:rsidRDefault="00E3238F">
      <w:pPr>
        <w:pStyle w:val="TOC1"/>
        <w:tabs>
          <w:tab w:val="right" w:leader="dot" w:pos="8900"/>
        </w:tabs>
        <w:rPr>
          <w:del w:id="315" w:author="Tom Bergeron" w:date="2022-11-11T09:01:00Z"/>
          <w:rFonts w:asciiTheme="minorHAnsi" w:eastAsiaTheme="minorEastAsia" w:hAnsiTheme="minorHAnsi" w:cstheme="minorBidi"/>
          <w:b w:val="0"/>
          <w:caps w:val="0"/>
          <w:noProof/>
          <w:sz w:val="22"/>
          <w:szCs w:val="22"/>
        </w:rPr>
      </w:pPr>
      <w:del w:id="316" w:author="Tom Bergeron" w:date="2022-11-11T09:01:00Z">
        <w:r w:rsidRPr="00EC684A" w:rsidDel="00EC684A">
          <w:rPr>
            <w:rStyle w:val="Hyperlink"/>
            <w:noProof/>
          </w:rPr>
          <w:delText>Software Options</w:delText>
        </w:r>
        <w:r w:rsidDel="00EC684A">
          <w:rPr>
            <w:noProof/>
            <w:webHidden/>
          </w:rPr>
          <w:tab/>
          <w:delText>86</w:delText>
        </w:r>
      </w:del>
    </w:p>
    <w:p w14:paraId="0732A003" w14:textId="41A77853" w:rsidR="00E3238F" w:rsidDel="00EC684A" w:rsidRDefault="00E3238F">
      <w:pPr>
        <w:pStyle w:val="TOC2"/>
        <w:tabs>
          <w:tab w:val="right" w:leader="dot" w:pos="8900"/>
        </w:tabs>
        <w:rPr>
          <w:del w:id="317" w:author="Tom Bergeron" w:date="2022-11-11T09:01:00Z"/>
          <w:rFonts w:asciiTheme="minorHAnsi" w:eastAsiaTheme="minorEastAsia" w:hAnsiTheme="minorHAnsi" w:cstheme="minorBidi"/>
          <w:smallCaps w:val="0"/>
          <w:noProof/>
          <w:sz w:val="22"/>
          <w:szCs w:val="22"/>
        </w:rPr>
      </w:pPr>
      <w:del w:id="318" w:author="Tom Bergeron" w:date="2022-11-11T09:01:00Z">
        <w:r w:rsidRPr="00EC684A" w:rsidDel="00EC684A">
          <w:rPr>
            <w:rStyle w:val="Hyperlink"/>
            <w:noProof/>
          </w:rPr>
          <w:delText>Navigator</w:delText>
        </w:r>
        <w:r w:rsidDel="00EC684A">
          <w:rPr>
            <w:noProof/>
            <w:webHidden/>
          </w:rPr>
          <w:tab/>
          <w:delText>86</w:delText>
        </w:r>
      </w:del>
    </w:p>
    <w:p w14:paraId="3C3159E6" w14:textId="51D9DE26" w:rsidR="00E3238F" w:rsidDel="00EC684A" w:rsidRDefault="00E3238F">
      <w:pPr>
        <w:pStyle w:val="TOC2"/>
        <w:tabs>
          <w:tab w:val="right" w:leader="dot" w:pos="8900"/>
        </w:tabs>
        <w:rPr>
          <w:del w:id="319" w:author="Tom Bergeron" w:date="2022-11-11T09:01:00Z"/>
          <w:rFonts w:asciiTheme="minorHAnsi" w:eastAsiaTheme="minorEastAsia" w:hAnsiTheme="minorHAnsi" w:cstheme="minorBidi"/>
          <w:smallCaps w:val="0"/>
          <w:noProof/>
          <w:sz w:val="22"/>
          <w:szCs w:val="22"/>
        </w:rPr>
      </w:pPr>
      <w:del w:id="320" w:author="Tom Bergeron" w:date="2022-11-11T09:01:00Z">
        <w:r w:rsidRPr="00EC684A" w:rsidDel="00EC684A">
          <w:rPr>
            <w:rStyle w:val="Hyperlink"/>
            <w:noProof/>
          </w:rPr>
          <w:delText>Auto-Focus</w:delText>
        </w:r>
        <w:r w:rsidDel="00EC684A">
          <w:rPr>
            <w:noProof/>
            <w:webHidden/>
          </w:rPr>
          <w:tab/>
          <w:delText>86</w:delText>
        </w:r>
      </w:del>
    </w:p>
    <w:p w14:paraId="4C5298FB" w14:textId="14C1791B" w:rsidR="00E3238F" w:rsidDel="00EC684A" w:rsidRDefault="00E3238F">
      <w:pPr>
        <w:pStyle w:val="TOC2"/>
        <w:tabs>
          <w:tab w:val="right" w:leader="dot" w:pos="8900"/>
        </w:tabs>
        <w:rPr>
          <w:del w:id="321" w:author="Tom Bergeron" w:date="2022-11-11T09:01:00Z"/>
          <w:rFonts w:asciiTheme="minorHAnsi" w:eastAsiaTheme="minorEastAsia" w:hAnsiTheme="minorHAnsi" w:cstheme="minorBidi"/>
          <w:smallCaps w:val="0"/>
          <w:noProof/>
          <w:sz w:val="22"/>
          <w:szCs w:val="22"/>
        </w:rPr>
      </w:pPr>
      <w:del w:id="322" w:author="Tom Bergeron" w:date="2022-11-11T09:01:00Z">
        <w:r w:rsidRPr="00EC684A" w:rsidDel="00EC684A">
          <w:rPr>
            <w:rStyle w:val="Hyperlink"/>
            <w:noProof/>
          </w:rPr>
          <w:delText>Navigator/Auto</w:delText>
        </w:r>
        <w:r w:rsidRPr="00EC684A" w:rsidDel="00EC684A">
          <w:rPr>
            <w:rStyle w:val="Hyperlink"/>
            <w:noProof/>
          </w:rPr>
          <w:noBreakHyphen/>
          <w:delText>Focus Power</w:delText>
        </w:r>
        <w:r w:rsidDel="00EC684A">
          <w:rPr>
            <w:noProof/>
            <w:webHidden/>
          </w:rPr>
          <w:tab/>
          <w:delText>86</w:delText>
        </w:r>
      </w:del>
    </w:p>
    <w:p w14:paraId="17C3B984" w14:textId="41669871" w:rsidR="00E3238F" w:rsidDel="00EC684A" w:rsidRDefault="00E3238F">
      <w:pPr>
        <w:pStyle w:val="TOC2"/>
        <w:tabs>
          <w:tab w:val="right" w:leader="dot" w:pos="8900"/>
        </w:tabs>
        <w:rPr>
          <w:del w:id="323" w:author="Tom Bergeron" w:date="2022-11-11T09:01:00Z"/>
          <w:rFonts w:asciiTheme="minorHAnsi" w:eastAsiaTheme="minorEastAsia" w:hAnsiTheme="minorHAnsi" w:cstheme="minorBidi"/>
          <w:smallCaps w:val="0"/>
          <w:noProof/>
          <w:sz w:val="22"/>
          <w:szCs w:val="22"/>
        </w:rPr>
      </w:pPr>
      <w:del w:id="324" w:author="Tom Bergeron" w:date="2022-11-11T09:01:00Z">
        <w:r w:rsidRPr="00EC684A" w:rsidDel="00EC684A">
          <w:rPr>
            <w:rStyle w:val="Hyperlink"/>
            <w:noProof/>
          </w:rPr>
          <w:delText>Sweet Spot</w:delText>
        </w:r>
        <w:r w:rsidDel="00EC684A">
          <w:rPr>
            <w:noProof/>
            <w:webHidden/>
          </w:rPr>
          <w:tab/>
          <w:delText>86</w:delText>
        </w:r>
      </w:del>
    </w:p>
    <w:p w14:paraId="4AB0B8BF" w14:textId="7F8FCADC" w:rsidR="00E3238F" w:rsidDel="00EC684A" w:rsidRDefault="00E3238F">
      <w:pPr>
        <w:pStyle w:val="TOC2"/>
        <w:tabs>
          <w:tab w:val="right" w:leader="dot" w:pos="8900"/>
        </w:tabs>
        <w:rPr>
          <w:del w:id="325" w:author="Tom Bergeron" w:date="2022-11-11T09:01:00Z"/>
          <w:rFonts w:asciiTheme="minorHAnsi" w:eastAsiaTheme="minorEastAsia" w:hAnsiTheme="minorHAnsi" w:cstheme="minorBidi"/>
          <w:smallCaps w:val="0"/>
          <w:noProof/>
          <w:sz w:val="22"/>
          <w:szCs w:val="22"/>
        </w:rPr>
      </w:pPr>
      <w:del w:id="326" w:author="Tom Bergeron" w:date="2022-11-11T09:01:00Z">
        <w:r w:rsidRPr="00EC684A" w:rsidDel="00EC684A">
          <w:rPr>
            <w:rStyle w:val="Hyperlink"/>
            <w:noProof/>
          </w:rPr>
          <w:delText>Statistical Process Control Charts</w:delText>
        </w:r>
        <w:r w:rsidDel="00EC684A">
          <w:rPr>
            <w:noProof/>
            <w:webHidden/>
          </w:rPr>
          <w:tab/>
          <w:delText>86</w:delText>
        </w:r>
      </w:del>
    </w:p>
    <w:p w14:paraId="78AC4F46" w14:textId="311FECDE" w:rsidR="00E3238F" w:rsidDel="00EC684A" w:rsidRDefault="00E3238F">
      <w:pPr>
        <w:pStyle w:val="TOC2"/>
        <w:tabs>
          <w:tab w:val="right" w:leader="dot" w:pos="8900"/>
        </w:tabs>
        <w:rPr>
          <w:del w:id="327" w:author="Tom Bergeron" w:date="2022-11-11T09:01:00Z"/>
          <w:rFonts w:asciiTheme="minorHAnsi" w:eastAsiaTheme="minorEastAsia" w:hAnsiTheme="minorHAnsi" w:cstheme="minorBidi"/>
          <w:smallCaps w:val="0"/>
          <w:noProof/>
          <w:sz w:val="22"/>
          <w:szCs w:val="22"/>
        </w:rPr>
      </w:pPr>
      <w:del w:id="328" w:author="Tom Bergeron" w:date="2022-11-11T09:01:00Z">
        <w:r w:rsidRPr="00EC684A" w:rsidDel="00EC684A">
          <w:rPr>
            <w:rStyle w:val="Hyperlink"/>
            <w:noProof/>
          </w:rPr>
          <w:delText>Live Data Output</w:delText>
        </w:r>
        <w:r w:rsidDel="00EC684A">
          <w:rPr>
            <w:noProof/>
            <w:webHidden/>
          </w:rPr>
          <w:tab/>
          <w:delText>86</w:delText>
        </w:r>
      </w:del>
    </w:p>
    <w:p w14:paraId="056A331C" w14:textId="05C2A843" w:rsidR="00E3238F" w:rsidDel="00EC684A" w:rsidRDefault="00E3238F">
      <w:pPr>
        <w:pStyle w:val="TOC2"/>
        <w:tabs>
          <w:tab w:val="right" w:leader="dot" w:pos="8900"/>
        </w:tabs>
        <w:rPr>
          <w:del w:id="329" w:author="Tom Bergeron" w:date="2022-11-11T09:01:00Z"/>
          <w:rFonts w:asciiTheme="minorHAnsi" w:eastAsiaTheme="minorEastAsia" w:hAnsiTheme="minorHAnsi" w:cstheme="minorBidi"/>
          <w:smallCaps w:val="0"/>
          <w:noProof/>
          <w:sz w:val="22"/>
          <w:szCs w:val="22"/>
        </w:rPr>
      </w:pPr>
      <w:del w:id="330" w:author="Tom Bergeron" w:date="2022-11-11T09:01:00Z">
        <w:r w:rsidRPr="00EC684A" w:rsidDel="00EC684A">
          <w:rPr>
            <w:rStyle w:val="Hyperlink"/>
            <w:noProof/>
          </w:rPr>
          <w:delText>Centralized Process Window Control</w:delText>
        </w:r>
        <w:r w:rsidDel="00EC684A">
          <w:rPr>
            <w:noProof/>
            <w:webHidden/>
          </w:rPr>
          <w:tab/>
          <w:delText>87</w:delText>
        </w:r>
      </w:del>
    </w:p>
    <w:p w14:paraId="56376441" w14:textId="44D85BDD" w:rsidR="00E3238F" w:rsidDel="00EC684A" w:rsidRDefault="00E3238F">
      <w:pPr>
        <w:pStyle w:val="TOC1"/>
        <w:tabs>
          <w:tab w:val="right" w:leader="dot" w:pos="8900"/>
        </w:tabs>
        <w:rPr>
          <w:del w:id="331" w:author="Tom Bergeron" w:date="2022-11-11T09:01:00Z"/>
          <w:rFonts w:asciiTheme="minorHAnsi" w:eastAsiaTheme="minorEastAsia" w:hAnsiTheme="minorHAnsi" w:cstheme="minorBidi"/>
          <w:b w:val="0"/>
          <w:caps w:val="0"/>
          <w:noProof/>
          <w:sz w:val="22"/>
          <w:szCs w:val="22"/>
        </w:rPr>
      </w:pPr>
      <w:del w:id="332" w:author="Tom Bergeron" w:date="2022-11-11T09:01:00Z">
        <w:r w:rsidRPr="00EC684A" w:rsidDel="00EC684A">
          <w:rPr>
            <w:rStyle w:val="Hyperlink"/>
            <w:noProof/>
          </w:rPr>
          <w:delText>Use Navigator to Optimize Profiles</w:delText>
        </w:r>
        <w:r w:rsidDel="00EC684A">
          <w:rPr>
            <w:noProof/>
            <w:webHidden/>
          </w:rPr>
          <w:tab/>
          <w:delText>88</w:delText>
        </w:r>
      </w:del>
    </w:p>
    <w:p w14:paraId="260DFC77" w14:textId="1D32D0E9" w:rsidR="00E3238F" w:rsidDel="00EC684A" w:rsidRDefault="00E3238F">
      <w:pPr>
        <w:pStyle w:val="TOC1"/>
        <w:tabs>
          <w:tab w:val="right" w:leader="dot" w:pos="8900"/>
        </w:tabs>
        <w:rPr>
          <w:del w:id="333" w:author="Tom Bergeron" w:date="2022-11-11T09:01:00Z"/>
          <w:rFonts w:asciiTheme="minorHAnsi" w:eastAsiaTheme="minorEastAsia" w:hAnsiTheme="minorHAnsi" w:cstheme="minorBidi"/>
          <w:b w:val="0"/>
          <w:caps w:val="0"/>
          <w:noProof/>
          <w:sz w:val="22"/>
          <w:szCs w:val="22"/>
        </w:rPr>
      </w:pPr>
      <w:del w:id="334" w:author="Tom Bergeron" w:date="2022-11-11T09:01:00Z">
        <w:r w:rsidRPr="00EC684A" w:rsidDel="00EC684A">
          <w:rPr>
            <w:rStyle w:val="Hyperlink"/>
            <w:noProof/>
          </w:rPr>
          <w:delText>Use Auto-Focus</w:delText>
        </w:r>
        <w:r w:rsidDel="00EC684A">
          <w:rPr>
            <w:noProof/>
            <w:webHidden/>
          </w:rPr>
          <w:tab/>
          <w:delText>89</w:delText>
        </w:r>
      </w:del>
    </w:p>
    <w:p w14:paraId="019B1576" w14:textId="4D9A774E" w:rsidR="00E3238F" w:rsidDel="00EC684A" w:rsidRDefault="00E3238F">
      <w:pPr>
        <w:pStyle w:val="TOC2"/>
        <w:tabs>
          <w:tab w:val="right" w:leader="dot" w:pos="8900"/>
        </w:tabs>
        <w:rPr>
          <w:del w:id="335" w:author="Tom Bergeron" w:date="2022-11-11T09:01:00Z"/>
          <w:rFonts w:asciiTheme="minorHAnsi" w:eastAsiaTheme="minorEastAsia" w:hAnsiTheme="minorHAnsi" w:cstheme="minorBidi"/>
          <w:smallCaps w:val="0"/>
          <w:noProof/>
          <w:sz w:val="22"/>
          <w:szCs w:val="22"/>
        </w:rPr>
      </w:pPr>
      <w:del w:id="336" w:author="Tom Bergeron" w:date="2022-11-11T09:01:00Z">
        <w:r w:rsidRPr="00EC684A" w:rsidDel="00EC684A">
          <w:rPr>
            <w:rStyle w:val="Hyperlink"/>
            <w:noProof/>
          </w:rPr>
          <w:delText>Auto-Focus Tab</w:delText>
        </w:r>
        <w:r w:rsidDel="00EC684A">
          <w:rPr>
            <w:noProof/>
            <w:webHidden/>
          </w:rPr>
          <w:tab/>
          <w:delText>89</w:delText>
        </w:r>
      </w:del>
    </w:p>
    <w:p w14:paraId="3592F422" w14:textId="7B728F35" w:rsidR="00E3238F" w:rsidDel="00EC684A" w:rsidRDefault="00E3238F">
      <w:pPr>
        <w:pStyle w:val="TOC2"/>
        <w:tabs>
          <w:tab w:val="right" w:leader="dot" w:pos="8900"/>
        </w:tabs>
        <w:rPr>
          <w:del w:id="337" w:author="Tom Bergeron" w:date="2022-11-11T09:01:00Z"/>
          <w:rFonts w:asciiTheme="minorHAnsi" w:eastAsiaTheme="minorEastAsia" w:hAnsiTheme="minorHAnsi" w:cstheme="minorBidi"/>
          <w:smallCaps w:val="0"/>
          <w:noProof/>
          <w:sz w:val="22"/>
          <w:szCs w:val="22"/>
        </w:rPr>
      </w:pPr>
      <w:del w:id="338" w:author="Tom Bergeron" w:date="2022-11-11T09:01:00Z">
        <w:r w:rsidRPr="00EC684A" w:rsidDel="00EC684A">
          <w:rPr>
            <w:rStyle w:val="Hyperlink"/>
            <w:noProof/>
          </w:rPr>
          <w:delText>Conveyor Speed Constraints</w:delText>
        </w:r>
        <w:r w:rsidDel="00EC684A">
          <w:rPr>
            <w:noProof/>
            <w:webHidden/>
          </w:rPr>
          <w:tab/>
          <w:delText>89</w:delText>
        </w:r>
      </w:del>
    </w:p>
    <w:p w14:paraId="61AC92E5" w14:textId="20FE4719" w:rsidR="00E3238F" w:rsidDel="00EC684A" w:rsidRDefault="00E3238F">
      <w:pPr>
        <w:pStyle w:val="TOC2"/>
        <w:tabs>
          <w:tab w:val="right" w:leader="dot" w:pos="8900"/>
        </w:tabs>
        <w:rPr>
          <w:del w:id="339" w:author="Tom Bergeron" w:date="2022-11-11T09:01:00Z"/>
          <w:rFonts w:asciiTheme="minorHAnsi" w:eastAsiaTheme="minorEastAsia" w:hAnsiTheme="minorHAnsi" w:cstheme="minorBidi"/>
          <w:smallCaps w:val="0"/>
          <w:noProof/>
          <w:sz w:val="22"/>
          <w:szCs w:val="22"/>
        </w:rPr>
      </w:pPr>
      <w:del w:id="340" w:author="Tom Bergeron" w:date="2022-11-11T09:01:00Z">
        <w:r w:rsidRPr="00EC684A" w:rsidDel="00EC684A">
          <w:rPr>
            <w:rStyle w:val="Hyperlink"/>
            <w:noProof/>
          </w:rPr>
          <w:delText>Auto-Focus, Run A Profile</w:delText>
        </w:r>
        <w:r w:rsidDel="00EC684A">
          <w:rPr>
            <w:noProof/>
            <w:webHidden/>
          </w:rPr>
          <w:tab/>
          <w:delText>90</w:delText>
        </w:r>
      </w:del>
    </w:p>
    <w:p w14:paraId="348C38A1" w14:textId="450FF697" w:rsidR="00E3238F" w:rsidDel="00EC684A" w:rsidRDefault="00E3238F">
      <w:pPr>
        <w:pStyle w:val="TOC2"/>
        <w:tabs>
          <w:tab w:val="right" w:leader="dot" w:pos="8900"/>
        </w:tabs>
        <w:rPr>
          <w:del w:id="341" w:author="Tom Bergeron" w:date="2022-11-11T09:01:00Z"/>
          <w:rFonts w:asciiTheme="minorHAnsi" w:eastAsiaTheme="minorEastAsia" w:hAnsiTheme="minorHAnsi" w:cstheme="minorBidi"/>
          <w:smallCaps w:val="0"/>
          <w:noProof/>
          <w:sz w:val="22"/>
          <w:szCs w:val="22"/>
        </w:rPr>
      </w:pPr>
      <w:del w:id="342" w:author="Tom Bergeron" w:date="2022-11-11T09:01:00Z">
        <w:r w:rsidRPr="00EC684A" w:rsidDel="00EC684A">
          <w:rPr>
            <w:rStyle w:val="Hyperlink"/>
            <w:noProof/>
          </w:rPr>
          <w:delText>Auto-Focus, Product Dimensions</w:delText>
        </w:r>
        <w:r w:rsidDel="00EC684A">
          <w:rPr>
            <w:noProof/>
            <w:webHidden/>
          </w:rPr>
          <w:tab/>
          <w:delText>90</w:delText>
        </w:r>
      </w:del>
    </w:p>
    <w:p w14:paraId="02653F60" w14:textId="283BFC82" w:rsidR="00E3238F" w:rsidDel="00EC684A" w:rsidRDefault="00E3238F">
      <w:pPr>
        <w:pStyle w:val="TOC2"/>
        <w:tabs>
          <w:tab w:val="right" w:leader="dot" w:pos="8900"/>
        </w:tabs>
        <w:rPr>
          <w:del w:id="343" w:author="Tom Bergeron" w:date="2022-11-11T09:01:00Z"/>
          <w:rFonts w:asciiTheme="minorHAnsi" w:eastAsiaTheme="minorEastAsia" w:hAnsiTheme="minorHAnsi" w:cstheme="minorBidi"/>
          <w:smallCaps w:val="0"/>
          <w:noProof/>
          <w:sz w:val="22"/>
          <w:szCs w:val="22"/>
        </w:rPr>
      </w:pPr>
      <w:del w:id="344" w:author="Tom Bergeron" w:date="2022-11-11T09:01:00Z">
        <w:r w:rsidRPr="00EC684A" w:rsidDel="00EC684A">
          <w:rPr>
            <w:rStyle w:val="Hyperlink"/>
            <w:noProof/>
          </w:rPr>
          <w:delText>Auto-Focus, Confirm</w:delText>
        </w:r>
        <w:r w:rsidDel="00EC684A">
          <w:rPr>
            <w:noProof/>
            <w:webHidden/>
          </w:rPr>
          <w:tab/>
          <w:delText>91</w:delText>
        </w:r>
      </w:del>
    </w:p>
    <w:p w14:paraId="013CF2E9" w14:textId="053DB12B" w:rsidR="00E3238F" w:rsidDel="00EC684A" w:rsidRDefault="00E3238F">
      <w:pPr>
        <w:pStyle w:val="TOC1"/>
        <w:tabs>
          <w:tab w:val="right" w:leader="dot" w:pos="8900"/>
        </w:tabs>
        <w:rPr>
          <w:del w:id="345" w:author="Tom Bergeron" w:date="2022-11-11T09:01:00Z"/>
          <w:rFonts w:asciiTheme="minorHAnsi" w:eastAsiaTheme="minorEastAsia" w:hAnsiTheme="minorHAnsi" w:cstheme="minorBidi"/>
          <w:b w:val="0"/>
          <w:caps w:val="0"/>
          <w:noProof/>
          <w:sz w:val="22"/>
          <w:szCs w:val="22"/>
        </w:rPr>
      </w:pPr>
      <w:del w:id="346" w:author="Tom Bergeron" w:date="2022-11-11T09:01:00Z">
        <w:r w:rsidRPr="00EC684A" w:rsidDel="00EC684A">
          <w:rPr>
            <w:rStyle w:val="Hyperlink"/>
            <w:noProof/>
          </w:rPr>
          <w:delText>Save Energy With Navigator and Auto-Focus</w:delText>
        </w:r>
        <w:r w:rsidDel="00EC684A">
          <w:rPr>
            <w:noProof/>
            <w:webHidden/>
          </w:rPr>
          <w:tab/>
          <w:delText>93</w:delText>
        </w:r>
      </w:del>
    </w:p>
    <w:p w14:paraId="1A3F8E7F" w14:textId="68419DA1" w:rsidR="00E3238F" w:rsidDel="00EC684A" w:rsidRDefault="00E3238F">
      <w:pPr>
        <w:pStyle w:val="TOC2"/>
        <w:tabs>
          <w:tab w:val="right" w:leader="dot" w:pos="8900"/>
        </w:tabs>
        <w:rPr>
          <w:del w:id="347" w:author="Tom Bergeron" w:date="2022-11-11T09:01:00Z"/>
          <w:rFonts w:asciiTheme="minorHAnsi" w:eastAsiaTheme="minorEastAsia" w:hAnsiTheme="minorHAnsi" w:cstheme="minorBidi"/>
          <w:smallCaps w:val="0"/>
          <w:noProof/>
          <w:sz w:val="22"/>
          <w:szCs w:val="22"/>
        </w:rPr>
      </w:pPr>
      <w:del w:id="348" w:author="Tom Bergeron" w:date="2022-11-11T09:01:00Z">
        <w:r w:rsidRPr="00EC684A" w:rsidDel="00EC684A">
          <w:rPr>
            <w:rStyle w:val="Hyperlink"/>
            <w:noProof/>
          </w:rPr>
          <w:delText>Enable the Power Feature in Auto-Focus</w:delText>
        </w:r>
        <w:r w:rsidDel="00EC684A">
          <w:rPr>
            <w:noProof/>
            <w:webHidden/>
          </w:rPr>
          <w:tab/>
          <w:delText>93</w:delText>
        </w:r>
      </w:del>
    </w:p>
    <w:p w14:paraId="134A4AF1" w14:textId="3F232C65" w:rsidR="00E3238F" w:rsidDel="00EC684A" w:rsidRDefault="00E3238F">
      <w:pPr>
        <w:pStyle w:val="TOC2"/>
        <w:tabs>
          <w:tab w:val="right" w:leader="dot" w:pos="8900"/>
        </w:tabs>
        <w:rPr>
          <w:del w:id="349" w:author="Tom Bergeron" w:date="2022-11-11T09:01:00Z"/>
          <w:rFonts w:asciiTheme="minorHAnsi" w:eastAsiaTheme="minorEastAsia" w:hAnsiTheme="minorHAnsi" w:cstheme="minorBidi"/>
          <w:smallCaps w:val="0"/>
          <w:noProof/>
          <w:sz w:val="22"/>
          <w:szCs w:val="22"/>
        </w:rPr>
      </w:pPr>
      <w:del w:id="350" w:author="Tom Bergeron" w:date="2022-11-11T09:01:00Z">
        <w:r w:rsidRPr="00EC684A" w:rsidDel="00EC684A">
          <w:rPr>
            <w:rStyle w:val="Hyperlink"/>
            <w:noProof/>
          </w:rPr>
          <w:delText>Enable the Power Feature in Navigator</w:delText>
        </w:r>
        <w:r w:rsidDel="00EC684A">
          <w:rPr>
            <w:noProof/>
            <w:webHidden/>
          </w:rPr>
          <w:tab/>
          <w:delText>93</w:delText>
        </w:r>
      </w:del>
    </w:p>
    <w:p w14:paraId="2429B7BB" w14:textId="4FC3AF9D" w:rsidR="00E3238F" w:rsidDel="00EC684A" w:rsidRDefault="00E3238F">
      <w:pPr>
        <w:pStyle w:val="TOC1"/>
        <w:tabs>
          <w:tab w:val="right" w:leader="dot" w:pos="8900"/>
        </w:tabs>
        <w:rPr>
          <w:del w:id="351" w:author="Tom Bergeron" w:date="2022-11-11T09:01:00Z"/>
          <w:rFonts w:asciiTheme="minorHAnsi" w:eastAsiaTheme="minorEastAsia" w:hAnsiTheme="minorHAnsi" w:cstheme="minorBidi"/>
          <w:b w:val="0"/>
          <w:caps w:val="0"/>
          <w:noProof/>
          <w:sz w:val="22"/>
          <w:szCs w:val="22"/>
        </w:rPr>
      </w:pPr>
      <w:del w:id="352" w:author="Tom Bergeron" w:date="2022-11-11T09:01:00Z">
        <w:r w:rsidRPr="00EC684A" w:rsidDel="00EC684A">
          <w:rPr>
            <w:rStyle w:val="Hyperlink"/>
            <w:noProof/>
          </w:rPr>
          <w:delText>Use Sweet Spot Target</w:delText>
        </w:r>
        <w:r w:rsidDel="00EC684A">
          <w:rPr>
            <w:noProof/>
            <w:webHidden/>
          </w:rPr>
          <w:tab/>
          <w:delText>94</w:delText>
        </w:r>
      </w:del>
    </w:p>
    <w:p w14:paraId="6F7A4519" w14:textId="4B883B7D" w:rsidR="00E3238F" w:rsidDel="00EC684A" w:rsidRDefault="00E3238F">
      <w:pPr>
        <w:pStyle w:val="TOC1"/>
        <w:tabs>
          <w:tab w:val="right" w:leader="dot" w:pos="8900"/>
        </w:tabs>
        <w:rPr>
          <w:del w:id="353" w:author="Tom Bergeron" w:date="2022-11-11T09:01:00Z"/>
          <w:rFonts w:asciiTheme="minorHAnsi" w:eastAsiaTheme="minorEastAsia" w:hAnsiTheme="minorHAnsi" w:cstheme="minorBidi"/>
          <w:b w:val="0"/>
          <w:caps w:val="0"/>
          <w:noProof/>
          <w:sz w:val="22"/>
          <w:szCs w:val="22"/>
        </w:rPr>
      </w:pPr>
      <w:del w:id="354" w:author="Tom Bergeron" w:date="2022-11-11T09:01:00Z">
        <w:r w:rsidRPr="00EC684A" w:rsidDel="00EC684A">
          <w:rPr>
            <w:rStyle w:val="Hyperlink"/>
            <w:noProof/>
          </w:rPr>
          <w:delText>Use Statistical Process Control Charts</w:delText>
        </w:r>
        <w:r w:rsidDel="00EC684A">
          <w:rPr>
            <w:noProof/>
            <w:webHidden/>
          </w:rPr>
          <w:tab/>
          <w:delText>95</w:delText>
        </w:r>
      </w:del>
    </w:p>
    <w:p w14:paraId="40B9BD07" w14:textId="2990A0C1" w:rsidR="00E3238F" w:rsidDel="00EC684A" w:rsidRDefault="00E3238F">
      <w:pPr>
        <w:pStyle w:val="TOC2"/>
        <w:tabs>
          <w:tab w:val="right" w:leader="dot" w:pos="8900"/>
        </w:tabs>
        <w:rPr>
          <w:del w:id="355" w:author="Tom Bergeron" w:date="2022-11-11T09:01:00Z"/>
          <w:rFonts w:asciiTheme="minorHAnsi" w:eastAsiaTheme="minorEastAsia" w:hAnsiTheme="minorHAnsi" w:cstheme="minorBidi"/>
          <w:smallCaps w:val="0"/>
          <w:noProof/>
          <w:sz w:val="22"/>
          <w:szCs w:val="22"/>
        </w:rPr>
      </w:pPr>
      <w:del w:id="356" w:author="Tom Bergeron" w:date="2022-11-11T09:01:00Z">
        <w:r w:rsidRPr="00EC684A" w:rsidDel="00EC684A">
          <w:rPr>
            <w:rStyle w:val="Hyperlink"/>
            <w:noProof/>
          </w:rPr>
          <w:delText>Live Mode - Charts Tab</w:delText>
        </w:r>
        <w:r w:rsidDel="00EC684A">
          <w:rPr>
            <w:noProof/>
            <w:webHidden/>
          </w:rPr>
          <w:tab/>
          <w:delText>95</w:delText>
        </w:r>
      </w:del>
    </w:p>
    <w:p w14:paraId="30959394" w14:textId="6E6CEC15" w:rsidR="00E3238F" w:rsidDel="00EC684A" w:rsidRDefault="00E3238F">
      <w:pPr>
        <w:pStyle w:val="TOC2"/>
        <w:tabs>
          <w:tab w:val="right" w:leader="dot" w:pos="8900"/>
        </w:tabs>
        <w:rPr>
          <w:del w:id="357" w:author="Tom Bergeron" w:date="2022-11-11T09:01:00Z"/>
          <w:rFonts w:asciiTheme="minorHAnsi" w:eastAsiaTheme="minorEastAsia" w:hAnsiTheme="minorHAnsi" w:cstheme="minorBidi"/>
          <w:smallCaps w:val="0"/>
          <w:noProof/>
          <w:sz w:val="22"/>
          <w:szCs w:val="22"/>
        </w:rPr>
      </w:pPr>
      <w:del w:id="358" w:author="Tom Bergeron" w:date="2022-11-11T09:01:00Z">
        <w:r w:rsidRPr="00EC684A" w:rsidDel="00EC684A">
          <w:rPr>
            <w:rStyle w:val="Hyperlink"/>
            <w:noProof/>
          </w:rPr>
          <w:delText>Historical Mode - Chart Tab</w:delText>
        </w:r>
        <w:r w:rsidDel="00EC684A">
          <w:rPr>
            <w:noProof/>
            <w:webHidden/>
          </w:rPr>
          <w:tab/>
          <w:delText>97</w:delText>
        </w:r>
      </w:del>
    </w:p>
    <w:p w14:paraId="754B6D07" w14:textId="1A5272A9" w:rsidR="00E3238F" w:rsidDel="00EC684A" w:rsidRDefault="00E3238F">
      <w:pPr>
        <w:pStyle w:val="TOC1"/>
        <w:tabs>
          <w:tab w:val="right" w:leader="dot" w:pos="8900"/>
        </w:tabs>
        <w:rPr>
          <w:del w:id="359" w:author="Tom Bergeron" w:date="2022-11-11T09:01:00Z"/>
          <w:rFonts w:asciiTheme="minorHAnsi" w:eastAsiaTheme="minorEastAsia" w:hAnsiTheme="minorHAnsi" w:cstheme="minorBidi"/>
          <w:b w:val="0"/>
          <w:caps w:val="0"/>
          <w:noProof/>
          <w:sz w:val="22"/>
          <w:szCs w:val="22"/>
        </w:rPr>
      </w:pPr>
      <w:del w:id="360" w:author="Tom Bergeron" w:date="2022-11-11T09:01:00Z">
        <w:r w:rsidRPr="00EC684A" w:rsidDel="00EC684A">
          <w:rPr>
            <w:rStyle w:val="Hyperlink"/>
            <w:noProof/>
          </w:rPr>
          <w:delText>Using Live Data Output</w:delText>
        </w:r>
        <w:r w:rsidDel="00EC684A">
          <w:rPr>
            <w:noProof/>
            <w:webHidden/>
          </w:rPr>
          <w:tab/>
          <w:delText>99</w:delText>
        </w:r>
      </w:del>
    </w:p>
    <w:p w14:paraId="69A2A4B2" w14:textId="08EBC55B" w:rsidR="00E3238F" w:rsidDel="00EC684A" w:rsidRDefault="00E3238F">
      <w:pPr>
        <w:pStyle w:val="TOC2"/>
        <w:tabs>
          <w:tab w:val="right" w:leader="dot" w:pos="8900"/>
        </w:tabs>
        <w:rPr>
          <w:del w:id="361" w:author="Tom Bergeron" w:date="2022-11-11T09:01:00Z"/>
          <w:rFonts w:asciiTheme="minorHAnsi" w:eastAsiaTheme="minorEastAsia" w:hAnsiTheme="minorHAnsi" w:cstheme="minorBidi"/>
          <w:smallCaps w:val="0"/>
          <w:noProof/>
          <w:sz w:val="22"/>
          <w:szCs w:val="22"/>
        </w:rPr>
      </w:pPr>
      <w:del w:id="362" w:author="Tom Bergeron" w:date="2022-11-11T09:01:00Z">
        <w:r w:rsidRPr="00EC684A" w:rsidDel="00EC684A">
          <w:rPr>
            <w:rStyle w:val="Hyperlink"/>
            <w:noProof/>
          </w:rPr>
          <w:delText>LDO Formats</w:delText>
        </w:r>
        <w:r w:rsidDel="00EC684A">
          <w:rPr>
            <w:noProof/>
            <w:webHidden/>
          </w:rPr>
          <w:tab/>
          <w:delText>100</w:delText>
        </w:r>
      </w:del>
    </w:p>
    <w:p w14:paraId="1F9523F2" w14:textId="017901F5" w:rsidR="00E3238F" w:rsidDel="00EC684A" w:rsidRDefault="00E3238F">
      <w:pPr>
        <w:pStyle w:val="TOC2"/>
        <w:tabs>
          <w:tab w:val="right" w:leader="dot" w:pos="8900"/>
        </w:tabs>
        <w:rPr>
          <w:del w:id="363" w:author="Tom Bergeron" w:date="2022-11-11T09:01:00Z"/>
          <w:rFonts w:asciiTheme="minorHAnsi" w:eastAsiaTheme="minorEastAsia" w:hAnsiTheme="minorHAnsi" w:cstheme="minorBidi"/>
          <w:smallCaps w:val="0"/>
          <w:noProof/>
          <w:sz w:val="22"/>
          <w:szCs w:val="22"/>
        </w:rPr>
      </w:pPr>
      <w:del w:id="364" w:author="Tom Bergeron" w:date="2022-11-11T09:01:00Z">
        <w:r w:rsidRPr="00EC684A" w:rsidDel="00EC684A">
          <w:rPr>
            <w:rStyle w:val="Hyperlink"/>
            <w:noProof/>
          </w:rPr>
          <w:delText>Details Of Output Files</w:delText>
        </w:r>
        <w:r w:rsidDel="00EC684A">
          <w:rPr>
            <w:noProof/>
            <w:webHidden/>
          </w:rPr>
          <w:tab/>
          <w:delText>100</w:delText>
        </w:r>
      </w:del>
    </w:p>
    <w:p w14:paraId="3790C83E" w14:textId="64DF14EF" w:rsidR="00E3238F" w:rsidDel="00EC684A" w:rsidRDefault="00E3238F">
      <w:pPr>
        <w:pStyle w:val="TOC2"/>
        <w:tabs>
          <w:tab w:val="right" w:leader="dot" w:pos="8900"/>
        </w:tabs>
        <w:rPr>
          <w:del w:id="365" w:author="Tom Bergeron" w:date="2022-11-11T09:01:00Z"/>
          <w:rFonts w:asciiTheme="minorHAnsi" w:eastAsiaTheme="minorEastAsia" w:hAnsiTheme="minorHAnsi" w:cstheme="minorBidi"/>
          <w:smallCaps w:val="0"/>
          <w:noProof/>
          <w:sz w:val="22"/>
          <w:szCs w:val="22"/>
        </w:rPr>
      </w:pPr>
      <w:del w:id="366" w:author="Tom Bergeron" w:date="2022-11-11T09:01:00Z">
        <w:r w:rsidRPr="00EC684A" w:rsidDel="00EC684A">
          <w:rPr>
            <w:rStyle w:val="Hyperlink"/>
            <w:noProof/>
          </w:rPr>
          <w:delText>Configure LDO</w:delText>
        </w:r>
        <w:r w:rsidDel="00EC684A">
          <w:rPr>
            <w:noProof/>
            <w:webHidden/>
          </w:rPr>
          <w:tab/>
          <w:delText>101</w:delText>
        </w:r>
      </w:del>
    </w:p>
    <w:p w14:paraId="485EB762" w14:textId="6EC9229E" w:rsidR="00E3238F" w:rsidDel="00EC684A" w:rsidRDefault="00E3238F">
      <w:pPr>
        <w:pStyle w:val="TOC1"/>
        <w:tabs>
          <w:tab w:val="right" w:leader="dot" w:pos="8900"/>
        </w:tabs>
        <w:rPr>
          <w:del w:id="367" w:author="Tom Bergeron" w:date="2022-11-11T09:01:00Z"/>
          <w:rFonts w:asciiTheme="minorHAnsi" w:eastAsiaTheme="minorEastAsia" w:hAnsiTheme="minorHAnsi" w:cstheme="minorBidi"/>
          <w:b w:val="0"/>
          <w:caps w:val="0"/>
          <w:noProof/>
          <w:sz w:val="22"/>
          <w:szCs w:val="22"/>
        </w:rPr>
      </w:pPr>
      <w:del w:id="368" w:author="Tom Bergeron" w:date="2022-11-11T09:01:00Z">
        <w:r w:rsidRPr="00EC684A" w:rsidDel="00EC684A">
          <w:rPr>
            <w:rStyle w:val="Hyperlink"/>
            <w:noProof/>
          </w:rPr>
          <w:delText>Centralized Process Window Control</w:delText>
        </w:r>
        <w:r w:rsidDel="00EC684A">
          <w:rPr>
            <w:noProof/>
            <w:webHidden/>
          </w:rPr>
          <w:tab/>
          <w:delText>103</w:delText>
        </w:r>
      </w:del>
    </w:p>
    <w:p w14:paraId="74AE01AA" w14:textId="4D5BADD3" w:rsidR="00E3238F" w:rsidDel="00EC684A" w:rsidRDefault="00E3238F">
      <w:pPr>
        <w:pStyle w:val="TOC2"/>
        <w:tabs>
          <w:tab w:val="right" w:leader="dot" w:pos="8900"/>
        </w:tabs>
        <w:rPr>
          <w:del w:id="369" w:author="Tom Bergeron" w:date="2022-11-11T09:01:00Z"/>
          <w:rFonts w:asciiTheme="minorHAnsi" w:eastAsiaTheme="minorEastAsia" w:hAnsiTheme="minorHAnsi" w:cstheme="minorBidi"/>
          <w:smallCaps w:val="0"/>
          <w:noProof/>
          <w:sz w:val="22"/>
          <w:szCs w:val="22"/>
        </w:rPr>
      </w:pPr>
      <w:del w:id="370" w:author="Tom Bergeron" w:date="2022-11-11T09:01:00Z">
        <w:r w:rsidRPr="00EC684A" w:rsidDel="00EC684A">
          <w:rPr>
            <w:rStyle w:val="Hyperlink"/>
            <w:noProof/>
          </w:rPr>
          <w:delText>KIC File Administrator</w:delText>
        </w:r>
        <w:r w:rsidDel="00EC684A">
          <w:rPr>
            <w:noProof/>
            <w:webHidden/>
          </w:rPr>
          <w:tab/>
          <w:delText>103</w:delText>
        </w:r>
      </w:del>
    </w:p>
    <w:p w14:paraId="5282D982" w14:textId="496EFE97" w:rsidR="00E3238F" w:rsidDel="00EC684A" w:rsidRDefault="00E3238F">
      <w:pPr>
        <w:pStyle w:val="TOC2"/>
        <w:tabs>
          <w:tab w:val="right" w:leader="dot" w:pos="8900"/>
        </w:tabs>
        <w:rPr>
          <w:del w:id="371" w:author="Tom Bergeron" w:date="2022-11-11T09:01:00Z"/>
          <w:rFonts w:asciiTheme="minorHAnsi" w:eastAsiaTheme="minorEastAsia" w:hAnsiTheme="minorHAnsi" w:cstheme="minorBidi"/>
          <w:smallCaps w:val="0"/>
          <w:noProof/>
          <w:sz w:val="22"/>
          <w:szCs w:val="22"/>
        </w:rPr>
      </w:pPr>
      <w:del w:id="372" w:author="Tom Bergeron" w:date="2022-11-11T09:01:00Z">
        <w:r w:rsidRPr="00EC684A" w:rsidDel="00EC684A">
          <w:rPr>
            <w:rStyle w:val="Hyperlink"/>
            <w:noProof/>
          </w:rPr>
          <w:delText>Configuration of software</w:delText>
        </w:r>
        <w:r w:rsidDel="00EC684A">
          <w:rPr>
            <w:noProof/>
            <w:webHidden/>
          </w:rPr>
          <w:tab/>
          <w:delText>106</w:delText>
        </w:r>
      </w:del>
    </w:p>
    <w:p w14:paraId="00DF28B9" w14:textId="3D78EFD0" w:rsidR="00E3238F" w:rsidDel="00EC684A" w:rsidRDefault="00E3238F">
      <w:pPr>
        <w:pStyle w:val="TOC2"/>
        <w:tabs>
          <w:tab w:val="right" w:leader="dot" w:pos="8900"/>
        </w:tabs>
        <w:rPr>
          <w:del w:id="373" w:author="Tom Bergeron" w:date="2022-11-11T09:01:00Z"/>
          <w:rFonts w:asciiTheme="minorHAnsi" w:eastAsiaTheme="minorEastAsia" w:hAnsiTheme="minorHAnsi" w:cstheme="minorBidi"/>
          <w:smallCaps w:val="0"/>
          <w:noProof/>
          <w:sz w:val="22"/>
          <w:szCs w:val="22"/>
        </w:rPr>
      </w:pPr>
      <w:del w:id="374" w:author="Tom Bergeron" w:date="2022-11-11T09:01:00Z">
        <w:r w:rsidRPr="00EC684A" w:rsidDel="00EC684A">
          <w:rPr>
            <w:rStyle w:val="Hyperlink"/>
            <w:noProof/>
          </w:rPr>
          <w:delText>Operation of software</w:delText>
        </w:r>
        <w:r w:rsidDel="00EC684A">
          <w:rPr>
            <w:noProof/>
            <w:webHidden/>
          </w:rPr>
          <w:tab/>
          <w:delText>107</w:delText>
        </w:r>
      </w:del>
    </w:p>
    <w:p w14:paraId="0C29E22E" w14:textId="3B6438A0" w:rsidR="00E3238F" w:rsidDel="00EC684A" w:rsidRDefault="00E3238F">
      <w:pPr>
        <w:pStyle w:val="TOC1"/>
        <w:tabs>
          <w:tab w:val="right" w:leader="dot" w:pos="8900"/>
        </w:tabs>
        <w:rPr>
          <w:del w:id="375" w:author="Tom Bergeron" w:date="2022-11-11T09:01:00Z"/>
          <w:rFonts w:asciiTheme="minorHAnsi" w:eastAsiaTheme="minorEastAsia" w:hAnsiTheme="minorHAnsi" w:cstheme="minorBidi"/>
          <w:b w:val="0"/>
          <w:caps w:val="0"/>
          <w:noProof/>
          <w:sz w:val="22"/>
          <w:szCs w:val="22"/>
        </w:rPr>
      </w:pPr>
      <w:del w:id="376" w:author="Tom Bergeron" w:date="2022-11-11T09:01:00Z">
        <w:r w:rsidRPr="00EC684A" w:rsidDel="00EC684A">
          <w:rPr>
            <w:rStyle w:val="Hyperlink"/>
            <w:noProof/>
          </w:rPr>
          <w:delText>Hardware Options</w:delText>
        </w:r>
        <w:r w:rsidDel="00EC684A">
          <w:rPr>
            <w:noProof/>
            <w:webHidden/>
          </w:rPr>
          <w:tab/>
          <w:delText>108</w:delText>
        </w:r>
      </w:del>
    </w:p>
    <w:p w14:paraId="3DD6AF31" w14:textId="734E8D16" w:rsidR="00E3238F" w:rsidDel="00EC684A" w:rsidRDefault="00E3238F">
      <w:pPr>
        <w:pStyle w:val="TOC2"/>
        <w:tabs>
          <w:tab w:val="right" w:leader="dot" w:pos="8900"/>
        </w:tabs>
        <w:rPr>
          <w:del w:id="377" w:author="Tom Bergeron" w:date="2022-11-11T09:01:00Z"/>
          <w:rFonts w:asciiTheme="minorHAnsi" w:eastAsiaTheme="minorEastAsia" w:hAnsiTheme="minorHAnsi" w:cstheme="minorBidi"/>
          <w:smallCaps w:val="0"/>
          <w:noProof/>
          <w:sz w:val="22"/>
          <w:szCs w:val="22"/>
        </w:rPr>
      </w:pPr>
      <w:del w:id="378" w:author="Tom Bergeron" w:date="2022-11-11T09:01:00Z">
        <w:r w:rsidRPr="00EC684A" w:rsidDel="00EC684A">
          <w:rPr>
            <w:rStyle w:val="Hyperlink"/>
            <w:noProof/>
          </w:rPr>
          <w:delText>Alarm Relay</w:delText>
        </w:r>
        <w:r w:rsidDel="00EC684A">
          <w:rPr>
            <w:noProof/>
            <w:webHidden/>
          </w:rPr>
          <w:tab/>
          <w:delText>108</w:delText>
        </w:r>
      </w:del>
    </w:p>
    <w:p w14:paraId="700BBDC8" w14:textId="3A0624A6" w:rsidR="00E3238F" w:rsidDel="00EC684A" w:rsidRDefault="00E3238F">
      <w:pPr>
        <w:pStyle w:val="TOC2"/>
        <w:tabs>
          <w:tab w:val="right" w:leader="dot" w:pos="8900"/>
        </w:tabs>
        <w:rPr>
          <w:del w:id="379" w:author="Tom Bergeron" w:date="2022-11-11T09:01:00Z"/>
          <w:rFonts w:asciiTheme="minorHAnsi" w:eastAsiaTheme="minorEastAsia" w:hAnsiTheme="minorHAnsi" w:cstheme="minorBidi"/>
          <w:smallCaps w:val="0"/>
          <w:noProof/>
          <w:sz w:val="22"/>
          <w:szCs w:val="22"/>
        </w:rPr>
      </w:pPr>
      <w:del w:id="380" w:author="Tom Bergeron" w:date="2022-11-11T09:01:00Z">
        <w:r w:rsidRPr="00EC684A" w:rsidDel="00EC684A">
          <w:rPr>
            <w:rStyle w:val="Hyperlink"/>
            <w:noProof/>
          </w:rPr>
          <w:delText>Light Tower</w:delText>
        </w:r>
        <w:r w:rsidDel="00EC684A">
          <w:rPr>
            <w:noProof/>
            <w:webHidden/>
          </w:rPr>
          <w:tab/>
          <w:delText>108</w:delText>
        </w:r>
      </w:del>
    </w:p>
    <w:p w14:paraId="0D7C950D" w14:textId="0DD99476" w:rsidR="00E3238F" w:rsidDel="00EC684A" w:rsidRDefault="00E3238F">
      <w:pPr>
        <w:pStyle w:val="TOC1"/>
        <w:tabs>
          <w:tab w:val="right" w:leader="dot" w:pos="8900"/>
        </w:tabs>
        <w:rPr>
          <w:del w:id="381" w:author="Tom Bergeron" w:date="2022-11-11T09:01:00Z"/>
          <w:rFonts w:asciiTheme="minorHAnsi" w:eastAsiaTheme="minorEastAsia" w:hAnsiTheme="minorHAnsi" w:cstheme="minorBidi"/>
          <w:b w:val="0"/>
          <w:caps w:val="0"/>
          <w:noProof/>
          <w:sz w:val="22"/>
          <w:szCs w:val="22"/>
        </w:rPr>
      </w:pPr>
      <w:del w:id="382" w:author="Tom Bergeron" w:date="2022-11-11T09:01:00Z">
        <w:r w:rsidRPr="00EC684A" w:rsidDel="00EC684A">
          <w:rPr>
            <w:rStyle w:val="Hyperlink"/>
            <w:noProof/>
          </w:rPr>
          <w:delText>Appendix A: The Process Window Index</w:delText>
        </w:r>
        <w:r w:rsidDel="00EC684A">
          <w:rPr>
            <w:noProof/>
            <w:webHidden/>
          </w:rPr>
          <w:tab/>
          <w:delText>109</w:delText>
        </w:r>
      </w:del>
    </w:p>
    <w:p w14:paraId="7F6EBCB4" w14:textId="1CCFBB44" w:rsidR="00E3238F" w:rsidDel="00EC684A" w:rsidRDefault="00E3238F">
      <w:pPr>
        <w:pStyle w:val="TOC2"/>
        <w:tabs>
          <w:tab w:val="right" w:leader="dot" w:pos="8900"/>
        </w:tabs>
        <w:rPr>
          <w:del w:id="383" w:author="Tom Bergeron" w:date="2022-11-11T09:01:00Z"/>
          <w:rFonts w:asciiTheme="minorHAnsi" w:eastAsiaTheme="minorEastAsia" w:hAnsiTheme="minorHAnsi" w:cstheme="minorBidi"/>
          <w:smallCaps w:val="0"/>
          <w:noProof/>
          <w:sz w:val="22"/>
          <w:szCs w:val="22"/>
        </w:rPr>
      </w:pPr>
      <w:del w:id="384" w:author="Tom Bergeron" w:date="2022-11-11T09:01:00Z">
        <w:r w:rsidRPr="00EC684A" w:rsidDel="00EC684A">
          <w:rPr>
            <w:rStyle w:val="Hyperlink"/>
            <w:noProof/>
          </w:rPr>
          <w:delText>The Problem</w:delText>
        </w:r>
        <w:r w:rsidDel="00EC684A">
          <w:rPr>
            <w:noProof/>
            <w:webHidden/>
          </w:rPr>
          <w:tab/>
          <w:delText>109</w:delText>
        </w:r>
      </w:del>
    </w:p>
    <w:p w14:paraId="564A534E" w14:textId="3CED596E" w:rsidR="00E3238F" w:rsidDel="00EC684A" w:rsidRDefault="00E3238F">
      <w:pPr>
        <w:pStyle w:val="TOC2"/>
        <w:tabs>
          <w:tab w:val="right" w:leader="dot" w:pos="8900"/>
        </w:tabs>
        <w:rPr>
          <w:del w:id="385" w:author="Tom Bergeron" w:date="2022-11-11T09:01:00Z"/>
          <w:rFonts w:asciiTheme="minorHAnsi" w:eastAsiaTheme="minorEastAsia" w:hAnsiTheme="minorHAnsi" w:cstheme="minorBidi"/>
          <w:smallCaps w:val="0"/>
          <w:noProof/>
          <w:sz w:val="22"/>
          <w:szCs w:val="22"/>
        </w:rPr>
      </w:pPr>
      <w:del w:id="386" w:author="Tom Bergeron" w:date="2022-11-11T09:01:00Z">
        <w:r w:rsidRPr="00EC684A" w:rsidDel="00EC684A">
          <w:rPr>
            <w:rStyle w:val="Hyperlink"/>
            <w:noProof/>
          </w:rPr>
          <w:delText>Defining the Process Window Index</w:delText>
        </w:r>
        <w:r w:rsidDel="00EC684A">
          <w:rPr>
            <w:noProof/>
            <w:webHidden/>
          </w:rPr>
          <w:tab/>
          <w:delText>109</w:delText>
        </w:r>
      </w:del>
    </w:p>
    <w:p w14:paraId="7C6AB25F" w14:textId="18927D4C" w:rsidR="00E3238F" w:rsidDel="00EC684A" w:rsidRDefault="00E3238F">
      <w:pPr>
        <w:pStyle w:val="TOC2"/>
        <w:tabs>
          <w:tab w:val="right" w:leader="dot" w:pos="8900"/>
        </w:tabs>
        <w:rPr>
          <w:del w:id="387" w:author="Tom Bergeron" w:date="2022-11-11T09:01:00Z"/>
          <w:rFonts w:asciiTheme="minorHAnsi" w:eastAsiaTheme="minorEastAsia" w:hAnsiTheme="minorHAnsi" w:cstheme="minorBidi"/>
          <w:smallCaps w:val="0"/>
          <w:noProof/>
          <w:sz w:val="22"/>
          <w:szCs w:val="22"/>
        </w:rPr>
      </w:pPr>
      <w:del w:id="388" w:author="Tom Bergeron" w:date="2022-11-11T09:01:00Z">
        <w:r w:rsidRPr="00EC684A" w:rsidDel="00EC684A">
          <w:rPr>
            <w:rStyle w:val="Hyperlink"/>
            <w:noProof/>
          </w:rPr>
          <w:delText>Calculating the PWI</w:delText>
        </w:r>
        <w:r w:rsidDel="00EC684A">
          <w:rPr>
            <w:noProof/>
            <w:webHidden/>
          </w:rPr>
          <w:tab/>
          <w:delText>110</w:delText>
        </w:r>
      </w:del>
    </w:p>
    <w:p w14:paraId="2449DAF4" w14:textId="6BC0448E" w:rsidR="00E3238F" w:rsidDel="00EC684A" w:rsidRDefault="00E3238F">
      <w:pPr>
        <w:pStyle w:val="TOC2"/>
        <w:tabs>
          <w:tab w:val="right" w:leader="dot" w:pos="8900"/>
        </w:tabs>
        <w:rPr>
          <w:del w:id="389" w:author="Tom Bergeron" w:date="2022-11-11T09:01:00Z"/>
          <w:rFonts w:asciiTheme="minorHAnsi" w:eastAsiaTheme="minorEastAsia" w:hAnsiTheme="minorHAnsi" w:cstheme="minorBidi"/>
          <w:smallCaps w:val="0"/>
          <w:noProof/>
          <w:sz w:val="22"/>
          <w:szCs w:val="22"/>
        </w:rPr>
      </w:pPr>
      <w:del w:id="390" w:author="Tom Bergeron" w:date="2022-11-11T09:01:00Z">
        <w:r w:rsidRPr="00EC684A" w:rsidDel="00EC684A">
          <w:rPr>
            <w:rStyle w:val="Hyperlink"/>
            <w:noProof/>
          </w:rPr>
          <w:delText>Benefits of Ranking Thermal Profile Performance</w:delText>
        </w:r>
        <w:r w:rsidDel="00EC684A">
          <w:rPr>
            <w:noProof/>
            <w:webHidden/>
          </w:rPr>
          <w:tab/>
          <w:delText>111</w:delText>
        </w:r>
      </w:del>
    </w:p>
    <w:p w14:paraId="4061809B" w14:textId="2BCDEAB7" w:rsidR="00E3238F" w:rsidDel="00EC684A" w:rsidRDefault="00E3238F">
      <w:pPr>
        <w:pStyle w:val="TOC2"/>
        <w:tabs>
          <w:tab w:val="right" w:leader="dot" w:pos="8900"/>
        </w:tabs>
        <w:rPr>
          <w:del w:id="391" w:author="Tom Bergeron" w:date="2022-11-11T09:01:00Z"/>
          <w:rFonts w:asciiTheme="minorHAnsi" w:eastAsiaTheme="minorEastAsia" w:hAnsiTheme="minorHAnsi" w:cstheme="minorBidi"/>
          <w:smallCaps w:val="0"/>
          <w:noProof/>
          <w:sz w:val="22"/>
          <w:szCs w:val="22"/>
        </w:rPr>
      </w:pPr>
      <w:del w:id="392" w:author="Tom Bergeron" w:date="2022-11-11T09:01:00Z">
        <w:r w:rsidRPr="00EC684A" w:rsidDel="00EC684A">
          <w:rPr>
            <w:rStyle w:val="Hyperlink"/>
            <w:noProof/>
          </w:rPr>
          <w:delText>Conclusion</w:delText>
        </w:r>
        <w:r w:rsidDel="00EC684A">
          <w:rPr>
            <w:noProof/>
            <w:webHidden/>
          </w:rPr>
          <w:tab/>
          <w:delText>111</w:delText>
        </w:r>
      </w:del>
    </w:p>
    <w:p w14:paraId="778F9C76" w14:textId="32CE27B0" w:rsidR="00E3238F" w:rsidDel="00EC684A" w:rsidRDefault="00E3238F">
      <w:pPr>
        <w:pStyle w:val="TOC1"/>
        <w:tabs>
          <w:tab w:val="right" w:leader="dot" w:pos="8900"/>
        </w:tabs>
        <w:rPr>
          <w:del w:id="393" w:author="Tom Bergeron" w:date="2022-11-11T09:01:00Z"/>
          <w:rFonts w:asciiTheme="minorHAnsi" w:eastAsiaTheme="minorEastAsia" w:hAnsiTheme="minorHAnsi" w:cstheme="minorBidi"/>
          <w:b w:val="0"/>
          <w:caps w:val="0"/>
          <w:noProof/>
          <w:sz w:val="22"/>
          <w:szCs w:val="22"/>
        </w:rPr>
      </w:pPr>
      <w:del w:id="394" w:author="Tom Bergeron" w:date="2022-11-11T09:01:00Z">
        <w:r w:rsidRPr="00EC684A" w:rsidDel="00EC684A">
          <w:rPr>
            <w:rStyle w:val="Hyperlink"/>
            <w:noProof/>
          </w:rPr>
          <w:delText>Appendix B: Recalculating Zone Delta Limits From Navigator/Auto-Focus Predictions</w:delText>
        </w:r>
        <w:r w:rsidDel="00EC684A">
          <w:rPr>
            <w:noProof/>
            <w:webHidden/>
          </w:rPr>
          <w:tab/>
          <w:delText>112</w:delText>
        </w:r>
      </w:del>
    </w:p>
    <w:p w14:paraId="5B72591F" w14:textId="71FCB9E9" w:rsidR="00E3238F" w:rsidDel="00EC684A" w:rsidRDefault="00E3238F">
      <w:pPr>
        <w:pStyle w:val="TOC2"/>
        <w:tabs>
          <w:tab w:val="right" w:leader="dot" w:pos="8900"/>
        </w:tabs>
        <w:rPr>
          <w:del w:id="395" w:author="Tom Bergeron" w:date="2022-11-11T09:01:00Z"/>
          <w:rFonts w:asciiTheme="minorHAnsi" w:eastAsiaTheme="minorEastAsia" w:hAnsiTheme="minorHAnsi" w:cstheme="minorBidi"/>
          <w:smallCaps w:val="0"/>
          <w:noProof/>
          <w:sz w:val="22"/>
          <w:szCs w:val="22"/>
        </w:rPr>
      </w:pPr>
      <w:del w:id="396" w:author="Tom Bergeron" w:date="2022-11-11T09:01:00Z">
        <w:r w:rsidRPr="00EC684A" w:rsidDel="00EC684A">
          <w:rPr>
            <w:rStyle w:val="Hyperlink"/>
            <w:noProof/>
          </w:rPr>
          <w:delText>For Stand-Alone Software Installations</w:delText>
        </w:r>
        <w:r w:rsidDel="00EC684A">
          <w:rPr>
            <w:noProof/>
            <w:webHidden/>
          </w:rPr>
          <w:tab/>
          <w:delText>112</w:delText>
        </w:r>
      </w:del>
    </w:p>
    <w:p w14:paraId="4CD1D6A6" w14:textId="7D0FC423" w:rsidR="00E3238F" w:rsidDel="00EC684A" w:rsidRDefault="00E3238F">
      <w:pPr>
        <w:pStyle w:val="TOC2"/>
        <w:tabs>
          <w:tab w:val="right" w:leader="dot" w:pos="8900"/>
        </w:tabs>
        <w:rPr>
          <w:del w:id="397" w:author="Tom Bergeron" w:date="2022-11-11T09:01:00Z"/>
          <w:rFonts w:asciiTheme="minorHAnsi" w:eastAsiaTheme="minorEastAsia" w:hAnsiTheme="minorHAnsi" w:cstheme="minorBidi"/>
          <w:smallCaps w:val="0"/>
          <w:noProof/>
          <w:sz w:val="22"/>
          <w:szCs w:val="22"/>
        </w:rPr>
      </w:pPr>
      <w:del w:id="398" w:author="Tom Bergeron" w:date="2022-11-11T09:01:00Z">
        <w:r w:rsidRPr="00EC684A" w:rsidDel="00EC684A">
          <w:rPr>
            <w:rStyle w:val="Hyperlink"/>
            <w:noProof/>
          </w:rPr>
          <w:delText>For Oven Controller Software Installations</w:delText>
        </w:r>
        <w:r w:rsidDel="00EC684A">
          <w:rPr>
            <w:noProof/>
            <w:webHidden/>
          </w:rPr>
          <w:tab/>
          <w:delText>114</w:delText>
        </w:r>
      </w:del>
    </w:p>
    <w:p w14:paraId="292476B9" w14:textId="60F63084" w:rsidR="00E3238F" w:rsidDel="00EC684A" w:rsidRDefault="00E3238F">
      <w:pPr>
        <w:pStyle w:val="TOC1"/>
        <w:tabs>
          <w:tab w:val="right" w:leader="dot" w:pos="8900"/>
        </w:tabs>
        <w:rPr>
          <w:del w:id="399" w:author="Tom Bergeron" w:date="2022-11-11T09:01:00Z"/>
          <w:rFonts w:asciiTheme="minorHAnsi" w:eastAsiaTheme="minorEastAsia" w:hAnsiTheme="minorHAnsi" w:cstheme="minorBidi"/>
          <w:b w:val="0"/>
          <w:caps w:val="0"/>
          <w:noProof/>
          <w:sz w:val="22"/>
          <w:szCs w:val="22"/>
        </w:rPr>
      </w:pPr>
      <w:del w:id="400" w:author="Tom Bergeron" w:date="2022-11-11T09:01:00Z">
        <w:r w:rsidRPr="00EC684A" w:rsidDel="00EC684A">
          <w:rPr>
            <w:rStyle w:val="Hyperlink"/>
            <w:noProof/>
          </w:rPr>
          <w:delText>Appendix C: Configuration Program</w:delText>
        </w:r>
        <w:r w:rsidDel="00EC684A">
          <w:rPr>
            <w:noProof/>
            <w:webHidden/>
          </w:rPr>
          <w:tab/>
          <w:delText>116</w:delText>
        </w:r>
      </w:del>
    </w:p>
    <w:p w14:paraId="76EB5791" w14:textId="13F2D652" w:rsidR="00E3238F" w:rsidDel="00EC684A" w:rsidRDefault="00E3238F">
      <w:pPr>
        <w:pStyle w:val="TOC2"/>
        <w:tabs>
          <w:tab w:val="right" w:leader="dot" w:pos="8900"/>
        </w:tabs>
        <w:rPr>
          <w:del w:id="401" w:author="Tom Bergeron" w:date="2022-11-11T09:01:00Z"/>
          <w:rFonts w:asciiTheme="minorHAnsi" w:eastAsiaTheme="minorEastAsia" w:hAnsiTheme="minorHAnsi" w:cstheme="minorBidi"/>
          <w:smallCaps w:val="0"/>
          <w:noProof/>
          <w:sz w:val="22"/>
          <w:szCs w:val="22"/>
        </w:rPr>
      </w:pPr>
      <w:del w:id="402" w:author="Tom Bergeron" w:date="2022-11-11T09:01:00Z">
        <w:r w:rsidRPr="00EC684A" w:rsidDel="00EC684A">
          <w:rPr>
            <w:rStyle w:val="Hyperlink"/>
            <w:noProof/>
          </w:rPr>
          <w:delText>User Settings Tab</w:delText>
        </w:r>
        <w:r w:rsidDel="00EC684A">
          <w:rPr>
            <w:noProof/>
            <w:webHidden/>
          </w:rPr>
          <w:tab/>
          <w:delText>116</w:delText>
        </w:r>
      </w:del>
    </w:p>
    <w:p w14:paraId="3D8B5701" w14:textId="2AC00FF0" w:rsidR="00E3238F" w:rsidDel="00EC684A" w:rsidRDefault="00E3238F">
      <w:pPr>
        <w:pStyle w:val="TOC2"/>
        <w:tabs>
          <w:tab w:val="right" w:leader="dot" w:pos="8900"/>
        </w:tabs>
        <w:rPr>
          <w:del w:id="403" w:author="Tom Bergeron" w:date="2022-11-11T09:01:00Z"/>
          <w:rFonts w:asciiTheme="minorHAnsi" w:eastAsiaTheme="minorEastAsia" w:hAnsiTheme="minorHAnsi" w:cstheme="minorBidi"/>
          <w:smallCaps w:val="0"/>
          <w:noProof/>
          <w:sz w:val="22"/>
          <w:szCs w:val="22"/>
        </w:rPr>
      </w:pPr>
      <w:del w:id="404" w:author="Tom Bergeron" w:date="2022-11-11T09:01:00Z">
        <w:r w:rsidRPr="00EC684A" w:rsidDel="00EC684A">
          <w:rPr>
            <w:rStyle w:val="Hyperlink"/>
            <w:noProof/>
          </w:rPr>
          <w:delText>Shifting Tab</w:delText>
        </w:r>
        <w:r w:rsidDel="00EC684A">
          <w:rPr>
            <w:noProof/>
            <w:webHidden/>
          </w:rPr>
          <w:tab/>
          <w:delText>118</w:delText>
        </w:r>
      </w:del>
    </w:p>
    <w:p w14:paraId="2595889F" w14:textId="0AE75005" w:rsidR="00E3238F" w:rsidDel="00EC684A" w:rsidRDefault="00E3238F">
      <w:pPr>
        <w:pStyle w:val="TOC2"/>
        <w:tabs>
          <w:tab w:val="right" w:leader="dot" w:pos="8900"/>
        </w:tabs>
        <w:rPr>
          <w:del w:id="405" w:author="Tom Bergeron" w:date="2022-11-11T09:01:00Z"/>
          <w:rFonts w:asciiTheme="minorHAnsi" w:eastAsiaTheme="minorEastAsia" w:hAnsiTheme="minorHAnsi" w:cstheme="minorBidi"/>
          <w:smallCaps w:val="0"/>
          <w:noProof/>
          <w:sz w:val="22"/>
          <w:szCs w:val="22"/>
        </w:rPr>
      </w:pPr>
      <w:del w:id="406" w:author="Tom Bergeron" w:date="2022-11-11T09:01:00Z">
        <w:r w:rsidRPr="00EC684A" w:rsidDel="00EC684A">
          <w:rPr>
            <w:rStyle w:val="Hyperlink"/>
            <w:noProof/>
          </w:rPr>
          <w:delText>Decimal Tab</w:delText>
        </w:r>
        <w:r w:rsidDel="00EC684A">
          <w:rPr>
            <w:noProof/>
            <w:webHidden/>
          </w:rPr>
          <w:tab/>
          <w:delText>118</w:delText>
        </w:r>
      </w:del>
    </w:p>
    <w:p w14:paraId="74A70BA2" w14:textId="2A03DC5A" w:rsidR="00E3238F" w:rsidDel="00EC684A" w:rsidRDefault="00E3238F">
      <w:pPr>
        <w:pStyle w:val="TOC2"/>
        <w:tabs>
          <w:tab w:val="right" w:leader="dot" w:pos="8900"/>
        </w:tabs>
        <w:rPr>
          <w:del w:id="407" w:author="Tom Bergeron" w:date="2022-11-11T09:01:00Z"/>
          <w:rFonts w:asciiTheme="minorHAnsi" w:eastAsiaTheme="minorEastAsia" w:hAnsiTheme="minorHAnsi" w:cstheme="minorBidi"/>
          <w:smallCaps w:val="0"/>
          <w:noProof/>
          <w:sz w:val="22"/>
          <w:szCs w:val="22"/>
        </w:rPr>
      </w:pPr>
      <w:del w:id="408" w:author="Tom Bergeron" w:date="2022-11-11T09:01:00Z">
        <w:r w:rsidRPr="00EC684A" w:rsidDel="00EC684A">
          <w:rPr>
            <w:rStyle w:val="Hyperlink"/>
            <w:noProof/>
          </w:rPr>
          <w:delText>Hardware Tab</w:delText>
        </w:r>
        <w:r w:rsidDel="00EC684A">
          <w:rPr>
            <w:noProof/>
            <w:webHidden/>
          </w:rPr>
          <w:tab/>
          <w:delText>118</w:delText>
        </w:r>
      </w:del>
    </w:p>
    <w:p w14:paraId="477637D1" w14:textId="463DA37C" w:rsidR="00E3238F" w:rsidDel="00EC684A" w:rsidRDefault="00E3238F">
      <w:pPr>
        <w:pStyle w:val="TOC2"/>
        <w:tabs>
          <w:tab w:val="right" w:leader="dot" w:pos="8900"/>
        </w:tabs>
        <w:rPr>
          <w:del w:id="409" w:author="Tom Bergeron" w:date="2022-11-11T09:01:00Z"/>
          <w:rFonts w:asciiTheme="minorHAnsi" w:eastAsiaTheme="minorEastAsia" w:hAnsiTheme="minorHAnsi" w:cstheme="minorBidi"/>
          <w:smallCaps w:val="0"/>
          <w:noProof/>
          <w:sz w:val="22"/>
          <w:szCs w:val="22"/>
        </w:rPr>
      </w:pPr>
      <w:del w:id="410" w:author="Tom Bergeron" w:date="2022-11-11T09:01:00Z">
        <w:r w:rsidRPr="00EC684A" w:rsidDel="00EC684A">
          <w:rPr>
            <w:rStyle w:val="Hyperlink"/>
            <w:noProof/>
          </w:rPr>
          <w:delText>Message Config Tab</w:delText>
        </w:r>
        <w:r w:rsidDel="00EC684A">
          <w:rPr>
            <w:noProof/>
            <w:webHidden/>
          </w:rPr>
          <w:tab/>
          <w:delText>118</w:delText>
        </w:r>
      </w:del>
    </w:p>
    <w:p w14:paraId="1D483168" w14:textId="7AD76A8A" w:rsidR="00E3238F" w:rsidDel="00EC684A" w:rsidRDefault="00E3238F">
      <w:pPr>
        <w:pStyle w:val="TOC2"/>
        <w:tabs>
          <w:tab w:val="right" w:leader="dot" w:pos="8900"/>
        </w:tabs>
        <w:rPr>
          <w:del w:id="411" w:author="Tom Bergeron" w:date="2022-11-11T09:01:00Z"/>
          <w:rFonts w:asciiTheme="minorHAnsi" w:eastAsiaTheme="minorEastAsia" w:hAnsiTheme="minorHAnsi" w:cstheme="minorBidi"/>
          <w:smallCaps w:val="0"/>
          <w:noProof/>
          <w:sz w:val="22"/>
          <w:szCs w:val="22"/>
        </w:rPr>
      </w:pPr>
      <w:del w:id="412" w:author="Tom Bergeron" w:date="2022-11-11T09:01:00Z">
        <w:r w:rsidRPr="00EC684A" w:rsidDel="00EC684A">
          <w:rPr>
            <w:rStyle w:val="Hyperlink"/>
            <w:noProof/>
          </w:rPr>
          <w:delText>Password Control – Multi User</w:delText>
        </w:r>
        <w:r w:rsidDel="00EC684A">
          <w:rPr>
            <w:noProof/>
            <w:webHidden/>
          </w:rPr>
          <w:tab/>
          <w:delText>119</w:delText>
        </w:r>
      </w:del>
    </w:p>
    <w:p w14:paraId="759C2C82" w14:textId="4AF43B45" w:rsidR="00E3238F" w:rsidDel="00EC684A" w:rsidRDefault="00E3238F">
      <w:pPr>
        <w:pStyle w:val="TOC1"/>
        <w:tabs>
          <w:tab w:val="right" w:leader="dot" w:pos="8900"/>
        </w:tabs>
        <w:rPr>
          <w:del w:id="413" w:author="Tom Bergeron" w:date="2022-11-11T09:01:00Z"/>
          <w:rFonts w:asciiTheme="minorHAnsi" w:eastAsiaTheme="minorEastAsia" w:hAnsiTheme="minorHAnsi" w:cstheme="minorBidi"/>
          <w:b w:val="0"/>
          <w:caps w:val="0"/>
          <w:noProof/>
          <w:sz w:val="22"/>
          <w:szCs w:val="22"/>
        </w:rPr>
      </w:pPr>
      <w:del w:id="414" w:author="Tom Bergeron" w:date="2022-11-11T09:01:00Z">
        <w:r w:rsidRPr="00EC684A" w:rsidDel="00EC684A">
          <w:rPr>
            <w:rStyle w:val="Hyperlink"/>
            <w:noProof/>
          </w:rPr>
          <w:delText>Contact Us</w:delText>
        </w:r>
        <w:r w:rsidDel="00EC684A">
          <w:rPr>
            <w:noProof/>
            <w:webHidden/>
          </w:rPr>
          <w:tab/>
          <w:delText>128</w:delText>
        </w:r>
      </w:del>
    </w:p>
    <w:p w14:paraId="295A074C" w14:textId="03646D3E" w:rsidR="00EB1FCE" w:rsidDel="00EC684A" w:rsidRDefault="00EB1FCE">
      <w:pPr>
        <w:pStyle w:val="TOC1"/>
        <w:tabs>
          <w:tab w:val="right" w:leader="dot" w:pos="8900"/>
        </w:tabs>
        <w:rPr>
          <w:del w:id="415" w:author="Tom Bergeron" w:date="2022-11-11T09:01:00Z"/>
          <w:rFonts w:asciiTheme="minorHAnsi" w:eastAsiaTheme="minorEastAsia" w:hAnsiTheme="minorHAnsi" w:cstheme="minorBidi"/>
          <w:b w:val="0"/>
          <w:caps w:val="0"/>
          <w:noProof/>
          <w:sz w:val="22"/>
          <w:szCs w:val="22"/>
        </w:rPr>
      </w:pPr>
      <w:del w:id="416" w:author="Tom Bergeron" w:date="2022-11-11T09:01:00Z">
        <w:r w:rsidRPr="00E3238F" w:rsidDel="00EC684A">
          <w:rPr>
            <w:rPrChange w:id="417" w:author="Ryan Beck" w:date="2022-10-10T13:44:00Z">
              <w:rPr>
                <w:rStyle w:val="Hyperlink"/>
                <w:rFonts w:cs="Arial"/>
                <w:bCs/>
                <w:iCs/>
                <w:noProof/>
              </w:rPr>
            </w:rPrChange>
          </w:rPr>
          <w:delText>The Hardware</w:delText>
        </w:r>
        <w:r w:rsidDel="00EC684A">
          <w:rPr>
            <w:noProof/>
            <w:webHidden/>
          </w:rPr>
          <w:tab/>
        </w:r>
        <w:r w:rsidR="00F9407E" w:rsidDel="00EC684A">
          <w:rPr>
            <w:noProof/>
            <w:webHidden/>
          </w:rPr>
          <w:delText>3</w:delText>
        </w:r>
      </w:del>
    </w:p>
    <w:p w14:paraId="7DD6B7D0" w14:textId="6954E958" w:rsidR="00EB1FCE" w:rsidDel="00EC684A" w:rsidRDefault="00EB1FCE">
      <w:pPr>
        <w:pStyle w:val="TOC2"/>
        <w:tabs>
          <w:tab w:val="right" w:leader="dot" w:pos="8900"/>
        </w:tabs>
        <w:rPr>
          <w:del w:id="418" w:author="Tom Bergeron" w:date="2022-11-11T09:01:00Z"/>
          <w:rFonts w:asciiTheme="minorHAnsi" w:eastAsiaTheme="minorEastAsia" w:hAnsiTheme="minorHAnsi" w:cstheme="minorBidi"/>
          <w:smallCaps w:val="0"/>
          <w:noProof/>
          <w:sz w:val="22"/>
          <w:szCs w:val="22"/>
        </w:rPr>
      </w:pPr>
      <w:del w:id="419" w:author="Tom Bergeron" w:date="2022-11-11T09:01:00Z">
        <w:r w:rsidRPr="00E3238F" w:rsidDel="00EC684A">
          <w:rPr>
            <w:rPrChange w:id="420" w:author="Ryan Beck" w:date="2022-10-10T13:44:00Z">
              <w:rPr>
                <w:rStyle w:val="Hyperlink"/>
                <w:noProof/>
              </w:rPr>
            </w:rPrChange>
          </w:rPr>
          <w:delText>Hardware Diagram</w:delText>
        </w:r>
        <w:r w:rsidDel="00EC684A">
          <w:rPr>
            <w:noProof/>
            <w:webHidden/>
          </w:rPr>
          <w:tab/>
        </w:r>
        <w:r w:rsidR="00F9407E" w:rsidDel="00EC684A">
          <w:rPr>
            <w:noProof/>
            <w:webHidden/>
          </w:rPr>
          <w:delText>5</w:delText>
        </w:r>
      </w:del>
    </w:p>
    <w:p w14:paraId="31569229" w14:textId="20B34DED" w:rsidR="00EB1FCE" w:rsidDel="00EC684A" w:rsidRDefault="00EB1FCE">
      <w:pPr>
        <w:pStyle w:val="TOC1"/>
        <w:tabs>
          <w:tab w:val="right" w:leader="dot" w:pos="8900"/>
        </w:tabs>
        <w:rPr>
          <w:del w:id="421" w:author="Tom Bergeron" w:date="2022-11-11T09:01:00Z"/>
          <w:rFonts w:asciiTheme="minorHAnsi" w:eastAsiaTheme="minorEastAsia" w:hAnsiTheme="minorHAnsi" w:cstheme="minorBidi"/>
          <w:b w:val="0"/>
          <w:caps w:val="0"/>
          <w:noProof/>
          <w:sz w:val="22"/>
          <w:szCs w:val="22"/>
        </w:rPr>
      </w:pPr>
      <w:del w:id="422" w:author="Tom Bergeron" w:date="2022-11-11T09:01:00Z">
        <w:r w:rsidRPr="00E3238F" w:rsidDel="00EC684A">
          <w:rPr>
            <w:rPrChange w:id="423" w:author="Ryan Beck" w:date="2022-10-10T13:44:00Z">
              <w:rPr>
                <w:rStyle w:val="Hyperlink"/>
                <w:noProof/>
              </w:rPr>
            </w:rPrChange>
          </w:rPr>
          <w:delText>Dual Lane Systems</w:delText>
        </w:r>
        <w:r w:rsidDel="00EC684A">
          <w:rPr>
            <w:noProof/>
            <w:webHidden/>
          </w:rPr>
          <w:tab/>
        </w:r>
        <w:r w:rsidR="00F9407E" w:rsidDel="00EC684A">
          <w:rPr>
            <w:noProof/>
            <w:webHidden/>
          </w:rPr>
          <w:delText>6</w:delText>
        </w:r>
      </w:del>
    </w:p>
    <w:p w14:paraId="61320270" w14:textId="26CFB306" w:rsidR="00EB1FCE" w:rsidDel="00EC684A" w:rsidRDefault="00EB1FCE">
      <w:pPr>
        <w:pStyle w:val="TOC1"/>
        <w:tabs>
          <w:tab w:val="right" w:leader="dot" w:pos="8900"/>
        </w:tabs>
        <w:rPr>
          <w:del w:id="424" w:author="Tom Bergeron" w:date="2022-11-11T09:01:00Z"/>
          <w:rFonts w:asciiTheme="minorHAnsi" w:eastAsiaTheme="minorEastAsia" w:hAnsiTheme="minorHAnsi" w:cstheme="minorBidi"/>
          <w:b w:val="0"/>
          <w:caps w:val="0"/>
          <w:noProof/>
          <w:sz w:val="22"/>
          <w:szCs w:val="22"/>
        </w:rPr>
      </w:pPr>
      <w:del w:id="425" w:author="Tom Bergeron" w:date="2022-11-11T09:01:00Z">
        <w:r w:rsidRPr="00E3238F" w:rsidDel="00EC684A">
          <w:rPr>
            <w:rPrChange w:id="426" w:author="Ryan Beck" w:date="2022-10-10T13:44:00Z">
              <w:rPr>
                <w:rStyle w:val="Hyperlink"/>
                <w:noProof/>
              </w:rPr>
            </w:rPrChange>
          </w:rPr>
          <w:delText>Install the Software</w:delText>
        </w:r>
        <w:r w:rsidDel="00EC684A">
          <w:rPr>
            <w:noProof/>
            <w:webHidden/>
          </w:rPr>
          <w:tab/>
        </w:r>
        <w:r w:rsidR="00F9407E" w:rsidDel="00EC684A">
          <w:rPr>
            <w:noProof/>
            <w:webHidden/>
          </w:rPr>
          <w:delText>7</w:delText>
        </w:r>
      </w:del>
    </w:p>
    <w:p w14:paraId="569470D5" w14:textId="74FAE6BA" w:rsidR="00EB1FCE" w:rsidDel="00EC684A" w:rsidRDefault="00EB1FCE">
      <w:pPr>
        <w:pStyle w:val="TOC1"/>
        <w:tabs>
          <w:tab w:val="right" w:leader="dot" w:pos="8900"/>
        </w:tabs>
        <w:rPr>
          <w:del w:id="427" w:author="Tom Bergeron" w:date="2022-11-11T09:01:00Z"/>
          <w:rFonts w:asciiTheme="minorHAnsi" w:eastAsiaTheme="minorEastAsia" w:hAnsiTheme="minorHAnsi" w:cstheme="minorBidi"/>
          <w:b w:val="0"/>
          <w:caps w:val="0"/>
          <w:noProof/>
          <w:sz w:val="22"/>
          <w:szCs w:val="22"/>
        </w:rPr>
      </w:pPr>
      <w:del w:id="428" w:author="Tom Bergeron" w:date="2022-11-11T09:01:00Z">
        <w:r w:rsidRPr="00E3238F" w:rsidDel="00EC684A">
          <w:rPr>
            <w:rPrChange w:id="429" w:author="Ryan Beck" w:date="2022-10-10T13:44:00Z">
              <w:rPr>
                <w:rStyle w:val="Hyperlink"/>
                <w:noProof/>
              </w:rPr>
            </w:rPrChange>
          </w:rPr>
          <w:delText>The Main Screen</w:delText>
        </w:r>
        <w:r w:rsidDel="00EC684A">
          <w:rPr>
            <w:noProof/>
            <w:webHidden/>
          </w:rPr>
          <w:tab/>
        </w:r>
        <w:r w:rsidR="00F9407E" w:rsidDel="00EC684A">
          <w:rPr>
            <w:noProof/>
            <w:webHidden/>
          </w:rPr>
          <w:delText>10</w:delText>
        </w:r>
      </w:del>
    </w:p>
    <w:p w14:paraId="17B975AC" w14:textId="6991129A" w:rsidR="00EB1FCE" w:rsidDel="00EC684A" w:rsidRDefault="00EB1FCE">
      <w:pPr>
        <w:pStyle w:val="TOC1"/>
        <w:tabs>
          <w:tab w:val="right" w:leader="dot" w:pos="8900"/>
        </w:tabs>
        <w:rPr>
          <w:del w:id="430" w:author="Tom Bergeron" w:date="2022-11-11T09:01:00Z"/>
          <w:rFonts w:asciiTheme="minorHAnsi" w:eastAsiaTheme="minorEastAsia" w:hAnsiTheme="minorHAnsi" w:cstheme="minorBidi"/>
          <w:b w:val="0"/>
          <w:caps w:val="0"/>
          <w:noProof/>
          <w:sz w:val="22"/>
          <w:szCs w:val="22"/>
        </w:rPr>
      </w:pPr>
      <w:del w:id="431" w:author="Tom Bergeron" w:date="2022-11-11T09:01:00Z">
        <w:r w:rsidRPr="00E3238F" w:rsidDel="00EC684A">
          <w:rPr>
            <w:rPrChange w:id="432" w:author="Ryan Beck" w:date="2022-10-10T13:44:00Z">
              <w:rPr>
                <w:rStyle w:val="Hyperlink"/>
                <w:noProof/>
              </w:rPr>
            </w:rPrChange>
          </w:rPr>
          <w:delText>Global Preferences</w:delText>
        </w:r>
        <w:r w:rsidDel="00EC684A">
          <w:rPr>
            <w:noProof/>
            <w:webHidden/>
          </w:rPr>
          <w:tab/>
        </w:r>
        <w:r w:rsidR="00F9407E" w:rsidDel="00EC684A">
          <w:rPr>
            <w:noProof/>
            <w:webHidden/>
          </w:rPr>
          <w:delText>11</w:delText>
        </w:r>
      </w:del>
    </w:p>
    <w:p w14:paraId="40E3F63D" w14:textId="0ED797B3" w:rsidR="00EB1FCE" w:rsidDel="00EC684A" w:rsidRDefault="00EB1FCE">
      <w:pPr>
        <w:pStyle w:val="TOC2"/>
        <w:tabs>
          <w:tab w:val="right" w:leader="dot" w:pos="8900"/>
        </w:tabs>
        <w:rPr>
          <w:del w:id="433" w:author="Tom Bergeron" w:date="2022-11-11T09:01:00Z"/>
          <w:rFonts w:asciiTheme="minorHAnsi" w:eastAsiaTheme="minorEastAsia" w:hAnsiTheme="minorHAnsi" w:cstheme="minorBidi"/>
          <w:smallCaps w:val="0"/>
          <w:noProof/>
          <w:sz w:val="22"/>
          <w:szCs w:val="22"/>
        </w:rPr>
      </w:pPr>
      <w:del w:id="434" w:author="Tom Bergeron" w:date="2022-11-11T09:01:00Z">
        <w:r w:rsidRPr="00E3238F" w:rsidDel="00EC684A">
          <w:rPr>
            <w:rPrChange w:id="435" w:author="Ryan Beck" w:date="2022-10-10T13:44:00Z">
              <w:rPr>
                <w:rStyle w:val="Hyperlink"/>
                <w:noProof/>
              </w:rPr>
            </w:rPrChange>
          </w:rPr>
          <w:delText>Global Tab</w:delText>
        </w:r>
        <w:r w:rsidDel="00EC684A">
          <w:rPr>
            <w:noProof/>
            <w:webHidden/>
          </w:rPr>
          <w:tab/>
        </w:r>
        <w:r w:rsidR="00F9407E" w:rsidDel="00EC684A">
          <w:rPr>
            <w:noProof/>
            <w:webHidden/>
          </w:rPr>
          <w:delText>11</w:delText>
        </w:r>
      </w:del>
    </w:p>
    <w:p w14:paraId="046A6931" w14:textId="3A826AD5" w:rsidR="00EB1FCE" w:rsidDel="00EC684A" w:rsidRDefault="00EB1FCE">
      <w:pPr>
        <w:pStyle w:val="TOC2"/>
        <w:tabs>
          <w:tab w:val="right" w:leader="dot" w:pos="8900"/>
        </w:tabs>
        <w:rPr>
          <w:del w:id="436" w:author="Tom Bergeron" w:date="2022-11-11T09:01:00Z"/>
          <w:rFonts w:asciiTheme="minorHAnsi" w:eastAsiaTheme="minorEastAsia" w:hAnsiTheme="minorHAnsi" w:cstheme="minorBidi"/>
          <w:smallCaps w:val="0"/>
          <w:noProof/>
          <w:sz w:val="22"/>
          <w:szCs w:val="22"/>
        </w:rPr>
      </w:pPr>
      <w:del w:id="437" w:author="Tom Bergeron" w:date="2022-11-11T09:01:00Z">
        <w:r w:rsidRPr="00E3238F" w:rsidDel="00EC684A">
          <w:rPr>
            <w:rPrChange w:id="438" w:author="Ryan Beck" w:date="2022-10-10T13:44:00Z">
              <w:rPr>
                <w:rStyle w:val="Hyperlink"/>
                <w:noProof/>
              </w:rPr>
            </w:rPrChange>
          </w:rPr>
          <w:delText>e-APS Tab</w:delText>
        </w:r>
        <w:r w:rsidDel="00EC684A">
          <w:rPr>
            <w:noProof/>
            <w:webHidden/>
          </w:rPr>
          <w:tab/>
        </w:r>
        <w:r w:rsidR="00F9407E" w:rsidDel="00EC684A">
          <w:rPr>
            <w:noProof/>
            <w:webHidden/>
          </w:rPr>
          <w:delText>13</w:delText>
        </w:r>
      </w:del>
    </w:p>
    <w:p w14:paraId="015226EA" w14:textId="18EA02C1" w:rsidR="00EB1FCE" w:rsidDel="00EC684A" w:rsidRDefault="00EB1FCE">
      <w:pPr>
        <w:pStyle w:val="TOC2"/>
        <w:tabs>
          <w:tab w:val="right" w:leader="dot" w:pos="8900"/>
        </w:tabs>
        <w:rPr>
          <w:del w:id="439" w:author="Tom Bergeron" w:date="2022-11-11T09:01:00Z"/>
          <w:rFonts w:asciiTheme="minorHAnsi" w:eastAsiaTheme="minorEastAsia" w:hAnsiTheme="minorHAnsi" w:cstheme="minorBidi"/>
          <w:smallCaps w:val="0"/>
          <w:noProof/>
          <w:sz w:val="22"/>
          <w:szCs w:val="22"/>
        </w:rPr>
      </w:pPr>
      <w:del w:id="440" w:author="Tom Bergeron" w:date="2022-11-11T09:01:00Z">
        <w:r w:rsidRPr="00E3238F" w:rsidDel="00EC684A">
          <w:rPr>
            <w:rPrChange w:id="441" w:author="Ryan Beck" w:date="2022-10-10T13:44:00Z">
              <w:rPr>
                <w:rStyle w:val="Hyperlink"/>
                <w:noProof/>
              </w:rPr>
            </w:rPrChange>
          </w:rPr>
          <w:delText>Data Backup Tab</w:delText>
        </w:r>
        <w:r w:rsidDel="00EC684A">
          <w:rPr>
            <w:noProof/>
            <w:webHidden/>
          </w:rPr>
          <w:tab/>
        </w:r>
        <w:r w:rsidR="00F9407E" w:rsidDel="00EC684A">
          <w:rPr>
            <w:noProof/>
            <w:webHidden/>
          </w:rPr>
          <w:delText>16</w:delText>
        </w:r>
      </w:del>
    </w:p>
    <w:p w14:paraId="47AB95A1" w14:textId="5186066E" w:rsidR="00EB1FCE" w:rsidDel="00EC684A" w:rsidRDefault="00EB1FCE">
      <w:pPr>
        <w:pStyle w:val="TOC1"/>
        <w:tabs>
          <w:tab w:val="right" w:leader="dot" w:pos="8900"/>
        </w:tabs>
        <w:rPr>
          <w:del w:id="442" w:author="Tom Bergeron" w:date="2022-11-11T09:01:00Z"/>
          <w:rFonts w:asciiTheme="minorHAnsi" w:eastAsiaTheme="minorEastAsia" w:hAnsiTheme="minorHAnsi" w:cstheme="minorBidi"/>
          <w:b w:val="0"/>
          <w:caps w:val="0"/>
          <w:noProof/>
          <w:sz w:val="22"/>
          <w:szCs w:val="22"/>
        </w:rPr>
      </w:pPr>
      <w:del w:id="443" w:author="Tom Bergeron" w:date="2022-11-11T09:01:00Z">
        <w:r w:rsidRPr="00E3238F" w:rsidDel="00EC684A">
          <w:rPr>
            <w:rPrChange w:id="444" w:author="Ryan Beck" w:date="2022-10-10T13:44:00Z">
              <w:rPr>
                <w:rStyle w:val="Hyperlink"/>
                <w:noProof/>
              </w:rPr>
            </w:rPrChange>
          </w:rPr>
          <w:delText>Define/Edit Process Window</w:delText>
        </w:r>
        <w:r w:rsidDel="00EC684A">
          <w:rPr>
            <w:noProof/>
            <w:webHidden/>
          </w:rPr>
          <w:tab/>
        </w:r>
        <w:r w:rsidR="00F9407E" w:rsidDel="00EC684A">
          <w:rPr>
            <w:noProof/>
            <w:webHidden/>
          </w:rPr>
          <w:delText>17</w:delText>
        </w:r>
      </w:del>
    </w:p>
    <w:p w14:paraId="1C982B4A" w14:textId="632B691D" w:rsidR="00EB1FCE" w:rsidDel="00EC684A" w:rsidRDefault="00EB1FCE">
      <w:pPr>
        <w:pStyle w:val="TOC2"/>
        <w:tabs>
          <w:tab w:val="right" w:leader="dot" w:pos="8900"/>
        </w:tabs>
        <w:rPr>
          <w:del w:id="445" w:author="Tom Bergeron" w:date="2022-11-11T09:01:00Z"/>
          <w:rFonts w:asciiTheme="minorHAnsi" w:eastAsiaTheme="minorEastAsia" w:hAnsiTheme="minorHAnsi" w:cstheme="minorBidi"/>
          <w:smallCaps w:val="0"/>
          <w:noProof/>
          <w:sz w:val="22"/>
          <w:szCs w:val="22"/>
        </w:rPr>
      </w:pPr>
      <w:del w:id="446" w:author="Tom Bergeron" w:date="2022-11-11T09:01:00Z">
        <w:r w:rsidRPr="00E3238F" w:rsidDel="00EC684A">
          <w:rPr>
            <w:rPrChange w:id="447" w:author="Ryan Beck" w:date="2022-10-10T13:44:00Z">
              <w:rPr>
                <w:rStyle w:val="Hyperlink"/>
                <w:noProof/>
              </w:rPr>
            </w:rPrChange>
          </w:rPr>
          <w:delText>Solder Paste Menu</w:delText>
        </w:r>
        <w:r w:rsidDel="00EC684A">
          <w:rPr>
            <w:noProof/>
            <w:webHidden/>
          </w:rPr>
          <w:tab/>
        </w:r>
        <w:r w:rsidR="00F9407E" w:rsidDel="00EC684A">
          <w:rPr>
            <w:noProof/>
            <w:webHidden/>
          </w:rPr>
          <w:delText>18</w:delText>
        </w:r>
      </w:del>
    </w:p>
    <w:p w14:paraId="14C1871C" w14:textId="6F7E2577" w:rsidR="00EB1FCE" w:rsidDel="00EC684A" w:rsidRDefault="00EB1FCE">
      <w:pPr>
        <w:pStyle w:val="TOC2"/>
        <w:tabs>
          <w:tab w:val="right" w:leader="dot" w:pos="8900"/>
        </w:tabs>
        <w:rPr>
          <w:del w:id="448" w:author="Tom Bergeron" w:date="2022-11-11T09:01:00Z"/>
          <w:rFonts w:asciiTheme="minorHAnsi" w:eastAsiaTheme="minorEastAsia" w:hAnsiTheme="minorHAnsi" w:cstheme="minorBidi"/>
          <w:smallCaps w:val="0"/>
          <w:noProof/>
          <w:sz w:val="22"/>
          <w:szCs w:val="22"/>
        </w:rPr>
      </w:pPr>
      <w:del w:id="449" w:author="Tom Bergeron" w:date="2022-11-11T09:01:00Z">
        <w:r w:rsidRPr="00E3238F" w:rsidDel="00EC684A">
          <w:rPr>
            <w:rPrChange w:id="450" w:author="Ryan Beck" w:date="2022-10-10T13:44:00Z">
              <w:rPr>
                <w:rStyle w:val="Hyperlink"/>
                <w:noProof/>
              </w:rPr>
            </w:rPrChange>
          </w:rPr>
          <w:delText>Edit Specs</w:delText>
        </w:r>
        <w:r w:rsidDel="00EC684A">
          <w:rPr>
            <w:noProof/>
            <w:webHidden/>
          </w:rPr>
          <w:tab/>
        </w:r>
        <w:r w:rsidR="00F9407E" w:rsidDel="00EC684A">
          <w:rPr>
            <w:noProof/>
            <w:webHidden/>
          </w:rPr>
          <w:delText>19</w:delText>
        </w:r>
      </w:del>
    </w:p>
    <w:p w14:paraId="5F68ECC0" w14:textId="094106D9" w:rsidR="00EB1FCE" w:rsidDel="00EC684A" w:rsidRDefault="00EB1FCE">
      <w:pPr>
        <w:pStyle w:val="TOC2"/>
        <w:tabs>
          <w:tab w:val="right" w:leader="dot" w:pos="8900"/>
        </w:tabs>
        <w:rPr>
          <w:del w:id="451" w:author="Tom Bergeron" w:date="2022-11-11T09:01:00Z"/>
          <w:rFonts w:asciiTheme="minorHAnsi" w:eastAsiaTheme="minorEastAsia" w:hAnsiTheme="minorHAnsi" w:cstheme="minorBidi"/>
          <w:smallCaps w:val="0"/>
          <w:noProof/>
          <w:sz w:val="22"/>
          <w:szCs w:val="22"/>
        </w:rPr>
      </w:pPr>
      <w:del w:id="452" w:author="Tom Bergeron" w:date="2022-11-11T09:01:00Z">
        <w:r w:rsidRPr="00E3238F" w:rsidDel="00EC684A">
          <w:rPr>
            <w:rPrChange w:id="453" w:author="Ryan Beck" w:date="2022-10-10T13:44:00Z">
              <w:rPr>
                <w:rStyle w:val="Hyperlink"/>
                <w:noProof/>
              </w:rPr>
            </w:rPrChange>
          </w:rPr>
          <w:delText>Save Process Window</w:delText>
        </w:r>
        <w:r w:rsidDel="00EC684A">
          <w:rPr>
            <w:noProof/>
            <w:webHidden/>
          </w:rPr>
          <w:tab/>
        </w:r>
        <w:r w:rsidR="00F9407E" w:rsidDel="00EC684A">
          <w:rPr>
            <w:noProof/>
            <w:webHidden/>
          </w:rPr>
          <w:delText>22</w:delText>
        </w:r>
      </w:del>
    </w:p>
    <w:p w14:paraId="574F68B3" w14:textId="570D3C30" w:rsidR="00EB1FCE" w:rsidDel="00EC684A" w:rsidRDefault="00EB1FCE">
      <w:pPr>
        <w:pStyle w:val="TOC2"/>
        <w:tabs>
          <w:tab w:val="right" w:leader="dot" w:pos="8900"/>
        </w:tabs>
        <w:rPr>
          <w:del w:id="454" w:author="Tom Bergeron" w:date="2022-11-11T09:01:00Z"/>
          <w:rFonts w:asciiTheme="minorHAnsi" w:eastAsiaTheme="minorEastAsia" w:hAnsiTheme="minorHAnsi" w:cstheme="minorBidi"/>
          <w:smallCaps w:val="0"/>
          <w:noProof/>
          <w:sz w:val="22"/>
          <w:szCs w:val="22"/>
        </w:rPr>
      </w:pPr>
      <w:del w:id="455" w:author="Tom Bergeron" w:date="2022-11-11T09:01:00Z">
        <w:r w:rsidRPr="00E3238F" w:rsidDel="00EC684A">
          <w:rPr>
            <w:rPrChange w:id="456" w:author="Ryan Beck" w:date="2022-10-10T13:44:00Z">
              <w:rPr>
                <w:rStyle w:val="Hyperlink"/>
                <w:noProof/>
              </w:rPr>
            </w:rPrChange>
          </w:rPr>
          <w:delText>Import Legacy Process Windows</w:delText>
        </w:r>
        <w:r w:rsidDel="00EC684A">
          <w:rPr>
            <w:noProof/>
            <w:webHidden/>
          </w:rPr>
          <w:tab/>
        </w:r>
        <w:r w:rsidR="00F9407E" w:rsidDel="00EC684A">
          <w:rPr>
            <w:noProof/>
            <w:webHidden/>
          </w:rPr>
          <w:delText>23</w:delText>
        </w:r>
      </w:del>
    </w:p>
    <w:p w14:paraId="1C708AE6" w14:textId="21FB3544" w:rsidR="00EB1FCE" w:rsidDel="00EC684A" w:rsidRDefault="00EB1FCE">
      <w:pPr>
        <w:pStyle w:val="TOC1"/>
        <w:tabs>
          <w:tab w:val="right" w:leader="dot" w:pos="8900"/>
        </w:tabs>
        <w:rPr>
          <w:del w:id="457" w:author="Tom Bergeron" w:date="2022-11-11T09:01:00Z"/>
          <w:rFonts w:asciiTheme="minorHAnsi" w:eastAsiaTheme="minorEastAsia" w:hAnsiTheme="minorHAnsi" w:cstheme="minorBidi"/>
          <w:b w:val="0"/>
          <w:caps w:val="0"/>
          <w:noProof/>
          <w:sz w:val="22"/>
          <w:szCs w:val="22"/>
        </w:rPr>
      </w:pPr>
      <w:del w:id="458" w:author="Tom Bergeron" w:date="2022-11-11T09:01:00Z">
        <w:r w:rsidRPr="00E3238F" w:rsidDel="00EC684A">
          <w:rPr>
            <w:rPrChange w:id="459" w:author="Ryan Beck" w:date="2022-10-10T13:44:00Z">
              <w:rPr>
                <w:rStyle w:val="Hyperlink"/>
                <w:noProof/>
              </w:rPr>
            </w:rPrChange>
          </w:rPr>
          <w:delText>Hardware Status Screen</w:delText>
        </w:r>
        <w:r w:rsidDel="00EC684A">
          <w:rPr>
            <w:noProof/>
            <w:webHidden/>
          </w:rPr>
          <w:tab/>
        </w:r>
        <w:r w:rsidR="00F9407E" w:rsidDel="00EC684A">
          <w:rPr>
            <w:noProof/>
            <w:webHidden/>
          </w:rPr>
          <w:delText>24</w:delText>
        </w:r>
      </w:del>
    </w:p>
    <w:p w14:paraId="248D544D" w14:textId="4B15FA3F" w:rsidR="00EB1FCE" w:rsidDel="00EC684A" w:rsidRDefault="00EB1FCE">
      <w:pPr>
        <w:pStyle w:val="TOC1"/>
        <w:tabs>
          <w:tab w:val="right" w:leader="dot" w:pos="8900"/>
        </w:tabs>
        <w:rPr>
          <w:del w:id="460" w:author="Tom Bergeron" w:date="2022-11-11T09:01:00Z"/>
          <w:rFonts w:asciiTheme="minorHAnsi" w:eastAsiaTheme="minorEastAsia" w:hAnsiTheme="minorHAnsi" w:cstheme="minorBidi"/>
          <w:b w:val="0"/>
          <w:caps w:val="0"/>
          <w:noProof/>
          <w:sz w:val="22"/>
          <w:szCs w:val="22"/>
        </w:rPr>
      </w:pPr>
      <w:del w:id="461" w:author="Tom Bergeron" w:date="2022-11-11T09:01:00Z">
        <w:r w:rsidRPr="00E3238F" w:rsidDel="00EC684A">
          <w:rPr>
            <w:rPrChange w:id="462" w:author="Ryan Beck" w:date="2022-10-10T13:44:00Z">
              <w:rPr>
                <w:rStyle w:val="Hyperlink"/>
                <w:noProof/>
              </w:rPr>
            </w:rPrChange>
          </w:rPr>
          <w:delText>Run a Profile</w:delText>
        </w:r>
        <w:r w:rsidDel="00EC684A">
          <w:rPr>
            <w:noProof/>
            <w:webHidden/>
          </w:rPr>
          <w:tab/>
        </w:r>
        <w:r w:rsidR="00F9407E" w:rsidDel="00EC684A">
          <w:rPr>
            <w:noProof/>
            <w:webHidden/>
          </w:rPr>
          <w:delText>25</w:delText>
        </w:r>
      </w:del>
    </w:p>
    <w:p w14:paraId="5CE7D108" w14:textId="0238827C" w:rsidR="00EB1FCE" w:rsidDel="00EC684A" w:rsidRDefault="00EB1FCE">
      <w:pPr>
        <w:pStyle w:val="TOC2"/>
        <w:tabs>
          <w:tab w:val="right" w:leader="dot" w:pos="8900"/>
        </w:tabs>
        <w:rPr>
          <w:del w:id="463" w:author="Tom Bergeron" w:date="2022-11-11T09:01:00Z"/>
          <w:rFonts w:asciiTheme="minorHAnsi" w:eastAsiaTheme="minorEastAsia" w:hAnsiTheme="minorHAnsi" w:cstheme="minorBidi"/>
          <w:smallCaps w:val="0"/>
          <w:noProof/>
          <w:sz w:val="22"/>
          <w:szCs w:val="22"/>
        </w:rPr>
      </w:pPr>
      <w:del w:id="464" w:author="Tom Bergeron" w:date="2022-11-11T09:01:00Z">
        <w:r w:rsidRPr="00E3238F" w:rsidDel="00EC684A">
          <w:rPr>
            <w:rPrChange w:id="465" w:author="Ryan Beck" w:date="2022-10-10T13:44:00Z">
              <w:rPr>
                <w:rStyle w:val="Hyperlink"/>
                <w:noProof/>
              </w:rPr>
            </w:rPrChange>
          </w:rPr>
          <w:delText>Specify Oven Characteristics</w:delText>
        </w:r>
        <w:r w:rsidDel="00EC684A">
          <w:rPr>
            <w:noProof/>
            <w:webHidden/>
          </w:rPr>
          <w:tab/>
        </w:r>
        <w:r w:rsidR="00F9407E" w:rsidDel="00EC684A">
          <w:rPr>
            <w:noProof/>
            <w:webHidden/>
          </w:rPr>
          <w:delText>26</w:delText>
        </w:r>
      </w:del>
    </w:p>
    <w:p w14:paraId="444B0F8D" w14:textId="155E33BB" w:rsidR="00EB1FCE" w:rsidDel="00EC684A" w:rsidRDefault="00EB1FCE">
      <w:pPr>
        <w:pStyle w:val="TOC2"/>
        <w:tabs>
          <w:tab w:val="right" w:leader="dot" w:pos="8900"/>
        </w:tabs>
        <w:rPr>
          <w:del w:id="466" w:author="Tom Bergeron" w:date="2022-11-11T09:01:00Z"/>
          <w:rFonts w:asciiTheme="minorHAnsi" w:eastAsiaTheme="minorEastAsia" w:hAnsiTheme="minorHAnsi" w:cstheme="minorBidi"/>
          <w:smallCaps w:val="0"/>
          <w:noProof/>
          <w:sz w:val="22"/>
          <w:szCs w:val="22"/>
        </w:rPr>
      </w:pPr>
      <w:del w:id="467" w:author="Tom Bergeron" w:date="2022-11-11T09:01:00Z">
        <w:r w:rsidRPr="00E3238F" w:rsidDel="00EC684A">
          <w:rPr>
            <w:rPrChange w:id="468" w:author="Ryan Beck" w:date="2022-10-10T13:44:00Z">
              <w:rPr>
                <w:rStyle w:val="Hyperlink"/>
                <w:noProof/>
              </w:rPr>
            </w:rPrChange>
          </w:rPr>
          <w:delText>Attach Thermocouples</w:delText>
        </w:r>
        <w:r w:rsidDel="00EC684A">
          <w:rPr>
            <w:noProof/>
            <w:webHidden/>
          </w:rPr>
          <w:tab/>
        </w:r>
        <w:r w:rsidR="00F9407E" w:rsidDel="00EC684A">
          <w:rPr>
            <w:noProof/>
            <w:webHidden/>
          </w:rPr>
          <w:delText>28</w:delText>
        </w:r>
      </w:del>
    </w:p>
    <w:p w14:paraId="0EA0606E" w14:textId="4DE6B1C0" w:rsidR="00EB1FCE" w:rsidDel="00EC684A" w:rsidRDefault="00EB1FCE">
      <w:pPr>
        <w:pStyle w:val="TOC2"/>
        <w:tabs>
          <w:tab w:val="right" w:leader="dot" w:pos="8900"/>
        </w:tabs>
        <w:rPr>
          <w:del w:id="469" w:author="Tom Bergeron" w:date="2022-11-11T09:01:00Z"/>
          <w:rFonts w:asciiTheme="minorHAnsi" w:eastAsiaTheme="minorEastAsia" w:hAnsiTheme="minorHAnsi" w:cstheme="minorBidi"/>
          <w:smallCaps w:val="0"/>
          <w:noProof/>
          <w:sz w:val="22"/>
          <w:szCs w:val="22"/>
        </w:rPr>
      </w:pPr>
      <w:del w:id="470" w:author="Tom Bergeron" w:date="2022-11-11T09:01:00Z">
        <w:r w:rsidRPr="00E3238F" w:rsidDel="00EC684A">
          <w:rPr>
            <w:rPrChange w:id="471" w:author="Ryan Beck" w:date="2022-10-10T13:44:00Z">
              <w:rPr>
                <w:rStyle w:val="Hyperlink"/>
                <w:noProof/>
              </w:rPr>
            </w:rPrChange>
          </w:rPr>
          <w:delText>Attach Thermocouples To Semiconductor Wafers</w:delText>
        </w:r>
        <w:r w:rsidDel="00EC684A">
          <w:rPr>
            <w:noProof/>
            <w:webHidden/>
          </w:rPr>
          <w:tab/>
        </w:r>
        <w:r w:rsidR="00F9407E" w:rsidDel="00EC684A">
          <w:rPr>
            <w:noProof/>
            <w:webHidden/>
          </w:rPr>
          <w:delText>29</w:delText>
        </w:r>
      </w:del>
    </w:p>
    <w:p w14:paraId="39A00506" w14:textId="3D13C939" w:rsidR="00EB1FCE" w:rsidDel="00EC684A" w:rsidRDefault="00EB1FCE">
      <w:pPr>
        <w:pStyle w:val="TOC2"/>
        <w:tabs>
          <w:tab w:val="right" w:leader="dot" w:pos="8900"/>
        </w:tabs>
        <w:rPr>
          <w:del w:id="472" w:author="Tom Bergeron" w:date="2022-11-11T09:01:00Z"/>
          <w:rFonts w:asciiTheme="minorHAnsi" w:eastAsiaTheme="minorEastAsia" w:hAnsiTheme="minorHAnsi" w:cstheme="minorBidi"/>
          <w:smallCaps w:val="0"/>
          <w:noProof/>
          <w:sz w:val="22"/>
          <w:szCs w:val="22"/>
        </w:rPr>
      </w:pPr>
      <w:del w:id="473" w:author="Tom Bergeron" w:date="2022-11-11T09:01:00Z">
        <w:r w:rsidRPr="00E3238F" w:rsidDel="00EC684A">
          <w:rPr>
            <w:rPrChange w:id="474" w:author="Ryan Beck" w:date="2022-10-10T13:44:00Z">
              <w:rPr>
                <w:rStyle w:val="Hyperlink"/>
                <w:noProof/>
              </w:rPr>
            </w:rPrChange>
          </w:rPr>
          <w:delText>Select Thermocouples to Start a Profile</w:delText>
        </w:r>
        <w:r w:rsidDel="00EC684A">
          <w:rPr>
            <w:noProof/>
            <w:webHidden/>
          </w:rPr>
          <w:tab/>
        </w:r>
        <w:r w:rsidR="00F9407E" w:rsidDel="00EC684A">
          <w:rPr>
            <w:noProof/>
            <w:webHidden/>
          </w:rPr>
          <w:delText>30</w:delText>
        </w:r>
      </w:del>
    </w:p>
    <w:p w14:paraId="4AED7F56" w14:textId="164AB574" w:rsidR="00EB1FCE" w:rsidDel="00EC684A" w:rsidRDefault="00EB1FCE">
      <w:pPr>
        <w:pStyle w:val="TOC2"/>
        <w:tabs>
          <w:tab w:val="right" w:leader="dot" w:pos="8900"/>
        </w:tabs>
        <w:rPr>
          <w:del w:id="475" w:author="Tom Bergeron" w:date="2022-11-11T09:01:00Z"/>
          <w:rFonts w:asciiTheme="minorHAnsi" w:eastAsiaTheme="minorEastAsia" w:hAnsiTheme="minorHAnsi" w:cstheme="minorBidi"/>
          <w:smallCaps w:val="0"/>
          <w:noProof/>
          <w:sz w:val="22"/>
          <w:szCs w:val="22"/>
        </w:rPr>
      </w:pPr>
      <w:del w:id="476" w:author="Tom Bergeron" w:date="2022-11-11T09:01:00Z">
        <w:r w:rsidRPr="00E3238F" w:rsidDel="00EC684A">
          <w:rPr>
            <w:rPrChange w:id="477" w:author="Ryan Beck" w:date="2022-10-10T13:44:00Z">
              <w:rPr>
                <w:rStyle w:val="Hyperlink"/>
                <w:noProof/>
              </w:rPr>
            </w:rPrChange>
          </w:rPr>
          <w:delText>Start The Profile</w:delText>
        </w:r>
        <w:r w:rsidDel="00EC684A">
          <w:rPr>
            <w:noProof/>
            <w:webHidden/>
          </w:rPr>
          <w:tab/>
        </w:r>
        <w:r w:rsidR="00F9407E" w:rsidDel="00EC684A">
          <w:rPr>
            <w:noProof/>
            <w:webHidden/>
          </w:rPr>
          <w:delText>31</w:delText>
        </w:r>
      </w:del>
    </w:p>
    <w:p w14:paraId="143ADD03" w14:textId="4634ED95" w:rsidR="00EB1FCE" w:rsidDel="00EC684A" w:rsidRDefault="00EB1FCE">
      <w:pPr>
        <w:pStyle w:val="TOC2"/>
        <w:tabs>
          <w:tab w:val="right" w:leader="dot" w:pos="8900"/>
        </w:tabs>
        <w:rPr>
          <w:del w:id="478" w:author="Tom Bergeron" w:date="2022-11-11T09:01:00Z"/>
          <w:rFonts w:asciiTheme="minorHAnsi" w:eastAsiaTheme="minorEastAsia" w:hAnsiTheme="minorHAnsi" w:cstheme="minorBidi"/>
          <w:smallCaps w:val="0"/>
          <w:noProof/>
          <w:sz w:val="22"/>
          <w:szCs w:val="22"/>
        </w:rPr>
      </w:pPr>
      <w:del w:id="479" w:author="Tom Bergeron" w:date="2022-11-11T09:01:00Z">
        <w:r w:rsidRPr="00E3238F" w:rsidDel="00EC684A">
          <w:rPr>
            <w:rPrChange w:id="480" w:author="Ryan Beck" w:date="2022-10-10T13:44:00Z">
              <w:rPr>
                <w:rStyle w:val="Hyperlink"/>
                <w:noProof/>
              </w:rPr>
            </w:rPrChange>
          </w:rPr>
          <w:delText>Live Profile Graph</w:delText>
        </w:r>
        <w:r w:rsidDel="00EC684A">
          <w:rPr>
            <w:noProof/>
            <w:webHidden/>
          </w:rPr>
          <w:tab/>
        </w:r>
        <w:r w:rsidR="00F9407E" w:rsidDel="00EC684A">
          <w:rPr>
            <w:noProof/>
            <w:webHidden/>
          </w:rPr>
          <w:delText>33</w:delText>
        </w:r>
      </w:del>
    </w:p>
    <w:p w14:paraId="313D7C9B" w14:textId="46A95E33" w:rsidR="00EB1FCE" w:rsidDel="00EC684A" w:rsidRDefault="00EB1FCE">
      <w:pPr>
        <w:pStyle w:val="TOC2"/>
        <w:tabs>
          <w:tab w:val="right" w:leader="dot" w:pos="8900"/>
        </w:tabs>
        <w:rPr>
          <w:del w:id="481" w:author="Tom Bergeron" w:date="2022-11-11T09:01:00Z"/>
          <w:rFonts w:asciiTheme="minorHAnsi" w:eastAsiaTheme="minorEastAsia" w:hAnsiTheme="minorHAnsi" w:cstheme="minorBidi"/>
          <w:smallCaps w:val="0"/>
          <w:noProof/>
          <w:sz w:val="22"/>
          <w:szCs w:val="22"/>
        </w:rPr>
      </w:pPr>
      <w:del w:id="482" w:author="Tom Bergeron" w:date="2022-11-11T09:01:00Z">
        <w:r w:rsidRPr="00E3238F" w:rsidDel="00EC684A">
          <w:rPr>
            <w:rPrChange w:id="483" w:author="Ryan Beck" w:date="2022-10-10T13:44:00Z">
              <w:rPr>
                <w:rStyle w:val="Hyperlink"/>
                <w:noProof/>
              </w:rPr>
            </w:rPrChange>
          </w:rPr>
          <w:delText>View the Profile and Statistics</w:delText>
        </w:r>
        <w:r w:rsidDel="00EC684A">
          <w:rPr>
            <w:noProof/>
            <w:webHidden/>
          </w:rPr>
          <w:tab/>
        </w:r>
        <w:r w:rsidR="00F9407E" w:rsidDel="00EC684A">
          <w:rPr>
            <w:noProof/>
            <w:webHidden/>
          </w:rPr>
          <w:delText>36</w:delText>
        </w:r>
      </w:del>
    </w:p>
    <w:p w14:paraId="1EE208D9" w14:textId="4A038AD3" w:rsidR="00EB1FCE" w:rsidDel="00EC684A" w:rsidRDefault="00EB1FCE">
      <w:pPr>
        <w:pStyle w:val="TOC2"/>
        <w:tabs>
          <w:tab w:val="right" w:leader="dot" w:pos="8900"/>
        </w:tabs>
        <w:rPr>
          <w:del w:id="484" w:author="Tom Bergeron" w:date="2022-11-11T09:01:00Z"/>
          <w:rFonts w:asciiTheme="minorHAnsi" w:eastAsiaTheme="minorEastAsia" w:hAnsiTheme="minorHAnsi" w:cstheme="minorBidi"/>
          <w:smallCaps w:val="0"/>
          <w:noProof/>
          <w:sz w:val="22"/>
          <w:szCs w:val="22"/>
        </w:rPr>
      </w:pPr>
      <w:del w:id="485" w:author="Tom Bergeron" w:date="2022-11-11T09:01:00Z">
        <w:r w:rsidRPr="00E3238F" w:rsidDel="00EC684A">
          <w:rPr>
            <w:rPrChange w:id="486" w:author="Ryan Beck" w:date="2022-10-10T13:44:00Z">
              <w:rPr>
                <w:rStyle w:val="Hyperlink"/>
                <w:noProof/>
              </w:rPr>
            </w:rPrChange>
          </w:rPr>
          <w:delText>Manual Profile Prediction</w:delText>
        </w:r>
        <w:r w:rsidDel="00EC684A">
          <w:rPr>
            <w:noProof/>
            <w:webHidden/>
          </w:rPr>
          <w:tab/>
        </w:r>
        <w:r w:rsidR="00F9407E" w:rsidDel="00EC684A">
          <w:rPr>
            <w:noProof/>
            <w:webHidden/>
          </w:rPr>
          <w:delText>44</w:delText>
        </w:r>
      </w:del>
    </w:p>
    <w:p w14:paraId="607A2BB2" w14:textId="22CBD6E7" w:rsidR="00EB1FCE" w:rsidDel="00EC684A" w:rsidRDefault="00EB1FCE">
      <w:pPr>
        <w:pStyle w:val="TOC2"/>
        <w:tabs>
          <w:tab w:val="right" w:leader="dot" w:pos="8900"/>
        </w:tabs>
        <w:rPr>
          <w:del w:id="487" w:author="Tom Bergeron" w:date="2022-11-11T09:01:00Z"/>
          <w:rFonts w:asciiTheme="minorHAnsi" w:eastAsiaTheme="minorEastAsia" w:hAnsiTheme="minorHAnsi" w:cstheme="minorBidi"/>
          <w:smallCaps w:val="0"/>
          <w:noProof/>
          <w:sz w:val="22"/>
          <w:szCs w:val="22"/>
        </w:rPr>
      </w:pPr>
      <w:del w:id="488" w:author="Tom Bergeron" w:date="2022-11-11T09:01:00Z">
        <w:r w:rsidRPr="00E3238F" w:rsidDel="00EC684A">
          <w:rPr>
            <w:rPrChange w:id="489" w:author="Ryan Beck" w:date="2022-10-10T13:44:00Z">
              <w:rPr>
                <w:rStyle w:val="Hyperlink"/>
                <w:noProof/>
              </w:rPr>
            </w:rPrChange>
          </w:rPr>
          <w:delText>Set Different Top and Bottom Set Point Temperatures</w:delText>
        </w:r>
        <w:r w:rsidDel="00EC684A">
          <w:rPr>
            <w:noProof/>
            <w:webHidden/>
          </w:rPr>
          <w:tab/>
        </w:r>
        <w:r w:rsidR="00F9407E" w:rsidDel="00EC684A">
          <w:rPr>
            <w:noProof/>
            <w:webHidden/>
          </w:rPr>
          <w:delText>45</w:delText>
        </w:r>
      </w:del>
    </w:p>
    <w:p w14:paraId="49EB34B7" w14:textId="6B39F27A" w:rsidR="00EB1FCE" w:rsidDel="00EC684A" w:rsidRDefault="00EB1FCE">
      <w:pPr>
        <w:pStyle w:val="TOC1"/>
        <w:tabs>
          <w:tab w:val="right" w:leader="dot" w:pos="8900"/>
        </w:tabs>
        <w:rPr>
          <w:del w:id="490" w:author="Tom Bergeron" w:date="2022-11-11T09:01:00Z"/>
          <w:rFonts w:asciiTheme="minorHAnsi" w:eastAsiaTheme="minorEastAsia" w:hAnsiTheme="minorHAnsi" w:cstheme="minorBidi"/>
          <w:b w:val="0"/>
          <w:caps w:val="0"/>
          <w:noProof/>
          <w:sz w:val="22"/>
          <w:szCs w:val="22"/>
        </w:rPr>
      </w:pPr>
      <w:del w:id="491" w:author="Tom Bergeron" w:date="2022-11-11T09:01:00Z">
        <w:r w:rsidRPr="00E3238F" w:rsidDel="00EC684A">
          <w:rPr>
            <w:rPrChange w:id="492" w:author="Ryan Beck" w:date="2022-10-10T13:44:00Z">
              <w:rPr>
                <w:rStyle w:val="Hyperlink"/>
                <w:noProof/>
              </w:rPr>
            </w:rPrChange>
          </w:rPr>
          <w:delText>Profile Explorer</w:delText>
        </w:r>
        <w:r w:rsidDel="00EC684A">
          <w:rPr>
            <w:noProof/>
            <w:webHidden/>
          </w:rPr>
          <w:tab/>
        </w:r>
        <w:r w:rsidR="00F9407E" w:rsidDel="00EC684A">
          <w:rPr>
            <w:noProof/>
            <w:webHidden/>
          </w:rPr>
          <w:delText>49</w:delText>
        </w:r>
      </w:del>
    </w:p>
    <w:p w14:paraId="5F521D48" w14:textId="58686FD0" w:rsidR="00EB1FCE" w:rsidDel="00EC684A" w:rsidRDefault="00EB1FCE">
      <w:pPr>
        <w:pStyle w:val="TOC2"/>
        <w:tabs>
          <w:tab w:val="right" w:leader="dot" w:pos="8900"/>
        </w:tabs>
        <w:rPr>
          <w:del w:id="493" w:author="Tom Bergeron" w:date="2022-11-11T09:01:00Z"/>
          <w:rFonts w:asciiTheme="minorHAnsi" w:eastAsiaTheme="minorEastAsia" w:hAnsiTheme="minorHAnsi" w:cstheme="minorBidi"/>
          <w:smallCaps w:val="0"/>
          <w:noProof/>
          <w:sz w:val="22"/>
          <w:szCs w:val="22"/>
        </w:rPr>
      </w:pPr>
      <w:del w:id="494" w:author="Tom Bergeron" w:date="2022-11-11T09:01:00Z">
        <w:r w:rsidRPr="00E3238F" w:rsidDel="00EC684A">
          <w:rPr>
            <w:rPrChange w:id="495" w:author="Ryan Beck" w:date="2022-10-10T13:44:00Z">
              <w:rPr>
                <w:rStyle w:val="Hyperlink"/>
                <w:noProof/>
              </w:rPr>
            </w:rPrChange>
          </w:rPr>
          <w:delText>Browse for Historical Data</w:delText>
        </w:r>
        <w:r w:rsidDel="00EC684A">
          <w:rPr>
            <w:noProof/>
            <w:webHidden/>
          </w:rPr>
          <w:tab/>
        </w:r>
        <w:r w:rsidR="00F9407E" w:rsidDel="00EC684A">
          <w:rPr>
            <w:noProof/>
            <w:webHidden/>
          </w:rPr>
          <w:delText>50</w:delText>
        </w:r>
      </w:del>
    </w:p>
    <w:p w14:paraId="6C3A33F6" w14:textId="1731D0BC" w:rsidR="00EB1FCE" w:rsidDel="00EC684A" w:rsidRDefault="00EB1FCE">
      <w:pPr>
        <w:pStyle w:val="TOC2"/>
        <w:tabs>
          <w:tab w:val="right" w:leader="dot" w:pos="8900"/>
        </w:tabs>
        <w:rPr>
          <w:del w:id="496" w:author="Tom Bergeron" w:date="2022-11-11T09:01:00Z"/>
          <w:rFonts w:asciiTheme="minorHAnsi" w:eastAsiaTheme="minorEastAsia" w:hAnsiTheme="minorHAnsi" w:cstheme="minorBidi"/>
          <w:smallCaps w:val="0"/>
          <w:noProof/>
          <w:sz w:val="22"/>
          <w:szCs w:val="22"/>
        </w:rPr>
      </w:pPr>
      <w:del w:id="497" w:author="Tom Bergeron" w:date="2022-11-11T09:01:00Z">
        <w:r w:rsidRPr="00E3238F" w:rsidDel="00EC684A">
          <w:rPr>
            <w:rPrChange w:id="498" w:author="Ryan Beck" w:date="2022-10-10T13:44:00Z">
              <w:rPr>
                <w:rStyle w:val="Hyperlink"/>
                <w:noProof/>
              </w:rPr>
            </w:rPrChange>
          </w:rPr>
          <w:delText>View Historical Data Over a Network (History Mode)</w:delText>
        </w:r>
        <w:r w:rsidDel="00EC684A">
          <w:rPr>
            <w:noProof/>
            <w:webHidden/>
          </w:rPr>
          <w:tab/>
        </w:r>
        <w:r w:rsidR="00F9407E" w:rsidDel="00EC684A">
          <w:rPr>
            <w:noProof/>
            <w:webHidden/>
          </w:rPr>
          <w:delText>50</w:delText>
        </w:r>
      </w:del>
    </w:p>
    <w:p w14:paraId="0FE85849" w14:textId="3F0DCB26" w:rsidR="00EB1FCE" w:rsidDel="00EC684A" w:rsidRDefault="00EB1FCE">
      <w:pPr>
        <w:pStyle w:val="TOC2"/>
        <w:tabs>
          <w:tab w:val="right" w:leader="dot" w:pos="8900"/>
        </w:tabs>
        <w:rPr>
          <w:del w:id="499" w:author="Tom Bergeron" w:date="2022-11-11T09:01:00Z"/>
          <w:rFonts w:asciiTheme="minorHAnsi" w:eastAsiaTheme="minorEastAsia" w:hAnsiTheme="minorHAnsi" w:cstheme="minorBidi"/>
          <w:smallCaps w:val="0"/>
          <w:noProof/>
          <w:sz w:val="22"/>
          <w:szCs w:val="22"/>
        </w:rPr>
      </w:pPr>
      <w:del w:id="500" w:author="Tom Bergeron" w:date="2022-11-11T09:01:00Z">
        <w:r w:rsidRPr="00E3238F" w:rsidDel="00EC684A">
          <w:rPr>
            <w:rPrChange w:id="501" w:author="Ryan Beck" w:date="2022-10-10T13:44:00Z">
              <w:rPr>
                <w:rStyle w:val="Hyperlink"/>
                <w:noProof/>
              </w:rPr>
            </w:rPrChange>
          </w:rPr>
          <w:delText>Profile Explorer – Virtual Profiling</w:delText>
        </w:r>
        <w:r w:rsidDel="00EC684A">
          <w:rPr>
            <w:noProof/>
            <w:webHidden/>
          </w:rPr>
          <w:tab/>
        </w:r>
        <w:r w:rsidR="00F9407E" w:rsidDel="00EC684A">
          <w:rPr>
            <w:noProof/>
            <w:webHidden/>
          </w:rPr>
          <w:delText>52</w:delText>
        </w:r>
      </w:del>
    </w:p>
    <w:p w14:paraId="5F8F9BFE" w14:textId="6ECF66C3" w:rsidR="00EB1FCE" w:rsidDel="00EC684A" w:rsidRDefault="00EB1FCE">
      <w:pPr>
        <w:pStyle w:val="TOC2"/>
        <w:tabs>
          <w:tab w:val="right" w:leader="dot" w:pos="8900"/>
        </w:tabs>
        <w:rPr>
          <w:del w:id="502" w:author="Tom Bergeron" w:date="2022-11-11T09:01:00Z"/>
          <w:rFonts w:asciiTheme="minorHAnsi" w:eastAsiaTheme="minorEastAsia" w:hAnsiTheme="minorHAnsi" w:cstheme="minorBidi"/>
          <w:smallCaps w:val="0"/>
          <w:noProof/>
          <w:sz w:val="22"/>
          <w:szCs w:val="22"/>
        </w:rPr>
      </w:pPr>
      <w:del w:id="503" w:author="Tom Bergeron" w:date="2022-11-11T09:01:00Z">
        <w:r w:rsidRPr="00E3238F" w:rsidDel="00EC684A">
          <w:rPr>
            <w:rPrChange w:id="504" w:author="Ryan Beck" w:date="2022-10-10T13:44:00Z">
              <w:rPr>
                <w:rStyle w:val="Hyperlink"/>
                <w:noProof/>
              </w:rPr>
            </w:rPrChange>
          </w:rPr>
          <w:delText>Access History Data Backup Files</w:delText>
        </w:r>
        <w:r w:rsidDel="00EC684A">
          <w:rPr>
            <w:noProof/>
            <w:webHidden/>
          </w:rPr>
          <w:tab/>
        </w:r>
        <w:r w:rsidR="00F9407E" w:rsidDel="00EC684A">
          <w:rPr>
            <w:noProof/>
            <w:webHidden/>
          </w:rPr>
          <w:delText>54</w:delText>
        </w:r>
      </w:del>
    </w:p>
    <w:p w14:paraId="23605750" w14:textId="322845D0" w:rsidR="00EB1FCE" w:rsidDel="00EC684A" w:rsidRDefault="00EB1FCE">
      <w:pPr>
        <w:pStyle w:val="TOC2"/>
        <w:tabs>
          <w:tab w:val="right" w:leader="dot" w:pos="8900"/>
        </w:tabs>
        <w:rPr>
          <w:del w:id="505" w:author="Tom Bergeron" w:date="2022-11-11T09:01:00Z"/>
          <w:rFonts w:asciiTheme="minorHAnsi" w:eastAsiaTheme="minorEastAsia" w:hAnsiTheme="minorHAnsi" w:cstheme="minorBidi"/>
          <w:smallCaps w:val="0"/>
          <w:noProof/>
          <w:sz w:val="22"/>
          <w:szCs w:val="22"/>
        </w:rPr>
      </w:pPr>
      <w:del w:id="506" w:author="Tom Bergeron" w:date="2022-11-11T09:01:00Z">
        <w:r w:rsidRPr="00E3238F" w:rsidDel="00EC684A">
          <w:rPr>
            <w:rPrChange w:id="507" w:author="Ryan Beck" w:date="2022-10-10T13:44:00Z">
              <w:rPr>
                <w:rStyle w:val="Hyperlink"/>
                <w:noProof/>
              </w:rPr>
            </w:rPrChange>
          </w:rPr>
          <w:delText>Insert Data Files from an Outside Source</w:delText>
        </w:r>
        <w:r w:rsidDel="00EC684A">
          <w:rPr>
            <w:noProof/>
            <w:webHidden/>
          </w:rPr>
          <w:tab/>
        </w:r>
        <w:r w:rsidR="00F9407E" w:rsidDel="00EC684A">
          <w:rPr>
            <w:noProof/>
            <w:webHidden/>
          </w:rPr>
          <w:delText>54</w:delText>
        </w:r>
      </w:del>
    </w:p>
    <w:p w14:paraId="42024B17" w14:textId="43B737C9" w:rsidR="00EB1FCE" w:rsidDel="00EC684A" w:rsidRDefault="00EB1FCE">
      <w:pPr>
        <w:pStyle w:val="TOC2"/>
        <w:tabs>
          <w:tab w:val="right" w:leader="dot" w:pos="8900"/>
        </w:tabs>
        <w:rPr>
          <w:del w:id="508" w:author="Tom Bergeron" w:date="2022-11-11T09:01:00Z"/>
          <w:rFonts w:asciiTheme="minorHAnsi" w:eastAsiaTheme="minorEastAsia" w:hAnsiTheme="minorHAnsi" w:cstheme="minorBidi"/>
          <w:smallCaps w:val="0"/>
          <w:noProof/>
          <w:sz w:val="22"/>
          <w:szCs w:val="22"/>
        </w:rPr>
      </w:pPr>
      <w:del w:id="509" w:author="Tom Bergeron" w:date="2022-11-11T09:01:00Z">
        <w:r w:rsidRPr="00E3238F" w:rsidDel="00EC684A">
          <w:rPr>
            <w:rPrChange w:id="510" w:author="Ryan Beck" w:date="2022-10-10T13:44:00Z">
              <w:rPr>
                <w:rStyle w:val="Hyperlink"/>
                <w:noProof/>
              </w:rPr>
            </w:rPrChange>
          </w:rPr>
          <w:delText>Rename Profiles</w:delText>
        </w:r>
        <w:r w:rsidDel="00EC684A">
          <w:rPr>
            <w:noProof/>
            <w:webHidden/>
          </w:rPr>
          <w:tab/>
        </w:r>
        <w:r w:rsidR="00F9407E" w:rsidDel="00EC684A">
          <w:rPr>
            <w:noProof/>
            <w:webHidden/>
          </w:rPr>
          <w:delText>54</w:delText>
        </w:r>
      </w:del>
    </w:p>
    <w:p w14:paraId="6D077F94" w14:textId="30878178" w:rsidR="00EB1FCE" w:rsidDel="00EC684A" w:rsidRDefault="00EB1FCE">
      <w:pPr>
        <w:pStyle w:val="TOC1"/>
        <w:tabs>
          <w:tab w:val="right" w:leader="dot" w:pos="8900"/>
        </w:tabs>
        <w:rPr>
          <w:del w:id="511" w:author="Tom Bergeron" w:date="2022-11-11T09:01:00Z"/>
          <w:rFonts w:asciiTheme="minorHAnsi" w:eastAsiaTheme="minorEastAsia" w:hAnsiTheme="minorHAnsi" w:cstheme="minorBidi"/>
          <w:b w:val="0"/>
          <w:caps w:val="0"/>
          <w:noProof/>
          <w:sz w:val="22"/>
          <w:szCs w:val="22"/>
        </w:rPr>
      </w:pPr>
      <w:del w:id="512" w:author="Tom Bergeron" w:date="2022-11-11T09:01:00Z">
        <w:r w:rsidRPr="00E3238F" w:rsidDel="00EC684A">
          <w:rPr>
            <w:rPrChange w:id="513" w:author="Ryan Beck" w:date="2022-10-10T13:44:00Z">
              <w:rPr>
                <w:rStyle w:val="Hyperlink"/>
                <w:noProof/>
              </w:rPr>
            </w:rPrChange>
          </w:rPr>
          <w:delText>Virtual Profiling</w:delText>
        </w:r>
        <w:r w:rsidDel="00EC684A">
          <w:rPr>
            <w:noProof/>
            <w:webHidden/>
          </w:rPr>
          <w:tab/>
        </w:r>
        <w:r w:rsidR="00F9407E" w:rsidDel="00EC684A">
          <w:rPr>
            <w:noProof/>
            <w:webHidden/>
          </w:rPr>
          <w:delText>55</w:delText>
        </w:r>
      </w:del>
    </w:p>
    <w:p w14:paraId="53B642E1" w14:textId="1CD5F2C0" w:rsidR="00EB1FCE" w:rsidDel="00EC684A" w:rsidRDefault="00EB1FCE">
      <w:pPr>
        <w:pStyle w:val="TOC2"/>
        <w:tabs>
          <w:tab w:val="right" w:leader="dot" w:pos="8900"/>
        </w:tabs>
        <w:rPr>
          <w:del w:id="514" w:author="Tom Bergeron" w:date="2022-11-11T09:01:00Z"/>
          <w:rFonts w:asciiTheme="minorHAnsi" w:eastAsiaTheme="minorEastAsia" w:hAnsiTheme="minorHAnsi" w:cstheme="minorBidi"/>
          <w:smallCaps w:val="0"/>
          <w:noProof/>
          <w:sz w:val="22"/>
          <w:szCs w:val="22"/>
        </w:rPr>
      </w:pPr>
      <w:del w:id="515" w:author="Tom Bergeron" w:date="2022-11-11T09:01:00Z">
        <w:r w:rsidRPr="00E3238F" w:rsidDel="00EC684A">
          <w:rPr>
            <w:rPrChange w:id="516" w:author="Ryan Beck" w:date="2022-10-10T13:44:00Z">
              <w:rPr>
                <w:rStyle w:val="Hyperlink"/>
                <w:noProof/>
              </w:rPr>
            </w:rPrChange>
          </w:rPr>
          <w:delText>Get a Valid Baseline Profile</w:delText>
        </w:r>
        <w:r w:rsidDel="00EC684A">
          <w:rPr>
            <w:noProof/>
            <w:webHidden/>
          </w:rPr>
          <w:tab/>
        </w:r>
        <w:r w:rsidR="00F9407E" w:rsidDel="00EC684A">
          <w:rPr>
            <w:noProof/>
            <w:webHidden/>
          </w:rPr>
          <w:delText>55</w:delText>
        </w:r>
      </w:del>
    </w:p>
    <w:p w14:paraId="1230A428" w14:textId="0DD1FBC6" w:rsidR="00EB1FCE" w:rsidDel="00EC684A" w:rsidRDefault="00EB1FCE">
      <w:pPr>
        <w:pStyle w:val="TOC2"/>
        <w:tabs>
          <w:tab w:val="right" w:leader="dot" w:pos="8900"/>
        </w:tabs>
        <w:rPr>
          <w:del w:id="517" w:author="Tom Bergeron" w:date="2022-11-11T09:01:00Z"/>
          <w:rFonts w:asciiTheme="minorHAnsi" w:eastAsiaTheme="minorEastAsia" w:hAnsiTheme="minorHAnsi" w:cstheme="minorBidi"/>
          <w:smallCaps w:val="0"/>
          <w:noProof/>
          <w:sz w:val="22"/>
          <w:szCs w:val="22"/>
        </w:rPr>
      </w:pPr>
      <w:del w:id="518" w:author="Tom Bergeron" w:date="2022-11-11T09:01:00Z">
        <w:r w:rsidRPr="00E3238F" w:rsidDel="00EC684A">
          <w:rPr>
            <w:rPrChange w:id="519" w:author="Ryan Beck" w:date="2022-10-10T13:44:00Z">
              <w:rPr>
                <w:rStyle w:val="Hyperlink"/>
                <w:noProof/>
              </w:rPr>
            </w:rPrChange>
          </w:rPr>
          <w:delText>Create/Load a Virtual Profile</w:delText>
        </w:r>
        <w:r w:rsidDel="00EC684A">
          <w:rPr>
            <w:noProof/>
            <w:webHidden/>
          </w:rPr>
          <w:tab/>
        </w:r>
        <w:r w:rsidR="00F9407E" w:rsidDel="00EC684A">
          <w:rPr>
            <w:noProof/>
            <w:webHidden/>
          </w:rPr>
          <w:delText>56</w:delText>
        </w:r>
      </w:del>
    </w:p>
    <w:p w14:paraId="6F165404" w14:textId="0F5A0613" w:rsidR="00EB1FCE" w:rsidDel="00EC684A" w:rsidRDefault="00EB1FCE">
      <w:pPr>
        <w:pStyle w:val="TOC2"/>
        <w:tabs>
          <w:tab w:val="right" w:leader="dot" w:pos="8900"/>
        </w:tabs>
        <w:rPr>
          <w:del w:id="520" w:author="Tom Bergeron" w:date="2022-11-11T09:01:00Z"/>
          <w:rFonts w:asciiTheme="minorHAnsi" w:eastAsiaTheme="minorEastAsia" w:hAnsiTheme="minorHAnsi" w:cstheme="minorBidi"/>
          <w:smallCaps w:val="0"/>
          <w:noProof/>
          <w:sz w:val="22"/>
          <w:szCs w:val="22"/>
        </w:rPr>
      </w:pPr>
      <w:del w:id="521" w:author="Tom Bergeron" w:date="2022-11-11T09:01:00Z">
        <w:r w:rsidRPr="00E3238F" w:rsidDel="00EC684A">
          <w:rPr>
            <w:rPrChange w:id="522" w:author="Ryan Beck" w:date="2022-10-10T13:44:00Z">
              <w:rPr>
                <w:rStyle w:val="Hyperlink"/>
                <w:noProof/>
              </w:rPr>
            </w:rPrChange>
          </w:rPr>
          <w:delText>Live Mode - General Tab</w:delText>
        </w:r>
        <w:r w:rsidDel="00EC684A">
          <w:rPr>
            <w:noProof/>
            <w:webHidden/>
          </w:rPr>
          <w:tab/>
        </w:r>
        <w:r w:rsidR="00F9407E" w:rsidDel="00EC684A">
          <w:rPr>
            <w:noProof/>
            <w:webHidden/>
          </w:rPr>
          <w:delText>57</w:delText>
        </w:r>
      </w:del>
    </w:p>
    <w:p w14:paraId="46A21437" w14:textId="4414C369" w:rsidR="00EB1FCE" w:rsidDel="00EC684A" w:rsidRDefault="00EB1FCE">
      <w:pPr>
        <w:pStyle w:val="TOC2"/>
        <w:tabs>
          <w:tab w:val="right" w:leader="dot" w:pos="8900"/>
        </w:tabs>
        <w:rPr>
          <w:del w:id="523" w:author="Tom Bergeron" w:date="2022-11-11T09:01:00Z"/>
          <w:rFonts w:asciiTheme="minorHAnsi" w:eastAsiaTheme="minorEastAsia" w:hAnsiTheme="minorHAnsi" w:cstheme="minorBidi"/>
          <w:smallCaps w:val="0"/>
          <w:noProof/>
          <w:sz w:val="22"/>
          <w:szCs w:val="22"/>
        </w:rPr>
      </w:pPr>
      <w:del w:id="524" w:author="Tom Bergeron" w:date="2022-11-11T09:01:00Z">
        <w:r w:rsidRPr="00E3238F" w:rsidDel="00EC684A">
          <w:rPr>
            <w:rPrChange w:id="525" w:author="Ryan Beck" w:date="2022-10-10T13:44:00Z">
              <w:rPr>
                <w:rStyle w:val="Hyperlink"/>
                <w:noProof/>
              </w:rPr>
            </w:rPrChange>
          </w:rPr>
          <w:delText>Live Mode - Description Tab</w:delText>
        </w:r>
        <w:r w:rsidDel="00EC684A">
          <w:rPr>
            <w:noProof/>
            <w:webHidden/>
          </w:rPr>
          <w:tab/>
        </w:r>
        <w:r w:rsidR="00F9407E" w:rsidDel="00EC684A">
          <w:rPr>
            <w:noProof/>
            <w:webHidden/>
          </w:rPr>
          <w:delText>60</w:delText>
        </w:r>
      </w:del>
    </w:p>
    <w:p w14:paraId="52EE5812" w14:textId="11DBEF49" w:rsidR="00EB1FCE" w:rsidDel="00EC684A" w:rsidRDefault="00EB1FCE">
      <w:pPr>
        <w:pStyle w:val="TOC2"/>
        <w:tabs>
          <w:tab w:val="right" w:leader="dot" w:pos="8900"/>
        </w:tabs>
        <w:rPr>
          <w:del w:id="526" w:author="Tom Bergeron" w:date="2022-11-11T09:01:00Z"/>
          <w:rFonts w:asciiTheme="minorHAnsi" w:eastAsiaTheme="minorEastAsia" w:hAnsiTheme="minorHAnsi" w:cstheme="minorBidi"/>
          <w:smallCaps w:val="0"/>
          <w:noProof/>
          <w:sz w:val="22"/>
          <w:szCs w:val="22"/>
        </w:rPr>
      </w:pPr>
      <w:del w:id="527" w:author="Tom Bergeron" w:date="2022-11-11T09:01:00Z">
        <w:r w:rsidRPr="00E3238F" w:rsidDel="00EC684A">
          <w:rPr>
            <w:rPrChange w:id="528" w:author="Ryan Beck" w:date="2022-10-10T13:44:00Z">
              <w:rPr>
                <w:rStyle w:val="Hyperlink"/>
                <w:noProof/>
              </w:rPr>
            </w:rPrChange>
          </w:rPr>
          <w:delText>Verify the Virtual Profile</w:delText>
        </w:r>
        <w:r w:rsidDel="00EC684A">
          <w:rPr>
            <w:noProof/>
            <w:webHidden/>
          </w:rPr>
          <w:tab/>
        </w:r>
        <w:r w:rsidR="00F9407E" w:rsidDel="00EC684A">
          <w:rPr>
            <w:noProof/>
            <w:webHidden/>
          </w:rPr>
          <w:delText>60</w:delText>
        </w:r>
      </w:del>
    </w:p>
    <w:p w14:paraId="1CB59F6E" w14:textId="3E790445" w:rsidR="00EB1FCE" w:rsidDel="00EC684A" w:rsidRDefault="00EB1FCE">
      <w:pPr>
        <w:pStyle w:val="TOC2"/>
        <w:tabs>
          <w:tab w:val="right" w:leader="dot" w:pos="8900"/>
        </w:tabs>
        <w:rPr>
          <w:del w:id="529" w:author="Tom Bergeron" w:date="2022-11-11T09:01:00Z"/>
          <w:rFonts w:asciiTheme="minorHAnsi" w:eastAsiaTheme="minorEastAsia" w:hAnsiTheme="minorHAnsi" w:cstheme="minorBidi"/>
          <w:smallCaps w:val="0"/>
          <w:noProof/>
          <w:sz w:val="22"/>
          <w:szCs w:val="22"/>
        </w:rPr>
      </w:pPr>
      <w:del w:id="530" w:author="Tom Bergeron" w:date="2022-11-11T09:01:00Z">
        <w:r w:rsidRPr="00E3238F" w:rsidDel="00EC684A">
          <w:rPr>
            <w:rPrChange w:id="531" w:author="Ryan Beck" w:date="2022-10-10T13:44:00Z">
              <w:rPr>
                <w:rStyle w:val="Hyperlink"/>
                <w:noProof/>
              </w:rPr>
            </w:rPrChange>
          </w:rPr>
          <w:delText>Historical Mode</w:delText>
        </w:r>
        <w:r w:rsidDel="00EC684A">
          <w:rPr>
            <w:noProof/>
            <w:webHidden/>
          </w:rPr>
          <w:tab/>
        </w:r>
        <w:r w:rsidR="00F9407E" w:rsidDel="00EC684A">
          <w:rPr>
            <w:noProof/>
            <w:webHidden/>
          </w:rPr>
          <w:delText>63</w:delText>
        </w:r>
      </w:del>
    </w:p>
    <w:p w14:paraId="7EB20038" w14:textId="51CD3F3C" w:rsidR="00EB1FCE" w:rsidDel="00EC684A" w:rsidRDefault="00EB1FCE">
      <w:pPr>
        <w:pStyle w:val="TOC2"/>
        <w:tabs>
          <w:tab w:val="right" w:leader="dot" w:pos="8900"/>
        </w:tabs>
        <w:rPr>
          <w:del w:id="532" w:author="Tom Bergeron" w:date="2022-11-11T09:01:00Z"/>
          <w:rFonts w:asciiTheme="minorHAnsi" w:eastAsiaTheme="minorEastAsia" w:hAnsiTheme="minorHAnsi" w:cstheme="minorBidi"/>
          <w:smallCaps w:val="0"/>
          <w:noProof/>
          <w:sz w:val="22"/>
          <w:szCs w:val="22"/>
        </w:rPr>
      </w:pPr>
      <w:del w:id="533" w:author="Tom Bergeron" w:date="2022-11-11T09:01:00Z">
        <w:r w:rsidRPr="00E3238F" w:rsidDel="00EC684A">
          <w:rPr>
            <w:rPrChange w:id="534" w:author="Ryan Beck" w:date="2022-10-10T13:44:00Z">
              <w:rPr>
                <w:rStyle w:val="Hyperlink"/>
                <w:noProof/>
              </w:rPr>
            </w:rPrChange>
          </w:rPr>
          <w:delText>Historical Mode - General Tab</w:delText>
        </w:r>
        <w:r w:rsidDel="00EC684A">
          <w:rPr>
            <w:noProof/>
            <w:webHidden/>
          </w:rPr>
          <w:tab/>
        </w:r>
        <w:r w:rsidR="00F9407E" w:rsidDel="00EC684A">
          <w:rPr>
            <w:noProof/>
            <w:webHidden/>
          </w:rPr>
          <w:delText>63</w:delText>
        </w:r>
      </w:del>
    </w:p>
    <w:p w14:paraId="0DBF6C91" w14:textId="42404F07" w:rsidR="00EB1FCE" w:rsidDel="00EC684A" w:rsidRDefault="00EB1FCE">
      <w:pPr>
        <w:pStyle w:val="TOC2"/>
        <w:tabs>
          <w:tab w:val="right" w:leader="dot" w:pos="8900"/>
        </w:tabs>
        <w:rPr>
          <w:del w:id="535" w:author="Tom Bergeron" w:date="2022-11-11T09:01:00Z"/>
          <w:rFonts w:asciiTheme="minorHAnsi" w:eastAsiaTheme="minorEastAsia" w:hAnsiTheme="minorHAnsi" w:cstheme="minorBidi"/>
          <w:smallCaps w:val="0"/>
          <w:noProof/>
          <w:sz w:val="22"/>
          <w:szCs w:val="22"/>
        </w:rPr>
      </w:pPr>
      <w:del w:id="536" w:author="Tom Bergeron" w:date="2022-11-11T09:01:00Z">
        <w:r w:rsidRPr="00E3238F" w:rsidDel="00EC684A">
          <w:rPr>
            <w:rPrChange w:id="537" w:author="Ryan Beck" w:date="2022-10-10T13:44:00Z">
              <w:rPr>
                <w:rStyle w:val="Hyperlink"/>
                <w:noProof/>
              </w:rPr>
            </w:rPrChange>
          </w:rPr>
          <w:delText>Historical Mode - Description Tab</w:delText>
        </w:r>
        <w:r w:rsidDel="00EC684A">
          <w:rPr>
            <w:noProof/>
            <w:webHidden/>
          </w:rPr>
          <w:tab/>
        </w:r>
        <w:r w:rsidR="00F9407E" w:rsidDel="00EC684A">
          <w:rPr>
            <w:noProof/>
            <w:webHidden/>
          </w:rPr>
          <w:delText>66</w:delText>
        </w:r>
      </w:del>
    </w:p>
    <w:p w14:paraId="03B4B2D9" w14:textId="2C03FA09" w:rsidR="00EB1FCE" w:rsidDel="00EC684A" w:rsidRDefault="00EB1FCE">
      <w:pPr>
        <w:pStyle w:val="TOC1"/>
        <w:tabs>
          <w:tab w:val="right" w:leader="dot" w:pos="8900"/>
        </w:tabs>
        <w:rPr>
          <w:del w:id="538" w:author="Tom Bergeron" w:date="2022-11-11T09:01:00Z"/>
          <w:rFonts w:asciiTheme="minorHAnsi" w:eastAsiaTheme="minorEastAsia" w:hAnsiTheme="minorHAnsi" w:cstheme="minorBidi"/>
          <w:b w:val="0"/>
          <w:caps w:val="0"/>
          <w:noProof/>
          <w:sz w:val="22"/>
          <w:szCs w:val="22"/>
        </w:rPr>
      </w:pPr>
      <w:del w:id="539" w:author="Tom Bergeron" w:date="2022-11-11T09:01:00Z">
        <w:r w:rsidRPr="00E3238F" w:rsidDel="00EC684A">
          <w:rPr>
            <w:rPrChange w:id="540" w:author="Ryan Beck" w:date="2022-10-10T13:44:00Z">
              <w:rPr>
                <w:rStyle w:val="Hyperlink"/>
                <w:noProof/>
              </w:rPr>
            </w:rPrChange>
          </w:rPr>
          <w:delText>Password Protection</w:delText>
        </w:r>
        <w:r w:rsidDel="00EC684A">
          <w:rPr>
            <w:noProof/>
            <w:webHidden/>
          </w:rPr>
          <w:tab/>
        </w:r>
        <w:r w:rsidR="00F9407E" w:rsidDel="00EC684A">
          <w:rPr>
            <w:noProof/>
            <w:webHidden/>
          </w:rPr>
          <w:delText>67</w:delText>
        </w:r>
      </w:del>
    </w:p>
    <w:p w14:paraId="463DDCD7" w14:textId="6C341989" w:rsidR="00EB1FCE" w:rsidDel="00EC684A" w:rsidRDefault="00EB1FCE">
      <w:pPr>
        <w:pStyle w:val="TOC1"/>
        <w:tabs>
          <w:tab w:val="right" w:leader="dot" w:pos="8900"/>
        </w:tabs>
        <w:rPr>
          <w:del w:id="541" w:author="Tom Bergeron" w:date="2022-11-11T09:01:00Z"/>
          <w:rFonts w:asciiTheme="minorHAnsi" w:eastAsiaTheme="minorEastAsia" w:hAnsiTheme="minorHAnsi" w:cstheme="minorBidi"/>
          <w:b w:val="0"/>
          <w:caps w:val="0"/>
          <w:noProof/>
          <w:sz w:val="22"/>
          <w:szCs w:val="22"/>
        </w:rPr>
      </w:pPr>
      <w:del w:id="542" w:author="Tom Bergeron" w:date="2022-11-11T09:01:00Z">
        <w:r w:rsidRPr="00E3238F" w:rsidDel="00EC684A">
          <w:rPr>
            <w:rPrChange w:id="543" w:author="Ryan Beck" w:date="2022-10-10T13:44:00Z">
              <w:rPr>
                <w:rStyle w:val="Hyperlink"/>
                <w:noProof/>
              </w:rPr>
            </w:rPrChange>
          </w:rPr>
          <w:delText>Printing</w:delText>
        </w:r>
        <w:r w:rsidDel="00EC684A">
          <w:rPr>
            <w:noProof/>
            <w:webHidden/>
          </w:rPr>
          <w:tab/>
        </w:r>
        <w:r w:rsidR="00F9407E" w:rsidDel="00EC684A">
          <w:rPr>
            <w:noProof/>
            <w:webHidden/>
          </w:rPr>
          <w:delText>68</w:delText>
        </w:r>
      </w:del>
    </w:p>
    <w:p w14:paraId="4E4DEBD0" w14:textId="4E9B15DC" w:rsidR="00EB1FCE" w:rsidDel="00EC684A" w:rsidRDefault="00EB1FCE">
      <w:pPr>
        <w:pStyle w:val="TOC2"/>
        <w:tabs>
          <w:tab w:val="right" w:leader="dot" w:pos="8900"/>
        </w:tabs>
        <w:rPr>
          <w:del w:id="544" w:author="Tom Bergeron" w:date="2022-11-11T09:01:00Z"/>
          <w:rFonts w:asciiTheme="minorHAnsi" w:eastAsiaTheme="minorEastAsia" w:hAnsiTheme="minorHAnsi" w:cstheme="minorBidi"/>
          <w:smallCaps w:val="0"/>
          <w:noProof/>
          <w:sz w:val="22"/>
          <w:szCs w:val="22"/>
        </w:rPr>
      </w:pPr>
      <w:del w:id="545" w:author="Tom Bergeron" w:date="2022-11-11T09:01:00Z">
        <w:r w:rsidRPr="00E3238F" w:rsidDel="00EC684A">
          <w:rPr>
            <w:rPrChange w:id="546" w:author="Ryan Beck" w:date="2022-10-10T13:44:00Z">
              <w:rPr>
                <w:rStyle w:val="Hyperlink"/>
                <w:noProof/>
              </w:rPr>
            </w:rPrChange>
          </w:rPr>
          <w:delText>Portrait Mode</w:delText>
        </w:r>
        <w:r w:rsidDel="00EC684A">
          <w:rPr>
            <w:noProof/>
            <w:webHidden/>
          </w:rPr>
          <w:tab/>
        </w:r>
        <w:r w:rsidR="00F9407E" w:rsidDel="00EC684A">
          <w:rPr>
            <w:noProof/>
            <w:webHidden/>
          </w:rPr>
          <w:delText>68</w:delText>
        </w:r>
      </w:del>
    </w:p>
    <w:p w14:paraId="1E5C5DE3" w14:textId="747B1F1E" w:rsidR="00EB1FCE" w:rsidDel="00EC684A" w:rsidRDefault="00EB1FCE">
      <w:pPr>
        <w:pStyle w:val="TOC2"/>
        <w:tabs>
          <w:tab w:val="right" w:leader="dot" w:pos="8900"/>
        </w:tabs>
        <w:rPr>
          <w:del w:id="547" w:author="Tom Bergeron" w:date="2022-11-11T09:01:00Z"/>
          <w:rFonts w:asciiTheme="minorHAnsi" w:eastAsiaTheme="minorEastAsia" w:hAnsiTheme="minorHAnsi" w:cstheme="minorBidi"/>
          <w:smallCaps w:val="0"/>
          <w:noProof/>
          <w:sz w:val="22"/>
          <w:szCs w:val="22"/>
        </w:rPr>
      </w:pPr>
      <w:del w:id="548" w:author="Tom Bergeron" w:date="2022-11-11T09:01:00Z">
        <w:r w:rsidRPr="00E3238F" w:rsidDel="00EC684A">
          <w:rPr>
            <w:rPrChange w:id="549" w:author="Ryan Beck" w:date="2022-10-10T13:44:00Z">
              <w:rPr>
                <w:rStyle w:val="Hyperlink"/>
                <w:noProof/>
              </w:rPr>
            </w:rPrChange>
          </w:rPr>
          <w:delText>Landscape Mode</w:delText>
        </w:r>
        <w:r w:rsidDel="00EC684A">
          <w:rPr>
            <w:noProof/>
            <w:webHidden/>
          </w:rPr>
          <w:tab/>
        </w:r>
        <w:r w:rsidR="00F9407E" w:rsidDel="00EC684A">
          <w:rPr>
            <w:noProof/>
            <w:webHidden/>
          </w:rPr>
          <w:delText>69</w:delText>
        </w:r>
      </w:del>
    </w:p>
    <w:p w14:paraId="588A8057" w14:textId="0BE7EEED" w:rsidR="00EB1FCE" w:rsidDel="00EC684A" w:rsidRDefault="00EB1FCE">
      <w:pPr>
        <w:pStyle w:val="TOC1"/>
        <w:tabs>
          <w:tab w:val="right" w:leader="dot" w:pos="8900"/>
        </w:tabs>
        <w:rPr>
          <w:del w:id="550" w:author="Tom Bergeron" w:date="2022-11-11T09:01:00Z"/>
          <w:rFonts w:asciiTheme="minorHAnsi" w:eastAsiaTheme="minorEastAsia" w:hAnsiTheme="minorHAnsi" w:cstheme="minorBidi"/>
          <w:b w:val="0"/>
          <w:caps w:val="0"/>
          <w:noProof/>
          <w:sz w:val="22"/>
          <w:szCs w:val="22"/>
        </w:rPr>
      </w:pPr>
      <w:del w:id="551" w:author="Tom Bergeron" w:date="2022-11-11T09:01:00Z">
        <w:r w:rsidRPr="00E3238F" w:rsidDel="00EC684A">
          <w:rPr>
            <w:rPrChange w:id="552" w:author="Ryan Beck" w:date="2022-10-10T13:44:00Z">
              <w:rPr>
                <w:rStyle w:val="Hyperlink"/>
                <w:noProof/>
              </w:rPr>
            </w:rPrChange>
          </w:rPr>
          <w:delText>Write Data to and View Data Over a Network</w:delText>
        </w:r>
        <w:r w:rsidDel="00EC684A">
          <w:rPr>
            <w:noProof/>
            <w:webHidden/>
          </w:rPr>
          <w:tab/>
        </w:r>
        <w:r w:rsidR="00F9407E" w:rsidDel="00EC684A">
          <w:rPr>
            <w:noProof/>
            <w:webHidden/>
          </w:rPr>
          <w:delText>70</w:delText>
        </w:r>
      </w:del>
    </w:p>
    <w:p w14:paraId="546A7042" w14:textId="77979CB0" w:rsidR="00EB1FCE" w:rsidDel="00EC684A" w:rsidRDefault="00EB1FCE">
      <w:pPr>
        <w:pStyle w:val="TOC2"/>
        <w:tabs>
          <w:tab w:val="right" w:leader="dot" w:pos="8900"/>
        </w:tabs>
        <w:rPr>
          <w:del w:id="553" w:author="Tom Bergeron" w:date="2022-11-11T09:01:00Z"/>
          <w:rFonts w:asciiTheme="minorHAnsi" w:eastAsiaTheme="minorEastAsia" w:hAnsiTheme="minorHAnsi" w:cstheme="minorBidi"/>
          <w:smallCaps w:val="0"/>
          <w:noProof/>
          <w:sz w:val="22"/>
          <w:szCs w:val="22"/>
        </w:rPr>
      </w:pPr>
      <w:del w:id="554" w:author="Tom Bergeron" w:date="2022-11-11T09:01:00Z">
        <w:r w:rsidRPr="00E3238F" w:rsidDel="00EC684A">
          <w:rPr>
            <w:rPrChange w:id="555" w:author="Ryan Beck" w:date="2022-10-10T13:44:00Z">
              <w:rPr>
                <w:rStyle w:val="Hyperlink"/>
                <w:noProof/>
              </w:rPr>
            </w:rPrChange>
          </w:rPr>
          <w:delText>Write Data to a Network Drive</w:delText>
        </w:r>
        <w:r w:rsidDel="00EC684A">
          <w:rPr>
            <w:noProof/>
            <w:webHidden/>
          </w:rPr>
          <w:tab/>
        </w:r>
        <w:r w:rsidR="00F9407E" w:rsidDel="00EC684A">
          <w:rPr>
            <w:noProof/>
            <w:webHidden/>
          </w:rPr>
          <w:delText>70</w:delText>
        </w:r>
      </w:del>
    </w:p>
    <w:p w14:paraId="126167F9" w14:textId="5E57A913" w:rsidR="00EB1FCE" w:rsidDel="00EC684A" w:rsidRDefault="00EB1FCE">
      <w:pPr>
        <w:pStyle w:val="TOC2"/>
        <w:tabs>
          <w:tab w:val="right" w:leader="dot" w:pos="8900"/>
        </w:tabs>
        <w:rPr>
          <w:del w:id="556" w:author="Tom Bergeron" w:date="2022-11-11T09:01:00Z"/>
          <w:rFonts w:asciiTheme="minorHAnsi" w:eastAsiaTheme="minorEastAsia" w:hAnsiTheme="minorHAnsi" w:cstheme="minorBidi"/>
          <w:smallCaps w:val="0"/>
          <w:noProof/>
          <w:sz w:val="22"/>
          <w:szCs w:val="22"/>
        </w:rPr>
      </w:pPr>
      <w:del w:id="557" w:author="Tom Bergeron" w:date="2022-11-11T09:01:00Z">
        <w:r w:rsidRPr="00E3238F" w:rsidDel="00EC684A">
          <w:rPr>
            <w:rPrChange w:id="558" w:author="Ryan Beck" w:date="2022-10-10T13:44:00Z">
              <w:rPr>
                <w:rStyle w:val="Hyperlink"/>
                <w:noProof/>
              </w:rPr>
            </w:rPrChange>
          </w:rPr>
          <w:delText>Viewing Historical Data</w:delText>
        </w:r>
        <w:r w:rsidDel="00EC684A">
          <w:rPr>
            <w:noProof/>
            <w:webHidden/>
          </w:rPr>
          <w:tab/>
        </w:r>
        <w:r w:rsidR="00F9407E" w:rsidDel="00EC684A">
          <w:rPr>
            <w:noProof/>
            <w:webHidden/>
          </w:rPr>
          <w:delText>73</w:delText>
        </w:r>
      </w:del>
    </w:p>
    <w:p w14:paraId="3DDE86AF" w14:textId="5B2439DA" w:rsidR="00EB1FCE" w:rsidDel="00EC684A" w:rsidRDefault="00EB1FCE">
      <w:pPr>
        <w:pStyle w:val="TOC1"/>
        <w:tabs>
          <w:tab w:val="right" w:leader="dot" w:pos="8900"/>
        </w:tabs>
        <w:rPr>
          <w:del w:id="559" w:author="Tom Bergeron" w:date="2022-11-11T09:01:00Z"/>
          <w:rFonts w:asciiTheme="minorHAnsi" w:eastAsiaTheme="minorEastAsia" w:hAnsiTheme="minorHAnsi" w:cstheme="minorBidi"/>
          <w:b w:val="0"/>
          <w:caps w:val="0"/>
          <w:noProof/>
          <w:sz w:val="22"/>
          <w:szCs w:val="22"/>
        </w:rPr>
      </w:pPr>
      <w:del w:id="560" w:author="Tom Bergeron" w:date="2022-11-11T09:01:00Z">
        <w:r w:rsidRPr="00E3238F" w:rsidDel="00EC684A">
          <w:rPr>
            <w:rPrChange w:id="561" w:author="Ryan Beck" w:date="2022-10-10T13:44:00Z">
              <w:rPr>
                <w:rStyle w:val="Hyperlink"/>
                <w:noProof/>
              </w:rPr>
            </w:rPrChange>
          </w:rPr>
          <w:delText>Messages During Profiling and Baseline Profiling</w:delText>
        </w:r>
        <w:r w:rsidDel="00EC684A">
          <w:rPr>
            <w:noProof/>
            <w:webHidden/>
          </w:rPr>
          <w:tab/>
        </w:r>
        <w:r w:rsidR="00F9407E" w:rsidDel="00EC684A">
          <w:rPr>
            <w:noProof/>
            <w:webHidden/>
          </w:rPr>
          <w:delText>74</w:delText>
        </w:r>
      </w:del>
    </w:p>
    <w:p w14:paraId="1CE1CF81" w14:textId="745C3EFC" w:rsidR="00EB1FCE" w:rsidDel="00EC684A" w:rsidRDefault="00EB1FCE">
      <w:pPr>
        <w:pStyle w:val="TOC2"/>
        <w:tabs>
          <w:tab w:val="right" w:leader="dot" w:pos="8900"/>
        </w:tabs>
        <w:rPr>
          <w:del w:id="562" w:author="Tom Bergeron" w:date="2022-11-11T09:01:00Z"/>
          <w:rFonts w:asciiTheme="minorHAnsi" w:eastAsiaTheme="minorEastAsia" w:hAnsiTheme="minorHAnsi" w:cstheme="minorBidi"/>
          <w:smallCaps w:val="0"/>
          <w:noProof/>
          <w:sz w:val="22"/>
          <w:szCs w:val="22"/>
        </w:rPr>
      </w:pPr>
      <w:del w:id="563" w:author="Tom Bergeron" w:date="2022-11-11T09:01:00Z">
        <w:r w:rsidRPr="00E3238F" w:rsidDel="00EC684A">
          <w:rPr>
            <w:rPrChange w:id="564" w:author="Ryan Beck" w:date="2022-10-10T13:44:00Z">
              <w:rPr>
                <w:rStyle w:val="Hyperlink"/>
                <w:noProof/>
              </w:rPr>
            </w:rPrChange>
          </w:rPr>
          <w:delText>System Messages and Alarms</w:delText>
        </w:r>
        <w:r w:rsidDel="00EC684A">
          <w:rPr>
            <w:noProof/>
            <w:webHidden/>
          </w:rPr>
          <w:tab/>
        </w:r>
        <w:r w:rsidR="00F9407E" w:rsidDel="00EC684A">
          <w:rPr>
            <w:noProof/>
            <w:webHidden/>
          </w:rPr>
          <w:delText>74</w:delText>
        </w:r>
      </w:del>
    </w:p>
    <w:p w14:paraId="1DE238DE" w14:textId="460132CD" w:rsidR="00EB1FCE" w:rsidDel="00EC684A" w:rsidRDefault="00EB1FCE">
      <w:pPr>
        <w:pStyle w:val="TOC2"/>
        <w:tabs>
          <w:tab w:val="right" w:leader="dot" w:pos="8900"/>
        </w:tabs>
        <w:rPr>
          <w:del w:id="565" w:author="Tom Bergeron" w:date="2022-11-11T09:01:00Z"/>
          <w:rFonts w:asciiTheme="minorHAnsi" w:eastAsiaTheme="minorEastAsia" w:hAnsiTheme="minorHAnsi" w:cstheme="minorBidi"/>
          <w:smallCaps w:val="0"/>
          <w:noProof/>
          <w:sz w:val="22"/>
          <w:szCs w:val="22"/>
        </w:rPr>
      </w:pPr>
      <w:del w:id="566" w:author="Tom Bergeron" w:date="2022-11-11T09:01:00Z">
        <w:r w:rsidRPr="00E3238F" w:rsidDel="00EC684A">
          <w:rPr>
            <w:rPrChange w:id="567" w:author="Ryan Beck" w:date="2022-10-10T13:44:00Z">
              <w:rPr>
                <w:rStyle w:val="Hyperlink"/>
                <w:noProof/>
              </w:rPr>
            </w:rPrChange>
          </w:rPr>
          <w:delText>Alarms and Messages During Virtual Profiling</w:delText>
        </w:r>
        <w:r w:rsidDel="00EC684A">
          <w:rPr>
            <w:noProof/>
            <w:webHidden/>
          </w:rPr>
          <w:tab/>
        </w:r>
        <w:r w:rsidR="00F9407E" w:rsidDel="00EC684A">
          <w:rPr>
            <w:noProof/>
            <w:webHidden/>
          </w:rPr>
          <w:delText>75</w:delText>
        </w:r>
      </w:del>
    </w:p>
    <w:p w14:paraId="0AAC6E8C" w14:textId="58A2AF5E" w:rsidR="00EB1FCE" w:rsidDel="00EC684A" w:rsidRDefault="00EB1FCE">
      <w:pPr>
        <w:pStyle w:val="TOC2"/>
        <w:tabs>
          <w:tab w:val="right" w:leader="dot" w:pos="8900"/>
        </w:tabs>
        <w:rPr>
          <w:del w:id="568" w:author="Tom Bergeron" w:date="2022-11-11T09:01:00Z"/>
          <w:rFonts w:asciiTheme="minorHAnsi" w:eastAsiaTheme="minorEastAsia" w:hAnsiTheme="minorHAnsi" w:cstheme="minorBidi"/>
          <w:smallCaps w:val="0"/>
          <w:noProof/>
          <w:sz w:val="22"/>
          <w:szCs w:val="22"/>
        </w:rPr>
      </w:pPr>
      <w:del w:id="569" w:author="Tom Bergeron" w:date="2022-11-11T09:01:00Z">
        <w:r w:rsidRPr="00E3238F" w:rsidDel="00EC684A">
          <w:rPr>
            <w:rPrChange w:id="570" w:author="Ryan Beck" w:date="2022-10-10T13:44:00Z">
              <w:rPr>
                <w:rStyle w:val="Hyperlink"/>
                <w:noProof/>
              </w:rPr>
            </w:rPrChange>
          </w:rPr>
          <w:delText>eTPU Communication</w:delText>
        </w:r>
        <w:r w:rsidDel="00EC684A">
          <w:rPr>
            <w:noProof/>
            <w:webHidden/>
          </w:rPr>
          <w:tab/>
        </w:r>
        <w:r w:rsidR="00F9407E" w:rsidDel="00EC684A">
          <w:rPr>
            <w:noProof/>
            <w:webHidden/>
          </w:rPr>
          <w:delText>76</w:delText>
        </w:r>
      </w:del>
    </w:p>
    <w:p w14:paraId="1419B8CB" w14:textId="26CE4EDC" w:rsidR="00EB1FCE" w:rsidDel="00EC684A" w:rsidRDefault="00EB1FCE">
      <w:pPr>
        <w:pStyle w:val="TOC1"/>
        <w:tabs>
          <w:tab w:val="right" w:leader="dot" w:pos="8900"/>
        </w:tabs>
        <w:rPr>
          <w:del w:id="571" w:author="Tom Bergeron" w:date="2022-11-11T09:01:00Z"/>
          <w:rFonts w:asciiTheme="minorHAnsi" w:eastAsiaTheme="minorEastAsia" w:hAnsiTheme="minorHAnsi" w:cstheme="minorBidi"/>
          <w:b w:val="0"/>
          <w:caps w:val="0"/>
          <w:noProof/>
          <w:sz w:val="22"/>
          <w:szCs w:val="22"/>
        </w:rPr>
      </w:pPr>
      <w:del w:id="572" w:author="Tom Bergeron" w:date="2022-11-11T09:01:00Z">
        <w:r w:rsidRPr="00E3238F" w:rsidDel="00EC684A">
          <w:rPr>
            <w:rPrChange w:id="573" w:author="Ryan Beck" w:date="2022-10-10T13:44:00Z">
              <w:rPr>
                <w:rStyle w:val="Hyperlink"/>
                <w:noProof/>
              </w:rPr>
            </w:rPrChange>
          </w:rPr>
          <w:delText>Communicate with Oven Controllers</w:delText>
        </w:r>
        <w:r w:rsidDel="00EC684A">
          <w:rPr>
            <w:noProof/>
            <w:webHidden/>
          </w:rPr>
          <w:tab/>
        </w:r>
        <w:r w:rsidR="00F9407E" w:rsidDel="00EC684A">
          <w:rPr>
            <w:noProof/>
            <w:webHidden/>
          </w:rPr>
          <w:delText>77</w:delText>
        </w:r>
      </w:del>
    </w:p>
    <w:p w14:paraId="39D3059C" w14:textId="1C5C4AFC" w:rsidR="00EB1FCE" w:rsidDel="00EC684A" w:rsidRDefault="00EB1FCE">
      <w:pPr>
        <w:pStyle w:val="TOC2"/>
        <w:tabs>
          <w:tab w:val="right" w:leader="dot" w:pos="8900"/>
        </w:tabs>
        <w:rPr>
          <w:del w:id="574" w:author="Tom Bergeron" w:date="2022-11-11T09:01:00Z"/>
          <w:rFonts w:asciiTheme="minorHAnsi" w:eastAsiaTheme="minorEastAsia" w:hAnsiTheme="minorHAnsi" w:cstheme="minorBidi"/>
          <w:smallCaps w:val="0"/>
          <w:noProof/>
          <w:sz w:val="22"/>
          <w:szCs w:val="22"/>
        </w:rPr>
      </w:pPr>
      <w:del w:id="575" w:author="Tom Bergeron" w:date="2022-11-11T09:01:00Z">
        <w:r w:rsidRPr="00E3238F" w:rsidDel="00EC684A">
          <w:rPr>
            <w:rPrChange w:id="576" w:author="Ryan Beck" w:date="2022-10-10T13:44:00Z">
              <w:rPr>
                <w:rStyle w:val="Hyperlink"/>
                <w:noProof/>
              </w:rPr>
            </w:rPrChange>
          </w:rPr>
          <w:delText>Confirm Oven Communications</w:delText>
        </w:r>
        <w:r w:rsidDel="00EC684A">
          <w:rPr>
            <w:noProof/>
            <w:webHidden/>
          </w:rPr>
          <w:tab/>
        </w:r>
        <w:r w:rsidR="00F9407E" w:rsidDel="00EC684A">
          <w:rPr>
            <w:noProof/>
            <w:webHidden/>
          </w:rPr>
          <w:delText>78</w:delText>
        </w:r>
      </w:del>
    </w:p>
    <w:p w14:paraId="6F8AFE8C" w14:textId="1416FF76" w:rsidR="00EB1FCE" w:rsidDel="00EC684A" w:rsidRDefault="00EB1FCE">
      <w:pPr>
        <w:pStyle w:val="TOC2"/>
        <w:tabs>
          <w:tab w:val="right" w:leader="dot" w:pos="8900"/>
        </w:tabs>
        <w:rPr>
          <w:del w:id="577" w:author="Tom Bergeron" w:date="2022-11-11T09:01:00Z"/>
          <w:rFonts w:asciiTheme="minorHAnsi" w:eastAsiaTheme="minorEastAsia" w:hAnsiTheme="minorHAnsi" w:cstheme="minorBidi"/>
          <w:smallCaps w:val="0"/>
          <w:noProof/>
          <w:sz w:val="22"/>
          <w:szCs w:val="22"/>
        </w:rPr>
      </w:pPr>
      <w:del w:id="578" w:author="Tom Bergeron" w:date="2022-11-11T09:01:00Z">
        <w:r w:rsidRPr="00E3238F" w:rsidDel="00EC684A">
          <w:rPr>
            <w:rPrChange w:id="579" w:author="Ryan Beck" w:date="2022-10-10T13:44:00Z">
              <w:rPr>
                <w:rStyle w:val="Hyperlink"/>
                <w:noProof/>
              </w:rPr>
            </w:rPrChange>
          </w:rPr>
          <w:delText>Configure Software for Oven Communication</w:delText>
        </w:r>
        <w:r w:rsidDel="00EC684A">
          <w:rPr>
            <w:noProof/>
            <w:webHidden/>
          </w:rPr>
          <w:tab/>
        </w:r>
        <w:r w:rsidR="00F9407E" w:rsidDel="00EC684A">
          <w:rPr>
            <w:noProof/>
            <w:webHidden/>
          </w:rPr>
          <w:delText>79</w:delText>
        </w:r>
      </w:del>
    </w:p>
    <w:p w14:paraId="425428A3" w14:textId="3EE0901E" w:rsidR="00EB1FCE" w:rsidDel="00EC684A" w:rsidRDefault="00EB1FCE">
      <w:pPr>
        <w:pStyle w:val="TOC2"/>
        <w:tabs>
          <w:tab w:val="right" w:leader="dot" w:pos="8900"/>
        </w:tabs>
        <w:rPr>
          <w:del w:id="580" w:author="Tom Bergeron" w:date="2022-11-11T09:01:00Z"/>
          <w:rFonts w:asciiTheme="minorHAnsi" w:eastAsiaTheme="minorEastAsia" w:hAnsiTheme="minorHAnsi" w:cstheme="minorBidi"/>
          <w:smallCaps w:val="0"/>
          <w:noProof/>
          <w:sz w:val="22"/>
          <w:szCs w:val="22"/>
        </w:rPr>
      </w:pPr>
      <w:del w:id="581" w:author="Tom Bergeron" w:date="2022-11-11T09:01:00Z">
        <w:r w:rsidRPr="00E3238F" w:rsidDel="00EC684A">
          <w:rPr>
            <w:rPrChange w:id="582" w:author="Ryan Beck" w:date="2022-10-10T13:44:00Z">
              <w:rPr>
                <w:rStyle w:val="Hyperlink"/>
                <w:noProof/>
              </w:rPr>
            </w:rPrChange>
          </w:rPr>
          <w:delText>Use a Base Oven Recipe With Oven Communication</w:delText>
        </w:r>
        <w:r w:rsidDel="00EC684A">
          <w:rPr>
            <w:noProof/>
            <w:webHidden/>
          </w:rPr>
          <w:tab/>
        </w:r>
        <w:r w:rsidR="00F9407E" w:rsidDel="00EC684A">
          <w:rPr>
            <w:noProof/>
            <w:webHidden/>
          </w:rPr>
          <w:delText>79</w:delText>
        </w:r>
      </w:del>
    </w:p>
    <w:p w14:paraId="31A7BEB8" w14:textId="46DA8EEB" w:rsidR="00EB1FCE" w:rsidDel="00EC684A" w:rsidRDefault="00EB1FCE">
      <w:pPr>
        <w:pStyle w:val="TOC2"/>
        <w:tabs>
          <w:tab w:val="right" w:leader="dot" w:pos="8900"/>
        </w:tabs>
        <w:rPr>
          <w:del w:id="583" w:author="Tom Bergeron" w:date="2022-11-11T09:01:00Z"/>
          <w:rFonts w:asciiTheme="minorHAnsi" w:eastAsiaTheme="minorEastAsia" w:hAnsiTheme="minorHAnsi" w:cstheme="minorBidi"/>
          <w:smallCaps w:val="0"/>
          <w:noProof/>
          <w:sz w:val="22"/>
          <w:szCs w:val="22"/>
        </w:rPr>
      </w:pPr>
      <w:del w:id="584" w:author="Tom Bergeron" w:date="2022-11-11T09:01:00Z">
        <w:r w:rsidRPr="00E3238F" w:rsidDel="00EC684A">
          <w:rPr>
            <w:rPrChange w:id="585" w:author="Ryan Beck" w:date="2022-10-10T13:44:00Z">
              <w:rPr>
                <w:rStyle w:val="Hyperlink"/>
                <w:noProof/>
              </w:rPr>
            </w:rPrChange>
          </w:rPr>
          <w:delText>Run a Profile Using Oven Communication</w:delText>
        </w:r>
        <w:r w:rsidDel="00EC684A">
          <w:rPr>
            <w:noProof/>
            <w:webHidden/>
          </w:rPr>
          <w:tab/>
        </w:r>
        <w:r w:rsidR="00F9407E" w:rsidDel="00EC684A">
          <w:rPr>
            <w:noProof/>
            <w:webHidden/>
          </w:rPr>
          <w:delText>80</w:delText>
        </w:r>
      </w:del>
    </w:p>
    <w:p w14:paraId="0B4C79F4" w14:textId="696744C5" w:rsidR="00EB1FCE" w:rsidDel="00EC684A" w:rsidRDefault="00EB1FCE">
      <w:pPr>
        <w:pStyle w:val="TOC2"/>
        <w:tabs>
          <w:tab w:val="right" w:leader="dot" w:pos="8900"/>
        </w:tabs>
        <w:rPr>
          <w:del w:id="586" w:author="Tom Bergeron" w:date="2022-11-11T09:01:00Z"/>
          <w:rFonts w:asciiTheme="minorHAnsi" w:eastAsiaTheme="minorEastAsia" w:hAnsiTheme="minorHAnsi" w:cstheme="minorBidi"/>
          <w:smallCaps w:val="0"/>
          <w:noProof/>
          <w:sz w:val="22"/>
          <w:szCs w:val="22"/>
        </w:rPr>
      </w:pPr>
      <w:del w:id="587" w:author="Tom Bergeron" w:date="2022-11-11T09:01:00Z">
        <w:r w:rsidRPr="00E3238F" w:rsidDel="00EC684A">
          <w:rPr>
            <w:rPrChange w:id="588" w:author="Ryan Beck" w:date="2022-10-10T13:44:00Z">
              <w:rPr>
                <w:rStyle w:val="Hyperlink"/>
                <w:noProof/>
              </w:rPr>
            </w:rPrChange>
          </w:rPr>
          <w:delText>Start a Virtual Profile With Oven Communication</w:delText>
        </w:r>
        <w:r w:rsidDel="00EC684A">
          <w:rPr>
            <w:noProof/>
            <w:webHidden/>
          </w:rPr>
          <w:tab/>
        </w:r>
        <w:r w:rsidR="00F9407E" w:rsidDel="00EC684A">
          <w:rPr>
            <w:noProof/>
            <w:webHidden/>
          </w:rPr>
          <w:delText>82</w:delText>
        </w:r>
      </w:del>
    </w:p>
    <w:p w14:paraId="0FEF48B4" w14:textId="04A988D5" w:rsidR="00EB1FCE" w:rsidDel="00EC684A" w:rsidRDefault="00EB1FCE">
      <w:pPr>
        <w:pStyle w:val="TOC2"/>
        <w:tabs>
          <w:tab w:val="right" w:leader="dot" w:pos="8900"/>
        </w:tabs>
        <w:rPr>
          <w:del w:id="589" w:author="Tom Bergeron" w:date="2022-11-11T09:01:00Z"/>
          <w:rFonts w:asciiTheme="minorHAnsi" w:eastAsiaTheme="minorEastAsia" w:hAnsiTheme="minorHAnsi" w:cstheme="minorBidi"/>
          <w:smallCaps w:val="0"/>
          <w:noProof/>
          <w:sz w:val="22"/>
          <w:szCs w:val="22"/>
        </w:rPr>
      </w:pPr>
      <w:del w:id="590" w:author="Tom Bergeron" w:date="2022-11-11T09:01:00Z">
        <w:r w:rsidRPr="00E3238F" w:rsidDel="00EC684A">
          <w:rPr>
            <w:rPrChange w:id="591" w:author="Ryan Beck" w:date="2022-10-10T13:44:00Z">
              <w:rPr>
                <w:rStyle w:val="Hyperlink"/>
                <w:noProof/>
              </w:rPr>
            </w:rPrChange>
          </w:rPr>
          <w:delText>Base Oven Recipe Automatic Verification</w:delText>
        </w:r>
        <w:r w:rsidDel="00EC684A">
          <w:rPr>
            <w:noProof/>
            <w:webHidden/>
          </w:rPr>
          <w:tab/>
        </w:r>
        <w:r w:rsidR="00F9407E" w:rsidDel="00EC684A">
          <w:rPr>
            <w:noProof/>
            <w:webHidden/>
          </w:rPr>
          <w:delText>83</w:delText>
        </w:r>
      </w:del>
    </w:p>
    <w:p w14:paraId="69C4EAAB" w14:textId="3CC2C1EA" w:rsidR="00EB1FCE" w:rsidDel="00EC684A" w:rsidRDefault="00EB1FCE">
      <w:pPr>
        <w:pStyle w:val="TOC1"/>
        <w:tabs>
          <w:tab w:val="right" w:leader="dot" w:pos="8900"/>
        </w:tabs>
        <w:rPr>
          <w:del w:id="592" w:author="Tom Bergeron" w:date="2022-11-11T09:01:00Z"/>
          <w:rFonts w:asciiTheme="minorHAnsi" w:eastAsiaTheme="minorEastAsia" w:hAnsiTheme="minorHAnsi" w:cstheme="minorBidi"/>
          <w:b w:val="0"/>
          <w:caps w:val="0"/>
          <w:noProof/>
          <w:sz w:val="22"/>
          <w:szCs w:val="22"/>
        </w:rPr>
      </w:pPr>
      <w:del w:id="593" w:author="Tom Bergeron" w:date="2022-11-11T09:01:00Z">
        <w:r w:rsidRPr="00E3238F" w:rsidDel="00EC684A">
          <w:rPr>
            <w:rPrChange w:id="594" w:author="Ryan Beck" w:date="2022-10-10T13:44:00Z">
              <w:rPr>
                <w:rStyle w:val="Hyperlink"/>
                <w:noProof/>
              </w:rPr>
            </w:rPrChange>
          </w:rPr>
          <w:delText>Dual Lane Systems And Functionality</w:delText>
        </w:r>
        <w:r w:rsidDel="00EC684A">
          <w:rPr>
            <w:noProof/>
            <w:webHidden/>
          </w:rPr>
          <w:tab/>
        </w:r>
        <w:r w:rsidR="00F9407E" w:rsidDel="00EC684A">
          <w:rPr>
            <w:noProof/>
            <w:webHidden/>
          </w:rPr>
          <w:delText>84</w:delText>
        </w:r>
      </w:del>
    </w:p>
    <w:p w14:paraId="426B94B0" w14:textId="789428DE" w:rsidR="00EB1FCE" w:rsidDel="00EC684A" w:rsidRDefault="00EB1FCE">
      <w:pPr>
        <w:pStyle w:val="TOC2"/>
        <w:tabs>
          <w:tab w:val="right" w:leader="dot" w:pos="8900"/>
        </w:tabs>
        <w:rPr>
          <w:del w:id="595" w:author="Tom Bergeron" w:date="2022-11-11T09:01:00Z"/>
          <w:rFonts w:asciiTheme="minorHAnsi" w:eastAsiaTheme="minorEastAsia" w:hAnsiTheme="minorHAnsi" w:cstheme="minorBidi"/>
          <w:smallCaps w:val="0"/>
          <w:noProof/>
          <w:sz w:val="22"/>
          <w:szCs w:val="22"/>
        </w:rPr>
      </w:pPr>
      <w:del w:id="596" w:author="Tom Bergeron" w:date="2022-11-11T09:01:00Z">
        <w:r w:rsidRPr="00E3238F" w:rsidDel="00EC684A">
          <w:rPr>
            <w:rPrChange w:id="597" w:author="Ryan Beck" w:date="2022-10-10T13:44:00Z">
              <w:rPr>
                <w:rStyle w:val="Hyperlink"/>
                <w:noProof/>
              </w:rPr>
            </w:rPrChange>
          </w:rPr>
          <w:delText>Dual Lane Dual Systems</w:delText>
        </w:r>
        <w:r w:rsidDel="00EC684A">
          <w:rPr>
            <w:noProof/>
            <w:webHidden/>
          </w:rPr>
          <w:tab/>
        </w:r>
        <w:r w:rsidR="00F9407E" w:rsidDel="00EC684A">
          <w:rPr>
            <w:noProof/>
            <w:webHidden/>
          </w:rPr>
          <w:delText>84</w:delText>
        </w:r>
      </w:del>
    </w:p>
    <w:p w14:paraId="3433F35D" w14:textId="29C0C4C6" w:rsidR="00EB1FCE" w:rsidDel="00EC684A" w:rsidRDefault="00EB1FCE">
      <w:pPr>
        <w:pStyle w:val="TOC2"/>
        <w:tabs>
          <w:tab w:val="right" w:leader="dot" w:pos="8900"/>
        </w:tabs>
        <w:rPr>
          <w:del w:id="598" w:author="Tom Bergeron" w:date="2022-11-11T09:01:00Z"/>
          <w:rFonts w:asciiTheme="minorHAnsi" w:eastAsiaTheme="minorEastAsia" w:hAnsiTheme="minorHAnsi" w:cstheme="minorBidi"/>
          <w:smallCaps w:val="0"/>
          <w:noProof/>
          <w:sz w:val="22"/>
          <w:szCs w:val="22"/>
        </w:rPr>
      </w:pPr>
      <w:del w:id="599" w:author="Tom Bergeron" w:date="2022-11-11T09:01:00Z">
        <w:r w:rsidRPr="00E3238F" w:rsidDel="00EC684A">
          <w:rPr>
            <w:rPrChange w:id="600" w:author="Ryan Beck" w:date="2022-10-10T13:44:00Z">
              <w:rPr>
                <w:rStyle w:val="Hyperlink"/>
                <w:noProof/>
              </w:rPr>
            </w:rPrChange>
          </w:rPr>
          <w:delText>Configure Dual Lane Systems</w:delText>
        </w:r>
        <w:r w:rsidDel="00EC684A">
          <w:rPr>
            <w:noProof/>
            <w:webHidden/>
          </w:rPr>
          <w:tab/>
        </w:r>
        <w:r w:rsidR="00F9407E" w:rsidDel="00EC684A">
          <w:rPr>
            <w:noProof/>
            <w:webHidden/>
          </w:rPr>
          <w:delText>85</w:delText>
        </w:r>
      </w:del>
    </w:p>
    <w:p w14:paraId="399B80AE" w14:textId="77FE6C65" w:rsidR="00EB1FCE" w:rsidRPr="00EB1FCE" w:rsidDel="00EC684A" w:rsidRDefault="00EB1FCE">
      <w:pPr>
        <w:keepNext/>
        <w:tabs>
          <w:tab w:val="right" w:leader="dot" w:pos="8900"/>
        </w:tabs>
        <w:spacing w:before="120"/>
        <w:rPr>
          <w:del w:id="601" w:author="Tom Bergeron" w:date="2022-11-11T09:01:00Z"/>
          <w:rFonts w:asciiTheme="minorHAnsi" w:eastAsiaTheme="minorEastAsia" w:hAnsiTheme="minorHAnsi" w:cstheme="minorBidi"/>
          <w:noProof/>
          <w:sz w:val="22"/>
          <w:szCs w:val="22"/>
        </w:rPr>
        <w:pPrChange w:id="602" w:author="Tom Bergeron" w:date="2021-11-03T15:36:00Z">
          <w:pPr>
            <w:pStyle w:val="TOC2"/>
            <w:tabs>
              <w:tab w:val="right" w:leader="dot" w:pos="8900"/>
            </w:tabs>
          </w:pPr>
        </w:pPrChange>
      </w:pPr>
    </w:p>
    <w:p w14:paraId="227B7F99" w14:textId="77777777" w:rsidR="00DB2DA8" w:rsidRDefault="0061755A">
      <w:pPr>
        <w:rPr>
          <w:rFonts w:ascii="Arial" w:hAnsi="Arial"/>
        </w:rPr>
      </w:pPr>
      <w:r>
        <w:rPr>
          <w:rFonts w:ascii="Arial" w:hAnsi="Arial"/>
        </w:rPr>
        <w:fldChar w:fldCharType="end"/>
      </w:r>
    </w:p>
    <w:p w14:paraId="36139CAD" w14:textId="77777777" w:rsidR="002C32B4" w:rsidRDefault="002C32B4">
      <w:pPr>
        <w:rPr>
          <w:rFonts w:ascii="Arial" w:hAnsi="Arial"/>
        </w:rPr>
      </w:pPr>
    </w:p>
    <w:p w14:paraId="296E6B92" w14:textId="77777777" w:rsidR="002C32B4" w:rsidRDefault="002C32B4">
      <w:pPr>
        <w:rPr>
          <w:rFonts w:ascii="Arial" w:hAnsi="Arial"/>
        </w:rPr>
      </w:pPr>
    </w:p>
    <w:p w14:paraId="0C2187E6" w14:textId="77777777" w:rsidR="002C32B4" w:rsidRDefault="002C32B4">
      <w:pPr>
        <w:rPr>
          <w:rFonts w:ascii="Arial" w:hAnsi="Arial"/>
        </w:rPr>
      </w:pPr>
    </w:p>
    <w:p w14:paraId="7D673D72" w14:textId="77777777" w:rsidR="002C32B4" w:rsidRDefault="002C32B4">
      <w:pPr>
        <w:rPr>
          <w:rFonts w:ascii="Arial" w:hAnsi="Arial"/>
        </w:rPr>
      </w:pPr>
    </w:p>
    <w:p w14:paraId="19708E70" w14:textId="77777777" w:rsidR="002C32B4" w:rsidRDefault="002C32B4">
      <w:pPr>
        <w:rPr>
          <w:b/>
          <w:sz w:val="44"/>
          <w:szCs w:val="44"/>
        </w:rPr>
      </w:pPr>
      <w:r>
        <w:rPr>
          <w:b/>
          <w:sz w:val="44"/>
          <w:szCs w:val="44"/>
        </w:rPr>
        <w:br w:type="page"/>
      </w:r>
    </w:p>
    <w:p w14:paraId="7425743D" w14:textId="4FC6D20D" w:rsidR="002C32B4" w:rsidRDefault="002C32B4" w:rsidP="002C32B4">
      <w:pPr>
        <w:spacing w:after="120"/>
        <w:jc w:val="center"/>
        <w:rPr>
          <w:b/>
          <w:sz w:val="44"/>
          <w:szCs w:val="44"/>
        </w:rPr>
      </w:pPr>
      <w:r>
        <w:rPr>
          <w:b/>
          <w:sz w:val="44"/>
          <w:szCs w:val="44"/>
        </w:rPr>
        <w:lastRenderedPageBreak/>
        <w:t>Part 2 – Software and Hardware Options</w:t>
      </w:r>
    </w:p>
    <w:p w14:paraId="0EE63FEF" w14:textId="2E69CEC0" w:rsidR="00E14151" w:rsidRDefault="002C32B4">
      <w:pPr>
        <w:keepNext/>
        <w:tabs>
          <w:tab w:val="right" w:leader="dot" w:pos="8900"/>
        </w:tabs>
        <w:spacing w:before="120"/>
        <w:rPr>
          <w:ins w:id="603" w:author="Tom Bergeron" w:date="2022-11-11T09:11:00Z"/>
          <w:rFonts w:asciiTheme="minorHAnsi" w:eastAsiaTheme="minorEastAsia" w:hAnsiTheme="minorHAnsi" w:cstheme="minorBidi"/>
          <w:noProof/>
          <w:sz w:val="22"/>
          <w:szCs w:val="22"/>
        </w:rPr>
        <w:pPrChange w:id="604" w:author="Tom Bergeron" w:date="2022-11-11T09:13:00Z">
          <w:pPr>
            <w:pStyle w:val="TOC2"/>
            <w:tabs>
              <w:tab w:val="right" w:leader="dot" w:pos="8900"/>
            </w:tabs>
          </w:pPr>
        </w:pPrChange>
      </w:pPr>
      <w:r>
        <w:rPr>
          <w:b/>
          <w:caps/>
        </w:rPr>
        <w:fldChar w:fldCharType="begin"/>
      </w:r>
      <w:r>
        <w:instrText xml:space="preserve"> TOC \o "1-3" \h \z \u </w:instrText>
      </w:r>
      <w:r>
        <w:rPr>
          <w:b/>
          <w:caps/>
        </w:rPr>
        <w:fldChar w:fldCharType="separate"/>
      </w:r>
    </w:p>
    <w:p w14:paraId="322F77B6" w14:textId="2AE78165" w:rsidR="00E14151" w:rsidRDefault="00E14151">
      <w:pPr>
        <w:pStyle w:val="TOC1"/>
        <w:tabs>
          <w:tab w:val="right" w:leader="dot" w:pos="8900"/>
        </w:tabs>
        <w:rPr>
          <w:ins w:id="605" w:author="Tom Bergeron" w:date="2022-11-11T09:11:00Z"/>
          <w:rFonts w:asciiTheme="minorHAnsi" w:eastAsiaTheme="minorEastAsia" w:hAnsiTheme="minorHAnsi" w:cstheme="minorBidi"/>
          <w:b w:val="0"/>
          <w:caps w:val="0"/>
          <w:noProof/>
          <w:sz w:val="22"/>
          <w:szCs w:val="22"/>
        </w:rPr>
      </w:pPr>
      <w:ins w:id="606" w:author="Tom Bergeron" w:date="2022-11-11T09:11:00Z">
        <w:r w:rsidRPr="00FB333A">
          <w:rPr>
            <w:rStyle w:val="Hyperlink"/>
            <w:noProof/>
          </w:rPr>
          <w:fldChar w:fldCharType="begin"/>
        </w:r>
        <w:r w:rsidRPr="00FB333A">
          <w:rPr>
            <w:rStyle w:val="Hyperlink"/>
            <w:noProof/>
          </w:rPr>
          <w:instrText xml:space="preserve"> </w:instrText>
        </w:r>
        <w:r>
          <w:rPr>
            <w:noProof/>
          </w:rPr>
          <w:instrText>HYPERLINK \l "_Toc119050513"</w:instrText>
        </w:r>
        <w:r w:rsidRPr="00FB333A">
          <w:rPr>
            <w:rStyle w:val="Hyperlink"/>
            <w:noProof/>
          </w:rPr>
          <w:instrText xml:space="preserve"> </w:instrText>
        </w:r>
        <w:r w:rsidRPr="00FB333A">
          <w:rPr>
            <w:rStyle w:val="Hyperlink"/>
            <w:noProof/>
          </w:rPr>
        </w:r>
        <w:r w:rsidRPr="00FB333A">
          <w:rPr>
            <w:rStyle w:val="Hyperlink"/>
            <w:noProof/>
          </w:rPr>
          <w:fldChar w:fldCharType="separate"/>
        </w:r>
        <w:r w:rsidRPr="00FB333A">
          <w:rPr>
            <w:rStyle w:val="Hyperlink"/>
            <w:noProof/>
          </w:rPr>
          <w:t>Software Options</w:t>
        </w:r>
        <w:r>
          <w:rPr>
            <w:noProof/>
            <w:webHidden/>
          </w:rPr>
          <w:tab/>
        </w:r>
        <w:r>
          <w:rPr>
            <w:noProof/>
            <w:webHidden/>
          </w:rPr>
          <w:fldChar w:fldCharType="begin"/>
        </w:r>
        <w:r>
          <w:rPr>
            <w:noProof/>
            <w:webHidden/>
          </w:rPr>
          <w:instrText xml:space="preserve"> PAGEREF _Toc119050513 \h </w:instrText>
        </w:r>
      </w:ins>
      <w:r>
        <w:rPr>
          <w:noProof/>
          <w:webHidden/>
        </w:rPr>
      </w:r>
      <w:r>
        <w:rPr>
          <w:noProof/>
          <w:webHidden/>
        </w:rPr>
        <w:fldChar w:fldCharType="separate"/>
      </w:r>
      <w:ins w:id="607" w:author="Tom Bergeron" w:date="2022-11-11T09:11:00Z">
        <w:r>
          <w:rPr>
            <w:noProof/>
            <w:webHidden/>
          </w:rPr>
          <w:t>87</w:t>
        </w:r>
        <w:r>
          <w:rPr>
            <w:noProof/>
            <w:webHidden/>
          </w:rPr>
          <w:fldChar w:fldCharType="end"/>
        </w:r>
        <w:r w:rsidRPr="00FB333A">
          <w:rPr>
            <w:rStyle w:val="Hyperlink"/>
            <w:noProof/>
          </w:rPr>
          <w:fldChar w:fldCharType="end"/>
        </w:r>
      </w:ins>
    </w:p>
    <w:p w14:paraId="62104A52" w14:textId="4E6947A7" w:rsidR="00E14151" w:rsidRDefault="00E14151">
      <w:pPr>
        <w:pStyle w:val="TOC2"/>
        <w:tabs>
          <w:tab w:val="right" w:leader="dot" w:pos="8900"/>
        </w:tabs>
        <w:rPr>
          <w:ins w:id="608" w:author="Tom Bergeron" w:date="2022-11-11T09:11:00Z"/>
          <w:rFonts w:asciiTheme="minorHAnsi" w:eastAsiaTheme="minorEastAsia" w:hAnsiTheme="minorHAnsi" w:cstheme="minorBidi"/>
          <w:smallCaps w:val="0"/>
          <w:noProof/>
          <w:sz w:val="22"/>
          <w:szCs w:val="22"/>
        </w:rPr>
      </w:pPr>
      <w:ins w:id="609" w:author="Tom Bergeron" w:date="2022-11-11T09:11:00Z">
        <w:r w:rsidRPr="00FB333A">
          <w:rPr>
            <w:rStyle w:val="Hyperlink"/>
            <w:noProof/>
          </w:rPr>
          <w:fldChar w:fldCharType="begin"/>
        </w:r>
        <w:r w:rsidRPr="00FB333A">
          <w:rPr>
            <w:rStyle w:val="Hyperlink"/>
            <w:noProof/>
          </w:rPr>
          <w:instrText xml:space="preserve"> </w:instrText>
        </w:r>
        <w:r>
          <w:rPr>
            <w:noProof/>
          </w:rPr>
          <w:instrText>HYPERLINK \l "_Toc119050514"</w:instrText>
        </w:r>
        <w:r w:rsidRPr="00FB333A">
          <w:rPr>
            <w:rStyle w:val="Hyperlink"/>
            <w:noProof/>
          </w:rPr>
          <w:instrText xml:space="preserve"> </w:instrText>
        </w:r>
        <w:r w:rsidRPr="00FB333A">
          <w:rPr>
            <w:rStyle w:val="Hyperlink"/>
            <w:noProof/>
          </w:rPr>
        </w:r>
        <w:r w:rsidRPr="00FB333A">
          <w:rPr>
            <w:rStyle w:val="Hyperlink"/>
            <w:noProof/>
          </w:rPr>
          <w:fldChar w:fldCharType="separate"/>
        </w:r>
        <w:r w:rsidRPr="00FB333A">
          <w:rPr>
            <w:rStyle w:val="Hyperlink"/>
            <w:noProof/>
          </w:rPr>
          <w:t>Navigator</w:t>
        </w:r>
        <w:r>
          <w:rPr>
            <w:noProof/>
            <w:webHidden/>
          </w:rPr>
          <w:tab/>
        </w:r>
        <w:r>
          <w:rPr>
            <w:noProof/>
            <w:webHidden/>
          </w:rPr>
          <w:fldChar w:fldCharType="begin"/>
        </w:r>
        <w:r>
          <w:rPr>
            <w:noProof/>
            <w:webHidden/>
          </w:rPr>
          <w:instrText xml:space="preserve"> PAGEREF _Toc119050514 \h </w:instrText>
        </w:r>
      </w:ins>
      <w:r>
        <w:rPr>
          <w:noProof/>
          <w:webHidden/>
        </w:rPr>
      </w:r>
      <w:r>
        <w:rPr>
          <w:noProof/>
          <w:webHidden/>
        </w:rPr>
        <w:fldChar w:fldCharType="separate"/>
      </w:r>
      <w:ins w:id="610" w:author="Tom Bergeron" w:date="2022-11-11T09:11:00Z">
        <w:r>
          <w:rPr>
            <w:noProof/>
            <w:webHidden/>
          </w:rPr>
          <w:t>87</w:t>
        </w:r>
        <w:r>
          <w:rPr>
            <w:noProof/>
            <w:webHidden/>
          </w:rPr>
          <w:fldChar w:fldCharType="end"/>
        </w:r>
        <w:r w:rsidRPr="00FB333A">
          <w:rPr>
            <w:rStyle w:val="Hyperlink"/>
            <w:noProof/>
          </w:rPr>
          <w:fldChar w:fldCharType="end"/>
        </w:r>
      </w:ins>
    </w:p>
    <w:p w14:paraId="26001763" w14:textId="5349E7CA" w:rsidR="00E14151" w:rsidRDefault="00E14151">
      <w:pPr>
        <w:pStyle w:val="TOC2"/>
        <w:tabs>
          <w:tab w:val="right" w:leader="dot" w:pos="8900"/>
        </w:tabs>
        <w:rPr>
          <w:ins w:id="611" w:author="Tom Bergeron" w:date="2022-11-11T09:11:00Z"/>
          <w:rFonts w:asciiTheme="minorHAnsi" w:eastAsiaTheme="minorEastAsia" w:hAnsiTheme="minorHAnsi" w:cstheme="minorBidi"/>
          <w:smallCaps w:val="0"/>
          <w:noProof/>
          <w:sz w:val="22"/>
          <w:szCs w:val="22"/>
        </w:rPr>
      </w:pPr>
      <w:ins w:id="612" w:author="Tom Bergeron" w:date="2022-11-11T09:11:00Z">
        <w:r w:rsidRPr="00FB333A">
          <w:rPr>
            <w:rStyle w:val="Hyperlink"/>
            <w:noProof/>
          </w:rPr>
          <w:fldChar w:fldCharType="begin"/>
        </w:r>
        <w:r w:rsidRPr="00FB333A">
          <w:rPr>
            <w:rStyle w:val="Hyperlink"/>
            <w:noProof/>
          </w:rPr>
          <w:instrText xml:space="preserve"> </w:instrText>
        </w:r>
        <w:r>
          <w:rPr>
            <w:noProof/>
          </w:rPr>
          <w:instrText>HYPERLINK \l "_Toc119050515"</w:instrText>
        </w:r>
        <w:r w:rsidRPr="00FB333A">
          <w:rPr>
            <w:rStyle w:val="Hyperlink"/>
            <w:noProof/>
          </w:rPr>
          <w:instrText xml:space="preserve"> </w:instrText>
        </w:r>
        <w:r w:rsidRPr="00FB333A">
          <w:rPr>
            <w:rStyle w:val="Hyperlink"/>
            <w:noProof/>
          </w:rPr>
        </w:r>
        <w:r w:rsidRPr="00FB333A">
          <w:rPr>
            <w:rStyle w:val="Hyperlink"/>
            <w:noProof/>
          </w:rPr>
          <w:fldChar w:fldCharType="separate"/>
        </w:r>
        <w:r w:rsidRPr="00FB333A">
          <w:rPr>
            <w:rStyle w:val="Hyperlink"/>
            <w:noProof/>
          </w:rPr>
          <w:t>Auto-Focus</w:t>
        </w:r>
        <w:r>
          <w:rPr>
            <w:noProof/>
            <w:webHidden/>
          </w:rPr>
          <w:tab/>
        </w:r>
        <w:r>
          <w:rPr>
            <w:noProof/>
            <w:webHidden/>
          </w:rPr>
          <w:fldChar w:fldCharType="begin"/>
        </w:r>
        <w:r>
          <w:rPr>
            <w:noProof/>
            <w:webHidden/>
          </w:rPr>
          <w:instrText xml:space="preserve"> PAGEREF _Toc119050515 \h </w:instrText>
        </w:r>
      </w:ins>
      <w:r>
        <w:rPr>
          <w:noProof/>
          <w:webHidden/>
        </w:rPr>
      </w:r>
      <w:r>
        <w:rPr>
          <w:noProof/>
          <w:webHidden/>
        </w:rPr>
        <w:fldChar w:fldCharType="separate"/>
      </w:r>
      <w:ins w:id="613" w:author="Tom Bergeron" w:date="2022-11-11T09:11:00Z">
        <w:r>
          <w:rPr>
            <w:noProof/>
            <w:webHidden/>
          </w:rPr>
          <w:t>87</w:t>
        </w:r>
        <w:r>
          <w:rPr>
            <w:noProof/>
            <w:webHidden/>
          </w:rPr>
          <w:fldChar w:fldCharType="end"/>
        </w:r>
        <w:r w:rsidRPr="00FB333A">
          <w:rPr>
            <w:rStyle w:val="Hyperlink"/>
            <w:noProof/>
          </w:rPr>
          <w:fldChar w:fldCharType="end"/>
        </w:r>
      </w:ins>
    </w:p>
    <w:p w14:paraId="6C8E0482" w14:textId="3ECE22CD" w:rsidR="00E14151" w:rsidRDefault="00E14151">
      <w:pPr>
        <w:pStyle w:val="TOC2"/>
        <w:tabs>
          <w:tab w:val="right" w:leader="dot" w:pos="8900"/>
        </w:tabs>
        <w:rPr>
          <w:ins w:id="614" w:author="Tom Bergeron" w:date="2022-11-11T09:11:00Z"/>
          <w:rFonts w:asciiTheme="minorHAnsi" w:eastAsiaTheme="minorEastAsia" w:hAnsiTheme="minorHAnsi" w:cstheme="minorBidi"/>
          <w:smallCaps w:val="0"/>
          <w:noProof/>
          <w:sz w:val="22"/>
          <w:szCs w:val="22"/>
        </w:rPr>
      </w:pPr>
      <w:ins w:id="615" w:author="Tom Bergeron" w:date="2022-11-11T09:11:00Z">
        <w:r w:rsidRPr="00FB333A">
          <w:rPr>
            <w:rStyle w:val="Hyperlink"/>
            <w:noProof/>
          </w:rPr>
          <w:fldChar w:fldCharType="begin"/>
        </w:r>
        <w:r w:rsidRPr="00FB333A">
          <w:rPr>
            <w:rStyle w:val="Hyperlink"/>
            <w:noProof/>
          </w:rPr>
          <w:instrText xml:space="preserve"> </w:instrText>
        </w:r>
        <w:r>
          <w:rPr>
            <w:noProof/>
          </w:rPr>
          <w:instrText>HYPERLINK \l "_Toc119050516"</w:instrText>
        </w:r>
        <w:r w:rsidRPr="00FB333A">
          <w:rPr>
            <w:rStyle w:val="Hyperlink"/>
            <w:noProof/>
          </w:rPr>
          <w:instrText xml:space="preserve"> </w:instrText>
        </w:r>
        <w:r w:rsidRPr="00FB333A">
          <w:rPr>
            <w:rStyle w:val="Hyperlink"/>
            <w:noProof/>
          </w:rPr>
        </w:r>
        <w:r w:rsidRPr="00FB333A">
          <w:rPr>
            <w:rStyle w:val="Hyperlink"/>
            <w:noProof/>
          </w:rPr>
          <w:fldChar w:fldCharType="separate"/>
        </w:r>
        <w:r w:rsidRPr="00FB333A">
          <w:rPr>
            <w:rStyle w:val="Hyperlink"/>
            <w:noProof/>
          </w:rPr>
          <w:t>Navigator/Auto</w:t>
        </w:r>
        <w:r w:rsidRPr="00FB333A">
          <w:rPr>
            <w:rStyle w:val="Hyperlink"/>
            <w:noProof/>
          </w:rPr>
          <w:noBreakHyphen/>
          <w:t>Focus Power</w:t>
        </w:r>
        <w:r>
          <w:rPr>
            <w:noProof/>
            <w:webHidden/>
          </w:rPr>
          <w:tab/>
        </w:r>
        <w:r>
          <w:rPr>
            <w:noProof/>
            <w:webHidden/>
          </w:rPr>
          <w:fldChar w:fldCharType="begin"/>
        </w:r>
        <w:r>
          <w:rPr>
            <w:noProof/>
            <w:webHidden/>
          </w:rPr>
          <w:instrText xml:space="preserve"> PAGEREF _Toc119050516 \h </w:instrText>
        </w:r>
      </w:ins>
      <w:r>
        <w:rPr>
          <w:noProof/>
          <w:webHidden/>
        </w:rPr>
      </w:r>
      <w:r>
        <w:rPr>
          <w:noProof/>
          <w:webHidden/>
        </w:rPr>
        <w:fldChar w:fldCharType="separate"/>
      </w:r>
      <w:ins w:id="616" w:author="Tom Bergeron" w:date="2022-11-11T09:11:00Z">
        <w:r>
          <w:rPr>
            <w:noProof/>
            <w:webHidden/>
          </w:rPr>
          <w:t>87</w:t>
        </w:r>
        <w:r>
          <w:rPr>
            <w:noProof/>
            <w:webHidden/>
          </w:rPr>
          <w:fldChar w:fldCharType="end"/>
        </w:r>
        <w:r w:rsidRPr="00FB333A">
          <w:rPr>
            <w:rStyle w:val="Hyperlink"/>
            <w:noProof/>
          </w:rPr>
          <w:fldChar w:fldCharType="end"/>
        </w:r>
      </w:ins>
    </w:p>
    <w:p w14:paraId="1F4FDD60" w14:textId="77D66D7F" w:rsidR="00E14151" w:rsidRDefault="00E14151">
      <w:pPr>
        <w:pStyle w:val="TOC2"/>
        <w:tabs>
          <w:tab w:val="right" w:leader="dot" w:pos="8900"/>
        </w:tabs>
        <w:rPr>
          <w:ins w:id="617" w:author="Tom Bergeron" w:date="2022-11-11T09:11:00Z"/>
          <w:rFonts w:asciiTheme="minorHAnsi" w:eastAsiaTheme="minorEastAsia" w:hAnsiTheme="minorHAnsi" w:cstheme="minorBidi"/>
          <w:smallCaps w:val="0"/>
          <w:noProof/>
          <w:sz w:val="22"/>
          <w:szCs w:val="22"/>
        </w:rPr>
      </w:pPr>
      <w:ins w:id="618" w:author="Tom Bergeron" w:date="2022-11-11T09:11:00Z">
        <w:r w:rsidRPr="00FB333A">
          <w:rPr>
            <w:rStyle w:val="Hyperlink"/>
            <w:noProof/>
          </w:rPr>
          <w:fldChar w:fldCharType="begin"/>
        </w:r>
        <w:r w:rsidRPr="00FB333A">
          <w:rPr>
            <w:rStyle w:val="Hyperlink"/>
            <w:noProof/>
          </w:rPr>
          <w:instrText xml:space="preserve"> </w:instrText>
        </w:r>
        <w:r>
          <w:rPr>
            <w:noProof/>
          </w:rPr>
          <w:instrText>HYPERLINK \l "_Toc119050517"</w:instrText>
        </w:r>
        <w:r w:rsidRPr="00FB333A">
          <w:rPr>
            <w:rStyle w:val="Hyperlink"/>
            <w:noProof/>
          </w:rPr>
          <w:instrText xml:space="preserve"> </w:instrText>
        </w:r>
        <w:r w:rsidRPr="00FB333A">
          <w:rPr>
            <w:rStyle w:val="Hyperlink"/>
            <w:noProof/>
          </w:rPr>
        </w:r>
        <w:r w:rsidRPr="00FB333A">
          <w:rPr>
            <w:rStyle w:val="Hyperlink"/>
            <w:noProof/>
          </w:rPr>
          <w:fldChar w:fldCharType="separate"/>
        </w:r>
        <w:r w:rsidRPr="00FB333A">
          <w:rPr>
            <w:rStyle w:val="Hyperlink"/>
            <w:noProof/>
          </w:rPr>
          <w:t>Sweet Spot</w:t>
        </w:r>
        <w:r>
          <w:rPr>
            <w:noProof/>
            <w:webHidden/>
          </w:rPr>
          <w:tab/>
        </w:r>
        <w:r>
          <w:rPr>
            <w:noProof/>
            <w:webHidden/>
          </w:rPr>
          <w:fldChar w:fldCharType="begin"/>
        </w:r>
        <w:r>
          <w:rPr>
            <w:noProof/>
            <w:webHidden/>
          </w:rPr>
          <w:instrText xml:space="preserve"> PAGEREF _Toc119050517 \h </w:instrText>
        </w:r>
      </w:ins>
      <w:r>
        <w:rPr>
          <w:noProof/>
          <w:webHidden/>
        </w:rPr>
      </w:r>
      <w:r>
        <w:rPr>
          <w:noProof/>
          <w:webHidden/>
        </w:rPr>
        <w:fldChar w:fldCharType="separate"/>
      </w:r>
      <w:ins w:id="619" w:author="Tom Bergeron" w:date="2022-11-11T09:11:00Z">
        <w:r>
          <w:rPr>
            <w:noProof/>
            <w:webHidden/>
          </w:rPr>
          <w:t>87</w:t>
        </w:r>
        <w:r>
          <w:rPr>
            <w:noProof/>
            <w:webHidden/>
          </w:rPr>
          <w:fldChar w:fldCharType="end"/>
        </w:r>
        <w:r w:rsidRPr="00FB333A">
          <w:rPr>
            <w:rStyle w:val="Hyperlink"/>
            <w:noProof/>
          </w:rPr>
          <w:fldChar w:fldCharType="end"/>
        </w:r>
      </w:ins>
    </w:p>
    <w:p w14:paraId="55EC5FF3" w14:textId="3643B546" w:rsidR="00E14151" w:rsidRDefault="00E14151">
      <w:pPr>
        <w:pStyle w:val="TOC2"/>
        <w:tabs>
          <w:tab w:val="right" w:leader="dot" w:pos="8900"/>
        </w:tabs>
        <w:rPr>
          <w:ins w:id="620" w:author="Tom Bergeron" w:date="2022-11-11T09:11:00Z"/>
          <w:rFonts w:asciiTheme="minorHAnsi" w:eastAsiaTheme="minorEastAsia" w:hAnsiTheme="minorHAnsi" w:cstheme="minorBidi"/>
          <w:smallCaps w:val="0"/>
          <w:noProof/>
          <w:sz w:val="22"/>
          <w:szCs w:val="22"/>
        </w:rPr>
      </w:pPr>
      <w:ins w:id="621" w:author="Tom Bergeron" w:date="2022-11-11T09:11:00Z">
        <w:r w:rsidRPr="00FB333A">
          <w:rPr>
            <w:rStyle w:val="Hyperlink"/>
            <w:noProof/>
          </w:rPr>
          <w:fldChar w:fldCharType="begin"/>
        </w:r>
        <w:r w:rsidRPr="00FB333A">
          <w:rPr>
            <w:rStyle w:val="Hyperlink"/>
            <w:noProof/>
          </w:rPr>
          <w:instrText xml:space="preserve"> </w:instrText>
        </w:r>
        <w:r>
          <w:rPr>
            <w:noProof/>
          </w:rPr>
          <w:instrText>HYPERLINK \l "_Toc119050518"</w:instrText>
        </w:r>
        <w:r w:rsidRPr="00FB333A">
          <w:rPr>
            <w:rStyle w:val="Hyperlink"/>
            <w:noProof/>
          </w:rPr>
          <w:instrText xml:space="preserve"> </w:instrText>
        </w:r>
        <w:r w:rsidRPr="00FB333A">
          <w:rPr>
            <w:rStyle w:val="Hyperlink"/>
            <w:noProof/>
          </w:rPr>
        </w:r>
        <w:r w:rsidRPr="00FB333A">
          <w:rPr>
            <w:rStyle w:val="Hyperlink"/>
            <w:noProof/>
          </w:rPr>
          <w:fldChar w:fldCharType="separate"/>
        </w:r>
        <w:r w:rsidRPr="00FB333A">
          <w:rPr>
            <w:rStyle w:val="Hyperlink"/>
            <w:noProof/>
          </w:rPr>
          <w:t>Statistical Process Control Charts</w:t>
        </w:r>
        <w:r>
          <w:rPr>
            <w:noProof/>
            <w:webHidden/>
          </w:rPr>
          <w:tab/>
        </w:r>
        <w:r>
          <w:rPr>
            <w:noProof/>
            <w:webHidden/>
          </w:rPr>
          <w:fldChar w:fldCharType="begin"/>
        </w:r>
        <w:r>
          <w:rPr>
            <w:noProof/>
            <w:webHidden/>
          </w:rPr>
          <w:instrText xml:space="preserve"> PAGEREF _Toc119050518 \h </w:instrText>
        </w:r>
      </w:ins>
      <w:r>
        <w:rPr>
          <w:noProof/>
          <w:webHidden/>
        </w:rPr>
      </w:r>
      <w:r>
        <w:rPr>
          <w:noProof/>
          <w:webHidden/>
        </w:rPr>
        <w:fldChar w:fldCharType="separate"/>
      </w:r>
      <w:ins w:id="622" w:author="Tom Bergeron" w:date="2022-11-11T09:11:00Z">
        <w:r>
          <w:rPr>
            <w:noProof/>
            <w:webHidden/>
          </w:rPr>
          <w:t>87</w:t>
        </w:r>
        <w:r>
          <w:rPr>
            <w:noProof/>
            <w:webHidden/>
          </w:rPr>
          <w:fldChar w:fldCharType="end"/>
        </w:r>
        <w:r w:rsidRPr="00FB333A">
          <w:rPr>
            <w:rStyle w:val="Hyperlink"/>
            <w:noProof/>
          </w:rPr>
          <w:fldChar w:fldCharType="end"/>
        </w:r>
      </w:ins>
    </w:p>
    <w:p w14:paraId="6829D055" w14:textId="336090CA" w:rsidR="00E14151" w:rsidRDefault="00E14151">
      <w:pPr>
        <w:pStyle w:val="TOC2"/>
        <w:tabs>
          <w:tab w:val="right" w:leader="dot" w:pos="8900"/>
        </w:tabs>
        <w:rPr>
          <w:ins w:id="623" w:author="Tom Bergeron" w:date="2022-11-11T09:11:00Z"/>
          <w:rFonts w:asciiTheme="minorHAnsi" w:eastAsiaTheme="minorEastAsia" w:hAnsiTheme="minorHAnsi" w:cstheme="minorBidi"/>
          <w:smallCaps w:val="0"/>
          <w:noProof/>
          <w:sz w:val="22"/>
          <w:szCs w:val="22"/>
        </w:rPr>
      </w:pPr>
      <w:ins w:id="624" w:author="Tom Bergeron" w:date="2022-11-11T09:11:00Z">
        <w:r w:rsidRPr="00FB333A">
          <w:rPr>
            <w:rStyle w:val="Hyperlink"/>
            <w:noProof/>
          </w:rPr>
          <w:fldChar w:fldCharType="begin"/>
        </w:r>
        <w:r w:rsidRPr="00FB333A">
          <w:rPr>
            <w:rStyle w:val="Hyperlink"/>
            <w:noProof/>
          </w:rPr>
          <w:instrText xml:space="preserve"> </w:instrText>
        </w:r>
        <w:r>
          <w:rPr>
            <w:noProof/>
          </w:rPr>
          <w:instrText>HYPERLINK \l "_Toc119050519"</w:instrText>
        </w:r>
        <w:r w:rsidRPr="00FB333A">
          <w:rPr>
            <w:rStyle w:val="Hyperlink"/>
            <w:noProof/>
          </w:rPr>
          <w:instrText xml:space="preserve"> </w:instrText>
        </w:r>
        <w:r w:rsidRPr="00FB333A">
          <w:rPr>
            <w:rStyle w:val="Hyperlink"/>
            <w:noProof/>
          </w:rPr>
        </w:r>
        <w:r w:rsidRPr="00FB333A">
          <w:rPr>
            <w:rStyle w:val="Hyperlink"/>
            <w:noProof/>
          </w:rPr>
          <w:fldChar w:fldCharType="separate"/>
        </w:r>
        <w:r w:rsidRPr="00FB333A">
          <w:rPr>
            <w:rStyle w:val="Hyperlink"/>
            <w:noProof/>
          </w:rPr>
          <w:t>Live Data Output</w:t>
        </w:r>
        <w:r>
          <w:rPr>
            <w:noProof/>
            <w:webHidden/>
          </w:rPr>
          <w:tab/>
        </w:r>
        <w:r>
          <w:rPr>
            <w:noProof/>
            <w:webHidden/>
          </w:rPr>
          <w:fldChar w:fldCharType="begin"/>
        </w:r>
        <w:r>
          <w:rPr>
            <w:noProof/>
            <w:webHidden/>
          </w:rPr>
          <w:instrText xml:space="preserve"> PAGEREF _Toc119050519 \h </w:instrText>
        </w:r>
      </w:ins>
      <w:r>
        <w:rPr>
          <w:noProof/>
          <w:webHidden/>
        </w:rPr>
      </w:r>
      <w:r>
        <w:rPr>
          <w:noProof/>
          <w:webHidden/>
        </w:rPr>
        <w:fldChar w:fldCharType="separate"/>
      </w:r>
      <w:ins w:id="625" w:author="Tom Bergeron" w:date="2022-11-11T09:11:00Z">
        <w:r>
          <w:rPr>
            <w:noProof/>
            <w:webHidden/>
          </w:rPr>
          <w:t>87</w:t>
        </w:r>
        <w:r>
          <w:rPr>
            <w:noProof/>
            <w:webHidden/>
          </w:rPr>
          <w:fldChar w:fldCharType="end"/>
        </w:r>
        <w:r w:rsidRPr="00FB333A">
          <w:rPr>
            <w:rStyle w:val="Hyperlink"/>
            <w:noProof/>
          </w:rPr>
          <w:fldChar w:fldCharType="end"/>
        </w:r>
      </w:ins>
    </w:p>
    <w:p w14:paraId="272A2BAA" w14:textId="3E694852" w:rsidR="00E14151" w:rsidRDefault="00E14151">
      <w:pPr>
        <w:pStyle w:val="TOC2"/>
        <w:tabs>
          <w:tab w:val="right" w:leader="dot" w:pos="8900"/>
        </w:tabs>
        <w:rPr>
          <w:ins w:id="626" w:author="Tom Bergeron" w:date="2022-11-11T09:11:00Z"/>
          <w:rFonts w:asciiTheme="minorHAnsi" w:eastAsiaTheme="minorEastAsia" w:hAnsiTheme="minorHAnsi" w:cstheme="minorBidi"/>
          <w:smallCaps w:val="0"/>
          <w:noProof/>
          <w:sz w:val="22"/>
          <w:szCs w:val="22"/>
        </w:rPr>
      </w:pPr>
      <w:ins w:id="627" w:author="Tom Bergeron" w:date="2022-11-11T09:11:00Z">
        <w:r w:rsidRPr="00FB333A">
          <w:rPr>
            <w:rStyle w:val="Hyperlink"/>
            <w:noProof/>
          </w:rPr>
          <w:fldChar w:fldCharType="begin"/>
        </w:r>
        <w:r w:rsidRPr="00FB333A">
          <w:rPr>
            <w:rStyle w:val="Hyperlink"/>
            <w:noProof/>
          </w:rPr>
          <w:instrText xml:space="preserve"> </w:instrText>
        </w:r>
        <w:r>
          <w:rPr>
            <w:noProof/>
          </w:rPr>
          <w:instrText>HYPERLINK \l "_Toc119050520"</w:instrText>
        </w:r>
        <w:r w:rsidRPr="00FB333A">
          <w:rPr>
            <w:rStyle w:val="Hyperlink"/>
            <w:noProof/>
          </w:rPr>
          <w:instrText xml:space="preserve"> </w:instrText>
        </w:r>
        <w:r w:rsidRPr="00FB333A">
          <w:rPr>
            <w:rStyle w:val="Hyperlink"/>
            <w:noProof/>
          </w:rPr>
        </w:r>
        <w:r w:rsidRPr="00FB333A">
          <w:rPr>
            <w:rStyle w:val="Hyperlink"/>
            <w:noProof/>
          </w:rPr>
          <w:fldChar w:fldCharType="separate"/>
        </w:r>
        <w:r w:rsidRPr="00FB333A">
          <w:rPr>
            <w:rStyle w:val="Hyperlink"/>
            <w:noProof/>
          </w:rPr>
          <w:t>Centralized Process Window Control</w:t>
        </w:r>
        <w:r>
          <w:rPr>
            <w:noProof/>
            <w:webHidden/>
          </w:rPr>
          <w:tab/>
        </w:r>
        <w:r>
          <w:rPr>
            <w:noProof/>
            <w:webHidden/>
          </w:rPr>
          <w:fldChar w:fldCharType="begin"/>
        </w:r>
        <w:r>
          <w:rPr>
            <w:noProof/>
            <w:webHidden/>
          </w:rPr>
          <w:instrText xml:space="preserve"> PAGEREF _Toc119050520 \h </w:instrText>
        </w:r>
      </w:ins>
      <w:r>
        <w:rPr>
          <w:noProof/>
          <w:webHidden/>
        </w:rPr>
      </w:r>
      <w:r>
        <w:rPr>
          <w:noProof/>
          <w:webHidden/>
        </w:rPr>
        <w:fldChar w:fldCharType="separate"/>
      </w:r>
      <w:ins w:id="628" w:author="Tom Bergeron" w:date="2022-11-11T09:11:00Z">
        <w:r>
          <w:rPr>
            <w:noProof/>
            <w:webHidden/>
          </w:rPr>
          <w:t>88</w:t>
        </w:r>
        <w:r>
          <w:rPr>
            <w:noProof/>
            <w:webHidden/>
          </w:rPr>
          <w:fldChar w:fldCharType="end"/>
        </w:r>
        <w:r w:rsidRPr="00FB333A">
          <w:rPr>
            <w:rStyle w:val="Hyperlink"/>
            <w:noProof/>
          </w:rPr>
          <w:fldChar w:fldCharType="end"/>
        </w:r>
      </w:ins>
    </w:p>
    <w:p w14:paraId="17D9E9FC" w14:textId="777E7787" w:rsidR="00E14151" w:rsidRDefault="00E14151">
      <w:pPr>
        <w:pStyle w:val="TOC1"/>
        <w:tabs>
          <w:tab w:val="right" w:leader="dot" w:pos="8900"/>
        </w:tabs>
        <w:rPr>
          <w:ins w:id="629" w:author="Tom Bergeron" w:date="2022-11-11T09:11:00Z"/>
          <w:rFonts w:asciiTheme="minorHAnsi" w:eastAsiaTheme="minorEastAsia" w:hAnsiTheme="minorHAnsi" w:cstheme="minorBidi"/>
          <w:b w:val="0"/>
          <w:caps w:val="0"/>
          <w:noProof/>
          <w:sz w:val="22"/>
          <w:szCs w:val="22"/>
        </w:rPr>
      </w:pPr>
      <w:ins w:id="630" w:author="Tom Bergeron" w:date="2022-11-11T09:11:00Z">
        <w:r w:rsidRPr="00FB333A">
          <w:rPr>
            <w:rStyle w:val="Hyperlink"/>
            <w:noProof/>
          </w:rPr>
          <w:fldChar w:fldCharType="begin"/>
        </w:r>
        <w:r w:rsidRPr="00FB333A">
          <w:rPr>
            <w:rStyle w:val="Hyperlink"/>
            <w:noProof/>
          </w:rPr>
          <w:instrText xml:space="preserve"> </w:instrText>
        </w:r>
        <w:r>
          <w:rPr>
            <w:noProof/>
          </w:rPr>
          <w:instrText>HYPERLINK \l "_Toc119050521"</w:instrText>
        </w:r>
        <w:r w:rsidRPr="00FB333A">
          <w:rPr>
            <w:rStyle w:val="Hyperlink"/>
            <w:noProof/>
          </w:rPr>
          <w:instrText xml:space="preserve"> </w:instrText>
        </w:r>
        <w:r w:rsidRPr="00FB333A">
          <w:rPr>
            <w:rStyle w:val="Hyperlink"/>
            <w:noProof/>
          </w:rPr>
        </w:r>
        <w:r w:rsidRPr="00FB333A">
          <w:rPr>
            <w:rStyle w:val="Hyperlink"/>
            <w:noProof/>
          </w:rPr>
          <w:fldChar w:fldCharType="separate"/>
        </w:r>
        <w:r w:rsidRPr="00FB333A">
          <w:rPr>
            <w:rStyle w:val="Hyperlink"/>
            <w:noProof/>
          </w:rPr>
          <w:t>Use Navigator to Optimize Profiles</w:t>
        </w:r>
        <w:r>
          <w:rPr>
            <w:noProof/>
            <w:webHidden/>
          </w:rPr>
          <w:tab/>
        </w:r>
        <w:r>
          <w:rPr>
            <w:noProof/>
            <w:webHidden/>
          </w:rPr>
          <w:fldChar w:fldCharType="begin"/>
        </w:r>
        <w:r>
          <w:rPr>
            <w:noProof/>
            <w:webHidden/>
          </w:rPr>
          <w:instrText xml:space="preserve"> PAGEREF _Toc119050521 \h </w:instrText>
        </w:r>
      </w:ins>
      <w:r>
        <w:rPr>
          <w:noProof/>
          <w:webHidden/>
        </w:rPr>
      </w:r>
      <w:r>
        <w:rPr>
          <w:noProof/>
          <w:webHidden/>
        </w:rPr>
        <w:fldChar w:fldCharType="separate"/>
      </w:r>
      <w:ins w:id="631" w:author="Tom Bergeron" w:date="2022-11-11T09:11:00Z">
        <w:r>
          <w:rPr>
            <w:noProof/>
            <w:webHidden/>
          </w:rPr>
          <w:t>89</w:t>
        </w:r>
        <w:r>
          <w:rPr>
            <w:noProof/>
            <w:webHidden/>
          </w:rPr>
          <w:fldChar w:fldCharType="end"/>
        </w:r>
        <w:r w:rsidRPr="00FB333A">
          <w:rPr>
            <w:rStyle w:val="Hyperlink"/>
            <w:noProof/>
          </w:rPr>
          <w:fldChar w:fldCharType="end"/>
        </w:r>
      </w:ins>
    </w:p>
    <w:p w14:paraId="1DF21821" w14:textId="6044EF88" w:rsidR="00E14151" w:rsidRDefault="00E14151">
      <w:pPr>
        <w:pStyle w:val="TOC3"/>
        <w:rPr>
          <w:ins w:id="632" w:author="Tom Bergeron" w:date="2022-11-11T09:11:00Z"/>
          <w:rFonts w:asciiTheme="minorHAnsi" w:eastAsiaTheme="minorEastAsia" w:hAnsiTheme="minorHAnsi" w:cstheme="minorBidi"/>
          <w:smallCaps w:val="0"/>
          <w:noProof/>
          <w:sz w:val="22"/>
          <w:szCs w:val="22"/>
        </w:rPr>
      </w:pPr>
      <w:ins w:id="633" w:author="Tom Bergeron" w:date="2022-11-11T09:11:00Z">
        <w:r w:rsidRPr="00FB333A">
          <w:rPr>
            <w:rStyle w:val="Hyperlink"/>
            <w:noProof/>
          </w:rPr>
          <w:fldChar w:fldCharType="begin"/>
        </w:r>
        <w:r w:rsidRPr="00FB333A">
          <w:rPr>
            <w:rStyle w:val="Hyperlink"/>
            <w:noProof/>
          </w:rPr>
          <w:instrText xml:space="preserve"> </w:instrText>
        </w:r>
        <w:r>
          <w:rPr>
            <w:noProof/>
          </w:rPr>
          <w:instrText>HYPERLINK \l "_Toc119050522"</w:instrText>
        </w:r>
        <w:r w:rsidRPr="00FB333A">
          <w:rPr>
            <w:rStyle w:val="Hyperlink"/>
            <w:noProof/>
          </w:rPr>
          <w:instrText xml:space="preserve"> </w:instrText>
        </w:r>
        <w:r w:rsidRPr="00FB333A">
          <w:rPr>
            <w:rStyle w:val="Hyperlink"/>
            <w:noProof/>
          </w:rPr>
        </w:r>
        <w:r w:rsidRPr="00FB333A">
          <w:rPr>
            <w:rStyle w:val="Hyperlink"/>
            <w:noProof/>
          </w:rPr>
          <w:fldChar w:fldCharType="separate"/>
        </w:r>
        <w:r w:rsidRPr="00FB333A">
          <w:rPr>
            <w:rStyle w:val="Hyperlink"/>
            <w:noProof/>
          </w:rPr>
          <w:t>Search Mode for Optimization</w:t>
        </w:r>
        <w:r>
          <w:rPr>
            <w:noProof/>
            <w:webHidden/>
          </w:rPr>
          <w:tab/>
        </w:r>
        <w:r>
          <w:rPr>
            <w:noProof/>
            <w:webHidden/>
          </w:rPr>
          <w:fldChar w:fldCharType="begin"/>
        </w:r>
        <w:r>
          <w:rPr>
            <w:noProof/>
            <w:webHidden/>
          </w:rPr>
          <w:instrText xml:space="preserve"> PAGEREF _Toc119050522 \h </w:instrText>
        </w:r>
      </w:ins>
      <w:r>
        <w:rPr>
          <w:noProof/>
          <w:webHidden/>
        </w:rPr>
      </w:r>
      <w:r>
        <w:rPr>
          <w:noProof/>
          <w:webHidden/>
        </w:rPr>
        <w:fldChar w:fldCharType="separate"/>
      </w:r>
      <w:ins w:id="634" w:author="Tom Bergeron" w:date="2022-11-11T09:11:00Z">
        <w:r>
          <w:rPr>
            <w:noProof/>
            <w:webHidden/>
          </w:rPr>
          <w:t>89</w:t>
        </w:r>
        <w:r>
          <w:rPr>
            <w:noProof/>
            <w:webHidden/>
          </w:rPr>
          <w:fldChar w:fldCharType="end"/>
        </w:r>
        <w:r w:rsidRPr="00FB333A">
          <w:rPr>
            <w:rStyle w:val="Hyperlink"/>
            <w:noProof/>
          </w:rPr>
          <w:fldChar w:fldCharType="end"/>
        </w:r>
      </w:ins>
    </w:p>
    <w:p w14:paraId="6B946A93" w14:textId="7C66A351" w:rsidR="00E14151" w:rsidRDefault="00E14151">
      <w:pPr>
        <w:pStyle w:val="TOC3"/>
        <w:rPr>
          <w:ins w:id="635" w:author="Tom Bergeron" w:date="2022-11-11T09:11:00Z"/>
          <w:rFonts w:asciiTheme="minorHAnsi" w:eastAsiaTheme="minorEastAsia" w:hAnsiTheme="minorHAnsi" w:cstheme="minorBidi"/>
          <w:smallCaps w:val="0"/>
          <w:noProof/>
          <w:sz w:val="22"/>
          <w:szCs w:val="22"/>
        </w:rPr>
      </w:pPr>
      <w:ins w:id="636" w:author="Tom Bergeron" w:date="2022-11-11T09:11:00Z">
        <w:r w:rsidRPr="00FB333A">
          <w:rPr>
            <w:rStyle w:val="Hyperlink"/>
            <w:noProof/>
          </w:rPr>
          <w:fldChar w:fldCharType="begin"/>
        </w:r>
        <w:r w:rsidRPr="00FB333A">
          <w:rPr>
            <w:rStyle w:val="Hyperlink"/>
            <w:noProof/>
          </w:rPr>
          <w:instrText xml:space="preserve"> </w:instrText>
        </w:r>
        <w:r>
          <w:rPr>
            <w:noProof/>
          </w:rPr>
          <w:instrText>HYPERLINK \l "_Toc119050523"</w:instrText>
        </w:r>
        <w:r w:rsidRPr="00FB333A">
          <w:rPr>
            <w:rStyle w:val="Hyperlink"/>
            <w:noProof/>
          </w:rPr>
          <w:instrText xml:space="preserve"> </w:instrText>
        </w:r>
        <w:r w:rsidRPr="00FB333A">
          <w:rPr>
            <w:rStyle w:val="Hyperlink"/>
            <w:noProof/>
          </w:rPr>
        </w:r>
        <w:r w:rsidRPr="00FB333A">
          <w:rPr>
            <w:rStyle w:val="Hyperlink"/>
            <w:noProof/>
          </w:rPr>
          <w:fldChar w:fldCharType="separate"/>
        </w:r>
        <w:r w:rsidRPr="00FB333A">
          <w:rPr>
            <w:rStyle w:val="Hyperlink"/>
            <w:noProof/>
          </w:rPr>
          <w:t>Conveyor Speed Constraints</w:t>
        </w:r>
        <w:r>
          <w:rPr>
            <w:noProof/>
            <w:webHidden/>
          </w:rPr>
          <w:tab/>
        </w:r>
        <w:r>
          <w:rPr>
            <w:noProof/>
            <w:webHidden/>
          </w:rPr>
          <w:fldChar w:fldCharType="begin"/>
        </w:r>
        <w:r>
          <w:rPr>
            <w:noProof/>
            <w:webHidden/>
          </w:rPr>
          <w:instrText xml:space="preserve"> PAGEREF _Toc119050523 \h </w:instrText>
        </w:r>
      </w:ins>
      <w:r>
        <w:rPr>
          <w:noProof/>
          <w:webHidden/>
        </w:rPr>
      </w:r>
      <w:r>
        <w:rPr>
          <w:noProof/>
          <w:webHidden/>
        </w:rPr>
        <w:fldChar w:fldCharType="separate"/>
      </w:r>
      <w:ins w:id="637" w:author="Tom Bergeron" w:date="2022-11-11T09:11:00Z">
        <w:r>
          <w:rPr>
            <w:noProof/>
            <w:webHidden/>
          </w:rPr>
          <w:t>89</w:t>
        </w:r>
        <w:r>
          <w:rPr>
            <w:noProof/>
            <w:webHidden/>
          </w:rPr>
          <w:fldChar w:fldCharType="end"/>
        </w:r>
        <w:r w:rsidRPr="00FB333A">
          <w:rPr>
            <w:rStyle w:val="Hyperlink"/>
            <w:noProof/>
          </w:rPr>
          <w:fldChar w:fldCharType="end"/>
        </w:r>
      </w:ins>
    </w:p>
    <w:p w14:paraId="37C97945" w14:textId="3C98D0D4" w:rsidR="00E14151" w:rsidRDefault="00E14151">
      <w:pPr>
        <w:pStyle w:val="TOC1"/>
        <w:tabs>
          <w:tab w:val="right" w:leader="dot" w:pos="8900"/>
        </w:tabs>
        <w:rPr>
          <w:ins w:id="638" w:author="Tom Bergeron" w:date="2022-11-11T09:11:00Z"/>
          <w:rFonts w:asciiTheme="minorHAnsi" w:eastAsiaTheme="minorEastAsia" w:hAnsiTheme="minorHAnsi" w:cstheme="minorBidi"/>
          <w:b w:val="0"/>
          <w:caps w:val="0"/>
          <w:noProof/>
          <w:sz w:val="22"/>
          <w:szCs w:val="22"/>
        </w:rPr>
      </w:pPr>
      <w:ins w:id="639" w:author="Tom Bergeron" w:date="2022-11-11T09:11:00Z">
        <w:r w:rsidRPr="00FB333A">
          <w:rPr>
            <w:rStyle w:val="Hyperlink"/>
            <w:noProof/>
          </w:rPr>
          <w:fldChar w:fldCharType="begin"/>
        </w:r>
        <w:r w:rsidRPr="00FB333A">
          <w:rPr>
            <w:rStyle w:val="Hyperlink"/>
            <w:noProof/>
          </w:rPr>
          <w:instrText xml:space="preserve"> </w:instrText>
        </w:r>
        <w:r>
          <w:rPr>
            <w:noProof/>
          </w:rPr>
          <w:instrText>HYPERLINK \l "_Toc119050524"</w:instrText>
        </w:r>
        <w:r w:rsidRPr="00FB333A">
          <w:rPr>
            <w:rStyle w:val="Hyperlink"/>
            <w:noProof/>
          </w:rPr>
          <w:instrText xml:space="preserve"> </w:instrText>
        </w:r>
        <w:r w:rsidRPr="00FB333A">
          <w:rPr>
            <w:rStyle w:val="Hyperlink"/>
            <w:noProof/>
          </w:rPr>
        </w:r>
        <w:r w:rsidRPr="00FB333A">
          <w:rPr>
            <w:rStyle w:val="Hyperlink"/>
            <w:noProof/>
          </w:rPr>
          <w:fldChar w:fldCharType="separate"/>
        </w:r>
        <w:r w:rsidRPr="00FB333A">
          <w:rPr>
            <w:rStyle w:val="Hyperlink"/>
            <w:noProof/>
          </w:rPr>
          <w:t>Use Auto-Focus</w:t>
        </w:r>
        <w:r>
          <w:rPr>
            <w:noProof/>
            <w:webHidden/>
          </w:rPr>
          <w:tab/>
        </w:r>
        <w:r>
          <w:rPr>
            <w:noProof/>
            <w:webHidden/>
          </w:rPr>
          <w:fldChar w:fldCharType="begin"/>
        </w:r>
        <w:r>
          <w:rPr>
            <w:noProof/>
            <w:webHidden/>
          </w:rPr>
          <w:instrText xml:space="preserve"> PAGEREF _Toc119050524 \h </w:instrText>
        </w:r>
      </w:ins>
      <w:r>
        <w:rPr>
          <w:noProof/>
          <w:webHidden/>
        </w:rPr>
      </w:r>
      <w:r>
        <w:rPr>
          <w:noProof/>
          <w:webHidden/>
        </w:rPr>
        <w:fldChar w:fldCharType="separate"/>
      </w:r>
      <w:ins w:id="640" w:author="Tom Bergeron" w:date="2022-11-11T09:11:00Z">
        <w:r>
          <w:rPr>
            <w:noProof/>
            <w:webHidden/>
          </w:rPr>
          <w:t>90</w:t>
        </w:r>
        <w:r>
          <w:rPr>
            <w:noProof/>
            <w:webHidden/>
          </w:rPr>
          <w:fldChar w:fldCharType="end"/>
        </w:r>
        <w:r w:rsidRPr="00FB333A">
          <w:rPr>
            <w:rStyle w:val="Hyperlink"/>
            <w:noProof/>
          </w:rPr>
          <w:fldChar w:fldCharType="end"/>
        </w:r>
      </w:ins>
    </w:p>
    <w:p w14:paraId="473E2D40" w14:textId="18781ACB" w:rsidR="00E14151" w:rsidRDefault="00E14151">
      <w:pPr>
        <w:pStyle w:val="TOC2"/>
        <w:tabs>
          <w:tab w:val="right" w:leader="dot" w:pos="8900"/>
        </w:tabs>
        <w:rPr>
          <w:ins w:id="641" w:author="Tom Bergeron" w:date="2022-11-11T09:11:00Z"/>
          <w:rFonts w:asciiTheme="minorHAnsi" w:eastAsiaTheme="minorEastAsia" w:hAnsiTheme="minorHAnsi" w:cstheme="minorBidi"/>
          <w:smallCaps w:val="0"/>
          <w:noProof/>
          <w:sz w:val="22"/>
          <w:szCs w:val="22"/>
        </w:rPr>
      </w:pPr>
      <w:ins w:id="642" w:author="Tom Bergeron" w:date="2022-11-11T09:11:00Z">
        <w:r w:rsidRPr="00FB333A">
          <w:rPr>
            <w:rStyle w:val="Hyperlink"/>
            <w:noProof/>
          </w:rPr>
          <w:fldChar w:fldCharType="begin"/>
        </w:r>
        <w:r w:rsidRPr="00FB333A">
          <w:rPr>
            <w:rStyle w:val="Hyperlink"/>
            <w:noProof/>
          </w:rPr>
          <w:instrText xml:space="preserve"> </w:instrText>
        </w:r>
        <w:r>
          <w:rPr>
            <w:noProof/>
          </w:rPr>
          <w:instrText>HYPERLINK \l "_Toc119050525"</w:instrText>
        </w:r>
        <w:r w:rsidRPr="00FB333A">
          <w:rPr>
            <w:rStyle w:val="Hyperlink"/>
            <w:noProof/>
          </w:rPr>
          <w:instrText xml:space="preserve"> </w:instrText>
        </w:r>
        <w:r w:rsidRPr="00FB333A">
          <w:rPr>
            <w:rStyle w:val="Hyperlink"/>
            <w:noProof/>
          </w:rPr>
        </w:r>
        <w:r w:rsidRPr="00FB333A">
          <w:rPr>
            <w:rStyle w:val="Hyperlink"/>
            <w:noProof/>
          </w:rPr>
          <w:fldChar w:fldCharType="separate"/>
        </w:r>
        <w:r w:rsidRPr="00FB333A">
          <w:rPr>
            <w:rStyle w:val="Hyperlink"/>
            <w:noProof/>
          </w:rPr>
          <w:t>Auto-Focus Tab</w:t>
        </w:r>
        <w:r>
          <w:rPr>
            <w:noProof/>
            <w:webHidden/>
          </w:rPr>
          <w:tab/>
        </w:r>
        <w:r>
          <w:rPr>
            <w:noProof/>
            <w:webHidden/>
          </w:rPr>
          <w:fldChar w:fldCharType="begin"/>
        </w:r>
        <w:r>
          <w:rPr>
            <w:noProof/>
            <w:webHidden/>
          </w:rPr>
          <w:instrText xml:space="preserve"> PAGEREF _Toc119050525 \h </w:instrText>
        </w:r>
      </w:ins>
      <w:r>
        <w:rPr>
          <w:noProof/>
          <w:webHidden/>
        </w:rPr>
      </w:r>
      <w:r>
        <w:rPr>
          <w:noProof/>
          <w:webHidden/>
        </w:rPr>
        <w:fldChar w:fldCharType="separate"/>
      </w:r>
      <w:ins w:id="643" w:author="Tom Bergeron" w:date="2022-11-11T09:11:00Z">
        <w:r>
          <w:rPr>
            <w:noProof/>
            <w:webHidden/>
          </w:rPr>
          <w:t>90</w:t>
        </w:r>
        <w:r>
          <w:rPr>
            <w:noProof/>
            <w:webHidden/>
          </w:rPr>
          <w:fldChar w:fldCharType="end"/>
        </w:r>
        <w:r w:rsidRPr="00FB333A">
          <w:rPr>
            <w:rStyle w:val="Hyperlink"/>
            <w:noProof/>
          </w:rPr>
          <w:fldChar w:fldCharType="end"/>
        </w:r>
      </w:ins>
    </w:p>
    <w:p w14:paraId="375ABA48" w14:textId="5158BB6C" w:rsidR="00E14151" w:rsidRDefault="00E14151">
      <w:pPr>
        <w:pStyle w:val="TOC3"/>
        <w:rPr>
          <w:ins w:id="644" w:author="Tom Bergeron" w:date="2022-11-11T09:11:00Z"/>
          <w:rFonts w:asciiTheme="minorHAnsi" w:eastAsiaTheme="minorEastAsia" w:hAnsiTheme="minorHAnsi" w:cstheme="minorBidi"/>
          <w:smallCaps w:val="0"/>
          <w:noProof/>
          <w:sz w:val="22"/>
          <w:szCs w:val="22"/>
        </w:rPr>
      </w:pPr>
      <w:ins w:id="645" w:author="Tom Bergeron" w:date="2022-11-11T09:11:00Z">
        <w:r w:rsidRPr="00FB333A">
          <w:rPr>
            <w:rStyle w:val="Hyperlink"/>
            <w:noProof/>
          </w:rPr>
          <w:fldChar w:fldCharType="begin"/>
        </w:r>
        <w:r w:rsidRPr="00FB333A">
          <w:rPr>
            <w:rStyle w:val="Hyperlink"/>
            <w:noProof/>
          </w:rPr>
          <w:instrText xml:space="preserve"> </w:instrText>
        </w:r>
        <w:r>
          <w:rPr>
            <w:noProof/>
          </w:rPr>
          <w:instrText>HYPERLINK \l "_Toc119050526"</w:instrText>
        </w:r>
        <w:r w:rsidRPr="00FB333A">
          <w:rPr>
            <w:rStyle w:val="Hyperlink"/>
            <w:noProof/>
          </w:rPr>
          <w:instrText xml:space="preserve"> </w:instrText>
        </w:r>
        <w:r w:rsidRPr="00FB333A">
          <w:rPr>
            <w:rStyle w:val="Hyperlink"/>
            <w:noProof/>
          </w:rPr>
        </w:r>
        <w:r w:rsidRPr="00FB333A">
          <w:rPr>
            <w:rStyle w:val="Hyperlink"/>
            <w:noProof/>
          </w:rPr>
          <w:fldChar w:fldCharType="separate"/>
        </w:r>
        <w:r w:rsidRPr="00FB333A">
          <w:rPr>
            <w:rStyle w:val="Hyperlink"/>
            <w:noProof/>
          </w:rPr>
          <w:t>Profile Optimization Settings—Search Mode</w:t>
        </w:r>
        <w:r>
          <w:rPr>
            <w:noProof/>
            <w:webHidden/>
          </w:rPr>
          <w:tab/>
        </w:r>
        <w:r>
          <w:rPr>
            <w:noProof/>
            <w:webHidden/>
          </w:rPr>
          <w:fldChar w:fldCharType="begin"/>
        </w:r>
        <w:r>
          <w:rPr>
            <w:noProof/>
            <w:webHidden/>
          </w:rPr>
          <w:instrText xml:space="preserve"> PAGEREF _Toc119050526 \h </w:instrText>
        </w:r>
      </w:ins>
      <w:r>
        <w:rPr>
          <w:noProof/>
          <w:webHidden/>
        </w:rPr>
      </w:r>
      <w:r>
        <w:rPr>
          <w:noProof/>
          <w:webHidden/>
        </w:rPr>
        <w:fldChar w:fldCharType="separate"/>
      </w:r>
      <w:ins w:id="646" w:author="Tom Bergeron" w:date="2022-11-11T09:11:00Z">
        <w:r>
          <w:rPr>
            <w:noProof/>
            <w:webHidden/>
          </w:rPr>
          <w:t>90</w:t>
        </w:r>
        <w:r>
          <w:rPr>
            <w:noProof/>
            <w:webHidden/>
          </w:rPr>
          <w:fldChar w:fldCharType="end"/>
        </w:r>
        <w:r w:rsidRPr="00FB333A">
          <w:rPr>
            <w:rStyle w:val="Hyperlink"/>
            <w:noProof/>
          </w:rPr>
          <w:fldChar w:fldCharType="end"/>
        </w:r>
      </w:ins>
    </w:p>
    <w:p w14:paraId="2EA92151" w14:textId="5EA268BB" w:rsidR="00E14151" w:rsidRDefault="00E14151">
      <w:pPr>
        <w:pStyle w:val="TOC3"/>
        <w:rPr>
          <w:ins w:id="647" w:author="Tom Bergeron" w:date="2022-11-11T09:11:00Z"/>
          <w:rFonts w:asciiTheme="minorHAnsi" w:eastAsiaTheme="minorEastAsia" w:hAnsiTheme="minorHAnsi" w:cstheme="minorBidi"/>
          <w:smallCaps w:val="0"/>
          <w:noProof/>
          <w:sz w:val="22"/>
          <w:szCs w:val="22"/>
        </w:rPr>
      </w:pPr>
      <w:ins w:id="648" w:author="Tom Bergeron" w:date="2022-11-11T09:11:00Z">
        <w:r w:rsidRPr="00FB333A">
          <w:rPr>
            <w:rStyle w:val="Hyperlink"/>
            <w:noProof/>
          </w:rPr>
          <w:fldChar w:fldCharType="begin"/>
        </w:r>
        <w:r w:rsidRPr="00FB333A">
          <w:rPr>
            <w:rStyle w:val="Hyperlink"/>
            <w:noProof/>
          </w:rPr>
          <w:instrText xml:space="preserve"> </w:instrText>
        </w:r>
        <w:r>
          <w:rPr>
            <w:noProof/>
          </w:rPr>
          <w:instrText>HYPERLINK \l "_Toc119050527"</w:instrText>
        </w:r>
        <w:r w:rsidRPr="00FB333A">
          <w:rPr>
            <w:rStyle w:val="Hyperlink"/>
            <w:noProof/>
          </w:rPr>
          <w:instrText xml:space="preserve"> </w:instrText>
        </w:r>
        <w:r w:rsidRPr="00FB333A">
          <w:rPr>
            <w:rStyle w:val="Hyperlink"/>
            <w:noProof/>
          </w:rPr>
        </w:r>
        <w:r w:rsidRPr="00FB333A">
          <w:rPr>
            <w:rStyle w:val="Hyperlink"/>
            <w:noProof/>
          </w:rPr>
          <w:fldChar w:fldCharType="separate"/>
        </w:r>
        <w:r w:rsidRPr="00FB333A">
          <w:rPr>
            <w:rStyle w:val="Hyperlink"/>
            <w:noProof/>
          </w:rPr>
          <w:t>Conveyor Speed Constraints</w:t>
        </w:r>
        <w:r>
          <w:rPr>
            <w:noProof/>
            <w:webHidden/>
          </w:rPr>
          <w:tab/>
        </w:r>
        <w:r>
          <w:rPr>
            <w:noProof/>
            <w:webHidden/>
          </w:rPr>
          <w:fldChar w:fldCharType="begin"/>
        </w:r>
        <w:r>
          <w:rPr>
            <w:noProof/>
            <w:webHidden/>
          </w:rPr>
          <w:instrText xml:space="preserve"> PAGEREF _Toc119050527 \h </w:instrText>
        </w:r>
      </w:ins>
      <w:r>
        <w:rPr>
          <w:noProof/>
          <w:webHidden/>
        </w:rPr>
      </w:r>
      <w:r>
        <w:rPr>
          <w:noProof/>
          <w:webHidden/>
        </w:rPr>
        <w:fldChar w:fldCharType="separate"/>
      </w:r>
      <w:ins w:id="649" w:author="Tom Bergeron" w:date="2022-11-11T09:11:00Z">
        <w:r>
          <w:rPr>
            <w:noProof/>
            <w:webHidden/>
          </w:rPr>
          <w:t>90</w:t>
        </w:r>
        <w:r>
          <w:rPr>
            <w:noProof/>
            <w:webHidden/>
          </w:rPr>
          <w:fldChar w:fldCharType="end"/>
        </w:r>
        <w:r w:rsidRPr="00FB333A">
          <w:rPr>
            <w:rStyle w:val="Hyperlink"/>
            <w:noProof/>
          </w:rPr>
          <w:fldChar w:fldCharType="end"/>
        </w:r>
      </w:ins>
    </w:p>
    <w:p w14:paraId="296FED01" w14:textId="7D2B9DFC" w:rsidR="00E14151" w:rsidRDefault="00E14151">
      <w:pPr>
        <w:pStyle w:val="TOC2"/>
        <w:tabs>
          <w:tab w:val="right" w:leader="dot" w:pos="8900"/>
        </w:tabs>
        <w:rPr>
          <w:ins w:id="650" w:author="Tom Bergeron" w:date="2022-11-11T09:11:00Z"/>
          <w:rFonts w:asciiTheme="minorHAnsi" w:eastAsiaTheme="minorEastAsia" w:hAnsiTheme="minorHAnsi" w:cstheme="minorBidi"/>
          <w:smallCaps w:val="0"/>
          <w:noProof/>
          <w:sz w:val="22"/>
          <w:szCs w:val="22"/>
        </w:rPr>
      </w:pPr>
      <w:ins w:id="651" w:author="Tom Bergeron" w:date="2022-11-11T09:11:00Z">
        <w:r w:rsidRPr="00FB333A">
          <w:rPr>
            <w:rStyle w:val="Hyperlink"/>
            <w:noProof/>
          </w:rPr>
          <w:fldChar w:fldCharType="begin"/>
        </w:r>
        <w:r w:rsidRPr="00FB333A">
          <w:rPr>
            <w:rStyle w:val="Hyperlink"/>
            <w:noProof/>
          </w:rPr>
          <w:instrText xml:space="preserve"> </w:instrText>
        </w:r>
        <w:r>
          <w:rPr>
            <w:noProof/>
          </w:rPr>
          <w:instrText>HYPERLINK \l "_Toc119050528"</w:instrText>
        </w:r>
        <w:r w:rsidRPr="00FB333A">
          <w:rPr>
            <w:rStyle w:val="Hyperlink"/>
            <w:noProof/>
          </w:rPr>
          <w:instrText xml:space="preserve"> </w:instrText>
        </w:r>
        <w:r w:rsidRPr="00FB333A">
          <w:rPr>
            <w:rStyle w:val="Hyperlink"/>
            <w:noProof/>
          </w:rPr>
        </w:r>
        <w:r w:rsidRPr="00FB333A">
          <w:rPr>
            <w:rStyle w:val="Hyperlink"/>
            <w:noProof/>
          </w:rPr>
          <w:fldChar w:fldCharType="separate"/>
        </w:r>
        <w:r w:rsidRPr="00FB333A">
          <w:rPr>
            <w:rStyle w:val="Hyperlink"/>
            <w:noProof/>
          </w:rPr>
          <w:t>Auto-Focus, Run A Profile</w:t>
        </w:r>
        <w:r>
          <w:rPr>
            <w:noProof/>
            <w:webHidden/>
          </w:rPr>
          <w:tab/>
        </w:r>
        <w:r>
          <w:rPr>
            <w:noProof/>
            <w:webHidden/>
          </w:rPr>
          <w:fldChar w:fldCharType="begin"/>
        </w:r>
        <w:r>
          <w:rPr>
            <w:noProof/>
            <w:webHidden/>
          </w:rPr>
          <w:instrText xml:space="preserve"> PAGEREF _Toc119050528 \h </w:instrText>
        </w:r>
      </w:ins>
      <w:r>
        <w:rPr>
          <w:noProof/>
          <w:webHidden/>
        </w:rPr>
      </w:r>
      <w:r>
        <w:rPr>
          <w:noProof/>
          <w:webHidden/>
        </w:rPr>
        <w:fldChar w:fldCharType="separate"/>
      </w:r>
      <w:ins w:id="652" w:author="Tom Bergeron" w:date="2022-11-11T09:11:00Z">
        <w:r>
          <w:rPr>
            <w:noProof/>
            <w:webHidden/>
          </w:rPr>
          <w:t>91</w:t>
        </w:r>
        <w:r>
          <w:rPr>
            <w:noProof/>
            <w:webHidden/>
          </w:rPr>
          <w:fldChar w:fldCharType="end"/>
        </w:r>
        <w:r w:rsidRPr="00FB333A">
          <w:rPr>
            <w:rStyle w:val="Hyperlink"/>
            <w:noProof/>
          </w:rPr>
          <w:fldChar w:fldCharType="end"/>
        </w:r>
      </w:ins>
    </w:p>
    <w:p w14:paraId="45E40B44" w14:textId="615145A5" w:rsidR="00E14151" w:rsidRDefault="00E14151">
      <w:pPr>
        <w:pStyle w:val="TOC2"/>
        <w:tabs>
          <w:tab w:val="right" w:leader="dot" w:pos="8900"/>
        </w:tabs>
        <w:rPr>
          <w:ins w:id="653" w:author="Tom Bergeron" w:date="2022-11-11T09:11:00Z"/>
          <w:rFonts w:asciiTheme="minorHAnsi" w:eastAsiaTheme="minorEastAsia" w:hAnsiTheme="minorHAnsi" w:cstheme="minorBidi"/>
          <w:smallCaps w:val="0"/>
          <w:noProof/>
          <w:sz w:val="22"/>
          <w:szCs w:val="22"/>
        </w:rPr>
      </w:pPr>
      <w:ins w:id="654" w:author="Tom Bergeron" w:date="2022-11-11T09:11:00Z">
        <w:r w:rsidRPr="00FB333A">
          <w:rPr>
            <w:rStyle w:val="Hyperlink"/>
            <w:noProof/>
          </w:rPr>
          <w:fldChar w:fldCharType="begin"/>
        </w:r>
        <w:r w:rsidRPr="00FB333A">
          <w:rPr>
            <w:rStyle w:val="Hyperlink"/>
            <w:noProof/>
          </w:rPr>
          <w:instrText xml:space="preserve"> </w:instrText>
        </w:r>
        <w:r>
          <w:rPr>
            <w:noProof/>
          </w:rPr>
          <w:instrText>HYPERLINK \l "_Toc119050529"</w:instrText>
        </w:r>
        <w:r w:rsidRPr="00FB333A">
          <w:rPr>
            <w:rStyle w:val="Hyperlink"/>
            <w:noProof/>
          </w:rPr>
          <w:instrText xml:space="preserve"> </w:instrText>
        </w:r>
        <w:r w:rsidRPr="00FB333A">
          <w:rPr>
            <w:rStyle w:val="Hyperlink"/>
            <w:noProof/>
          </w:rPr>
        </w:r>
        <w:r w:rsidRPr="00FB333A">
          <w:rPr>
            <w:rStyle w:val="Hyperlink"/>
            <w:noProof/>
          </w:rPr>
          <w:fldChar w:fldCharType="separate"/>
        </w:r>
        <w:r w:rsidRPr="00FB333A">
          <w:rPr>
            <w:rStyle w:val="Hyperlink"/>
            <w:noProof/>
          </w:rPr>
          <w:t>Auto-Focus, Product Dimensions</w:t>
        </w:r>
        <w:r>
          <w:rPr>
            <w:noProof/>
            <w:webHidden/>
          </w:rPr>
          <w:tab/>
        </w:r>
        <w:r>
          <w:rPr>
            <w:noProof/>
            <w:webHidden/>
          </w:rPr>
          <w:fldChar w:fldCharType="begin"/>
        </w:r>
        <w:r>
          <w:rPr>
            <w:noProof/>
            <w:webHidden/>
          </w:rPr>
          <w:instrText xml:space="preserve"> PAGEREF _Toc119050529 \h </w:instrText>
        </w:r>
      </w:ins>
      <w:r>
        <w:rPr>
          <w:noProof/>
          <w:webHidden/>
        </w:rPr>
      </w:r>
      <w:r>
        <w:rPr>
          <w:noProof/>
          <w:webHidden/>
        </w:rPr>
        <w:fldChar w:fldCharType="separate"/>
      </w:r>
      <w:ins w:id="655" w:author="Tom Bergeron" w:date="2022-11-11T09:11:00Z">
        <w:r>
          <w:rPr>
            <w:noProof/>
            <w:webHidden/>
          </w:rPr>
          <w:t>91</w:t>
        </w:r>
        <w:r>
          <w:rPr>
            <w:noProof/>
            <w:webHidden/>
          </w:rPr>
          <w:fldChar w:fldCharType="end"/>
        </w:r>
        <w:r w:rsidRPr="00FB333A">
          <w:rPr>
            <w:rStyle w:val="Hyperlink"/>
            <w:noProof/>
          </w:rPr>
          <w:fldChar w:fldCharType="end"/>
        </w:r>
      </w:ins>
    </w:p>
    <w:p w14:paraId="5891099E" w14:textId="6DBFF7A7" w:rsidR="00E14151" w:rsidRDefault="00E14151">
      <w:pPr>
        <w:pStyle w:val="TOC2"/>
        <w:tabs>
          <w:tab w:val="right" w:leader="dot" w:pos="8900"/>
        </w:tabs>
        <w:rPr>
          <w:ins w:id="656" w:author="Tom Bergeron" w:date="2022-11-11T09:11:00Z"/>
          <w:rFonts w:asciiTheme="minorHAnsi" w:eastAsiaTheme="minorEastAsia" w:hAnsiTheme="minorHAnsi" w:cstheme="minorBidi"/>
          <w:smallCaps w:val="0"/>
          <w:noProof/>
          <w:sz w:val="22"/>
          <w:szCs w:val="22"/>
        </w:rPr>
      </w:pPr>
      <w:ins w:id="657" w:author="Tom Bergeron" w:date="2022-11-11T09:11:00Z">
        <w:r w:rsidRPr="00FB333A">
          <w:rPr>
            <w:rStyle w:val="Hyperlink"/>
            <w:noProof/>
          </w:rPr>
          <w:fldChar w:fldCharType="begin"/>
        </w:r>
        <w:r w:rsidRPr="00FB333A">
          <w:rPr>
            <w:rStyle w:val="Hyperlink"/>
            <w:noProof/>
          </w:rPr>
          <w:instrText xml:space="preserve"> </w:instrText>
        </w:r>
        <w:r>
          <w:rPr>
            <w:noProof/>
          </w:rPr>
          <w:instrText>HYPERLINK \l "_Toc119050530"</w:instrText>
        </w:r>
        <w:r w:rsidRPr="00FB333A">
          <w:rPr>
            <w:rStyle w:val="Hyperlink"/>
            <w:noProof/>
          </w:rPr>
          <w:instrText xml:space="preserve"> </w:instrText>
        </w:r>
        <w:r w:rsidRPr="00FB333A">
          <w:rPr>
            <w:rStyle w:val="Hyperlink"/>
            <w:noProof/>
          </w:rPr>
        </w:r>
        <w:r w:rsidRPr="00FB333A">
          <w:rPr>
            <w:rStyle w:val="Hyperlink"/>
            <w:noProof/>
          </w:rPr>
          <w:fldChar w:fldCharType="separate"/>
        </w:r>
        <w:r w:rsidRPr="00FB333A">
          <w:rPr>
            <w:rStyle w:val="Hyperlink"/>
            <w:noProof/>
          </w:rPr>
          <w:t>Auto-Focus, Confirm</w:t>
        </w:r>
        <w:r>
          <w:rPr>
            <w:noProof/>
            <w:webHidden/>
          </w:rPr>
          <w:tab/>
        </w:r>
        <w:r>
          <w:rPr>
            <w:noProof/>
            <w:webHidden/>
          </w:rPr>
          <w:fldChar w:fldCharType="begin"/>
        </w:r>
        <w:r>
          <w:rPr>
            <w:noProof/>
            <w:webHidden/>
          </w:rPr>
          <w:instrText xml:space="preserve"> PAGEREF _Toc119050530 \h </w:instrText>
        </w:r>
      </w:ins>
      <w:r>
        <w:rPr>
          <w:noProof/>
          <w:webHidden/>
        </w:rPr>
      </w:r>
      <w:r>
        <w:rPr>
          <w:noProof/>
          <w:webHidden/>
        </w:rPr>
        <w:fldChar w:fldCharType="separate"/>
      </w:r>
      <w:ins w:id="658" w:author="Tom Bergeron" w:date="2022-11-11T09:11:00Z">
        <w:r>
          <w:rPr>
            <w:noProof/>
            <w:webHidden/>
          </w:rPr>
          <w:t>92</w:t>
        </w:r>
        <w:r>
          <w:rPr>
            <w:noProof/>
            <w:webHidden/>
          </w:rPr>
          <w:fldChar w:fldCharType="end"/>
        </w:r>
        <w:r w:rsidRPr="00FB333A">
          <w:rPr>
            <w:rStyle w:val="Hyperlink"/>
            <w:noProof/>
          </w:rPr>
          <w:fldChar w:fldCharType="end"/>
        </w:r>
      </w:ins>
    </w:p>
    <w:p w14:paraId="4F2ACB0A" w14:textId="1B817D7F" w:rsidR="00E14151" w:rsidRDefault="00E14151">
      <w:pPr>
        <w:pStyle w:val="TOC1"/>
        <w:tabs>
          <w:tab w:val="right" w:leader="dot" w:pos="8900"/>
        </w:tabs>
        <w:rPr>
          <w:ins w:id="659" w:author="Tom Bergeron" w:date="2022-11-11T09:11:00Z"/>
          <w:rFonts w:asciiTheme="minorHAnsi" w:eastAsiaTheme="minorEastAsia" w:hAnsiTheme="minorHAnsi" w:cstheme="minorBidi"/>
          <w:b w:val="0"/>
          <w:caps w:val="0"/>
          <w:noProof/>
          <w:sz w:val="22"/>
          <w:szCs w:val="22"/>
        </w:rPr>
      </w:pPr>
      <w:ins w:id="660" w:author="Tom Bergeron" w:date="2022-11-11T09:11:00Z">
        <w:r w:rsidRPr="00FB333A">
          <w:rPr>
            <w:rStyle w:val="Hyperlink"/>
            <w:noProof/>
          </w:rPr>
          <w:fldChar w:fldCharType="begin"/>
        </w:r>
        <w:r w:rsidRPr="00FB333A">
          <w:rPr>
            <w:rStyle w:val="Hyperlink"/>
            <w:noProof/>
          </w:rPr>
          <w:instrText xml:space="preserve"> </w:instrText>
        </w:r>
        <w:r>
          <w:rPr>
            <w:noProof/>
          </w:rPr>
          <w:instrText>HYPERLINK \l "_Toc119050531"</w:instrText>
        </w:r>
        <w:r w:rsidRPr="00FB333A">
          <w:rPr>
            <w:rStyle w:val="Hyperlink"/>
            <w:noProof/>
          </w:rPr>
          <w:instrText xml:space="preserve"> </w:instrText>
        </w:r>
        <w:r w:rsidRPr="00FB333A">
          <w:rPr>
            <w:rStyle w:val="Hyperlink"/>
            <w:noProof/>
          </w:rPr>
        </w:r>
        <w:r w:rsidRPr="00FB333A">
          <w:rPr>
            <w:rStyle w:val="Hyperlink"/>
            <w:noProof/>
          </w:rPr>
          <w:fldChar w:fldCharType="separate"/>
        </w:r>
        <w:r w:rsidRPr="00FB333A">
          <w:rPr>
            <w:rStyle w:val="Hyperlink"/>
            <w:noProof/>
          </w:rPr>
          <w:t>Save Energy With Navigator and Auto-Focus</w:t>
        </w:r>
        <w:r>
          <w:rPr>
            <w:noProof/>
            <w:webHidden/>
          </w:rPr>
          <w:tab/>
        </w:r>
        <w:r>
          <w:rPr>
            <w:noProof/>
            <w:webHidden/>
          </w:rPr>
          <w:fldChar w:fldCharType="begin"/>
        </w:r>
        <w:r>
          <w:rPr>
            <w:noProof/>
            <w:webHidden/>
          </w:rPr>
          <w:instrText xml:space="preserve"> PAGEREF _Toc119050531 \h </w:instrText>
        </w:r>
      </w:ins>
      <w:r>
        <w:rPr>
          <w:noProof/>
          <w:webHidden/>
        </w:rPr>
      </w:r>
      <w:r>
        <w:rPr>
          <w:noProof/>
          <w:webHidden/>
        </w:rPr>
        <w:fldChar w:fldCharType="separate"/>
      </w:r>
      <w:ins w:id="661" w:author="Tom Bergeron" w:date="2022-11-11T09:11:00Z">
        <w:r>
          <w:rPr>
            <w:noProof/>
            <w:webHidden/>
          </w:rPr>
          <w:t>94</w:t>
        </w:r>
        <w:r>
          <w:rPr>
            <w:noProof/>
            <w:webHidden/>
          </w:rPr>
          <w:fldChar w:fldCharType="end"/>
        </w:r>
        <w:r w:rsidRPr="00FB333A">
          <w:rPr>
            <w:rStyle w:val="Hyperlink"/>
            <w:noProof/>
          </w:rPr>
          <w:fldChar w:fldCharType="end"/>
        </w:r>
      </w:ins>
    </w:p>
    <w:p w14:paraId="37BC13E7" w14:textId="171133EC" w:rsidR="00E14151" w:rsidRDefault="00E14151">
      <w:pPr>
        <w:pStyle w:val="TOC2"/>
        <w:tabs>
          <w:tab w:val="right" w:leader="dot" w:pos="8900"/>
        </w:tabs>
        <w:rPr>
          <w:ins w:id="662" w:author="Tom Bergeron" w:date="2022-11-11T09:11:00Z"/>
          <w:rFonts w:asciiTheme="minorHAnsi" w:eastAsiaTheme="minorEastAsia" w:hAnsiTheme="minorHAnsi" w:cstheme="minorBidi"/>
          <w:smallCaps w:val="0"/>
          <w:noProof/>
          <w:sz w:val="22"/>
          <w:szCs w:val="22"/>
        </w:rPr>
      </w:pPr>
      <w:ins w:id="663" w:author="Tom Bergeron" w:date="2022-11-11T09:11:00Z">
        <w:r w:rsidRPr="00FB333A">
          <w:rPr>
            <w:rStyle w:val="Hyperlink"/>
            <w:noProof/>
          </w:rPr>
          <w:fldChar w:fldCharType="begin"/>
        </w:r>
        <w:r w:rsidRPr="00FB333A">
          <w:rPr>
            <w:rStyle w:val="Hyperlink"/>
            <w:noProof/>
          </w:rPr>
          <w:instrText xml:space="preserve"> </w:instrText>
        </w:r>
        <w:r>
          <w:rPr>
            <w:noProof/>
          </w:rPr>
          <w:instrText>HYPERLINK \l "_Toc119050532"</w:instrText>
        </w:r>
        <w:r w:rsidRPr="00FB333A">
          <w:rPr>
            <w:rStyle w:val="Hyperlink"/>
            <w:noProof/>
          </w:rPr>
          <w:instrText xml:space="preserve"> </w:instrText>
        </w:r>
        <w:r w:rsidRPr="00FB333A">
          <w:rPr>
            <w:rStyle w:val="Hyperlink"/>
            <w:noProof/>
          </w:rPr>
        </w:r>
        <w:r w:rsidRPr="00FB333A">
          <w:rPr>
            <w:rStyle w:val="Hyperlink"/>
            <w:noProof/>
          </w:rPr>
          <w:fldChar w:fldCharType="separate"/>
        </w:r>
        <w:r w:rsidRPr="00FB333A">
          <w:rPr>
            <w:rStyle w:val="Hyperlink"/>
            <w:noProof/>
          </w:rPr>
          <w:t>Enable the Power Feature in Auto-Focus</w:t>
        </w:r>
        <w:r>
          <w:rPr>
            <w:noProof/>
            <w:webHidden/>
          </w:rPr>
          <w:tab/>
        </w:r>
        <w:r>
          <w:rPr>
            <w:noProof/>
            <w:webHidden/>
          </w:rPr>
          <w:fldChar w:fldCharType="begin"/>
        </w:r>
        <w:r>
          <w:rPr>
            <w:noProof/>
            <w:webHidden/>
          </w:rPr>
          <w:instrText xml:space="preserve"> PAGEREF _Toc119050532 \h </w:instrText>
        </w:r>
      </w:ins>
      <w:r>
        <w:rPr>
          <w:noProof/>
          <w:webHidden/>
        </w:rPr>
      </w:r>
      <w:r>
        <w:rPr>
          <w:noProof/>
          <w:webHidden/>
        </w:rPr>
        <w:fldChar w:fldCharType="separate"/>
      </w:r>
      <w:ins w:id="664" w:author="Tom Bergeron" w:date="2022-11-11T09:11:00Z">
        <w:r>
          <w:rPr>
            <w:noProof/>
            <w:webHidden/>
          </w:rPr>
          <w:t>94</w:t>
        </w:r>
        <w:r>
          <w:rPr>
            <w:noProof/>
            <w:webHidden/>
          </w:rPr>
          <w:fldChar w:fldCharType="end"/>
        </w:r>
        <w:r w:rsidRPr="00FB333A">
          <w:rPr>
            <w:rStyle w:val="Hyperlink"/>
            <w:noProof/>
          </w:rPr>
          <w:fldChar w:fldCharType="end"/>
        </w:r>
      </w:ins>
    </w:p>
    <w:p w14:paraId="45545385" w14:textId="6AE63A0E" w:rsidR="00E14151" w:rsidRDefault="00E14151">
      <w:pPr>
        <w:pStyle w:val="TOC2"/>
        <w:tabs>
          <w:tab w:val="right" w:leader="dot" w:pos="8900"/>
        </w:tabs>
        <w:rPr>
          <w:ins w:id="665" w:author="Tom Bergeron" w:date="2022-11-11T09:11:00Z"/>
          <w:rFonts w:asciiTheme="minorHAnsi" w:eastAsiaTheme="minorEastAsia" w:hAnsiTheme="minorHAnsi" w:cstheme="minorBidi"/>
          <w:smallCaps w:val="0"/>
          <w:noProof/>
          <w:sz w:val="22"/>
          <w:szCs w:val="22"/>
        </w:rPr>
      </w:pPr>
      <w:ins w:id="666" w:author="Tom Bergeron" w:date="2022-11-11T09:11:00Z">
        <w:r w:rsidRPr="00FB333A">
          <w:rPr>
            <w:rStyle w:val="Hyperlink"/>
            <w:noProof/>
          </w:rPr>
          <w:fldChar w:fldCharType="begin"/>
        </w:r>
        <w:r w:rsidRPr="00FB333A">
          <w:rPr>
            <w:rStyle w:val="Hyperlink"/>
            <w:noProof/>
          </w:rPr>
          <w:instrText xml:space="preserve"> </w:instrText>
        </w:r>
        <w:r>
          <w:rPr>
            <w:noProof/>
          </w:rPr>
          <w:instrText>HYPERLINK \l "_Toc119050533"</w:instrText>
        </w:r>
        <w:r w:rsidRPr="00FB333A">
          <w:rPr>
            <w:rStyle w:val="Hyperlink"/>
            <w:noProof/>
          </w:rPr>
          <w:instrText xml:space="preserve"> </w:instrText>
        </w:r>
        <w:r w:rsidRPr="00FB333A">
          <w:rPr>
            <w:rStyle w:val="Hyperlink"/>
            <w:noProof/>
          </w:rPr>
        </w:r>
        <w:r w:rsidRPr="00FB333A">
          <w:rPr>
            <w:rStyle w:val="Hyperlink"/>
            <w:noProof/>
          </w:rPr>
          <w:fldChar w:fldCharType="separate"/>
        </w:r>
        <w:r w:rsidRPr="00FB333A">
          <w:rPr>
            <w:rStyle w:val="Hyperlink"/>
            <w:noProof/>
          </w:rPr>
          <w:t>Enable the Power Feature in Navigator</w:t>
        </w:r>
        <w:r>
          <w:rPr>
            <w:noProof/>
            <w:webHidden/>
          </w:rPr>
          <w:tab/>
        </w:r>
        <w:r>
          <w:rPr>
            <w:noProof/>
            <w:webHidden/>
          </w:rPr>
          <w:fldChar w:fldCharType="begin"/>
        </w:r>
        <w:r>
          <w:rPr>
            <w:noProof/>
            <w:webHidden/>
          </w:rPr>
          <w:instrText xml:space="preserve"> PAGEREF _Toc119050533 \h </w:instrText>
        </w:r>
      </w:ins>
      <w:r>
        <w:rPr>
          <w:noProof/>
          <w:webHidden/>
        </w:rPr>
      </w:r>
      <w:r>
        <w:rPr>
          <w:noProof/>
          <w:webHidden/>
        </w:rPr>
        <w:fldChar w:fldCharType="separate"/>
      </w:r>
      <w:ins w:id="667" w:author="Tom Bergeron" w:date="2022-11-11T09:11:00Z">
        <w:r>
          <w:rPr>
            <w:noProof/>
            <w:webHidden/>
          </w:rPr>
          <w:t>94</w:t>
        </w:r>
        <w:r>
          <w:rPr>
            <w:noProof/>
            <w:webHidden/>
          </w:rPr>
          <w:fldChar w:fldCharType="end"/>
        </w:r>
        <w:r w:rsidRPr="00FB333A">
          <w:rPr>
            <w:rStyle w:val="Hyperlink"/>
            <w:noProof/>
          </w:rPr>
          <w:fldChar w:fldCharType="end"/>
        </w:r>
      </w:ins>
    </w:p>
    <w:p w14:paraId="4F14DD8C" w14:textId="0FF81096" w:rsidR="00E14151" w:rsidRDefault="00E14151">
      <w:pPr>
        <w:pStyle w:val="TOC1"/>
        <w:tabs>
          <w:tab w:val="right" w:leader="dot" w:pos="8900"/>
        </w:tabs>
        <w:rPr>
          <w:ins w:id="668" w:author="Tom Bergeron" w:date="2022-11-11T09:11:00Z"/>
          <w:rFonts w:asciiTheme="minorHAnsi" w:eastAsiaTheme="minorEastAsia" w:hAnsiTheme="minorHAnsi" w:cstheme="minorBidi"/>
          <w:b w:val="0"/>
          <w:caps w:val="0"/>
          <w:noProof/>
          <w:sz w:val="22"/>
          <w:szCs w:val="22"/>
        </w:rPr>
      </w:pPr>
      <w:ins w:id="669" w:author="Tom Bergeron" w:date="2022-11-11T09:11:00Z">
        <w:r w:rsidRPr="00FB333A">
          <w:rPr>
            <w:rStyle w:val="Hyperlink"/>
            <w:noProof/>
          </w:rPr>
          <w:fldChar w:fldCharType="begin"/>
        </w:r>
        <w:r w:rsidRPr="00FB333A">
          <w:rPr>
            <w:rStyle w:val="Hyperlink"/>
            <w:noProof/>
          </w:rPr>
          <w:instrText xml:space="preserve"> </w:instrText>
        </w:r>
        <w:r>
          <w:rPr>
            <w:noProof/>
          </w:rPr>
          <w:instrText>HYPERLINK \l "_Toc119050534"</w:instrText>
        </w:r>
        <w:r w:rsidRPr="00FB333A">
          <w:rPr>
            <w:rStyle w:val="Hyperlink"/>
            <w:noProof/>
          </w:rPr>
          <w:instrText xml:space="preserve"> </w:instrText>
        </w:r>
        <w:r w:rsidRPr="00FB333A">
          <w:rPr>
            <w:rStyle w:val="Hyperlink"/>
            <w:noProof/>
          </w:rPr>
        </w:r>
        <w:r w:rsidRPr="00FB333A">
          <w:rPr>
            <w:rStyle w:val="Hyperlink"/>
            <w:noProof/>
          </w:rPr>
          <w:fldChar w:fldCharType="separate"/>
        </w:r>
        <w:r w:rsidRPr="00FB333A">
          <w:rPr>
            <w:rStyle w:val="Hyperlink"/>
            <w:noProof/>
          </w:rPr>
          <w:t>Use Sweet Spot Target</w:t>
        </w:r>
        <w:r>
          <w:rPr>
            <w:noProof/>
            <w:webHidden/>
          </w:rPr>
          <w:tab/>
        </w:r>
        <w:r>
          <w:rPr>
            <w:noProof/>
            <w:webHidden/>
          </w:rPr>
          <w:fldChar w:fldCharType="begin"/>
        </w:r>
        <w:r>
          <w:rPr>
            <w:noProof/>
            <w:webHidden/>
          </w:rPr>
          <w:instrText xml:space="preserve"> PAGEREF _Toc119050534 \h </w:instrText>
        </w:r>
      </w:ins>
      <w:r>
        <w:rPr>
          <w:noProof/>
          <w:webHidden/>
        </w:rPr>
      </w:r>
      <w:r>
        <w:rPr>
          <w:noProof/>
          <w:webHidden/>
        </w:rPr>
        <w:fldChar w:fldCharType="separate"/>
      </w:r>
      <w:ins w:id="670" w:author="Tom Bergeron" w:date="2022-11-11T09:11:00Z">
        <w:r>
          <w:rPr>
            <w:noProof/>
            <w:webHidden/>
          </w:rPr>
          <w:t>95</w:t>
        </w:r>
        <w:r>
          <w:rPr>
            <w:noProof/>
            <w:webHidden/>
          </w:rPr>
          <w:fldChar w:fldCharType="end"/>
        </w:r>
        <w:r w:rsidRPr="00FB333A">
          <w:rPr>
            <w:rStyle w:val="Hyperlink"/>
            <w:noProof/>
          </w:rPr>
          <w:fldChar w:fldCharType="end"/>
        </w:r>
      </w:ins>
    </w:p>
    <w:p w14:paraId="6E842198" w14:textId="1D396752" w:rsidR="00E14151" w:rsidRDefault="00E14151">
      <w:pPr>
        <w:pStyle w:val="TOC1"/>
        <w:tabs>
          <w:tab w:val="right" w:leader="dot" w:pos="8900"/>
        </w:tabs>
        <w:rPr>
          <w:ins w:id="671" w:author="Tom Bergeron" w:date="2022-11-11T09:11:00Z"/>
          <w:rFonts w:asciiTheme="minorHAnsi" w:eastAsiaTheme="minorEastAsia" w:hAnsiTheme="minorHAnsi" w:cstheme="minorBidi"/>
          <w:b w:val="0"/>
          <w:caps w:val="0"/>
          <w:noProof/>
          <w:sz w:val="22"/>
          <w:szCs w:val="22"/>
        </w:rPr>
      </w:pPr>
      <w:ins w:id="672" w:author="Tom Bergeron" w:date="2022-11-11T09:11:00Z">
        <w:r w:rsidRPr="00FB333A">
          <w:rPr>
            <w:rStyle w:val="Hyperlink"/>
            <w:noProof/>
          </w:rPr>
          <w:fldChar w:fldCharType="begin"/>
        </w:r>
        <w:r w:rsidRPr="00FB333A">
          <w:rPr>
            <w:rStyle w:val="Hyperlink"/>
            <w:noProof/>
          </w:rPr>
          <w:instrText xml:space="preserve"> </w:instrText>
        </w:r>
        <w:r>
          <w:rPr>
            <w:noProof/>
          </w:rPr>
          <w:instrText>HYPERLINK \l "_Toc119050535"</w:instrText>
        </w:r>
        <w:r w:rsidRPr="00FB333A">
          <w:rPr>
            <w:rStyle w:val="Hyperlink"/>
            <w:noProof/>
          </w:rPr>
          <w:instrText xml:space="preserve"> </w:instrText>
        </w:r>
        <w:r w:rsidRPr="00FB333A">
          <w:rPr>
            <w:rStyle w:val="Hyperlink"/>
            <w:noProof/>
          </w:rPr>
        </w:r>
        <w:r w:rsidRPr="00FB333A">
          <w:rPr>
            <w:rStyle w:val="Hyperlink"/>
            <w:noProof/>
          </w:rPr>
          <w:fldChar w:fldCharType="separate"/>
        </w:r>
        <w:r w:rsidRPr="00FB333A">
          <w:rPr>
            <w:rStyle w:val="Hyperlink"/>
            <w:noProof/>
          </w:rPr>
          <w:t>Use Statistical Process Control Charts</w:t>
        </w:r>
        <w:r>
          <w:rPr>
            <w:noProof/>
            <w:webHidden/>
          </w:rPr>
          <w:tab/>
        </w:r>
        <w:r>
          <w:rPr>
            <w:noProof/>
            <w:webHidden/>
          </w:rPr>
          <w:fldChar w:fldCharType="begin"/>
        </w:r>
        <w:r>
          <w:rPr>
            <w:noProof/>
            <w:webHidden/>
          </w:rPr>
          <w:instrText xml:space="preserve"> PAGEREF _Toc119050535 \h </w:instrText>
        </w:r>
      </w:ins>
      <w:r>
        <w:rPr>
          <w:noProof/>
          <w:webHidden/>
        </w:rPr>
      </w:r>
      <w:r>
        <w:rPr>
          <w:noProof/>
          <w:webHidden/>
        </w:rPr>
        <w:fldChar w:fldCharType="separate"/>
      </w:r>
      <w:ins w:id="673" w:author="Tom Bergeron" w:date="2022-11-11T09:11:00Z">
        <w:r>
          <w:rPr>
            <w:noProof/>
            <w:webHidden/>
          </w:rPr>
          <w:t>96</w:t>
        </w:r>
        <w:r>
          <w:rPr>
            <w:noProof/>
            <w:webHidden/>
          </w:rPr>
          <w:fldChar w:fldCharType="end"/>
        </w:r>
        <w:r w:rsidRPr="00FB333A">
          <w:rPr>
            <w:rStyle w:val="Hyperlink"/>
            <w:noProof/>
          </w:rPr>
          <w:fldChar w:fldCharType="end"/>
        </w:r>
      </w:ins>
    </w:p>
    <w:p w14:paraId="5E09A6F9" w14:textId="24967ED1" w:rsidR="00E14151" w:rsidRDefault="00E14151">
      <w:pPr>
        <w:pStyle w:val="TOC2"/>
        <w:tabs>
          <w:tab w:val="right" w:leader="dot" w:pos="8900"/>
        </w:tabs>
        <w:rPr>
          <w:ins w:id="674" w:author="Tom Bergeron" w:date="2022-11-11T09:11:00Z"/>
          <w:rFonts w:asciiTheme="minorHAnsi" w:eastAsiaTheme="minorEastAsia" w:hAnsiTheme="minorHAnsi" w:cstheme="minorBidi"/>
          <w:smallCaps w:val="0"/>
          <w:noProof/>
          <w:sz w:val="22"/>
          <w:szCs w:val="22"/>
        </w:rPr>
      </w:pPr>
      <w:ins w:id="675" w:author="Tom Bergeron" w:date="2022-11-11T09:11:00Z">
        <w:r w:rsidRPr="00FB333A">
          <w:rPr>
            <w:rStyle w:val="Hyperlink"/>
            <w:noProof/>
          </w:rPr>
          <w:fldChar w:fldCharType="begin"/>
        </w:r>
        <w:r w:rsidRPr="00FB333A">
          <w:rPr>
            <w:rStyle w:val="Hyperlink"/>
            <w:noProof/>
          </w:rPr>
          <w:instrText xml:space="preserve"> </w:instrText>
        </w:r>
        <w:r>
          <w:rPr>
            <w:noProof/>
          </w:rPr>
          <w:instrText>HYPERLINK \l "_Toc119050536"</w:instrText>
        </w:r>
        <w:r w:rsidRPr="00FB333A">
          <w:rPr>
            <w:rStyle w:val="Hyperlink"/>
            <w:noProof/>
          </w:rPr>
          <w:instrText xml:space="preserve"> </w:instrText>
        </w:r>
        <w:r w:rsidRPr="00FB333A">
          <w:rPr>
            <w:rStyle w:val="Hyperlink"/>
            <w:noProof/>
          </w:rPr>
        </w:r>
        <w:r w:rsidRPr="00FB333A">
          <w:rPr>
            <w:rStyle w:val="Hyperlink"/>
            <w:noProof/>
          </w:rPr>
          <w:fldChar w:fldCharType="separate"/>
        </w:r>
        <w:r w:rsidRPr="00FB333A">
          <w:rPr>
            <w:rStyle w:val="Hyperlink"/>
            <w:noProof/>
          </w:rPr>
          <w:t>Live Mode - Charts Tab</w:t>
        </w:r>
        <w:r>
          <w:rPr>
            <w:noProof/>
            <w:webHidden/>
          </w:rPr>
          <w:tab/>
        </w:r>
        <w:r>
          <w:rPr>
            <w:noProof/>
            <w:webHidden/>
          </w:rPr>
          <w:fldChar w:fldCharType="begin"/>
        </w:r>
        <w:r>
          <w:rPr>
            <w:noProof/>
            <w:webHidden/>
          </w:rPr>
          <w:instrText xml:space="preserve"> PAGEREF _Toc119050536 \h </w:instrText>
        </w:r>
      </w:ins>
      <w:r>
        <w:rPr>
          <w:noProof/>
          <w:webHidden/>
        </w:rPr>
      </w:r>
      <w:r>
        <w:rPr>
          <w:noProof/>
          <w:webHidden/>
        </w:rPr>
        <w:fldChar w:fldCharType="separate"/>
      </w:r>
      <w:ins w:id="676" w:author="Tom Bergeron" w:date="2022-11-11T09:11:00Z">
        <w:r>
          <w:rPr>
            <w:noProof/>
            <w:webHidden/>
          </w:rPr>
          <w:t>96</w:t>
        </w:r>
        <w:r>
          <w:rPr>
            <w:noProof/>
            <w:webHidden/>
          </w:rPr>
          <w:fldChar w:fldCharType="end"/>
        </w:r>
        <w:r w:rsidRPr="00FB333A">
          <w:rPr>
            <w:rStyle w:val="Hyperlink"/>
            <w:noProof/>
          </w:rPr>
          <w:fldChar w:fldCharType="end"/>
        </w:r>
      </w:ins>
    </w:p>
    <w:p w14:paraId="335787E2" w14:textId="00219174" w:rsidR="00E14151" w:rsidRDefault="00E14151">
      <w:pPr>
        <w:pStyle w:val="TOC3"/>
        <w:rPr>
          <w:ins w:id="677" w:author="Tom Bergeron" w:date="2022-11-11T09:11:00Z"/>
          <w:rFonts w:asciiTheme="minorHAnsi" w:eastAsiaTheme="minorEastAsia" w:hAnsiTheme="minorHAnsi" w:cstheme="minorBidi"/>
          <w:smallCaps w:val="0"/>
          <w:noProof/>
          <w:sz w:val="22"/>
          <w:szCs w:val="22"/>
        </w:rPr>
      </w:pPr>
      <w:ins w:id="678" w:author="Tom Bergeron" w:date="2022-11-11T09:11:00Z">
        <w:r w:rsidRPr="00FB333A">
          <w:rPr>
            <w:rStyle w:val="Hyperlink"/>
            <w:noProof/>
          </w:rPr>
          <w:fldChar w:fldCharType="begin"/>
        </w:r>
        <w:r w:rsidRPr="00FB333A">
          <w:rPr>
            <w:rStyle w:val="Hyperlink"/>
            <w:noProof/>
          </w:rPr>
          <w:instrText xml:space="preserve"> </w:instrText>
        </w:r>
        <w:r>
          <w:rPr>
            <w:noProof/>
          </w:rPr>
          <w:instrText>HYPERLINK \l "_Toc119050537"</w:instrText>
        </w:r>
        <w:r w:rsidRPr="00FB333A">
          <w:rPr>
            <w:rStyle w:val="Hyperlink"/>
            <w:noProof/>
          </w:rPr>
          <w:instrText xml:space="preserve"> </w:instrText>
        </w:r>
        <w:r w:rsidRPr="00FB333A">
          <w:rPr>
            <w:rStyle w:val="Hyperlink"/>
            <w:noProof/>
          </w:rPr>
        </w:r>
        <w:r w:rsidRPr="00FB333A">
          <w:rPr>
            <w:rStyle w:val="Hyperlink"/>
            <w:noProof/>
          </w:rPr>
          <w:fldChar w:fldCharType="separate"/>
        </w:r>
        <w:r w:rsidRPr="00FB333A">
          <w:rPr>
            <w:rStyle w:val="Hyperlink"/>
            <w:noProof/>
          </w:rPr>
          <w:t>View Chart Data</w:t>
        </w:r>
        <w:r>
          <w:rPr>
            <w:noProof/>
            <w:webHidden/>
          </w:rPr>
          <w:tab/>
        </w:r>
        <w:r>
          <w:rPr>
            <w:noProof/>
            <w:webHidden/>
          </w:rPr>
          <w:fldChar w:fldCharType="begin"/>
        </w:r>
        <w:r>
          <w:rPr>
            <w:noProof/>
            <w:webHidden/>
          </w:rPr>
          <w:instrText xml:space="preserve"> PAGEREF _Toc119050537 \h </w:instrText>
        </w:r>
      </w:ins>
      <w:r>
        <w:rPr>
          <w:noProof/>
          <w:webHidden/>
        </w:rPr>
      </w:r>
      <w:r>
        <w:rPr>
          <w:noProof/>
          <w:webHidden/>
        </w:rPr>
        <w:fldChar w:fldCharType="separate"/>
      </w:r>
      <w:ins w:id="679" w:author="Tom Bergeron" w:date="2022-11-11T09:11:00Z">
        <w:r>
          <w:rPr>
            <w:noProof/>
            <w:webHidden/>
          </w:rPr>
          <w:t>97</w:t>
        </w:r>
        <w:r>
          <w:rPr>
            <w:noProof/>
            <w:webHidden/>
          </w:rPr>
          <w:fldChar w:fldCharType="end"/>
        </w:r>
        <w:r w:rsidRPr="00FB333A">
          <w:rPr>
            <w:rStyle w:val="Hyperlink"/>
            <w:noProof/>
          </w:rPr>
          <w:fldChar w:fldCharType="end"/>
        </w:r>
      </w:ins>
    </w:p>
    <w:p w14:paraId="4004B262" w14:textId="12E92EB6" w:rsidR="00E14151" w:rsidRDefault="00E14151">
      <w:pPr>
        <w:pStyle w:val="TOC2"/>
        <w:tabs>
          <w:tab w:val="right" w:leader="dot" w:pos="8900"/>
        </w:tabs>
        <w:rPr>
          <w:ins w:id="680" w:author="Tom Bergeron" w:date="2022-11-11T09:11:00Z"/>
          <w:rFonts w:asciiTheme="minorHAnsi" w:eastAsiaTheme="minorEastAsia" w:hAnsiTheme="minorHAnsi" w:cstheme="minorBidi"/>
          <w:smallCaps w:val="0"/>
          <w:noProof/>
          <w:sz w:val="22"/>
          <w:szCs w:val="22"/>
        </w:rPr>
      </w:pPr>
      <w:ins w:id="681" w:author="Tom Bergeron" w:date="2022-11-11T09:11:00Z">
        <w:r w:rsidRPr="00FB333A">
          <w:rPr>
            <w:rStyle w:val="Hyperlink"/>
            <w:noProof/>
          </w:rPr>
          <w:fldChar w:fldCharType="begin"/>
        </w:r>
        <w:r w:rsidRPr="00FB333A">
          <w:rPr>
            <w:rStyle w:val="Hyperlink"/>
            <w:noProof/>
          </w:rPr>
          <w:instrText xml:space="preserve"> </w:instrText>
        </w:r>
        <w:r>
          <w:rPr>
            <w:noProof/>
          </w:rPr>
          <w:instrText>HYPERLINK \l "_Toc119050538"</w:instrText>
        </w:r>
        <w:r w:rsidRPr="00FB333A">
          <w:rPr>
            <w:rStyle w:val="Hyperlink"/>
            <w:noProof/>
          </w:rPr>
          <w:instrText xml:space="preserve"> </w:instrText>
        </w:r>
        <w:r w:rsidRPr="00FB333A">
          <w:rPr>
            <w:rStyle w:val="Hyperlink"/>
            <w:noProof/>
          </w:rPr>
        </w:r>
        <w:r w:rsidRPr="00FB333A">
          <w:rPr>
            <w:rStyle w:val="Hyperlink"/>
            <w:noProof/>
          </w:rPr>
          <w:fldChar w:fldCharType="separate"/>
        </w:r>
        <w:r w:rsidRPr="00FB333A">
          <w:rPr>
            <w:rStyle w:val="Hyperlink"/>
            <w:noProof/>
          </w:rPr>
          <w:t>Historical Mode - Chart Tab</w:t>
        </w:r>
        <w:r>
          <w:rPr>
            <w:noProof/>
            <w:webHidden/>
          </w:rPr>
          <w:tab/>
        </w:r>
        <w:r>
          <w:rPr>
            <w:noProof/>
            <w:webHidden/>
          </w:rPr>
          <w:fldChar w:fldCharType="begin"/>
        </w:r>
        <w:r>
          <w:rPr>
            <w:noProof/>
            <w:webHidden/>
          </w:rPr>
          <w:instrText xml:space="preserve"> PAGEREF _Toc119050538 \h </w:instrText>
        </w:r>
      </w:ins>
      <w:r>
        <w:rPr>
          <w:noProof/>
          <w:webHidden/>
        </w:rPr>
      </w:r>
      <w:r>
        <w:rPr>
          <w:noProof/>
          <w:webHidden/>
        </w:rPr>
        <w:fldChar w:fldCharType="separate"/>
      </w:r>
      <w:ins w:id="682" w:author="Tom Bergeron" w:date="2022-11-11T09:11:00Z">
        <w:r>
          <w:rPr>
            <w:noProof/>
            <w:webHidden/>
          </w:rPr>
          <w:t>98</w:t>
        </w:r>
        <w:r>
          <w:rPr>
            <w:noProof/>
            <w:webHidden/>
          </w:rPr>
          <w:fldChar w:fldCharType="end"/>
        </w:r>
        <w:r w:rsidRPr="00FB333A">
          <w:rPr>
            <w:rStyle w:val="Hyperlink"/>
            <w:noProof/>
          </w:rPr>
          <w:fldChar w:fldCharType="end"/>
        </w:r>
      </w:ins>
    </w:p>
    <w:p w14:paraId="0F3C25CF" w14:textId="42197DEA" w:rsidR="00E14151" w:rsidRDefault="00E14151">
      <w:pPr>
        <w:pStyle w:val="TOC3"/>
        <w:rPr>
          <w:ins w:id="683" w:author="Tom Bergeron" w:date="2022-11-11T09:11:00Z"/>
          <w:rFonts w:asciiTheme="minorHAnsi" w:eastAsiaTheme="minorEastAsia" w:hAnsiTheme="minorHAnsi" w:cstheme="minorBidi"/>
          <w:smallCaps w:val="0"/>
          <w:noProof/>
          <w:sz w:val="22"/>
          <w:szCs w:val="22"/>
        </w:rPr>
      </w:pPr>
      <w:ins w:id="684" w:author="Tom Bergeron" w:date="2022-11-11T09:11:00Z">
        <w:r w:rsidRPr="00FB333A">
          <w:rPr>
            <w:rStyle w:val="Hyperlink"/>
            <w:noProof/>
          </w:rPr>
          <w:fldChar w:fldCharType="begin"/>
        </w:r>
        <w:r w:rsidRPr="00FB333A">
          <w:rPr>
            <w:rStyle w:val="Hyperlink"/>
            <w:noProof/>
          </w:rPr>
          <w:instrText xml:space="preserve"> </w:instrText>
        </w:r>
        <w:r>
          <w:rPr>
            <w:noProof/>
          </w:rPr>
          <w:instrText>HYPERLINK \l "_Toc119050539"</w:instrText>
        </w:r>
        <w:r w:rsidRPr="00FB333A">
          <w:rPr>
            <w:rStyle w:val="Hyperlink"/>
            <w:noProof/>
          </w:rPr>
          <w:instrText xml:space="preserve"> </w:instrText>
        </w:r>
        <w:r w:rsidRPr="00FB333A">
          <w:rPr>
            <w:rStyle w:val="Hyperlink"/>
            <w:noProof/>
          </w:rPr>
        </w:r>
        <w:r w:rsidRPr="00FB333A">
          <w:rPr>
            <w:rStyle w:val="Hyperlink"/>
            <w:noProof/>
          </w:rPr>
          <w:fldChar w:fldCharType="separate"/>
        </w:r>
        <w:r w:rsidRPr="00FB333A">
          <w:rPr>
            <w:rStyle w:val="Hyperlink"/>
            <w:noProof/>
          </w:rPr>
          <w:t>View Control Charts</w:t>
        </w:r>
        <w:r>
          <w:rPr>
            <w:noProof/>
            <w:webHidden/>
          </w:rPr>
          <w:tab/>
        </w:r>
        <w:r>
          <w:rPr>
            <w:noProof/>
            <w:webHidden/>
          </w:rPr>
          <w:fldChar w:fldCharType="begin"/>
        </w:r>
        <w:r>
          <w:rPr>
            <w:noProof/>
            <w:webHidden/>
          </w:rPr>
          <w:instrText xml:space="preserve"> PAGEREF _Toc119050539 \h </w:instrText>
        </w:r>
      </w:ins>
      <w:r>
        <w:rPr>
          <w:noProof/>
          <w:webHidden/>
        </w:rPr>
      </w:r>
      <w:r>
        <w:rPr>
          <w:noProof/>
          <w:webHidden/>
        </w:rPr>
        <w:fldChar w:fldCharType="separate"/>
      </w:r>
      <w:ins w:id="685" w:author="Tom Bergeron" w:date="2022-11-11T09:11:00Z">
        <w:r>
          <w:rPr>
            <w:noProof/>
            <w:webHidden/>
          </w:rPr>
          <w:t>98</w:t>
        </w:r>
        <w:r>
          <w:rPr>
            <w:noProof/>
            <w:webHidden/>
          </w:rPr>
          <w:fldChar w:fldCharType="end"/>
        </w:r>
        <w:r w:rsidRPr="00FB333A">
          <w:rPr>
            <w:rStyle w:val="Hyperlink"/>
            <w:noProof/>
          </w:rPr>
          <w:fldChar w:fldCharType="end"/>
        </w:r>
      </w:ins>
    </w:p>
    <w:p w14:paraId="11831F43" w14:textId="192D2FA7" w:rsidR="00E14151" w:rsidRDefault="00E14151">
      <w:pPr>
        <w:pStyle w:val="TOC3"/>
        <w:rPr>
          <w:ins w:id="686" w:author="Tom Bergeron" w:date="2022-11-11T09:11:00Z"/>
          <w:rFonts w:asciiTheme="minorHAnsi" w:eastAsiaTheme="minorEastAsia" w:hAnsiTheme="minorHAnsi" w:cstheme="minorBidi"/>
          <w:smallCaps w:val="0"/>
          <w:noProof/>
          <w:sz w:val="22"/>
          <w:szCs w:val="22"/>
        </w:rPr>
      </w:pPr>
      <w:ins w:id="687" w:author="Tom Bergeron" w:date="2022-11-11T09:11:00Z">
        <w:r w:rsidRPr="00FB333A">
          <w:rPr>
            <w:rStyle w:val="Hyperlink"/>
            <w:noProof/>
          </w:rPr>
          <w:fldChar w:fldCharType="begin"/>
        </w:r>
        <w:r w:rsidRPr="00FB333A">
          <w:rPr>
            <w:rStyle w:val="Hyperlink"/>
            <w:noProof/>
          </w:rPr>
          <w:instrText xml:space="preserve"> </w:instrText>
        </w:r>
        <w:r>
          <w:rPr>
            <w:noProof/>
          </w:rPr>
          <w:instrText>HYPERLINK \l "_Toc119050540"</w:instrText>
        </w:r>
        <w:r w:rsidRPr="00FB333A">
          <w:rPr>
            <w:rStyle w:val="Hyperlink"/>
            <w:noProof/>
          </w:rPr>
          <w:instrText xml:space="preserve"> </w:instrText>
        </w:r>
        <w:r w:rsidRPr="00FB333A">
          <w:rPr>
            <w:rStyle w:val="Hyperlink"/>
            <w:noProof/>
          </w:rPr>
        </w:r>
        <w:r w:rsidRPr="00FB333A">
          <w:rPr>
            <w:rStyle w:val="Hyperlink"/>
            <w:noProof/>
          </w:rPr>
          <w:fldChar w:fldCharType="separate"/>
        </w:r>
        <w:r w:rsidRPr="00FB333A">
          <w:rPr>
            <w:rStyle w:val="Hyperlink"/>
            <w:noProof/>
          </w:rPr>
          <w:t>Viewing Chart Data</w:t>
        </w:r>
        <w:r>
          <w:rPr>
            <w:noProof/>
            <w:webHidden/>
          </w:rPr>
          <w:tab/>
        </w:r>
        <w:r>
          <w:rPr>
            <w:noProof/>
            <w:webHidden/>
          </w:rPr>
          <w:fldChar w:fldCharType="begin"/>
        </w:r>
        <w:r>
          <w:rPr>
            <w:noProof/>
            <w:webHidden/>
          </w:rPr>
          <w:instrText xml:space="preserve"> PAGEREF _Toc119050540 \h </w:instrText>
        </w:r>
      </w:ins>
      <w:r>
        <w:rPr>
          <w:noProof/>
          <w:webHidden/>
        </w:rPr>
      </w:r>
      <w:r>
        <w:rPr>
          <w:noProof/>
          <w:webHidden/>
        </w:rPr>
        <w:fldChar w:fldCharType="separate"/>
      </w:r>
      <w:ins w:id="688" w:author="Tom Bergeron" w:date="2022-11-11T09:11:00Z">
        <w:r>
          <w:rPr>
            <w:noProof/>
            <w:webHidden/>
          </w:rPr>
          <w:t>99</w:t>
        </w:r>
        <w:r>
          <w:rPr>
            <w:noProof/>
            <w:webHidden/>
          </w:rPr>
          <w:fldChar w:fldCharType="end"/>
        </w:r>
        <w:r w:rsidRPr="00FB333A">
          <w:rPr>
            <w:rStyle w:val="Hyperlink"/>
            <w:noProof/>
          </w:rPr>
          <w:fldChar w:fldCharType="end"/>
        </w:r>
      </w:ins>
    </w:p>
    <w:p w14:paraId="6E53157E" w14:textId="150B04D7" w:rsidR="00E14151" w:rsidRDefault="00E14151">
      <w:pPr>
        <w:pStyle w:val="TOC3"/>
        <w:rPr>
          <w:ins w:id="689" w:author="Tom Bergeron" w:date="2022-11-11T09:11:00Z"/>
          <w:rFonts w:asciiTheme="minorHAnsi" w:eastAsiaTheme="minorEastAsia" w:hAnsiTheme="minorHAnsi" w:cstheme="minorBidi"/>
          <w:smallCaps w:val="0"/>
          <w:noProof/>
          <w:sz w:val="22"/>
          <w:szCs w:val="22"/>
        </w:rPr>
      </w:pPr>
      <w:ins w:id="690" w:author="Tom Bergeron" w:date="2022-11-11T09:11:00Z">
        <w:r w:rsidRPr="00FB333A">
          <w:rPr>
            <w:rStyle w:val="Hyperlink"/>
            <w:noProof/>
          </w:rPr>
          <w:fldChar w:fldCharType="begin"/>
        </w:r>
        <w:r w:rsidRPr="00FB333A">
          <w:rPr>
            <w:rStyle w:val="Hyperlink"/>
            <w:noProof/>
          </w:rPr>
          <w:instrText xml:space="preserve"> </w:instrText>
        </w:r>
        <w:r>
          <w:rPr>
            <w:noProof/>
          </w:rPr>
          <w:instrText>HYPERLINK \l "_Toc119050541"</w:instrText>
        </w:r>
        <w:r w:rsidRPr="00FB333A">
          <w:rPr>
            <w:rStyle w:val="Hyperlink"/>
            <w:noProof/>
          </w:rPr>
          <w:instrText xml:space="preserve"> </w:instrText>
        </w:r>
        <w:r w:rsidRPr="00FB333A">
          <w:rPr>
            <w:rStyle w:val="Hyperlink"/>
            <w:noProof/>
          </w:rPr>
        </w:r>
        <w:r w:rsidRPr="00FB333A">
          <w:rPr>
            <w:rStyle w:val="Hyperlink"/>
            <w:noProof/>
          </w:rPr>
          <w:fldChar w:fldCharType="separate"/>
        </w:r>
        <w:r w:rsidRPr="00FB333A">
          <w:rPr>
            <w:rStyle w:val="Hyperlink"/>
            <w:noProof/>
          </w:rPr>
          <w:t>History Mode Chart Options Menu</w:t>
        </w:r>
        <w:r>
          <w:rPr>
            <w:noProof/>
            <w:webHidden/>
          </w:rPr>
          <w:tab/>
        </w:r>
        <w:r>
          <w:rPr>
            <w:noProof/>
            <w:webHidden/>
          </w:rPr>
          <w:fldChar w:fldCharType="begin"/>
        </w:r>
        <w:r>
          <w:rPr>
            <w:noProof/>
            <w:webHidden/>
          </w:rPr>
          <w:instrText xml:space="preserve"> PAGEREF _Toc119050541 \h </w:instrText>
        </w:r>
      </w:ins>
      <w:r>
        <w:rPr>
          <w:noProof/>
          <w:webHidden/>
        </w:rPr>
      </w:r>
      <w:r>
        <w:rPr>
          <w:noProof/>
          <w:webHidden/>
        </w:rPr>
        <w:fldChar w:fldCharType="separate"/>
      </w:r>
      <w:ins w:id="691" w:author="Tom Bergeron" w:date="2022-11-11T09:11:00Z">
        <w:r>
          <w:rPr>
            <w:noProof/>
            <w:webHidden/>
          </w:rPr>
          <w:t>99</w:t>
        </w:r>
        <w:r>
          <w:rPr>
            <w:noProof/>
            <w:webHidden/>
          </w:rPr>
          <w:fldChar w:fldCharType="end"/>
        </w:r>
        <w:r w:rsidRPr="00FB333A">
          <w:rPr>
            <w:rStyle w:val="Hyperlink"/>
            <w:noProof/>
          </w:rPr>
          <w:fldChar w:fldCharType="end"/>
        </w:r>
      </w:ins>
    </w:p>
    <w:p w14:paraId="046C7FE8" w14:textId="3BDC1D59" w:rsidR="00E14151" w:rsidRDefault="00E14151">
      <w:pPr>
        <w:pStyle w:val="TOC1"/>
        <w:tabs>
          <w:tab w:val="right" w:leader="dot" w:pos="8900"/>
        </w:tabs>
        <w:rPr>
          <w:ins w:id="692" w:author="Tom Bergeron" w:date="2022-11-11T09:11:00Z"/>
          <w:rFonts w:asciiTheme="minorHAnsi" w:eastAsiaTheme="minorEastAsia" w:hAnsiTheme="minorHAnsi" w:cstheme="minorBidi"/>
          <w:b w:val="0"/>
          <w:caps w:val="0"/>
          <w:noProof/>
          <w:sz w:val="22"/>
          <w:szCs w:val="22"/>
        </w:rPr>
      </w:pPr>
      <w:ins w:id="693" w:author="Tom Bergeron" w:date="2022-11-11T09:11:00Z">
        <w:r w:rsidRPr="00FB333A">
          <w:rPr>
            <w:rStyle w:val="Hyperlink"/>
            <w:noProof/>
          </w:rPr>
          <w:fldChar w:fldCharType="begin"/>
        </w:r>
        <w:r w:rsidRPr="00FB333A">
          <w:rPr>
            <w:rStyle w:val="Hyperlink"/>
            <w:noProof/>
          </w:rPr>
          <w:instrText xml:space="preserve"> </w:instrText>
        </w:r>
        <w:r>
          <w:rPr>
            <w:noProof/>
          </w:rPr>
          <w:instrText>HYPERLINK \l "_Toc119050542"</w:instrText>
        </w:r>
        <w:r w:rsidRPr="00FB333A">
          <w:rPr>
            <w:rStyle w:val="Hyperlink"/>
            <w:noProof/>
          </w:rPr>
          <w:instrText xml:space="preserve"> </w:instrText>
        </w:r>
        <w:r w:rsidRPr="00FB333A">
          <w:rPr>
            <w:rStyle w:val="Hyperlink"/>
            <w:noProof/>
          </w:rPr>
        </w:r>
        <w:r w:rsidRPr="00FB333A">
          <w:rPr>
            <w:rStyle w:val="Hyperlink"/>
            <w:noProof/>
          </w:rPr>
          <w:fldChar w:fldCharType="separate"/>
        </w:r>
        <w:r w:rsidRPr="00FB333A">
          <w:rPr>
            <w:rStyle w:val="Hyperlink"/>
            <w:noProof/>
          </w:rPr>
          <w:t>Using Live Data Output</w:t>
        </w:r>
        <w:r>
          <w:rPr>
            <w:noProof/>
            <w:webHidden/>
          </w:rPr>
          <w:tab/>
        </w:r>
        <w:r>
          <w:rPr>
            <w:noProof/>
            <w:webHidden/>
          </w:rPr>
          <w:fldChar w:fldCharType="begin"/>
        </w:r>
        <w:r>
          <w:rPr>
            <w:noProof/>
            <w:webHidden/>
          </w:rPr>
          <w:instrText xml:space="preserve"> PAGEREF _Toc119050542 \h </w:instrText>
        </w:r>
      </w:ins>
      <w:r>
        <w:rPr>
          <w:noProof/>
          <w:webHidden/>
        </w:rPr>
      </w:r>
      <w:r>
        <w:rPr>
          <w:noProof/>
          <w:webHidden/>
        </w:rPr>
        <w:fldChar w:fldCharType="separate"/>
      </w:r>
      <w:ins w:id="694" w:author="Tom Bergeron" w:date="2022-11-11T09:11:00Z">
        <w:r>
          <w:rPr>
            <w:noProof/>
            <w:webHidden/>
          </w:rPr>
          <w:t>100</w:t>
        </w:r>
        <w:r>
          <w:rPr>
            <w:noProof/>
            <w:webHidden/>
          </w:rPr>
          <w:fldChar w:fldCharType="end"/>
        </w:r>
        <w:r w:rsidRPr="00FB333A">
          <w:rPr>
            <w:rStyle w:val="Hyperlink"/>
            <w:noProof/>
          </w:rPr>
          <w:fldChar w:fldCharType="end"/>
        </w:r>
      </w:ins>
    </w:p>
    <w:p w14:paraId="5173A7F2" w14:textId="0DBCE0CC" w:rsidR="00E14151" w:rsidRDefault="00E14151">
      <w:pPr>
        <w:pStyle w:val="TOC2"/>
        <w:tabs>
          <w:tab w:val="right" w:leader="dot" w:pos="8900"/>
        </w:tabs>
        <w:rPr>
          <w:ins w:id="695" w:author="Tom Bergeron" w:date="2022-11-11T09:11:00Z"/>
          <w:rFonts w:asciiTheme="minorHAnsi" w:eastAsiaTheme="minorEastAsia" w:hAnsiTheme="minorHAnsi" w:cstheme="minorBidi"/>
          <w:smallCaps w:val="0"/>
          <w:noProof/>
          <w:sz w:val="22"/>
          <w:szCs w:val="22"/>
        </w:rPr>
      </w:pPr>
      <w:ins w:id="696" w:author="Tom Bergeron" w:date="2022-11-11T09:11:00Z">
        <w:r w:rsidRPr="00FB333A">
          <w:rPr>
            <w:rStyle w:val="Hyperlink"/>
            <w:noProof/>
          </w:rPr>
          <w:fldChar w:fldCharType="begin"/>
        </w:r>
        <w:r w:rsidRPr="00FB333A">
          <w:rPr>
            <w:rStyle w:val="Hyperlink"/>
            <w:noProof/>
          </w:rPr>
          <w:instrText xml:space="preserve"> </w:instrText>
        </w:r>
        <w:r>
          <w:rPr>
            <w:noProof/>
          </w:rPr>
          <w:instrText>HYPERLINK \l "_Toc119050543"</w:instrText>
        </w:r>
        <w:r w:rsidRPr="00FB333A">
          <w:rPr>
            <w:rStyle w:val="Hyperlink"/>
            <w:noProof/>
          </w:rPr>
          <w:instrText xml:space="preserve"> </w:instrText>
        </w:r>
        <w:r w:rsidRPr="00FB333A">
          <w:rPr>
            <w:rStyle w:val="Hyperlink"/>
            <w:noProof/>
          </w:rPr>
        </w:r>
        <w:r w:rsidRPr="00FB333A">
          <w:rPr>
            <w:rStyle w:val="Hyperlink"/>
            <w:noProof/>
          </w:rPr>
          <w:fldChar w:fldCharType="separate"/>
        </w:r>
        <w:r w:rsidRPr="00FB333A">
          <w:rPr>
            <w:rStyle w:val="Hyperlink"/>
            <w:noProof/>
          </w:rPr>
          <w:t>LDO Formats</w:t>
        </w:r>
        <w:r>
          <w:rPr>
            <w:noProof/>
            <w:webHidden/>
          </w:rPr>
          <w:tab/>
        </w:r>
        <w:r>
          <w:rPr>
            <w:noProof/>
            <w:webHidden/>
          </w:rPr>
          <w:fldChar w:fldCharType="begin"/>
        </w:r>
        <w:r>
          <w:rPr>
            <w:noProof/>
            <w:webHidden/>
          </w:rPr>
          <w:instrText xml:space="preserve"> PAGEREF _Toc119050543 \h </w:instrText>
        </w:r>
      </w:ins>
      <w:r>
        <w:rPr>
          <w:noProof/>
          <w:webHidden/>
        </w:rPr>
      </w:r>
      <w:r>
        <w:rPr>
          <w:noProof/>
          <w:webHidden/>
        </w:rPr>
        <w:fldChar w:fldCharType="separate"/>
      </w:r>
      <w:ins w:id="697" w:author="Tom Bergeron" w:date="2022-11-11T09:11:00Z">
        <w:r>
          <w:rPr>
            <w:noProof/>
            <w:webHidden/>
          </w:rPr>
          <w:t>101</w:t>
        </w:r>
        <w:r>
          <w:rPr>
            <w:noProof/>
            <w:webHidden/>
          </w:rPr>
          <w:fldChar w:fldCharType="end"/>
        </w:r>
        <w:r w:rsidRPr="00FB333A">
          <w:rPr>
            <w:rStyle w:val="Hyperlink"/>
            <w:noProof/>
          </w:rPr>
          <w:fldChar w:fldCharType="end"/>
        </w:r>
      </w:ins>
    </w:p>
    <w:p w14:paraId="5CFEBF63" w14:textId="793DA85E" w:rsidR="00E14151" w:rsidRDefault="00E14151">
      <w:pPr>
        <w:pStyle w:val="TOC2"/>
        <w:tabs>
          <w:tab w:val="right" w:leader="dot" w:pos="8900"/>
        </w:tabs>
        <w:rPr>
          <w:ins w:id="698" w:author="Tom Bergeron" w:date="2022-11-11T09:11:00Z"/>
          <w:rFonts w:asciiTheme="minorHAnsi" w:eastAsiaTheme="minorEastAsia" w:hAnsiTheme="minorHAnsi" w:cstheme="minorBidi"/>
          <w:smallCaps w:val="0"/>
          <w:noProof/>
          <w:sz w:val="22"/>
          <w:szCs w:val="22"/>
        </w:rPr>
      </w:pPr>
      <w:ins w:id="699" w:author="Tom Bergeron" w:date="2022-11-11T09:11:00Z">
        <w:r w:rsidRPr="00FB333A">
          <w:rPr>
            <w:rStyle w:val="Hyperlink"/>
            <w:noProof/>
          </w:rPr>
          <w:fldChar w:fldCharType="begin"/>
        </w:r>
        <w:r w:rsidRPr="00FB333A">
          <w:rPr>
            <w:rStyle w:val="Hyperlink"/>
            <w:noProof/>
          </w:rPr>
          <w:instrText xml:space="preserve"> </w:instrText>
        </w:r>
        <w:r>
          <w:rPr>
            <w:noProof/>
          </w:rPr>
          <w:instrText>HYPERLINK \l "_Toc119050544"</w:instrText>
        </w:r>
        <w:r w:rsidRPr="00FB333A">
          <w:rPr>
            <w:rStyle w:val="Hyperlink"/>
            <w:noProof/>
          </w:rPr>
          <w:instrText xml:space="preserve"> </w:instrText>
        </w:r>
        <w:r w:rsidRPr="00FB333A">
          <w:rPr>
            <w:rStyle w:val="Hyperlink"/>
            <w:noProof/>
          </w:rPr>
        </w:r>
        <w:r w:rsidRPr="00FB333A">
          <w:rPr>
            <w:rStyle w:val="Hyperlink"/>
            <w:noProof/>
          </w:rPr>
          <w:fldChar w:fldCharType="separate"/>
        </w:r>
        <w:r w:rsidRPr="00FB333A">
          <w:rPr>
            <w:rStyle w:val="Hyperlink"/>
            <w:noProof/>
          </w:rPr>
          <w:t>Details Of Output Files</w:t>
        </w:r>
        <w:r>
          <w:rPr>
            <w:noProof/>
            <w:webHidden/>
          </w:rPr>
          <w:tab/>
        </w:r>
        <w:r>
          <w:rPr>
            <w:noProof/>
            <w:webHidden/>
          </w:rPr>
          <w:fldChar w:fldCharType="begin"/>
        </w:r>
        <w:r>
          <w:rPr>
            <w:noProof/>
            <w:webHidden/>
          </w:rPr>
          <w:instrText xml:space="preserve"> PAGEREF _Toc119050544 \h </w:instrText>
        </w:r>
      </w:ins>
      <w:r>
        <w:rPr>
          <w:noProof/>
          <w:webHidden/>
        </w:rPr>
      </w:r>
      <w:r>
        <w:rPr>
          <w:noProof/>
          <w:webHidden/>
        </w:rPr>
        <w:fldChar w:fldCharType="separate"/>
      </w:r>
      <w:ins w:id="700" w:author="Tom Bergeron" w:date="2022-11-11T09:11:00Z">
        <w:r>
          <w:rPr>
            <w:noProof/>
            <w:webHidden/>
          </w:rPr>
          <w:t>101</w:t>
        </w:r>
        <w:r>
          <w:rPr>
            <w:noProof/>
            <w:webHidden/>
          </w:rPr>
          <w:fldChar w:fldCharType="end"/>
        </w:r>
        <w:r w:rsidRPr="00FB333A">
          <w:rPr>
            <w:rStyle w:val="Hyperlink"/>
            <w:noProof/>
          </w:rPr>
          <w:fldChar w:fldCharType="end"/>
        </w:r>
      </w:ins>
    </w:p>
    <w:p w14:paraId="340115F4" w14:textId="0A0E73D6" w:rsidR="00E14151" w:rsidRDefault="00E14151">
      <w:pPr>
        <w:pStyle w:val="TOC3"/>
        <w:rPr>
          <w:ins w:id="701" w:author="Tom Bergeron" w:date="2022-11-11T09:11:00Z"/>
          <w:rFonts w:asciiTheme="minorHAnsi" w:eastAsiaTheme="minorEastAsia" w:hAnsiTheme="minorHAnsi" w:cstheme="minorBidi"/>
          <w:smallCaps w:val="0"/>
          <w:noProof/>
          <w:sz w:val="22"/>
          <w:szCs w:val="22"/>
        </w:rPr>
      </w:pPr>
      <w:ins w:id="702" w:author="Tom Bergeron" w:date="2022-11-11T09:11:00Z">
        <w:r w:rsidRPr="00FB333A">
          <w:rPr>
            <w:rStyle w:val="Hyperlink"/>
            <w:noProof/>
          </w:rPr>
          <w:fldChar w:fldCharType="begin"/>
        </w:r>
        <w:r w:rsidRPr="00FB333A">
          <w:rPr>
            <w:rStyle w:val="Hyperlink"/>
            <w:noProof/>
          </w:rPr>
          <w:instrText xml:space="preserve"> </w:instrText>
        </w:r>
        <w:r>
          <w:rPr>
            <w:noProof/>
          </w:rPr>
          <w:instrText>HYPERLINK \l "_Toc119050545"</w:instrText>
        </w:r>
        <w:r w:rsidRPr="00FB333A">
          <w:rPr>
            <w:rStyle w:val="Hyperlink"/>
            <w:noProof/>
          </w:rPr>
          <w:instrText xml:space="preserve"> </w:instrText>
        </w:r>
        <w:r w:rsidRPr="00FB333A">
          <w:rPr>
            <w:rStyle w:val="Hyperlink"/>
            <w:noProof/>
          </w:rPr>
        </w:r>
        <w:r w:rsidRPr="00FB333A">
          <w:rPr>
            <w:rStyle w:val="Hyperlink"/>
            <w:noProof/>
          </w:rPr>
          <w:fldChar w:fldCharType="separate"/>
        </w:r>
        <w:r w:rsidRPr="00FB333A">
          <w:rPr>
            <w:rStyle w:val="Hyperlink"/>
            <w:noProof/>
          </w:rPr>
          <w:t>TSV And CSV for WordPad</w:t>
        </w:r>
        <w:r>
          <w:rPr>
            <w:noProof/>
            <w:webHidden/>
          </w:rPr>
          <w:tab/>
        </w:r>
        <w:r>
          <w:rPr>
            <w:noProof/>
            <w:webHidden/>
          </w:rPr>
          <w:fldChar w:fldCharType="begin"/>
        </w:r>
        <w:r>
          <w:rPr>
            <w:noProof/>
            <w:webHidden/>
          </w:rPr>
          <w:instrText xml:space="preserve"> PAGEREF _Toc119050545 \h </w:instrText>
        </w:r>
      </w:ins>
      <w:r>
        <w:rPr>
          <w:noProof/>
          <w:webHidden/>
        </w:rPr>
      </w:r>
      <w:r>
        <w:rPr>
          <w:noProof/>
          <w:webHidden/>
        </w:rPr>
        <w:fldChar w:fldCharType="separate"/>
      </w:r>
      <w:ins w:id="703" w:author="Tom Bergeron" w:date="2022-11-11T09:11:00Z">
        <w:r>
          <w:rPr>
            <w:noProof/>
            <w:webHidden/>
          </w:rPr>
          <w:t>101</w:t>
        </w:r>
        <w:r>
          <w:rPr>
            <w:noProof/>
            <w:webHidden/>
          </w:rPr>
          <w:fldChar w:fldCharType="end"/>
        </w:r>
        <w:r w:rsidRPr="00FB333A">
          <w:rPr>
            <w:rStyle w:val="Hyperlink"/>
            <w:noProof/>
          </w:rPr>
          <w:fldChar w:fldCharType="end"/>
        </w:r>
      </w:ins>
    </w:p>
    <w:p w14:paraId="28B3F514" w14:textId="72EEFA8D" w:rsidR="00E14151" w:rsidRDefault="00E14151">
      <w:pPr>
        <w:pStyle w:val="TOC3"/>
        <w:rPr>
          <w:ins w:id="704" w:author="Tom Bergeron" w:date="2022-11-11T09:11:00Z"/>
          <w:rFonts w:asciiTheme="minorHAnsi" w:eastAsiaTheme="minorEastAsia" w:hAnsiTheme="minorHAnsi" w:cstheme="minorBidi"/>
          <w:smallCaps w:val="0"/>
          <w:noProof/>
          <w:sz w:val="22"/>
          <w:szCs w:val="22"/>
        </w:rPr>
      </w:pPr>
      <w:ins w:id="705" w:author="Tom Bergeron" w:date="2022-11-11T09:11:00Z">
        <w:r w:rsidRPr="00FB333A">
          <w:rPr>
            <w:rStyle w:val="Hyperlink"/>
            <w:noProof/>
          </w:rPr>
          <w:fldChar w:fldCharType="begin"/>
        </w:r>
        <w:r w:rsidRPr="00FB333A">
          <w:rPr>
            <w:rStyle w:val="Hyperlink"/>
            <w:noProof/>
          </w:rPr>
          <w:instrText xml:space="preserve"> </w:instrText>
        </w:r>
        <w:r>
          <w:rPr>
            <w:noProof/>
          </w:rPr>
          <w:instrText>HYPERLINK \l "_Toc119050546"</w:instrText>
        </w:r>
        <w:r w:rsidRPr="00FB333A">
          <w:rPr>
            <w:rStyle w:val="Hyperlink"/>
            <w:noProof/>
          </w:rPr>
          <w:instrText xml:space="preserve"> </w:instrText>
        </w:r>
        <w:r w:rsidRPr="00FB333A">
          <w:rPr>
            <w:rStyle w:val="Hyperlink"/>
            <w:noProof/>
          </w:rPr>
        </w:r>
        <w:r w:rsidRPr="00FB333A">
          <w:rPr>
            <w:rStyle w:val="Hyperlink"/>
            <w:noProof/>
          </w:rPr>
          <w:fldChar w:fldCharType="separate"/>
        </w:r>
        <w:r w:rsidRPr="00FB333A">
          <w:rPr>
            <w:rStyle w:val="Hyperlink"/>
            <w:noProof/>
          </w:rPr>
          <w:t>TSV for Excel</w:t>
        </w:r>
        <w:r>
          <w:rPr>
            <w:noProof/>
            <w:webHidden/>
          </w:rPr>
          <w:tab/>
        </w:r>
        <w:r>
          <w:rPr>
            <w:noProof/>
            <w:webHidden/>
          </w:rPr>
          <w:fldChar w:fldCharType="begin"/>
        </w:r>
        <w:r>
          <w:rPr>
            <w:noProof/>
            <w:webHidden/>
          </w:rPr>
          <w:instrText xml:space="preserve"> PAGEREF _Toc119050546 \h </w:instrText>
        </w:r>
      </w:ins>
      <w:r>
        <w:rPr>
          <w:noProof/>
          <w:webHidden/>
        </w:rPr>
      </w:r>
      <w:r>
        <w:rPr>
          <w:noProof/>
          <w:webHidden/>
        </w:rPr>
        <w:fldChar w:fldCharType="separate"/>
      </w:r>
      <w:ins w:id="706" w:author="Tom Bergeron" w:date="2022-11-11T09:11:00Z">
        <w:r>
          <w:rPr>
            <w:noProof/>
            <w:webHidden/>
          </w:rPr>
          <w:t>101</w:t>
        </w:r>
        <w:r>
          <w:rPr>
            <w:noProof/>
            <w:webHidden/>
          </w:rPr>
          <w:fldChar w:fldCharType="end"/>
        </w:r>
        <w:r w:rsidRPr="00FB333A">
          <w:rPr>
            <w:rStyle w:val="Hyperlink"/>
            <w:noProof/>
          </w:rPr>
          <w:fldChar w:fldCharType="end"/>
        </w:r>
      </w:ins>
    </w:p>
    <w:p w14:paraId="1ACDC607" w14:textId="401FD7C4" w:rsidR="00E14151" w:rsidRDefault="00E14151">
      <w:pPr>
        <w:pStyle w:val="TOC3"/>
        <w:rPr>
          <w:ins w:id="707" w:author="Tom Bergeron" w:date="2022-11-11T09:11:00Z"/>
          <w:rFonts w:asciiTheme="minorHAnsi" w:eastAsiaTheme="minorEastAsia" w:hAnsiTheme="minorHAnsi" w:cstheme="minorBidi"/>
          <w:smallCaps w:val="0"/>
          <w:noProof/>
          <w:sz w:val="22"/>
          <w:szCs w:val="22"/>
        </w:rPr>
      </w:pPr>
      <w:ins w:id="708" w:author="Tom Bergeron" w:date="2022-11-11T09:11:00Z">
        <w:r w:rsidRPr="00FB333A">
          <w:rPr>
            <w:rStyle w:val="Hyperlink"/>
            <w:noProof/>
          </w:rPr>
          <w:fldChar w:fldCharType="begin"/>
        </w:r>
        <w:r w:rsidRPr="00FB333A">
          <w:rPr>
            <w:rStyle w:val="Hyperlink"/>
            <w:noProof/>
          </w:rPr>
          <w:instrText xml:space="preserve"> </w:instrText>
        </w:r>
        <w:r>
          <w:rPr>
            <w:noProof/>
          </w:rPr>
          <w:instrText>HYPERLINK \l "_Toc119050547"</w:instrText>
        </w:r>
        <w:r w:rsidRPr="00FB333A">
          <w:rPr>
            <w:rStyle w:val="Hyperlink"/>
            <w:noProof/>
          </w:rPr>
          <w:instrText xml:space="preserve"> </w:instrText>
        </w:r>
        <w:r w:rsidRPr="00FB333A">
          <w:rPr>
            <w:rStyle w:val="Hyperlink"/>
            <w:noProof/>
          </w:rPr>
        </w:r>
        <w:r w:rsidRPr="00FB333A">
          <w:rPr>
            <w:rStyle w:val="Hyperlink"/>
            <w:noProof/>
          </w:rPr>
          <w:fldChar w:fldCharType="separate"/>
        </w:r>
        <w:r w:rsidRPr="00FB333A">
          <w:rPr>
            <w:rStyle w:val="Hyperlink"/>
            <w:noProof/>
          </w:rPr>
          <w:t>One board per file (TXT format)</w:t>
        </w:r>
        <w:r>
          <w:rPr>
            <w:noProof/>
            <w:webHidden/>
          </w:rPr>
          <w:tab/>
        </w:r>
        <w:r>
          <w:rPr>
            <w:noProof/>
            <w:webHidden/>
          </w:rPr>
          <w:fldChar w:fldCharType="begin"/>
        </w:r>
        <w:r>
          <w:rPr>
            <w:noProof/>
            <w:webHidden/>
          </w:rPr>
          <w:instrText xml:space="preserve"> PAGEREF _Toc119050547 \h </w:instrText>
        </w:r>
      </w:ins>
      <w:r>
        <w:rPr>
          <w:noProof/>
          <w:webHidden/>
        </w:rPr>
      </w:r>
      <w:r>
        <w:rPr>
          <w:noProof/>
          <w:webHidden/>
        </w:rPr>
        <w:fldChar w:fldCharType="separate"/>
      </w:r>
      <w:ins w:id="709" w:author="Tom Bergeron" w:date="2022-11-11T09:11:00Z">
        <w:r>
          <w:rPr>
            <w:noProof/>
            <w:webHidden/>
          </w:rPr>
          <w:t>101</w:t>
        </w:r>
        <w:r>
          <w:rPr>
            <w:noProof/>
            <w:webHidden/>
          </w:rPr>
          <w:fldChar w:fldCharType="end"/>
        </w:r>
        <w:r w:rsidRPr="00FB333A">
          <w:rPr>
            <w:rStyle w:val="Hyperlink"/>
            <w:noProof/>
          </w:rPr>
          <w:fldChar w:fldCharType="end"/>
        </w:r>
      </w:ins>
    </w:p>
    <w:p w14:paraId="6332B223" w14:textId="36A5E2AC" w:rsidR="00E14151" w:rsidRDefault="00E14151">
      <w:pPr>
        <w:pStyle w:val="TOC3"/>
        <w:rPr>
          <w:ins w:id="710" w:author="Tom Bergeron" w:date="2022-11-11T09:11:00Z"/>
          <w:rFonts w:asciiTheme="minorHAnsi" w:eastAsiaTheme="minorEastAsia" w:hAnsiTheme="minorHAnsi" w:cstheme="minorBidi"/>
          <w:smallCaps w:val="0"/>
          <w:noProof/>
          <w:sz w:val="22"/>
          <w:szCs w:val="22"/>
        </w:rPr>
      </w:pPr>
      <w:ins w:id="711" w:author="Tom Bergeron" w:date="2022-11-11T09:11:00Z">
        <w:r w:rsidRPr="00FB333A">
          <w:rPr>
            <w:rStyle w:val="Hyperlink"/>
            <w:noProof/>
          </w:rPr>
          <w:fldChar w:fldCharType="begin"/>
        </w:r>
        <w:r w:rsidRPr="00FB333A">
          <w:rPr>
            <w:rStyle w:val="Hyperlink"/>
            <w:noProof/>
          </w:rPr>
          <w:instrText xml:space="preserve"> </w:instrText>
        </w:r>
        <w:r>
          <w:rPr>
            <w:noProof/>
          </w:rPr>
          <w:instrText>HYPERLINK \l "_Toc119050548"</w:instrText>
        </w:r>
        <w:r w:rsidRPr="00FB333A">
          <w:rPr>
            <w:rStyle w:val="Hyperlink"/>
            <w:noProof/>
          </w:rPr>
          <w:instrText xml:space="preserve"> </w:instrText>
        </w:r>
        <w:r w:rsidRPr="00FB333A">
          <w:rPr>
            <w:rStyle w:val="Hyperlink"/>
            <w:noProof/>
          </w:rPr>
        </w:r>
        <w:r w:rsidRPr="00FB333A">
          <w:rPr>
            <w:rStyle w:val="Hyperlink"/>
            <w:noProof/>
          </w:rPr>
          <w:fldChar w:fldCharType="separate"/>
        </w:r>
        <w:r w:rsidRPr="00FB333A">
          <w:rPr>
            <w:rStyle w:val="Hyperlink"/>
            <w:noProof/>
          </w:rPr>
          <w:t>One board per file (XML format)</w:t>
        </w:r>
        <w:r>
          <w:rPr>
            <w:noProof/>
            <w:webHidden/>
          </w:rPr>
          <w:tab/>
        </w:r>
        <w:r>
          <w:rPr>
            <w:noProof/>
            <w:webHidden/>
          </w:rPr>
          <w:fldChar w:fldCharType="begin"/>
        </w:r>
        <w:r>
          <w:rPr>
            <w:noProof/>
            <w:webHidden/>
          </w:rPr>
          <w:instrText xml:space="preserve"> PAGEREF _Toc119050548 \h </w:instrText>
        </w:r>
      </w:ins>
      <w:r>
        <w:rPr>
          <w:noProof/>
          <w:webHidden/>
        </w:rPr>
      </w:r>
      <w:r>
        <w:rPr>
          <w:noProof/>
          <w:webHidden/>
        </w:rPr>
        <w:fldChar w:fldCharType="separate"/>
      </w:r>
      <w:ins w:id="712" w:author="Tom Bergeron" w:date="2022-11-11T09:11:00Z">
        <w:r>
          <w:rPr>
            <w:noProof/>
            <w:webHidden/>
          </w:rPr>
          <w:t>101</w:t>
        </w:r>
        <w:r>
          <w:rPr>
            <w:noProof/>
            <w:webHidden/>
          </w:rPr>
          <w:fldChar w:fldCharType="end"/>
        </w:r>
        <w:r w:rsidRPr="00FB333A">
          <w:rPr>
            <w:rStyle w:val="Hyperlink"/>
            <w:noProof/>
          </w:rPr>
          <w:fldChar w:fldCharType="end"/>
        </w:r>
      </w:ins>
    </w:p>
    <w:p w14:paraId="2AE8E060" w14:textId="6202D510" w:rsidR="00E14151" w:rsidRDefault="00E14151">
      <w:pPr>
        <w:pStyle w:val="TOC3"/>
        <w:rPr>
          <w:ins w:id="713" w:author="Tom Bergeron" w:date="2022-11-11T09:11:00Z"/>
          <w:rFonts w:asciiTheme="minorHAnsi" w:eastAsiaTheme="minorEastAsia" w:hAnsiTheme="minorHAnsi" w:cstheme="minorBidi"/>
          <w:smallCaps w:val="0"/>
          <w:noProof/>
          <w:sz w:val="22"/>
          <w:szCs w:val="22"/>
        </w:rPr>
      </w:pPr>
      <w:ins w:id="714" w:author="Tom Bergeron" w:date="2022-11-11T09:11:00Z">
        <w:r w:rsidRPr="00FB333A">
          <w:rPr>
            <w:rStyle w:val="Hyperlink"/>
            <w:noProof/>
          </w:rPr>
          <w:fldChar w:fldCharType="begin"/>
        </w:r>
        <w:r w:rsidRPr="00FB333A">
          <w:rPr>
            <w:rStyle w:val="Hyperlink"/>
            <w:noProof/>
          </w:rPr>
          <w:instrText xml:space="preserve"> </w:instrText>
        </w:r>
        <w:r>
          <w:rPr>
            <w:noProof/>
          </w:rPr>
          <w:instrText>HYPERLINK \l "_Toc119050549"</w:instrText>
        </w:r>
        <w:r w:rsidRPr="00FB333A">
          <w:rPr>
            <w:rStyle w:val="Hyperlink"/>
            <w:noProof/>
          </w:rPr>
          <w:instrText xml:space="preserve"> </w:instrText>
        </w:r>
        <w:r w:rsidRPr="00FB333A">
          <w:rPr>
            <w:rStyle w:val="Hyperlink"/>
            <w:noProof/>
          </w:rPr>
        </w:r>
        <w:r w:rsidRPr="00FB333A">
          <w:rPr>
            <w:rStyle w:val="Hyperlink"/>
            <w:noProof/>
          </w:rPr>
          <w:fldChar w:fldCharType="separate"/>
        </w:r>
        <w:r w:rsidRPr="00FB333A">
          <w:rPr>
            <w:rStyle w:val="Hyperlink"/>
            <w:noProof/>
          </w:rPr>
          <w:t>One board per file - (CSV format)</w:t>
        </w:r>
        <w:r>
          <w:rPr>
            <w:noProof/>
            <w:webHidden/>
          </w:rPr>
          <w:tab/>
        </w:r>
        <w:r>
          <w:rPr>
            <w:noProof/>
            <w:webHidden/>
          </w:rPr>
          <w:fldChar w:fldCharType="begin"/>
        </w:r>
        <w:r>
          <w:rPr>
            <w:noProof/>
            <w:webHidden/>
          </w:rPr>
          <w:instrText xml:space="preserve"> PAGEREF _Toc119050549 \h </w:instrText>
        </w:r>
      </w:ins>
      <w:r>
        <w:rPr>
          <w:noProof/>
          <w:webHidden/>
        </w:rPr>
      </w:r>
      <w:r>
        <w:rPr>
          <w:noProof/>
          <w:webHidden/>
        </w:rPr>
        <w:fldChar w:fldCharType="separate"/>
      </w:r>
      <w:ins w:id="715" w:author="Tom Bergeron" w:date="2022-11-11T09:11:00Z">
        <w:r>
          <w:rPr>
            <w:noProof/>
            <w:webHidden/>
          </w:rPr>
          <w:t>102</w:t>
        </w:r>
        <w:r>
          <w:rPr>
            <w:noProof/>
            <w:webHidden/>
          </w:rPr>
          <w:fldChar w:fldCharType="end"/>
        </w:r>
        <w:r w:rsidRPr="00FB333A">
          <w:rPr>
            <w:rStyle w:val="Hyperlink"/>
            <w:noProof/>
          </w:rPr>
          <w:fldChar w:fldCharType="end"/>
        </w:r>
      </w:ins>
    </w:p>
    <w:p w14:paraId="42F49FC9" w14:textId="054BF76F" w:rsidR="00E14151" w:rsidRDefault="00E14151">
      <w:pPr>
        <w:pStyle w:val="TOC3"/>
        <w:rPr>
          <w:ins w:id="716" w:author="Tom Bergeron" w:date="2022-11-11T09:11:00Z"/>
          <w:rFonts w:asciiTheme="minorHAnsi" w:eastAsiaTheme="minorEastAsia" w:hAnsiTheme="minorHAnsi" w:cstheme="minorBidi"/>
          <w:smallCaps w:val="0"/>
          <w:noProof/>
          <w:sz w:val="22"/>
          <w:szCs w:val="22"/>
        </w:rPr>
      </w:pPr>
      <w:ins w:id="717" w:author="Tom Bergeron" w:date="2022-11-11T09:11:00Z">
        <w:r w:rsidRPr="00FB333A">
          <w:rPr>
            <w:rStyle w:val="Hyperlink"/>
            <w:noProof/>
          </w:rPr>
          <w:fldChar w:fldCharType="begin"/>
        </w:r>
        <w:r w:rsidRPr="00FB333A">
          <w:rPr>
            <w:rStyle w:val="Hyperlink"/>
            <w:noProof/>
          </w:rPr>
          <w:instrText xml:space="preserve"> </w:instrText>
        </w:r>
        <w:r>
          <w:rPr>
            <w:noProof/>
          </w:rPr>
          <w:instrText>HYPERLINK \l "_Toc119050550"</w:instrText>
        </w:r>
        <w:r w:rsidRPr="00FB333A">
          <w:rPr>
            <w:rStyle w:val="Hyperlink"/>
            <w:noProof/>
          </w:rPr>
          <w:instrText xml:space="preserve"> </w:instrText>
        </w:r>
        <w:r w:rsidRPr="00FB333A">
          <w:rPr>
            <w:rStyle w:val="Hyperlink"/>
            <w:noProof/>
          </w:rPr>
        </w:r>
        <w:r w:rsidRPr="00FB333A">
          <w:rPr>
            <w:rStyle w:val="Hyperlink"/>
            <w:noProof/>
          </w:rPr>
          <w:fldChar w:fldCharType="separate"/>
        </w:r>
        <w:r w:rsidRPr="00FB333A">
          <w:rPr>
            <w:rStyle w:val="Hyperlink"/>
            <w:noProof/>
          </w:rPr>
          <w:t>One board per file – TXT - Alternate</w:t>
        </w:r>
        <w:r>
          <w:rPr>
            <w:noProof/>
            <w:webHidden/>
          </w:rPr>
          <w:tab/>
        </w:r>
        <w:r>
          <w:rPr>
            <w:noProof/>
            <w:webHidden/>
          </w:rPr>
          <w:fldChar w:fldCharType="begin"/>
        </w:r>
        <w:r>
          <w:rPr>
            <w:noProof/>
            <w:webHidden/>
          </w:rPr>
          <w:instrText xml:space="preserve"> PAGEREF _Toc119050550 \h </w:instrText>
        </w:r>
      </w:ins>
      <w:r>
        <w:rPr>
          <w:noProof/>
          <w:webHidden/>
        </w:rPr>
      </w:r>
      <w:r>
        <w:rPr>
          <w:noProof/>
          <w:webHidden/>
        </w:rPr>
        <w:fldChar w:fldCharType="separate"/>
      </w:r>
      <w:ins w:id="718" w:author="Tom Bergeron" w:date="2022-11-11T09:11:00Z">
        <w:r>
          <w:rPr>
            <w:noProof/>
            <w:webHidden/>
          </w:rPr>
          <w:t>102</w:t>
        </w:r>
        <w:r>
          <w:rPr>
            <w:noProof/>
            <w:webHidden/>
          </w:rPr>
          <w:fldChar w:fldCharType="end"/>
        </w:r>
        <w:r w:rsidRPr="00FB333A">
          <w:rPr>
            <w:rStyle w:val="Hyperlink"/>
            <w:noProof/>
          </w:rPr>
          <w:fldChar w:fldCharType="end"/>
        </w:r>
      </w:ins>
    </w:p>
    <w:p w14:paraId="3DA2C4DA" w14:textId="22B38FE4" w:rsidR="00E14151" w:rsidRDefault="00E14151">
      <w:pPr>
        <w:pStyle w:val="TOC3"/>
        <w:rPr>
          <w:ins w:id="719" w:author="Tom Bergeron" w:date="2022-11-11T09:11:00Z"/>
          <w:rFonts w:asciiTheme="minorHAnsi" w:eastAsiaTheme="minorEastAsia" w:hAnsiTheme="minorHAnsi" w:cstheme="minorBidi"/>
          <w:smallCaps w:val="0"/>
          <w:noProof/>
          <w:sz w:val="22"/>
          <w:szCs w:val="22"/>
        </w:rPr>
      </w:pPr>
      <w:ins w:id="720" w:author="Tom Bergeron" w:date="2022-11-11T09:11:00Z">
        <w:r w:rsidRPr="00FB333A">
          <w:rPr>
            <w:rStyle w:val="Hyperlink"/>
            <w:noProof/>
          </w:rPr>
          <w:fldChar w:fldCharType="begin"/>
        </w:r>
        <w:r w:rsidRPr="00FB333A">
          <w:rPr>
            <w:rStyle w:val="Hyperlink"/>
            <w:noProof/>
          </w:rPr>
          <w:instrText xml:space="preserve"> </w:instrText>
        </w:r>
        <w:r>
          <w:rPr>
            <w:noProof/>
          </w:rPr>
          <w:instrText>HYPERLINK \l "_Toc119050551"</w:instrText>
        </w:r>
        <w:r w:rsidRPr="00FB333A">
          <w:rPr>
            <w:rStyle w:val="Hyperlink"/>
            <w:noProof/>
          </w:rPr>
          <w:instrText xml:space="preserve"> </w:instrText>
        </w:r>
        <w:r w:rsidRPr="00FB333A">
          <w:rPr>
            <w:rStyle w:val="Hyperlink"/>
            <w:noProof/>
          </w:rPr>
        </w:r>
        <w:r w:rsidRPr="00FB333A">
          <w:rPr>
            <w:rStyle w:val="Hyperlink"/>
            <w:noProof/>
          </w:rPr>
          <w:fldChar w:fldCharType="separate"/>
        </w:r>
        <w:r w:rsidRPr="00FB333A">
          <w:rPr>
            <w:rStyle w:val="Hyperlink"/>
            <w:noProof/>
          </w:rPr>
          <w:t>One board per file – TXT - Custom</w:t>
        </w:r>
        <w:r>
          <w:rPr>
            <w:noProof/>
            <w:webHidden/>
          </w:rPr>
          <w:tab/>
        </w:r>
        <w:r>
          <w:rPr>
            <w:noProof/>
            <w:webHidden/>
          </w:rPr>
          <w:fldChar w:fldCharType="begin"/>
        </w:r>
        <w:r>
          <w:rPr>
            <w:noProof/>
            <w:webHidden/>
          </w:rPr>
          <w:instrText xml:space="preserve"> PAGEREF _Toc119050551 \h </w:instrText>
        </w:r>
      </w:ins>
      <w:r>
        <w:rPr>
          <w:noProof/>
          <w:webHidden/>
        </w:rPr>
      </w:r>
      <w:r>
        <w:rPr>
          <w:noProof/>
          <w:webHidden/>
        </w:rPr>
        <w:fldChar w:fldCharType="separate"/>
      </w:r>
      <w:ins w:id="721" w:author="Tom Bergeron" w:date="2022-11-11T09:11:00Z">
        <w:r>
          <w:rPr>
            <w:noProof/>
            <w:webHidden/>
          </w:rPr>
          <w:t>102</w:t>
        </w:r>
        <w:r>
          <w:rPr>
            <w:noProof/>
            <w:webHidden/>
          </w:rPr>
          <w:fldChar w:fldCharType="end"/>
        </w:r>
        <w:r w:rsidRPr="00FB333A">
          <w:rPr>
            <w:rStyle w:val="Hyperlink"/>
            <w:noProof/>
          </w:rPr>
          <w:fldChar w:fldCharType="end"/>
        </w:r>
      </w:ins>
    </w:p>
    <w:p w14:paraId="2866A914" w14:textId="52A74962" w:rsidR="00E14151" w:rsidRDefault="00E14151">
      <w:pPr>
        <w:pStyle w:val="TOC2"/>
        <w:tabs>
          <w:tab w:val="right" w:leader="dot" w:pos="8900"/>
        </w:tabs>
        <w:rPr>
          <w:ins w:id="722" w:author="Tom Bergeron" w:date="2022-11-11T09:11:00Z"/>
          <w:rFonts w:asciiTheme="minorHAnsi" w:eastAsiaTheme="minorEastAsia" w:hAnsiTheme="minorHAnsi" w:cstheme="minorBidi"/>
          <w:smallCaps w:val="0"/>
          <w:noProof/>
          <w:sz w:val="22"/>
          <w:szCs w:val="22"/>
        </w:rPr>
      </w:pPr>
      <w:ins w:id="723" w:author="Tom Bergeron" w:date="2022-11-11T09:11:00Z">
        <w:r w:rsidRPr="00FB333A">
          <w:rPr>
            <w:rStyle w:val="Hyperlink"/>
            <w:noProof/>
          </w:rPr>
          <w:fldChar w:fldCharType="begin"/>
        </w:r>
        <w:r w:rsidRPr="00FB333A">
          <w:rPr>
            <w:rStyle w:val="Hyperlink"/>
            <w:noProof/>
          </w:rPr>
          <w:instrText xml:space="preserve"> </w:instrText>
        </w:r>
        <w:r>
          <w:rPr>
            <w:noProof/>
          </w:rPr>
          <w:instrText>HYPERLINK \l "_Toc119050552"</w:instrText>
        </w:r>
        <w:r w:rsidRPr="00FB333A">
          <w:rPr>
            <w:rStyle w:val="Hyperlink"/>
            <w:noProof/>
          </w:rPr>
          <w:instrText xml:space="preserve"> </w:instrText>
        </w:r>
        <w:r w:rsidRPr="00FB333A">
          <w:rPr>
            <w:rStyle w:val="Hyperlink"/>
            <w:noProof/>
          </w:rPr>
        </w:r>
        <w:r w:rsidRPr="00FB333A">
          <w:rPr>
            <w:rStyle w:val="Hyperlink"/>
            <w:noProof/>
          </w:rPr>
          <w:fldChar w:fldCharType="separate"/>
        </w:r>
        <w:r w:rsidRPr="00FB333A">
          <w:rPr>
            <w:rStyle w:val="Hyperlink"/>
            <w:noProof/>
          </w:rPr>
          <w:t>Configure LDO</w:t>
        </w:r>
        <w:r>
          <w:rPr>
            <w:noProof/>
            <w:webHidden/>
          </w:rPr>
          <w:tab/>
        </w:r>
        <w:r>
          <w:rPr>
            <w:noProof/>
            <w:webHidden/>
          </w:rPr>
          <w:fldChar w:fldCharType="begin"/>
        </w:r>
        <w:r>
          <w:rPr>
            <w:noProof/>
            <w:webHidden/>
          </w:rPr>
          <w:instrText xml:space="preserve"> PAGEREF _Toc119050552 \h </w:instrText>
        </w:r>
      </w:ins>
      <w:r>
        <w:rPr>
          <w:noProof/>
          <w:webHidden/>
        </w:rPr>
      </w:r>
      <w:r>
        <w:rPr>
          <w:noProof/>
          <w:webHidden/>
        </w:rPr>
        <w:fldChar w:fldCharType="separate"/>
      </w:r>
      <w:ins w:id="724" w:author="Tom Bergeron" w:date="2022-11-11T09:11:00Z">
        <w:r>
          <w:rPr>
            <w:noProof/>
            <w:webHidden/>
          </w:rPr>
          <w:t>102</w:t>
        </w:r>
        <w:r>
          <w:rPr>
            <w:noProof/>
            <w:webHidden/>
          </w:rPr>
          <w:fldChar w:fldCharType="end"/>
        </w:r>
        <w:r w:rsidRPr="00FB333A">
          <w:rPr>
            <w:rStyle w:val="Hyperlink"/>
            <w:noProof/>
          </w:rPr>
          <w:fldChar w:fldCharType="end"/>
        </w:r>
      </w:ins>
    </w:p>
    <w:p w14:paraId="05711B7E" w14:textId="74D818D1" w:rsidR="00E14151" w:rsidRDefault="00E14151">
      <w:pPr>
        <w:pStyle w:val="TOC3"/>
        <w:rPr>
          <w:ins w:id="725" w:author="Tom Bergeron" w:date="2022-11-11T09:11:00Z"/>
          <w:rFonts w:asciiTheme="minorHAnsi" w:eastAsiaTheme="minorEastAsia" w:hAnsiTheme="minorHAnsi" w:cstheme="minorBidi"/>
          <w:smallCaps w:val="0"/>
          <w:noProof/>
          <w:sz w:val="22"/>
          <w:szCs w:val="22"/>
        </w:rPr>
      </w:pPr>
      <w:ins w:id="726" w:author="Tom Bergeron" w:date="2022-11-11T09:11:00Z">
        <w:r w:rsidRPr="00FB333A">
          <w:rPr>
            <w:rStyle w:val="Hyperlink"/>
            <w:noProof/>
          </w:rPr>
          <w:fldChar w:fldCharType="begin"/>
        </w:r>
        <w:r w:rsidRPr="00FB333A">
          <w:rPr>
            <w:rStyle w:val="Hyperlink"/>
            <w:noProof/>
          </w:rPr>
          <w:instrText xml:space="preserve"> </w:instrText>
        </w:r>
        <w:r>
          <w:rPr>
            <w:noProof/>
          </w:rPr>
          <w:instrText>HYPERLINK \l "_Toc119050553"</w:instrText>
        </w:r>
        <w:r w:rsidRPr="00FB333A">
          <w:rPr>
            <w:rStyle w:val="Hyperlink"/>
            <w:noProof/>
          </w:rPr>
          <w:instrText xml:space="preserve"> </w:instrText>
        </w:r>
        <w:r w:rsidRPr="00FB333A">
          <w:rPr>
            <w:rStyle w:val="Hyperlink"/>
            <w:noProof/>
          </w:rPr>
        </w:r>
        <w:r w:rsidRPr="00FB333A">
          <w:rPr>
            <w:rStyle w:val="Hyperlink"/>
            <w:noProof/>
          </w:rPr>
          <w:fldChar w:fldCharType="separate"/>
        </w:r>
        <w:r w:rsidRPr="00FB333A">
          <w:rPr>
            <w:rStyle w:val="Hyperlink"/>
            <w:noProof/>
          </w:rPr>
          <w:t>Delete Accumulated LDO Files</w:t>
        </w:r>
        <w:r>
          <w:rPr>
            <w:noProof/>
            <w:webHidden/>
          </w:rPr>
          <w:tab/>
        </w:r>
        <w:r>
          <w:rPr>
            <w:noProof/>
            <w:webHidden/>
          </w:rPr>
          <w:fldChar w:fldCharType="begin"/>
        </w:r>
        <w:r>
          <w:rPr>
            <w:noProof/>
            <w:webHidden/>
          </w:rPr>
          <w:instrText xml:space="preserve"> PAGEREF _Toc119050553 \h </w:instrText>
        </w:r>
      </w:ins>
      <w:r>
        <w:rPr>
          <w:noProof/>
          <w:webHidden/>
        </w:rPr>
      </w:r>
      <w:r>
        <w:rPr>
          <w:noProof/>
          <w:webHidden/>
        </w:rPr>
        <w:fldChar w:fldCharType="separate"/>
      </w:r>
      <w:ins w:id="727" w:author="Tom Bergeron" w:date="2022-11-11T09:11:00Z">
        <w:r>
          <w:rPr>
            <w:noProof/>
            <w:webHidden/>
          </w:rPr>
          <w:t>103</w:t>
        </w:r>
        <w:r>
          <w:rPr>
            <w:noProof/>
            <w:webHidden/>
          </w:rPr>
          <w:fldChar w:fldCharType="end"/>
        </w:r>
        <w:r w:rsidRPr="00FB333A">
          <w:rPr>
            <w:rStyle w:val="Hyperlink"/>
            <w:noProof/>
          </w:rPr>
          <w:fldChar w:fldCharType="end"/>
        </w:r>
      </w:ins>
    </w:p>
    <w:p w14:paraId="5F385F3A" w14:textId="3EC38A77" w:rsidR="00E14151" w:rsidRDefault="00E14151">
      <w:pPr>
        <w:pStyle w:val="TOC1"/>
        <w:tabs>
          <w:tab w:val="right" w:leader="dot" w:pos="8900"/>
        </w:tabs>
        <w:rPr>
          <w:ins w:id="728" w:author="Tom Bergeron" w:date="2022-11-11T09:11:00Z"/>
          <w:rFonts w:asciiTheme="minorHAnsi" w:eastAsiaTheme="minorEastAsia" w:hAnsiTheme="minorHAnsi" w:cstheme="minorBidi"/>
          <w:b w:val="0"/>
          <w:caps w:val="0"/>
          <w:noProof/>
          <w:sz w:val="22"/>
          <w:szCs w:val="22"/>
        </w:rPr>
      </w:pPr>
      <w:ins w:id="729" w:author="Tom Bergeron" w:date="2022-11-11T09:11:00Z">
        <w:r w:rsidRPr="00FB333A">
          <w:rPr>
            <w:rStyle w:val="Hyperlink"/>
            <w:noProof/>
          </w:rPr>
          <w:fldChar w:fldCharType="begin"/>
        </w:r>
        <w:r w:rsidRPr="00FB333A">
          <w:rPr>
            <w:rStyle w:val="Hyperlink"/>
            <w:noProof/>
          </w:rPr>
          <w:instrText xml:space="preserve"> </w:instrText>
        </w:r>
        <w:r>
          <w:rPr>
            <w:noProof/>
          </w:rPr>
          <w:instrText>HYPERLINK \l "_Toc119050554"</w:instrText>
        </w:r>
        <w:r w:rsidRPr="00FB333A">
          <w:rPr>
            <w:rStyle w:val="Hyperlink"/>
            <w:noProof/>
          </w:rPr>
          <w:instrText xml:space="preserve"> </w:instrText>
        </w:r>
        <w:r w:rsidRPr="00FB333A">
          <w:rPr>
            <w:rStyle w:val="Hyperlink"/>
            <w:noProof/>
          </w:rPr>
        </w:r>
        <w:r w:rsidRPr="00FB333A">
          <w:rPr>
            <w:rStyle w:val="Hyperlink"/>
            <w:noProof/>
          </w:rPr>
          <w:fldChar w:fldCharType="separate"/>
        </w:r>
        <w:r w:rsidRPr="00FB333A">
          <w:rPr>
            <w:rStyle w:val="Hyperlink"/>
            <w:noProof/>
          </w:rPr>
          <w:t>Centralized Process Window Control</w:t>
        </w:r>
        <w:r>
          <w:rPr>
            <w:noProof/>
            <w:webHidden/>
          </w:rPr>
          <w:tab/>
        </w:r>
        <w:r>
          <w:rPr>
            <w:noProof/>
            <w:webHidden/>
          </w:rPr>
          <w:fldChar w:fldCharType="begin"/>
        </w:r>
        <w:r>
          <w:rPr>
            <w:noProof/>
            <w:webHidden/>
          </w:rPr>
          <w:instrText xml:space="preserve"> PAGEREF _Toc119050554 \h </w:instrText>
        </w:r>
      </w:ins>
      <w:r>
        <w:rPr>
          <w:noProof/>
          <w:webHidden/>
        </w:rPr>
      </w:r>
      <w:r>
        <w:rPr>
          <w:noProof/>
          <w:webHidden/>
        </w:rPr>
        <w:fldChar w:fldCharType="separate"/>
      </w:r>
      <w:ins w:id="730" w:author="Tom Bergeron" w:date="2022-11-11T09:11:00Z">
        <w:r>
          <w:rPr>
            <w:noProof/>
            <w:webHidden/>
          </w:rPr>
          <w:t>104</w:t>
        </w:r>
        <w:r>
          <w:rPr>
            <w:noProof/>
            <w:webHidden/>
          </w:rPr>
          <w:fldChar w:fldCharType="end"/>
        </w:r>
        <w:r w:rsidRPr="00FB333A">
          <w:rPr>
            <w:rStyle w:val="Hyperlink"/>
            <w:noProof/>
          </w:rPr>
          <w:fldChar w:fldCharType="end"/>
        </w:r>
      </w:ins>
    </w:p>
    <w:p w14:paraId="10AA2597" w14:textId="4EC9E90A" w:rsidR="00E14151" w:rsidRDefault="00E14151">
      <w:pPr>
        <w:pStyle w:val="TOC2"/>
        <w:tabs>
          <w:tab w:val="right" w:leader="dot" w:pos="8900"/>
        </w:tabs>
        <w:rPr>
          <w:ins w:id="731" w:author="Tom Bergeron" w:date="2022-11-11T09:11:00Z"/>
          <w:rFonts w:asciiTheme="minorHAnsi" w:eastAsiaTheme="minorEastAsia" w:hAnsiTheme="minorHAnsi" w:cstheme="minorBidi"/>
          <w:smallCaps w:val="0"/>
          <w:noProof/>
          <w:sz w:val="22"/>
          <w:szCs w:val="22"/>
        </w:rPr>
      </w:pPr>
      <w:ins w:id="732" w:author="Tom Bergeron" w:date="2022-11-11T09:11:00Z">
        <w:r w:rsidRPr="00FB333A">
          <w:rPr>
            <w:rStyle w:val="Hyperlink"/>
            <w:noProof/>
          </w:rPr>
          <w:fldChar w:fldCharType="begin"/>
        </w:r>
        <w:r w:rsidRPr="00FB333A">
          <w:rPr>
            <w:rStyle w:val="Hyperlink"/>
            <w:noProof/>
          </w:rPr>
          <w:instrText xml:space="preserve"> </w:instrText>
        </w:r>
        <w:r>
          <w:rPr>
            <w:noProof/>
          </w:rPr>
          <w:instrText>HYPERLINK \l "_Toc119050555"</w:instrText>
        </w:r>
        <w:r w:rsidRPr="00FB333A">
          <w:rPr>
            <w:rStyle w:val="Hyperlink"/>
            <w:noProof/>
          </w:rPr>
          <w:instrText xml:space="preserve"> </w:instrText>
        </w:r>
        <w:r w:rsidRPr="00FB333A">
          <w:rPr>
            <w:rStyle w:val="Hyperlink"/>
            <w:noProof/>
          </w:rPr>
        </w:r>
        <w:r w:rsidRPr="00FB333A">
          <w:rPr>
            <w:rStyle w:val="Hyperlink"/>
            <w:noProof/>
          </w:rPr>
          <w:fldChar w:fldCharType="separate"/>
        </w:r>
        <w:r w:rsidRPr="00FB333A">
          <w:rPr>
            <w:rStyle w:val="Hyperlink"/>
            <w:noProof/>
          </w:rPr>
          <w:t>KIC File Administrator</w:t>
        </w:r>
        <w:r>
          <w:rPr>
            <w:noProof/>
            <w:webHidden/>
          </w:rPr>
          <w:tab/>
        </w:r>
        <w:r>
          <w:rPr>
            <w:noProof/>
            <w:webHidden/>
          </w:rPr>
          <w:fldChar w:fldCharType="begin"/>
        </w:r>
        <w:r>
          <w:rPr>
            <w:noProof/>
            <w:webHidden/>
          </w:rPr>
          <w:instrText xml:space="preserve"> PAGEREF _Toc119050555 \h </w:instrText>
        </w:r>
      </w:ins>
      <w:r>
        <w:rPr>
          <w:noProof/>
          <w:webHidden/>
        </w:rPr>
      </w:r>
      <w:r>
        <w:rPr>
          <w:noProof/>
          <w:webHidden/>
        </w:rPr>
        <w:fldChar w:fldCharType="separate"/>
      </w:r>
      <w:ins w:id="733" w:author="Tom Bergeron" w:date="2022-11-11T09:11:00Z">
        <w:r>
          <w:rPr>
            <w:noProof/>
            <w:webHidden/>
          </w:rPr>
          <w:t>104</w:t>
        </w:r>
        <w:r>
          <w:rPr>
            <w:noProof/>
            <w:webHidden/>
          </w:rPr>
          <w:fldChar w:fldCharType="end"/>
        </w:r>
        <w:r w:rsidRPr="00FB333A">
          <w:rPr>
            <w:rStyle w:val="Hyperlink"/>
            <w:noProof/>
          </w:rPr>
          <w:fldChar w:fldCharType="end"/>
        </w:r>
      </w:ins>
    </w:p>
    <w:p w14:paraId="6A70CC72" w14:textId="758B28FE" w:rsidR="00E14151" w:rsidRDefault="00E14151">
      <w:pPr>
        <w:pStyle w:val="TOC2"/>
        <w:tabs>
          <w:tab w:val="right" w:leader="dot" w:pos="8900"/>
        </w:tabs>
        <w:rPr>
          <w:ins w:id="734" w:author="Tom Bergeron" w:date="2022-11-11T09:11:00Z"/>
          <w:rFonts w:asciiTheme="minorHAnsi" w:eastAsiaTheme="minorEastAsia" w:hAnsiTheme="minorHAnsi" w:cstheme="minorBidi"/>
          <w:smallCaps w:val="0"/>
          <w:noProof/>
          <w:sz w:val="22"/>
          <w:szCs w:val="22"/>
        </w:rPr>
      </w:pPr>
      <w:ins w:id="735" w:author="Tom Bergeron" w:date="2022-11-11T09:11:00Z">
        <w:r w:rsidRPr="00FB333A">
          <w:rPr>
            <w:rStyle w:val="Hyperlink"/>
            <w:noProof/>
          </w:rPr>
          <w:fldChar w:fldCharType="begin"/>
        </w:r>
        <w:r w:rsidRPr="00FB333A">
          <w:rPr>
            <w:rStyle w:val="Hyperlink"/>
            <w:noProof/>
          </w:rPr>
          <w:instrText xml:space="preserve"> </w:instrText>
        </w:r>
        <w:r>
          <w:rPr>
            <w:noProof/>
          </w:rPr>
          <w:instrText>HYPERLINK \l "_Toc119050556"</w:instrText>
        </w:r>
        <w:r w:rsidRPr="00FB333A">
          <w:rPr>
            <w:rStyle w:val="Hyperlink"/>
            <w:noProof/>
          </w:rPr>
          <w:instrText xml:space="preserve"> </w:instrText>
        </w:r>
        <w:r w:rsidRPr="00FB333A">
          <w:rPr>
            <w:rStyle w:val="Hyperlink"/>
            <w:noProof/>
          </w:rPr>
        </w:r>
        <w:r w:rsidRPr="00FB333A">
          <w:rPr>
            <w:rStyle w:val="Hyperlink"/>
            <w:noProof/>
          </w:rPr>
          <w:fldChar w:fldCharType="separate"/>
        </w:r>
        <w:r w:rsidRPr="00FB333A">
          <w:rPr>
            <w:rStyle w:val="Hyperlink"/>
            <w:noProof/>
          </w:rPr>
          <w:t>Configuration of software</w:t>
        </w:r>
        <w:r>
          <w:rPr>
            <w:noProof/>
            <w:webHidden/>
          </w:rPr>
          <w:tab/>
        </w:r>
        <w:r>
          <w:rPr>
            <w:noProof/>
            <w:webHidden/>
          </w:rPr>
          <w:fldChar w:fldCharType="begin"/>
        </w:r>
        <w:r>
          <w:rPr>
            <w:noProof/>
            <w:webHidden/>
          </w:rPr>
          <w:instrText xml:space="preserve"> PAGEREF _Toc119050556 \h </w:instrText>
        </w:r>
      </w:ins>
      <w:r>
        <w:rPr>
          <w:noProof/>
          <w:webHidden/>
        </w:rPr>
      </w:r>
      <w:r>
        <w:rPr>
          <w:noProof/>
          <w:webHidden/>
        </w:rPr>
        <w:fldChar w:fldCharType="separate"/>
      </w:r>
      <w:ins w:id="736" w:author="Tom Bergeron" w:date="2022-11-11T09:11:00Z">
        <w:r>
          <w:rPr>
            <w:noProof/>
            <w:webHidden/>
          </w:rPr>
          <w:t>107</w:t>
        </w:r>
        <w:r>
          <w:rPr>
            <w:noProof/>
            <w:webHidden/>
          </w:rPr>
          <w:fldChar w:fldCharType="end"/>
        </w:r>
        <w:r w:rsidRPr="00FB333A">
          <w:rPr>
            <w:rStyle w:val="Hyperlink"/>
            <w:noProof/>
          </w:rPr>
          <w:fldChar w:fldCharType="end"/>
        </w:r>
      </w:ins>
    </w:p>
    <w:p w14:paraId="04603345" w14:textId="667EEC1C" w:rsidR="00E14151" w:rsidRDefault="00E14151">
      <w:pPr>
        <w:pStyle w:val="TOC2"/>
        <w:tabs>
          <w:tab w:val="right" w:leader="dot" w:pos="8900"/>
        </w:tabs>
        <w:rPr>
          <w:ins w:id="737" w:author="Tom Bergeron" w:date="2022-11-11T09:11:00Z"/>
          <w:rFonts w:asciiTheme="minorHAnsi" w:eastAsiaTheme="minorEastAsia" w:hAnsiTheme="minorHAnsi" w:cstheme="minorBidi"/>
          <w:smallCaps w:val="0"/>
          <w:noProof/>
          <w:sz w:val="22"/>
          <w:szCs w:val="22"/>
        </w:rPr>
      </w:pPr>
      <w:ins w:id="738" w:author="Tom Bergeron" w:date="2022-11-11T09:11:00Z">
        <w:r w:rsidRPr="00FB333A">
          <w:rPr>
            <w:rStyle w:val="Hyperlink"/>
            <w:noProof/>
          </w:rPr>
          <w:fldChar w:fldCharType="begin"/>
        </w:r>
        <w:r w:rsidRPr="00FB333A">
          <w:rPr>
            <w:rStyle w:val="Hyperlink"/>
            <w:noProof/>
          </w:rPr>
          <w:instrText xml:space="preserve"> </w:instrText>
        </w:r>
        <w:r>
          <w:rPr>
            <w:noProof/>
          </w:rPr>
          <w:instrText>HYPERLINK \l "_Toc119050557"</w:instrText>
        </w:r>
        <w:r w:rsidRPr="00FB333A">
          <w:rPr>
            <w:rStyle w:val="Hyperlink"/>
            <w:noProof/>
          </w:rPr>
          <w:instrText xml:space="preserve"> </w:instrText>
        </w:r>
        <w:r w:rsidRPr="00FB333A">
          <w:rPr>
            <w:rStyle w:val="Hyperlink"/>
            <w:noProof/>
          </w:rPr>
        </w:r>
        <w:r w:rsidRPr="00FB333A">
          <w:rPr>
            <w:rStyle w:val="Hyperlink"/>
            <w:noProof/>
          </w:rPr>
          <w:fldChar w:fldCharType="separate"/>
        </w:r>
        <w:r w:rsidRPr="00FB333A">
          <w:rPr>
            <w:rStyle w:val="Hyperlink"/>
            <w:noProof/>
          </w:rPr>
          <w:t>Operation of software</w:t>
        </w:r>
        <w:r>
          <w:rPr>
            <w:noProof/>
            <w:webHidden/>
          </w:rPr>
          <w:tab/>
        </w:r>
        <w:r>
          <w:rPr>
            <w:noProof/>
            <w:webHidden/>
          </w:rPr>
          <w:fldChar w:fldCharType="begin"/>
        </w:r>
        <w:r>
          <w:rPr>
            <w:noProof/>
            <w:webHidden/>
          </w:rPr>
          <w:instrText xml:space="preserve"> PAGEREF _Toc119050557 \h </w:instrText>
        </w:r>
      </w:ins>
      <w:r>
        <w:rPr>
          <w:noProof/>
          <w:webHidden/>
        </w:rPr>
      </w:r>
      <w:r>
        <w:rPr>
          <w:noProof/>
          <w:webHidden/>
        </w:rPr>
        <w:fldChar w:fldCharType="separate"/>
      </w:r>
      <w:ins w:id="739" w:author="Tom Bergeron" w:date="2022-11-11T09:11:00Z">
        <w:r>
          <w:rPr>
            <w:noProof/>
            <w:webHidden/>
          </w:rPr>
          <w:t>108</w:t>
        </w:r>
        <w:r>
          <w:rPr>
            <w:noProof/>
            <w:webHidden/>
          </w:rPr>
          <w:fldChar w:fldCharType="end"/>
        </w:r>
        <w:r w:rsidRPr="00FB333A">
          <w:rPr>
            <w:rStyle w:val="Hyperlink"/>
            <w:noProof/>
          </w:rPr>
          <w:fldChar w:fldCharType="end"/>
        </w:r>
      </w:ins>
    </w:p>
    <w:p w14:paraId="799B8939" w14:textId="2A4B5E6F" w:rsidR="00E14151" w:rsidRDefault="00E14151">
      <w:pPr>
        <w:pStyle w:val="TOC1"/>
        <w:tabs>
          <w:tab w:val="right" w:leader="dot" w:pos="8900"/>
        </w:tabs>
        <w:rPr>
          <w:ins w:id="740" w:author="Tom Bergeron" w:date="2022-11-11T09:11:00Z"/>
          <w:rFonts w:asciiTheme="minorHAnsi" w:eastAsiaTheme="minorEastAsia" w:hAnsiTheme="minorHAnsi" w:cstheme="minorBidi"/>
          <w:b w:val="0"/>
          <w:caps w:val="0"/>
          <w:noProof/>
          <w:sz w:val="22"/>
          <w:szCs w:val="22"/>
        </w:rPr>
      </w:pPr>
      <w:ins w:id="741" w:author="Tom Bergeron" w:date="2022-11-11T09:11:00Z">
        <w:r w:rsidRPr="00FB333A">
          <w:rPr>
            <w:rStyle w:val="Hyperlink"/>
            <w:noProof/>
          </w:rPr>
          <w:fldChar w:fldCharType="begin"/>
        </w:r>
        <w:r w:rsidRPr="00FB333A">
          <w:rPr>
            <w:rStyle w:val="Hyperlink"/>
            <w:noProof/>
          </w:rPr>
          <w:instrText xml:space="preserve"> </w:instrText>
        </w:r>
        <w:r>
          <w:rPr>
            <w:noProof/>
          </w:rPr>
          <w:instrText>HYPERLINK \l "_Toc119050558"</w:instrText>
        </w:r>
        <w:r w:rsidRPr="00FB333A">
          <w:rPr>
            <w:rStyle w:val="Hyperlink"/>
            <w:noProof/>
          </w:rPr>
          <w:instrText xml:space="preserve"> </w:instrText>
        </w:r>
        <w:r w:rsidRPr="00FB333A">
          <w:rPr>
            <w:rStyle w:val="Hyperlink"/>
            <w:noProof/>
          </w:rPr>
        </w:r>
        <w:r w:rsidRPr="00FB333A">
          <w:rPr>
            <w:rStyle w:val="Hyperlink"/>
            <w:noProof/>
          </w:rPr>
          <w:fldChar w:fldCharType="separate"/>
        </w:r>
        <w:r w:rsidRPr="00FB333A">
          <w:rPr>
            <w:rStyle w:val="Hyperlink"/>
            <w:noProof/>
          </w:rPr>
          <w:t>Hardware Options</w:t>
        </w:r>
        <w:r>
          <w:rPr>
            <w:noProof/>
            <w:webHidden/>
          </w:rPr>
          <w:tab/>
        </w:r>
        <w:r>
          <w:rPr>
            <w:noProof/>
            <w:webHidden/>
          </w:rPr>
          <w:fldChar w:fldCharType="begin"/>
        </w:r>
        <w:r>
          <w:rPr>
            <w:noProof/>
            <w:webHidden/>
          </w:rPr>
          <w:instrText xml:space="preserve"> PAGEREF _Toc119050558 \h </w:instrText>
        </w:r>
      </w:ins>
      <w:r>
        <w:rPr>
          <w:noProof/>
          <w:webHidden/>
        </w:rPr>
      </w:r>
      <w:r>
        <w:rPr>
          <w:noProof/>
          <w:webHidden/>
        </w:rPr>
        <w:fldChar w:fldCharType="separate"/>
      </w:r>
      <w:ins w:id="742" w:author="Tom Bergeron" w:date="2022-11-11T09:11:00Z">
        <w:r>
          <w:rPr>
            <w:noProof/>
            <w:webHidden/>
          </w:rPr>
          <w:t>109</w:t>
        </w:r>
        <w:r>
          <w:rPr>
            <w:noProof/>
            <w:webHidden/>
          </w:rPr>
          <w:fldChar w:fldCharType="end"/>
        </w:r>
        <w:r w:rsidRPr="00FB333A">
          <w:rPr>
            <w:rStyle w:val="Hyperlink"/>
            <w:noProof/>
          </w:rPr>
          <w:fldChar w:fldCharType="end"/>
        </w:r>
      </w:ins>
    </w:p>
    <w:p w14:paraId="5EEC4186" w14:textId="0D8C75BB" w:rsidR="00E14151" w:rsidRDefault="00E14151">
      <w:pPr>
        <w:pStyle w:val="TOC2"/>
        <w:tabs>
          <w:tab w:val="right" w:leader="dot" w:pos="8900"/>
        </w:tabs>
        <w:rPr>
          <w:ins w:id="743" w:author="Tom Bergeron" w:date="2022-11-11T09:11:00Z"/>
          <w:rFonts w:asciiTheme="minorHAnsi" w:eastAsiaTheme="minorEastAsia" w:hAnsiTheme="minorHAnsi" w:cstheme="minorBidi"/>
          <w:smallCaps w:val="0"/>
          <w:noProof/>
          <w:sz w:val="22"/>
          <w:szCs w:val="22"/>
        </w:rPr>
      </w:pPr>
      <w:ins w:id="744" w:author="Tom Bergeron" w:date="2022-11-11T09:11:00Z">
        <w:r w:rsidRPr="00FB333A">
          <w:rPr>
            <w:rStyle w:val="Hyperlink"/>
            <w:noProof/>
          </w:rPr>
          <w:fldChar w:fldCharType="begin"/>
        </w:r>
        <w:r w:rsidRPr="00FB333A">
          <w:rPr>
            <w:rStyle w:val="Hyperlink"/>
            <w:noProof/>
          </w:rPr>
          <w:instrText xml:space="preserve"> </w:instrText>
        </w:r>
        <w:r>
          <w:rPr>
            <w:noProof/>
          </w:rPr>
          <w:instrText>HYPERLINK \l "_Toc119050559"</w:instrText>
        </w:r>
        <w:r w:rsidRPr="00FB333A">
          <w:rPr>
            <w:rStyle w:val="Hyperlink"/>
            <w:noProof/>
          </w:rPr>
          <w:instrText xml:space="preserve"> </w:instrText>
        </w:r>
        <w:r w:rsidRPr="00FB333A">
          <w:rPr>
            <w:rStyle w:val="Hyperlink"/>
            <w:noProof/>
          </w:rPr>
        </w:r>
        <w:r w:rsidRPr="00FB333A">
          <w:rPr>
            <w:rStyle w:val="Hyperlink"/>
            <w:noProof/>
          </w:rPr>
          <w:fldChar w:fldCharType="separate"/>
        </w:r>
        <w:r w:rsidRPr="00FB333A">
          <w:rPr>
            <w:rStyle w:val="Hyperlink"/>
            <w:noProof/>
          </w:rPr>
          <w:t>Alarm Relay</w:t>
        </w:r>
        <w:r>
          <w:rPr>
            <w:noProof/>
            <w:webHidden/>
          </w:rPr>
          <w:tab/>
        </w:r>
        <w:r>
          <w:rPr>
            <w:noProof/>
            <w:webHidden/>
          </w:rPr>
          <w:fldChar w:fldCharType="begin"/>
        </w:r>
        <w:r>
          <w:rPr>
            <w:noProof/>
            <w:webHidden/>
          </w:rPr>
          <w:instrText xml:space="preserve"> PAGEREF _Toc119050559 \h </w:instrText>
        </w:r>
      </w:ins>
      <w:r>
        <w:rPr>
          <w:noProof/>
          <w:webHidden/>
        </w:rPr>
      </w:r>
      <w:r>
        <w:rPr>
          <w:noProof/>
          <w:webHidden/>
        </w:rPr>
        <w:fldChar w:fldCharType="separate"/>
      </w:r>
      <w:ins w:id="745" w:author="Tom Bergeron" w:date="2022-11-11T09:11:00Z">
        <w:r>
          <w:rPr>
            <w:noProof/>
            <w:webHidden/>
          </w:rPr>
          <w:t>109</w:t>
        </w:r>
        <w:r>
          <w:rPr>
            <w:noProof/>
            <w:webHidden/>
          </w:rPr>
          <w:fldChar w:fldCharType="end"/>
        </w:r>
        <w:r w:rsidRPr="00FB333A">
          <w:rPr>
            <w:rStyle w:val="Hyperlink"/>
            <w:noProof/>
          </w:rPr>
          <w:fldChar w:fldCharType="end"/>
        </w:r>
      </w:ins>
    </w:p>
    <w:p w14:paraId="4B68C4AE" w14:textId="0AAD14A3" w:rsidR="00E14151" w:rsidRPr="00E14151" w:rsidRDefault="00E14151">
      <w:pPr>
        <w:pStyle w:val="TOC2"/>
        <w:tabs>
          <w:tab w:val="right" w:leader="dot" w:pos="8900"/>
        </w:tabs>
        <w:rPr>
          <w:ins w:id="746" w:author="Tom Bergeron" w:date="2022-11-11T09:11:00Z"/>
          <w:rFonts w:asciiTheme="minorHAnsi" w:eastAsiaTheme="minorEastAsia" w:hAnsiTheme="minorHAnsi" w:cstheme="minorBidi"/>
          <w:b/>
          <w:caps/>
          <w:noProof/>
          <w:sz w:val="22"/>
          <w:szCs w:val="22"/>
        </w:rPr>
        <w:pPrChange w:id="747" w:author="Tom Bergeron" w:date="2022-11-11T09:13:00Z">
          <w:pPr>
            <w:pStyle w:val="TOC1"/>
            <w:tabs>
              <w:tab w:val="right" w:leader="dot" w:pos="8900"/>
            </w:tabs>
          </w:pPr>
        </w:pPrChange>
      </w:pPr>
      <w:ins w:id="748" w:author="Tom Bergeron" w:date="2022-11-11T09:11:00Z">
        <w:r w:rsidRPr="00FB333A">
          <w:rPr>
            <w:rStyle w:val="Hyperlink"/>
            <w:noProof/>
          </w:rPr>
          <w:fldChar w:fldCharType="begin"/>
        </w:r>
        <w:r w:rsidRPr="00FB333A">
          <w:rPr>
            <w:rStyle w:val="Hyperlink"/>
            <w:noProof/>
          </w:rPr>
          <w:instrText xml:space="preserve"> </w:instrText>
        </w:r>
        <w:r>
          <w:rPr>
            <w:noProof/>
          </w:rPr>
          <w:instrText>HYPERLINK \l "_Toc119050560"</w:instrText>
        </w:r>
        <w:r w:rsidRPr="00FB333A">
          <w:rPr>
            <w:rStyle w:val="Hyperlink"/>
            <w:noProof/>
          </w:rPr>
          <w:instrText xml:space="preserve"> </w:instrText>
        </w:r>
        <w:r w:rsidRPr="00FB333A">
          <w:rPr>
            <w:rStyle w:val="Hyperlink"/>
            <w:noProof/>
          </w:rPr>
        </w:r>
        <w:r w:rsidRPr="00FB333A">
          <w:rPr>
            <w:rStyle w:val="Hyperlink"/>
            <w:noProof/>
          </w:rPr>
          <w:fldChar w:fldCharType="separate"/>
        </w:r>
        <w:r w:rsidRPr="00FB333A">
          <w:rPr>
            <w:rStyle w:val="Hyperlink"/>
            <w:noProof/>
          </w:rPr>
          <w:t>Light Tower</w:t>
        </w:r>
        <w:r>
          <w:rPr>
            <w:noProof/>
            <w:webHidden/>
          </w:rPr>
          <w:tab/>
        </w:r>
        <w:r>
          <w:rPr>
            <w:noProof/>
            <w:webHidden/>
          </w:rPr>
          <w:fldChar w:fldCharType="begin"/>
        </w:r>
        <w:r>
          <w:rPr>
            <w:noProof/>
            <w:webHidden/>
          </w:rPr>
          <w:instrText xml:space="preserve"> PAGEREF _Toc119050560 \h </w:instrText>
        </w:r>
      </w:ins>
      <w:r>
        <w:rPr>
          <w:noProof/>
          <w:webHidden/>
        </w:rPr>
      </w:r>
      <w:r>
        <w:rPr>
          <w:noProof/>
          <w:webHidden/>
        </w:rPr>
        <w:fldChar w:fldCharType="separate"/>
      </w:r>
      <w:ins w:id="749" w:author="Tom Bergeron" w:date="2022-11-11T09:11:00Z">
        <w:r>
          <w:rPr>
            <w:noProof/>
            <w:webHidden/>
          </w:rPr>
          <w:t>109</w:t>
        </w:r>
        <w:r>
          <w:rPr>
            <w:noProof/>
            <w:webHidden/>
          </w:rPr>
          <w:fldChar w:fldCharType="end"/>
        </w:r>
        <w:r w:rsidRPr="00FB333A">
          <w:rPr>
            <w:rStyle w:val="Hyperlink"/>
            <w:noProof/>
          </w:rPr>
          <w:fldChar w:fldCharType="end"/>
        </w:r>
      </w:ins>
    </w:p>
    <w:p w14:paraId="209352FA" w14:textId="49375EB2" w:rsidR="00C67678" w:rsidDel="00E14151" w:rsidRDefault="00C67678">
      <w:pPr>
        <w:pStyle w:val="TOC1"/>
        <w:tabs>
          <w:tab w:val="right" w:leader="dot" w:pos="8900"/>
        </w:tabs>
        <w:rPr>
          <w:del w:id="750" w:author="Tom Bergeron" w:date="2022-11-11T09:11:00Z"/>
          <w:rFonts w:asciiTheme="minorHAnsi" w:eastAsiaTheme="minorEastAsia" w:hAnsiTheme="minorHAnsi" w:cstheme="minorBidi"/>
          <w:b w:val="0"/>
          <w:caps w:val="0"/>
          <w:noProof/>
          <w:sz w:val="22"/>
          <w:szCs w:val="22"/>
        </w:rPr>
      </w:pPr>
      <w:del w:id="751" w:author="Tom Bergeron" w:date="2022-11-11T09:11:00Z">
        <w:r w:rsidRPr="00E14151" w:rsidDel="00E14151">
          <w:rPr>
            <w:rStyle w:val="Hyperlink"/>
            <w:rFonts w:cs="Arial"/>
            <w:bCs/>
            <w:iCs/>
            <w:noProof/>
          </w:rPr>
          <w:lastRenderedPageBreak/>
          <w:delText>The Hardware</w:delText>
        </w:r>
        <w:r w:rsidDel="00E14151">
          <w:rPr>
            <w:noProof/>
            <w:webHidden/>
          </w:rPr>
          <w:tab/>
          <w:delText>3</w:delText>
        </w:r>
      </w:del>
    </w:p>
    <w:p w14:paraId="4EE311F8" w14:textId="03842384" w:rsidR="00C67678" w:rsidDel="00E14151" w:rsidRDefault="00C67678" w:rsidP="00E14151">
      <w:pPr>
        <w:pStyle w:val="TOC3"/>
        <w:rPr>
          <w:del w:id="752" w:author="Tom Bergeron" w:date="2022-11-11T09:11:00Z"/>
          <w:rFonts w:asciiTheme="minorHAnsi" w:eastAsiaTheme="minorEastAsia" w:hAnsiTheme="minorHAnsi" w:cstheme="minorBidi"/>
          <w:noProof/>
          <w:sz w:val="22"/>
          <w:szCs w:val="22"/>
        </w:rPr>
      </w:pPr>
      <w:del w:id="753" w:author="Tom Bergeron" w:date="2022-11-11T09:11:00Z">
        <w:r w:rsidRPr="00E14151" w:rsidDel="00E14151">
          <w:rPr>
            <w:rStyle w:val="Hyperlink"/>
            <w:noProof/>
          </w:rPr>
          <w:delText>eTPU</w:delText>
        </w:r>
        <w:r w:rsidDel="00E14151">
          <w:rPr>
            <w:noProof/>
            <w:webHidden/>
          </w:rPr>
          <w:tab/>
          <w:delText>3</w:delText>
        </w:r>
      </w:del>
    </w:p>
    <w:p w14:paraId="78352611" w14:textId="32A29658" w:rsidR="00C67678" w:rsidDel="00E14151" w:rsidRDefault="00C67678" w:rsidP="00E14151">
      <w:pPr>
        <w:pStyle w:val="TOC3"/>
        <w:rPr>
          <w:del w:id="754" w:author="Tom Bergeron" w:date="2022-11-11T09:11:00Z"/>
          <w:rFonts w:asciiTheme="minorHAnsi" w:eastAsiaTheme="minorEastAsia" w:hAnsiTheme="minorHAnsi" w:cstheme="minorBidi"/>
          <w:noProof/>
          <w:sz w:val="22"/>
          <w:szCs w:val="22"/>
        </w:rPr>
      </w:pPr>
      <w:del w:id="755" w:author="Tom Bergeron" w:date="2022-11-11T09:11:00Z">
        <w:r w:rsidRPr="00E14151" w:rsidDel="00E14151">
          <w:rPr>
            <w:rStyle w:val="Hyperlink"/>
            <w:noProof/>
          </w:rPr>
          <w:delText>Probes</w:delText>
        </w:r>
        <w:r w:rsidDel="00E14151">
          <w:rPr>
            <w:noProof/>
            <w:webHidden/>
          </w:rPr>
          <w:tab/>
          <w:delText>3</w:delText>
        </w:r>
      </w:del>
    </w:p>
    <w:p w14:paraId="2A024540" w14:textId="5D91DE50" w:rsidR="00C67678" w:rsidDel="00E14151" w:rsidRDefault="00C67678" w:rsidP="00E14151">
      <w:pPr>
        <w:pStyle w:val="TOC3"/>
        <w:rPr>
          <w:del w:id="756" w:author="Tom Bergeron" w:date="2022-11-11T09:11:00Z"/>
          <w:rFonts w:asciiTheme="minorHAnsi" w:eastAsiaTheme="minorEastAsia" w:hAnsiTheme="minorHAnsi" w:cstheme="minorBidi"/>
          <w:noProof/>
          <w:sz w:val="22"/>
          <w:szCs w:val="22"/>
        </w:rPr>
      </w:pPr>
      <w:del w:id="757" w:author="Tom Bergeron" w:date="2022-11-11T09:11:00Z">
        <w:r w:rsidRPr="00E14151" w:rsidDel="00E14151">
          <w:rPr>
            <w:rStyle w:val="Hyperlink"/>
            <w:noProof/>
          </w:rPr>
          <w:delText>Board Sensor</w:delText>
        </w:r>
        <w:r w:rsidDel="00E14151">
          <w:rPr>
            <w:noProof/>
            <w:webHidden/>
          </w:rPr>
          <w:tab/>
          <w:delText>3</w:delText>
        </w:r>
      </w:del>
    </w:p>
    <w:p w14:paraId="34277175" w14:textId="4E21C7D2" w:rsidR="00C67678" w:rsidDel="00E14151" w:rsidRDefault="00C67678" w:rsidP="00E14151">
      <w:pPr>
        <w:pStyle w:val="TOC3"/>
        <w:rPr>
          <w:del w:id="758" w:author="Tom Bergeron" w:date="2022-11-11T09:11:00Z"/>
          <w:rFonts w:asciiTheme="minorHAnsi" w:eastAsiaTheme="minorEastAsia" w:hAnsiTheme="minorHAnsi" w:cstheme="minorBidi"/>
          <w:noProof/>
          <w:sz w:val="22"/>
          <w:szCs w:val="22"/>
        </w:rPr>
      </w:pPr>
      <w:del w:id="759" w:author="Tom Bergeron" w:date="2022-11-11T09:11:00Z">
        <w:r w:rsidRPr="00E14151" w:rsidDel="00E14151">
          <w:rPr>
            <w:rStyle w:val="Hyperlink"/>
            <w:noProof/>
          </w:rPr>
          <w:delText>Conveyor Speed Encoder</w:delText>
        </w:r>
        <w:r w:rsidDel="00E14151">
          <w:rPr>
            <w:noProof/>
            <w:webHidden/>
          </w:rPr>
          <w:tab/>
          <w:delText>3</w:delText>
        </w:r>
      </w:del>
    </w:p>
    <w:p w14:paraId="68385ABC" w14:textId="1C2BA2ED" w:rsidR="00C67678" w:rsidDel="00E14151" w:rsidRDefault="00C67678" w:rsidP="00E14151">
      <w:pPr>
        <w:pStyle w:val="TOC3"/>
        <w:rPr>
          <w:del w:id="760" w:author="Tom Bergeron" w:date="2022-11-11T09:11:00Z"/>
          <w:rFonts w:asciiTheme="minorHAnsi" w:eastAsiaTheme="minorEastAsia" w:hAnsiTheme="minorHAnsi" w:cstheme="minorBidi"/>
          <w:noProof/>
          <w:sz w:val="22"/>
          <w:szCs w:val="22"/>
        </w:rPr>
      </w:pPr>
      <w:del w:id="761" w:author="Tom Bergeron" w:date="2022-11-11T09:11:00Z">
        <w:r w:rsidRPr="00E14151" w:rsidDel="00E14151">
          <w:rPr>
            <w:rStyle w:val="Hyperlink"/>
            <w:noProof/>
          </w:rPr>
          <w:delText>Profiler</w:delText>
        </w:r>
        <w:r w:rsidDel="00E14151">
          <w:rPr>
            <w:noProof/>
            <w:webHidden/>
          </w:rPr>
          <w:tab/>
          <w:delText>4</w:delText>
        </w:r>
      </w:del>
    </w:p>
    <w:p w14:paraId="54FDD834" w14:textId="535CBCE4" w:rsidR="00C67678" w:rsidDel="00E14151" w:rsidRDefault="00C67678">
      <w:pPr>
        <w:pStyle w:val="TOC2"/>
        <w:tabs>
          <w:tab w:val="right" w:leader="dot" w:pos="8900"/>
        </w:tabs>
        <w:rPr>
          <w:del w:id="762" w:author="Tom Bergeron" w:date="2022-11-11T09:11:00Z"/>
          <w:rFonts w:asciiTheme="minorHAnsi" w:eastAsiaTheme="minorEastAsia" w:hAnsiTheme="minorHAnsi" w:cstheme="minorBidi"/>
          <w:smallCaps w:val="0"/>
          <w:noProof/>
          <w:sz w:val="22"/>
          <w:szCs w:val="22"/>
        </w:rPr>
      </w:pPr>
      <w:del w:id="763" w:author="Tom Bergeron" w:date="2022-11-11T09:11:00Z">
        <w:r w:rsidRPr="00E14151" w:rsidDel="00E14151">
          <w:rPr>
            <w:rStyle w:val="Hyperlink"/>
            <w:noProof/>
          </w:rPr>
          <w:delText>Hardware Diagram</w:delText>
        </w:r>
        <w:r w:rsidDel="00E14151">
          <w:rPr>
            <w:noProof/>
            <w:webHidden/>
          </w:rPr>
          <w:tab/>
          <w:delText>5</w:delText>
        </w:r>
      </w:del>
    </w:p>
    <w:p w14:paraId="295C3109" w14:textId="51313019" w:rsidR="00C67678" w:rsidDel="00E14151" w:rsidRDefault="00C67678">
      <w:pPr>
        <w:pStyle w:val="TOC1"/>
        <w:tabs>
          <w:tab w:val="right" w:leader="dot" w:pos="8900"/>
        </w:tabs>
        <w:rPr>
          <w:del w:id="764" w:author="Tom Bergeron" w:date="2022-11-11T09:11:00Z"/>
          <w:rFonts w:asciiTheme="minorHAnsi" w:eastAsiaTheme="minorEastAsia" w:hAnsiTheme="minorHAnsi" w:cstheme="minorBidi"/>
          <w:b w:val="0"/>
          <w:caps w:val="0"/>
          <w:noProof/>
          <w:sz w:val="22"/>
          <w:szCs w:val="22"/>
        </w:rPr>
      </w:pPr>
      <w:del w:id="765" w:author="Tom Bergeron" w:date="2022-11-11T09:11:00Z">
        <w:r w:rsidRPr="00E14151" w:rsidDel="00E14151">
          <w:rPr>
            <w:rStyle w:val="Hyperlink"/>
            <w:noProof/>
          </w:rPr>
          <w:delText>Dual Lane Systems</w:delText>
        </w:r>
        <w:r w:rsidDel="00E14151">
          <w:rPr>
            <w:noProof/>
            <w:webHidden/>
          </w:rPr>
          <w:tab/>
          <w:delText>6</w:delText>
        </w:r>
      </w:del>
    </w:p>
    <w:p w14:paraId="50D2008F" w14:textId="6FE457D6" w:rsidR="00C67678" w:rsidDel="00E14151" w:rsidRDefault="00C67678">
      <w:pPr>
        <w:pStyle w:val="TOC1"/>
        <w:tabs>
          <w:tab w:val="right" w:leader="dot" w:pos="8900"/>
        </w:tabs>
        <w:rPr>
          <w:del w:id="766" w:author="Tom Bergeron" w:date="2022-11-11T09:11:00Z"/>
          <w:rFonts w:asciiTheme="minorHAnsi" w:eastAsiaTheme="minorEastAsia" w:hAnsiTheme="minorHAnsi" w:cstheme="minorBidi"/>
          <w:b w:val="0"/>
          <w:caps w:val="0"/>
          <w:noProof/>
          <w:sz w:val="22"/>
          <w:szCs w:val="22"/>
        </w:rPr>
      </w:pPr>
      <w:del w:id="767" w:author="Tom Bergeron" w:date="2022-11-11T09:11:00Z">
        <w:r w:rsidRPr="00E14151" w:rsidDel="00E14151">
          <w:rPr>
            <w:rStyle w:val="Hyperlink"/>
            <w:noProof/>
          </w:rPr>
          <w:delText>Install the Software</w:delText>
        </w:r>
        <w:r w:rsidDel="00E14151">
          <w:rPr>
            <w:noProof/>
            <w:webHidden/>
          </w:rPr>
          <w:tab/>
          <w:delText>7</w:delText>
        </w:r>
      </w:del>
    </w:p>
    <w:p w14:paraId="236C4312" w14:textId="434FA016" w:rsidR="00C67678" w:rsidDel="00E14151" w:rsidRDefault="00C67678" w:rsidP="00E14151">
      <w:pPr>
        <w:pStyle w:val="TOC3"/>
        <w:rPr>
          <w:del w:id="768" w:author="Tom Bergeron" w:date="2022-11-11T09:11:00Z"/>
          <w:rFonts w:asciiTheme="minorHAnsi" w:eastAsiaTheme="minorEastAsia" w:hAnsiTheme="minorHAnsi" w:cstheme="minorBidi"/>
          <w:noProof/>
          <w:sz w:val="22"/>
          <w:szCs w:val="22"/>
        </w:rPr>
      </w:pPr>
      <w:del w:id="769" w:author="Tom Bergeron" w:date="2022-11-11T09:11:00Z">
        <w:r w:rsidRPr="00E14151" w:rsidDel="00E14151">
          <w:rPr>
            <w:rStyle w:val="Hyperlink"/>
            <w:noProof/>
          </w:rPr>
          <w:delText>Minimum PC System Requirements</w:delText>
        </w:r>
        <w:r w:rsidDel="00E14151">
          <w:rPr>
            <w:noProof/>
            <w:webHidden/>
          </w:rPr>
          <w:tab/>
          <w:delText>7</w:delText>
        </w:r>
      </w:del>
    </w:p>
    <w:p w14:paraId="0B55CA35" w14:textId="44AC0D99" w:rsidR="00C67678" w:rsidDel="00E14151" w:rsidRDefault="00C67678" w:rsidP="00E14151">
      <w:pPr>
        <w:pStyle w:val="TOC3"/>
        <w:rPr>
          <w:del w:id="770" w:author="Tom Bergeron" w:date="2022-11-11T09:11:00Z"/>
          <w:rFonts w:asciiTheme="minorHAnsi" w:eastAsiaTheme="minorEastAsia" w:hAnsiTheme="minorHAnsi" w:cstheme="minorBidi"/>
          <w:noProof/>
          <w:sz w:val="22"/>
          <w:szCs w:val="22"/>
        </w:rPr>
      </w:pPr>
      <w:del w:id="771" w:author="Tom Bergeron" w:date="2022-11-11T09:11:00Z">
        <w:r w:rsidRPr="00E14151" w:rsidDel="00E14151">
          <w:rPr>
            <w:rStyle w:val="Hyperlink"/>
            <w:noProof/>
          </w:rPr>
          <w:delText>Note Before Installation</w:delText>
        </w:r>
        <w:r w:rsidDel="00E14151">
          <w:rPr>
            <w:noProof/>
            <w:webHidden/>
          </w:rPr>
          <w:tab/>
          <w:delText>7</w:delText>
        </w:r>
      </w:del>
    </w:p>
    <w:p w14:paraId="753AFD5C" w14:textId="66D00DAD" w:rsidR="00C67678" w:rsidDel="00E14151" w:rsidRDefault="00C67678" w:rsidP="00E14151">
      <w:pPr>
        <w:pStyle w:val="TOC3"/>
        <w:rPr>
          <w:del w:id="772" w:author="Tom Bergeron" w:date="2022-11-11T09:11:00Z"/>
          <w:rFonts w:asciiTheme="minorHAnsi" w:eastAsiaTheme="minorEastAsia" w:hAnsiTheme="minorHAnsi" w:cstheme="minorBidi"/>
          <w:noProof/>
          <w:sz w:val="22"/>
          <w:szCs w:val="22"/>
        </w:rPr>
      </w:pPr>
      <w:del w:id="773" w:author="Tom Bergeron" w:date="2022-11-11T09:11:00Z">
        <w:r w:rsidRPr="00E14151" w:rsidDel="00E14151">
          <w:rPr>
            <w:rStyle w:val="Hyperlink"/>
            <w:noProof/>
          </w:rPr>
          <w:delText>Languages</w:delText>
        </w:r>
        <w:r w:rsidDel="00E14151">
          <w:rPr>
            <w:noProof/>
            <w:webHidden/>
          </w:rPr>
          <w:tab/>
          <w:delText>7</w:delText>
        </w:r>
      </w:del>
    </w:p>
    <w:p w14:paraId="7316B5C5" w14:textId="5F61090C" w:rsidR="00C67678" w:rsidDel="00E14151" w:rsidRDefault="00C67678" w:rsidP="00E14151">
      <w:pPr>
        <w:pStyle w:val="TOC3"/>
        <w:rPr>
          <w:del w:id="774" w:author="Tom Bergeron" w:date="2022-11-11T09:11:00Z"/>
          <w:rFonts w:asciiTheme="minorHAnsi" w:eastAsiaTheme="minorEastAsia" w:hAnsiTheme="minorHAnsi" w:cstheme="minorBidi"/>
          <w:noProof/>
          <w:sz w:val="22"/>
          <w:szCs w:val="22"/>
        </w:rPr>
      </w:pPr>
      <w:del w:id="775" w:author="Tom Bergeron" w:date="2022-11-11T09:11:00Z">
        <w:r w:rsidRPr="00E14151" w:rsidDel="00E14151">
          <w:rPr>
            <w:rStyle w:val="Hyperlink"/>
            <w:noProof/>
          </w:rPr>
          <w:delText>Install</w:delText>
        </w:r>
        <w:r w:rsidDel="00E14151">
          <w:rPr>
            <w:noProof/>
            <w:webHidden/>
          </w:rPr>
          <w:tab/>
          <w:delText>7</w:delText>
        </w:r>
      </w:del>
    </w:p>
    <w:p w14:paraId="49483071" w14:textId="3B5D7FA8" w:rsidR="00C67678" w:rsidDel="00E14151" w:rsidRDefault="00C67678" w:rsidP="00E14151">
      <w:pPr>
        <w:pStyle w:val="TOC3"/>
        <w:rPr>
          <w:del w:id="776" w:author="Tom Bergeron" w:date="2022-11-11T09:11:00Z"/>
          <w:rFonts w:asciiTheme="minorHAnsi" w:eastAsiaTheme="minorEastAsia" w:hAnsiTheme="minorHAnsi" w:cstheme="minorBidi"/>
          <w:noProof/>
          <w:sz w:val="22"/>
          <w:szCs w:val="22"/>
        </w:rPr>
      </w:pPr>
      <w:del w:id="777" w:author="Tom Bergeron" w:date="2022-11-11T09:11:00Z">
        <w:r w:rsidRPr="00E14151" w:rsidDel="00E14151">
          <w:rPr>
            <w:rStyle w:val="Hyperlink"/>
            <w:noProof/>
          </w:rPr>
          <w:delText>Start the Software</w:delText>
        </w:r>
        <w:r w:rsidDel="00E14151">
          <w:rPr>
            <w:noProof/>
            <w:webHidden/>
          </w:rPr>
          <w:tab/>
          <w:delText>8</w:delText>
        </w:r>
      </w:del>
    </w:p>
    <w:p w14:paraId="71772BD9" w14:textId="790C3F40" w:rsidR="00C67678" w:rsidDel="00E14151" w:rsidRDefault="00C67678">
      <w:pPr>
        <w:pStyle w:val="TOC1"/>
        <w:tabs>
          <w:tab w:val="right" w:leader="dot" w:pos="8900"/>
        </w:tabs>
        <w:rPr>
          <w:del w:id="778" w:author="Tom Bergeron" w:date="2022-11-11T09:11:00Z"/>
          <w:rFonts w:asciiTheme="minorHAnsi" w:eastAsiaTheme="minorEastAsia" w:hAnsiTheme="minorHAnsi" w:cstheme="minorBidi"/>
          <w:b w:val="0"/>
          <w:caps w:val="0"/>
          <w:noProof/>
          <w:sz w:val="22"/>
          <w:szCs w:val="22"/>
        </w:rPr>
      </w:pPr>
      <w:del w:id="779" w:author="Tom Bergeron" w:date="2022-11-11T09:11:00Z">
        <w:r w:rsidRPr="00E14151" w:rsidDel="00E14151">
          <w:rPr>
            <w:rStyle w:val="Hyperlink"/>
            <w:noProof/>
          </w:rPr>
          <w:delText>The Main Screen</w:delText>
        </w:r>
        <w:r w:rsidDel="00E14151">
          <w:rPr>
            <w:noProof/>
            <w:webHidden/>
          </w:rPr>
          <w:tab/>
          <w:delText>10</w:delText>
        </w:r>
      </w:del>
    </w:p>
    <w:p w14:paraId="03DA2B02" w14:textId="640F5BD3" w:rsidR="00C67678" w:rsidDel="00E14151" w:rsidRDefault="00C67678">
      <w:pPr>
        <w:pStyle w:val="TOC1"/>
        <w:tabs>
          <w:tab w:val="right" w:leader="dot" w:pos="8900"/>
        </w:tabs>
        <w:rPr>
          <w:del w:id="780" w:author="Tom Bergeron" w:date="2022-11-11T09:11:00Z"/>
          <w:rFonts w:asciiTheme="minorHAnsi" w:eastAsiaTheme="minorEastAsia" w:hAnsiTheme="minorHAnsi" w:cstheme="minorBidi"/>
          <w:b w:val="0"/>
          <w:caps w:val="0"/>
          <w:noProof/>
          <w:sz w:val="22"/>
          <w:szCs w:val="22"/>
        </w:rPr>
      </w:pPr>
      <w:del w:id="781" w:author="Tom Bergeron" w:date="2022-11-11T09:11:00Z">
        <w:r w:rsidRPr="00E14151" w:rsidDel="00E14151">
          <w:rPr>
            <w:rStyle w:val="Hyperlink"/>
            <w:noProof/>
          </w:rPr>
          <w:delText>Global Preferences</w:delText>
        </w:r>
        <w:r w:rsidDel="00E14151">
          <w:rPr>
            <w:noProof/>
            <w:webHidden/>
          </w:rPr>
          <w:tab/>
          <w:delText>11</w:delText>
        </w:r>
      </w:del>
    </w:p>
    <w:p w14:paraId="63B092EA" w14:textId="0155BCBE" w:rsidR="00C67678" w:rsidDel="00E14151" w:rsidRDefault="00C67678">
      <w:pPr>
        <w:pStyle w:val="TOC2"/>
        <w:tabs>
          <w:tab w:val="right" w:leader="dot" w:pos="8900"/>
        </w:tabs>
        <w:rPr>
          <w:del w:id="782" w:author="Tom Bergeron" w:date="2022-11-11T09:11:00Z"/>
          <w:rFonts w:asciiTheme="minorHAnsi" w:eastAsiaTheme="minorEastAsia" w:hAnsiTheme="minorHAnsi" w:cstheme="minorBidi"/>
          <w:smallCaps w:val="0"/>
          <w:noProof/>
          <w:sz w:val="22"/>
          <w:szCs w:val="22"/>
        </w:rPr>
      </w:pPr>
      <w:del w:id="783" w:author="Tom Bergeron" w:date="2022-11-11T09:11:00Z">
        <w:r w:rsidRPr="00E14151" w:rsidDel="00E14151">
          <w:rPr>
            <w:rStyle w:val="Hyperlink"/>
            <w:noProof/>
          </w:rPr>
          <w:delText>Global Tab</w:delText>
        </w:r>
        <w:r w:rsidDel="00E14151">
          <w:rPr>
            <w:noProof/>
            <w:webHidden/>
          </w:rPr>
          <w:tab/>
          <w:delText>11</w:delText>
        </w:r>
      </w:del>
    </w:p>
    <w:p w14:paraId="0800F4C7" w14:textId="3202B7AD" w:rsidR="00C67678" w:rsidDel="00E14151" w:rsidRDefault="00C67678" w:rsidP="00E14151">
      <w:pPr>
        <w:pStyle w:val="TOC3"/>
        <w:rPr>
          <w:del w:id="784" w:author="Tom Bergeron" w:date="2022-11-11T09:11:00Z"/>
          <w:rFonts w:asciiTheme="minorHAnsi" w:eastAsiaTheme="minorEastAsia" w:hAnsiTheme="minorHAnsi" w:cstheme="minorBidi"/>
          <w:noProof/>
          <w:sz w:val="22"/>
          <w:szCs w:val="22"/>
        </w:rPr>
      </w:pPr>
      <w:del w:id="785" w:author="Tom Bergeron" w:date="2022-11-11T09:11:00Z">
        <w:r w:rsidRPr="00E14151" w:rsidDel="00E14151">
          <w:rPr>
            <w:rStyle w:val="Hyperlink"/>
            <w:noProof/>
          </w:rPr>
          <w:delText>Define Your Oven</w:delText>
        </w:r>
        <w:r w:rsidDel="00E14151">
          <w:rPr>
            <w:noProof/>
            <w:webHidden/>
          </w:rPr>
          <w:tab/>
          <w:delText>12</w:delText>
        </w:r>
      </w:del>
    </w:p>
    <w:p w14:paraId="27BB1AA3" w14:textId="54EF1B84" w:rsidR="00C67678" w:rsidDel="00E14151" w:rsidRDefault="00C67678">
      <w:pPr>
        <w:pStyle w:val="TOC2"/>
        <w:tabs>
          <w:tab w:val="right" w:leader="dot" w:pos="8900"/>
        </w:tabs>
        <w:rPr>
          <w:del w:id="786" w:author="Tom Bergeron" w:date="2022-11-11T09:11:00Z"/>
          <w:rFonts w:asciiTheme="minorHAnsi" w:eastAsiaTheme="minorEastAsia" w:hAnsiTheme="minorHAnsi" w:cstheme="minorBidi"/>
          <w:smallCaps w:val="0"/>
          <w:noProof/>
          <w:sz w:val="22"/>
          <w:szCs w:val="22"/>
        </w:rPr>
      </w:pPr>
      <w:del w:id="787" w:author="Tom Bergeron" w:date="2022-11-11T09:11:00Z">
        <w:r w:rsidRPr="00E14151" w:rsidDel="00E14151">
          <w:rPr>
            <w:rStyle w:val="Hyperlink"/>
            <w:noProof/>
          </w:rPr>
          <w:delText>e-APS Tab</w:delText>
        </w:r>
        <w:r w:rsidDel="00E14151">
          <w:rPr>
            <w:noProof/>
            <w:webHidden/>
          </w:rPr>
          <w:tab/>
          <w:delText>13</w:delText>
        </w:r>
      </w:del>
    </w:p>
    <w:p w14:paraId="4FF9965D" w14:textId="6D669E9E" w:rsidR="00C67678" w:rsidDel="00E14151" w:rsidRDefault="00C67678" w:rsidP="00E14151">
      <w:pPr>
        <w:pStyle w:val="TOC3"/>
        <w:rPr>
          <w:del w:id="788" w:author="Tom Bergeron" w:date="2022-11-11T09:11:00Z"/>
          <w:rFonts w:asciiTheme="minorHAnsi" w:eastAsiaTheme="minorEastAsia" w:hAnsiTheme="minorHAnsi" w:cstheme="minorBidi"/>
          <w:noProof/>
          <w:sz w:val="22"/>
          <w:szCs w:val="22"/>
        </w:rPr>
      </w:pPr>
      <w:del w:id="789" w:author="Tom Bergeron" w:date="2022-11-11T09:11:00Z">
        <w:r w:rsidRPr="00E14151" w:rsidDel="00E14151">
          <w:rPr>
            <w:rStyle w:val="Hyperlink"/>
            <w:noProof/>
          </w:rPr>
          <w:delText>Specifying VP generation</w:delText>
        </w:r>
        <w:r w:rsidDel="00E14151">
          <w:rPr>
            <w:noProof/>
            <w:webHidden/>
          </w:rPr>
          <w:tab/>
          <w:delText>13</w:delText>
        </w:r>
      </w:del>
    </w:p>
    <w:p w14:paraId="350A3BA3" w14:textId="66A64477" w:rsidR="00C67678" w:rsidDel="00E14151" w:rsidRDefault="00C67678" w:rsidP="00E14151">
      <w:pPr>
        <w:pStyle w:val="TOC3"/>
        <w:rPr>
          <w:del w:id="790" w:author="Tom Bergeron" w:date="2022-11-11T09:11:00Z"/>
          <w:rFonts w:asciiTheme="minorHAnsi" w:eastAsiaTheme="minorEastAsia" w:hAnsiTheme="minorHAnsi" w:cstheme="minorBidi"/>
          <w:noProof/>
          <w:sz w:val="22"/>
          <w:szCs w:val="22"/>
        </w:rPr>
      </w:pPr>
      <w:del w:id="791" w:author="Tom Bergeron" w:date="2022-11-11T09:11:00Z">
        <w:r w:rsidRPr="00E14151" w:rsidDel="00E14151">
          <w:rPr>
            <w:rStyle w:val="Hyperlink"/>
            <w:noProof/>
          </w:rPr>
          <w:delText>Specifying Cpk Computation Values</w:delText>
        </w:r>
        <w:r w:rsidDel="00E14151">
          <w:rPr>
            <w:noProof/>
            <w:webHidden/>
          </w:rPr>
          <w:tab/>
          <w:delText>14</w:delText>
        </w:r>
      </w:del>
    </w:p>
    <w:p w14:paraId="649EAB7D" w14:textId="0F4DE23D" w:rsidR="00C67678" w:rsidDel="00E14151" w:rsidRDefault="00C67678" w:rsidP="00E14151">
      <w:pPr>
        <w:pStyle w:val="TOC3"/>
        <w:rPr>
          <w:del w:id="792" w:author="Tom Bergeron" w:date="2022-11-11T09:11:00Z"/>
          <w:rFonts w:asciiTheme="minorHAnsi" w:eastAsiaTheme="minorEastAsia" w:hAnsiTheme="minorHAnsi" w:cstheme="minorBidi"/>
          <w:noProof/>
          <w:sz w:val="22"/>
          <w:szCs w:val="22"/>
        </w:rPr>
      </w:pPr>
      <w:del w:id="793" w:author="Tom Bergeron" w:date="2022-11-11T09:11:00Z">
        <w:r w:rsidRPr="00E14151" w:rsidDel="00E14151">
          <w:rPr>
            <w:rStyle w:val="Hyperlink"/>
            <w:noProof/>
          </w:rPr>
          <w:delText>Virtual Profiling Settings</w:delText>
        </w:r>
        <w:r w:rsidDel="00E14151">
          <w:rPr>
            <w:noProof/>
            <w:webHidden/>
          </w:rPr>
          <w:tab/>
          <w:delText>14</w:delText>
        </w:r>
      </w:del>
    </w:p>
    <w:p w14:paraId="3625BAFE" w14:textId="24320A53" w:rsidR="00C67678" w:rsidDel="00E14151" w:rsidRDefault="00C67678" w:rsidP="00E14151">
      <w:pPr>
        <w:pStyle w:val="TOC3"/>
        <w:rPr>
          <w:del w:id="794" w:author="Tom Bergeron" w:date="2022-11-11T09:11:00Z"/>
          <w:rFonts w:asciiTheme="minorHAnsi" w:eastAsiaTheme="minorEastAsia" w:hAnsiTheme="minorHAnsi" w:cstheme="minorBidi"/>
          <w:noProof/>
          <w:sz w:val="22"/>
          <w:szCs w:val="22"/>
        </w:rPr>
      </w:pPr>
      <w:del w:id="795" w:author="Tom Bergeron" w:date="2022-11-11T09:11:00Z">
        <w:r w:rsidRPr="00E14151" w:rsidDel="00E14151">
          <w:rPr>
            <w:rStyle w:val="Hyperlink"/>
            <w:noProof/>
          </w:rPr>
          <w:delText>How the Software Calculates Cpk</w:delText>
        </w:r>
        <w:r w:rsidDel="00E14151">
          <w:rPr>
            <w:noProof/>
            <w:webHidden/>
          </w:rPr>
          <w:tab/>
          <w:delText>15</w:delText>
        </w:r>
      </w:del>
    </w:p>
    <w:p w14:paraId="60838148" w14:textId="29870842" w:rsidR="00C67678" w:rsidDel="00E14151" w:rsidRDefault="00C67678">
      <w:pPr>
        <w:pStyle w:val="TOC2"/>
        <w:tabs>
          <w:tab w:val="right" w:leader="dot" w:pos="8900"/>
        </w:tabs>
        <w:rPr>
          <w:del w:id="796" w:author="Tom Bergeron" w:date="2022-11-11T09:11:00Z"/>
          <w:rFonts w:asciiTheme="minorHAnsi" w:eastAsiaTheme="minorEastAsia" w:hAnsiTheme="minorHAnsi" w:cstheme="minorBidi"/>
          <w:smallCaps w:val="0"/>
          <w:noProof/>
          <w:sz w:val="22"/>
          <w:szCs w:val="22"/>
        </w:rPr>
      </w:pPr>
      <w:del w:id="797" w:author="Tom Bergeron" w:date="2022-11-11T09:11:00Z">
        <w:r w:rsidRPr="00E14151" w:rsidDel="00E14151">
          <w:rPr>
            <w:rStyle w:val="Hyperlink"/>
            <w:noProof/>
          </w:rPr>
          <w:delText>Data Backup Tab</w:delText>
        </w:r>
        <w:r w:rsidDel="00E14151">
          <w:rPr>
            <w:noProof/>
            <w:webHidden/>
          </w:rPr>
          <w:tab/>
          <w:delText>16</w:delText>
        </w:r>
      </w:del>
    </w:p>
    <w:p w14:paraId="30038D49" w14:textId="61C6B6AE" w:rsidR="00C67678" w:rsidDel="00E14151" w:rsidRDefault="00C67678" w:rsidP="00E14151">
      <w:pPr>
        <w:pStyle w:val="TOC3"/>
        <w:rPr>
          <w:del w:id="798" w:author="Tom Bergeron" w:date="2022-11-11T09:11:00Z"/>
          <w:rFonts w:asciiTheme="minorHAnsi" w:eastAsiaTheme="minorEastAsia" w:hAnsiTheme="minorHAnsi" w:cstheme="minorBidi"/>
          <w:noProof/>
          <w:sz w:val="22"/>
          <w:szCs w:val="22"/>
        </w:rPr>
      </w:pPr>
      <w:del w:id="799" w:author="Tom Bergeron" w:date="2022-11-11T09:11:00Z">
        <w:r w:rsidRPr="00E14151" w:rsidDel="00E14151">
          <w:rPr>
            <w:rStyle w:val="Hyperlink"/>
            <w:noProof/>
          </w:rPr>
          <w:delText>Copy Data to the Network</w:delText>
        </w:r>
        <w:r w:rsidDel="00E14151">
          <w:rPr>
            <w:noProof/>
            <w:webHidden/>
          </w:rPr>
          <w:tab/>
          <w:delText>16</w:delText>
        </w:r>
      </w:del>
    </w:p>
    <w:p w14:paraId="134FF31A" w14:textId="4A64755F" w:rsidR="00C67678" w:rsidDel="00E14151" w:rsidRDefault="00C67678">
      <w:pPr>
        <w:pStyle w:val="TOC1"/>
        <w:tabs>
          <w:tab w:val="right" w:leader="dot" w:pos="8900"/>
        </w:tabs>
        <w:rPr>
          <w:del w:id="800" w:author="Tom Bergeron" w:date="2022-11-11T09:11:00Z"/>
          <w:rFonts w:asciiTheme="minorHAnsi" w:eastAsiaTheme="minorEastAsia" w:hAnsiTheme="minorHAnsi" w:cstheme="minorBidi"/>
          <w:b w:val="0"/>
          <w:caps w:val="0"/>
          <w:noProof/>
          <w:sz w:val="22"/>
          <w:szCs w:val="22"/>
        </w:rPr>
      </w:pPr>
      <w:del w:id="801" w:author="Tom Bergeron" w:date="2022-11-11T09:11:00Z">
        <w:r w:rsidRPr="00E14151" w:rsidDel="00E14151">
          <w:rPr>
            <w:rStyle w:val="Hyperlink"/>
            <w:noProof/>
          </w:rPr>
          <w:delText>Define/Edit Process Window</w:delText>
        </w:r>
        <w:r w:rsidDel="00E14151">
          <w:rPr>
            <w:noProof/>
            <w:webHidden/>
          </w:rPr>
          <w:tab/>
          <w:delText>17</w:delText>
        </w:r>
      </w:del>
    </w:p>
    <w:p w14:paraId="7D2DEE27" w14:textId="4D153F3A" w:rsidR="00C67678" w:rsidDel="00E14151" w:rsidRDefault="00C67678">
      <w:pPr>
        <w:pStyle w:val="TOC2"/>
        <w:tabs>
          <w:tab w:val="right" w:leader="dot" w:pos="8900"/>
        </w:tabs>
        <w:rPr>
          <w:del w:id="802" w:author="Tom Bergeron" w:date="2022-11-11T09:11:00Z"/>
          <w:rFonts w:asciiTheme="minorHAnsi" w:eastAsiaTheme="minorEastAsia" w:hAnsiTheme="minorHAnsi" w:cstheme="minorBidi"/>
          <w:smallCaps w:val="0"/>
          <w:noProof/>
          <w:sz w:val="22"/>
          <w:szCs w:val="22"/>
        </w:rPr>
      </w:pPr>
      <w:del w:id="803" w:author="Tom Bergeron" w:date="2022-11-11T09:11:00Z">
        <w:r w:rsidRPr="00E14151" w:rsidDel="00E14151">
          <w:rPr>
            <w:rStyle w:val="Hyperlink"/>
            <w:noProof/>
          </w:rPr>
          <w:delText>Solder Paste Menu</w:delText>
        </w:r>
        <w:r w:rsidDel="00E14151">
          <w:rPr>
            <w:noProof/>
            <w:webHidden/>
          </w:rPr>
          <w:tab/>
          <w:delText>18</w:delText>
        </w:r>
      </w:del>
    </w:p>
    <w:p w14:paraId="661659D5" w14:textId="793DFE67" w:rsidR="00C67678" w:rsidDel="00E14151" w:rsidRDefault="00C67678">
      <w:pPr>
        <w:pStyle w:val="TOC2"/>
        <w:tabs>
          <w:tab w:val="right" w:leader="dot" w:pos="8900"/>
        </w:tabs>
        <w:rPr>
          <w:del w:id="804" w:author="Tom Bergeron" w:date="2022-11-11T09:11:00Z"/>
          <w:rFonts w:asciiTheme="minorHAnsi" w:eastAsiaTheme="minorEastAsia" w:hAnsiTheme="minorHAnsi" w:cstheme="minorBidi"/>
          <w:smallCaps w:val="0"/>
          <w:noProof/>
          <w:sz w:val="22"/>
          <w:szCs w:val="22"/>
        </w:rPr>
      </w:pPr>
      <w:del w:id="805" w:author="Tom Bergeron" w:date="2022-11-11T09:11:00Z">
        <w:r w:rsidRPr="00E14151" w:rsidDel="00E14151">
          <w:rPr>
            <w:rStyle w:val="Hyperlink"/>
            <w:noProof/>
          </w:rPr>
          <w:delText>Edit Specs</w:delText>
        </w:r>
        <w:r w:rsidDel="00E14151">
          <w:rPr>
            <w:noProof/>
            <w:webHidden/>
          </w:rPr>
          <w:tab/>
          <w:delText>19</w:delText>
        </w:r>
      </w:del>
    </w:p>
    <w:p w14:paraId="02813067" w14:textId="3BC4F6A7" w:rsidR="00C67678" w:rsidDel="00E14151" w:rsidRDefault="00C67678" w:rsidP="00E14151">
      <w:pPr>
        <w:pStyle w:val="TOC3"/>
        <w:rPr>
          <w:del w:id="806" w:author="Tom Bergeron" w:date="2022-11-11T09:11:00Z"/>
          <w:rFonts w:asciiTheme="minorHAnsi" w:eastAsiaTheme="minorEastAsia" w:hAnsiTheme="minorHAnsi" w:cstheme="minorBidi"/>
          <w:noProof/>
          <w:sz w:val="22"/>
          <w:szCs w:val="22"/>
        </w:rPr>
      </w:pPr>
      <w:del w:id="807" w:author="Tom Bergeron" w:date="2022-11-11T09:11:00Z">
        <w:r w:rsidRPr="00E14151" w:rsidDel="00E14151">
          <w:rPr>
            <w:rStyle w:val="Hyperlink"/>
            <w:noProof/>
          </w:rPr>
          <w:delText>Specify Different Specs for Individual TCs</w:delText>
        </w:r>
        <w:r w:rsidDel="00E14151">
          <w:rPr>
            <w:noProof/>
            <w:webHidden/>
          </w:rPr>
          <w:tab/>
          <w:delText>20</w:delText>
        </w:r>
      </w:del>
    </w:p>
    <w:p w14:paraId="312A81BD" w14:textId="6D8B933F" w:rsidR="00C67678" w:rsidDel="00E14151" w:rsidRDefault="00C67678" w:rsidP="00E14151">
      <w:pPr>
        <w:pStyle w:val="TOC3"/>
        <w:rPr>
          <w:del w:id="808" w:author="Tom Bergeron" w:date="2022-11-11T09:11:00Z"/>
          <w:rFonts w:asciiTheme="minorHAnsi" w:eastAsiaTheme="minorEastAsia" w:hAnsiTheme="minorHAnsi" w:cstheme="minorBidi"/>
          <w:noProof/>
          <w:sz w:val="22"/>
          <w:szCs w:val="22"/>
        </w:rPr>
      </w:pPr>
      <w:del w:id="809" w:author="Tom Bergeron" w:date="2022-11-11T09:11:00Z">
        <w:r w:rsidRPr="00E14151" w:rsidDel="00E14151">
          <w:rPr>
            <w:rStyle w:val="Hyperlink"/>
            <w:noProof/>
          </w:rPr>
          <w:delText>TC Selection &amp; Label</w:delText>
        </w:r>
        <w:r w:rsidDel="00E14151">
          <w:rPr>
            <w:noProof/>
            <w:webHidden/>
          </w:rPr>
          <w:tab/>
          <w:delText>20</w:delText>
        </w:r>
      </w:del>
    </w:p>
    <w:p w14:paraId="46BFEA7B" w14:textId="279BB5EF" w:rsidR="00C67678" w:rsidDel="00E14151" w:rsidRDefault="00C67678" w:rsidP="00E14151">
      <w:pPr>
        <w:pStyle w:val="TOC3"/>
        <w:rPr>
          <w:del w:id="810" w:author="Tom Bergeron" w:date="2022-11-11T09:11:00Z"/>
          <w:rFonts w:asciiTheme="minorHAnsi" w:eastAsiaTheme="minorEastAsia" w:hAnsiTheme="minorHAnsi" w:cstheme="minorBidi"/>
          <w:noProof/>
          <w:sz w:val="22"/>
          <w:szCs w:val="22"/>
        </w:rPr>
      </w:pPr>
      <w:del w:id="811" w:author="Tom Bergeron" w:date="2022-11-11T09:11:00Z">
        <w:r w:rsidRPr="00E14151" w:rsidDel="00E14151">
          <w:rPr>
            <w:rStyle w:val="Hyperlink"/>
            <w:noProof/>
          </w:rPr>
          <w:delText>Change Specs Name</w:delText>
        </w:r>
        <w:r w:rsidDel="00E14151">
          <w:rPr>
            <w:noProof/>
            <w:webHidden/>
          </w:rPr>
          <w:tab/>
          <w:delText>21</w:delText>
        </w:r>
      </w:del>
    </w:p>
    <w:p w14:paraId="4B9351B7" w14:textId="5F21B4D1" w:rsidR="00C67678" w:rsidDel="00E14151" w:rsidRDefault="00C67678">
      <w:pPr>
        <w:pStyle w:val="TOC2"/>
        <w:tabs>
          <w:tab w:val="right" w:leader="dot" w:pos="8900"/>
        </w:tabs>
        <w:rPr>
          <w:del w:id="812" w:author="Tom Bergeron" w:date="2022-11-11T09:11:00Z"/>
          <w:rFonts w:asciiTheme="minorHAnsi" w:eastAsiaTheme="minorEastAsia" w:hAnsiTheme="minorHAnsi" w:cstheme="minorBidi"/>
          <w:smallCaps w:val="0"/>
          <w:noProof/>
          <w:sz w:val="22"/>
          <w:szCs w:val="22"/>
        </w:rPr>
      </w:pPr>
      <w:del w:id="813" w:author="Tom Bergeron" w:date="2022-11-11T09:11:00Z">
        <w:r w:rsidRPr="00E14151" w:rsidDel="00E14151">
          <w:rPr>
            <w:rStyle w:val="Hyperlink"/>
            <w:noProof/>
          </w:rPr>
          <w:delText>Save Process Window</w:delText>
        </w:r>
        <w:r w:rsidDel="00E14151">
          <w:rPr>
            <w:noProof/>
            <w:webHidden/>
          </w:rPr>
          <w:tab/>
          <w:delText>22</w:delText>
        </w:r>
      </w:del>
    </w:p>
    <w:p w14:paraId="6DB2BBEF" w14:textId="66942591" w:rsidR="00C67678" w:rsidDel="00E14151" w:rsidRDefault="00C67678">
      <w:pPr>
        <w:pStyle w:val="TOC2"/>
        <w:tabs>
          <w:tab w:val="right" w:leader="dot" w:pos="8900"/>
        </w:tabs>
        <w:rPr>
          <w:del w:id="814" w:author="Tom Bergeron" w:date="2022-11-11T09:11:00Z"/>
          <w:rFonts w:asciiTheme="minorHAnsi" w:eastAsiaTheme="minorEastAsia" w:hAnsiTheme="minorHAnsi" w:cstheme="minorBidi"/>
          <w:smallCaps w:val="0"/>
          <w:noProof/>
          <w:sz w:val="22"/>
          <w:szCs w:val="22"/>
        </w:rPr>
      </w:pPr>
      <w:del w:id="815" w:author="Tom Bergeron" w:date="2022-11-11T09:11:00Z">
        <w:r w:rsidRPr="00E14151" w:rsidDel="00E14151">
          <w:rPr>
            <w:rStyle w:val="Hyperlink"/>
            <w:noProof/>
          </w:rPr>
          <w:delText>Import Legacy Process Windows</w:delText>
        </w:r>
        <w:r w:rsidDel="00E14151">
          <w:rPr>
            <w:noProof/>
            <w:webHidden/>
          </w:rPr>
          <w:tab/>
          <w:delText>23</w:delText>
        </w:r>
      </w:del>
    </w:p>
    <w:p w14:paraId="7CE0B396" w14:textId="30E27C13" w:rsidR="00C67678" w:rsidDel="00E14151" w:rsidRDefault="00C67678">
      <w:pPr>
        <w:pStyle w:val="TOC1"/>
        <w:tabs>
          <w:tab w:val="right" w:leader="dot" w:pos="8900"/>
        </w:tabs>
        <w:rPr>
          <w:del w:id="816" w:author="Tom Bergeron" w:date="2022-11-11T09:11:00Z"/>
          <w:rFonts w:asciiTheme="minorHAnsi" w:eastAsiaTheme="minorEastAsia" w:hAnsiTheme="minorHAnsi" w:cstheme="minorBidi"/>
          <w:b w:val="0"/>
          <w:caps w:val="0"/>
          <w:noProof/>
          <w:sz w:val="22"/>
          <w:szCs w:val="22"/>
        </w:rPr>
      </w:pPr>
      <w:del w:id="817" w:author="Tom Bergeron" w:date="2022-11-11T09:11:00Z">
        <w:r w:rsidRPr="00E14151" w:rsidDel="00E14151">
          <w:rPr>
            <w:rStyle w:val="Hyperlink"/>
            <w:noProof/>
          </w:rPr>
          <w:delText>Hardware Status Screen</w:delText>
        </w:r>
        <w:r w:rsidDel="00E14151">
          <w:rPr>
            <w:noProof/>
            <w:webHidden/>
          </w:rPr>
          <w:tab/>
          <w:delText>24</w:delText>
        </w:r>
      </w:del>
    </w:p>
    <w:p w14:paraId="535673C2" w14:textId="55E8C280" w:rsidR="00C67678" w:rsidDel="00E14151" w:rsidRDefault="00C67678">
      <w:pPr>
        <w:pStyle w:val="TOC1"/>
        <w:tabs>
          <w:tab w:val="right" w:leader="dot" w:pos="8900"/>
        </w:tabs>
        <w:rPr>
          <w:del w:id="818" w:author="Tom Bergeron" w:date="2022-11-11T09:11:00Z"/>
          <w:rFonts w:asciiTheme="minorHAnsi" w:eastAsiaTheme="minorEastAsia" w:hAnsiTheme="minorHAnsi" w:cstheme="minorBidi"/>
          <w:b w:val="0"/>
          <w:caps w:val="0"/>
          <w:noProof/>
          <w:sz w:val="22"/>
          <w:szCs w:val="22"/>
        </w:rPr>
      </w:pPr>
      <w:del w:id="819" w:author="Tom Bergeron" w:date="2022-11-11T09:11:00Z">
        <w:r w:rsidRPr="00E14151" w:rsidDel="00E14151">
          <w:rPr>
            <w:rStyle w:val="Hyperlink"/>
            <w:noProof/>
          </w:rPr>
          <w:delText>Run a Profile</w:delText>
        </w:r>
        <w:r w:rsidDel="00E14151">
          <w:rPr>
            <w:noProof/>
            <w:webHidden/>
          </w:rPr>
          <w:tab/>
          <w:delText>25</w:delText>
        </w:r>
      </w:del>
    </w:p>
    <w:p w14:paraId="36A3B377" w14:textId="60D72561" w:rsidR="00C67678" w:rsidDel="00E14151" w:rsidRDefault="00C67678">
      <w:pPr>
        <w:pStyle w:val="TOC2"/>
        <w:tabs>
          <w:tab w:val="right" w:leader="dot" w:pos="8900"/>
        </w:tabs>
        <w:rPr>
          <w:del w:id="820" w:author="Tom Bergeron" w:date="2022-11-11T09:11:00Z"/>
          <w:rFonts w:asciiTheme="minorHAnsi" w:eastAsiaTheme="minorEastAsia" w:hAnsiTheme="minorHAnsi" w:cstheme="minorBidi"/>
          <w:smallCaps w:val="0"/>
          <w:noProof/>
          <w:sz w:val="22"/>
          <w:szCs w:val="22"/>
        </w:rPr>
      </w:pPr>
      <w:del w:id="821" w:author="Tom Bergeron" w:date="2022-11-11T09:11:00Z">
        <w:r w:rsidRPr="00E14151" w:rsidDel="00E14151">
          <w:rPr>
            <w:rStyle w:val="Hyperlink"/>
            <w:noProof/>
          </w:rPr>
          <w:delText>Specify Oven Characteristics</w:delText>
        </w:r>
        <w:r w:rsidDel="00E14151">
          <w:rPr>
            <w:noProof/>
            <w:webHidden/>
          </w:rPr>
          <w:tab/>
          <w:delText>26</w:delText>
        </w:r>
      </w:del>
    </w:p>
    <w:p w14:paraId="4128BBD7" w14:textId="5E85F827" w:rsidR="00C67678" w:rsidDel="00E14151" w:rsidRDefault="00C67678" w:rsidP="00E14151">
      <w:pPr>
        <w:pStyle w:val="TOC3"/>
        <w:rPr>
          <w:del w:id="822" w:author="Tom Bergeron" w:date="2022-11-11T09:11:00Z"/>
          <w:rFonts w:asciiTheme="minorHAnsi" w:eastAsiaTheme="minorEastAsia" w:hAnsiTheme="minorHAnsi" w:cstheme="minorBidi"/>
          <w:noProof/>
          <w:sz w:val="22"/>
          <w:szCs w:val="22"/>
        </w:rPr>
      </w:pPr>
      <w:del w:id="823" w:author="Tom Bergeron" w:date="2022-11-11T09:11:00Z">
        <w:r w:rsidRPr="00E14151" w:rsidDel="00E14151">
          <w:rPr>
            <w:rStyle w:val="Hyperlink"/>
            <w:noProof/>
          </w:rPr>
          <w:delText>Specify An Oven Recipe</w:delText>
        </w:r>
        <w:r w:rsidDel="00E14151">
          <w:rPr>
            <w:noProof/>
            <w:webHidden/>
          </w:rPr>
          <w:tab/>
          <w:delText>27</w:delText>
        </w:r>
      </w:del>
    </w:p>
    <w:p w14:paraId="52BAF841" w14:textId="1F4D7894" w:rsidR="00C67678" w:rsidDel="00E14151" w:rsidRDefault="00C67678">
      <w:pPr>
        <w:pStyle w:val="TOC2"/>
        <w:tabs>
          <w:tab w:val="right" w:leader="dot" w:pos="8900"/>
        </w:tabs>
        <w:rPr>
          <w:del w:id="824" w:author="Tom Bergeron" w:date="2022-11-11T09:11:00Z"/>
          <w:rFonts w:asciiTheme="minorHAnsi" w:eastAsiaTheme="minorEastAsia" w:hAnsiTheme="minorHAnsi" w:cstheme="minorBidi"/>
          <w:smallCaps w:val="0"/>
          <w:noProof/>
          <w:sz w:val="22"/>
          <w:szCs w:val="22"/>
        </w:rPr>
      </w:pPr>
      <w:del w:id="825" w:author="Tom Bergeron" w:date="2022-11-11T09:11:00Z">
        <w:r w:rsidRPr="00E14151" w:rsidDel="00E14151">
          <w:rPr>
            <w:rStyle w:val="Hyperlink"/>
            <w:noProof/>
          </w:rPr>
          <w:delText>Attach Thermocouples</w:delText>
        </w:r>
        <w:r w:rsidDel="00E14151">
          <w:rPr>
            <w:noProof/>
            <w:webHidden/>
          </w:rPr>
          <w:tab/>
          <w:delText>28</w:delText>
        </w:r>
      </w:del>
    </w:p>
    <w:p w14:paraId="69D2A496" w14:textId="6BCE8975" w:rsidR="00C67678" w:rsidDel="00E14151" w:rsidRDefault="00C67678" w:rsidP="00E14151">
      <w:pPr>
        <w:pStyle w:val="TOC3"/>
        <w:rPr>
          <w:del w:id="826" w:author="Tom Bergeron" w:date="2022-11-11T09:11:00Z"/>
          <w:rFonts w:asciiTheme="minorHAnsi" w:eastAsiaTheme="minorEastAsia" w:hAnsiTheme="minorHAnsi" w:cstheme="minorBidi"/>
          <w:noProof/>
          <w:sz w:val="22"/>
          <w:szCs w:val="22"/>
        </w:rPr>
      </w:pPr>
      <w:del w:id="827" w:author="Tom Bergeron" w:date="2022-11-11T09:11:00Z">
        <w:r w:rsidRPr="00E14151" w:rsidDel="00E14151">
          <w:rPr>
            <w:rStyle w:val="Hyperlink"/>
            <w:noProof/>
          </w:rPr>
          <w:delText>Attach the Air TC</w:delText>
        </w:r>
        <w:r w:rsidDel="00E14151">
          <w:rPr>
            <w:noProof/>
            <w:webHidden/>
          </w:rPr>
          <w:tab/>
          <w:delText>28</w:delText>
        </w:r>
      </w:del>
    </w:p>
    <w:p w14:paraId="5100F990" w14:textId="4B670332" w:rsidR="00C67678" w:rsidDel="00E14151" w:rsidRDefault="00C67678" w:rsidP="00E14151">
      <w:pPr>
        <w:pStyle w:val="TOC3"/>
        <w:rPr>
          <w:del w:id="828" w:author="Tom Bergeron" w:date="2022-11-11T09:11:00Z"/>
          <w:rFonts w:asciiTheme="minorHAnsi" w:eastAsiaTheme="minorEastAsia" w:hAnsiTheme="minorHAnsi" w:cstheme="minorBidi"/>
          <w:noProof/>
          <w:sz w:val="22"/>
          <w:szCs w:val="22"/>
        </w:rPr>
      </w:pPr>
      <w:del w:id="829" w:author="Tom Bergeron" w:date="2022-11-11T09:11:00Z">
        <w:r w:rsidRPr="00E14151" w:rsidDel="00E14151">
          <w:rPr>
            <w:rStyle w:val="Hyperlink"/>
            <w:noProof/>
          </w:rPr>
          <w:delText>Attach Standard TCs</w:delText>
        </w:r>
        <w:r w:rsidDel="00E14151">
          <w:rPr>
            <w:noProof/>
            <w:webHidden/>
          </w:rPr>
          <w:tab/>
          <w:delText>28</w:delText>
        </w:r>
      </w:del>
    </w:p>
    <w:p w14:paraId="2D72F8CF" w14:textId="36DFA689" w:rsidR="00C67678" w:rsidDel="00E14151" w:rsidRDefault="00C67678">
      <w:pPr>
        <w:pStyle w:val="TOC2"/>
        <w:tabs>
          <w:tab w:val="right" w:leader="dot" w:pos="8900"/>
        </w:tabs>
        <w:rPr>
          <w:del w:id="830" w:author="Tom Bergeron" w:date="2022-11-11T09:11:00Z"/>
          <w:rFonts w:asciiTheme="minorHAnsi" w:eastAsiaTheme="minorEastAsia" w:hAnsiTheme="minorHAnsi" w:cstheme="minorBidi"/>
          <w:smallCaps w:val="0"/>
          <w:noProof/>
          <w:sz w:val="22"/>
          <w:szCs w:val="22"/>
        </w:rPr>
      </w:pPr>
      <w:del w:id="831" w:author="Tom Bergeron" w:date="2022-11-11T09:11:00Z">
        <w:r w:rsidRPr="00E14151" w:rsidDel="00E14151">
          <w:rPr>
            <w:rStyle w:val="Hyperlink"/>
            <w:noProof/>
          </w:rPr>
          <w:delText>Attach Thermocouples To Semiconductor Wafers</w:delText>
        </w:r>
        <w:r w:rsidDel="00E14151">
          <w:rPr>
            <w:noProof/>
            <w:webHidden/>
          </w:rPr>
          <w:tab/>
          <w:delText>29</w:delText>
        </w:r>
      </w:del>
    </w:p>
    <w:p w14:paraId="2EBFDB77" w14:textId="73A19A24" w:rsidR="00C67678" w:rsidDel="00E14151" w:rsidRDefault="00C67678" w:rsidP="00E14151">
      <w:pPr>
        <w:pStyle w:val="TOC3"/>
        <w:rPr>
          <w:del w:id="832" w:author="Tom Bergeron" w:date="2022-11-11T09:11:00Z"/>
          <w:rFonts w:asciiTheme="minorHAnsi" w:eastAsiaTheme="minorEastAsia" w:hAnsiTheme="minorHAnsi" w:cstheme="minorBidi"/>
          <w:noProof/>
          <w:sz w:val="22"/>
          <w:szCs w:val="22"/>
        </w:rPr>
      </w:pPr>
      <w:del w:id="833" w:author="Tom Bergeron" w:date="2022-11-11T09:11:00Z">
        <w:r w:rsidRPr="00E14151" w:rsidDel="00E14151">
          <w:rPr>
            <w:rStyle w:val="Hyperlink"/>
            <w:noProof/>
          </w:rPr>
          <w:delText>Attach the Air TC:</w:delText>
        </w:r>
        <w:r w:rsidDel="00E14151">
          <w:rPr>
            <w:noProof/>
            <w:webHidden/>
          </w:rPr>
          <w:tab/>
          <w:delText>29</w:delText>
        </w:r>
      </w:del>
    </w:p>
    <w:p w14:paraId="11533BE6" w14:textId="289D3DBD" w:rsidR="00C67678" w:rsidDel="00E14151" w:rsidRDefault="00C67678" w:rsidP="00E14151">
      <w:pPr>
        <w:pStyle w:val="TOC3"/>
        <w:rPr>
          <w:del w:id="834" w:author="Tom Bergeron" w:date="2022-11-11T09:11:00Z"/>
          <w:rFonts w:asciiTheme="minorHAnsi" w:eastAsiaTheme="minorEastAsia" w:hAnsiTheme="minorHAnsi" w:cstheme="minorBidi"/>
          <w:noProof/>
          <w:sz w:val="22"/>
          <w:szCs w:val="22"/>
        </w:rPr>
      </w:pPr>
      <w:del w:id="835" w:author="Tom Bergeron" w:date="2022-11-11T09:11:00Z">
        <w:r w:rsidRPr="00E14151" w:rsidDel="00E14151">
          <w:rPr>
            <w:rStyle w:val="Hyperlink"/>
            <w:noProof/>
          </w:rPr>
          <w:delText>Attach Standard TCs:</w:delText>
        </w:r>
        <w:r w:rsidDel="00E14151">
          <w:rPr>
            <w:noProof/>
            <w:webHidden/>
          </w:rPr>
          <w:tab/>
          <w:delText>29</w:delText>
        </w:r>
      </w:del>
    </w:p>
    <w:p w14:paraId="412DADF6" w14:textId="451B36A1" w:rsidR="00C67678" w:rsidDel="00E14151" w:rsidRDefault="00C67678">
      <w:pPr>
        <w:pStyle w:val="TOC2"/>
        <w:tabs>
          <w:tab w:val="right" w:leader="dot" w:pos="8900"/>
        </w:tabs>
        <w:rPr>
          <w:del w:id="836" w:author="Tom Bergeron" w:date="2022-11-11T09:11:00Z"/>
          <w:rFonts w:asciiTheme="minorHAnsi" w:eastAsiaTheme="minorEastAsia" w:hAnsiTheme="minorHAnsi" w:cstheme="minorBidi"/>
          <w:smallCaps w:val="0"/>
          <w:noProof/>
          <w:sz w:val="22"/>
          <w:szCs w:val="22"/>
        </w:rPr>
      </w:pPr>
      <w:del w:id="837" w:author="Tom Bergeron" w:date="2022-11-11T09:11:00Z">
        <w:r w:rsidRPr="00E14151" w:rsidDel="00E14151">
          <w:rPr>
            <w:rStyle w:val="Hyperlink"/>
            <w:noProof/>
          </w:rPr>
          <w:delText>Select Thermocouples to Start a Profile</w:delText>
        </w:r>
        <w:r w:rsidDel="00E14151">
          <w:rPr>
            <w:noProof/>
            <w:webHidden/>
          </w:rPr>
          <w:tab/>
          <w:delText>30</w:delText>
        </w:r>
      </w:del>
    </w:p>
    <w:p w14:paraId="1077942E" w14:textId="5DAD6641" w:rsidR="00C67678" w:rsidDel="00E14151" w:rsidRDefault="00C67678">
      <w:pPr>
        <w:pStyle w:val="TOC2"/>
        <w:tabs>
          <w:tab w:val="right" w:leader="dot" w:pos="8900"/>
        </w:tabs>
        <w:rPr>
          <w:del w:id="838" w:author="Tom Bergeron" w:date="2022-11-11T09:11:00Z"/>
          <w:rFonts w:asciiTheme="minorHAnsi" w:eastAsiaTheme="minorEastAsia" w:hAnsiTheme="minorHAnsi" w:cstheme="minorBidi"/>
          <w:smallCaps w:val="0"/>
          <w:noProof/>
          <w:sz w:val="22"/>
          <w:szCs w:val="22"/>
        </w:rPr>
      </w:pPr>
      <w:del w:id="839" w:author="Tom Bergeron" w:date="2022-11-11T09:11:00Z">
        <w:r w:rsidRPr="00E14151" w:rsidDel="00E14151">
          <w:rPr>
            <w:rStyle w:val="Hyperlink"/>
            <w:noProof/>
          </w:rPr>
          <w:delText>Start The Profile</w:delText>
        </w:r>
        <w:r w:rsidDel="00E14151">
          <w:rPr>
            <w:noProof/>
            <w:webHidden/>
          </w:rPr>
          <w:tab/>
          <w:delText>31</w:delText>
        </w:r>
      </w:del>
    </w:p>
    <w:p w14:paraId="567C6C12" w14:textId="23643424" w:rsidR="00C67678" w:rsidDel="00E14151" w:rsidRDefault="00C67678" w:rsidP="00E14151">
      <w:pPr>
        <w:pStyle w:val="TOC3"/>
        <w:rPr>
          <w:del w:id="840" w:author="Tom Bergeron" w:date="2022-11-11T09:11:00Z"/>
          <w:rFonts w:asciiTheme="minorHAnsi" w:eastAsiaTheme="minorEastAsia" w:hAnsiTheme="minorHAnsi" w:cstheme="minorBidi"/>
          <w:noProof/>
          <w:sz w:val="22"/>
          <w:szCs w:val="22"/>
        </w:rPr>
      </w:pPr>
      <w:del w:id="841" w:author="Tom Bergeron" w:date="2022-11-11T09:11:00Z">
        <w:r w:rsidRPr="00E14151" w:rsidDel="00E14151">
          <w:rPr>
            <w:rStyle w:val="Hyperlink"/>
            <w:noProof/>
          </w:rPr>
          <w:delText>Trailing Wire Profiling</w:delText>
        </w:r>
        <w:r w:rsidDel="00E14151">
          <w:rPr>
            <w:noProof/>
            <w:webHidden/>
          </w:rPr>
          <w:tab/>
          <w:delText>32</w:delText>
        </w:r>
      </w:del>
    </w:p>
    <w:p w14:paraId="7E4AD3B0" w14:textId="54479161" w:rsidR="00C67678" w:rsidDel="00E14151" w:rsidRDefault="00C67678">
      <w:pPr>
        <w:pStyle w:val="TOC2"/>
        <w:tabs>
          <w:tab w:val="right" w:leader="dot" w:pos="8900"/>
        </w:tabs>
        <w:rPr>
          <w:del w:id="842" w:author="Tom Bergeron" w:date="2022-11-11T09:11:00Z"/>
          <w:rFonts w:asciiTheme="minorHAnsi" w:eastAsiaTheme="minorEastAsia" w:hAnsiTheme="minorHAnsi" w:cstheme="minorBidi"/>
          <w:smallCaps w:val="0"/>
          <w:noProof/>
          <w:sz w:val="22"/>
          <w:szCs w:val="22"/>
        </w:rPr>
      </w:pPr>
      <w:del w:id="843" w:author="Tom Bergeron" w:date="2022-11-11T09:11:00Z">
        <w:r w:rsidRPr="00E14151" w:rsidDel="00E14151">
          <w:rPr>
            <w:rStyle w:val="Hyperlink"/>
            <w:noProof/>
          </w:rPr>
          <w:delText>Live Profile Graph</w:delText>
        </w:r>
        <w:r w:rsidDel="00E14151">
          <w:rPr>
            <w:noProof/>
            <w:webHidden/>
          </w:rPr>
          <w:tab/>
          <w:delText>33</w:delText>
        </w:r>
      </w:del>
    </w:p>
    <w:p w14:paraId="17A80F62" w14:textId="33F4CC8A" w:rsidR="00C67678" w:rsidDel="00E14151" w:rsidRDefault="00C67678" w:rsidP="00E14151">
      <w:pPr>
        <w:pStyle w:val="TOC3"/>
        <w:rPr>
          <w:del w:id="844" w:author="Tom Bergeron" w:date="2022-11-11T09:11:00Z"/>
          <w:rFonts w:asciiTheme="minorHAnsi" w:eastAsiaTheme="minorEastAsia" w:hAnsiTheme="minorHAnsi" w:cstheme="minorBidi"/>
          <w:noProof/>
          <w:sz w:val="22"/>
          <w:szCs w:val="22"/>
        </w:rPr>
      </w:pPr>
      <w:del w:id="845" w:author="Tom Bergeron" w:date="2022-11-11T09:11:00Z">
        <w:r w:rsidRPr="00E14151" w:rsidDel="00E14151">
          <w:rPr>
            <w:rStyle w:val="Hyperlink"/>
            <w:noProof/>
          </w:rPr>
          <w:delText>Profiler Temperature Triggers</w:delText>
        </w:r>
        <w:r w:rsidDel="00E14151">
          <w:rPr>
            <w:noProof/>
            <w:webHidden/>
          </w:rPr>
          <w:tab/>
          <w:delText>34</w:delText>
        </w:r>
      </w:del>
    </w:p>
    <w:p w14:paraId="2562F39A" w14:textId="0BDC9E3C" w:rsidR="00C67678" w:rsidDel="00E14151" w:rsidRDefault="00C67678" w:rsidP="00E14151">
      <w:pPr>
        <w:pStyle w:val="TOC3"/>
        <w:rPr>
          <w:del w:id="846" w:author="Tom Bergeron" w:date="2022-11-11T09:11:00Z"/>
          <w:rFonts w:asciiTheme="minorHAnsi" w:eastAsiaTheme="minorEastAsia" w:hAnsiTheme="minorHAnsi" w:cstheme="minorBidi"/>
          <w:noProof/>
          <w:sz w:val="22"/>
          <w:szCs w:val="22"/>
        </w:rPr>
      </w:pPr>
      <w:del w:id="847" w:author="Tom Bergeron" w:date="2022-11-11T09:11:00Z">
        <w:r w:rsidRPr="00E14151" w:rsidDel="00E14151">
          <w:rPr>
            <w:rStyle w:val="Hyperlink"/>
            <w:noProof/>
          </w:rPr>
          <w:delText>Change the Profiler Temperature Trigger Settings</w:delText>
        </w:r>
        <w:r w:rsidDel="00E14151">
          <w:rPr>
            <w:noProof/>
            <w:webHidden/>
          </w:rPr>
          <w:tab/>
          <w:delText>34</w:delText>
        </w:r>
      </w:del>
    </w:p>
    <w:p w14:paraId="60281BFB" w14:textId="5CD65AB3" w:rsidR="00C67678" w:rsidDel="00E14151" w:rsidRDefault="00C67678" w:rsidP="00E14151">
      <w:pPr>
        <w:pStyle w:val="TOC3"/>
        <w:rPr>
          <w:del w:id="848" w:author="Tom Bergeron" w:date="2022-11-11T09:11:00Z"/>
          <w:rFonts w:asciiTheme="minorHAnsi" w:eastAsiaTheme="minorEastAsia" w:hAnsiTheme="minorHAnsi" w:cstheme="minorBidi"/>
          <w:noProof/>
          <w:sz w:val="22"/>
          <w:szCs w:val="22"/>
        </w:rPr>
      </w:pPr>
      <w:del w:id="849" w:author="Tom Bergeron" w:date="2022-11-11T09:11:00Z">
        <w:r w:rsidRPr="00E14151" w:rsidDel="00E14151">
          <w:rPr>
            <w:rStyle w:val="Hyperlink"/>
            <w:noProof/>
          </w:rPr>
          <w:delText>Profile Retransmission</w:delText>
        </w:r>
        <w:r w:rsidDel="00E14151">
          <w:rPr>
            <w:noProof/>
            <w:webHidden/>
          </w:rPr>
          <w:tab/>
          <w:delText>35</w:delText>
        </w:r>
      </w:del>
    </w:p>
    <w:p w14:paraId="7DC65F7F" w14:textId="2C7ABFD0" w:rsidR="00C67678" w:rsidDel="00E14151" w:rsidRDefault="00C67678">
      <w:pPr>
        <w:pStyle w:val="TOC2"/>
        <w:tabs>
          <w:tab w:val="right" w:leader="dot" w:pos="8900"/>
        </w:tabs>
        <w:rPr>
          <w:del w:id="850" w:author="Tom Bergeron" w:date="2022-11-11T09:11:00Z"/>
          <w:rFonts w:asciiTheme="minorHAnsi" w:eastAsiaTheme="minorEastAsia" w:hAnsiTheme="minorHAnsi" w:cstheme="minorBidi"/>
          <w:smallCaps w:val="0"/>
          <w:noProof/>
          <w:sz w:val="22"/>
          <w:szCs w:val="22"/>
        </w:rPr>
      </w:pPr>
      <w:del w:id="851" w:author="Tom Bergeron" w:date="2022-11-11T09:11:00Z">
        <w:r w:rsidRPr="00E14151" w:rsidDel="00E14151">
          <w:rPr>
            <w:rStyle w:val="Hyperlink"/>
            <w:noProof/>
          </w:rPr>
          <w:delText>View the Profile and Statistics</w:delText>
        </w:r>
        <w:r w:rsidDel="00E14151">
          <w:rPr>
            <w:noProof/>
            <w:webHidden/>
          </w:rPr>
          <w:tab/>
          <w:delText>36</w:delText>
        </w:r>
      </w:del>
    </w:p>
    <w:p w14:paraId="3E4A79E2" w14:textId="604FD598" w:rsidR="00C67678" w:rsidDel="00E14151" w:rsidRDefault="00C67678" w:rsidP="00E14151">
      <w:pPr>
        <w:pStyle w:val="TOC3"/>
        <w:rPr>
          <w:del w:id="852" w:author="Tom Bergeron" w:date="2022-11-11T09:11:00Z"/>
          <w:rFonts w:asciiTheme="minorHAnsi" w:eastAsiaTheme="minorEastAsia" w:hAnsiTheme="minorHAnsi" w:cstheme="minorBidi"/>
          <w:noProof/>
          <w:sz w:val="22"/>
          <w:szCs w:val="22"/>
        </w:rPr>
      </w:pPr>
      <w:del w:id="853" w:author="Tom Bergeron" w:date="2022-11-11T09:11:00Z">
        <w:r w:rsidRPr="00E14151" w:rsidDel="00E14151">
          <w:rPr>
            <w:rStyle w:val="Hyperlink"/>
            <w:noProof/>
          </w:rPr>
          <w:delText>General Tab</w:delText>
        </w:r>
        <w:r w:rsidDel="00E14151">
          <w:rPr>
            <w:noProof/>
            <w:webHidden/>
          </w:rPr>
          <w:tab/>
          <w:delText>36</w:delText>
        </w:r>
      </w:del>
    </w:p>
    <w:p w14:paraId="4A32988F" w14:textId="700D0D47" w:rsidR="00C67678" w:rsidDel="00E14151" w:rsidRDefault="00C67678" w:rsidP="00E14151">
      <w:pPr>
        <w:pStyle w:val="TOC3"/>
        <w:rPr>
          <w:del w:id="854" w:author="Tom Bergeron" w:date="2022-11-11T09:11:00Z"/>
          <w:rFonts w:asciiTheme="minorHAnsi" w:eastAsiaTheme="minorEastAsia" w:hAnsiTheme="minorHAnsi" w:cstheme="minorBidi"/>
          <w:noProof/>
          <w:sz w:val="22"/>
          <w:szCs w:val="22"/>
        </w:rPr>
      </w:pPr>
      <w:del w:id="855" w:author="Tom Bergeron" w:date="2022-11-11T09:11:00Z">
        <w:r w:rsidRPr="00E14151" w:rsidDel="00E14151">
          <w:rPr>
            <w:rStyle w:val="Hyperlink"/>
            <w:noProof/>
          </w:rPr>
          <w:delText>The Graph Controller</w:delText>
        </w:r>
        <w:r w:rsidDel="00E14151">
          <w:rPr>
            <w:noProof/>
            <w:webHidden/>
          </w:rPr>
          <w:tab/>
          <w:delText>37</w:delText>
        </w:r>
      </w:del>
    </w:p>
    <w:p w14:paraId="12138E67" w14:textId="10DAB9C4" w:rsidR="00C67678" w:rsidDel="00E14151" w:rsidRDefault="00C67678" w:rsidP="00E14151">
      <w:pPr>
        <w:pStyle w:val="TOC3"/>
        <w:rPr>
          <w:del w:id="856" w:author="Tom Bergeron" w:date="2022-11-11T09:11:00Z"/>
          <w:rFonts w:asciiTheme="minorHAnsi" w:eastAsiaTheme="minorEastAsia" w:hAnsiTheme="minorHAnsi" w:cstheme="minorBidi"/>
          <w:noProof/>
          <w:sz w:val="22"/>
          <w:szCs w:val="22"/>
        </w:rPr>
      </w:pPr>
      <w:del w:id="857" w:author="Tom Bergeron" w:date="2022-11-11T09:11:00Z">
        <w:r w:rsidRPr="00E14151" w:rsidDel="00E14151">
          <w:rPr>
            <w:rStyle w:val="Hyperlink"/>
            <w:noProof/>
          </w:rPr>
          <w:delText>Graph Option Menu</w:delText>
        </w:r>
        <w:r w:rsidDel="00E14151">
          <w:rPr>
            <w:noProof/>
            <w:webHidden/>
          </w:rPr>
          <w:tab/>
          <w:delText>38</w:delText>
        </w:r>
      </w:del>
    </w:p>
    <w:p w14:paraId="134AC0D7" w14:textId="0E3C2535" w:rsidR="00C67678" w:rsidDel="00E14151" w:rsidRDefault="00C67678" w:rsidP="00E14151">
      <w:pPr>
        <w:pStyle w:val="TOC3"/>
        <w:rPr>
          <w:del w:id="858" w:author="Tom Bergeron" w:date="2022-11-11T09:11:00Z"/>
          <w:rFonts w:asciiTheme="minorHAnsi" w:eastAsiaTheme="minorEastAsia" w:hAnsiTheme="minorHAnsi" w:cstheme="minorBidi"/>
          <w:noProof/>
          <w:sz w:val="22"/>
          <w:szCs w:val="22"/>
        </w:rPr>
      </w:pPr>
      <w:del w:id="859" w:author="Tom Bergeron" w:date="2022-11-11T09:11:00Z">
        <w:r w:rsidRPr="00E14151" w:rsidDel="00E14151">
          <w:rPr>
            <w:rStyle w:val="Hyperlink"/>
            <w:noProof/>
          </w:rPr>
          <w:delText>Profile Screen Buttons</w:delText>
        </w:r>
        <w:r w:rsidDel="00E14151">
          <w:rPr>
            <w:noProof/>
            <w:webHidden/>
          </w:rPr>
          <w:tab/>
          <w:delText>40</w:delText>
        </w:r>
      </w:del>
    </w:p>
    <w:p w14:paraId="35D4AD28" w14:textId="418F5D74" w:rsidR="00C67678" w:rsidDel="00E14151" w:rsidRDefault="00C67678" w:rsidP="00E14151">
      <w:pPr>
        <w:pStyle w:val="TOC3"/>
        <w:rPr>
          <w:del w:id="860" w:author="Tom Bergeron" w:date="2022-11-11T09:11:00Z"/>
          <w:rFonts w:asciiTheme="minorHAnsi" w:eastAsiaTheme="minorEastAsia" w:hAnsiTheme="minorHAnsi" w:cstheme="minorBidi"/>
          <w:noProof/>
          <w:sz w:val="22"/>
          <w:szCs w:val="22"/>
        </w:rPr>
      </w:pPr>
      <w:del w:id="861" w:author="Tom Bergeron" w:date="2022-11-11T09:11:00Z">
        <w:r w:rsidRPr="00E14151" w:rsidDel="00E14151">
          <w:rPr>
            <w:rStyle w:val="Hyperlink"/>
            <w:noProof/>
          </w:rPr>
          <w:delText>Exit The Graph Screen</w:delText>
        </w:r>
        <w:r w:rsidDel="00E14151">
          <w:rPr>
            <w:noProof/>
            <w:webHidden/>
          </w:rPr>
          <w:tab/>
          <w:delText>41</w:delText>
        </w:r>
      </w:del>
    </w:p>
    <w:p w14:paraId="3B03A216" w14:textId="20075B12" w:rsidR="00C67678" w:rsidDel="00E14151" w:rsidRDefault="00C67678" w:rsidP="00E14151">
      <w:pPr>
        <w:pStyle w:val="TOC3"/>
        <w:rPr>
          <w:del w:id="862" w:author="Tom Bergeron" w:date="2022-11-11T09:11:00Z"/>
          <w:rFonts w:asciiTheme="minorHAnsi" w:eastAsiaTheme="minorEastAsia" w:hAnsiTheme="minorHAnsi" w:cstheme="minorBidi"/>
          <w:noProof/>
          <w:sz w:val="22"/>
          <w:szCs w:val="22"/>
        </w:rPr>
      </w:pPr>
      <w:del w:id="863" w:author="Tom Bergeron" w:date="2022-11-11T09:11:00Z">
        <w:r w:rsidRPr="00E14151" w:rsidDel="00E14151">
          <w:rPr>
            <w:rStyle w:val="Hyperlink"/>
            <w:noProof/>
          </w:rPr>
          <w:delText>Description Tab</w:delText>
        </w:r>
        <w:r w:rsidDel="00E14151">
          <w:rPr>
            <w:noProof/>
            <w:webHidden/>
          </w:rPr>
          <w:tab/>
          <w:delText>43</w:delText>
        </w:r>
      </w:del>
    </w:p>
    <w:p w14:paraId="156DF592" w14:textId="185111C5" w:rsidR="00C67678" w:rsidDel="00E14151" w:rsidRDefault="00C67678">
      <w:pPr>
        <w:pStyle w:val="TOC2"/>
        <w:tabs>
          <w:tab w:val="right" w:leader="dot" w:pos="8900"/>
        </w:tabs>
        <w:rPr>
          <w:del w:id="864" w:author="Tom Bergeron" w:date="2022-11-11T09:11:00Z"/>
          <w:rFonts w:asciiTheme="minorHAnsi" w:eastAsiaTheme="minorEastAsia" w:hAnsiTheme="minorHAnsi" w:cstheme="minorBidi"/>
          <w:smallCaps w:val="0"/>
          <w:noProof/>
          <w:sz w:val="22"/>
          <w:szCs w:val="22"/>
        </w:rPr>
      </w:pPr>
      <w:del w:id="865" w:author="Tom Bergeron" w:date="2022-11-11T09:11:00Z">
        <w:r w:rsidRPr="00E14151" w:rsidDel="00E14151">
          <w:rPr>
            <w:rStyle w:val="Hyperlink"/>
            <w:noProof/>
          </w:rPr>
          <w:delText>Manual Profile Prediction</w:delText>
        </w:r>
        <w:r w:rsidDel="00E14151">
          <w:rPr>
            <w:noProof/>
            <w:webHidden/>
          </w:rPr>
          <w:tab/>
          <w:delText>44</w:delText>
        </w:r>
      </w:del>
    </w:p>
    <w:p w14:paraId="367291C5" w14:textId="2639BF78" w:rsidR="00C67678" w:rsidDel="00E14151" w:rsidRDefault="00C67678" w:rsidP="00E14151">
      <w:pPr>
        <w:pStyle w:val="TOC3"/>
        <w:rPr>
          <w:del w:id="866" w:author="Tom Bergeron" w:date="2022-11-11T09:11:00Z"/>
          <w:rFonts w:asciiTheme="minorHAnsi" w:eastAsiaTheme="minorEastAsia" w:hAnsiTheme="minorHAnsi" w:cstheme="minorBidi"/>
          <w:noProof/>
          <w:sz w:val="22"/>
          <w:szCs w:val="22"/>
        </w:rPr>
      </w:pPr>
      <w:del w:id="867" w:author="Tom Bergeron" w:date="2022-11-11T09:11:00Z">
        <w:r w:rsidRPr="00E14151" w:rsidDel="00E14151">
          <w:rPr>
            <w:rStyle w:val="Hyperlink"/>
            <w:noProof/>
          </w:rPr>
          <w:delText>Predict Changes</w:delText>
        </w:r>
        <w:r w:rsidDel="00E14151">
          <w:rPr>
            <w:noProof/>
            <w:webHidden/>
          </w:rPr>
          <w:tab/>
          <w:delText>44</w:delText>
        </w:r>
      </w:del>
    </w:p>
    <w:p w14:paraId="644F0117" w14:textId="40D7B5A2" w:rsidR="00C67678" w:rsidDel="00E14151" w:rsidRDefault="00C67678">
      <w:pPr>
        <w:pStyle w:val="TOC2"/>
        <w:tabs>
          <w:tab w:val="right" w:leader="dot" w:pos="8900"/>
        </w:tabs>
        <w:rPr>
          <w:del w:id="868" w:author="Tom Bergeron" w:date="2022-11-11T09:11:00Z"/>
          <w:rFonts w:asciiTheme="minorHAnsi" w:eastAsiaTheme="minorEastAsia" w:hAnsiTheme="minorHAnsi" w:cstheme="minorBidi"/>
          <w:smallCaps w:val="0"/>
          <w:noProof/>
          <w:sz w:val="22"/>
          <w:szCs w:val="22"/>
        </w:rPr>
      </w:pPr>
      <w:del w:id="869" w:author="Tom Bergeron" w:date="2022-11-11T09:11:00Z">
        <w:r w:rsidRPr="00E14151" w:rsidDel="00E14151">
          <w:rPr>
            <w:rStyle w:val="Hyperlink"/>
            <w:noProof/>
          </w:rPr>
          <w:delText>Set Different Top and Bottom Set Point Temperatures</w:delText>
        </w:r>
        <w:r w:rsidDel="00E14151">
          <w:rPr>
            <w:noProof/>
            <w:webHidden/>
          </w:rPr>
          <w:tab/>
          <w:delText>45</w:delText>
        </w:r>
      </w:del>
    </w:p>
    <w:p w14:paraId="45E9B6FB" w14:textId="77956904" w:rsidR="00C67678" w:rsidDel="00E14151" w:rsidRDefault="00C67678" w:rsidP="00E14151">
      <w:pPr>
        <w:pStyle w:val="TOC3"/>
        <w:rPr>
          <w:del w:id="870" w:author="Tom Bergeron" w:date="2022-11-11T09:11:00Z"/>
          <w:rFonts w:asciiTheme="minorHAnsi" w:eastAsiaTheme="minorEastAsia" w:hAnsiTheme="minorHAnsi" w:cstheme="minorBidi"/>
          <w:noProof/>
          <w:sz w:val="22"/>
          <w:szCs w:val="22"/>
        </w:rPr>
      </w:pPr>
      <w:del w:id="871" w:author="Tom Bergeron" w:date="2022-11-11T09:11:00Z">
        <w:r w:rsidRPr="00E14151" w:rsidDel="00E14151">
          <w:rPr>
            <w:rStyle w:val="Hyperlink"/>
            <w:noProof/>
          </w:rPr>
          <w:delText>Profile Graph Display</w:delText>
        </w:r>
        <w:r w:rsidDel="00E14151">
          <w:rPr>
            <w:noProof/>
            <w:webHidden/>
          </w:rPr>
          <w:tab/>
          <w:delText>46</w:delText>
        </w:r>
      </w:del>
    </w:p>
    <w:p w14:paraId="321D9D0B" w14:textId="6679A4DD" w:rsidR="00C67678" w:rsidDel="00E14151" w:rsidRDefault="00C67678" w:rsidP="00E14151">
      <w:pPr>
        <w:pStyle w:val="TOC3"/>
        <w:rPr>
          <w:del w:id="872" w:author="Tom Bergeron" w:date="2022-11-11T09:11:00Z"/>
          <w:rFonts w:asciiTheme="minorHAnsi" w:eastAsiaTheme="minorEastAsia" w:hAnsiTheme="minorHAnsi" w:cstheme="minorBidi"/>
          <w:noProof/>
          <w:sz w:val="22"/>
          <w:szCs w:val="22"/>
        </w:rPr>
      </w:pPr>
      <w:del w:id="873" w:author="Tom Bergeron" w:date="2022-11-11T09:11:00Z">
        <w:r w:rsidRPr="00E14151" w:rsidDel="00E14151">
          <w:rPr>
            <w:rStyle w:val="Hyperlink"/>
            <w:noProof/>
          </w:rPr>
          <w:delText>Exit the Graph Screen</w:delText>
        </w:r>
        <w:r w:rsidDel="00E14151">
          <w:rPr>
            <w:noProof/>
            <w:webHidden/>
          </w:rPr>
          <w:tab/>
          <w:delText>47</w:delText>
        </w:r>
      </w:del>
    </w:p>
    <w:p w14:paraId="351E6B04" w14:textId="6C6C14F8" w:rsidR="00C67678" w:rsidDel="00E14151" w:rsidRDefault="00C67678">
      <w:pPr>
        <w:pStyle w:val="TOC1"/>
        <w:tabs>
          <w:tab w:val="right" w:leader="dot" w:pos="8900"/>
        </w:tabs>
        <w:rPr>
          <w:del w:id="874" w:author="Tom Bergeron" w:date="2022-11-11T09:11:00Z"/>
          <w:rFonts w:asciiTheme="minorHAnsi" w:eastAsiaTheme="minorEastAsia" w:hAnsiTheme="minorHAnsi" w:cstheme="minorBidi"/>
          <w:b w:val="0"/>
          <w:caps w:val="0"/>
          <w:noProof/>
          <w:sz w:val="22"/>
          <w:szCs w:val="22"/>
        </w:rPr>
      </w:pPr>
      <w:del w:id="875" w:author="Tom Bergeron" w:date="2022-11-11T09:11:00Z">
        <w:r w:rsidRPr="00E14151" w:rsidDel="00E14151">
          <w:rPr>
            <w:rStyle w:val="Hyperlink"/>
            <w:noProof/>
          </w:rPr>
          <w:delText>Profile Explorer</w:delText>
        </w:r>
        <w:r w:rsidDel="00E14151">
          <w:rPr>
            <w:noProof/>
            <w:webHidden/>
          </w:rPr>
          <w:tab/>
          <w:delText>49</w:delText>
        </w:r>
      </w:del>
    </w:p>
    <w:p w14:paraId="6AFC3EE2" w14:textId="23E489E5" w:rsidR="00C67678" w:rsidDel="00E14151" w:rsidRDefault="00C67678">
      <w:pPr>
        <w:pStyle w:val="TOC2"/>
        <w:tabs>
          <w:tab w:val="right" w:leader="dot" w:pos="8900"/>
        </w:tabs>
        <w:rPr>
          <w:del w:id="876" w:author="Tom Bergeron" w:date="2022-11-11T09:11:00Z"/>
          <w:rFonts w:asciiTheme="minorHAnsi" w:eastAsiaTheme="minorEastAsia" w:hAnsiTheme="minorHAnsi" w:cstheme="minorBidi"/>
          <w:smallCaps w:val="0"/>
          <w:noProof/>
          <w:sz w:val="22"/>
          <w:szCs w:val="22"/>
        </w:rPr>
      </w:pPr>
      <w:del w:id="877" w:author="Tom Bergeron" w:date="2022-11-11T09:11:00Z">
        <w:r w:rsidRPr="00E14151" w:rsidDel="00E14151">
          <w:rPr>
            <w:rStyle w:val="Hyperlink"/>
            <w:noProof/>
          </w:rPr>
          <w:delText>Browse for Historical Data</w:delText>
        </w:r>
        <w:r w:rsidDel="00E14151">
          <w:rPr>
            <w:noProof/>
            <w:webHidden/>
          </w:rPr>
          <w:tab/>
          <w:delText>50</w:delText>
        </w:r>
      </w:del>
    </w:p>
    <w:p w14:paraId="6A055A69" w14:textId="4C8270FE" w:rsidR="00C67678" w:rsidDel="00E14151" w:rsidRDefault="00C67678">
      <w:pPr>
        <w:pStyle w:val="TOC2"/>
        <w:tabs>
          <w:tab w:val="right" w:leader="dot" w:pos="8900"/>
        </w:tabs>
        <w:rPr>
          <w:del w:id="878" w:author="Tom Bergeron" w:date="2022-11-11T09:11:00Z"/>
          <w:rFonts w:asciiTheme="minorHAnsi" w:eastAsiaTheme="minorEastAsia" w:hAnsiTheme="minorHAnsi" w:cstheme="minorBidi"/>
          <w:smallCaps w:val="0"/>
          <w:noProof/>
          <w:sz w:val="22"/>
          <w:szCs w:val="22"/>
        </w:rPr>
      </w:pPr>
      <w:del w:id="879" w:author="Tom Bergeron" w:date="2022-11-11T09:11:00Z">
        <w:r w:rsidRPr="00E14151" w:rsidDel="00E14151">
          <w:rPr>
            <w:rStyle w:val="Hyperlink"/>
            <w:noProof/>
          </w:rPr>
          <w:delText>View Historical Data Over a Network (History Mode)</w:delText>
        </w:r>
        <w:r w:rsidDel="00E14151">
          <w:rPr>
            <w:noProof/>
            <w:webHidden/>
          </w:rPr>
          <w:tab/>
          <w:delText>50</w:delText>
        </w:r>
      </w:del>
    </w:p>
    <w:p w14:paraId="6A6A6727" w14:textId="49761C0C" w:rsidR="00C67678" w:rsidDel="00E14151" w:rsidRDefault="00C67678" w:rsidP="00E14151">
      <w:pPr>
        <w:pStyle w:val="TOC3"/>
        <w:rPr>
          <w:del w:id="880" w:author="Tom Bergeron" w:date="2022-11-11T09:11:00Z"/>
          <w:rFonts w:asciiTheme="minorHAnsi" w:eastAsiaTheme="minorEastAsia" w:hAnsiTheme="minorHAnsi" w:cstheme="minorBidi"/>
          <w:noProof/>
          <w:sz w:val="22"/>
          <w:szCs w:val="22"/>
        </w:rPr>
      </w:pPr>
      <w:del w:id="881" w:author="Tom Bergeron" w:date="2022-11-11T09:11:00Z">
        <w:r w:rsidRPr="00E14151" w:rsidDel="00E14151">
          <w:rPr>
            <w:rStyle w:val="Hyperlink"/>
            <w:noProof/>
          </w:rPr>
          <w:delText>Profile Explorer Buttons</w:delText>
        </w:r>
        <w:r w:rsidDel="00E14151">
          <w:rPr>
            <w:noProof/>
            <w:webHidden/>
          </w:rPr>
          <w:tab/>
          <w:delText>51</w:delText>
        </w:r>
      </w:del>
    </w:p>
    <w:p w14:paraId="0F042A6C" w14:textId="29491CCC" w:rsidR="00C67678" w:rsidDel="00E14151" w:rsidRDefault="00C67678" w:rsidP="00E14151">
      <w:pPr>
        <w:pStyle w:val="TOC3"/>
        <w:rPr>
          <w:del w:id="882" w:author="Tom Bergeron" w:date="2022-11-11T09:11:00Z"/>
          <w:rFonts w:asciiTheme="minorHAnsi" w:eastAsiaTheme="minorEastAsia" w:hAnsiTheme="minorHAnsi" w:cstheme="minorBidi"/>
          <w:noProof/>
          <w:sz w:val="22"/>
          <w:szCs w:val="22"/>
        </w:rPr>
      </w:pPr>
      <w:del w:id="883" w:author="Tom Bergeron" w:date="2022-11-11T09:11:00Z">
        <w:r w:rsidRPr="00E14151" w:rsidDel="00E14151">
          <w:rPr>
            <w:rStyle w:val="Hyperlink"/>
            <w:noProof/>
          </w:rPr>
          <w:delText>Profile Explorer Checkboxes</w:delText>
        </w:r>
        <w:r w:rsidDel="00E14151">
          <w:rPr>
            <w:noProof/>
            <w:webHidden/>
          </w:rPr>
          <w:tab/>
          <w:delText>51</w:delText>
        </w:r>
      </w:del>
    </w:p>
    <w:p w14:paraId="2DDC3040" w14:textId="43C48DD5" w:rsidR="00C67678" w:rsidDel="00E14151" w:rsidRDefault="00C67678">
      <w:pPr>
        <w:pStyle w:val="TOC2"/>
        <w:tabs>
          <w:tab w:val="right" w:leader="dot" w:pos="8900"/>
        </w:tabs>
        <w:rPr>
          <w:del w:id="884" w:author="Tom Bergeron" w:date="2022-11-11T09:11:00Z"/>
          <w:rFonts w:asciiTheme="minorHAnsi" w:eastAsiaTheme="minorEastAsia" w:hAnsiTheme="minorHAnsi" w:cstheme="minorBidi"/>
          <w:smallCaps w:val="0"/>
          <w:noProof/>
          <w:sz w:val="22"/>
          <w:szCs w:val="22"/>
        </w:rPr>
      </w:pPr>
      <w:del w:id="885" w:author="Tom Bergeron" w:date="2022-11-11T09:11:00Z">
        <w:r w:rsidRPr="00E14151" w:rsidDel="00E14151">
          <w:rPr>
            <w:rStyle w:val="Hyperlink"/>
            <w:noProof/>
          </w:rPr>
          <w:delText>Profile Explorer – Virtual Profiling</w:delText>
        </w:r>
        <w:r w:rsidDel="00E14151">
          <w:rPr>
            <w:noProof/>
            <w:webHidden/>
          </w:rPr>
          <w:tab/>
          <w:delText>52</w:delText>
        </w:r>
      </w:del>
    </w:p>
    <w:p w14:paraId="7333D7DF" w14:textId="4E82D738" w:rsidR="00C67678" w:rsidDel="00E14151" w:rsidRDefault="00C67678" w:rsidP="00E14151">
      <w:pPr>
        <w:pStyle w:val="TOC3"/>
        <w:rPr>
          <w:del w:id="886" w:author="Tom Bergeron" w:date="2022-11-11T09:11:00Z"/>
          <w:rFonts w:asciiTheme="minorHAnsi" w:eastAsiaTheme="minorEastAsia" w:hAnsiTheme="minorHAnsi" w:cstheme="minorBidi"/>
          <w:noProof/>
          <w:sz w:val="22"/>
          <w:szCs w:val="22"/>
        </w:rPr>
      </w:pPr>
      <w:del w:id="887" w:author="Tom Bergeron" w:date="2022-11-11T09:11:00Z">
        <w:r w:rsidRPr="00E14151" w:rsidDel="00E14151">
          <w:rPr>
            <w:rStyle w:val="Hyperlink"/>
            <w:noProof/>
          </w:rPr>
          <w:delText>View Virtual Profile Data</w:delText>
        </w:r>
        <w:r w:rsidDel="00E14151">
          <w:rPr>
            <w:noProof/>
            <w:webHidden/>
          </w:rPr>
          <w:tab/>
          <w:delText>52</w:delText>
        </w:r>
      </w:del>
    </w:p>
    <w:p w14:paraId="26ED70F0" w14:textId="66CA37EB" w:rsidR="00C67678" w:rsidDel="00E14151" w:rsidRDefault="00C67678" w:rsidP="00E14151">
      <w:pPr>
        <w:pStyle w:val="TOC3"/>
        <w:rPr>
          <w:del w:id="888" w:author="Tom Bergeron" w:date="2022-11-11T09:11:00Z"/>
          <w:rFonts w:asciiTheme="minorHAnsi" w:eastAsiaTheme="minorEastAsia" w:hAnsiTheme="minorHAnsi" w:cstheme="minorBidi"/>
          <w:noProof/>
          <w:sz w:val="22"/>
          <w:szCs w:val="22"/>
        </w:rPr>
      </w:pPr>
      <w:del w:id="889" w:author="Tom Bergeron" w:date="2022-11-11T09:11:00Z">
        <w:r w:rsidRPr="00E14151" w:rsidDel="00E14151">
          <w:rPr>
            <w:rStyle w:val="Hyperlink"/>
            <w:noProof/>
          </w:rPr>
          <w:delText>Profile Explorer Event Icons</w:delText>
        </w:r>
        <w:r w:rsidDel="00E14151">
          <w:rPr>
            <w:noProof/>
            <w:webHidden/>
          </w:rPr>
          <w:tab/>
          <w:delText>52</w:delText>
        </w:r>
      </w:del>
    </w:p>
    <w:p w14:paraId="7E126274" w14:textId="7324A42C" w:rsidR="00C67678" w:rsidDel="00E14151" w:rsidRDefault="00C67678" w:rsidP="00E14151">
      <w:pPr>
        <w:pStyle w:val="TOC3"/>
        <w:rPr>
          <w:del w:id="890" w:author="Tom Bergeron" w:date="2022-11-11T09:11:00Z"/>
          <w:rFonts w:asciiTheme="minorHAnsi" w:eastAsiaTheme="minorEastAsia" w:hAnsiTheme="minorHAnsi" w:cstheme="minorBidi"/>
          <w:noProof/>
          <w:sz w:val="22"/>
          <w:szCs w:val="22"/>
        </w:rPr>
      </w:pPr>
      <w:del w:id="891" w:author="Tom Bergeron" w:date="2022-11-11T09:11:00Z">
        <w:r w:rsidRPr="00E14151" w:rsidDel="00E14151">
          <w:rPr>
            <w:rStyle w:val="Hyperlink"/>
            <w:noProof/>
          </w:rPr>
          <w:delText>Virtual Profile Event Icons</w:delText>
        </w:r>
        <w:r w:rsidDel="00E14151">
          <w:rPr>
            <w:noProof/>
            <w:webHidden/>
          </w:rPr>
          <w:tab/>
          <w:delText>53</w:delText>
        </w:r>
      </w:del>
    </w:p>
    <w:p w14:paraId="2257EFFB" w14:textId="7D09CB88" w:rsidR="00C67678" w:rsidDel="00E14151" w:rsidRDefault="00C67678">
      <w:pPr>
        <w:pStyle w:val="TOC2"/>
        <w:tabs>
          <w:tab w:val="right" w:leader="dot" w:pos="8900"/>
        </w:tabs>
        <w:rPr>
          <w:del w:id="892" w:author="Tom Bergeron" w:date="2022-11-11T09:11:00Z"/>
          <w:rFonts w:asciiTheme="minorHAnsi" w:eastAsiaTheme="minorEastAsia" w:hAnsiTheme="minorHAnsi" w:cstheme="minorBidi"/>
          <w:smallCaps w:val="0"/>
          <w:noProof/>
          <w:sz w:val="22"/>
          <w:szCs w:val="22"/>
        </w:rPr>
      </w:pPr>
      <w:del w:id="893" w:author="Tom Bergeron" w:date="2022-11-11T09:11:00Z">
        <w:r w:rsidRPr="00E14151" w:rsidDel="00E14151">
          <w:rPr>
            <w:rStyle w:val="Hyperlink"/>
            <w:noProof/>
          </w:rPr>
          <w:delText>Access History Data Backup Files</w:delText>
        </w:r>
        <w:r w:rsidDel="00E14151">
          <w:rPr>
            <w:noProof/>
            <w:webHidden/>
          </w:rPr>
          <w:tab/>
          <w:delText>54</w:delText>
        </w:r>
      </w:del>
    </w:p>
    <w:p w14:paraId="229E4322" w14:textId="7CAE9757" w:rsidR="00C67678" w:rsidDel="00E14151" w:rsidRDefault="00C67678">
      <w:pPr>
        <w:pStyle w:val="TOC2"/>
        <w:tabs>
          <w:tab w:val="right" w:leader="dot" w:pos="8900"/>
        </w:tabs>
        <w:rPr>
          <w:del w:id="894" w:author="Tom Bergeron" w:date="2022-11-11T09:11:00Z"/>
          <w:rFonts w:asciiTheme="minorHAnsi" w:eastAsiaTheme="minorEastAsia" w:hAnsiTheme="minorHAnsi" w:cstheme="minorBidi"/>
          <w:smallCaps w:val="0"/>
          <w:noProof/>
          <w:sz w:val="22"/>
          <w:szCs w:val="22"/>
        </w:rPr>
      </w:pPr>
      <w:del w:id="895" w:author="Tom Bergeron" w:date="2022-11-11T09:11:00Z">
        <w:r w:rsidRPr="00E14151" w:rsidDel="00E14151">
          <w:rPr>
            <w:rStyle w:val="Hyperlink"/>
            <w:noProof/>
          </w:rPr>
          <w:delText>Insert Data Files from an Outside Source</w:delText>
        </w:r>
        <w:r w:rsidDel="00E14151">
          <w:rPr>
            <w:noProof/>
            <w:webHidden/>
          </w:rPr>
          <w:tab/>
          <w:delText>54</w:delText>
        </w:r>
      </w:del>
    </w:p>
    <w:p w14:paraId="2C8225C0" w14:textId="7E0D38EA" w:rsidR="00C67678" w:rsidDel="00E14151" w:rsidRDefault="00C67678">
      <w:pPr>
        <w:pStyle w:val="TOC2"/>
        <w:tabs>
          <w:tab w:val="right" w:leader="dot" w:pos="8900"/>
        </w:tabs>
        <w:rPr>
          <w:del w:id="896" w:author="Tom Bergeron" w:date="2022-11-11T09:11:00Z"/>
          <w:rFonts w:asciiTheme="minorHAnsi" w:eastAsiaTheme="minorEastAsia" w:hAnsiTheme="minorHAnsi" w:cstheme="minorBidi"/>
          <w:smallCaps w:val="0"/>
          <w:noProof/>
          <w:sz w:val="22"/>
          <w:szCs w:val="22"/>
        </w:rPr>
      </w:pPr>
      <w:del w:id="897" w:author="Tom Bergeron" w:date="2022-11-11T09:11:00Z">
        <w:r w:rsidRPr="00E14151" w:rsidDel="00E14151">
          <w:rPr>
            <w:rStyle w:val="Hyperlink"/>
            <w:noProof/>
          </w:rPr>
          <w:delText>Rename Profiles</w:delText>
        </w:r>
        <w:r w:rsidDel="00E14151">
          <w:rPr>
            <w:noProof/>
            <w:webHidden/>
          </w:rPr>
          <w:tab/>
          <w:delText>54</w:delText>
        </w:r>
      </w:del>
    </w:p>
    <w:p w14:paraId="17EF0BA6" w14:textId="54344886" w:rsidR="00C67678" w:rsidDel="00E14151" w:rsidRDefault="00C67678">
      <w:pPr>
        <w:pStyle w:val="TOC1"/>
        <w:tabs>
          <w:tab w:val="right" w:leader="dot" w:pos="8900"/>
        </w:tabs>
        <w:rPr>
          <w:del w:id="898" w:author="Tom Bergeron" w:date="2022-11-11T09:11:00Z"/>
          <w:rFonts w:asciiTheme="minorHAnsi" w:eastAsiaTheme="minorEastAsia" w:hAnsiTheme="minorHAnsi" w:cstheme="minorBidi"/>
          <w:b w:val="0"/>
          <w:caps w:val="0"/>
          <w:noProof/>
          <w:sz w:val="22"/>
          <w:szCs w:val="22"/>
        </w:rPr>
      </w:pPr>
      <w:del w:id="899" w:author="Tom Bergeron" w:date="2022-11-11T09:11:00Z">
        <w:r w:rsidRPr="00E14151" w:rsidDel="00E14151">
          <w:rPr>
            <w:rStyle w:val="Hyperlink"/>
            <w:noProof/>
          </w:rPr>
          <w:delText>Virtual Profiling</w:delText>
        </w:r>
        <w:r w:rsidDel="00E14151">
          <w:rPr>
            <w:noProof/>
            <w:webHidden/>
          </w:rPr>
          <w:tab/>
          <w:delText>55</w:delText>
        </w:r>
      </w:del>
    </w:p>
    <w:p w14:paraId="489E8B10" w14:textId="25A56C01" w:rsidR="00C67678" w:rsidDel="00E14151" w:rsidRDefault="00C67678">
      <w:pPr>
        <w:pStyle w:val="TOC2"/>
        <w:tabs>
          <w:tab w:val="right" w:leader="dot" w:pos="8900"/>
        </w:tabs>
        <w:rPr>
          <w:del w:id="900" w:author="Tom Bergeron" w:date="2022-11-11T09:11:00Z"/>
          <w:rFonts w:asciiTheme="minorHAnsi" w:eastAsiaTheme="minorEastAsia" w:hAnsiTheme="minorHAnsi" w:cstheme="minorBidi"/>
          <w:smallCaps w:val="0"/>
          <w:noProof/>
          <w:sz w:val="22"/>
          <w:szCs w:val="22"/>
        </w:rPr>
      </w:pPr>
      <w:del w:id="901" w:author="Tom Bergeron" w:date="2022-11-11T09:11:00Z">
        <w:r w:rsidRPr="00E14151" w:rsidDel="00E14151">
          <w:rPr>
            <w:rStyle w:val="Hyperlink"/>
            <w:noProof/>
          </w:rPr>
          <w:delText>Get a Valid Baseline Profile</w:delText>
        </w:r>
        <w:r w:rsidDel="00E14151">
          <w:rPr>
            <w:noProof/>
            <w:webHidden/>
          </w:rPr>
          <w:tab/>
          <w:delText>55</w:delText>
        </w:r>
      </w:del>
    </w:p>
    <w:p w14:paraId="0549C1A7" w14:textId="534BEDA0" w:rsidR="00C67678" w:rsidDel="00E14151" w:rsidRDefault="00C67678" w:rsidP="00E14151">
      <w:pPr>
        <w:pStyle w:val="TOC3"/>
        <w:rPr>
          <w:del w:id="902" w:author="Tom Bergeron" w:date="2022-11-11T09:11:00Z"/>
          <w:rFonts w:asciiTheme="minorHAnsi" w:eastAsiaTheme="minorEastAsia" w:hAnsiTheme="minorHAnsi" w:cstheme="minorBidi"/>
          <w:noProof/>
          <w:sz w:val="22"/>
          <w:szCs w:val="22"/>
        </w:rPr>
      </w:pPr>
      <w:del w:id="903" w:author="Tom Bergeron" w:date="2022-11-11T09:11:00Z">
        <w:r w:rsidRPr="00E14151" w:rsidDel="00E14151">
          <w:rPr>
            <w:rStyle w:val="Hyperlink"/>
            <w:noProof/>
          </w:rPr>
          <w:delText>Integrate Empty Oven Data</w:delText>
        </w:r>
        <w:r w:rsidDel="00E14151">
          <w:rPr>
            <w:noProof/>
            <w:webHidden/>
          </w:rPr>
          <w:tab/>
          <w:delText>55</w:delText>
        </w:r>
      </w:del>
    </w:p>
    <w:p w14:paraId="7996D92A" w14:textId="0114D31D" w:rsidR="00C67678" w:rsidDel="00E14151" w:rsidRDefault="00C67678">
      <w:pPr>
        <w:pStyle w:val="TOC2"/>
        <w:tabs>
          <w:tab w:val="right" w:leader="dot" w:pos="8900"/>
        </w:tabs>
        <w:rPr>
          <w:del w:id="904" w:author="Tom Bergeron" w:date="2022-11-11T09:11:00Z"/>
          <w:rFonts w:asciiTheme="minorHAnsi" w:eastAsiaTheme="minorEastAsia" w:hAnsiTheme="minorHAnsi" w:cstheme="minorBidi"/>
          <w:smallCaps w:val="0"/>
          <w:noProof/>
          <w:sz w:val="22"/>
          <w:szCs w:val="22"/>
        </w:rPr>
      </w:pPr>
      <w:del w:id="905" w:author="Tom Bergeron" w:date="2022-11-11T09:11:00Z">
        <w:r w:rsidRPr="00E14151" w:rsidDel="00E14151">
          <w:rPr>
            <w:rStyle w:val="Hyperlink"/>
            <w:noProof/>
          </w:rPr>
          <w:delText>Create/Load a Virtual Profile</w:delText>
        </w:r>
        <w:r w:rsidDel="00E14151">
          <w:rPr>
            <w:noProof/>
            <w:webHidden/>
          </w:rPr>
          <w:tab/>
          <w:delText>56</w:delText>
        </w:r>
      </w:del>
    </w:p>
    <w:p w14:paraId="2B1614A0" w14:textId="7E96C1A3" w:rsidR="00C67678" w:rsidDel="00E14151" w:rsidRDefault="00C67678">
      <w:pPr>
        <w:pStyle w:val="TOC2"/>
        <w:tabs>
          <w:tab w:val="right" w:leader="dot" w:pos="8900"/>
        </w:tabs>
        <w:rPr>
          <w:del w:id="906" w:author="Tom Bergeron" w:date="2022-11-11T09:11:00Z"/>
          <w:rFonts w:asciiTheme="minorHAnsi" w:eastAsiaTheme="minorEastAsia" w:hAnsiTheme="minorHAnsi" w:cstheme="minorBidi"/>
          <w:smallCaps w:val="0"/>
          <w:noProof/>
          <w:sz w:val="22"/>
          <w:szCs w:val="22"/>
        </w:rPr>
      </w:pPr>
      <w:del w:id="907" w:author="Tom Bergeron" w:date="2022-11-11T09:11:00Z">
        <w:r w:rsidRPr="00E14151" w:rsidDel="00E14151">
          <w:rPr>
            <w:rStyle w:val="Hyperlink"/>
            <w:noProof/>
          </w:rPr>
          <w:delText>Live Mode - General Tab</w:delText>
        </w:r>
        <w:r w:rsidDel="00E14151">
          <w:rPr>
            <w:noProof/>
            <w:webHidden/>
          </w:rPr>
          <w:tab/>
          <w:delText>57</w:delText>
        </w:r>
      </w:del>
    </w:p>
    <w:p w14:paraId="0921F50D" w14:textId="1F1B074A" w:rsidR="00C67678" w:rsidDel="00E14151" w:rsidRDefault="00C67678" w:rsidP="00E14151">
      <w:pPr>
        <w:pStyle w:val="TOC3"/>
        <w:rPr>
          <w:del w:id="908" w:author="Tom Bergeron" w:date="2022-11-11T09:11:00Z"/>
          <w:rFonts w:asciiTheme="minorHAnsi" w:eastAsiaTheme="minorEastAsia" w:hAnsiTheme="minorHAnsi" w:cstheme="minorBidi"/>
          <w:noProof/>
          <w:sz w:val="22"/>
          <w:szCs w:val="22"/>
        </w:rPr>
      </w:pPr>
      <w:del w:id="909" w:author="Tom Bergeron" w:date="2022-11-11T09:11:00Z">
        <w:r w:rsidRPr="00E14151" w:rsidDel="00E14151">
          <w:rPr>
            <w:rStyle w:val="Hyperlink"/>
            <w:noProof/>
          </w:rPr>
          <w:delText>Profile Statistics</w:delText>
        </w:r>
        <w:r w:rsidDel="00E14151">
          <w:rPr>
            <w:noProof/>
            <w:webHidden/>
          </w:rPr>
          <w:tab/>
          <w:delText>57</w:delText>
        </w:r>
      </w:del>
    </w:p>
    <w:p w14:paraId="76C2ACAA" w14:textId="06F467E9" w:rsidR="00C67678" w:rsidDel="00E14151" w:rsidRDefault="00C67678" w:rsidP="00E14151">
      <w:pPr>
        <w:pStyle w:val="TOC3"/>
        <w:rPr>
          <w:del w:id="910" w:author="Tom Bergeron" w:date="2022-11-11T09:11:00Z"/>
          <w:rFonts w:asciiTheme="minorHAnsi" w:eastAsiaTheme="minorEastAsia" w:hAnsiTheme="minorHAnsi" w:cstheme="minorBidi"/>
          <w:noProof/>
          <w:sz w:val="22"/>
          <w:szCs w:val="22"/>
        </w:rPr>
      </w:pPr>
      <w:del w:id="911" w:author="Tom Bergeron" w:date="2022-11-11T09:11:00Z">
        <w:r w:rsidRPr="00E14151" w:rsidDel="00E14151">
          <w:rPr>
            <w:rStyle w:val="Hyperlink"/>
            <w:noProof/>
          </w:rPr>
          <w:delText>Graph Controller</w:delText>
        </w:r>
        <w:r w:rsidDel="00E14151">
          <w:rPr>
            <w:noProof/>
            <w:webHidden/>
          </w:rPr>
          <w:tab/>
          <w:delText>58</w:delText>
        </w:r>
      </w:del>
    </w:p>
    <w:p w14:paraId="2566F7C3" w14:textId="54C6EF46" w:rsidR="00C67678" w:rsidDel="00E14151" w:rsidRDefault="00C67678" w:rsidP="00E14151">
      <w:pPr>
        <w:pStyle w:val="TOC3"/>
        <w:rPr>
          <w:del w:id="912" w:author="Tom Bergeron" w:date="2022-11-11T09:11:00Z"/>
          <w:rFonts w:asciiTheme="minorHAnsi" w:eastAsiaTheme="minorEastAsia" w:hAnsiTheme="minorHAnsi" w:cstheme="minorBidi"/>
          <w:noProof/>
          <w:sz w:val="22"/>
          <w:szCs w:val="22"/>
        </w:rPr>
      </w:pPr>
      <w:del w:id="913" w:author="Tom Bergeron" w:date="2022-11-11T09:11:00Z">
        <w:r w:rsidRPr="00E14151" w:rsidDel="00E14151">
          <w:rPr>
            <w:rStyle w:val="Hyperlink"/>
            <w:noProof/>
          </w:rPr>
          <w:delText>Automatic Calculation of Delta T + Delta (Or Range) For All Statistics</w:delText>
        </w:r>
        <w:r w:rsidDel="00E14151">
          <w:rPr>
            <w:noProof/>
            <w:webHidden/>
          </w:rPr>
          <w:tab/>
          <w:delText>59</w:delText>
        </w:r>
      </w:del>
    </w:p>
    <w:p w14:paraId="7A3BAD02" w14:textId="3B8A657E" w:rsidR="00C67678" w:rsidDel="00E14151" w:rsidRDefault="00C67678" w:rsidP="00E14151">
      <w:pPr>
        <w:pStyle w:val="TOC3"/>
        <w:rPr>
          <w:del w:id="914" w:author="Tom Bergeron" w:date="2022-11-11T09:11:00Z"/>
          <w:rFonts w:asciiTheme="minorHAnsi" w:eastAsiaTheme="minorEastAsia" w:hAnsiTheme="minorHAnsi" w:cstheme="minorBidi"/>
          <w:noProof/>
          <w:sz w:val="22"/>
          <w:szCs w:val="22"/>
        </w:rPr>
      </w:pPr>
      <w:del w:id="915" w:author="Tom Bergeron" w:date="2022-11-11T09:11:00Z">
        <w:r w:rsidRPr="00E14151" w:rsidDel="00E14151">
          <w:rPr>
            <w:rStyle w:val="Hyperlink"/>
            <w:noProof/>
          </w:rPr>
          <w:delText>Examine Tool</w:delText>
        </w:r>
        <w:r w:rsidDel="00E14151">
          <w:rPr>
            <w:noProof/>
            <w:webHidden/>
          </w:rPr>
          <w:tab/>
          <w:delText>59</w:delText>
        </w:r>
      </w:del>
    </w:p>
    <w:p w14:paraId="5E691644" w14:textId="1A9EAB78" w:rsidR="00C67678" w:rsidDel="00E14151" w:rsidRDefault="00C67678">
      <w:pPr>
        <w:pStyle w:val="TOC2"/>
        <w:tabs>
          <w:tab w:val="right" w:leader="dot" w:pos="8900"/>
        </w:tabs>
        <w:rPr>
          <w:del w:id="916" w:author="Tom Bergeron" w:date="2022-11-11T09:11:00Z"/>
          <w:rFonts w:asciiTheme="minorHAnsi" w:eastAsiaTheme="minorEastAsia" w:hAnsiTheme="minorHAnsi" w:cstheme="minorBidi"/>
          <w:smallCaps w:val="0"/>
          <w:noProof/>
          <w:sz w:val="22"/>
          <w:szCs w:val="22"/>
        </w:rPr>
      </w:pPr>
      <w:del w:id="917" w:author="Tom Bergeron" w:date="2022-11-11T09:11:00Z">
        <w:r w:rsidRPr="00E14151" w:rsidDel="00E14151">
          <w:rPr>
            <w:rStyle w:val="Hyperlink"/>
            <w:noProof/>
          </w:rPr>
          <w:delText>Live Mode - Description Tab</w:delText>
        </w:r>
        <w:r w:rsidDel="00E14151">
          <w:rPr>
            <w:noProof/>
            <w:webHidden/>
          </w:rPr>
          <w:tab/>
          <w:delText>60</w:delText>
        </w:r>
      </w:del>
    </w:p>
    <w:p w14:paraId="00882851" w14:textId="392C9639" w:rsidR="00C67678" w:rsidDel="00E14151" w:rsidRDefault="00C67678">
      <w:pPr>
        <w:pStyle w:val="TOC2"/>
        <w:tabs>
          <w:tab w:val="right" w:leader="dot" w:pos="8900"/>
        </w:tabs>
        <w:rPr>
          <w:del w:id="918" w:author="Tom Bergeron" w:date="2022-11-11T09:11:00Z"/>
          <w:rFonts w:asciiTheme="minorHAnsi" w:eastAsiaTheme="minorEastAsia" w:hAnsiTheme="minorHAnsi" w:cstheme="minorBidi"/>
          <w:smallCaps w:val="0"/>
          <w:noProof/>
          <w:sz w:val="22"/>
          <w:szCs w:val="22"/>
        </w:rPr>
      </w:pPr>
      <w:del w:id="919" w:author="Tom Bergeron" w:date="2022-11-11T09:11:00Z">
        <w:r w:rsidRPr="00E14151" w:rsidDel="00E14151">
          <w:rPr>
            <w:rStyle w:val="Hyperlink"/>
            <w:noProof/>
          </w:rPr>
          <w:delText>Verify the Virtual Profile</w:delText>
        </w:r>
        <w:r w:rsidDel="00E14151">
          <w:rPr>
            <w:noProof/>
            <w:webHidden/>
          </w:rPr>
          <w:tab/>
          <w:delText>60</w:delText>
        </w:r>
      </w:del>
    </w:p>
    <w:p w14:paraId="027F5756" w14:textId="3B38C62A" w:rsidR="00C67678" w:rsidDel="00E14151" w:rsidRDefault="00C67678" w:rsidP="00E14151">
      <w:pPr>
        <w:pStyle w:val="TOC3"/>
        <w:rPr>
          <w:del w:id="920" w:author="Tom Bergeron" w:date="2022-11-11T09:11:00Z"/>
          <w:rFonts w:asciiTheme="minorHAnsi" w:eastAsiaTheme="minorEastAsia" w:hAnsiTheme="minorHAnsi" w:cstheme="minorBidi"/>
          <w:noProof/>
          <w:sz w:val="22"/>
          <w:szCs w:val="22"/>
        </w:rPr>
      </w:pPr>
      <w:del w:id="921" w:author="Tom Bergeron" w:date="2022-11-11T09:11:00Z">
        <w:r w:rsidRPr="00E14151" w:rsidDel="00E14151">
          <w:rPr>
            <w:rStyle w:val="Hyperlink"/>
            <w:noProof/>
          </w:rPr>
          <w:delText>Start A Verification Profile</w:delText>
        </w:r>
        <w:r w:rsidDel="00E14151">
          <w:rPr>
            <w:noProof/>
            <w:webHidden/>
          </w:rPr>
          <w:tab/>
          <w:delText>61</w:delText>
        </w:r>
      </w:del>
    </w:p>
    <w:p w14:paraId="6A4642A7" w14:textId="0CF9D386" w:rsidR="00C67678" w:rsidDel="00E14151" w:rsidRDefault="00C67678">
      <w:pPr>
        <w:pStyle w:val="TOC2"/>
        <w:tabs>
          <w:tab w:val="right" w:leader="dot" w:pos="8900"/>
        </w:tabs>
        <w:rPr>
          <w:del w:id="922" w:author="Tom Bergeron" w:date="2022-11-11T09:11:00Z"/>
          <w:rFonts w:asciiTheme="minorHAnsi" w:eastAsiaTheme="minorEastAsia" w:hAnsiTheme="minorHAnsi" w:cstheme="minorBidi"/>
          <w:smallCaps w:val="0"/>
          <w:noProof/>
          <w:sz w:val="22"/>
          <w:szCs w:val="22"/>
        </w:rPr>
      </w:pPr>
      <w:del w:id="923" w:author="Tom Bergeron" w:date="2022-11-11T09:11:00Z">
        <w:r w:rsidRPr="00E14151" w:rsidDel="00E14151">
          <w:rPr>
            <w:rStyle w:val="Hyperlink"/>
            <w:noProof/>
          </w:rPr>
          <w:delText>Historical Mode</w:delText>
        </w:r>
        <w:r w:rsidDel="00E14151">
          <w:rPr>
            <w:noProof/>
            <w:webHidden/>
          </w:rPr>
          <w:tab/>
          <w:delText>63</w:delText>
        </w:r>
      </w:del>
    </w:p>
    <w:p w14:paraId="2477DFCA" w14:textId="50A1F99E" w:rsidR="00C67678" w:rsidDel="00E14151" w:rsidRDefault="00C67678">
      <w:pPr>
        <w:pStyle w:val="TOC2"/>
        <w:tabs>
          <w:tab w:val="right" w:leader="dot" w:pos="8900"/>
        </w:tabs>
        <w:rPr>
          <w:del w:id="924" w:author="Tom Bergeron" w:date="2022-11-11T09:11:00Z"/>
          <w:rFonts w:asciiTheme="minorHAnsi" w:eastAsiaTheme="minorEastAsia" w:hAnsiTheme="minorHAnsi" w:cstheme="minorBidi"/>
          <w:smallCaps w:val="0"/>
          <w:noProof/>
          <w:sz w:val="22"/>
          <w:szCs w:val="22"/>
        </w:rPr>
      </w:pPr>
      <w:del w:id="925" w:author="Tom Bergeron" w:date="2022-11-11T09:11:00Z">
        <w:r w:rsidRPr="00E14151" w:rsidDel="00E14151">
          <w:rPr>
            <w:rStyle w:val="Hyperlink"/>
            <w:noProof/>
          </w:rPr>
          <w:delText>Historical Mode - General Tab</w:delText>
        </w:r>
        <w:r w:rsidDel="00E14151">
          <w:rPr>
            <w:noProof/>
            <w:webHidden/>
          </w:rPr>
          <w:tab/>
          <w:delText>63</w:delText>
        </w:r>
      </w:del>
    </w:p>
    <w:p w14:paraId="25D10ED1" w14:textId="6E15EE21" w:rsidR="00C67678" w:rsidDel="00E14151" w:rsidRDefault="00C67678" w:rsidP="00E14151">
      <w:pPr>
        <w:pStyle w:val="TOC3"/>
        <w:rPr>
          <w:del w:id="926" w:author="Tom Bergeron" w:date="2022-11-11T09:11:00Z"/>
          <w:rFonts w:asciiTheme="minorHAnsi" w:eastAsiaTheme="minorEastAsia" w:hAnsiTheme="minorHAnsi" w:cstheme="minorBidi"/>
          <w:noProof/>
          <w:sz w:val="22"/>
          <w:szCs w:val="22"/>
        </w:rPr>
      </w:pPr>
      <w:del w:id="927" w:author="Tom Bergeron" w:date="2022-11-11T09:11:00Z">
        <w:r w:rsidRPr="00E14151" w:rsidDel="00E14151">
          <w:rPr>
            <w:rStyle w:val="Hyperlink"/>
            <w:rFonts w:cs="Arial"/>
            <w:b/>
            <w:bCs/>
            <w:smallCaps w:val="0"/>
            <w:noProof/>
          </w:rPr>
          <w:delText>Viewing Historical Profiles</w:delText>
        </w:r>
        <w:r w:rsidDel="00E14151">
          <w:rPr>
            <w:noProof/>
            <w:webHidden/>
          </w:rPr>
          <w:tab/>
          <w:delText>63</w:delText>
        </w:r>
      </w:del>
    </w:p>
    <w:p w14:paraId="603237DF" w14:textId="35146483" w:rsidR="00C67678" w:rsidDel="00E14151" w:rsidRDefault="00C67678" w:rsidP="00E14151">
      <w:pPr>
        <w:pStyle w:val="TOC3"/>
        <w:rPr>
          <w:del w:id="928" w:author="Tom Bergeron" w:date="2022-11-11T09:11:00Z"/>
          <w:rFonts w:asciiTheme="minorHAnsi" w:eastAsiaTheme="minorEastAsia" w:hAnsiTheme="minorHAnsi" w:cstheme="minorBidi"/>
          <w:noProof/>
          <w:sz w:val="22"/>
          <w:szCs w:val="22"/>
        </w:rPr>
      </w:pPr>
      <w:del w:id="929" w:author="Tom Bergeron" w:date="2022-11-11T09:11:00Z">
        <w:r w:rsidRPr="00E14151" w:rsidDel="00E14151">
          <w:rPr>
            <w:rStyle w:val="Hyperlink"/>
            <w:noProof/>
          </w:rPr>
          <w:delText>Graph Controller</w:delText>
        </w:r>
        <w:r w:rsidDel="00E14151">
          <w:rPr>
            <w:noProof/>
            <w:webHidden/>
          </w:rPr>
          <w:tab/>
          <w:delText>64</w:delText>
        </w:r>
      </w:del>
    </w:p>
    <w:p w14:paraId="01965EF3" w14:textId="01DBA881" w:rsidR="00C67678" w:rsidDel="00E14151" w:rsidRDefault="00C67678" w:rsidP="00E14151">
      <w:pPr>
        <w:pStyle w:val="TOC3"/>
        <w:rPr>
          <w:del w:id="930" w:author="Tom Bergeron" w:date="2022-11-11T09:11:00Z"/>
          <w:rFonts w:asciiTheme="minorHAnsi" w:eastAsiaTheme="minorEastAsia" w:hAnsiTheme="minorHAnsi" w:cstheme="minorBidi"/>
          <w:noProof/>
          <w:sz w:val="22"/>
          <w:szCs w:val="22"/>
        </w:rPr>
      </w:pPr>
      <w:del w:id="931" w:author="Tom Bergeron" w:date="2022-11-11T09:11:00Z">
        <w:r w:rsidRPr="00E14151" w:rsidDel="00E14151">
          <w:rPr>
            <w:rStyle w:val="Hyperlink"/>
            <w:noProof/>
          </w:rPr>
          <w:delText>Automatic Calculation Of Delta T + Delta (Or Range) For All Statistics</w:delText>
        </w:r>
        <w:r w:rsidDel="00E14151">
          <w:rPr>
            <w:noProof/>
            <w:webHidden/>
          </w:rPr>
          <w:tab/>
          <w:delText>65</w:delText>
        </w:r>
      </w:del>
    </w:p>
    <w:p w14:paraId="00C54A33" w14:textId="2861DA9C" w:rsidR="00C67678" w:rsidDel="00E14151" w:rsidRDefault="00C67678" w:rsidP="00E14151">
      <w:pPr>
        <w:pStyle w:val="TOC3"/>
        <w:rPr>
          <w:del w:id="932" w:author="Tom Bergeron" w:date="2022-11-11T09:11:00Z"/>
          <w:rFonts w:asciiTheme="minorHAnsi" w:eastAsiaTheme="minorEastAsia" w:hAnsiTheme="minorHAnsi" w:cstheme="minorBidi"/>
          <w:noProof/>
          <w:sz w:val="22"/>
          <w:szCs w:val="22"/>
        </w:rPr>
      </w:pPr>
      <w:del w:id="933" w:author="Tom Bergeron" w:date="2022-11-11T09:11:00Z">
        <w:r w:rsidRPr="00E14151" w:rsidDel="00E14151">
          <w:rPr>
            <w:rStyle w:val="Hyperlink"/>
            <w:noProof/>
          </w:rPr>
          <w:delText>Examine Tool</w:delText>
        </w:r>
        <w:r w:rsidDel="00E14151">
          <w:rPr>
            <w:noProof/>
            <w:webHidden/>
          </w:rPr>
          <w:tab/>
          <w:delText>65</w:delText>
        </w:r>
      </w:del>
    </w:p>
    <w:p w14:paraId="2BBC49AA" w14:textId="04DC622B" w:rsidR="00C67678" w:rsidDel="00E14151" w:rsidRDefault="00C67678">
      <w:pPr>
        <w:pStyle w:val="TOC2"/>
        <w:tabs>
          <w:tab w:val="right" w:leader="dot" w:pos="8900"/>
        </w:tabs>
        <w:rPr>
          <w:del w:id="934" w:author="Tom Bergeron" w:date="2022-11-11T09:11:00Z"/>
          <w:rFonts w:asciiTheme="minorHAnsi" w:eastAsiaTheme="minorEastAsia" w:hAnsiTheme="minorHAnsi" w:cstheme="minorBidi"/>
          <w:smallCaps w:val="0"/>
          <w:noProof/>
          <w:sz w:val="22"/>
          <w:szCs w:val="22"/>
        </w:rPr>
      </w:pPr>
      <w:del w:id="935" w:author="Tom Bergeron" w:date="2022-11-11T09:11:00Z">
        <w:r w:rsidRPr="00E14151" w:rsidDel="00E14151">
          <w:rPr>
            <w:rStyle w:val="Hyperlink"/>
            <w:noProof/>
          </w:rPr>
          <w:delText>Historical Mode - Description Tab</w:delText>
        </w:r>
        <w:r w:rsidDel="00E14151">
          <w:rPr>
            <w:noProof/>
            <w:webHidden/>
          </w:rPr>
          <w:tab/>
          <w:delText>66</w:delText>
        </w:r>
      </w:del>
    </w:p>
    <w:p w14:paraId="7162DA81" w14:textId="17C3EC1A" w:rsidR="00C67678" w:rsidDel="00E14151" w:rsidRDefault="00C67678">
      <w:pPr>
        <w:pStyle w:val="TOC1"/>
        <w:tabs>
          <w:tab w:val="right" w:leader="dot" w:pos="8900"/>
        </w:tabs>
        <w:rPr>
          <w:del w:id="936" w:author="Tom Bergeron" w:date="2022-11-11T09:11:00Z"/>
          <w:rFonts w:asciiTheme="minorHAnsi" w:eastAsiaTheme="minorEastAsia" w:hAnsiTheme="minorHAnsi" w:cstheme="minorBidi"/>
          <w:b w:val="0"/>
          <w:caps w:val="0"/>
          <w:noProof/>
          <w:sz w:val="22"/>
          <w:szCs w:val="22"/>
        </w:rPr>
      </w:pPr>
      <w:del w:id="937" w:author="Tom Bergeron" w:date="2022-11-11T09:11:00Z">
        <w:r w:rsidRPr="00E14151" w:rsidDel="00E14151">
          <w:rPr>
            <w:rStyle w:val="Hyperlink"/>
            <w:noProof/>
          </w:rPr>
          <w:delText>Password Protection</w:delText>
        </w:r>
        <w:r w:rsidDel="00E14151">
          <w:rPr>
            <w:noProof/>
            <w:webHidden/>
          </w:rPr>
          <w:tab/>
          <w:delText>67</w:delText>
        </w:r>
      </w:del>
    </w:p>
    <w:p w14:paraId="78656CF3" w14:textId="1B8D05C0" w:rsidR="00C67678" w:rsidDel="00E14151" w:rsidRDefault="00C67678">
      <w:pPr>
        <w:pStyle w:val="TOC1"/>
        <w:tabs>
          <w:tab w:val="right" w:leader="dot" w:pos="8900"/>
        </w:tabs>
        <w:rPr>
          <w:del w:id="938" w:author="Tom Bergeron" w:date="2022-11-11T09:11:00Z"/>
          <w:rFonts w:asciiTheme="minorHAnsi" w:eastAsiaTheme="minorEastAsia" w:hAnsiTheme="minorHAnsi" w:cstheme="minorBidi"/>
          <w:b w:val="0"/>
          <w:caps w:val="0"/>
          <w:noProof/>
          <w:sz w:val="22"/>
          <w:szCs w:val="22"/>
        </w:rPr>
      </w:pPr>
      <w:del w:id="939" w:author="Tom Bergeron" w:date="2022-11-11T09:11:00Z">
        <w:r w:rsidRPr="00E14151" w:rsidDel="00E14151">
          <w:rPr>
            <w:rStyle w:val="Hyperlink"/>
            <w:noProof/>
          </w:rPr>
          <w:delText>Printing</w:delText>
        </w:r>
        <w:r w:rsidDel="00E14151">
          <w:rPr>
            <w:noProof/>
            <w:webHidden/>
          </w:rPr>
          <w:tab/>
          <w:delText>68</w:delText>
        </w:r>
      </w:del>
    </w:p>
    <w:p w14:paraId="6611A607" w14:textId="1F40F293" w:rsidR="00C67678" w:rsidDel="00E14151" w:rsidRDefault="00C67678">
      <w:pPr>
        <w:pStyle w:val="TOC2"/>
        <w:tabs>
          <w:tab w:val="right" w:leader="dot" w:pos="8900"/>
        </w:tabs>
        <w:rPr>
          <w:del w:id="940" w:author="Tom Bergeron" w:date="2022-11-11T09:11:00Z"/>
          <w:rFonts w:asciiTheme="minorHAnsi" w:eastAsiaTheme="minorEastAsia" w:hAnsiTheme="minorHAnsi" w:cstheme="minorBidi"/>
          <w:smallCaps w:val="0"/>
          <w:noProof/>
          <w:sz w:val="22"/>
          <w:szCs w:val="22"/>
        </w:rPr>
      </w:pPr>
      <w:del w:id="941" w:author="Tom Bergeron" w:date="2022-11-11T09:11:00Z">
        <w:r w:rsidRPr="00E14151" w:rsidDel="00E14151">
          <w:rPr>
            <w:rStyle w:val="Hyperlink"/>
            <w:noProof/>
          </w:rPr>
          <w:delText>Portrait Mode</w:delText>
        </w:r>
        <w:r w:rsidDel="00E14151">
          <w:rPr>
            <w:noProof/>
            <w:webHidden/>
          </w:rPr>
          <w:tab/>
          <w:delText>68</w:delText>
        </w:r>
      </w:del>
    </w:p>
    <w:p w14:paraId="4E1B4F35" w14:textId="325FF229" w:rsidR="00C67678" w:rsidDel="00E14151" w:rsidRDefault="00C67678">
      <w:pPr>
        <w:pStyle w:val="TOC2"/>
        <w:tabs>
          <w:tab w:val="right" w:leader="dot" w:pos="8900"/>
        </w:tabs>
        <w:rPr>
          <w:del w:id="942" w:author="Tom Bergeron" w:date="2022-11-11T09:11:00Z"/>
          <w:rFonts w:asciiTheme="minorHAnsi" w:eastAsiaTheme="minorEastAsia" w:hAnsiTheme="minorHAnsi" w:cstheme="minorBidi"/>
          <w:smallCaps w:val="0"/>
          <w:noProof/>
          <w:sz w:val="22"/>
          <w:szCs w:val="22"/>
        </w:rPr>
      </w:pPr>
      <w:del w:id="943" w:author="Tom Bergeron" w:date="2022-11-11T09:11:00Z">
        <w:r w:rsidRPr="00E14151" w:rsidDel="00E14151">
          <w:rPr>
            <w:rStyle w:val="Hyperlink"/>
            <w:noProof/>
          </w:rPr>
          <w:delText>Landscape Mode</w:delText>
        </w:r>
        <w:r w:rsidDel="00E14151">
          <w:rPr>
            <w:noProof/>
            <w:webHidden/>
          </w:rPr>
          <w:tab/>
          <w:delText>69</w:delText>
        </w:r>
      </w:del>
    </w:p>
    <w:p w14:paraId="08BA76FA" w14:textId="3556A638" w:rsidR="00C67678" w:rsidDel="00E14151" w:rsidRDefault="00C67678">
      <w:pPr>
        <w:pStyle w:val="TOC1"/>
        <w:tabs>
          <w:tab w:val="right" w:leader="dot" w:pos="8900"/>
        </w:tabs>
        <w:rPr>
          <w:del w:id="944" w:author="Tom Bergeron" w:date="2022-11-11T09:11:00Z"/>
          <w:rFonts w:asciiTheme="minorHAnsi" w:eastAsiaTheme="minorEastAsia" w:hAnsiTheme="minorHAnsi" w:cstheme="minorBidi"/>
          <w:b w:val="0"/>
          <w:caps w:val="0"/>
          <w:noProof/>
          <w:sz w:val="22"/>
          <w:szCs w:val="22"/>
        </w:rPr>
      </w:pPr>
      <w:del w:id="945" w:author="Tom Bergeron" w:date="2022-11-11T09:11:00Z">
        <w:r w:rsidRPr="00E14151" w:rsidDel="00E14151">
          <w:rPr>
            <w:rStyle w:val="Hyperlink"/>
            <w:noProof/>
          </w:rPr>
          <w:delText>Write Data to and View Data Over a Network</w:delText>
        </w:r>
        <w:r w:rsidDel="00E14151">
          <w:rPr>
            <w:noProof/>
            <w:webHidden/>
          </w:rPr>
          <w:tab/>
          <w:delText>70</w:delText>
        </w:r>
      </w:del>
    </w:p>
    <w:p w14:paraId="74731CAC" w14:textId="194E77B5" w:rsidR="00C67678" w:rsidDel="00E14151" w:rsidRDefault="00C67678">
      <w:pPr>
        <w:pStyle w:val="TOC2"/>
        <w:tabs>
          <w:tab w:val="right" w:leader="dot" w:pos="8900"/>
        </w:tabs>
        <w:rPr>
          <w:del w:id="946" w:author="Tom Bergeron" w:date="2022-11-11T09:11:00Z"/>
          <w:rFonts w:asciiTheme="minorHAnsi" w:eastAsiaTheme="minorEastAsia" w:hAnsiTheme="minorHAnsi" w:cstheme="minorBidi"/>
          <w:smallCaps w:val="0"/>
          <w:noProof/>
          <w:sz w:val="22"/>
          <w:szCs w:val="22"/>
        </w:rPr>
      </w:pPr>
      <w:del w:id="947" w:author="Tom Bergeron" w:date="2022-11-11T09:11:00Z">
        <w:r w:rsidRPr="00E14151" w:rsidDel="00E14151">
          <w:rPr>
            <w:rStyle w:val="Hyperlink"/>
            <w:noProof/>
          </w:rPr>
          <w:delText>Write Data to a Network Drive</w:delText>
        </w:r>
        <w:r w:rsidDel="00E14151">
          <w:rPr>
            <w:noProof/>
            <w:webHidden/>
          </w:rPr>
          <w:tab/>
          <w:delText>70</w:delText>
        </w:r>
      </w:del>
    </w:p>
    <w:p w14:paraId="7F1FFA1A" w14:textId="4EC4B280" w:rsidR="00C67678" w:rsidDel="00E14151" w:rsidRDefault="00C67678">
      <w:pPr>
        <w:pStyle w:val="TOC2"/>
        <w:tabs>
          <w:tab w:val="right" w:leader="dot" w:pos="8900"/>
        </w:tabs>
        <w:rPr>
          <w:del w:id="948" w:author="Tom Bergeron" w:date="2022-11-11T09:11:00Z"/>
          <w:rFonts w:asciiTheme="minorHAnsi" w:eastAsiaTheme="minorEastAsia" w:hAnsiTheme="minorHAnsi" w:cstheme="minorBidi"/>
          <w:smallCaps w:val="0"/>
          <w:noProof/>
          <w:sz w:val="22"/>
          <w:szCs w:val="22"/>
        </w:rPr>
      </w:pPr>
      <w:del w:id="949" w:author="Tom Bergeron" w:date="2022-11-11T09:11:00Z">
        <w:r w:rsidRPr="00E14151" w:rsidDel="00E14151">
          <w:rPr>
            <w:rStyle w:val="Hyperlink"/>
            <w:noProof/>
          </w:rPr>
          <w:delText>Viewing Historical Data</w:delText>
        </w:r>
        <w:r w:rsidDel="00E14151">
          <w:rPr>
            <w:noProof/>
            <w:webHidden/>
          </w:rPr>
          <w:tab/>
          <w:delText>73</w:delText>
        </w:r>
      </w:del>
    </w:p>
    <w:p w14:paraId="08CAAEF6" w14:textId="79EF01D3" w:rsidR="00C67678" w:rsidDel="00E14151" w:rsidRDefault="00C67678">
      <w:pPr>
        <w:pStyle w:val="TOC1"/>
        <w:tabs>
          <w:tab w:val="right" w:leader="dot" w:pos="8900"/>
        </w:tabs>
        <w:rPr>
          <w:del w:id="950" w:author="Tom Bergeron" w:date="2022-11-11T09:11:00Z"/>
          <w:rFonts w:asciiTheme="minorHAnsi" w:eastAsiaTheme="minorEastAsia" w:hAnsiTheme="minorHAnsi" w:cstheme="minorBidi"/>
          <w:b w:val="0"/>
          <w:caps w:val="0"/>
          <w:noProof/>
          <w:sz w:val="22"/>
          <w:szCs w:val="22"/>
        </w:rPr>
      </w:pPr>
      <w:del w:id="951" w:author="Tom Bergeron" w:date="2022-11-11T09:11:00Z">
        <w:r w:rsidRPr="00E14151" w:rsidDel="00E14151">
          <w:rPr>
            <w:rStyle w:val="Hyperlink"/>
            <w:noProof/>
          </w:rPr>
          <w:delText>Messages During Profiling and Baseline Profiling</w:delText>
        </w:r>
        <w:r w:rsidDel="00E14151">
          <w:rPr>
            <w:noProof/>
            <w:webHidden/>
          </w:rPr>
          <w:tab/>
          <w:delText>74</w:delText>
        </w:r>
      </w:del>
    </w:p>
    <w:p w14:paraId="62A6BC0D" w14:textId="0123311A" w:rsidR="00C67678" w:rsidDel="00E14151" w:rsidRDefault="00C67678">
      <w:pPr>
        <w:pStyle w:val="TOC2"/>
        <w:tabs>
          <w:tab w:val="right" w:leader="dot" w:pos="8900"/>
        </w:tabs>
        <w:rPr>
          <w:del w:id="952" w:author="Tom Bergeron" w:date="2022-11-11T09:11:00Z"/>
          <w:rFonts w:asciiTheme="minorHAnsi" w:eastAsiaTheme="minorEastAsia" w:hAnsiTheme="minorHAnsi" w:cstheme="minorBidi"/>
          <w:smallCaps w:val="0"/>
          <w:noProof/>
          <w:sz w:val="22"/>
          <w:szCs w:val="22"/>
        </w:rPr>
      </w:pPr>
      <w:del w:id="953" w:author="Tom Bergeron" w:date="2022-11-11T09:11:00Z">
        <w:r w:rsidRPr="00E14151" w:rsidDel="00E14151">
          <w:rPr>
            <w:rStyle w:val="Hyperlink"/>
            <w:noProof/>
          </w:rPr>
          <w:delText>System Messages and Alarms</w:delText>
        </w:r>
        <w:r w:rsidDel="00E14151">
          <w:rPr>
            <w:noProof/>
            <w:webHidden/>
          </w:rPr>
          <w:tab/>
          <w:delText>74</w:delText>
        </w:r>
      </w:del>
    </w:p>
    <w:p w14:paraId="318930C4" w14:textId="474C18B4" w:rsidR="00C67678" w:rsidDel="00E14151" w:rsidRDefault="00C67678" w:rsidP="00E14151">
      <w:pPr>
        <w:pStyle w:val="TOC3"/>
        <w:rPr>
          <w:del w:id="954" w:author="Tom Bergeron" w:date="2022-11-11T09:11:00Z"/>
          <w:rFonts w:asciiTheme="minorHAnsi" w:eastAsiaTheme="minorEastAsia" w:hAnsiTheme="minorHAnsi" w:cstheme="minorBidi"/>
          <w:noProof/>
          <w:sz w:val="22"/>
          <w:szCs w:val="22"/>
        </w:rPr>
      </w:pPr>
      <w:del w:id="955" w:author="Tom Bergeron" w:date="2022-11-11T09:11:00Z">
        <w:r w:rsidRPr="00E14151" w:rsidDel="00E14151">
          <w:rPr>
            <w:rStyle w:val="Hyperlink"/>
            <w:noProof/>
          </w:rPr>
          <w:delText>Message, High PWI</w:delText>
        </w:r>
        <w:r w:rsidDel="00E14151">
          <w:rPr>
            <w:noProof/>
            <w:webHidden/>
          </w:rPr>
          <w:tab/>
          <w:delText>74</w:delText>
        </w:r>
      </w:del>
    </w:p>
    <w:p w14:paraId="77209436" w14:textId="2945D927" w:rsidR="00C67678" w:rsidDel="00E14151" w:rsidRDefault="00C67678" w:rsidP="00E14151">
      <w:pPr>
        <w:pStyle w:val="TOC3"/>
        <w:rPr>
          <w:del w:id="956" w:author="Tom Bergeron" w:date="2022-11-11T09:11:00Z"/>
          <w:rFonts w:asciiTheme="minorHAnsi" w:eastAsiaTheme="minorEastAsia" w:hAnsiTheme="minorHAnsi" w:cstheme="minorBidi"/>
          <w:noProof/>
          <w:sz w:val="22"/>
          <w:szCs w:val="22"/>
        </w:rPr>
      </w:pPr>
      <w:del w:id="957" w:author="Tom Bergeron" w:date="2022-11-11T09:11:00Z">
        <w:r w:rsidRPr="00E14151" w:rsidDel="00E14151">
          <w:rPr>
            <w:rStyle w:val="Hyperlink"/>
            <w:noProof/>
          </w:rPr>
          <w:delText>Alarm Message H2</w:delText>
        </w:r>
        <w:r w:rsidDel="00E14151">
          <w:rPr>
            <w:noProof/>
            <w:webHidden/>
          </w:rPr>
          <w:tab/>
          <w:delText>74</w:delText>
        </w:r>
      </w:del>
    </w:p>
    <w:p w14:paraId="37E2C09F" w14:textId="61BD2DDB" w:rsidR="00C67678" w:rsidDel="00E14151" w:rsidRDefault="00C67678" w:rsidP="00E14151">
      <w:pPr>
        <w:pStyle w:val="TOC3"/>
        <w:rPr>
          <w:del w:id="958" w:author="Tom Bergeron" w:date="2022-11-11T09:11:00Z"/>
          <w:rFonts w:asciiTheme="minorHAnsi" w:eastAsiaTheme="minorEastAsia" w:hAnsiTheme="minorHAnsi" w:cstheme="minorBidi"/>
          <w:noProof/>
          <w:sz w:val="22"/>
          <w:szCs w:val="22"/>
        </w:rPr>
      </w:pPr>
      <w:del w:id="959" w:author="Tom Bergeron" w:date="2022-11-11T09:11:00Z">
        <w:r w:rsidRPr="00E14151" w:rsidDel="00E14151">
          <w:rPr>
            <w:rStyle w:val="Hyperlink"/>
            <w:noProof/>
          </w:rPr>
          <w:delText>Alarm H7</w:delText>
        </w:r>
        <w:r w:rsidDel="00E14151">
          <w:rPr>
            <w:noProof/>
            <w:webHidden/>
          </w:rPr>
          <w:tab/>
          <w:delText>74</w:delText>
        </w:r>
      </w:del>
    </w:p>
    <w:p w14:paraId="110467E9" w14:textId="6B2B4A7A" w:rsidR="00C67678" w:rsidDel="00E14151" w:rsidRDefault="00C67678">
      <w:pPr>
        <w:pStyle w:val="TOC2"/>
        <w:tabs>
          <w:tab w:val="right" w:leader="dot" w:pos="8900"/>
        </w:tabs>
        <w:rPr>
          <w:del w:id="960" w:author="Tom Bergeron" w:date="2022-11-11T09:11:00Z"/>
          <w:rFonts w:asciiTheme="minorHAnsi" w:eastAsiaTheme="minorEastAsia" w:hAnsiTheme="minorHAnsi" w:cstheme="minorBidi"/>
          <w:smallCaps w:val="0"/>
          <w:noProof/>
          <w:sz w:val="22"/>
          <w:szCs w:val="22"/>
        </w:rPr>
      </w:pPr>
      <w:del w:id="961" w:author="Tom Bergeron" w:date="2022-11-11T09:11:00Z">
        <w:r w:rsidRPr="00E14151" w:rsidDel="00E14151">
          <w:rPr>
            <w:rStyle w:val="Hyperlink"/>
            <w:noProof/>
          </w:rPr>
          <w:delText>Alarms and Messages During Virtual Profiling</w:delText>
        </w:r>
        <w:r w:rsidDel="00E14151">
          <w:rPr>
            <w:noProof/>
            <w:webHidden/>
          </w:rPr>
          <w:tab/>
          <w:delText>75</w:delText>
        </w:r>
      </w:del>
    </w:p>
    <w:p w14:paraId="71130871" w14:textId="538099DF" w:rsidR="00C67678" w:rsidDel="00E14151" w:rsidRDefault="00C67678">
      <w:pPr>
        <w:pStyle w:val="TOC1"/>
        <w:tabs>
          <w:tab w:val="right" w:leader="dot" w:pos="8900"/>
        </w:tabs>
        <w:rPr>
          <w:del w:id="962" w:author="Tom Bergeron" w:date="2022-11-11T09:11:00Z"/>
          <w:rFonts w:asciiTheme="minorHAnsi" w:eastAsiaTheme="minorEastAsia" w:hAnsiTheme="minorHAnsi" w:cstheme="minorBidi"/>
          <w:b w:val="0"/>
          <w:caps w:val="0"/>
          <w:noProof/>
          <w:sz w:val="22"/>
          <w:szCs w:val="22"/>
        </w:rPr>
      </w:pPr>
      <w:del w:id="963" w:author="Tom Bergeron" w:date="2022-11-11T09:11:00Z">
        <w:r w:rsidRPr="00E14151" w:rsidDel="00E14151">
          <w:rPr>
            <w:rStyle w:val="Hyperlink"/>
            <w:noProof/>
          </w:rPr>
          <w:delText>Communicate with Oven Controllers</w:delText>
        </w:r>
        <w:r w:rsidDel="00E14151">
          <w:rPr>
            <w:noProof/>
            <w:webHidden/>
          </w:rPr>
          <w:tab/>
          <w:delText>76</w:delText>
        </w:r>
      </w:del>
    </w:p>
    <w:p w14:paraId="0237DD1A" w14:textId="7F6D0680" w:rsidR="00C67678" w:rsidDel="00E14151" w:rsidRDefault="00C67678">
      <w:pPr>
        <w:pStyle w:val="TOC2"/>
        <w:tabs>
          <w:tab w:val="right" w:leader="dot" w:pos="8900"/>
        </w:tabs>
        <w:rPr>
          <w:del w:id="964" w:author="Tom Bergeron" w:date="2022-11-11T09:11:00Z"/>
          <w:rFonts w:asciiTheme="minorHAnsi" w:eastAsiaTheme="minorEastAsia" w:hAnsiTheme="minorHAnsi" w:cstheme="minorBidi"/>
          <w:smallCaps w:val="0"/>
          <w:noProof/>
          <w:sz w:val="22"/>
          <w:szCs w:val="22"/>
        </w:rPr>
      </w:pPr>
      <w:del w:id="965" w:author="Tom Bergeron" w:date="2022-11-11T09:11:00Z">
        <w:r w:rsidRPr="00E14151" w:rsidDel="00E14151">
          <w:rPr>
            <w:rStyle w:val="Hyperlink"/>
            <w:noProof/>
          </w:rPr>
          <w:delText>Confirm Oven Communications</w:delText>
        </w:r>
        <w:r w:rsidDel="00E14151">
          <w:rPr>
            <w:noProof/>
            <w:webHidden/>
          </w:rPr>
          <w:tab/>
          <w:delText>77</w:delText>
        </w:r>
      </w:del>
    </w:p>
    <w:p w14:paraId="3429E046" w14:textId="10373713" w:rsidR="00C67678" w:rsidDel="00E14151" w:rsidRDefault="00C67678">
      <w:pPr>
        <w:pStyle w:val="TOC2"/>
        <w:tabs>
          <w:tab w:val="right" w:leader="dot" w:pos="8900"/>
        </w:tabs>
        <w:rPr>
          <w:del w:id="966" w:author="Tom Bergeron" w:date="2022-11-11T09:11:00Z"/>
          <w:rFonts w:asciiTheme="minorHAnsi" w:eastAsiaTheme="minorEastAsia" w:hAnsiTheme="minorHAnsi" w:cstheme="minorBidi"/>
          <w:smallCaps w:val="0"/>
          <w:noProof/>
          <w:sz w:val="22"/>
          <w:szCs w:val="22"/>
        </w:rPr>
      </w:pPr>
      <w:del w:id="967" w:author="Tom Bergeron" w:date="2022-11-11T09:11:00Z">
        <w:r w:rsidRPr="00E14151" w:rsidDel="00E14151">
          <w:rPr>
            <w:rStyle w:val="Hyperlink"/>
            <w:noProof/>
          </w:rPr>
          <w:delText>Configure Software for Oven Communication</w:delText>
        </w:r>
        <w:r w:rsidDel="00E14151">
          <w:rPr>
            <w:noProof/>
            <w:webHidden/>
          </w:rPr>
          <w:tab/>
          <w:delText>78</w:delText>
        </w:r>
      </w:del>
    </w:p>
    <w:p w14:paraId="458DAF41" w14:textId="04B9AFD6" w:rsidR="00C67678" w:rsidDel="00E14151" w:rsidRDefault="00C67678">
      <w:pPr>
        <w:pStyle w:val="TOC2"/>
        <w:tabs>
          <w:tab w:val="right" w:leader="dot" w:pos="8900"/>
        </w:tabs>
        <w:rPr>
          <w:del w:id="968" w:author="Tom Bergeron" w:date="2022-11-11T09:11:00Z"/>
          <w:rFonts w:asciiTheme="minorHAnsi" w:eastAsiaTheme="minorEastAsia" w:hAnsiTheme="minorHAnsi" w:cstheme="minorBidi"/>
          <w:smallCaps w:val="0"/>
          <w:noProof/>
          <w:sz w:val="22"/>
          <w:szCs w:val="22"/>
        </w:rPr>
      </w:pPr>
      <w:del w:id="969" w:author="Tom Bergeron" w:date="2022-11-11T09:11:00Z">
        <w:r w:rsidRPr="00E14151" w:rsidDel="00E14151">
          <w:rPr>
            <w:rStyle w:val="Hyperlink"/>
            <w:noProof/>
          </w:rPr>
          <w:delText>Use a Base Oven Recipe With Oven Communication</w:delText>
        </w:r>
        <w:r w:rsidDel="00E14151">
          <w:rPr>
            <w:noProof/>
            <w:webHidden/>
          </w:rPr>
          <w:tab/>
          <w:delText>78</w:delText>
        </w:r>
      </w:del>
    </w:p>
    <w:p w14:paraId="67892894" w14:textId="7D6EE475" w:rsidR="00C67678" w:rsidDel="00E14151" w:rsidRDefault="00C67678">
      <w:pPr>
        <w:pStyle w:val="TOC2"/>
        <w:tabs>
          <w:tab w:val="right" w:leader="dot" w:pos="8900"/>
        </w:tabs>
        <w:rPr>
          <w:del w:id="970" w:author="Tom Bergeron" w:date="2022-11-11T09:11:00Z"/>
          <w:rFonts w:asciiTheme="minorHAnsi" w:eastAsiaTheme="minorEastAsia" w:hAnsiTheme="minorHAnsi" w:cstheme="minorBidi"/>
          <w:smallCaps w:val="0"/>
          <w:noProof/>
          <w:sz w:val="22"/>
          <w:szCs w:val="22"/>
        </w:rPr>
      </w:pPr>
      <w:del w:id="971" w:author="Tom Bergeron" w:date="2022-11-11T09:11:00Z">
        <w:r w:rsidRPr="00E14151" w:rsidDel="00E14151">
          <w:rPr>
            <w:rStyle w:val="Hyperlink"/>
            <w:noProof/>
          </w:rPr>
          <w:delText>Run a Profile Using Oven Communication</w:delText>
        </w:r>
        <w:r w:rsidDel="00E14151">
          <w:rPr>
            <w:noProof/>
            <w:webHidden/>
          </w:rPr>
          <w:tab/>
          <w:delText>79</w:delText>
        </w:r>
      </w:del>
    </w:p>
    <w:p w14:paraId="13E6990C" w14:textId="26CEA8C0" w:rsidR="00C67678" w:rsidDel="00E14151" w:rsidRDefault="00C67678">
      <w:pPr>
        <w:pStyle w:val="TOC2"/>
        <w:tabs>
          <w:tab w:val="right" w:leader="dot" w:pos="8900"/>
        </w:tabs>
        <w:rPr>
          <w:del w:id="972" w:author="Tom Bergeron" w:date="2022-11-11T09:11:00Z"/>
          <w:rFonts w:asciiTheme="minorHAnsi" w:eastAsiaTheme="minorEastAsia" w:hAnsiTheme="minorHAnsi" w:cstheme="minorBidi"/>
          <w:smallCaps w:val="0"/>
          <w:noProof/>
          <w:sz w:val="22"/>
          <w:szCs w:val="22"/>
        </w:rPr>
      </w:pPr>
      <w:del w:id="973" w:author="Tom Bergeron" w:date="2022-11-11T09:11:00Z">
        <w:r w:rsidRPr="00E14151" w:rsidDel="00E14151">
          <w:rPr>
            <w:rStyle w:val="Hyperlink"/>
            <w:noProof/>
          </w:rPr>
          <w:delText>Start a Virtual Profile With Oven Communication</w:delText>
        </w:r>
        <w:r w:rsidDel="00E14151">
          <w:rPr>
            <w:noProof/>
            <w:webHidden/>
          </w:rPr>
          <w:tab/>
          <w:delText>81</w:delText>
        </w:r>
      </w:del>
    </w:p>
    <w:p w14:paraId="108A2EB0" w14:textId="63B95FD5" w:rsidR="00C67678" w:rsidDel="00E14151" w:rsidRDefault="00C67678">
      <w:pPr>
        <w:pStyle w:val="TOC2"/>
        <w:tabs>
          <w:tab w:val="right" w:leader="dot" w:pos="8900"/>
        </w:tabs>
        <w:rPr>
          <w:del w:id="974" w:author="Tom Bergeron" w:date="2022-11-11T09:11:00Z"/>
          <w:rFonts w:asciiTheme="minorHAnsi" w:eastAsiaTheme="minorEastAsia" w:hAnsiTheme="minorHAnsi" w:cstheme="minorBidi"/>
          <w:smallCaps w:val="0"/>
          <w:noProof/>
          <w:sz w:val="22"/>
          <w:szCs w:val="22"/>
        </w:rPr>
      </w:pPr>
      <w:del w:id="975" w:author="Tom Bergeron" w:date="2022-11-11T09:11:00Z">
        <w:r w:rsidRPr="00E14151" w:rsidDel="00E14151">
          <w:rPr>
            <w:rStyle w:val="Hyperlink"/>
            <w:noProof/>
          </w:rPr>
          <w:delText>Base Oven Recipe Automatic Verification</w:delText>
        </w:r>
        <w:r w:rsidDel="00E14151">
          <w:rPr>
            <w:noProof/>
            <w:webHidden/>
          </w:rPr>
          <w:tab/>
          <w:delText>82</w:delText>
        </w:r>
      </w:del>
    </w:p>
    <w:p w14:paraId="202DDACD" w14:textId="1911DD85" w:rsidR="00C67678" w:rsidDel="00E14151" w:rsidRDefault="00C67678">
      <w:pPr>
        <w:pStyle w:val="TOC1"/>
        <w:tabs>
          <w:tab w:val="right" w:leader="dot" w:pos="8900"/>
        </w:tabs>
        <w:rPr>
          <w:del w:id="976" w:author="Tom Bergeron" w:date="2022-11-11T09:11:00Z"/>
          <w:rFonts w:asciiTheme="minorHAnsi" w:eastAsiaTheme="minorEastAsia" w:hAnsiTheme="minorHAnsi" w:cstheme="minorBidi"/>
          <w:b w:val="0"/>
          <w:caps w:val="0"/>
          <w:noProof/>
          <w:sz w:val="22"/>
          <w:szCs w:val="22"/>
        </w:rPr>
      </w:pPr>
      <w:del w:id="977" w:author="Tom Bergeron" w:date="2022-11-11T09:11:00Z">
        <w:r w:rsidRPr="00E14151" w:rsidDel="00E14151">
          <w:rPr>
            <w:rStyle w:val="Hyperlink"/>
            <w:noProof/>
          </w:rPr>
          <w:delText>Dual Lane Systems And Functionality</w:delText>
        </w:r>
        <w:r w:rsidDel="00E14151">
          <w:rPr>
            <w:noProof/>
            <w:webHidden/>
          </w:rPr>
          <w:tab/>
          <w:delText>83</w:delText>
        </w:r>
      </w:del>
    </w:p>
    <w:p w14:paraId="1A2F9B2E" w14:textId="7EB4B949" w:rsidR="00C67678" w:rsidDel="00E14151" w:rsidRDefault="00C67678">
      <w:pPr>
        <w:pStyle w:val="TOC2"/>
        <w:tabs>
          <w:tab w:val="right" w:leader="dot" w:pos="8900"/>
        </w:tabs>
        <w:rPr>
          <w:del w:id="978" w:author="Tom Bergeron" w:date="2022-11-11T09:11:00Z"/>
          <w:rFonts w:asciiTheme="minorHAnsi" w:eastAsiaTheme="minorEastAsia" w:hAnsiTheme="minorHAnsi" w:cstheme="minorBidi"/>
          <w:smallCaps w:val="0"/>
          <w:noProof/>
          <w:sz w:val="22"/>
          <w:szCs w:val="22"/>
        </w:rPr>
      </w:pPr>
      <w:del w:id="979" w:author="Tom Bergeron" w:date="2022-11-11T09:11:00Z">
        <w:r w:rsidRPr="00E14151" w:rsidDel="00E14151">
          <w:rPr>
            <w:rStyle w:val="Hyperlink"/>
            <w:noProof/>
          </w:rPr>
          <w:delText>Dual Lane Dual Systems</w:delText>
        </w:r>
        <w:r w:rsidDel="00E14151">
          <w:rPr>
            <w:noProof/>
            <w:webHidden/>
          </w:rPr>
          <w:tab/>
          <w:delText>83</w:delText>
        </w:r>
      </w:del>
    </w:p>
    <w:p w14:paraId="2F60E9BC" w14:textId="72570D5E" w:rsidR="00C67678" w:rsidDel="00E14151" w:rsidRDefault="00C67678">
      <w:pPr>
        <w:pStyle w:val="TOC2"/>
        <w:tabs>
          <w:tab w:val="right" w:leader="dot" w:pos="8900"/>
        </w:tabs>
        <w:rPr>
          <w:del w:id="980" w:author="Tom Bergeron" w:date="2022-11-11T09:11:00Z"/>
          <w:rFonts w:asciiTheme="minorHAnsi" w:eastAsiaTheme="minorEastAsia" w:hAnsiTheme="minorHAnsi" w:cstheme="minorBidi"/>
          <w:smallCaps w:val="0"/>
          <w:noProof/>
          <w:sz w:val="22"/>
          <w:szCs w:val="22"/>
        </w:rPr>
      </w:pPr>
      <w:del w:id="981" w:author="Tom Bergeron" w:date="2022-11-11T09:11:00Z">
        <w:r w:rsidRPr="00E14151" w:rsidDel="00E14151">
          <w:rPr>
            <w:rStyle w:val="Hyperlink"/>
            <w:noProof/>
          </w:rPr>
          <w:delText>Configure Dual Lane Systems</w:delText>
        </w:r>
        <w:r w:rsidDel="00E14151">
          <w:rPr>
            <w:noProof/>
            <w:webHidden/>
          </w:rPr>
          <w:tab/>
          <w:delText>84</w:delText>
        </w:r>
      </w:del>
    </w:p>
    <w:p w14:paraId="33F3A9B7" w14:textId="44564EBA" w:rsidR="00C67678" w:rsidDel="00E14151" w:rsidRDefault="00C67678">
      <w:pPr>
        <w:pStyle w:val="TOC1"/>
        <w:tabs>
          <w:tab w:val="right" w:leader="dot" w:pos="8900"/>
        </w:tabs>
        <w:rPr>
          <w:del w:id="982" w:author="Tom Bergeron" w:date="2022-11-11T09:11:00Z"/>
          <w:rFonts w:asciiTheme="minorHAnsi" w:eastAsiaTheme="minorEastAsia" w:hAnsiTheme="minorHAnsi" w:cstheme="minorBidi"/>
          <w:b w:val="0"/>
          <w:caps w:val="0"/>
          <w:noProof/>
          <w:sz w:val="22"/>
          <w:szCs w:val="22"/>
        </w:rPr>
      </w:pPr>
      <w:del w:id="983" w:author="Tom Bergeron" w:date="2022-11-11T09:11:00Z">
        <w:r w:rsidRPr="00E14151" w:rsidDel="00E14151">
          <w:rPr>
            <w:rStyle w:val="Hyperlink"/>
            <w:noProof/>
          </w:rPr>
          <w:delText>Software Options</w:delText>
        </w:r>
        <w:r w:rsidDel="00E14151">
          <w:rPr>
            <w:noProof/>
            <w:webHidden/>
          </w:rPr>
          <w:tab/>
          <w:delText>87</w:delText>
        </w:r>
      </w:del>
    </w:p>
    <w:p w14:paraId="25C291D9" w14:textId="36FECA96" w:rsidR="00C67678" w:rsidDel="00E14151" w:rsidRDefault="00C67678">
      <w:pPr>
        <w:pStyle w:val="TOC2"/>
        <w:tabs>
          <w:tab w:val="right" w:leader="dot" w:pos="8900"/>
        </w:tabs>
        <w:rPr>
          <w:del w:id="984" w:author="Tom Bergeron" w:date="2022-11-11T09:11:00Z"/>
          <w:rFonts w:asciiTheme="minorHAnsi" w:eastAsiaTheme="minorEastAsia" w:hAnsiTheme="minorHAnsi" w:cstheme="minorBidi"/>
          <w:smallCaps w:val="0"/>
          <w:noProof/>
          <w:sz w:val="22"/>
          <w:szCs w:val="22"/>
        </w:rPr>
      </w:pPr>
      <w:del w:id="985" w:author="Tom Bergeron" w:date="2022-11-11T09:11:00Z">
        <w:r w:rsidRPr="00E14151" w:rsidDel="00E14151">
          <w:rPr>
            <w:rStyle w:val="Hyperlink"/>
            <w:noProof/>
          </w:rPr>
          <w:delText>Navigator</w:delText>
        </w:r>
        <w:r w:rsidDel="00E14151">
          <w:rPr>
            <w:noProof/>
            <w:webHidden/>
          </w:rPr>
          <w:tab/>
          <w:delText>87</w:delText>
        </w:r>
      </w:del>
    </w:p>
    <w:p w14:paraId="3461E66F" w14:textId="45B00BB0" w:rsidR="00C67678" w:rsidDel="00E14151" w:rsidRDefault="00C67678">
      <w:pPr>
        <w:pStyle w:val="TOC2"/>
        <w:tabs>
          <w:tab w:val="right" w:leader="dot" w:pos="8900"/>
        </w:tabs>
        <w:rPr>
          <w:del w:id="986" w:author="Tom Bergeron" w:date="2022-11-11T09:11:00Z"/>
          <w:rFonts w:asciiTheme="minorHAnsi" w:eastAsiaTheme="minorEastAsia" w:hAnsiTheme="minorHAnsi" w:cstheme="minorBidi"/>
          <w:smallCaps w:val="0"/>
          <w:noProof/>
          <w:sz w:val="22"/>
          <w:szCs w:val="22"/>
        </w:rPr>
      </w:pPr>
      <w:del w:id="987" w:author="Tom Bergeron" w:date="2022-11-11T09:11:00Z">
        <w:r w:rsidRPr="00E14151" w:rsidDel="00E14151">
          <w:rPr>
            <w:rStyle w:val="Hyperlink"/>
            <w:noProof/>
          </w:rPr>
          <w:delText>Auto-Focus</w:delText>
        </w:r>
        <w:r w:rsidDel="00E14151">
          <w:rPr>
            <w:noProof/>
            <w:webHidden/>
          </w:rPr>
          <w:tab/>
          <w:delText>87</w:delText>
        </w:r>
      </w:del>
    </w:p>
    <w:p w14:paraId="2AD1F76F" w14:textId="26D3BE67" w:rsidR="00C67678" w:rsidDel="00E14151" w:rsidRDefault="00C67678">
      <w:pPr>
        <w:pStyle w:val="TOC2"/>
        <w:tabs>
          <w:tab w:val="right" w:leader="dot" w:pos="8900"/>
        </w:tabs>
        <w:rPr>
          <w:del w:id="988" w:author="Tom Bergeron" w:date="2022-11-11T09:11:00Z"/>
          <w:rFonts w:asciiTheme="minorHAnsi" w:eastAsiaTheme="minorEastAsia" w:hAnsiTheme="minorHAnsi" w:cstheme="minorBidi"/>
          <w:smallCaps w:val="0"/>
          <w:noProof/>
          <w:sz w:val="22"/>
          <w:szCs w:val="22"/>
        </w:rPr>
      </w:pPr>
      <w:del w:id="989" w:author="Tom Bergeron" w:date="2022-11-11T09:11:00Z">
        <w:r w:rsidRPr="00E14151" w:rsidDel="00E14151">
          <w:rPr>
            <w:rStyle w:val="Hyperlink"/>
            <w:noProof/>
          </w:rPr>
          <w:delText>Navigator/Auto</w:delText>
        </w:r>
        <w:r w:rsidRPr="00E14151" w:rsidDel="00E14151">
          <w:rPr>
            <w:rStyle w:val="Hyperlink"/>
            <w:noProof/>
          </w:rPr>
          <w:noBreakHyphen/>
          <w:delText>Focus Power</w:delText>
        </w:r>
        <w:r w:rsidDel="00E14151">
          <w:rPr>
            <w:noProof/>
            <w:webHidden/>
          </w:rPr>
          <w:tab/>
          <w:delText>87</w:delText>
        </w:r>
      </w:del>
    </w:p>
    <w:p w14:paraId="540E1F43" w14:textId="2AC71D10" w:rsidR="00C67678" w:rsidDel="00E14151" w:rsidRDefault="00C67678">
      <w:pPr>
        <w:pStyle w:val="TOC2"/>
        <w:tabs>
          <w:tab w:val="right" w:leader="dot" w:pos="8900"/>
        </w:tabs>
        <w:rPr>
          <w:del w:id="990" w:author="Tom Bergeron" w:date="2022-11-11T09:11:00Z"/>
          <w:rFonts w:asciiTheme="minorHAnsi" w:eastAsiaTheme="minorEastAsia" w:hAnsiTheme="minorHAnsi" w:cstheme="minorBidi"/>
          <w:smallCaps w:val="0"/>
          <w:noProof/>
          <w:sz w:val="22"/>
          <w:szCs w:val="22"/>
        </w:rPr>
      </w:pPr>
      <w:del w:id="991" w:author="Tom Bergeron" w:date="2022-11-11T09:11:00Z">
        <w:r w:rsidRPr="00E14151" w:rsidDel="00E14151">
          <w:rPr>
            <w:rStyle w:val="Hyperlink"/>
            <w:noProof/>
          </w:rPr>
          <w:delText>Sweet Spot</w:delText>
        </w:r>
        <w:r w:rsidDel="00E14151">
          <w:rPr>
            <w:noProof/>
            <w:webHidden/>
          </w:rPr>
          <w:tab/>
          <w:delText>87</w:delText>
        </w:r>
      </w:del>
    </w:p>
    <w:p w14:paraId="3CD2212F" w14:textId="71ECB15E" w:rsidR="00C67678" w:rsidDel="00E14151" w:rsidRDefault="00C67678">
      <w:pPr>
        <w:pStyle w:val="TOC2"/>
        <w:tabs>
          <w:tab w:val="right" w:leader="dot" w:pos="8900"/>
        </w:tabs>
        <w:rPr>
          <w:del w:id="992" w:author="Tom Bergeron" w:date="2022-11-11T09:11:00Z"/>
          <w:rFonts w:asciiTheme="minorHAnsi" w:eastAsiaTheme="minorEastAsia" w:hAnsiTheme="minorHAnsi" w:cstheme="minorBidi"/>
          <w:smallCaps w:val="0"/>
          <w:noProof/>
          <w:sz w:val="22"/>
          <w:szCs w:val="22"/>
        </w:rPr>
      </w:pPr>
      <w:del w:id="993" w:author="Tom Bergeron" w:date="2022-11-11T09:11:00Z">
        <w:r w:rsidRPr="00E14151" w:rsidDel="00E14151">
          <w:rPr>
            <w:rStyle w:val="Hyperlink"/>
            <w:noProof/>
          </w:rPr>
          <w:delText>Statistical Process Control Charts</w:delText>
        </w:r>
        <w:r w:rsidDel="00E14151">
          <w:rPr>
            <w:noProof/>
            <w:webHidden/>
          </w:rPr>
          <w:tab/>
          <w:delText>87</w:delText>
        </w:r>
      </w:del>
    </w:p>
    <w:p w14:paraId="644FEBBA" w14:textId="7D3D3F2F" w:rsidR="00C67678" w:rsidDel="00E14151" w:rsidRDefault="00C67678">
      <w:pPr>
        <w:pStyle w:val="TOC2"/>
        <w:tabs>
          <w:tab w:val="right" w:leader="dot" w:pos="8900"/>
        </w:tabs>
        <w:rPr>
          <w:del w:id="994" w:author="Tom Bergeron" w:date="2022-11-11T09:11:00Z"/>
          <w:rFonts w:asciiTheme="minorHAnsi" w:eastAsiaTheme="minorEastAsia" w:hAnsiTheme="minorHAnsi" w:cstheme="minorBidi"/>
          <w:smallCaps w:val="0"/>
          <w:noProof/>
          <w:sz w:val="22"/>
          <w:szCs w:val="22"/>
        </w:rPr>
      </w:pPr>
      <w:del w:id="995" w:author="Tom Bergeron" w:date="2022-11-11T09:11:00Z">
        <w:r w:rsidRPr="00E14151" w:rsidDel="00E14151">
          <w:rPr>
            <w:rStyle w:val="Hyperlink"/>
            <w:noProof/>
          </w:rPr>
          <w:delText>Live Data Output</w:delText>
        </w:r>
        <w:r w:rsidDel="00E14151">
          <w:rPr>
            <w:noProof/>
            <w:webHidden/>
          </w:rPr>
          <w:tab/>
          <w:delText>87</w:delText>
        </w:r>
      </w:del>
    </w:p>
    <w:p w14:paraId="69132EBC" w14:textId="45B05EB1" w:rsidR="00C67678" w:rsidDel="00E14151" w:rsidRDefault="00C67678">
      <w:pPr>
        <w:pStyle w:val="TOC2"/>
        <w:tabs>
          <w:tab w:val="right" w:leader="dot" w:pos="8900"/>
        </w:tabs>
        <w:rPr>
          <w:del w:id="996" w:author="Tom Bergeron" w:date="2022-11-11T09:11:00Z"/>
          <w:rFonts w:asciiTheme="minorHAnsi" w:eastAsiaTheme="minorEastAsia" w:hAnsiTheme="minorHAnsi" w:cstheme="minorBidi"/>
          <w:smallCaps w:val="0"/>
          <w:noProof/>
          <w:sz w:val="22"/>
          <w:szCs w:val="22"/>
        </w:rPr>
      </w:pPr>
      <w:del w:id="997" w:author="Tom Bergeron" w:date="2022-11-11T09:11:00Z">
        <w:r w:rsidRPr="00E14151" w:rsidDel="00E14151">
          <w:rPr>
            <w:rStyle w:val="Hyperlink"/>
            <w:noProof/>
          </w:rPr>
          <w:delText>Centralized Process Window Control</w:delText>
        </w:r>
        <w:r w:rsidDel="00E14151">
          <w:rPr>
            <w:noProof/>
            <w:webHidden/>
          </w:rPr>
          <w:tab/>
          <w:delText>88</w:delText>
        </w:r>
      </w:del>
    </w:p>
    <w:p w14:paraId="1FF4DF48" w14:textId="063A4B4A" w:rsidR="00C67678" w:rsidDel="00E14151" w:rsidRDefault="00C67678">
      <w:pPr>
        <w:pStyle w:val="TOC1"/>
        <w:tabs>
          <w:tab w:val="right" w:leader="dot" w:pos="8900"/>
        </w:tabs>
        <w:rPr>
          <w:del w:id="998" w:author="Tom Bergeron" w:date="2022-11-11T09:11:00Z"/>
          <w:rFonts w:asciiTheme="minorHAnsi" w:eastAsiaTheme="minorEastAsia" w:hAnsiTheme="minorHAnsi" w:cstheme="minorBidi"/>
          <w:b w:val="0"/>
          <w:caps w:val="0"/>
          <w:noProof/>
          <w:sz w:val="22"/>
          <w:szCs w:val="22"/>
        </w:rPr>
      </w:pPr>
      <w:del w:id="999" w:author="Tom Bergeron" w:date="2022-11-11T09:11:00Z">
        <w:r w:rsidRPr="00E14151" w:rsidDel="00E14151">
          <w:rPr>
            <w:rStyle w:val="Hyperlink"/>
            <w:noProof/>
          </w:rPr>
          <w:delText>Use Navigator to Optimize Profiles</w:delText>
        </w:r>
        <w:r w:rsidDel="00E14151">
          <w:rPr>
            <w:noProof/>
            <w:webHidden/>
          </w:rPr>
          <w:tab/>
          <w:delText>89</w:delText>
        </w:r>
      </w:del>
    </w:p>
    <w:p w14:paraId="10267FBC" w14:textId="7541397F" w:rsidR="00C67678" w:rsidDel="00E14151" w:rsidRDefault="00C67678" w:rsidP="00E14151">
      <w:pPr>
        <w:pStyle w:val="TOC3"/>
        <w:rPr>
          <w:del w:id="1000" w:author="Tom Bergeron" w:date="2022-11-11T09:11:00Z"/>
          <w:rFonts w:asciiTheme="minorHAnsi" w:eastAsiaTheme="minorEastAsia" w:hAnsiTheme="minorHAnsi" w:cstheme="minorBidi"/>
          <w:noProof/>
          <w:sz w:val="22"/>
          <w:szCs w:val="22"/>
        </w:rPr>
      </w:pPr>
      <w:del w:id="1001" w:author="Tom Bergeron" w:date="2022-11-11T09:11:00Z">
        <w:r w:rsidRPr="00E14151" w:rsidDel="00E14151">
          <w:rPr>
            <w:rStyle w:val="Hyperlink"/>
            <w:noProof/>
          </w:rPr>
          <w:delText>Search Mode for Optimization</w:delText>
        </w:r>
        <w:r w:rsidDel="00E14151">
          <w:rPr>
            <w:noProof/>
            <w:webHidden/>
          </w:rPr>
          <w:tab/>
          <w:delText>89</w:delText>
        </w:r>
      </w:del>
    </w:p>
    <w:p w14:paraId="2FFF1A14" w14:textId="59C5384A" w:rsidR="00C67678" w:rsidDel="00E14151" w:rsidRDefault="00C67678" w:rsidP="00E14151">
      <w:pPr>
        <w:pStyle w:val="TOC3"/>
        <w:rPr>
          <w:del w:id="1002" w:author="Tom Bergeron" w:date="2022-11-11T09:11:00Z"/>
          <w:rFonts w:asciiTheme="minorHAnsi" w:eastAsiaTheme="minorEastAsia" w:hAnsiTheme="minorHAnsi" w:cstheme="minorBidi"/>
          <w:noProof/>
          <w:sz w:val="22"/>
          <w:szCs w:val="22"/>
        </w:rPr>
      </w:pPr>
      <w:del w:id="1003" w:author="Tom Bergeron" w:date="2022-11-11T09:11:00Z">
        <w:r w:rsidRPr="00E14151" w:rsidDel="00E14151">
          <w:rPr>
            <w:rStyle w:val="Hyperlink"/>
            <w:noProof/>
          </w:rPr>
          <w:delText>Conveyor Speed Constraints</w:delText>
        </w:r>
        <w:r w:rsidDel="00E14151">
          <w:rPr>
            <w:noProof/>
            <w:webHidden/>
          </w:rPr>
          <w:tab/>
          <w:delText>89</w:delText>
        </w:r>
      </w:del>
    </w:p>
    <w:p w14:paraId="68982F61" w14:textId="6F981364" w:rsidR="00C67678" w:rsidDel="00E14151" w:rsidRDefault="00C67678">
      <w:pPr>
        <w:pStyle w:val="TOC1"/>
        <w:tabs>
          <w:tab w:val="right" w:leader="dot" w:pos="8900"/>
        </w:tabs>
        <w:rPr>
          <w:del w:id="1004" w:author="Tom Bergeron" w:date="2022-11-11T09:11:00Z"/>
          <w:rFonts w:asciiTheme="minorHAnsi" w:eastAsiaTheme="minorEastAsia" w:hAnsiTheme="minorHAnsi" w:cstheme="minorBidi"/>
          <w:b w:val="0"/>
          <w:caps w:val="0"/>
          <w:noProof/>
          <w:sz w:val="22"/>
          <w:szCs w:val="22"/>
        </w:rPr>
      </w:pPr>
      <w:del w:id="1005" w:author="Tom Bergeron" w:date="2022-11-11T09:11:00Z">
        <w:r w:rsidRPr="00E14151" w:rsidDel="00E14151">
          <w:rPr>
            <w:rStyle w:val="Hyperlink"/>
            <w:noProof/>
          </w:rPr>
          <w:delText>Use Auto-Focus</w:delText>
        </w:r>
        <w:r w:rsidDel="00E14151">
          <w:rPr>
            <w:noProof/>
            <w:webHidden/>
          </w:rPr>
          <w:tab/>
          <w:delText>90</w:delText>
        </w:r>
      </w:del>
    </w:p>
    <w:p w14:paraId="315E8C55" w14:textId="6FB74538" w:rsidR="00C67678" w:rsidDel="00E14151" w:rsidRDefault="00C67678">
      <w:pPr>
        <w:pStyle w:val="TOC2"/>
        <w:tabs>
          <w:tab w:val="right" w:leader="dot" w:pos="8900"/>
        </w:tabs>
        <w:rPr>
          <w:del w:id="1006" w:author="Tom Bergeron" w:date="2022-11-11T09:11:00Z"/>
          <w:rFonts w:asciiTheme="minorHAnsi" w:eastAsiaTheme="minorEastAsia" w:hAnsiTheme="minorHAnsi" w:cstheme="minorBidi"/>
          <w:smallCaps w:val="0"/>
          <w:noProof/>
          <w:sz w:val="22"/>
          <w:szCs w:val="22"/>
        </w:rPr>
      </w:pPr>
      <w:del w:id="1007" w:author="Tom Bergeron" w:date="2022-11-11T09:11:00Z">
        <w:r w:rsidRPr="00E14151" w:rsidDel="00E14151">
          <w:rPr>
            <w:rStyle w:val="Hyperlink"/>
            <w:noProof/>
          </w:rPr>
          <w:delText>Auto-Focus Tab</w:delText>
        </w:r>
        <w:r w:rsidDel="00E14151">
          <w:rPr>
            <w:noProof/>
            <w:webHidden/>
          </w:rPr>
          <w:tab/>
          <w:delText>90</w:delText>
        </w:r>
      </w:del>
    </w:p>
    <w:p w14:paraId="133A6888" w14:textId="02671FE0" w:rsidR="00C67678" w:rsidDel="00E14151" w:rsidRDefault="00C67678" w:rsidP="00E14151">
      <w:pPr>
        <w:pStyle w:val="TOC3"/>
        <w:rPr>
          <w:del w:id="1008" w:author="Tom Bergeron" w:date="2022-11-11T09:11:00Z"/>
          <w:rFonts w:asciiTheme="minorHAnsi" w:eastAsiaTheme="minorEastAsia" w:hAnsiTheme="minorHAnsi" w:cstheme="minorBidi"/>
          <w:noProof/>
          <w:sz w:val="22"/>
          <w:szCs w:val="22"/>
        </w:rPr>
      </w:pPr>
      <w:del w:id="1009" w:author="Tom Bergeron" w:date="2022-11-11T09:11:00Z">
        <w:r w:rsidRPr="00E14151" w:rsidDel="00E14151">
          <w:rPr>
            <w:rStyle w:val="Hyperlink"/>
            <w:noProof/>
          </w:rPr>
          <w:delText>Profile Optimization Settings—Search Mode</w:delText>
        </w:r>
        <w:r w:rsidDel="00E14151">
          <w:rPr>
            <w:noProof/>
            <w:webHidden/>
          </w:rPr>
          <w:tab/>
          <w:delText>90</w:delText>
        </w:r>
      </w:del>
    </w:p>
    <w:p w14:paraId="42C8E01B" w14:textId="0B1B7681" w:rsidR="00C67678" w:rsidDel="00E14151" w:rsidRDefault="00C67678" w:rsidP="00E14151">
      <w:pPr>
        <w:pStyle w:val="TOC3"/>
        <w:rPr>
          <w:del w:id="1010" w:author="Tom Bergeron" w:date="2022-11-11T09:11:00Z"/>
          <w:rFonts w:asciiTheme="minorHAnsi" w:eastAsiaTheme="minorEastAsia" w:hAnsiTheme="minorHAnsi" w:cstheme="minorBidi"/>
          <w:noProof/>
          <w:sz w:val="22"/>
          <w:szCs w:val="22"/>
        </w:rPr>
      </w:pPr>
      <w:del w:id="1011" w:author="Tom Bergeron" w:date="2022-11-11T09:11:00Z">
        <w:r w:rsidRPr="00E14151" w:rsidDel="00E14151">
          <w:rPr>
            <w:rStyle w:val="Hyperlink"/>
            <w:noProof/>
          </w:rPr>
          <w:delText>Conveyor Speed Constraints</w:delText>
        </w:r>
        <w:r w:rsidDel="00E14151">
          <w:rPr>
            <w:noProof/>
            <w:webHidden/>
          </w:rPr>
          <w:tab/>
          <w:delText>90</w:delText>
        </w:r>
      </w:del>
    </w:p>
    <w:p w14:paraId="2F4A3637" w14:textId="681A94E7" w:rsidR="00C67678" w:rsidDel="00E14151" w:rsidRDefault="00C67678">
      <w:pPr>
        <w:pStyle w:val="TOC2"/>
        <w:tabs>
          <w:tab w:val="right" w:leader="dot" w:pos="8900"/>
        </w:tabs>
        <w:rPr>
          <w:del w:id="1012" w:author="Tom Bergeron" w:date="2022-11-11T09:11:00Z"/>
          <w:rFonts w:asciiTheme="minorHAnsi" w:eastAsiaTheme="minorEastAsia" w:hAnsiTheme="minorHAnsi" w:cstheme="minorBidi"/>
          <w:smallCaps w:val="0"/>
          <w:noProof/>
          <w:sz w:val="22"/>
          <w:szCs w:val="22"/>
        </w:rPr>
      </w:pPr>
      <w:del w:id="1013" w:author="Tom Bergeron" w:date="2022-11-11T09:11:00Z">
        <w:r w:rsidRPr="00E14151" w:rsidDel="00E14151">
          <w:rPr>
            <w:rStyle w:val="Hyperlink"/>
            <w:noProof/>
          </w:rPr>
          <w:delText>Auto-Focus, Run A Profile</w:delText>
        </w:r>
        <w:r w:rsidDel="00E14151">
          <w:rPr>
            <w:noProof/>
            <w:webHidden/>
          </w:rPr>
          <w:tab/>
          <w:delText>91</w:delText>
        </w:r>
      </w:del>
    </w:p>
    <w:p w14:paraId="4D0E9D9E" w14:textId="36301B7E" w:rsidR="00C67678" w:rsidDel="00E14151" w:rsidRDefault="00C67678">
      <w:pPr>
        <w:pStyle w:val="TOC2"/>
        <w:tabs>
          <w:tab w:val="right" w:leader="dot" w:pos="8900"/>
        </w:tabs>
        <w:rPr>
          <w:del w:id="1014" w:author="Tom Bergeron" w:date="2022-11-11T09:11:00Z"/>
          <w:rFonts w:asciiTheme="minorHAnsi" w:eastAsiaTheme="minorEastAsia" w:hAnsiTheme="minorHAnsi" w:cstheme="minorBidi"/>
          <w:smallCaps w:val="0"/>
          <w:noProof/>
          <w:sz w:val="22"/>
          <w:szCs w:val="22"/>
        </w:rPr>
      </w:pPr>
      <w:del w:id="1015" w:author="Tom Bergeron" w:date="2022-11-11T09:11:00Z">
        <w:r w:rsidRPr="00E14151" w:rsidDel="00E14151">
          <w:rPr>
            <w:rStyle w:val="Hyperlink"/>
            <w:noProof/>
          </w:rPr>
          <w:delText>Auto-Focus, Product Dimensions</w:delText>
        </w:r>
        <w:r w:rsidDel="00E14151">
          <w:rPr>
            <w:noProof/>
            <w:webHidden/>
          </w:rPr>
          <w:tab/>
          <w:delText>91</w:delText>
        </w:r>
      </w:del>
    </w:p>
    <w:p w14:paraId="44C194BC" w14:textId="2FBC05DE" w:rsidR="00C67678" w:rsidDel="00E14151" w:rsidRDefault="00C67678">
      <w:pPr>
        <w:pStyle w:val="TOC2"/>
        <w:tabs>
          <w:tab w:val="right" w:leader="dot" w:pos="8900"/>
        </w:tabs>
        <w:rPr>
          <w:del w:id="1016" w:author="Tom Bergeron" w:date="2022-11-11T09:11:00Z"/>
          <w:rFonts w:asciiTheme="minorHAnsi" w:eastAsiaTheme="minorEastAsia" w:hAnsiTheme="minorHAnsi" w:cstheme="minorBidi"/>
          <w:smallCaps w:val="0"/>
          <w:noProof/>
          <w:sz w:val="22"/>
          <w:szCs w:val="22"/>
        </w:rPr>
      </w:pPr>
      <w:del w:id="1017" w:author="Tom Bergeron" w:date="2022-11-11T09:11:00Z">
        <w:r w:rsidRPr="00E14151" w:rsidDel="00E14151">
          <w:rPr>
            <w:rStyle w:val="Hyperlink"/>
            <w:noProof/>
          </w:rPr>
          <w:delText>Auto-Focus, Confirm</w:delText>
        </w:r>
        <w:r w:rsidDel="00E14151">
          <w:rPr>
            <w:noProof/>
            <w:webHidden/>
          </w:rPr>
          <w:tab/>
          <w:delText>92</w:delText>
        </w:r>
      </w:del>
    </w:p>
    <w:p w14:paraId="5173BE12" w14:textId="79D5B33D" w:rsidR="00C67678" w:rsidDel="00E14151" w:rsidRDefault="00C67678">
      <w:pPr>
        <w:pStyle w:val="TOC1"/>
        <w:tabs>
          <w:tab w:val="right" w:leader="dot" w:pos="8900"/>
        </w:tabs>
        <w:rPr>
          <w:del w:id="1018" w:author="Tom Bergeron" w:date="2022-11-11T09:11:00Z"/>
          <w:rFonts w:asciiTheme="minorHAnsi" w:eastAsiaTheme="minorEastAsia" w:hAnsiTheme="minorHAnsi" w:cstheme="minorBidi"/>
          <w:b w:val="0"/>
          <w:caps w:val="0"/>
          <w:noProof/>
          <w:sz w:val="22"/>
          <w:szCs w:val="22"/>
        </w:rPr>
      </w:pPr>
      <w:del w:id="1019" w:author="Tom Bergeron" w:date="2022-11-11T09:11:00Z">
        <w:r w:rsidRPr="00E14151" w:rsidDel="00E14151">
          <w:rPr>
            <w:rStyle w:val="Hyperlink"/>
            <w:noProof/>
          </w:rPr>
          <w:delText>Save Energy With Navigator and Auto-Focus</w:delText>
        </w:r>
        <w:r w:rsidDel="00E14151">
          <w:rPr>
            <w:noProof/>
            <w:webHidden/>
          </w:rPr>
          <w:tab/>
          <w:delText>94</w:delText>
        </w:r>
      </w:del>
    </w:p>
    <w:p w14:paraId="604FA735" w14:textId="63C1E311" w:rsidR="00C67678" w:rsidDel="00E14151" w:rsidRDefault="00C67678">
      <w:pPr>
        <w:pStyle w:val="TOC2"/>
        <w:tabs>
          <w:tab w:val="right" w:leader="dot" w:pos="8900"/>
        </w:tabs>
        <w:rPr>
          <w:del w:id="1020" w:author="Tom Bergeron" w:date="2022-11-11T09:11:00Z"/>
          <w:rFonts w:asciiTheme="minorHAnsi" w:eastAsiaTheme="minorEastAsia" w:hAnsiTheme="minorHAnsi" w:cstheme="minorBidi"/>
          <w:smallCaps w:val="0"/>
          <w:noProof/>
          <w:sz w:val="22"/>
          <w:szCs w:val="22"/>
        </w:rPr>
      </w:pPr>
      <w:del w:id="1021" w:author="Tom Bergeron" w:date="2022-11-11T09:11:00Z">
        <w:r w:rsidRPr="00E14151" w:rsidDel="00E14151">
          <w:rPr>
            <w:rStyle w:val="Hyperlink"/>
            <w:noProof/>
          </w:rPr>
          <w:delText>Enable the Power Feature in Auto-Focus</w:delText>
        </w:r>
        <w:r w:rsidDel="00E14151">
          <w:rPr>
            <w:noProof/>
            <w:webHidden/>
          </w:rPr>
          <w:tab/>
          <w:delText>94</w:delText>
        </w:r>
      </w:del>
    </w:p>
    <w:p w14:paraId="6ACE80F5" w14:textId="2A12965B" w:rsidR="00C67678" w:rsidDel="00E14151" w:rsidRDefault="00C67678">
      <w:pPr>
        <w:pStyle w:val="TOC2"/>
        <w:tabs>
          <w:tab w:val="right" w:leader="dot" w:pos="8900"/>
        </w:tabs>
        <w:rPr>
          <w:del w:id="1022" w:author="Tom Bergeron" w:date="2022-11-11T09:11:00Z"/>
          <w:rFonts w:asciiTheme="minorHAnsi" w:eastAsiaTheme="minorEastAsia" w:hAnsiTheme="minorHAnsi" w:cstheme="minorBidi"/>
          <w:smallCaps w:val="0"/>
          <w:noProof/>
          <w:sz w:val="22"/>
          <w:szCs w:val="22"/>
        </w:rPr>
      </w:pPr>
      <w:del w:id="1023" w:author="Tom Bergeron" w:date="2022-11-11T09:11:00Z">
        <w:r w:rsidRPr="00E14151" w:rsidDel="00E14151">
          <w:rPr>
            <w:rStyle w:val="Hyperlink"/>
            <w:noProof/>
          </w:rPr>
          <w:delText>Enable the Power Feature in Navigator</w:delText>
        </w:r>
        <w:r w:rsidDel="00E14151">
          <w:rPr>
            <w:noProof/>
            <w:webHidden/>
          </w:rPr>
          <w:tab/>
          <w:delText>94</w:delText>
        </w:r>
      </w:del>
    </w:p>
    <w:p w14:paraId="0F3615A4" w14:textId="2120143B" w:rsidR="00C67678" w:rsidDel="00E14151" w:rsidRDefault="00C67678">
      <w:pPr>
        <w:pStyle w:val="TOC1"/>
        <w:tabs>
          <w:tab w:val="right" w:leader="dot" w:pos="8900"/>
        </w:tabs>
        <w:rPr>
          <w:del w:id="1024" w:author="Tom Bergeron" w:date="2022-11-11T09:11:00Z"/>
          <w:rFonts w:asciiTheme="minorHAnsi" w:eastAsiaTheme="minorEastAsia" w:hAnsiTheme="minorHAnsi" w:cstheme="minorBidi"/>
          <w:b w:val="0"/>
          <w:caps w:val="0"/>
          <w:noProof/>
          <w:sz w:val="22"/>
          <w:szCs w:val="22"/>
        </w:rPr>
      </w:pPr>
      <w:del w:id="1025" w:author="Tom Bergeron" w:date="2022-11-11T09:11:00Z">
        <w:r w:rsidRPr="00E14151" w:rsidDel="00E14151">
          <w:rPr>
            <w:rStyle w:val="Hyperlink"/>
            <w:noProof/>
          </w:rPr>
          <w:delText>Use Sweet Spot Target</w:delText>
        </w:r>
        <w:r w:rsidDel="00E14151">
          <w:rPr>
            <w:noProof/>
            <w:webHidden/>
          </w:rPr>
          <w:tab/>
          <w:delText>95</w:delText>
        </w:r>
      </w:del>
    </w:p>
    <w:p w14:paraId="28E8F7F1" w14:textId="3F4F8A28" w:rsidR="00C67678" w:rsidDel="00E14151" w:rsidRDefault="00C67678">
      <w:pPr>
        <w:pStyle w:val="TOC1"/>
        <w:tabs>
          <w:tab w:val="right" w:leader="dot" w:pos="8900"/>
        </w:tabs>
        <w:rPr>
          <w:del w:id="1026" w:author="Tom Bergeron" w:date="2022-11-11T09:11:00Z"/>
          <w:rFonts w:asciiTheme="minorHAnsi" w:eastAsiaTheme="minorEastAsia" w:hAnsiTheme="minorHAnsi" w:cstheme="minorBidi"/>
          <w:b w:val="0"/>
          <w:caps w:val="0"/>
          <w:noProof/>
          <w:sz w:val="22"/>
          <w:szCs w:val="22"/>
        </w:rPr>
      </w:pPr>
      <w:del w:id="1027" w:author="Tom Bergeron" w:date="2022-11-11T09:11:00Z">
        <w:r w:rsidRPr="00E14151" w:rsidDel="00E14151">
          <w:rPr>
            <w:rStyle w:val="Hyperlink"/>
            <w:noProof/>
          </w:rPr>
          <w:delText>Use Statistical Process Control Charts</w:delText>
        </w:r>
        <w:r w:rsidDel="00E14151">
          <w:rPr>
            <w:noProof/>
            <w:webHidden/>
          </w:rPr>
          <w:tab/>
          <w:delText>96</w:delText>
        </w:r>
      </w:del>
    </w:p>
    <w:p w14:paraId="0C7C9758" w14:textId="33E6BFF4" w:rsidR="00C67678" w:rsidDel="00E14151" w:rsidRDefault="00C67678">
      <w:pPr>
        <w:pStyle w:val="TOC2"/>
        <w:tabs>
          <w:tab w:val="right" w:leader="dot" w:pos="8900"/>
        </w:tabs>
        <w:rPr>
          <w:del w:id="1028" w:author="Tom Bergeron" w:date="2022-11-11T09:11:00Z"/>
          <w:rFonts w:asciiTheme="minorHAnsi" w:eastAsiaTheme="minorEastAsia" w:hAnsiTheme="minorHAnsi" w:cstheme="minorBidi"/>
          <w:smallCaps w:val="0"/>
          <w:noProof/>
          <w:sz w:val="22"/>
          <w:szCs w:val="22"/>
        </w:rPr>
      </w:pPr>
      <w:del w:id="1029" w:author="Tom Bergeron" w:date="2022-11-11T09:11:00Z">
        <w:r w:rsidRPr="00E14151" w:rsidDel="00E14151">
          <w:rPr>
            <w:rStyle w:val="Hyperlink"/>
            <w:noProof/>
          </w:rPr>
          <w:delText>Live Mode - Charts Tab</w:delText>
        </w:r>
        <w:r w:rsidDel="00E14151">
          <w:rPr>
            <w:noProof/>
            <w:webHidden/>
          </w:rPr>
          <w:tab/>
          <w:delText>96</w:delText>
        </w:r>
      </w:del>
    </w:p>
    <w:p w14:paraId="22C6C6B0" w14:textId="6063D5C1" w:rsidR="00C67678" w:rsidDel="00E14151" w:rsidRDefault="00C67678" w:rsidP="00E14151">
      <w:pPr>
        <w:pStyle w:val="TOC3"/>
        <w:rPr>
          <w:del w:id="1030" w:author="Tom Bergeron" w:date="2022-11-11T09:11:00Z"/>
          <w:rFonts w:asciiTheme="minorHAnsi" w:eastAsiaTheme="minorEastAsia" w:hAnsiTheme="minorHAnsi" w:cstheme="minorBidi"/>
          <w:noProof/>
          <w:sz w:val="22"/>
          <w:szCs w:val="22"/>
        </w:rPr>
      </w:pPr>
      <w:del w:id="1031" w:author="Tom Bergeron" w:date="2022-11-11T09:11:00Z">
        <w:r w:rsidRPr="00E14151" w:rsidDel="00E14151">
          <w:rPr>
            <w:rStyle w:val="Hyperlink"/>
            <w:noProof/>
          </w:rPr>
          <w:delText>View Chart Data</w:delText>
        </w:r>
        <w:r w:rsidDel="00E14151">
          <w:rPr>
            <w:noProof/>
            <w:webHidden/>
          </w:rPr>
          <w:tab/>
          <w:delText>97</w:delText>
        </w:r>
      </w:del>
    </w:p>
    <w:p w14:paraId="3EC11EDC" w14:textId="18680AD1" w:rsidR="00C67678" w:rsidDel="00E14151" w:rsidRDefault="00C67678">
      <w:pPr>
        <w:pStyle w:val="TOC2"/>
        <w:tabs>
          <w:tab w:val="right" w:leader="dot" w:pos="8900"/>
        </w:tabs>
        <w:rPr>
          <w:del w:id="1032" w:author="Tom Bergeron" w:date="2022-11-11T09:11:00Z"/>
          <w:rFonts w:asciiTheme="minorHAnsi" w:eastAsiaTheme="minorEastAsia" w:hAnsiTheme="minorHAnsi" w:cstheme="minorBidi"/>
          <w:smallCaps w:val="0"/>
          <w:noProof/>
          <w:sz w:val="22"/>
          <w:szCs w:val="22"/>
        </w:rPr>
      </w:pPr>
      <w:del w:id="1033" w:author="Tom Bergeron" w:date="2022-11-11T09:11:00Z">
        <w:r w:rsidRPr="00E14151" w:rsidDel="00E14151">
          <w:rPr>
            <w:rStyle w:val="Hyperlink"/>
            <w:noProof/>
          </w:rPr>
          <w:delText>Historical Mode - Chart Tab</w:delText>
        </w:r>
        <w:r w:rsidDel="00E14151">
          <w:rPr>
            <w:noProof/>
            <w:webHidden/>
          </w:rPr>
          <w:tab/>
          <w:delText>98</w:delText>
        </w:r>
      </w:del>
    </w:p>
    <w:p w14:paraId="11C9BE5C" w14:textId="09D1C725" w:rsidR="00C67678" w:rsidDel="00E14151" w:rsidRDefault="00C67678" w:rsidP="00E14151">
      <w:pPr>
        <w:pStyle w:val="TOC3"/>
        <w:rPr>
          <w:del w:id="1034" w:author="Tom Bergeron" w:date="2022-11-11T09:11:00Z"/>
          <w:rFonts w:asciiTheme="minorHAnsi" w:eastAsiaTheme="minorEastAsia" w:hAnsiTheme="minorHAnsi" w:cstheme="minorBidi"/>
          <w:noProof/>
          <w:sz w:val="22"/>
          <w:szCs w:val="22"/>
        </w:rPr>
      </w:pPr>
      <w:del w:id="1035" w:author="Tom Bergeron" w:date="2022-11-11T09:11:00Z">
        <w:r w:rsidRPr="00E14151" w:rsidDel="00E14151">
          <w:rPr>
            <w:rStyle w:val="Hyperlink"/>
            <w:noProof/>
          </w:rPr>
          <w:delText>View Control Charts</w:delText>
        </w:r>
        <w:r w:rsidDel="00E14151">
          <w:rPr>
            <w:noProof/>
            <w:webHidden/>
          </w:rPr>
          <w:tab/>
          <w:delText>98</w:delText>
        </w:r>
      </w:del>
    </w:p>
    <w:p w14:paraId="03987A23" w14:textId="6F3CB5E3" w:rsidR="00C67678" w:rsidDel="00E14151" w:rsidRDefault="00C67678" w:rsidP="00E14151">
      <w:pPr>
        <w:pStyle w:val="TOC3"/>
        <w:rPr>
          <w:del w:id="1036" w:author="Tom Bergeron" w:date="2022-11-11T09:11:00Z"/>
          <w:rFonts w:asciiTheme="minorHAnsi" w:eastAsiaTheme="minorEastAsia" w:hAnsiTheme="minorHAnsi" w:cstheme="minorBidi"/>
          <w:noProof/>
          <w:sz w:val="22"/>
          <w:szCs w:val="22"/>
        </w:rPr>
      </w:pPr>
      <w:del w:id="1037" w:author="Tom Bergeron" w:date="2022-11-11T09:11:00Z">
        <w:r w:rsidRPr="00E14151" w:rsidDel="00E14151">
          <w:rPr>
            <w:rStyle w:val="Hyperlink"/>
            <w:noProof/>
          </w:rPr>
          <w:delText>Viewing Chart Data</w:delText>
        </w:r>
        <w:r w:rsidDel="00E14151">
          <w:rPr>
            <w:noProof/>
            <w:webHidden/>
          </w:rPr>
          <w:tab/>
          <w:delText>99</w:delText>
        </w:r>
      </w:del>
    </w:p>
    <w:p w14:paraId="0B92325C" w14:textId="1093D3EA" w:rsidR="00C67678" w:rsidDel="00E14151" w:rsidRDefault="00C67678" w:rsidP="00E14151">
      <w:pPr>
        <w:pStyle w:val="TOC3"/>
        <w:rPr>
          <w:del w:id="1038" w:author="Tom Bergeron" w:date="2022-11-11T09:11:00Z"/>
          <w:rFonts w:asciiTheme="minorHAnsi" w:eastAsiaTheme="minorEastAsia" w:hAnsiTheme="minorHAnsi" w:cstheme="minorBidi"/>
          <w:noProof/>
          <w:sz w:val="22"/>
          <w:szCs w:val="22"/>
        </w:rPr>
      </w:pPr>
      <w:del w:id="1039" w:author="Tom Bergeron" w:date="2022-11-11T09:11:00Z">
        <w:r w:rsidRPr="00E14151" w:rsidDel="00E14151">
          <w:rPr>
            <w:rStyle w:val="Hyperlink"/>
            <w:noProof/>
          </w:rPr>
          <w:delText>History Mode Chart Options Menu</w:delText>
        </w:r>
        <w:r w:rsidDel="00E14151">
          <w:rPr>
            <w:noProof/>
            <w:webHidden/>
          </w:rPr>
          <w:tab/>
          <w:delText>99</w:delText>
        </w:r>
      </w:del>
    </w:p>
    <w:p w14:paraId="02A2BC42" w14:textId="68C857E3" w:rsidR="00C67678" w:rsidDel="00E14151" w:rsidRDefault="00C67678">
      <w:pPr>
        <w:pStyle w:val="TOC1"/>
        <w:tabs>
          <w:tab w:val="right" w:leader="dot" w:pos="8900"/>
        </w:tabs>
        <w:rPr>
          <w:del w:id="1040" w:author="Tom Bergeron" w:date="2022-11-11T09:11:00Z"/>
          <w:rFonts w:asciiTheme="minorHAnsi" w:eastAsiaTheme="minorEastAsia" w:hAnsiTheme="minorHAnsi" w:cstheme="minorBidi"/>
          <w:b w:val="0"/>
          <w:caps w:val="0"/>
          <w:noProof/>
          <w:sz w:val="22"/>
          <w:szCs w:val="22"/>
        </w:rPr>
      </w:pPr>
      <w:del w:id="1041" w:author="Tom Bergeron" w:date="2022-11-11T09:11:00Z">
        <w:r w:rsidRPr="00E14151" w:rsidDel="00E14151">
          <w:rPr>
            <w:rStyle w:val="Hyperlink"/>
            <w:noProof/>
          </w:rPr>
          <w:delText>Using Live Data Output</w:delText>
        </w:r>
        <w:r w:rsidDel="00E14151">
          <w:rPr>
            <w:noProof/>
            <w:webHidden/>
          </w:rPr>
          <w:tab/>
          <w:delText>100</w:delText>
        </w:r>
      </w:del>
    </w:p>
    <w:p w14:paraId="381CD25F" w14:textId="011C720F" w:rsidR="00C67678" w:rsidDel="00E14151" w:rsidRDefault="00C67678">
      <w:pPr>
        <w:pStyle w:val="TOC2"/>
        <w:tabs>
          <w:tab w:val="right" w:leader="dot" w:pos="8900"/>
        </w:tabs>
        <w:rPr>
          <w:del w:id="1042" w:author="Tom Bergeron" w:date="2022-11-11T09:11:00Z"/>
          <w:rFonts w:asciiTheme="minorHAnsi" w:eastAsiaTheme="minorEastAsia" w:hAnsiTheme="minorHAnsi" w:cstheme="minorBidi"/>
          <w:smallCaps w:val="0"/>
          <w:noProof/>
          <w:sz w:val="22"/>
          <w:szCs w:val="22"/>
        </w:rPr>
      </w:pPr>
      <w:del w:id="1043" w:author="Tom Bergeron" w:date="2022-11-11T09:11:00Z">
        <w:r w:rsidRPr="00E14151" w:rsidDel="00E14151">
          <w:rPr>
            <w:rStyle w:val="Hyperlink"/>
            <w:noProof/>
          </w:rPr>
          <w:delText>LDO Formats</w:delText>
        </w:r>
        <w:r w:rsidDel="00E14151">
          <w:rPr>
            <w:noProof/>
            <w:webHidden/>
          </w:rPr>
          <w:tab/>
          <w:delText>101</w:delText>
        </w:r>
      </w:del>
    </w:p>
    <w:p w14:paraId="44BF484D" w14:textId="6A06F338" w:rsidR="00C67678" w:rsidDel="00E14151" w:rsidRDefault="00C67678">
      <w:pPr>
        <w:pStyle w:val="TOC2"/>
        <w:tabs>
          <w:tab w:val="right" w:leader="dot" w:pos="8900"/>
        </w:tabs>
        <w:rPr>
          <w:del w:id="1044" w:author="Tom Bergeron" w:date="2022-11-11T09:11:00Z"/>
          <w:rFonts w:asciiTheme="minorHAnsi" w:eastAsiaTheme="minorEastAsia" w:hAnsiTheme="minorHAnsi" w:cstheme="minorBidi"/>
          <w:smallCaps w:val="0"/>
          <w:noProof/>
          <w:sz w:val="22"/>
          <w:szCs w:val="22"/>
        </w:rPr>
      </w:pPr>
      <w:del w:id="1045" w:author="Tom Bergeron" w:date="2022-11-11T09:11:00Z">
        <w:r w:rsidRPr="00E14151" w:rsidDel="00E14151">
          <w:rPr>
            <w:rStyle w:val="Hyperlink"/>
            <w:noProof/>
          </w:rPr>
          <w:delText>Details Of Output Files</w:delText>
        </w:r>
        <w:r w:rsidDel="00E14151">
          <w:rPr>
            <w:noProof/>
            <w:webHidden/>
          </w:rPr>
          <w:tab/>
          <w:delText>101</w:delText>
        </w:r>
      </w:del>
    </w:p>
    <w:p w14:paraId="79458EE1" w14:textId="0D905AF9" w:rsidR="00C67678" w:rsidDel="00E14151" w:rsidRDefault="00C67678" w:rsidP="00E14151">
      <w:pPr>
        <w:pStyle w:val="TOC3"/>
        <w:rPr>
          <w:del w:id="1046" w:author="Tom Bergeron" w:date="2022-11-11T09:11:00Z"/>
          <w:rFonts w:asciiTheme="minorHAnsi" w:eastAsiaTheme="minorEastAsia" w:hAnsiTheme="minorHAnsi" w:cstheme="minorBidi"/>
          <w:noProof/>
          <w:sz w:val="22"/>
          <w:szCs w:val="22"/>
        </w:rPr>
      </w:pPr>
      <w:del w:id="1047" w:author="Tom Bergeron" w:date="2022-11-11T09:11:00Z">
        <w:r w:rsidRPr="00E14151" w:rsidDel="00E14151">
          <w:rPr>
            <w:rStyle w:val="Hyperlink"/>
            <w:b/>
            <w:noProof/>
          </w:rPr>
          <w:delText>TSV for Excel</w:delText>
        </w:r>
        <w:r w:rsidDel="00E14151">
          <w:rPr>
            <w:noProof/>
            <w:webHidden/>
          </w:rPr>
          <w:tab/>
          <w:delText>101</w:delText>
        </w:r>
      </w:del>
    </w:p>
    <w:p w14:paraId="7C8756EE" w14:textId="68EA7042" w:rsidR="00C67678" w:rsidDel="00E14151" w:rsidRDefault="00C67678" w:rsidP="00E14151">
      <w:pPr>
        <w:pStyle w:val="TOC3"/>
        <w:rPr>
          <w:del w:id="1048" w:author="Tom Bergeron" w:date="2022-11-11T09:11:00Z"/>
          <w:rFonts w:asciiTheme="minorHAnsi" w:eastAsiaTheme="minorEastAsia" w:hAnsiTheme="minorHAnsi" w:cstheme="minorBidi"/>
          <w:noProof/>
          <w:sz w:val="22"/>
          <w:szCs w:val="22"/>
        </w:rPr>
      </w:pPr>
      <w:del w:id="1049" w:author="Tom Bergeron" w:date="2022-11-11T09:11:00Z">
        <w:r w:rsidRPr="00E14151" w:rsidDel="00E14151">
          <w:rPr>
            <w:rStyle w:val="Hyperlink"/>
            <w:b/>
            <w:noProof/>
          </w:rPr>
          <w:delText>One board per file (TXT format)</w:delText>
        </w:r>
        <w:r w:rsidDel="00E14151">
          <w:rPr>
            <w:noProof/>
            <w:webHidden/>
          </w:rPr>
          <w:tab/>
          <w:delText>101</w:delText>
        </w:r>
      </w:del>
    </w:p>
    <w:p w14:paraId="6F1ED8C7" w14:textId="45FF6C12" w:rsidR="00C67678" w:rsidDel="00E14151" w:rsidRDefault="00C67678" w:rsidP="00E14151">
      <w:pPr>
        <w:pStyle w:val="TOC3"/>
        <w:rPr>
          <w:del w:id="1050" w:author="Tom Bergeron" w:date="2022-11-11T09:11:00Z"/>
          <w:rFonts w:asciiTheme="minorHAnsi" w:eastAsiaTheme="minorEastAsia" w:hAnsiTheme="minorHAnsi" w:cstheme="minorBidi"/>
          <w:noProof/>
          <w:sz w:val="22"/>
          <w:szCs w:val="22"/>
        </w:rPr>
      </w:pPr>
      <w:del w:id="1051" w:author="Tom Bergeron" w:date="2022-11-11T09:11:00Z">
        <w:r w:rsidRPr="00E14151" w:rsidDel="00E14151">
          <w:rPr>
            <w:rStyle w:val="Hyperlink"/>
            <w:b/>
            <w:noProof/>
          </w:rPr>
          <w:delText>One board per file (XML format)</w:delText>
        </w:r>
        <w:r w:rsidDel="00E14151">
          <w:rPr>
            <w:noProof/>
            <w:webHidden/>
          </w:rPr>
          <w:tab/>
          <w:delText>101</w:delText>
        </w:r>
      </w:del>
    </w:p>
    <w:p w14:paraId="0D6F2EED" w14:textId="60293F8D" w:rsidR="00C67678" w:rsidDel="00E14151" w:rsidRDefault="00C67678" w:rsidP="00E14151">
      <w:pPr>
        <w:pStyle w:val="TOC3"/>
        <w:rPr>
          <w:del w:id="1052" w:author="Tom Bergeron" w:date="2022-11-11T09:11:00Z"/>
          <w:rFonts w:asciiTheme="minorHAnsi" w:eastAsiaTheme="minorEastAsia" w:hAnsiTheme="minorHAnsi" w:cstheme="minorBidi"/>
          <w:noProof/>
          <w:sz w:val="22"/>
          <w:szCs w:val="22"/>
        </w:rPr>
      </w:pPr>
      <w:del w:id="1053" w:author="Tom Bergeron" w:date="2022-11-11T09:11:00Z">
        <w:r w:rsidRPr="00E14151" w:rsidDel="00E14151">
          <w:rPr>
            <w:rStyle w:val="Hyperlink"/>
            <w:b/>
            <w:noProof/>
          </w:rPr>
          <w:delText>One board per file - (CSV format)</w:delText>
        </w:r>
        <w:r w:rsidDel="00E14151">
          <w:rPr>
            <w:noProof/>
            <w:webHidden/>
          </w:rPr>
          <w:tab/>
          <w:delText>102</w:delText>
        </w:r>
      </w:del>
    </w:p>
    <w:p w14:paraId="7D67EB79" w14:textId="62AD830F" w:rsidR="00C67678" w:rsidDel="00E14151" w:rsidRDefault="00C67678" w:rsidP="00E14151">
      <w:pPr>
        <w:pStyle w:val="TOC3"/>
        <w:rPr>
          <w:del w:id="1054" w:author="Tom Bergeron" w:date="2022-11-11T09:11:00Z"/>
          <w:rFonts w:asciiTheme="minorHAnsi" w:eastAsiaTheme="minorEastAsia" w:hAnsiTheme="minorHAnsi" w:cstheme="minorBidi"/>
          <w:noProof/>
          <w:sz w:val="22"/>
          <w:szCs w:val="22"/>
        </w:rPr>
      </w:pPr>
      <w:del w:id="1055" w:author="Tom Bergeron" w:date="2022-11-11T09:11:00Z">
        <w:r w:rsidRPr="00E14151" w:rsidDel="00E14151">
          <w:rPr>
            <w:rStyle w:val="Hyperlink"/>
            <w:b/>
            <w:noProof/>
          </w:rPr>
          <w:delText>One board per file – TXT - Alternate</w:delText>
        </w:r>
        <w:r w:rsidDel="00E14151">
          <w:rPr>
            <w:noProof/>
            <w:webHidden/>
          </w:rPr>
          <w:tab/>
          <w:delText>102</w:delText>
        </w:r>
      </w:del>
    </w:p>
    <w:p w14:paraId="16C175B3" w14:textId="649BE859" w:rsidR="00C67678" w:rsidDel="00E14151" w:rsidRDefault="00C67678" w:rsidP="00E14151">
      <w:pPr>
        <w:pStyle w:val="TOC3"/>
        <w:rPr>
          <w:del w:id="1056" w:author="Tom Bergeron" w:date="2022-11-11T09:11:00Z"/>
          <w:rFonts w:asciiTheme="minorHAnsi" w:eastAsiaTheme="minorEastAsia" w:hAnsiTheme="minorHAnsi" w:cstheme="minorBidi"/>
          <w:noProof/>
          <w:sz w:val="22"/>
          <w:szCs w:val="22"/>
        </w:rPr>
      </w:pPr>
      <w:del w:id="1057" w:author="Tom Bergeron" w:date="2022-11-11T09:11:00Z">
        <w:r w:rsidRPr="00E14151" w:rsidDel="00E14151">
          <w:rPr>
            <w:rStyle w:val="Hyperlink"/>
            <w:b/>
            <w:noProof/>
          </w:rPr>
          <w:delText>One board per file – TXT - Custom</w:delText>
        </w:r>
        <w:r w:rsidDel="00E14151">
          <w:rPr>
            <w:noProof/>
            <w:webHidden/>
          </w:rPr>
          <w:tab/>
          <w:delText>102</w:delText>
        </w:r>
      </w:del>
    </w:p>
    <w:p w14:paraId="16CD0782" w14:textId="19461908" w:rsidR="00C67678" w:rsidDel="00E14151" w:rsidRDefault="00C67678">
      <w:pPr>
        <w:pStyle w:val="TOC2"/>
        <w:tabs>
          <w:tab w:val="right" w:leader="dot" w:pos="8900"/>
        </w:tabs>
        <w:rPr>
          <w:del w:id="1058" w:author="Tom Bergeron" w:date="2022-11-11T09:11:00Z"/>
          <w:rFonts w:asciiTheme="minorHAnsi" w:eastAsiaTheme="minorEastAsia" w:hAnsiTheme="minorHAnsi" w:cstheme="minorBidi"/>
          <w:smallCaps w:val="0"/>
          <w:noProof/>
          <w:sz w:val="22"/>
          <w:szCs w:val="22"/>
        </w:rPr>
      </w:pPr>
      <w:del w:id="1059" w:author="Tom Bergeron" w:date="2022-11-11T09:11:00Z">
        <w:r w:rsidRPr="00E14151" w:rsidDel="00E14151">
          <w:rPr>
            <w:rStyle w:val="Hyperlink"/>
            <w:noProof/>
          </w:rPr>
          <w:delText>Configure LDO</w:delText>
        </w:r>
        <w:r w:rsidDel="00E14151">
          <w:rPr>
            <w:noProof/>
            <w:webHidden/>
          </w:rPr>
          <w:tab/>
          <w:delText>102</w:delText>
        </w:r>
      </w:del>
    </w:p>
    <w:p w14:paraId="52A5B189" w14:textId="723F2F3E" w:rsidR="00C67678" w:rsidDel="00E14151" w:rsidRDefault="00C67678" w:rsidP="00E14151">
      <w:pPr>
        <w:pStyle w:val="TOC3"/>
        <w:rPr>
          <w:del w:id="1060" w:author="Tom Bergeron" w:date="2022-11-11T09:11:00Z"/>
          <w:rFonts w:asciiTheme="minorHAnsi" w:eastAsiaTheme="minorEastAsia" w:hAnsiTheme="minorHAnsi" w:cstheme="minorBidi"/>
          <w:noProof/>
          <w:sz w:val="22"/>
          <w:szCs w:val="22"/>
        </w:rPr>
      </w:pPr>
      <w:del w:id="1061" w:author="Tom Bergeron" w:date="2022-11-11T09:11:00Z">
        <w:r w:rsidRPr="00E14151" w:rsidDel="00E14151">
          <w:rPr>
            <w:rStyle w:val="Hyperlink"/>
            <w:noProof/>
          </w:rPr>
          <w:delText>Delete Accumulated LDO Files</w:delText>
        </w:r>
        <w:r w:rsidDel="00E14151">
          <w:rPr>
            <w:noProof/>
            <w:webHidden/>
          </w:rPr>
          <w:tab/>
          <w:delText>103</w:delText>
        </w:r>
      </w:del>
    </w:p>
    <w:p w14:paraId="3998AE29" w14:textId="714B4DF4" w:rsidR="00C67678" w:rsidDel="00E14151" w:rsidRDefault="00C67678">
      <w:pPr>
        <w:pStyle w:val="TOC1"/>
        <w:tabs>
          <w:tab w:val="right" w:leader="dot" w:pos="8900"/>
        </w:tabs>
        <w:rPr>
          <w:del w:id="1062" w:author="Tom Bergeron" w:date="2022-11-11T09:11:00Z"/>
          <w:rFonts w:asciiTheme="minorHAnsi" w:eastAsiaTheme="minorEastAsia" w:hAnsiTheme="minorHAnsi" w:cstheme="minorBidi"/>
          <w:b w:val="0"/>
          <w:caps w:val="0"/>
          <w:noProof/>
          <w:sz w:val="22"/>
          <w:szCs w:val="22"/>
        </w:rPr>
      </w:pPr>
      <w:del w:id="1063" w:author="Tom Bergeron" w:date="2022-11-11T09:11:00Z">
        <w:r w:rsidRPr="00E14151" w:rsidDel="00E14151">
          <w:rPr>
            <w:rStyle w:val="Hyperlink"/>
            <w:noProof/>
          </w:rPr>
          <w:delText>Centralized Process Window Control</w:delText>
        </w:r>
        <w:r w:rsidDel="00E14151">
          <w:rPr>
            <w:noProof/>
            <w:webHidden/>
          </w:rPr>
          <w:tab/>
          <w:delText>104</w:delText>
        </w:r>
      </w:del>
    </w:p>
    <w:p w14:paraId="315E291F" w14:textId="2ADD8C2A" w:rsidR="00C67678" w:rsidDel="00E14151" w:rsidRDefault="00C67678">
      <w:pPr>
        <w:pStyle w:val="TOC2"/>
        <w:tabs>
          <w:tab w:val="right" w:leader="dot" w:pos="8900"/>
        </w:tabs>
        <w:rPr>
          <w:del w:id="1064" w:author="Tom Bergeron" w:date="2022-11-11T09:11:00Z"/>
          <w:rFonts w:asciiTheme="minorHAnsi" w:eastAsiaTheme="minorEastAsia" w:hAnsiTheme="minorHAnsi" w:cstheme="minorBidi"/>
          <w:smallCaps w:val="0"/>
          <w:noProof/>
          <w:sz w:val="22"/>
          <w:szCs w:val="22"/>
        </w:rPr>
      </w:pPr>
      <w:del w:id="1065" w:author="Tom Bergeron" w:date="2022-11-11T09:11:00Z">
        <w:r w:rsidRPr="00E14151" w:rsidDel="00E14151">
          <w:rPr>
            <w:rStyle w:val="Hyperlink"/>
            <w:noProof/>
          </w:rPr>
          <w:delText>KIC File Administrator</w:delText>
        </w:r>
        <w:r w:rsidDel="00E14151">
          <w:rPr>
            <w:noProof/>
            <w:webHidden/>
          </w:rPr>
          <w:tab/>
          <w:delText>104</w:delText>
        </w:r>
      </w:del>
    </w:p>
    <w:p w14:paraId="045C5605" w14:textId="4666394F" w:rsidR="00C67678" w:rsidDel="00E14151" w:rsidRDefault="00C67678">
      <w:pPr>
        <w:pStyle w:val="TOC2"/>
        <w:tabs>
          <w:tab w:val="right" w:leader="dot" w:pos="8900"/>
        </w:tabs>
        <w:rPr>
          <w:del w:id="1066" w:author="Tom Bergeron" w:date="2022-11-11T09:11:00Z"/>
          <w:rFonts w:asciiTheme="minorHAnsi" w:eastAsiaTheme="minorEastAsia" w:hAnsiTheme="minorHAnsi" w:cstheme="minorBidi"/>
          <w:smallCaps w:val="0"/>
          <w:noProof/>
          <w:sz w:val="22"/>
          <w:szCs w:val="22"/>
        </w:rPr>
      </w:pPr>
      <w:del w:id="1067" w:author="Tom Bergeron" w:date="2022-11-11T09:11:00Z">
        <w:r w:rsidRPr="00E14151" w:rsidDel="00E14151">
          <w:rPr>
            <w:rStyle w:val="Hyperlink"/>
            <w:noProof/>
          </w:rPr>
          <w:delText>Configuration of software</w:delText>
        </w:r>
        <w:r w:rsidDel="00E14151">
          <w:rPr>
            <w:noProof/>
            <w:webHidden/>
          </w:rPr>
          <w:tab/>
          <w:delText>107</w:delText>
        </w:r>
      </w:del>
    </w:p>
    <w:p w14:paraId="655CA36E" w14:textId="0C661B30" w:rsidR="00C67678" w:rsidDel="00E14151" w:rsidRDefault="00C67678">
      <w:pPr>
        <w:pStyle w:val="TOC2"/>
        <w:tabs>
          <w:tab w:val="right" w:leader="dot" w:pos="8900"/>
        </w:tabs>
        <w:rPr>
          <w:del w:id="1068" w:author="Tom Bergeron" w:date="2022-11-11T09:11:00Z"/>
          <w:rFonts w:asciiTheme="minorHAnsi" w:eastAsiaTheme="minorEastAsia" w:hAnsiTheme="minorHAnsi" w:cstheme="minorBidi"/>
          <w:smallCaps w:val="0"/>
          <w:noProof/>
          <w:sz w:val="22"/>
          <w:szCs w:val="22"/>
        </w:rPr>
      </w:pPr>
      <w:del w:id="1069" w:author="Tom Bergeron" w:date="2022-11-11T09:11:00Z">
        <w:r w:rsidRPr="00E14151" w:rsidDel="00E14151">
          <w:rPr>
            <w:rStyle w:val="Hyperlink"/>
            <w:noProof/>
          </w:rPr>
          <w:delText>Operation of software</w:delText>
        </w:r>
        <w:r w:rsidDel="00E14151">
          <w:rPr>
            <w:noProof/>
            <w:webHidden/>
          </w:rPr>
          <w:tab/>
          <w:delText>108</w:delText>
        </w:r>
      </w:del>
    </w:p>
    <w:p w14:paraId="2DF693D8" w14:textId="4C866580" w:rsidR="00C67678" w:rsidDel="00E14151" w:rsidRDefault="00C67678">
      <w:pPr>
        <w:pStyle w:val="TOC1"/>
        <w:tabs>
          <w:tab w:val="right" w:leader="dot" w:pos="8900"/>
        </w:tabs>
        <w:rPr>
          <w:del w:id="1070" w:author="Tom Bergeron" w:date="2022-11-11T09:11:00Z"/>
          <w:rFonts w:asciiTheme="minorHAnsi" w:eastAsiaTheme="minorEastAsia" w:hAnsiTheme="minorHAnsi" w:cstheme="minorBidi"/>
          <w:b w:val="0"/>
          <w:caps w:val="0"/>
          <w:noProof/>
          <w:sz w:val="22"/>
          <w:szCs w:val="22"/>
        </w:rPr>
      </w:pPr>
      <w:del w:id="1071" w:author="Tom Bergeron" w:date="2022-11-11T09:11:00Z">
        <w:r w:rsidRPr="00E14151" w:rsidDel="00E14151">
          <w:rPr>
            <w:rStyle w:val="Hyperlink"/>
            <w:noProof/>
          </w:rPr>
          <w:delText>Hardware Options</w:delText>
        </w:r>
        <w:r w:rsidDel="00E14151">
          <w:rPr>
            <w:noProof/>
            <w:webHidden/>
          </w:rPr>
          <w:tab/>
          <w:delText>109</w:delText>
        </w:r>
      </w:del>
    </w:p>
    <w:p w14:paraId="679299FC" w14:textId="679C61D6" w:rsidR="00C67678" w:rsidDel="00E14151" w:rsidRDefault="00C67678">
      <w:pPr>
        <w:pStyle w:val="TOC2"/>
        <w:tabs>
          <w:tab w:val="right" w:leader="dot" w:pos="8900"/>
        </w:tabs>
        <w:rPr>
          <w:del w:id="1072" w:author="Tom Bergeron" w:date="2022-11-11T09:11:00Z"/>
          <w:rFonts w:asciiTheme="minorHAnsi" w:eastAsiaTheme="minorEastAsia" w:hAnsiTheme="minorHAnsi" w:cstheme="minorBidi"/>
          <w:smallCaps w:val="0"/>
          <w:noProof/>
          <w:sz w:val="22"/>
          <w:szCs w:val="22"/>
        </w:rPr>
      </w:pPr>
      <w:del w:id="1073" w:author="Tom Bergeron" w:date="2022-11-11T09:11:00Z">
        <w:r w:rsidRPr="00E14151" w:rsidDel="00E14151">
          <w:rPr>
            <w:rStyle w:val="Hyperlink"/>
            <w:noProof/>
          </w:rPr>
          <w:delText>Alarm Relay</w:delText>
        </w:r>
        <w:r w:rsidDel="00E14151">
          <w:rPr>
            <w:noProof/>
            <w:webHidden/>
          </w:rPr>
          <w:tab/>
          <w:delText>109</w:delText>
        </w:r>
      </w:del>
    </w:p>
    <w:p w14:paraId="7E2A548D" w14:textId="14DEDF2A" w:rsidR="00C67678" w:rsidDel="00E14151" w:rsidRDefault="00C67678">
      <w:pPr>
        <w:pStyle w:val="TOC2"/>
        <w:tabs>
          <w:tab w:val="right" w:leader="dot" w:pos="8900"/>
        </w:tabs>
        <w:rPr>
          <w:del w:id="1074" w:author="Tom Bergeron" w:date="2022-11-11T09:11:00Z"/>
          <w:rFonts w:asciiTheme="minorHAnsi" w:eastAsiaTheme="minorEastAsia" w:hAnsiTheme="minorHAnsi" w:cstheme="minorBidi"/>
          <w:smallCaps w:val="0"/>
          <w:noProof/>
          <w:sz w:val="22"/>
          <w:szCs w:val="22"/>
        </w:rPr>
      </w:pPr>
      <w:del w:id="1075" w:author="Tom Bergeron" w:date="2022-11-11T09:11:00Z">
        <w:r w:rsidRPr="00E14151" w:rsidDel="00E14151">
          <w:rPr>
            <w:rStyle w:val="Hyperlink"/>
            <w:noProof/>
          </w:rPr>
          <w:delText>Light Tower</w:delText>
        </w:r>
        <w:r w:rsidDel="00E14151">
          <w:rPr>
            <w:noProof/>
            <w:webHidden/>
          </w:rPr>
          <w:tab/>
          <w:delText>109</w:delText>
        </w:r>
      </w:del>
    </w:p>
    <w:p w14:paraId="38FA96AA" w14:textId="26395009" w:rsidR="00C67678" w:rsidDel="00E14151" w:rsidRDefault="00C67678">
      <w:pPr>
        <w:pStyle w:val="TOC1"/>
        <w:tabs>
          <w:tab w:val="right" w:leader="dot" w:pos="8900"/>
        </w:tabs>
        <w:rPr>
          <w:del w:id="1076" w:author="Tom Bergeron" w:date="2022-11-11T09:11:00Z"/>
          <w:rFonts w:asciiTheme="minorHAnsi" w:eastAsiaTheme="minorEastAsia" w:hAnsiTheme="minorHAnsi" w:cstheme="minorBidi"/>
          <w:b w:val="0"/>
          <w:caps w:val="0"/>
          <w:noProof/>
          <w:sz w:val="22"/>
          <w:szCs w:val="22"/>
        </w:rPr>
      </w:pPr>
      <w:del w:id="1077" w:author="Tom Bergeron" w:date="2022-11-11T09:11:00Z">
        <w:r w:rsidRPr="00E14151" w:rsidDel="00E14151">
          <w:rPr>
            <w:rStyle w:val="Hyperlink"/>
            <w:noProof/>
          </w:rPr>
          <w:delText>Appendix A: The Process Window Index</w:delText>
        </w:r>
        <w:r w:rsidDel="00E14151">
          <w:rPr>
            <w:noProof/>
            <w:webHidden/>
          </w:rPr>
          <w:tab/>
          <w:delText>110</w:delText>
        </w:r>
      </w:del>
    </w:p>
    <w:p w14:paraId="0072D1E7" w14:textId="25E84CEB" w:rsidR="00C67678" w:rsidDel="00E14151" w:rsidRDefault="00C67678">
      <w:pPr>
        <w:pStyle w:val="TOC2"/>
        <w:tabs>
          <w:tab w:val="right" w:leader="dot" w:pos="8900"/>
        </w:tabs>
        <w:rPr>
          <w:del w:id="1078" w:author="Tom Bergeron" w:date="2022-11-11T09:11:00Z"/>
          <w:rFonts w:asciiTheme="minorHAnsi" w:eastAsiaTheme="minorEastAsia" w:hAnsiTheme="minorHAnsi" w:cstheme="minorBidi"/>
          <w:smallCaps w:val="0"/>
          <w:noProof/>
          <w:sz w:val="22"/>
          <w:szCs w:val="22"/>
        </w:rPr>
      </w:pPr>
      <w:del w:id="1079" w:author="Tom Bergeron" w:date="2022-11-11T09:11:00Z">
        <w:r w:rsidRPr="00E14151" w:rsidDel="00E14151">
          <w:rPr>
            <w:rStyle w:val="Hyperlink"/>
            <w:noProof/>
          </w:rPr>
          <w:delText>The Problem</w:delText>
        </w:r>
        <w:r w:rsidDel="00E14151">
          <w:rPr>
            <w:noProof/>
            <w:webHidden/>
          </w:rPr>
          <w:tab/>
          <w:delText>110</w:delText>
        </w:r>
      </w:del>
    </w:p>
    <w:p w14:paraId="4FEB2BBC" w14:textId="23571E60" w:rsidR="00C67678" w:rsidDel="00E14151" w:rsidRDefault="00C67678">
      <w:pPr>
        <w:pStyle w:val="TOC2"/>
        <w:tabs>
          <w:tab w:val="right" w:leader="dot" w:pos="8900"/>
        </w:tabs>
        <w:rPr>
          <w:del w:id="1080" w:author="Tom Bergeron" w:date="2022-11-11T09:11:00Z"/>
          <w:rFonts w:asciiTheme="minorHAnsi" w:eastAsiaTheme="minorEastAsia" w:hAnsiTheme="minorHAnsi" w:cstheme="minorBidi"/>
          <w:smallCaps w:val="0"/>
          <w:noProof/>
          <w:sz w:val="22"/>
          <w:szCs w:val="22"/>
        </w:rPr>
      </w:pPr>
      <w:del w:id="1081" w:author="Tom Bergeron" w:date="2022-11-11T09:11:00Z">
        <w:r w:rsidRPr="00E14151" w:rsidDel="00E14151">
          <w:rPr>
            <w:rStyle w:val="Hyperlink"/>
            <w:noProof/>
          </w:rPr>
          <w:delText>Defining the Process Window Index</w:delText>
        </w:r>
        <w:r w:rsidDel="00E14151">
          <w:rPr>
            <w:noProof/>
            <w:webHidden/>
          </w:rPr>
          <w:tab/>
          <w:delText>110</w:delText>
        </w:r>
      </w:del>
    </w:p>
    <w:p w14:paraId="0BF9BA92" w14:textId="15998D1F" w:rsidR="00C67678" w:rsidDel="00E14151" w:rsidRDefault="00C67678">
      <w:pPr>
        <w:pStyle w:val="TOC2"/>
        <w:tabs>
          <w:tab w:val="right" w:leader="dot" w:pos="8900"/>
        </w:tabs>
        <w:rPr>
          <w:del w:id="1082" w:author="Tom Bergeron" w:date="2022-11-11T09:11:00Z"/>
          <w:rFonts w:asciiTheme="minorHAnsi" w:eastAsiaTheme="minorEastAsia" w:hAnsiTheme="minorHAnsi" w:cstheme="minorBidi"/>
          <w:smallCaps w:val="0"/>
          <w:noProof/>
          <w:sz w:val="22"/>
          <w:szCs w:val="22"/>
        </w:rPr>
      </w:pPr>
      <w:del w:id="1083" w:author="Tom Bergeron" w:date="2022-11-11T09:11:00Z">
        <w:r w:rsidRPr="00E14151" w:rsidDel="00E14151">
          <w:rPr>
            <w:rStyle w:val="Hyperlink"/>
            <w:noProof/>
          </w:rPr>
          <w:delText>Calculating the PWI</w:delText>
        </w:r>
        <w:r w:rsidDel="00E14151">
          <w:rPr>
            <w:noProof/>
            <w:webHidden/>
          </w:rPr>
          <w:tab/>
          <w:delText>111</w:delText>
        </w:r>
      </w:del>
    </w:p>
    <w:p w14:paraId="067727DE" w14:textId="1A1C99FD" w:rsidR="00C67678" w:rsidDel="00E14151" w:rsidRDefault="00C67678">
      <w:pPr>
        <w:pStyle w:val="TOC2"/>
        <w:tabs>
          <w:tab w:val="right" w:leader="dot" w:pos="8900"/>
        </w:tabs>
        <w:rPr>
          <w:del w:id="1084" w:author="Tom Bergeron" w:date="2022-11-11T09:11:00Z"/>
          <w:rFonts w:asciiTheme="minorHAnsi" w:eastAsiaTheme="minorEastAsia" w:hAnsiTheme="minorHAnsi" w:cstheme="minorBidi"/>
          <w:smallCaps w:val="0"/>
          <w:noProof/>
          <w:sz w:val="22"/>
          <w:szCs w:val="22"/>
        </w:rPr>
      </w:pPr>
      <w:del w:id="1085" w:author="Tom Bergeron" w:date="2022-11-11T09:11:00Z">
        <w:r w:rsidRPr="00E14151" w:rsidDel="00E14151">
          <w:rPr>
            <w:rStyle w:val="Hyperlink"/>
            <w:noProof/>
          </w:rPr>
          <w:delText>Benefits of Ranking Thermal Profile Performance</w:delText>
        </w:r>
        <w:r w:rsidDel="00E14151">
          <w:rPr>
            <w:noProof/>
            <w:webHidden/>
          </w:rPr>
          <w:tab/>
          <w:delText>112</w:delText>
        </w:r>
      </w:del>
    </w:p>
    <w:p w14:paraId="2441254D" w14:textId="288323EF" w:rsidR="00C67678" w:rsidDel="00E14151" w:rsidRDefault="00C67678">
      <w:pPr>
        <w:pStyle w:val="TOC2"/>
        <w:tabs>
          <w:tab w:val="right" w:leader="dot" w:pos="8900"/>
        </w:tabs>
        <w:rPr>
          <w:del w:id="1086" w:author="Tom Bergeron" w:date="2022-11-11T09:11:00Z"/>
          <w:rFonts w:asciiTheme="minorHAnsi" w:eastAsiaTheme="minorEastAsia" w:hAnsiTheme="minorHAnsi" w:cstheme="minorBidi"/>
          <w:smallCaps w:val="0"/>
          <w:noProof/>
          <w:sz w:val="22"/>
          <w:szCs w:val="22"/>
        </w:rPr>
      </w:pPr>
      <w:del w:id="1087" w:author="Tom Bergeron" w:date="2022-11-11T09:11:00Z">
        <w:r w:rsidRPr="00E14151" w:rsidDel="00E14151">
          <w:rPr>
            <w:rStyle w:val="Hyperlink"/>
            <w:noProof/>
          </w:rPr>
          <w:delText>Conclusion</w:delText>
        </w:r>
        <w:r w:rsidDel="00E14151">
          <w:rPr>
            <w:noProof/>
            <w:webHidden/>
          </w:rPr>
          <w:tab/>
          <w:delText>112</w:delText>
        </w:r>
      </w:del>
    </w:p>
    <w:p w14:paraId="7240B08B" w14:textId="44798D2A" w:rsidR="00C67678" w:rsidDel="00E14151" w:rsidRDefault="00C67678">
      <w:pPr>
        <w:pStyle w:val="TOC1"/>
        <w:tabs>
          <w:tab w:val="right" w:leader="dot" w:pos="8900"/>
        </w:tabs>
        <w:rPr>
          <w:del w:id="1088" w:author="Tom Bergeron" w:date="2022-11-11T09:11:00Z"/>
          <w:rFonts w:asciiTheme="minorHAnsi" w:eastAsiaTheme="minorEastAsia" w:hAnsiTheme="minorHAnsi" w:cstheme="minorBidi"/>
          <w:b w:val="0"/>
          <w:caps w:val="0"/>
          <w:noProof/>
          <w:sz w:val="22"/>
          <w:szCs w:val="22"/>
        </w:rPr>
      </w:pPr>
      <w:del w:id="1089" w:author="Tom Bergeron" w:date="2022-11-11T09:11:00Z">
        <w:r w:rsidRPr="00E14151" w:rsidDel="00E14151">
          <w:rPr>
            <w:rStyle w:val="Hyperlink"/>
            <w:noProof/>
          </w:rPr>
          <w:delText>Appendix B: Recalculating Zone Delta Limits From Navigator/Auto-Focus Predictions</w:delText>
        </w:r>
        <w:r w:rsidDel="00E14151">
          <w:rPr>
            <w:noProof/>
            <w:webHidden/>
          </w:rPr>
          <w:tab/>
          <w:delText>113</w:delText>
        </w:r>
      </w:del>
    </w:p>
    <w:p w14:paraId="36C1BFD4" w14:textId="13F3A571" w:rsidR="00C67678" w:rsidDel="00E14151" w:rsidRDefault="00C67678">
      <w:pPr>
        <w:pStyle w:val="TOC2"/>
        <w:tabs>
          <w:tab w:val="right" w:leader="dot" w:pos="8900"/>
        </w:tabs>
        <w:rPr>
          <w:del w:id="1090" w:author="Tom Bergeron" w:date="2022-11-11T09:11:00Z"/>
          <w:rFonts w:asciiTheme="minorHAnsi" w:eastAsiaTheme="minorEastAsia" w:hAnsiTheme="minorHAnsi" w:cstheme="minorBidi"/>
          <w:smallCaps w:val="0"/>
          <w:noProof/>
          <w:sz w:val="22"/>
          <w:szCs w:val="22"/>
        </w:rPr>
      </w:pPr>
      <w:del w:id="1091" w:author="Tom Bergeron" w:date="2022-11-11T09:11:00Z">
        <w:r w:rsidRPr="00E14151" w:rsidDel="00E14151">
          <w:rPr>
            <w:rStyle w:val="Hyperlink"/>
            <w:noProof/>
          </w:rPr>
          <w:delText>For Stand-Alone Software Installations</w:delText>
        </w:r>
        <w:r w:rsidDel="00E14151">
          <w:rPr>
            <w:noProof/>
            <w:webHidden/>
          </w:rPr>
          <w:tab/>
          <w:delText>113</w:delText>
        </w:r>
      </w:del>
    </w:p>
    <w:p w14:paraId="41E90141" w14:textId="030217F2" w:rsidR="00C67678" w:rsidDel="00E14151" w:rsidRDefault="00C67678">
      <w:pPr>
        <w:pStyle w:val="TOC2"/>
        <w:tabs>
          <w:tab w:val="right" w:leader="dot" w:pos="8900"/>
        </w:tabs>
        <w:rPr>
          <w:del w:id="1092" w:author="Tom Bergeron" w:date="2022-11-11T09:11:00Z"/>
          <w:rFonts w:asciiTheme="minorHAnsi" w:eastAsiaTheme="minorEastAsia" w:hAnsiTheme="minorHAnsi" w:cstheme="minorBidi"/>
          <w:smallCaps w:val="0"/>
          <w:noProof/>
          <w:sz w:val="22"/>
          <w:szCs w:val="22"/>
        </w:rPr>
      </w:pPr>
      <w:del w:id="1093" w:author="Tom Bergeron" w:date="2022-11-11T09:11:00Z">
        <w:r w:rsidRPr="00E14151" w:rsidDel="00E14151">
          <w:rPr>
            <w:rStyle w:val="Hyperlink"/>
            <w:noProof/>
          </w:rPr>
          <w:delText>For Oven Controller Software Installations</w:delText>
        </w:r>
        <w:r w:rsidDel="00E14151">
          <w:rPr>
            <w:noProof/>
            <w:webHidden/>
          </w:rPr>
          <w:tab/>
          <w:delText>115</w:delText>
        </w:r>
      </w:del>
    </w:p>
    <w:p w14:paraId="22E20144" w14:textId="6D6EF98A" w:rsidR="00C67678" w:rsidDel="00E14151" w:rsidRDefault="00C67678">
      <w:pPr>
        <w:pStyle w:val="TOC1"/>
        <w:tabs>
          <w:tab w:val="right" w:leader="dot" w:pos="8900"/>
        </w:tabs>
        <w:rPr>
          <w:del w:id="1094" w:author="Tom Bergeron" w:date="2022-11-11T09:11:00Z"/>
          <w:rFonts w:asciiTheme="minorHAnsi" w:eastAsiaTheme="minorEastAsia" w:hAnsiTheme="minorHAnsi" w:cstheme="minorBidi"/>
          <w:b w:val="0"/>
          <w:caps w:val="0"/>
          <w:noProof/>
          <w:sz w:val="22"/>
          <w:szCs w:val="22"/>
        </w:rPr>
      </w:pPr>
      <w:del w:id="1095" w:author="Tom Bergeron" w:date="2022-11-11T09:11:00Z">
        <w:r w:rsidRPr="00E14151" w:rsidDel="00E14151">
          <w:rPr>
            <w:rStyle w:val="Hyperlink"/>
            <w:noProof/>
          </w:rPr>
          <w:delText>Appendix C: Configuration Program</w:delText>
        </w:r>
        <w:r w:rsidDel="00E14151">
          <w:rPr>
            <w:noProof/>
            <w:webHidden/>
          </w:rPr>
          <w:tab/>
          <w:delText>117</w:delText>
        </w:r>
      </w:del>
    </w:p>
    <w:p w14:paraId="535761B2" w14:textId="511B4406" w:rsidR="00C67678" w:rsidDel="00E14151" w:rsidRDefault="00C67678">
      <w:pPr>
        <w:pStyle w:val="TOC2"/>
        <w:tabs>
          <w:tab w:val="right" w:leader="dot" w:pos="8900"/>
        </w:tabs>
        <w:rPr>
          <w:del w:id="1096" w:author="Tom Bergeron" w:date="2022-11-11T09:11:00Z"/>
          <w:rFonts w:asciiTheme="minorHAnsi" w:eastAsiaTheme="minorEastAsia" w:hAnsiTheme="minorHAnsi" w:cstheme="minorBidi"/>
          <w:smallCaps w:val="0"/>
          <w:noProof/>
          <w:sz w:val="22"/>
          <w:szCs w:val="22"/>
        </w:rPr>
      </w:pPr>
      <w:del w:id="1097" w:author="Tom Bergeron" w:date="2022-11-11T09:11:00Z">
        <w:r w:rsidRPr="00E14151" w:rsidDel="00E14151">
          <w:rPr>
            <w:rStyle w:val="Hyperlink"/>
            <w:noProof/>
          </w:rPr>
          <w:delText>User Settings Tab</w:delText>
        </w:r>
        <w:r w:rsidDel="00E14151">
          <w:rPr>
            <w:noProof/>
            <w:webHidden/>
          </w:rPr>
          <w:tab/>
          <w:delText>117</w:delText>
        </w:r>
      </w:del>
    </w:p>
    <w:p w14:paraId="5A4BDB41" w14:textId="31B77CAE" w:rsidR="00C67678" w:rsidDel="00E14151" w:rsidRDefault="00C67678" w:rsidP="00E14151">
      <w:pPr>
        <w:pStyle w:val="TOC3"/>
        <w:rPr>
          <w:del w:id="1098" w:author="Tom Bergeron" w:date="2022-11-11T09:11:00Z"/>
          <w:rFonts w:asciiTheme="minorHAnsi" w:eastAsiaTheme="minorEastAsia" w:hAnsiTheme="minorHAnsi" w:cstheme="minorBidi"/>
          <w:noProof/>
          <w:sz w:val="22"/>
          <w:szCs w:val="22"/>
        </w:rPr>
      </w:pPr>
      <w:del w:id="1099" w:author="Tom Bergeron" w:date="2022-11-11T09:11:00Z">
        <w:r w:rsidRPr="00E14151" w:rsidDel="00E14151">
          <w:rPr>
            <w:rStyle w:val="Hyperlink"/>
            <w:noProof/>
          </w:rPr>
          <w:delText>Use Baseline Profile Expiration</w:delText>
        </w:r>
        <w:r w:rsidDel="00E14151">
          <w:rPr>
            <w:noProof/>
            <w:webHidden/>
          </w:rPr>
          <w:tab/>
          <w:delText>118</w:delText>
        </w:r>
      </w:del>
    </w:p>
    <w:p w14:paraId="2B27348A" w14:textId="146235E2" w:rsidR="00C67678" w:rsidDel="00E14151" w:rsidRDefault="00C67678">
      <w:pPr>
        <w:pStyle w:val="TOC2"/>
        <w:tabs>
          <w:tab w:val="right" w:leader="dot" w:pos="8900"/>
        </w:tabs>
        <w:rPr>
          <w:del w:id="1100" w:author="Tom Bergeron" w:date="2022-11-11T09:11:00Z"/>
          <w:rFonts w:asciiTheme="minorHAnsi" w:eastAsiaTheme="minorEastAsia" w:hAnsiTheme="minorHAnsi" w:cstheme="minorBidi"/>
          <w:smallCaps w:val="0"/>
          <w:noProof/>
          <w:sz w:val="22"/>
          <w:szCs w:val="22"/>
        </w:rPr>
      </w:pPr>
      <w:del w:id="1101" w:author="Tom Bergeron" w:date="2022-11-11T09:11:00Z">
        <w:r w:rsidRPr="00E14151" w:rsidDel="00E14151">
          <w:rPr>
            <w:rStyle w:val="Hyperlink"/>
            <w:noProof/>
          </w:rPr>
          <w:delText>Shifting Tab</w:delText>
        </w:r>
        <w:r w:rsidDel="00E14151">
          <w:rPr>
            <w:noProof/>
            <w:webHidden/>
          </w:rPr>
          <w:tab/>
          <w:delText>119</w:delText>
        </w:r>
      </w:del>
    </w:p>
    <w:p w14:paraId="1A176980" w14:textId="67989EC8" w:rsidR="00C67678" w:rsidDel="00E14151" w:rsidRDefault="00C67678">
      <w:pPr>
        <w:pStyle w:val="TOC2"/>
        <w:tabs>
          <w:tab w:val="right" w:leader="dot" w:pos="8900"/>
        </w:tabs>
        <w:rPr>
          <w:del w:id="1102" w:author="Tom Bergeron" w:date="2022-11-11T09:11:00Z"/>
          <w:rFonts w:asciiTheme="minorHAnsi" w:eastAsiaTheme="minorEastAsia" w:hAnsiTheme="minorHAnsi" w:cstheme="minorBidi"/>
          <w:smallCaps w:val="0"/>
          <w:noProof/>
          <w:sz w:val="22"/>
          <w:szCs w:val="22"/>
        </w:rPr>
      </w:pPr>
      <w:del w:id="1103" w:author="Tom Bergeron" w:date="2022-11-11T09:11:00Z">
        <w:r w:rsidRPr="00E14151" w:rsidDel="00E14151">
          <w:rPr>
            <w:rStyle w:val="Hyperlink"/>
            <w:noProof/>
          </w:rPr>
          <w:delText>Decimal Tab</w:delText>
        </w:r>
        <w:r w:rsidDel="00E14151">
          <w:rPr>
            <w:noProof/>
            <w:webHidden/>
          </w:rPr>
          <w:tab/>
          <w:delText>119</w:delText>
        </w:r>
      </w:del>
    </w:p>
    <w:p w14:paraId="0F372566" w14:textId="34E1FA05" w:rsidR="00C67678" w:rsidDel="00E14151" w:rsidRDefault="00C67678">
      <w:pPr>
        <w:pStyle w:val="TOC2"/>
        <w:tabs>
          <w:tab w:val="right" w:leader="dot" w:pos="8900"/>
        </w:tabs>
        <w:rPr>
          <w:del w:id="1104" w:author="Tom Bergeron" w:date="2022-11-11T09:11:00Z"/>
          <w:rFonts w:asciiTheme="minorHAnsi" w:eastAsiaTheme="minorEastAsia" w:hAnsiTheme="minorHAnsi" w:cstheme="minorBidi"/>
          <w:smallCaps w:val="0"/>
          <w:noProof/>
          <w:sz w:val="22"/>
          <w:szCs w:val="22"/>
        </w:rPr>
      </w:pPr>
      <w:del w:id="1105" w:author="Tom Bergeron" w:date="2022-11-11T09:11:00Z">
        <w:r w:rsidRPr="00E14151" w:rsidDel="00E14151">
          <w:rPr>
            <w:rStyle w:val="Hyperlink"/>
            <w:noProof/>
          </w:rPr>
          <w:delText>Hardware Tab</w:delText>
        </w:r>
        <w:r w:rsidDel="00E14151">
          <w:rPr>
            <w:noProof/>
            <w:webHidden/>
          </w:rPr>
          <w:tab/>
          <w:delText>119</w:delText>
        </w:r>
      </w:del>
    </w:p>
    <w:p w14:paraId="51A281FC" w14:textId="2994B57C" w:rsidR="00C67678" w:rsidDel="00E14151" w:rsidRDefault="00C67678">
      <w:pPr>
        <w:pStyle w:val="TOC2"/>
        <w:tabs>
          <w:tab w:val="right" w:leader="dot" w:pos="8900"/>
        </w:tabs>
        <w:rPr>
          <w:del w:id="1106" w:author="Tom Bergeron" w:date="2022-11-11T09:11:00Z"/>
          <w:rFonts w:asciiTheme="minorHAnsi" w:eastAsiaTheme="minorEastAsia" w:hAnsiTheme="minorHAnsi" w:cstheme="minorBidi"/>
          <w:smallCaps w:val="0"/>
          <w:noProof/>
          <w:sz w:val="22"/>
          <w:szCs w:val="22"/>
        </w:rPr>
      </w:pPr>
      <w:del w:id="1107" w:author="Tom Bergeron" w:date="2022-11-11T09:11:00Z">
        <w:r w:rsidRPr="00E14151" w:rsidDel="00E14151">
          <w:rPr>
            <w:rStyle w:val="Hyperlink"/>
            <w:noProof/>
          </w:rPr>
          <w:delText>Message Config Tab</w:delText>
        </w:r>
        <w:r w:rsidDel="00E14151">
          <w:rPr>
            <w:noProof/>
            <w:webHidden/>
          </w:rPr>
          <w:tab/>
          <w:delText>119</w:delText>
        </w:r>
      </w:del>
    </w:p>
    <w:p w14:paraId="626188C5" w14:textId="7BB3A031" w:rsidR="00C67678" w:rsidDel="00E14151" w:rsidRDefault="00C67678">
      <w:pPr>
        <w:pStyle w:val="TOC2"/>
        <w:tabs>
          <w:tab w:val="right" w:leader="dot" w:pos="8900"/>
        </w:tabs>
        <w:rPr>
          <w:del w:id="1108" w:author="Tom Bergeron" w:date="2022-11-11T09:11:00Z"/>
          <w:rFonts w:asciiTheme="minorHAnsi" w:eastAsiaTheme="minorEastAsia" w:hAnsiTheme="minorHAnsi" w:cstheme="minorBidi"/>
          <w:smallCaps w:val="0"/>
          <w:noProof/>
          <w:sz w:val="22"/>
          <w:szCs w:val="22"/>
        </w:rPr>
      </w:pPr>
      <w:del w:id="1109" w:author="Tom Bergeron" w:date="2022-11-11T09:11:00Z">
        <w:r w:rsidRPr="00E14151" w:rsidDel="00E14151">
          <w:rPr>
            <w:rStyle w:val="Hyperlink"/>
            <w:noProof/>
          </w:rPr>
          <w:delText>Password Control – Multi User</w:delText>
        </w:r>
        <w:r w:rsidDel="00E14151">
          <w:rPr>
            <w:noProof/>
            <w:webHidden/>
          </w:rPr>
          <w:tab/>
          <w:delText>120</w:delText>
        </w:r>
      </w:del>
    </w:p>
    <w:p w14:paraId="52C8E0CE" w14:textId="585B404E" w:rsidR="00C67678" w:rsidDel="00E14151" w:rsidRDefault="00C67678" w:rsidP="00E14151">
      <w:pPr>
        <w:pStyle w:val="TOC3"/>
        <w:rPr>
          <w:del w:id="1110" w:author="Tom Bergeron" w:date="2022-11-11T09:11:00Z"/>
          <w:rFonts w:asciiTheme="minorHAnsi" w:eastAsiaTheme="minorEastAsia" w:hAnsiTheme="minorHAnsi" w:cstheme="minorBidi"/>
          <w:noProof/>
          <w:sz w:val="22"/>
          <w:szCs w:val="22"/>
        </w:rPr>
      </w:pPr>
      <w:del w:id="1111" w:author="Tom Bergeron" w:date="2022-11-11T09:11:00Z">
        <w:r w:rsidRPr="00E14151" w:rsidDel="00E14151">
          <w:rPr>
            <w:rStyle w:val="Hyperlink"/>
            <w:noProof/>
          </w:rPr>
          <w:delText>Access to the Password Control Tab</w:delText>
        </w:r>
        <w:r w:rsidDel="00E14151">
          <w:rPr>
            <w:noProof/>
            <w:webHidden/>
          </w:rPr>
          <w:tab/>
          <w:delText>120</w:delText>
        </w:r>
      </w:del>
    </w:p>
    <w:p w14:paraId="7F65269C" w14:textId="20E54917" w:rsidR="00C67678" w:rsidDel="00E14151" w:rsidRDefault="00C67678" w:rsidP="00E14151">
      <w:pPr>
        <w:pStyle w:val="TOC3"/>
        <w:rPr>
          <w:del w:id="1112" w:author="Tom Bergeron" w:date="2022-11-11T09:11:00Z"/>
          <w:rFonts w:asciiTheme="minorHAnsi" w:eastAsiaTheme="minorEastAsia" w:hAnsiTheme="minorHAnsi" w:cstheme="minorBidi"/>
          <w:noProof/>
          <w:sz w:val="22"/>
          <w:szCs w:val="22"/>
        </w:rPr>
      </w:pPr>
      <w:del w:id="1113" w:author="Tom Bergeron" w:date="2022-11-11T09:11:00Z">
        <w:r w:rsidRPr="00E14151" w:rsidDel="00E14151">
          <w:rPr>
            <w:rStyle w:val="Hyperlink"/>
            <w:noProof/>
          </w:rPr>
          <w:delText>Multi User Control</w:delText>
        </w:r>
        <w:r w:rsidDel="00E14151">
          <w:rPr>
            <w:noProof/>
            <w:webHidden/>
          </w:rPr>
          <w:tab/>
          <w:delText>121</w:delText>
        </w:r>
      </w:del>
    </w:p>
    <w:p w14:paraId="66871E76" w14:textId="390830F1" w:rsidR="00C67678" w:rsidDel="00E14151" w:rsidRDefault="00C67678" w:rsidP="00E14151">
      <w:pPr>
        <w:pStyle w:val="TOC3"/>
        <w:rPr>
          <w:del w:id="1114" w:author="Tom Bergeron" w:date="2022-11-11T09:11:00Z"/>
          <w:rFonts w:asciiTheme="minorHAnsi" w:eastAsiaTheme="minorEastAsia" w:hAnsiTheme="minorHAnsi" w:cstheme="minorBidi"/>
          <w:noProof/>
          <w:sz w:val="22"/>
          <w:szCs w:val="22"/>
        </w:rPr>
      </w:pPr>
      <w:del w:id="1115" w:author="Tom Bergeron" w:date="2022-11-11T09:11:00Z">
        <w:r w:rsidRPr="00E14151" w:rsidDel="00E14151">
          <w:rPr>
            <w:rStyle w:val="Hyperlink"/>
            <w:noProof/>
          </w:rPr>
          <w:delText>Password Control Tab</w:delText>
        </w:r>
        <w:r w:rsidDel="00E14151">
          <w:rPr>
            <w:noProof/>
            <w:webHidden/>
          </w:rPr>
          <w:tab/>
          <w:delText>122</w:delText>
        </w:r>
      </w:del>
    </w:p>
    <w:p w14:paraId="68A8955E" w14:textId="3B58E764" w:rsidR="00C67678" w:rsidDel="00E14151" w:rsidRDefault="00C67678" w:rsidP="00E14151">
      <w:pPr>
        <w:pStyle w:val="TOC3"/>
        <w:rPr>
          <w:del w:id="1116" w:author="Tom Bergeron" w:date="2022-11-11T09:11:00Z"/>
          <w:rFonts w:asciiTheme="minorHAnsi" w:eastAsiaTheme="minorEastAsia" w:hAnsiTheme="minorHAnsi" w:cstheme="minorBidi"/>
          <w:noProof/>
          <w:sz w:val="22"/>
          <w:szCs w:val="22"/>
        </w:rPr>
      </w:pPr>
      <w:del w:id="1117" w:author="Tom Bergeron" w:date="2022-11-11T09:11:00Z">
        <w:r w:rsidRPr="00E14151" w:rsidDel="00E14151">
          <w:rPr>
            <w:rStyle w:val="Hyperlink"/>
            <w:noProof/>
          </w:rPr>
          <w:delText>User Type Area</w:delText>
        </w:r>
        <w:r w:rsidDel="00E14151">
          <w:rPr>
            <w:noProof/>
            <w:webHidden/>
          </w:rPr>
          <w:tab/>
          <w:delText>124</w:delText>
        </w:r>
      </w:del>
    </w:p>
    <w:p w14:paraId="267724B2" w14:textId="32B4AB15" w:rsidR="00C67678" w:rsidDel="00E14151" w:rsidRDefault="00C67678" w:rsidP="00E14151">
      <w:pPr>
        <w:pStyle w:val="TOC3"/>
        <w:rPr>
          <w:del w:id="1118" w:author="Tom Bergeron" w:date="2022-11-11T09:11:00Z"/>
          <w:rFonts w:asciiTheme="minorHAnsi" w:eastAsiaTheme="minorEastAsia" w:hAnsiTheme="minorHAnsi" w:cstheme="minorBidi"/>
          <w:noProof/>
          <w:sz w:val="22"/>
          <w:szCs w:val="22"/>
        </w:rPr>
      </w:pPr>
      <w:del w:id="1119" w:author="Tom Bergeron" w:date="2022-11-11T09:11:00Z">
        <w:r w:rsidRPr="00E14151" w:rsidDel="00E14151">
          <w:rPr>
            <w:rStyle w:val="Hyperlink"/>
            <w:noProof/>
          </w:rPr>
          <w:delText>Password Area</w:delText>
        </w:r>
        <w:r w:rsidDel="00E14151">
          <w:rPr>
            <w:noProof/>
            <w:webHidden/>
          </w:rPr>
          <w:tab/>
          <w:delText>125</w:delText>
        </w:r>
      </w:del>
    </w:p>
    <w:p w14:paraId="43C78992" w14:textId="730F0EDA" w:rsidR="00C67678" w:rsidDel="00E14151" w:rsidRDefault="00C67678" w:rsidP="00E14151">
      <w:pPr>
        <w:pStyle w:val="TOC3"/>
        <w:rPr>
          <w:del w:id="1120" w:author="Tom Bergeron" w:date="2022-11-11T09:11:00Z"/>
          <w:rFonts w:asciiTheme="minorHAnsi" w:eastAsiaTheme="minorEastAsia" w:hAnsiTheme="minorHAnsi" w:cstheme="minorBidi"/>
          <w:noProof/>
          <w:sz w:val="22"/>
          <w:szCs w:val="22"/>
        </w:rPr>
      </w:pPr>
      <w:del w:id="1121" w:author="Tom Bergeron" w:date="2022-11-11T09:11:00Z">
        <w:r w:rsidRPr="00E14151" w:rsidDel="00E14151">
          <w:rPr>
            <w:rStyle w:val="Hyperlink"/>
            <w:noProof/>
          </w:rPr>
          <w:delText>Password Timer Area</w:delText>
        </w:r>
        <w:r w:rsidDel="00E14151">
          <w:rPr>
            <w:noProof/>
            <w:webHidden/>
          </w:rPr>
          <w:tab/>
          <w:delText>125</w:delText>
        </w:r>
      </w:del>
    </w:p>
    <w:p w14:paraId="58F575C3" w14:textId="02A2F51F" w:rsidR="00C67678" w:rsidDel="00E14151" w:rsidRDefault="00C67678" w:rsidP="00E14151">
      <w:pPr>
        <w:pStyle w:val="TOC3"/>
        <w:rPr>
          <w:del w:id="1122" w:author="Tom Bergeron" w:date="2022-11-11T09:11:00Z"/>
          <w:rFonts w:asciiTheme="minorHAnsi" w:eastAsiaTheme="minorEastAsia" w:hAnsiTheme="minorHAnsi" w:cstheme="minorBidi"/>
          <w:noProof/>
          <w:sz w:val="22"/>
          <w:szCs w:val="22"/>
        </w:rPr>
      </w:pPr>
      <w:del w:id="1123" w:author="Tom Bergeron" w:date="2022-11-11T09:11:00Z">
        <w:r w:rsidRPr="00E14151" w:rsidDel="00E14151">
          <w:rPr>
            <w:rStyle w:val="Hyperlink"/>
            <w:noProof/>
          </w:rPr>
          <w:delText>Main Screen With Password Control</w:delText>
        </w:r>
        <w:r w:rsidDel="00E14151">
          <w:rPr>
            <w:noProof/>
            <w:webHidden/>
          </w:rPr>
          <w:tab/>
          <w:delText>126</w:delText>
        </w:r>
      </w:del>
    </w:p>
    <w:p w14:paraId="5BB39DDE" w14:textId="78800FAE" w:rsidR="00C67678" w:rsidDel="00E14151" w:rsidRDefault="00C67678" w:rsidP="00E14151">
      <w:pPr>
        <w:pStyle w:val="TOC3"/>
        <w:rPr>
          <w:del w:id="1124" w:author="Tom Bergeron" w:date="2022-11-11T09:11:00Z"/>
          <w:rFonts w:asciiTheme="minorHAnsi" w:eastAsiaTheme="minorEastAsia" w:hAnsiTheme="minorHAnsi" w:cstheme="minorBidi"/>
          <w:noProof/>
          <w:sz w:val="22"/>
          <w:szCs w:val="22"/>
        </w:rPr>
      </w:pPr>
      <w:del w:id="1125" w:author="Tom Bergeron" w:date="2022-11-11T09:11:00Z">
        <w:r w:rsidRPr="00E14151" w:rsidDel="00E14151">
          <w:rPr>
            <w:rStyle w:val="Hyperlink"/>
            <w:noProof/>
          </w:rPr>
          <w:delText>Main Screen Log In</w:delText>
        </w:r>
        <w:r w:rsidDel="00E14151">
          <w:rPr>
            <w:noProof/>
            <w:webHidden/>
          </w:rPr>
          <w:tab/>
          <w:delText>127</w:delText>
        </w:r>
      </w:del>
    </w:p>
    <w:p w14:paraId="14BC3A4C" w14:textId="7B61D3FB" w:rsidR="00C67678" w:rsidDel="00E14151" w:rsidRDefault="00C67678">
      <w:pPr>
        <w:pStyle w:val="TOC1"/>
        <w:tabs>
          <w:tab w:val="right" w:leader="dot" w:pos="8900"/>
        </w:tabs>
        <w:rPr>
          <w:del w:id="1126" w:author="Tom Bergeron" w:date="2022-11-11T09:11:00Z"/>
          <w:rFonts w:asciiTheme="minorHAnsi" w:eastAsiaTheme="minorEastAsia" w:hAnsiTheme="minorHAnsi" w:cstheme="minorBidi"/>
          <w:b w:val="0"/>
          <w:caps w:val="0"/>
          <w:noProof/>
          <w:sz w:val="22"/>
          <w:szCs w:val="22"/>
        </w:rPr>
      </w:pPr>
      <w:del w:id="1127" w:author="Tom Bergeron" w:date="2022-11-11T09:11:00Z">
        <w:r w:rsidRPr="00E14151" w:rsidDel="00E14151">
          <w:rPr>
            <w:rStyle w:val="Hyperlink"/>
            <w:noProof/>
          </w:rPr>
          <w:delText>Contact Us</w:delText>
        </w:r>
        <w:r w:rsidDel="00E14151">
          <w:rPr>
            <w:noProof/>
            <w:webHidden/>
          </w:rPr>
          <w:tab/>
          <w:delText>129</w:delText>
        </w:r>
      </w:del>
    </w:p>
    <w:p w14:paraId="319A1FC6" w14:textId="141537A0" w:rsidR="00EC684A" w:rsidRPr="00364D2F" w:rsidDel="00C67678" w:rsidRDefault="00EC684A">
      <w:pPr>
        <w:keepNext/>
        <w:tabs>
          <w:tab w:val="right" w:leader="dot" w:pos="8900"/>
        </w:tabs>
        <w:spacing w:before="120"/>
        <w:rPr>
          <w:del w:id="1128" w:author="Tom Bergeron" w:date="2022-11-11T09:09:00Z"/>
          <w:rFonts w:asciiTheme="minorHAnsi" w:eastAsiaTheme="minorEastAsia" w:hAnsiTheme="minorHAnsi" w:cstheme="minorBidi"/>
          <w:smallCaps/>
          <w:noProof/>
          <w:sz w:val="22"/>
          <w:szCs w:val="22"/>
        </w:rPr>
        <w:pPrChange w:id="1129" w:author="Tom Bergeron" w:date="2022-11-11T09:03:00Z">
          <w:pPr>
            <w:pStyle w:val="TOC2"/>
            <w:tabs>
              <w:tab w:val="right" w:leader="dot" w:pos="8900"/>
            </w:tabs>
          </w:pPr>
        </w:pPrChange>
      </w:pPr>
    </w:p>
    <w:p w14:paraId="00C1B1FF" w14:textId="02E96EBD" w:rsidR="00EC684A" w:rsidDel="00C67678" w:rsidRDefault="00EC684A">
      <w:pPr>
        <w:pStyle w:val="TOC1"/>
        <w:tabs>
          <w:tab w:val="right" w:leader="dot" w:pos="8900"/>
        </w:tabs>
        <w:rPr>
          <w:del w:id="1130" w:author="Tom Bergeron" w:date="2022-11-11T09:09:00Z"/>
          <w:rFonts w:asciiTheme="minorHAnsi" w:eastAsiaTheme="minorEastAsia" w:hAnsiTheme="minorHAnsi" w:cstheme="minorBidi"/>
          <w:b w:val="0"/>
          <w:caps w:val="0"/>
          <w:noProof/>
          <w:sz w:val="22"/>
          <w:szCs w:val="22"/>
        </w:rPr>
      </w:pPr>
      <w:del w:id="1131" w:author="Tom Bergeron" w:date="2022-11-11T09:09:00Z">
        <w:r w:rsidRPr="00C67678" w:rsidDel="00C67678">
          <w:rPr>
            <w:rStyle w:val="Hyperlink"/>
            <w:noProof/>
          </w:rPr>
          <w:delText>Software Options</w:delText>
        </w:r>
        <w:r w:rsidDel="00C67678">
          <w:rPr>
            <w:noProof/>
            <w:webHidden/>
          </w:rPr>
          <w:tab/>
          <w:delText>87</w:delText>
        </w:r>
      </w:del>
    </w:p>
    <w:p w14:paraId="21D6268E" w14:textId="096CB783" w:rsidR="00EC684A" w:rsidDel="00C67678" w:rsidRDefault="00EC684A">
      <w:pPr>
        <w:pStyle w:val="TOC2"/>
        <w:tabs>
          <w:tab w:val="right" w:leader="dot" w:pos="8900"/>
        </w:tabs>
        <w:rPr>
          <w:del w:id="1132" w:author="Tom Bergeron" w:date="2022-11-11T09:09:00Z"/>
          <w:rFonts w:asciiTheme="minorHAnsi" w:eastAsiaTheme="minorEastAsia" w:hAnsiTheme="minorHAnsi" w:cstheme="minorBidi"/>
          <w:smallCaps w:val="0"/>
          <w:noProof/>
          <w:sz w:val="22"/>
          <w:szCs w:val="22"/>
        </w:rPr>
      </w:pPr>
      <w:del w:id="1133" w:author="Tom Bergeron" w:date="2022-11-11T09:09:00Z">
        <w:r w:rsidRPr="00C67678" w:rsidDel="00C67678">
          <w:rPr>
            <w:rStyle w:val="Hyperlink"/>
            <w:noProof/>
          </w:rPr>
          <w:delText>Navigator</w:delText>
        </w:r>
        <w:r w:rsidDel="00C67678">
          <w:rPr>
            <w:noProof/>
            <w:webHidden/>
          </w:rPr>
          <w:tab/>
          <w:delText>87</w:delText>
        </w:r>
      </w:del>
    </w:p>
    <w:p w14:paraId="2F91E1CA" w14:textId="7328DB8C" w:rsidR="00EC684A" w:rsidDel="00C67678" w:rsidRDefault="00EC684A">
      <w:pPr>
        <w:pStyle w:val="TOC2"/>
        <w:tabs>
          <w:tab w:val="right" w:leader="dot" w:pos="8900"/>
        </w:tabs>
        <w:rPr>
          <w:del w:id="1134" w:author="Tom Bergeron" w:date="2022-11-11T09:09:00Z"/>
          <w:rFonts w:asciiTheme="minorHAnsi" w:eastAsiaTheme="minorEastAsia" w:hAnsiTheme="minorHAnsi" w:cstheme="minorBidi"/>
          <w:smallCaps w:val="0"/>
          <w:noProof/>
          <w:sz w:val="22"/>
          <w:szCs w:val="22"/>
        </w:rPr>
      </w:pPr>
      <w:del w:id="1135" w:author="Tom Bergeron" w:date="2022-11-11T09:09:00Z">
        <w:r w:rsidRPr="00C67678" w:rsidDel="00C67678">
          <w:rPr>
            <w:rStyle w:val="Hyperlink"/>
            <w:noProof/>
          </w:rPr>
          <w:delText>Auto-Focus</w:delText>
        </w:r>
        <w:r w:rsidDel="00C67678">
          <w:rPr>
            <w:noProof/>
            <w:webHidden/>
          </w:rPr>
          <w:tab/>
          <w:delText>87</w:delText>
        </w:r>
      </w:del>
    </w:p>
    <w:p w14:paraId="0A8FDD50" w14:textId="167F93B7" w:rsidR="00EC684A" w:rsidDel="00C67678" w:rsidRDefault="00EC684A">
      <w:pPr>
        <w:pStyle w:val="TOC2"/>
        <w:tabs>
          <w:tab w:val="right" w:leader="dot" w:pos="8900"/>
        </w:tabs>
        <w:rPr>
          <w:del w:id="1136" w:author="Tom Bergeron" w:date="2022-11-11T09:09:00Z"/>
          <w:rFonts w:asciiTheme="minorHAnsi" w:eastAsiaTheme="minorEastAsia" w:hAnsiTheme="minorHAnsi" w:cstheme="minorBidi"/>
          <w:smallCaps w:val="0"/>
          <w:noProof/>
          <w:sz w:val="22"/>
          <w:szCs w:val="22"/>
        </w:rPr>
      </w:pPr>
      <w:del w:id="1137" w:author="Tom Bergeron" w:date="2022-11-11T09:09:00Z">
        <w:r w:rsidRPr="00C67678" w:rsidDel="00C67678">
          <w:rPr>
            <w:rStyle w:val="Hyperlink"/>
            <w:noProof/>
          </w:rPr>
          <w:delText>Navigator/Auto</w:delText>
        </w:r>
        <w:r w:rsidRPr="00C67678" w:rsidDel="00C67678">
          <w:rPr>
            <w:rStyle w:val="Hyperlink"/>
            <w:noProof/>
          </w:rPr>
          <w:noBreakHyphen/>
          <w:delText>Focus Power</w:delText>
        </w:r>
        <w:r w:rsidDel="00C67678">
          <w:rPr>
            <w:noProof/>
            <w:webHidden/>
          </w:rPr>
          <w:tab/>
          <w:delText>87</w:delText>
        </w:r>
      </w:del>
    </w:p>
    <w:p w14:paraId="4C29F681" w14:textId="31B9063F" w:rsidR="00EC684A" w:rsidDel="00C67678" w:rsidRDefault="00EC684A">
      <w:pPr>
        <w:pStyle w:val="TOC2"/>
        <w:tabs>
          <w:tab w:val="right" w:leader="dot" w:pos="8900"/>
        </w:tabs>
        <w:rPr>
          <w:del w:id="1138" w:author="Tom Bergeron" w:date="2022-11-11T09:09:00Z"/>
          <w:rFonts w:asciiTheme="minorHAnsi" w:eastAsiaTheme="minorEastAsia" w:hAnsiTheme="minorHAnsi" w:cstheme="minorBidi"/>
          <w:smallCaps w:val="0"/>
          <w:noProof/>
          <w:sz w:val="22"/>
          <w:szCs w:val="22"/>
        </w:rPr>
      </w:pPr>
      <w:del w:id="1139" w:author="Tom Bergeron" w:date="2022-11-11T09:09:00Z">
        <w:r w:rsidRPr="00C67678" w:rsidDel="00C67678">
          <w:rPr>
            <w:rStyle w:val="Hyperlink"/>
            <w:noProof/>
          </w:rPr>
          <w:delText>Sweet Spot</w:delText>
        </w:r>
        <w:r w:rsidDel="00C67678">
          <w:rPr>
            <w:noProof/>
            <w:webHidden/>
          </w:rPr>
          <w:tab/>
          <w:delText>87</w:delText>
        </w:r>
      </w:del>
    </w:p>
    <w:p w14:paraId="00E28A0C" w14:textId="2ED7368F" w:rsidR="00EC684A" w:rsidDel="00C67678" w:rsidRDefault="00EC684A">
      <w:pPr>
        <w:pStyle w:val="TOC2"/>
        <w:tabs>
          <w:tab w:val="right" w:leader="dot" w:pos="8900"/>
        </w:tabs>
        <w:rPr>
          <w:del w:id="1140" w:author="Tom Bergeron" w:date="2022-11-11T09:09:00Z"/>
          <w:rFonts w:asciiTheme="minorHAnsi" w:eastAsiaTheme="minorEastAsia" w:hAnsiTheme="minorHAnsi" w:cstheme="minorBidi"/>
          <w:smallCaps w:val="0"/>
          <w:noProof/>
          <w:sz w:val="22"/>
          <w:szCs w:val="22"/>
        </w:rPr>
      </w:pPr>
      <w:del w:id="1141" w:author="Tom Bergeron" w:date="2022-11-11T09:09:00Z">
        <w:r w:rsidRPr="00C67678" w:rsidDel="00C67678">
          <w:rPr>
            <w:rStyle w:val="Hyperlink"/>
            <w:noProof/>
          </w:rPr>
          <w:delText>Statistical Process Control Charts</w:delText>
        </w:r>
        <w:r w:rsidDel="00C67678">
          <w:rPr>
            <w:noProof/>
            <w:webHidden/>
          </w:rPr>
          <w:tab/>
          <w:delText>87</w:delText>
        </w:r>
      </w:del>
    </w:p>
    <w:p w14:paraId="0DD69B9F" w14:textId="1D2E9904" w:rsidR="00EC684A" w:rsidDel="00C67678" w:rsidRDefault="00EC684A">
      <w:pPr>
        <w:pStyle w:val="TOC2"/>
        <w:tabs>
          <w:tab w:val="right" w:leader="dot" w:pos="8900"/>
        </w:tabs>
        <w:rPr>
          <w:del w:id="1142" w:author="Tom Bergeron" w:date="2022-11-11T09:09:00Z"/>
          <w:rFonts w:asciiTheme="minorHAnsi" w:eastAsiaTheme="minorEastAsia" w:hAnsiTheme="minorHAnsi" w:cstheme="minorBidi"/>
          <w:smallCaps w:val="0"/>
          <w:noProof/>
          <w:sz w:val="22"/>
          <w:szCs w:val="22"/>
        </w:rPr>
      </w:pPr>
      <w:del w:id="1143" w:author="Tom Bergeron" w:date="2022-11-11T09:09:00Z">
        <w:r w:rsidRPr="00C67678" w:rsidDel="00C67678">
          <w:rPr>
            <w:rStyle w:val="Hyperlink"/>
            <w:noProof/>
          </w:rPr>
          <w:delText>Live Data Output</w:delText>
        </w:r>
        <w:r w:rsidDel="00C67678">
          <w:rPr>
            <w:noProof/>
            <w:webHidden/>
          </w:rPr>
          <w:tab/>
          <w:delText>87</w:delText>
        </w:r>
      </w:del>
    </w:p>
    <w:p w14:paraId="7D1CCB25" w14:textId="0464553E" w:rsidR="00EC684A" w:rsidDel="00C67678" w:rsidRDefault="00EC684A">
      <w:pPr>
        <w:pStyle w:val="TOC2"/>
        <w:tabs>
          <w:tab w:val="right" w:leader="dot" w:pos="8900"/>
        </w:tabs>
        <w:rPr>
          <w:del w:id="1144" w:author="Tom Bergeron" w:date="2022-11-11T09:09:00Z"/>
          <w:rFonts w:asciiTheme="minorHAnsi" w:eastAsiaTheme="minorEastAsia" w:hAnsiTheme="minorHAnsi" w:cstheme="minorBidi"/>
          <w:smallCaps w:val="0"/>
          <w:noProof/>
          <w:sz w:val="22"/>
          <w:szCs w:val="22"/>
        </w:rPr>
      </w:pPr>
      <w:del w:id="1145" w:author="Tom Bergeron" w:date="2022-11-11T09:09:00Z">
        <w:r w:rsidRPr="00C67678" w:rsidDel="00C67678">
          <w:rPr>
            <w:rStyle w:val="Hyperlink"/>
            <w:noProof/>
          </w:rPr>
          <w:delText>Centralized Process Window Control</w:delText>
        </w:r>
        <w:r w:rsidDel="00C67678">
          <w:rPr>
            <w:noProof/>
            <w:webHidden/>
          </w:rPr>
          <w:tab/>
          <w:delText>88</w:delText>
        </w:r>
      </w:del>
    </w:p>
    <w:p w14:paraId="54AA5279" w14:textId="59FCAE20" w:rsidR="00EC684A" w:rsidDel="00C67678" w:rsidRDefault="00EC684A">
      <w:pPr>
        <w:pStyle w:val="TOC1"/>
        <w:tabs>
          <w:tab w:val="right" w:leader="dot" w:pos="8900"/>
        </w:tabs>
        <w:rPr>
          <w:del w:id="1146" w:author="Tom Bergeron" w:date="2022-11-11T09:09:00Z"/>
          <w:rFonts w:asciiTheme="minorHAnsi" w:eastAsiaTheme="minorEastAsia" w:hAnsiTheme="minorHAnsi" w:cstheme="minorBidi"/>
          <w:b w:val="0"/>
          <w:caps w:val="0"/>
          <w:noProof/>
          <w:sz w:val="22"/>
          <w:szCs w:val="22"/>
        </w:rPr>
      </w:pPr>
      <w:del w:id="1147" w:author="Tom Bergeron" w:date="2022-11-11T09:09:00Z">
        <w:r w:rsidRPr="00C67678" w:rsidDel="00C67678">
          <w:rPr>
            <w:rStyle w:val="Hyperlink"/>
            <w:noProof/>
          </w:rPr>
          <w:delText>Use Navigator to Optimize Profiles</w:delText>
        </w:r>
        <w:r w:rsidDel="00C67678">
          <w:rPr>
            <w:noProof/>
            <w:webHidden/>
          </w:rPr>
          <w:tab/>
          <w:delText>89</w:delText>
        </w:r>
      </w:del>
    </w:p>
    <w:p w14:paraId="252AD023" w14:textId="242537B4" w:rsidR="00EC684A" w:rsidDel="00C67678" w:rsidRDefault="00EC684A">
      <w:pPr>
        <w:pStyle w:val="TOC3"/>
        <w:rPr>
          <w:del w:id="1148" w:author="Tom Bergeron" w:date="2022-11-11T09:09:00Z"/>
          <w:rFonts w:asciiTheme="minorHAnsi" w:eastAsiaTheme="minorEastAsia" w:hAnsiTheme="minorHAnsi" w:cstheme="minorBidi"/>
          <w:smallCaps w:val="0"/>
          <w:noProof/>
          <w:sz w:val="22"/>
          <w:szCs w:val="22"/>
        </w:rPr>
      </w:pPr>
      <w:del w:id="1149" w:author="Tom Bergeron" w:date="2022-11-11T09:09:00Z">
        <w:r w:rsidRPr="00C67678" w:rsidDel="00C67678">
          <w:rPr>
            <w:rStyle w:val="Hyperlink"/>
            <w:noProof/>
          </w:rPr>
          <w:delText>Search Mode for Optimization</w:delText>
        </w:r>
        <w:r w:rsidDel="00C67678">
          <w:rPr>
            <w:noProof/>
            <w:webHidden/>
          </w:rPr>
          <w:tab/>
          <w:delText>89</w:delText>
        </w:r>
      </w:del>
    </w:p>
    <w:p w14:paraId="767FA2EE" w14:textId="792B4B3E" w:rsidR="00EC684A" w:rsidDel="00C67678" w:rsidRDefault="00EC684A">
      <w:pPr>
        <w:pStyle w:val="TOC3"/>
        <w:rPr>
          <w:del w:id="1150" w:author="Tom Bergeron" w:date="2022-11-11T09:09:00Z"/>
          <w:rFonts w:asciiTheme="minorHAnsi" w:eastAsiaTheme="minorEastAsia" w:hAnsiTheme="minorHAnsi" w:cstheme="minorBidi"/>
          <w:smallCaps w:val="0"/>
          <w:noProof/>
          <w:sz w:val="22"/>
          <w:szCs w:val="22"/>
        </w:rPr>
      </w:pPr>
      <w:del w:id="1151" w:author="Tom Bergeron" w:date="2022-11-11T09:09:00Z">
        <w:r w:rsidRPr="00C67678" w:rsidDel="00C67678">
          <w:rPr>
            <w:rStyle w:val="Hyperlink"/>
            <w:noProof/>
          </w:rPr>
          <w:delText>Conveyor Speed Constraints</w:delText>
        </w:r>
        <w:r w:rsidDel="00C67678">
          <w:rPr>
            <w:noProof/>
            <w:webHidden/>
          </w:rPr>
          <w:tab/>
          <w:delText>89</w:delText>
        </w:r>
      </w:del>
    </w:p>
    <w:p w14:paraId="199A8AF6" w14:textId="019FC434" w:rsidR="00EC684A" w:rsidDel="00C67678" w:rsidRDefault="00EC684A">
      <w:pPr>
        <w:pStyle w:val="TOC1"/>
        <w:tabs>
          <w:tab w:val="right" w:leader="dot" w:pos="8900"/>
        </w:tabs>
        <w:rPr>
          <w:del w:id="1152" w:author="Tom Bergeron" w:date="2022-11-11T09:09:00Z"/>
          <w:rFonts w:asciiTheme="minorHAnsi" w:eastAsiaTheme="minorEastAsia" w:hAnsiTheme="minorHAnsi" w:cstheme="minorBidi"/>
          <w:b w:val="0"/>
          <w:caps w:val="0"/>
          <w:noProof/>
          <w:sz w:val="22"/>
          <w:szCs w:val="22"/>
        </w:rPr>
      </w:pPr>
      <w:del w:id="1153" w:author="Tom Bergeron" w:date="2022-11-11T09:09:00Z">
        <w:r w:rsidRPr="00C67678" w:rsidDel="00C67678">
          <w:rPr>
            <w:rStyle w:val="Hyperlink"/>
            <w:noProof/>
          </w:rPr>
          <w:delText>Use Auto-Focus</w:delText>
        </w:r>
        <w:r w:rsidDel="00C67678">
          <w:rPr>
            <w:noProof/>
            <w:webHidden/>
          </w:rPr>
          <w:tab/>
          <w:delText>90</w:delText>
        </w:r>
      </w:del>
    </w:p>
    <w:p w14:paraId="58D1B4A4" w14:textId="049764A0" w:rsidR="00EC684A" w:rsidDel="00C67678" w:rsidRDefault="00EC684A">
      <w:pPr>
        <w:pStyle w:val="TOC2"/>
        <w:tabs>
          <w:tab w:val="right" w:leader="dot" w:pos="8900"/>
        </w:tabs>
        <w:rPr>
          <w:del w:id="1154" w:author="Tom Bergeron" w:date="2022-11-11T09:09:00Z"/>
          <w:rFonts w:asciiTheme="minorHAnsi" w:eastAsiaTheme="minorEastAsia" w:hAnsiTheme="minorHAnsi" w:cstheme="minorBidi"/>
          <w:smallCaps w:val="0"/>
          <w:noProof/>
          <w:sz w:val="22"/>
          <w:szCs w:val="22"/>
        </w:rPr>
      </w:pPr>
      <w:del w:id="1155" w:author="Tom Bergeron" w:date="2022-11-11T09:09:00Z">
        <w:r w:rsidRPr="00C67678" w:rsidDel="00C67678">
          <w:rPr>
            <w:rStyle w:val="Hyperlink"/>
            <w:noProof/>
          </w:rPr>
          <w:delText>Auto-Focus Tab</w:delText>
        </w:r>
        <w:r w:rsidDel="00C67678">
          <w:rPr>
            <w:noProof/>
            <w:webHidden/>
          </w:rPr>
          <w:tab/>
          <w:delText>90</w:delText>
        </w:r>
      </w:del>
    </w:p>
    <w:p w14:paraId="000BD70A" w14:textId="4B4212F5" w:rsidR="00EC684A" w:rsidDel="00C67678" w:rsidRDefault="00EC684A">
      <w:pPr>
        <w:pStyle w:val="TOC3"/>
        <w:rPr>
          <w:del w:id="1156" w:author="Tom Bergeron" w:date="2022-11-11T09:09:00Z"/>
          <w:rFonts w:asciiTheme="minorHAnsi" w:eastAsiaTheme="minorEastAsia" w:hAnsiTheme="minorHAnsi" w:cstheme="minorBidi"/>
          <w:smallCaps w:val="0"/>
          <w:noProof/>
          <w:sz w:val="22"/>
          <w:szCs w:val="22"/>
        </w:rPr>
      </w:pPr>
      <w:del w:id="1157" w:author="Tom Bergeron" w:date="2022-11-11T09:09:00Z">
        <w:r w:rsidRPr="00C67678" w:rsidDel="00C67678">
          <w:rPr>
            <w:rStyle w:val="Hyperlink"/>
            <w:b/>
            <w:noProof/>
          </w:rPr>
          <w:delText>Profile Optimization Settings—Search Mode</w:delText>
        </w:r>
        <w:r w:rsidDel="00C67678">
          <w:rPr>
            <w:noProof/>
            <w:webHidden/>
          </w:rPr>
          <w:tab/>
          <w:delText>90</w:delText>
        </w:r>
      </w:del>
    </w:p>
    <w:p w14:paraId="61455DD7" w14:textId="08F53352" w:rsidR="00EC684A" w:rsidDel="00C67678" w:rsidRDefault="00EC684A">
      <w:pPr>
        <w:pStyle w:val="TOC3"/>
        <w:rPr>
          <w:del w:id="1158" w:author="Tom Bergeron" w:date="2022-11-11T09:09:00Z"/>
          <w:rFonts w:asciiTheme="minorHAnsi" w:eastAsiaTheme="minorEastAsia" w:hAnsiTheme="minorHAnsi" w:cstheme="minorBidi"/>
          <w:smallCaps w:val="0"/>
          <w:noProof/>
          <w:sz w:val="22"/>
          <w:szCs w:val="22"/>
        </w:rPr>
      </w:pPr>
      <w:del w:id="1159" w:author="Tom Bergeron" w:date="2022-11-11T09:09:00Z">
        <w:r w:rsidRPr="00C67678" w:rsidDel="00C67678">
          <w:rPr>
            <w:rStyle w:val="Hyperlink"/>
            <w:b/>
            <w:noProof/>
          </w:rPr>
          <w:delText>Conveyor Speed Constraints</w:delText>
        </w:r>
        <w:r w:rsidDel="00C67678">
          <w:rPr>
            <w:noProof/>
            <w:webHidden/>
          </w:rPr>
          <w:tab/>
          <w:delText>90</w:delText>
        </w:r>
      </w:del>
    </w:p>
    <w:p w14:paraId="3D2DFEB0" w14:textId="60DE83AA" w:rsidR="00EC684A" w:rsidDel="00C67678" w:rsidRDefault="00EC684A">
      <w:pPr>
        <w:pStyle w:val="TOC2"/>
        <w:tabs>
          <w:tab w:val="right" w:leader="dot" w:pos="8900"/>
        </w:tabs>
        <w:rPr>
          <w:del w:id="1160" w:author="Tom Bergeron" w:date="2022-11-11T09:09:00Z"/>
          <w:rFonts w:asciiTheme="minorHAnsi" w:eastAsiaTheme="minorEastAsia" w:hAnsiTheme="minorHAnsi" w:cstheme="minorBidi"/>
          <w:smallCaps w:val="0"/>
          <w:noProof/>
          <w:sz w:val="22"/>
          <w:szCs w:val="22"/>
        </w:rPr>
      </w:pPr>
      <w:del w:id="1161" w:author="Tom Bergeron" w:date="2022-11-11T09:09:00Z">
        <w:r w:rsidRPr="00C67678" w:rsidDel="00C67678">
          <w:rPr>
            <w:rStyle w:val="Hyperlink"/>
            <w:noProof/>
          </w:rPr>
          <w:delText>Auto-Focus, Run A Profile</w:delText>
        </w:r>
        <w:r w:rsidDel="00C67678">
          <w:rPr>
            <w:noProof/>
            <w:webHidden/>
          </w:rPr>
          <w:tab/>
          <w:delText>91</w:delText>
        </w:r>
      </w:del>
    </w:p>
    <w:p w14:paraId="28907789" w14:textId="0EEBD1FE" w:rsidR="00EC684A" w:rsidDel="00C67678" w:rsidRDefault="00EC684A">
      <w:pPr>
        <w:pStyle w:val="TOC2"/>
        <w:tabs>
          <w:tab w:val="right" w:leader="dot" w:pos="8900"/>
        </w:tabs>
        <w:rPr>
          <w:del w:id="1162" w:author="Tom Bergeron" w:date="2022-11-11T09:09:00Z"/>
          <w:rFonts w:asciiTheme="minorHAnsi" w:eastAsiaTheme="minorEastAsia" w:hAnsiTheme="minorHAnsi" w:cstheme="minorBidi"/>
          <w:smallCaps w:val="0"/>
          <w:noProof/>
          <w:sz w:val="22"/>
          <w:szCs w:val="22"/>
        </w:rPr>
      </w:pPr>
      <w:del w:id="1163" w:author="Tom Bergeron" w:date="2022-11-11T09:09:00Z">
        <w:r w:rsidRPr="00C67678" w:rsidDel="00C67678">
          <w:rPr>
            <w:rStyle w:val="Hyperlink"/>
            <w:noProof/>
          </w:rPr>
          <w:delText>Auto-Focus, Product Dimensions</w:delText>
        </w:r>
        <w:r w:rsidDel="00C67678">
          <w:rPr>
            <w:noProof/>
            <w:webHidden/>
          </w:rPr>
          <w:tab/>
          <w:delText>91</w:delText>
        </w:r>
      </w:del>
    </w:p>
    <w:p w14:paraId="49469531" w14:textId="31C8E9EA" w:rsidR="00EC684A" w:rsidDel="00C67678" w:rsidRDefault="00EC684A">
      <w:pPr>
        <w:pStyle w:val="TOC2"/>
        <w:tabs>
          <w:tab w:val="right" w:leader="dot" w:pos="8900"/>
        </w:tabs>
        <w:rPr>
          <w:del w:id="1164" w:author="Tom Bergeron" w:date="2022-11-11T09:09:00Z"/>
          <w:rFonts w:asciiTheme="minorHAnsi" w:eastAsiaTheme="minorEastAsia" w:hAnsiTheme="minorHAnsi" w:cstheme="minorBidi"/>
          <w:smallCaps w:val="0"/>
          <w:noProof/>
          <w:sz w:val="22"/>
          <w:szCs w:val="22"/>
        </w:rPr>
      </w:pPr>
      <w:del w:id="1165" w:author="Tom Bergeron" w:date="2022-11-11T09:09:00Z">
        <w:r w:rsidRPr="00C67678" w:rsidDel="00C67678">
          <w:rPr>
            <w:rStyle w:val="Hyperlink"/>
            <w:noProof/>
          </w:rPr>
          <w:delText>Auto-Focus, Confirm</w:delText>
        </w:r>
        <w:r w:rsidDel="00C67678">
          <w:rPr>
            <w:noProof/>
            <w:webHidden/>
          </w:rPr>
          <w:tab/>
          <w:delText>92</w:delText>
        </w:r>
      </w:del>
    </w:p>
    <w:p w14:paraId="33D64B26" w14:textId="181E4105" w:rsidR="00EC684A" w:rsidDel="00C67678" w:rsidRDefault="00EC684A">
      <w:pPr>
        <w:pStyle w:val="TOC1"/>
        <w:tabs>
          <w:tab w:val="right" w:leader="dot" w:pos="8900"/>
        </w:tabs>
        <w:rPr>
          <w:del w:id="1166" w:author="Tom Bergeron" w:date="2022-11-11T09:09:00Z"/>
          <w:rFonts w:asciiTheme="minorHAnsi" w:eastAsiaTheme="minorEastAsia" w:hAnsiTheme="minorHAnsi" w:cstheme="minorBidi"/>
          <w:b w:val="0"/>
          <w:caps w:val="0"/>
          <w:noProof/>
          <w:sz w:val="22"/>
          <w:szCs w:val="22"/>
        </w:rPr>
      </w:pPr>
      <w:del w:id="1167" w:author="Tom Bergeron" w:date="2022-11-11T09:09:00Z">
        <w:r w:rsidRPr="00C67678" w:rsidDel="00C67678">
          <w:rPr>
            <w:rStyle w:val="Hyperlink"/>
            <w:noProof/>
          </w:rPr>
          <w:delText>Save Energy With Navigator and Auto-Focus</w:delText>
        </w:r>
        <w:r w:rsidDel="00C67678">
          <w:rPr>
            <w:noProof/>
            <w:webHidden/>
          </w:rPr>
          <w:tab/>
          <w:delText>94</w:delText>
        </w:r>
      </w:del>
    </w:p>
    <w:p w14:paraId="3F0DBC2F" w14:textId="01084E75" w:rsidR="00EC684A" w:rsidDel="00C67678" w:rsidRDefault="00EC684A">
      <w:pPr>
        <w:pStyle w:val="TOC2"/>
        <w:tabs>
          <w:tab w:val="right" w:leader="dot" w:pos="8900"/>
        </w:tabs>
        <w:rPr>
          <w:del w:id="1168" w:author="Tom Bergeron" w:date="2022-11-11T09:09:00Z"/>
          <w:rFonts w:asciiTheme="minorHAnsi" w:eastAsiaTheme="minorEastAsia" w:hAnsiTheme="minorHAnsi" w:cstheme="minorBidi"/>
          <w:smallCaps w:val="0"/>
          <w:noProof/>
          <w:sz w:val="22"/>
          <w:szCs w:val="22"/>
        </w:rPr>
      </w:pPr>
      <w:del w:id="1169" w:author="Tom Bergeron" w:date="2022-11-11T09:09:00Z">
        <w:r w:rsidRPr="00C67678" w:rsidDel="00C67678">
          <w:rPr>
            <w:rStyle w:val="Hyperlink"/>
            <w:noProof/>
          </w:rPr>
          <w:delText>Enable the Power Feature in Auto-Focus</w:delText>
        </w:r>
        <w:r w:rsidDel="00C67678">
          <w:rPr>
            <w:noProof/>
            <w:webHidden/>
          </w:rPr>
          <w:tab/>
          <w:delText>94</w:delText>
        </w:r>
      </w:del>
    </w:p>
    <w:p w14:paraId="0CF92694" w14:textId="6192F37C" w:rsidR="00EC684A" w:rsidDel="00C67678" w:rsidRDefault="00EC684A">
      <w:pPr>
        <w:pStyle w:val="TOC2"/>
        <w:tabs>
          <w:tab w:val="right" w:leader="dot" w:pos="8900"/>
        </w:tabs>
        <w:rPr>
          <w:del w:id="1170" w:author="Tom Bergeron" w:date="2022-11-11T09:09:00Z"/>
          <w:rFonts w:asciiTheme="minorHAnsi" w:eastAsiaTheme="minorEastAsia" w:hAnsiTheme="minorHAnsi" w:cstheme="minorBidi"/>
          <w:smallCaps w:val="0"/>
          <w:noProof/>
          <w:sz w:val="22"/>
          <w:szCs w:val="22"/>
        </w:rPr>
      </w:pPr>
      <w:del w:id="1171" w:author="Tom Bergeron" w:date="2022-11-11T09:09:00Z">
        <w:r w:rsidRPr="00C67678" w:rsidDel="00C67678">
          <w:rPr>
            <w:rStyle w:val="Hyperlink"/>
            <w:noProof/>
          </w:rPr>
          <w:delText>Enable the Power Feature in Navigator</w:delText>
        </w:r>
        <w:r w:rsidDel="00C67678">
          <w:rPr>
            <w:noProof/>
            <w:webHidden/>
          </w:rPr>
          <w:tab/>
          <w:delText>94</w:delText>
        </w:r>
      </w:del>
    </w:p>
    <w:p w14:paraId="4D49A487" w14:textId="0122E6FF" w:rsidR="00EC684A" w:rsidDel="00C67678" w:rsidRDefault="00EC684A">
      <w:pPr>
        <w:pStyle w:val="TOC1"/>
        <w:tabs>
          <w:tab w:val="right" w:leader="dot" w:pos="8900"/>
        </w:tabs>
        <w:rPr>
          <w:del w:id="1172" w:author="Tom Bergeron" w:date="2022-11-11T09:09:00Z"/>
          <w:rFonts w:asciiTheme="minorHAnsi" w:eastAsiaTheme="minorEastAsia" w:hAnsiTheme="minorHAnsi" w:cstheme="minorBidi"/>
          <w:b w:val="0"/>
          <w:caps w:val="0"/>
          <w:noProof/>
          <w:sz w:val="22"/>
          <w:szCs w:val="22"/>
        </w:rPr>
      </w:pPr>
      <w:del w:id="1173" w:author="Tom Bergeron" w:date="2022-11-11T09:09:00Z">
        <w:r w:rsidRPr="00C67678" w:rsidDel="00C67678">
          <w:rPr>
            <w:rStyle w:val="Hyperlink"/>
            <w:noProof/>
          </w:rPr>
          <w:delText>Use Sweet Spot Target</w:delText>
        </w:r>
        <w:r w:rsidDel="00C67678">
          <w:rPr>
            <w:noProof/>
            <w:webHidden/>
          </w:rPr>
          <w:tab/>
          <w:delText>95</w:delText>
        </w:r>
      </w:del>
    </w:p>
    <w:p w14:paraId="1D39A1B1" w14:textId="7ADFEDFD" w:rsidR="00EC684A" w:rsidDel="00C67678" w:rsidRDefault="00EC684A">
      <w:pPr>
        <w:pStyle w:val="TOC1"/>
        <w:tabs>
          <w:tab w:val="right" w:leader="dot" w:pos="8900"/>
        </w:tabs>
        <w:rPr>
          <w:del w:id="1174" w:author="Tom Bergeron" w:date="2022-11-11T09:09:00Z"/>
          <w:rFonts w:asciiTheme="minorHAnsi" w:eastAsiaTheme="minorEastAsia" w:hAnsiTheme="minorHAnsi" w:cstheme="minorBidi"/>
          <w:b w:val="0"/>
          <w:caps w:val="0"/>
          <w:noProof/>
          <w:sz w:val="22"/>
          <w:szCs w:val="22"/>
        </w:rPr>
      </w:pPr>
      <w:del w:id="1175" w:author="Tom Bergeron" w:date="2022-11-11T09:09:00Z">
        <w:r w:rsidRPr="00C67678" w:rsidDel="00C67678">
          <w:rPr>
            <w:rStyle w:val="Hyperlink"/>
            <w:noProof/>
          </w:rPr>
          <w:delText>Use Statistical Process Control Charts</w:delText>
        </w:r>
        <w:r w:rsidDel="00C67678">
          <w:rPr>
            <w:noProof/>
            <w:webHidden/>
          </w:rPr>
          <w:tab/>
          <w:delText>96</w:delText>
        </w:r>
      </w:del>
    </w:p>
    <w:p w14:paraId="46FCC430" w14:textId="3E235AA6" w:rsidR="00EC684A" w:rsidDel="00C67678" w:rsidRDefault="00EC684A">
      <w:pPr>
        <w:pStyle w:val="TOC2"/>
        <w:tabs>
          <w:tab w:val="right" w:leader="dot" w:pos="8900"/>
        </w:tabs>
        <w:rPr>
          <w:del w:id="1176" w:author="Tom Bergeron" w:date="2022-11-11T09:09:00Z"/>
          <w:rFonts w:asciiTheme="minorHAnsi" w:eastAsiaTheme="minorEastAsia" w:hAnsiTheme="minorHAnsi" w:cstheme="minorBidi"/>
          <w:smallCaps w:val="0"/>
          <w:noProof/>
          <w:sz w:val="22"/>
          <w:szCs w:val="22"/>
        </w:rPr>
      </w:pPr>
      <w:del w:id="1177" w:author="Tom Bergeron" w:date="2022-11-11T09:09:00Z">
        <w:r w:rsidRPr="00C67678" w:rsidDel="00C67678">
          <w:rPr>
            <w:rStyle w:val="Hyperlink"/>
            <w:noProof/>
          </w:rPr>
          <w:delText>Live Mode - Charts Tab</w:delText>
        </w:r>
        <w:r w:rsidDel="00C67678">
          <w:rPr>
            <w:noProof/>
            <w:webHidden/>
          </w:rPr>
          <w:tab/>
          <w:delText>96</w:delText>
        </w:r>
      </w:del>
    </w:p>
    <w:p w14:paraId="69FF4AD0" w14:textId="14F9CF0D" w:rsidR="00EC684A" w:rsidDel="00C67678" w:rsidRDefault="00EC684A">
      <w:pPr>
        <w:pStyle w:val="TOC3"/>
        <w:rPr>
          <w:del w:id="1178" w:author="Tom Bergeron" w:date="2022-11-11T09:09:00Z"/>
          <w:rFonts w:asciiTheme="minorHAnsi" w:eastAsiaTheme="minorEastAsia" w:hAnsiTheme="minorHAnsi" w:cstheme="minorBidi"/>
          <w:smallCaps w:val="0"/>
          <w:noProof/>
          <w:sz w:val="22"/>
          <w:szCs w:val="22"/>
        </w:rPr>
      </w:pPr>
      <w:del w:id="1179" w:author="Tom Bergeron" w:date="2022-11-11T09:09:00Z">
        <w:r w:rsidRPr="00C67678" w:rsidDel="00C67678">
          <w:rPr>
            <w:rStyle w:val="Hyperlink"/>
            <w:noProof/>
          </w:rPr>
          <w:delText>View Chart Data</w:delText>
        </w:r>
        <w:r w:rsidDel="00C67678">
          <w:rPr>
            <w:noProof/>
            <w:webHidden/>
          </w:rPr>
          <w:tab/>
          <w:delText>97</w:delText>
        </w:r>
      </w:del>
    </w:p>
    <w:p w14:paraId="01E6048E" w14:textId="1EA0B2D3" w:rsidR="00EC684A" w:rsidDel="00C67678" w:rsidRDefault="00EC684A">
      <w:pPr>
        <w:pStyle w:val="TOC2"/>
        <w:tabs>
          <w:tab w:val="right" w:leader="dot" w:pos="8900"/>
        </w:tabs>
        <w:rPr>
          <w:del w:id="1180" w:author="Tom Bergeron" w:date="2022-11-11T09:09:00Z"/>
          <w:rFonts w:asciiTheme="minorHAnsi" w:eastAsiaTheme="minorEastAsia" w:hAnsiTheme="minorHAnsi" w:cstheme="minorBidi"/>
          <w:smallCaps w:val="0"/>
          <w:noProof/>
          <w:sz w:val="22"/>
          <w:szCs w:val="22"/>
        </w:rPr>
      </w:pPr>
      <w:del w:id="1181" w:author="Tom Bergeron" w:date="2022-11-11T09:09:00Z">
        <w:r w:rsidRPr="00C67678" w:rsidDel="00C67678">
          <w:rPr>
            <w:rStyle w:val="Hyperlink"/>
            <w:noProof/>
          </w:rPr>
          <w:delText>Historical Mode - Chart Tab</w:delText>
        </w:r>
        <w:r w:rsidDel="00C67678">
          <w:rPr>
            <w:noProof/>
            <w:webHidden/>
          </w:rPr>
          <w:tab/>
          <w:delText>98</w:delText>
        </w:r>
      </w:del>
    </w:p>
    <w:p w14:paraId="704959C8" w14:textId="7D2CA4D8" w:rsidR="00EC684A" w:rsidDel="00C67678" w:rsidRDefault="00EC684A">
      <w:pPr>
        <w:pStyle w:val="TOC3"/>
        <w:rPr>
          <w:del w:id="1182" w:author="Tom Bergeron" w:date="2022-11-11T09:09:00Z"/>
          <w:rFonts w:asciiTheme="minorHAnsi" w:eastAsiaTheme="minorEastAsia" w:hAnsiTheme="minorHAnsi" w:cstheme="minorBidi"/>
          <w:smallCaps w:val="0"/>
          <w:noProof/>
          <w:sz w:val="22"/>
          <w:szCs w:val="22"/>
        </w:rPr>
      </w:pPr>
      <w:del w:id="1183" w:author="Tom Bergeron" w:date="2022-11-11T09:09:00Z">
        <w:r w:rsidRPr="00C67678" w:rsidDel="00C67678">
          <w:rPr>
            <w:rStyle w:val="Hyperlink"/>
            <w:noProof/>
          </w:rPr>
          <w:delText>View Control Charts</w:delText>
        </w:r>
        <w:r w:rsidDel="00C67678">
          <w:rPr>
            <w:noProof/>
            <w:webHidden/>
          </w:rPr>
          <w:tab/>
          <w:delText>98</w:delText>
        </w:r>
      </w:del>
    </w:p>
    <w:p w14:paraId="49062F37" w14:textId="0001C0D4" w:rsidR="00EC684A" w:rsidDel="00C67678" w:rsidRDefault="00EC684A">
      <w:pPr>
        <w:pStyle w:val="TOC3"/>
        <w:rPr>
          <w:del w:id="1184" w:author="Tom Bergeron" w:date="2022-11-11T09:09:00Z"/>
          <w:rFonts w:asciiTheme="minorHAnsi" w:eastAsiaTheme="minorEastAsia" w:hAnsiTheme="minorHAnsi" w:cstheme="minorBidi"/>
          <w:smallCaps w:val="0"/>
          <w:noProof/>
          <w:sz w:val="22"/>
          <w:szCs w:val="22"/>
        </w:rPr>
      </w:pPr>
      <w:del w:id="1185" w:author="Tom Bergeron" w:date="2022-11-11T09:09:00Z">
        <w:r w:rsidRPr="00C67678" w:rsidDel="00C67678">
          <w:rPr>
            <w:rStyle w:val="Hyperlink"/>
            <w:noProof/>
          </w:rPr>
          <w:delText>Viewing Chart Data</w:delText>
        </w:r>
        <w:r w:rsidDel="00C67678">
          <w:rPr>
            <w:noProof/>
            <w:webHidden/>
          </w:rPr>
          <w:tab/>
          <w:delText>99</w:delText>
        </w:r>
      </w:del>
    </w:p>
    <w:p w14:paraId="0D4E2E92" w14:textId="1C44E311" w:rsidR="00EC684A" w:rsidDel="00C67678" w:rsidRDefault="00EC684A">
      <w:pPr>
        <w:pStyle w:val="TOC3"/>
        <w:rPr>
          <w:del w:id="1186" w:author="Tom Bergeron" w:date="2022-11-11T09:09:00Z"/>
          <w:rFonts w:asciiTheme="minorHAnsi" w:eastAsiaTheme="minorEastAsia" w:hAnsiTheme="minorHAnsi" w:cstheme="minorBidi"/>
          <w:smallCaps w:val="0"/>
          <w:noProof/>
          <w:sz w:val="22"/>
          <w:szCs w:val="22"/>
        </w:rPr>
      </w:pPr>
      <w:del w:id="1187" w:author="Tom Bergeron" w:date="2022-11-11T09:09:00Z">
        <w:r w:rsidRPr="00C67678" w:rsidDel="00C67678">
          <w:rPr>
            <w:rStyle w:val="Hyperlink"/>
            <w:noProof/>
          </w:rPr>
          <w:delText>History Mode Chart Options Menu</w:delText>
        </w:r>
        <w:r w:rsidDel="00C67678">
          <w:rPr>
            <w:noProof/>
            <w:webHidden/>
          </w:rPr>
          <w:tab/>
          <w:delText>99</w:delText>
        </w:r>
      </w:del>
    </w:p>
    <w:p w14:paraId="0B5D4580" w14:textId="5C90677E" w:rsidR="00EC684A" w:rsidDel="00C67678" w:rsidRDefault="00EC684A">
      <w:pPr>
        <w:pStyle w:val="TOC1"/>
        <w:tabs>
          <w:tab w:val="right" w:leader="dot" w:pos="8900"/>
        </w:tabs>
        <w:rPr>
          <w:del w:id="1188" w:author="Tom Bergeron" w:date="2022-11-11T09:09:00Z"/>
          <w:rFonts w:asciiTheme="minorHAnsi" w:eastAsiaTheme="minorEastAsia" w:hAnsiTheme="minorHAnsi" w:cstheme="minorBidi"/>
          <w:b w:val="0"/>
          <w:caps w:val="0"/>
          <w:noProof/>
          <w:sz w:val="22"/>
          <w:szCs w:val="22"/>
        </w:rPr>
      </w:pPr>
      <w:del w:id="1189" w:author="Tom Bergeron" w:date="2022-11-11T09:09:00Z">
        <w:r w:rsidRPr="00C67678" w:rsidDel="00C67678">
          <w:rPr>
            <w:rStyle w:val="Hyperlink"/>
            <w:noProof/>
          </w:rPr>
          <w:delText>Using Live Data Output</w:delText>
        </w:r>
        <w:r w:rsidDel="00C67678">
          <w:rPr>
            <w:noProof/>
            <w:webHidden/>
          </w:rPr>
          <w:tab/>
          <w:delText>100</w:delText>
        </w:r>
      </w:del>
    </w:p>
    <w:p w14:paraId="143FE44B" w14:textId="7E11B183" w:rsidR="00EC684A" w:rsidDel="00C67678" w:rsidRDefault="00EC684A">
      <w:pPr>
        <w:pStyle w:val="TOC2"/>
        <w:tabs>
          <w:tab w:val="right" w:leader="dot" w:pos="8900"/>
        </w:tabs>
        <w:rPr>
          <w:del w:id="1190" w:author="Tom Bergeron" w:date="2022-11-11T09:09:00Z"/>
          <w:rFonts w:asciiTheme="minorHAnsi" w:eastAsiaTheme="minorEastAsia" w:hAnsiTheme="minorHAnsi" w:cstheme="minorBidi"/>
          <w:smallCaps w:val="0"/>
          <w:noProof/>
          <w:sz w:val="22"/>
          <w:szCs w:val="22"/>
        </w:rPr>
      </w:pPr>
      <w:del w:id="1191" w:author="Tom Bergeron" w:date="2022-11-11T09:09:00Z">
        <w:r w:rsidRPr="00C67678" w:rsidDel="00C67678">
          <w:rPr>
            <w:rStyle w:val="Hyperlink"/>
            <w:noProof/>
          </w:rPr>
          <w:delText>LDO Formats</w:delText>
        </w:r>
        <w:r w:rsidDel="00C67678">
          <w:rPr>
            <w:noProof/>
            <w:webHidden/>
          </w:rPr>
          <w:tab/>
          <w:delText>101</w:delText>
        </w:r>
      </w:del>
    </w:p>
    <w:p w14:paraId="7225CBD6" w14:textId="7B97457F" w:rsidR="00EC684A" w:rsidDel="00C67678" w:rsidRDefault="00EC684A">
      <w:pPr>
        <w:pStyle w:val="TOC2"/>
        <w:tabs>
          <w:tab w:val="right" w:leader="dot" w:pos="8900"/>
        </w:tabs>
        <w:rPr>
          <w:del w:id="1192" w:author="Tom Bergeron" w:date="2022-11-11T09:09:00Z"/>
          <w:rFonts w:asciiTheme="minorHAnsi" w:eastAsiaTheme="minorEastAsia" w:hAnsiTheme="minorHAnsi" w:cstheme="minorBidi"/>
          <w:smallCaps w:val="0"/>
          <w:noProof/>
          <w:sz w:val="22"/>
          <w:szCs w:val="22"/>
        </w:rPr>
      </w:pPr>
      <w:del w:id="1193" w:author="Tom Bergeron" w:date="2022-11-11T09:09:00Z">
        <w:r w:rsidRPr="00C67678" w:rsidDel="00C67678">
          <w:rPr>
            <w:rStyle w:val="Hyperlink"/>
            <w:noProof/>
          </w:rPr>
          <w:delText>Details Of Output Files</w:delText>
        </w:r>
        <w:r w:rsidDel="00C67678">
          <w:rPr>
            <w:noProof/>
            <w:webHidden/>
          </w:rPr>
          <w:tab/>
          <w:delText>101</w:delText>
        </w:r>
      </w:del>
    </w:p>
    <w:p w14:paraId="2F09D298" w14:textId="4B91F52B" w:rsidR="00EC684A" w:rsidDel="00C67678" w:rsidRDefault="00EC684A">
      <w:pPr>
        <w:pStyle w:val="TOC3"/>
        <w:rPr>
          <w:del w:id="1194" w:author="Tom Bergeron" w:date="2022-11-11T09:09:00Z"/>
          <w:rFonts w:asciiTheme="minorHAnsi" w:eastAsiaTheme="minorEastAsia" w:hAnsiTheme="minorHAnsi" w:cstheme="minorBidi"/>
          <w:smallCaps w:val="0"/>
          <w:noProof/>
          <w:sz w:val="22"/>
          <w:szCs w:val="22"/>
        </w:rPr>
      </w:pPr>
      <w:del w:id="1195" w:author="Tom Bergeron" w:date="2022-11-11T09:09:00Z">
        <w:r w:rsidRPr="00C67678" w:rsidDel="00C67678">
          <w:rPr>
            <w:rStyle w:val="Hyperlink"/>
            <w:b/>
            <w:noProof/>
          </w:rPr>
          <w:delText>TSV And CSV for WordPad</w:delText>
        </w:r>
        <w:r w:rsidDel="00C67678">
          <w:rPr>
            <w:noProof/>
            <w:webHidden/>
          </w:rPr>
          <w:tab/>
          <w:delText>101</w:delText>
        </w:r>
      </w:del>
    </w:p>
    <w:p w14:paraId="26E0E2D1" w14:textId="3CAB6C66" w:rsidR="00EC684A" w:rsidDel="00C67678" w:rsidRDefault="00EC684A">
      <w:pPr>
        <w:pStyle w:val="TOC3"/>
        <w:rPr>
          <w:del w:id="1196" w:author="Tom Bergeron" w:date="2022-11-11T09:09:00Z"/>
          <w:rFonts w:asciiTheme="minorHAnsi" w:eastAsiaTheme="minorEastAsia" w:hAnsiTheme="minorHAnsi" w:cstheme="minorBidi"/>
          <w:smallCaps w:val="0"/>
          <w:noProof/>
          <w:sz w:val="22"/>
          <w:szCs w:val="22"/>
        </w:rPr>
      </w:pPr>
      <w:del w:id="1197" w:author="Tom Bergeron" w:date="2022-11-11T09:09:00Z">
        <w:r w:rsidRPr="00C67678" w:rsidDel="00C67678">
          <w:rPr>
            <w:rStyle w:val="Hyperlink"/>
            <w:b/>
            <w:noProof/>
          </w:rPr>
          <w:delText>TSV for Excel</w:delText>
        </w:r>
        <w:r w:rsidDel="00C67678">
          <w:rPr>
            <w:noProof/>
            <w:webHidden/>
          </w:rPr>
          <w:tab/>
          <w:delText>101</w:delText>
        </w:r>
      </w:del>
    </w:p>
    <w:p w14:paraId="1C6A3E59" w14:textId="479ABF26" w:rsidR="00EC684A" w:rsidDel="00C67678" w:rsidRDefault="00EC684A">
      <w:pPr>
        <w:pStyle w:val="TOC3"/>
        <w:rPr>
          <w:del w:id="1198" w:author="Tom Bergeron" w:date="2022-11-11T09:09:00Z"/>
          <w:rFonts w:asciiTheme="minorHAnsi" w:eastAsiaTheme="minorEastAsia" w:hAnsiTheme="minorHAnsi" w:cstheme="minorBidi"/>
          <w:smallCaps w:val="0"/>
          <w:noProof/>
          <w:sz w:val="22"/>
          <w:szCs w:val="22"/>
        </w:rPr>
      </w:pPr>
      <w:del w:id="1199" w:author="Tom Bergeron" w:date="2022-11-11T09:09:00Z">
        <w:r w:rsidRPr="00C67678" w:rsidDel="00C67678">
          <w:rPr>
            <w:rStyle w:val="Hyperlink"/>
            <w:b/>
            <w:noProof/>
          </w:rPr>
          <w:delText>One board per file (TXT format)</w:delText>
        </w:r>
        <w:r w:rsidDel="00C67678">
          <w:rPr>
            <w:noProof/>
            <w:webHidden/>
          </w:rPr>
          <w:tab/>
          <w:delText>101</w:delText>
        </w:r>
      </w:del>
    </w:p>
    <w:p w14:paraId="32E6AEAE" w14:textId="28AF749F" w:rsidR="00EC684A" w:rsidDel="00C67678" w:rsidRDefault="00EC684A">
      <w:pPr>
        <w:pStyle w:val="TOC3"/>
        <w:rPr>
          <w:del w:id="1200" w:author="Tom Bergeron" w:date="2022-11-11T09:09:00Z"/>
          <w:rFonts w:asciiTheme="minorHAnsi" w:eastAsiaTheme="minorEastAsia" w:hAnsiTheme="minorHAnsi" w:cstheme="minorBidi"/>
          <w:smallCaps w:val="0"/>
          <w:noProof/>
          <w:sz w:val="22"/>
          <w:szCs w:val="22"/>
        </w:rPr>
      </w:pPr>
      <w:del w:id="1201" w:author="Tom Bergeron" w:date="2022-11-11T09:09:00Z">
        <w:r w:rsidRPr="00C67678" w:rsidDel="00C67678">
          <w:rPr>
            <w:rStyle w:val="Hyperlink"/>
            <w:b/>
            <w:noProof/>
          </w:rPr>
          <w:delText>One board per file (XML format)</w:delText>
        </w:r>
        <w:r w:rsidDel="00C67678">
          <w:rPr>
            <w:noProof/>
            <w:webHidden/>
          </w:rPr>
          <w:tab/>
          <w:delText>101</w:delText>
        </w:r>
      </w:del>
    </w:p>
    <w:p w14:paraId="56C81496" w14:textId="44A1557C" w:rsidR="00EC684A" w:rsidDel="00C67678" w:rsidRDefault="00EC684A">
      <w:pPr>
        <w:pStyle w:val="TOC3"/>
        <w:rPr>
          <w:del w:id="1202" w:author="Tom Bergeron" w:date="2022-11-11T09:09:00Z"/>
          <w:rFonts w:asciiTheme="minorHAnsi" w:eastAsiaTheme="minorEastAsia" w:hAnsiTheme="minorHAnsi" w:cstheme="minorBidi"/>
          <w:smallCaps w:val="0"/>
          <w:noProof/>
          <w:sz w:val="22"/>
          <w:szCs w:val="22"/>
        </w:rPr>
      </w:pPr>
      <w:del w:id="1203" w:author="Tom Bergeron" w:date="2022-11-11T09:09:00Z">
        <w:r w:rsidRPr="00C67678" w:rsidDel="00C67678">
          <w:rPr>
            <w:rStyle w:val="Hyperlink"/>
            <w:b/>
            <w:noProof/>
          </w:rPr>
          <w:delText>One board per file - (CSV format)</w:delText>
        </w:r>
        <w:r w:rsidDel="00C67678">
          <w:rPr>
            <w:noProof/>
            <w:webHidden/>
          </w:rPr>
          <w:tab/>
          <w:delText>102</w:delText>
        </w:r>
      </w:del>
    </w:p>
    <w:p w14:paraId="54CAB45A" w14:textId="0B4826F3" w:rsidR="00EC684A" w:rsidDel="00C67678" w:rsidRDefault="00EC684A">
      <w:pPr>
        <w:pStyle w:val="TOC3"/>
        <w:rPr>
          <w:del w:id="1204" w:author="Tom Bergeron" w:date="2022-11-11T09:09:00Z"/>
          <w:rFonts w:asciiTheme="minorHAnsi" w:eastAsiaTheme="minorEastAsia" w:hAnsiTheme="minorHAnsi" w:cstheme="minorBidi"/>
          <w:smallCaps w:val="0"/>
          <w:noProof/>
          <w:sz w:val="22"/>
          <w:szCs w:val="22"/>
        </w:rPr>
      </w:pPr>
      <w:del w:id="1205" w:author="Tom Bergeron" w:date="2022-11-11T09:09:00Z">
        <w:r w:rsidRPr="00C67678" w:rsidDel="00C67678">
          <w:rPr>
            <w:rStyle w:val="Hyperlink"/>
            <w:b/>
            <w:noProof/>
          </w:rPr>
          <w:delText>One board per file – TXT - Alternate</w:delText>
        </w:r>
        <w:r w:rsidDel="00C67678">
          <w:rPr>
            <w:noProof/>
            <w:webHidden/>
          </w:rPr>
          <w:tab/>
          <w:delText>102</w:delText>
        </w:r>
      </w:del>
    </w:p>
    <w:p w14:paraId="7F75D62E" w14:textId="09893584" w:rsidR="00EC684A" w:rsidDel="00C67678" w:rsidRDefault="00EC684A">
      <w:pPr>
        <w:pStyle w:val="TOC3"/>
        <w:rPr>
          <w:del w:id="1206" w:author="Tom Bergeron" w:date="2022-11-11T09:09:00Z"/>
          <w:rFonts w:asciiTheme="minorHAnsi" w:eastAsiaTheme="minorEastAsia" w:hAnsiTheme="minorHAnsi" w:cstheme="minorBidi"/>
          <w:smallCaps w:val="0"/>
          <w:noProof/>
          <w:sz w:val="22"/>
          <w:szCs w:val="22"/>
        </w:rPr>
      </w:pPr>
      <w:del w:id="1207" w:author="Tom Bergeron" w:date="2022-11-11T09:09:00Z">
        <w:r w:rsidRPr="00C67678" w:rsidDel="00C67678">
          <w:rPr>
            <w:rStyle w:val="Hyperlink"/>
            <w:b/>
            <w:noProof/>
          </w:rPr>
          <w:delText>One board per file – TXT - Custom</w:delText>
        </w:r>
        <w:r w:rsidDel="00C67678">
          <w:rPr>
            <w:noProof/>
            <w:webHidden/>
          </w:rPr>
          <w:tab/>
          <w:delText>102</w:delText>
        </w:r>
      </w:del>
    </w:p>
    <w:p w14:paraId="66A69BB8" w14:textId="539F1508" w:rsidR="00EC684A" w:rsidDel="00C67678" w:rsidRDefault="00EC684A">
      <w:pPr>
        <w:pStyle w:val="TOC2"/>
        <w:tabs>
          <w:tab w:val="right" w:leader="dot" w:pos="8900"/>
        </w:tabs>
        <w:rPr>
          <w:del w:id="1208" w:author="Tom Bergeron" w:date="2022-11-11T09:09:00Z"/>
          <w:rFonts w:asciiTheme="minorHAnsi" w:eastAsiaTheme="minorEastAsia" w:hAnsiTheme="minorHAnsi" w:cstheme="minorBidi"/>
          <w:smallCaps w:val="0"/>
          <w:noProof/>
          <w:sz w:val="22"/>
          <w:szCs w:val="22"/>
        </w:rPr>
      </w:pPr>
      <w:del w:id="1209" w:author="Tom Bergeron" w:date="2022-11-11T09:09:00Z">
        <w:r w:rsidRPr="00C67678" w:rsidDel="00C67678">
          <w:rPr>
            <w:rStyle w:val="Hyperlink"/>
            <w:noProof/>
          </w:rPr>
          <w:delText>Configure LDO</w:delText>
        </w:r>
        <w:r w:rsidDel="00C67678">
          <w:rPr>
            <w:noProof/>
            <w:webHidden/>
          </w:rPr>
          <w:tab/>
          <w:delText>102</w:delText>
        </w:r>
      </w:del>
    </w:p>
    <w:p w14:paraId="20B0C92C" w14:textId="746488FA" w:rsidR="00EC684A" w:rsidDel="00C67678" w:rsidRDefault="00EC684A">
      <w:pPr>
        <w:pStyle w:val="TOC3"/>
        <w:rPr>
          <w:del w:id="1210" w:author="Tom Bergeron" w:date="2022-11-11T09:09:00Z"/>
          <w:rFonts w:asciiTheme="minorHAnsi" w:eastAsiaTheme="minorEastAsia" w:hAnsiTheme="minorHAnsi" w:cstheme="minorBidi"/>
          <w:smallCaps w:val="0"/>
          <w:noProof/>
          <w:sz w:val="22"/>
          <w:szCs w:val="22"/>
        </w:rPr>
      </w:pPr>
      <w:del w:id="1211" w:author="Tom Bergeron" w:date="2022-11-11T09:09:00Z">
        <w:r w:rsidRPr="00C67678" w:rsidDel="00C67678">
          <w:rPr>
            <w:rStyle w:val="Hyperlink"/>
            <w:noProof/>
          </w:rPr>
          <w:delText>Delete Accumulated LDO Files</w:delText>
        </w:r>
        <w:r w:rsidDel="00C67678">
          <w:rPr>
            <w:noProof/>
            <w:webHidden/>
          </w:rPr>
          <w:tab/>
          <w:delText>103</w:delText>
        </w:r>
      </w:del>
    </w:p>
    <w:p w14:paraId="392262F8" w14:textId="5C993396" w:rsidR="00EC684A" w:rsidDel="00C67678" w:rsidRDefault="00EC684A">
      <w:pPr>
        <w:pStyle w:val="TOC1"/>
        <w:tabs>
          <w:tab w:val="right" w:leader="dot" w:pos="8900"/>
        </w:tabs>
        <w:rPr>
          <w:del w:id="1212" w:author="Tom Bergeron" w:date="2022-11-11T09:09:00Z"/>
          <w:rFonts w:asciiTheme="minorHAnsi" w:eastAsiaTheme="minorEastAsia" w:hAnsiTheme="minorHAnsi" w:cstheme="minorBidi"/>
          <w:b w:val="0"/>
          <w:caps w:val="0"/>
          <w:noProof/>
          <w:sz w:val="22"/>
          <w:szCs w:val="22"/>
        </w:rPr>
      </w:pPr>
      <w:del w:id="1213" w:author="Tom Bergeron" w:date="2022-11-11T09:09:00Z">
        <w:r w:rsidRPr="00C67678" w:rsidDel="00C67678">
          <w:rPr>
            <w:rStyle w:val="Hyperlink"/>
            <w:noProof/>
          </w:rPr>
          <w:delText>Centralized Process Window Control</w:delText>
        </w:r>
        <w:r w:rsidDel="00C67678">
          <w:rPr>
            <w:noProof/>
            <w:webHidden/>
          </w:rPr>
          <w:tab/>
          <w:delText>104</w:delText>
        </w:r>
      </w:del>
    </w:p>
    <w:p w14:paraId="773B9098" w14:textId="7686081D" w:rsidR="00EC684A" w:rsidDel="00C67678" w:rsidRDefault="00EC684A">
      <w:pPr>
        <w:pStyle w:val="TOC2"/>
        <w:tabs>
          <w:tab w:val="right" w:leader="dot" w:pos="8900"/>
        </w:tabs>
        <w:rPr>
          <w:del w:id="1214" w:author="Tom Bergeron" w:date="2022-11-11T09:09:00Z"/>
          <w:rFonts w:asciiTheme="minorHAnsi" w:eastAsiaTheme="minorEastAsia" w:hAnsiTheme="minorHAnsi" w:cstheme="minorBidi"/>
          <w:smallCaps w:val="0"/>
          <w:noProof/>
          <w:sz w:val="22"/>
          <w:szCs w:val="22"/>
        </w:rPr>
      </w:pPr>
      <w:del w:id="1215" w:author="Tom Bergeron" w:date="2022-11-11T09:09:00Z">
        <w:r w:rsidRPr="00C67678" w:rsidDel="00C67678">
          <w:rPr>
            <w:rStyle w:val="Hyperlink"/>
            <w:noProof/>
          </w:rPr>
          <w:delText>KIC File Administrator</w:delText>
        </w:r>
        <w:r w:rsidDel="00C67678">
          <w:rPr>
            <w:noProof/>
            <w:webHidden/>
          </w:rPr>
          <w:tab/>
          <w:delText>104</w:delText>
        </w:r>
      </w:del>
    </w:p>
    <w:p w14:paraId="43270284" w14:textId="2DC46BCE" w:rsidR="00EC684A" w:rsidDel="00C67678" w:rsidRDefault="00EC684A">
      <w:pPr>
        <w:pStyle w:val="TOC2"/>
        <w:tabs>
          <w:tab w:val="right" w:leader="dot" w:pos="8900"/>
        </w:tabs>
        <w:rPr>
          <w:del w:id="1216" w:author="Tom Bergeron" w:date="2022-11-11T09:09:00Z"/>
          <w:rFonts w:asciiTheme="minorHAnsi" w:eastAsiaTheme="minorEastAsia" w:hAnsiTheme="minorHAnsi" w:cstheme="minorBidi"/>
          <w:smallCaps w:val="0"/>
          <w:noProof/>
          <w:sz w:val="22"/>
          <w:szCs w:val="22"/>
        </w:rPr>
      </w:pPr>
      <w:del w:id="1217" w:author="Tom Bergeron" w:date="2022-11-11T09:09:00Z">
        <w:r w:rsidRPr="00C67678" w:rsidDel="00C67678">
          <w:rPr>
            <w:rStyle w:val="Hyperlink"/>
            <w:noProof/>
          </w:rPr>
          <w:delText>Configuration of software</w:delText>
        </w:r>
        <w:r w:rsidDel="00C67678">
          <w:rPr>
            <w:noProof/>
            <w:webHidden/>
          </w:rPr>
          <w:tab/>
          <w:delText>107</w:delText>
        </w:r>
      </w:del>
    </w:p>
    <w:p w14:paraId="4A985FFD" w14:textId="7BDB4A16" w:rsidR="00EC684A" w:rsidDel="00C67678" w:rsidRDefault="00EC684A">
      <w:pPr>
        <w:pStyle w:val="TOC2"/>
        <w:tabs>
          <w:tab w:val="right" w:leader="dot" w:pos="8900"/>
        </w:tabs>
        <w:rPr>
          <w:del w:id="1218" w:author="Tom Bergeron" w:date="2022-11-11T09:09:00Z"/>
          <w:rFonts w:asciiTheme="minorHAnsi" w:eastAsiaTheme="minorEastAsia" w:hAnsiTheme="minorHAnsi" w:cstheme="minorBidi"/>
          <w:smallCaps w:val="0"/>
          <w:noProof/>
          <w:sz w:val="22"/>
          <w:szCs w:val="22"/>
        </w:rPr>
      </w:pPr>
      <w:del w:id="1219" w:author="Tom Bergeron" w:date="2022-11-11T09:09:00Z">
        <w:r w:rsidRPr="00C67678" w:rsidDel="00C67678">
          <w:rPr>
            <w:rStyle w:val="Hyperlink"/>
            <w:noProof/>
          </w:rPr>
          <w:delText>Operation of software</w:delText>
        </w:r>
        <w:r w:rsidDel="00C67678">
          <w:rPr>
            <w:noProof/>
            <w:webHidden/>
          </w:rPr>
          <w:tab/>
          <w:delText>108</w:delText>
        </w:r>
      </w:del>
    </w:p>
    <w:p w14:paraId="52A7452D" w14:textId="67EFE399" w:rsidR="00EC684A" w:rsidDel="00C67678" w:rsidRDefault="00EC684A">
      <w:pPr>
        <w:pStyle w:val="TOC1"/>
        <w:tabs>
          <w:tab w:val="right" w:leader="dot" w:pos="8900"/>
        </w:tabs>
        <w:rPr>
          <w:del w:id="1220" w:author="Tom Bergeron" w:date="2022-11-11T09:09:00Z"/>
          <w:rFonts w:asciiTheme="minorHAnsi" w:eastAsiaTheme="minorEastAsia" w:hAnsiTheme="minorHAnsi" w:cstheme="minorBidi"/>
          <w:b w:val="0"/>
          <w:caps w:val="0"/>
          <w:noProof/>
          <w:sz w:val="22"/>
          <w:szCs w:val="22"/>
        </w:rPr>
      </w:pPr>
      <w:del w:id="1221" w:author="Tom Bergeron" w:date="2022-11-11T09:09:00Z">
        <w:r w:rsidRPr="00C67678" w:rsidDel="00C67678">
          <w:rPr>
            <w:rStyle w:val="Hyperlink"/>
            <w:noProof/>
          </w:rPr>
          <w:delText>Hardware Options</w:delText>
        </w:r>
        <w:r w:rsidDel="00C67678">
          <w:rPr>
            <w:noProof/>
            <w:webHidden/>
          </w:rPr>
          <w:tab/>
          <w:delText>109</w:delText>
        </w:r>
      </w:del>
    </w:p>
    <w:p w14:paraId="7615A822" w14:textId="0A4BBB6B" w:rsidR="00EC684A" w:rsidDel="00C67678" w:rsidRDefault="00EC684A">
      <w:pPr>
        <w:pStyle w:val="TOC2"/>
        <w:tabs>
          <w:tab w:val="right" w:leader="dot" w:pos="8900"/>
        </w:tabs>
        <w:rPr>
          <w:del w:id="1222" w:author="Tom Bergeron" w:date="2022-11-11T09:09:00Z"/>
          <w:rFonts w:asciiTheme="minorHAnsi" w:eastAsiaTheme="minorEastAsia" w:hAnsiTheme="minorHAnsi" w:cstheme="minorBidi"/>
          <w:smallCaps w:val="0"/>
          <w:noProof/>
          <w:sz w:val="22"/>
          <w:szCs w:val="22"/>
        </w:rPr>
      </w:pPr>
      <w:del w:id="1223" w:author="Tom Bergeron" w:date="2022-11-11T09:09:00Z">
        <w:r w:rsidRPr="00C67678" w:rsidDel="00C67678">
          <w:rPr>
            <w:rStyle w:val="Hyperlink"/>
            <w:noProof/>
          </w:rPr>
          <w:delText>Alarm Relay</w:delText>
        </w:r>
        <w:r w:rsidDel="00C67678">
          <w:rPr>
            <w:noProof/>
            <w:webHidden/>
          </w:rPr>
          <w:tab/>
          <w:delText>109</w:delText>
        </w:r>
      </w:del>
    </w:p>
    <w:p w14:paraId="37E029EC" w14:textId="11BF8399" w:rsidR="00EC684A" w:rsidDel="00C67678" w:rsidRDefault="00EC684A">
      <w:pPr>
        <w:pStyle w:val="TOC2"/>
        <w:tabs>
          <w:tab w:val="right" w:leader="dot" w:pos="8900"/>
        </w:tabs>
        <w:rPr>
          <w:del w:id="1224" w:author="Tom Bergeron" w:date="2022-11-11T09:09:00Z"/>
          <w:rFonts w:asciiTheme="minorHAnsi" w:eastAsiaTheme="minorEastAsia" w:hAnsiTheme="minorHAnsi" w:cstheme="minorBidi"/>
          <w:smallCaps w:val="0"/>
          <w:noProof/>
          <w:sz w:val="22"/>
          <w:szCs w:val="22"/>
        </w:rPr>
      </w:pPr>
      <w:del w:id="1225" w:author="Tom Bergeron" w:date="2022-11-11T09:09:00Z">
        <w:r w:rsidRPr="00C67678" w:rsidDel="00C67678">
          <w:rPr>
            <w:rStyle w:val="Hyperlink"/>
            <w:noProof/>
          </w:rPr>
          <w:delText>Light Tower</w:delText>
        </w:r>
        <w:r w:rsidDel="00C67678">
          <w:rPr>
            <w:noProof/>
            <w:webHidden/>
          </w:rPr>
          <w:tab/>
          <w:delText>109</w:delText>
        </w:r>
      </w:del>
    </w:p>
    <w:p w14:paraId="2DB50918" w14:textId="25A5C2FC" w:rsidR="00EC684A" w:rsidDel="00C67678" w:rsidRDefault="00EC684A">
      <w:pPr>
        <w:pStyle w:val="TOC1"/>
        <w:tabs>
          <w:tab w:val="right" w:leader="dot" w:pos="8900"/>
        </w:tabs>
        <w:rPr>
          <w:del w:id="1226" w:author="Tom Bergeron" w:date="2022-11-11T09:09:00Z"/>
          <w:rFonts w:asciiTheme="minorHAnsi" w:eastAsiaTheme="minorEastAsia" w:hAnsiTheme="minorHAnsi" w:cstheme="minorBidi"/>
          <w:b w:val="0"/>
          <w:caps w:val="0"/>
          <w:noProof/>
          <w:sz w:val="22"/>
          <w:szCs w:val="22"/>
        </w:rPr>
      </w:pPr>
      <w:del w:id="1227" w:author="Tom Bergeron" w:date="2022-11-11T09:09:00Z">
        <w:r w:rsidRPr="00C67678" w:rsidDel="00C67678">
          <w:rPr>
            <w:rStyle w:val="Hyperlink"/>
            <w:noProof/>
          </w:rPr>
          <w:delText>Appendix A: The Process Window Index</w:delText>
        </w:r>
        <w:r w:rsidDel="00C67678">
          <w:rPr>
            <w:noProof/>
            <w:webHidden/>
          </w:rPr>
          <w:tab/>
          <w:delText>110</w:delText>
        </w:r>
      </w:del>
    </w:p>
    <w:p w14:paraId="152AA6B4" w14:textId="3E6ED9E5" w:rsidR="00EC684A" w:rsidDel="00C67678" w:rsidRDefault="00EC684A">
      <w:pPr>
        <w:pStyle w:val="TOC2"/>
        <w:tabs>
          <w:tab w:val="right" w:leader="dot" w:pos="8900"/>
        </w:tabs>
        <w:rPr>
          <w:del w:id="1228" w:author="Tom Bergeron" w:date="2022-11-11T09:09:00Z"/>
          <w:rFonts w:asciiTheme="minorHAnsi" w:eastAsiaTheme="minorEastAsia" w:hAnsiTheme="minorHAnsi" w:cstheme="minorBidi"/>
          <w:smallCaps w:val="0"/>
          <w:noProof/>
          <w:sz w:val="22"/>
          <w:szCs w:val="22"/>
        </w:rPr>
      </w:pPr>
      <w:del w:id="1229" w:author="Tom Bergeron" w:date="2022-11-11T09:09:00Z">
        <w:r w:rsidRPr="00C67678" w:rsidDel="00C67678">
          <w:rPr>
            <w:rStyle w:val="Hyperlink"/>
            <w:noProof/>
          </w:rPr>
          <w:delText>The Problem</w:delText>
        </w:r>
        <w:r w:rsidDel="00C67678">
          <w:rPr>
            <w:noProof/>
            <w:webHidden/>
          </w:rPr>
          <w:tab/>
          <w:delText>110</w:delText>
        </w:r>
      </w:del>
    </w:p>
    <w:p w14:paraId="2049F7B9" w14:textId="4C84D758" w:rsidR="00EC684A" w:rsidDel="00C67678" w:rsidRDefault="00EC684A">
      <w:pPr>
        <w:pStyle w:val="TOC2"/>
        <w:tabs>
          <w:tab w:val="right" w:leader="dot" w:pos="8900"/>
        </w:tabs>
        <w:rPr>
          <w:del w:id="1230" w:author="Tom Bergeron" w:date="2022-11-11T09:09:00Z"/>
          <w:rFonts w:asciiTheme="minorHAnsi" w:eastAsiaTheme="minorEastAsia" w:hAnsiTheme="minorHAnsi" w:cstheme="minorBidi"/>
          <w:smallCaps w:val="0"/>
          <w:noProof/>
          <w:sz w:val="22"/>
          <w:szCs w:val="22"/>
        </w:rPr>
      </w:pPr>
      <w:del w:id="1231" w:author="Tom Bergeron" w:date="2022-11-11T09:09:00Z">
        <w:r w:rsidRPr="00C67678" w:rsidDel="00C67678">
          <w:rPr>
            <w:rStyle w:val="Hyperlink"/>
            <w:noProof/>
          </w:rPr>
          <w:delText>Defining the Process Window Index</w:delText>
        </w:r>
        <w:r w:rsidDel="00C67678">
          <w:rPr>
            <w:noProof/>
            <w:webHidden/>
          </w:rPr>
          <w:tab/>
          <w:delText>110</w:delText>
        </w:r>
      </w:del>
    </w:p>
    <w:p w14:paraId="50B12DC0" w14:textId="73449BAA" w:rsidR="00EC684A" w:rsidDel="00C67678" w:rsidRDefault="00EC684A">
      <w:pPr>
        <w:pStyle w:val="TOC2"/>
        <w:tabs>
          <w:tab w:val="right" w:leader="dot" w:pos="8900"/>
        </w:tabs>
        <w:rPr>
          <w:del w:id="1232" w:author="Tom Bergeron" w:date="2022-11-11T09:09:00Z"/>
          <w:rFonts w:asciiTheme="minorHAnsi" w:eastAsiaTheme="minorEastAsia" w:hAnsiTheme="minorHAnsi" w:cstheme="minorBidi"/>
          <w:smallCaps w:val="0"/>
          <w:noProof/>
          <w:sz w:val="22"/>
          <w:szCs w:val="22"/>
        </w:rPr>
      </w:pPr>
      <w:del w:id="1233" w:author="Tom Bergeron" w:date="2022-11-11T09:09:00Z">
        <w:r w:rsidRPr="00C67678" w:rsidDel="00C67678">
          <w:rPr>
            <w:rStyle w:val="Hyperlink"/>
            <w:noProof/>
          </w:rPr>
          <w:delText>Calculating the PWI</w:delText>
        </w:r>
        <w:r w:rsidDel="00C67678">
          <w:rPr>
            <w:noProof/>
            <w:webHidden/>
          </w:rPr>
          <w:tab/>
          <w:delText>111</w:delText>
        </w:r>
      </w:del>
    </w:p>
    <w:p w14:paraId="38350BC5" w14:textId="4D038CBE" w:rsidR="00EC684A" w:rsidDel="00C67678" w:rsidRDefault="00EC684A">
      <w:pPr>
        <w:pStyle w:val="TOC2"/>
        <w:tabs>
          <w:tab w:val="right" w:leader="dot" w:pos="8900"/>
        </w:tabs>
        <w:rPr>
          <w:del w:id="1234" w:author="Tom Bergeron" w:date="2022-11-11T09:09:00Z"/>
          <w:rFonts w:asciiTheme="minorHAnsi" w:eastAsiaTheme="minorEastAsia" w:hAnsiTheme="minorHAnsi" w:cstheme="minorBidi"/>
          <w:smallCaps w:val="0"/>
          <w:noProof/>
          <w:sz w:val="22"/>
          <w:szCs w:val="22"/>
        </w:rPr>
      </w:pPr>
      <w:del w:id="1235" w:author="Tom Bergeron" w:date="2022-11-11T09:09:00Z">
        <w:r w:rsidRPr="00C67678" w:rsidDel="00C67678">
          <w:rPr>
            <w:rStyle w:val="Hyperlink"/>
            <w:noProof/>
          </w:rPr>
          <w:delText>Benefits of Ranking Thermal Profile Performance</w:delText>
        </w:r>
        <w:r w:rsidDel="00C67678">
          <w:rPr>
            <w:noProof/>
            <w:webHidden/>
          </w:rPr>
          <w:tab/>
          <w:delText>112</w:delText>
        </w:r>
      </w:del>
    </w:p>
    <w:p w14:paraId="6611696B" w14:textId="08FD78AC" w:rsidR="00EC684A" w:rsidDel="00C67678" w:rsidRDefault="00EC684A">
      <w:pPr>
        <w:pStyle w:val="TOC2"/>
        <w:tabs>
          <w:tab w:val="right" w:leader="dot" w:pos="8900"/>
        </w:tabs>
        <w:rPr>
          <w:del w:id="1236" w:author="Tom Bergeron" w:date="2022-11-11T09:09:00Z"/>
          <w:rFonts w:asciiTheme="minorHAnsi" w:eastAsiaTheme="minorEastAsia" w:hAnsiTheme="minorHAnsi" w:cstheme="minorBidi"/>
          <w:smallCaps w:val="0"/>
          <w:noProof/>
          <w:sz w:val="22"/>
          <w:szCs w:val="22"/>
        </w:rPr>
      </w:pPr>
      <w:del w:id="1237" w:author="Tom Bergeron" w:date="2022-11-11T09:09:00Z">
        <w:r w:rsidRPr="00C67678" w:rsidDel="00C67678">
          <w:rPr>
            <w:rStyle w:val="Hyperlink"/>
            <w:noProof/>
          </w:rPr>
          <w:delText>Conclusion</w:delText>
        </w:r>
        <w:r w:rsidDel="00C67678">
          <w:rPr>
            <w:noProof/>
            <w:webHidden/>
          </w:rPr>
          <w:tab/>
          <w:delText>112</w:delText>
        </w:r>
      </w:del>
    </w:p>
    <w:p w14:paraId="45061A71" w14:textId="26D07512" w:rsidR="00EC684A" w:rsidDel="00C67678" w:rsidRDefault="00EC684A">
      <w:pPr>
        <w:pStyle w:val="TOC1"/>
        <w:tabs>
          <w:tab w:val="right" w:leader="dot" w:pos="8900"/>
        </w:tabs>
        <w:rPr>
          <w:del w:id="1238" w:author="Tom Bergeron" w:date="2022-11-11T09:09:00Z"/>
          <w:rFonts w:asciiTheme="minorHAnsi" w:eastAsiaTheme="minorEastAsia" w:hAnsiTheme="minorHAnsi" w:cstheme="minorBidi"/>
          <w:b w:val="0"/>
          <w:caps w:val="0"/>
          <w:noProof/>
          <w:sz w:val="22"/>
          <w:szCs w:val="22"/>
        </w:rPr>
      </w:pPr>
      <w:del w:id="1239" w:author="Tom Bergeron" w:date="2022-11-11T09:09:00Z">
        <w:r w:rsidRPr="00C67678" w:rsidDel="00C67678">
          <w:rPr>
            <w:rStyle w:val="Hyperlink"/>
            <w:noProof/>
          </w:rPr>
          <w:delText>Appendix B: Recalculating Zone Delta Limits From Navigator/Auto-Focus Predictions</w:delText>
        </w:r>
        <w:r w:rsidDel="00C67678">
          <w:rPr>
            <w:noProof/>
            <w:webHidden/>
          </w:rPr>
          <w:tab/>
          <w:delText>113</w:delText>
        </w:r>
      </w:del>
    </w:p>
    <w:p w14:paraId="16314276" w14:textId="5F0C15B8" w:rsidR="00EC684A" w:rsidDel="00C67678" w:rsidRDefault="00EC684A">
      <w:pPr>
        <w:pStyle w:val="TOC2"/>
        <w:tabs>
          <w:tab w:val="right" w:leader="dot" w:pos="8900"/>
        </w:tabs>
        <w:rPr>
          <w:del w:id="1240" w:author="Tom Bergeron" w:date="2022-11-11T09:09:00Z"/>
          <w:rFonts w:asciiTheme="minorHAnsi" w:eastAsiaTheme="minorEastAsia" w:hAnsiTheme="minorHAnsi" w:cstheme="minorBidi"/>
          <w:smallCaps w:val="0"/>
          <w:noProof/>
          <w:sz w:val="22"/>
          <w:szCs w:val="22"/>
        </w:rPr>
      </w:pPr>
      <w:del w:id="1241" w:author="Tom Bergeron" w:date="2022-11-11T09:09:00Z">
        <w:r w:rsidRPr="00C67678" w:rsidDel="00C67678">
          <w:rPr>
            <w:rStyle w:val="Hyperlink"/>
            <w:noProof/>
          </w:rPr>
          <w:delText>For Stand-Alone Software Installations</w:delText>
        </w:r>
        <w:r w:rsidDel="00C67678">
          <w:rPr>
            <w:noProof/>
            <w:webHidden/>
          </w:rPr>
          <w:tab/>
          <w:delText>113</w:delText>
        </w:r>
      </w:del>
    </w:p>
    <w:p w14:paraId="7ACF616F" w14:textId="76B34B99" w:rsidR="00EC684A" w:rsidDel="00C67678" w:rsidRDefault="00EC684A">
      <w:pPr>
        <w:pStyle w:val="TOC2"/>
        <w:tabs>
          <w:tab w:val="right" w:leader="dot" w:pos="8900"/>
        </w:tabs>
        <w:rPr>
          <w:del w:id="1242" w:author="Tom Bergeron" w:date="2022-11-11T09:09:00Z"/>
          <w:rFonts w:asciiTheme="minorHAnsi" w:eastAsiaTheme="minorEastAsia" w:hAnsiTheme="minorHAnsi" w:cstheme="minorBidi"/>
          <w:smallCaps w:val="0"/>
          <w:noProof/>
          <w:sz w:val="22"/>
          <w:szCs w:val="22"/>
        </w:rPr>
      </w:pPr>
      <w:del w:id="1243" w:author="Tom Bergeron" w:date="2022-11-11T09:09:00Z">
        <w:r w:rsidRPr="00C67678" w:rsidDel="00C67678">
          <w:rPr>
            <w:rStyle w:val="Hyperlink"/>
            <w:noProof/>
          </w:rPr>
          <w:delText>For Oven Controller Software Installations</w:delText>
        </w:r>
        <w:r w:rsidDel="00C67678">
          <w:rPr>
            <w:noProof/>
            <w:webHidden/>
          </w:rPr>
          <w:tab/>
          <w:delText>115</w:delText>
        </w:r>
      </w:del>
    </w:p>
    <w:p w14:paraId="00D9E4DA" w14:textId="6BD1CD4E" w:rsidR="00EC684A" w:rsidDel="00C67678" w:rsidRDefault="00EC684A">
      <w:pPr>
        <w:pStyle w:val="TOC1"/>
        <w:tabs>
          <w:tab w:val="right" w:leader="dot" w:pos="8900"/>
        </w:tabs>
        <w:rPr>
          <w:del w:id="1244" w:author="Tom Bergeron" w:date="2022-11-11T09:09:00Z"/>
          <w:rFonts w:asciiTheme="minorHAnsi" w:eastAsiaTheme="minorEastAsia" w:hAnsiTheme="minorHAnsi" w:cstheme="minorBidi"/>
          <w:b w:val="0"/>
          <w:caps w:val="0"/>
          <w:noProof/>
          <w:sz w:val="22"/>
          <w:szCs w:val="22"/>
        </w:rPr>
      </w:pPr>
      <w:del w:id="1245" w:author="Tom Bergeron" w:date="2022-11-11T09:09:00Z">
        <w:r w:rsidRPr="00C67678" w:rsidDel="00C67678">
          <w:rPr>
            <w:rStyle w:val="Hyperlink"/>
            <w:noProof/>
          </w:rPr>
          <w:delText>Appendix C: Configuration Program</w:delText>
        </w:r>
        <w:r w:rsidDel="00C67678">
          <w:rPr>
            <w:noProof/>
            <w:webHidden/>
          </w:rPr>
          <w:tab/>
          <w:delText>117</w:delText>
        </w:r>
      </w:del>
    </w:p>
    <w:p w14:paraId="422D26AF" w14:textId="4A3673A9" w:rsidR="00EC684A" w:rsidDel="00C67678" w:rsidRDefault="00EC684A">
      <w:pPr>
        <w:pStyle w:val="TOC2"/>
        <w:tabs>
          <w:tab w:val="right" w:leader="dot" w:pos="8900"/>
        </w:tabs>
        <w:rPr>
          <w:del w:id="1246" w:author="Tom Bergeron" w:date="2022-11-11T09:09:00Z"/>
          <w:rFonts w:asciiTheme="minorHAnsi" w:eastAsiaTheme="minorEastAsia" w:hAnsiTheme="minorHAnsi" w:cstheme="minorBidi"/>
          <w:smallCaps w:val="0"/>
          <w:noProof/>
          <w:sz w:val="22"/>
          <w:szCs w:val="22"/>
        </w:rPr>
      </w:pPr>
      <w:del w:id="1247" w:author="Tom Bergeron" w:date="2022-11-11T09:09:00Z">
        <w:r w:rsidRPr="00C67678" w:rsidDel="00C67678">
          <w:rPr>
            <w:rStyle w:val="Hyperlink"/>
            <w:noProof/>
          </w:rPr>
          <w:delText>User Settings Tab</w:delText>
        </w:r>
        <w:r w:rsidDel="00C67678">
          <w:rPr>
            <w:noProof/>
            <w:webHidden/>
          </w:rPr>
          <w:tab/>
          <w:delText>117</w:delText>
        </w:r>
      </w:del>
    </w:p>
    <w:p w14:paraId="5931D6D9" w14:textId="43097B0A" w:rsidR="00EC684A" w:rsidDel="00C67678" w:rsidRDefault="00EC684A">
      <w:pPr>
        <w:pStyle w:val="TOC3"/>
        <w:rPr>
          <w:del w:id="1248" w:author="Tom Bergeron" w:date="2022-11-11T09:09:00Z"/>
          <w:rFonts w:asciiTheme="minorHAnsi" w:eastAsiaTheme="minorEastAsia" w:hAnsiTheme="minorHAnsi" w:cstheme="minorBidi"/>
          <w:smallCaps w:val="0"/>
          <w:noProof/>
          <w:sz w:val="22"/>
          <w:szCs w:val="22"/>
        </w:rPr>
      </w:pPr>
      <w:del w:id="1249" w:author="Tom Bergeron" w:date="2022-11-11T09:09:00Z">
        <w:r w:rsidRPr="00C67678" w:rsidDel="00C67678">
          <w:rPr>
            <w:rStyle w:val="Hyperlink"/>
            <w:noProof/>
          </w:rPr>
          <w:delText>Use Baseline Profile Expiration</w:delText>
        </w:r>
        <w:r w:rsidDel="00C67678">
          <w:rPr>
            <w:noProof/>
            <w:webHidden/>
          </w:rPr>
          <w:tab/>
          <w:delText>118</w:delText>
        </w:r>
      </w:del>
    </w:p>
    <w:p w14:paraId="680C2EE0" w14:textId="571FFEE0" w:rsidR="00EC684A" w:rsidDel="00C67678" w:rsidRDefault="00EC684A">
      <w:pPr>
        <w:pStyle w:val="TOC2"/>
        <w:tabs>
          <w:tab w:val="right" w:leader="dot" w:pos="8900"/>
        </w:tabs>
        <w:rPr>
          <w:del w:id="1250" w:author="Tom Bergeron" w:date="2022-11-11T09:09:00Z"/>
          <w:rFonts w:asciiTheme="minorHAnsi" w:eastAsiaTheme="minorEastAsia" w:hAnsiTheme="minorHAnsi" w:cstheme="minorBidi"/>
          <w:smallCaps w:val="0"/>
          <w:noProof/>
          <w:sz w:val="22"/>
          <w:szCs w:val="22"/>
        </w:rPr>
      </w:pPr>
      <w:del w:id="1251" w:author="Tom Bergeron" w:date="2022-11-11T09:09:00Z">
        <w:r w:rsidRPr="00C67678" w:rsidDel="00C67678">
          <w:rPr>
            <w:rStyle w:val="Hyperlink"/>
            <w:noProof/>
          </w:rPr>
          <w:delText>Shifting Tab</w:delText>
        </w:r>
        <w:r w:rsidDel="00C67678">
          <w:rPr>
            <w:noProof/>
            <w:webHidden/>
          </w:rPr>
          <w:tab/>
          <w:delText>119</w:delText>
        </w:r>
      </w:del>
    </w:p>
    <w:p w14:paraId="366F44BB" w14:textId="62CDE2FF" w:rsidR="00EC684A" w:rsidDel="00C67678" w:rsidRDefault="00EC684A">
      <w:pPr>
        <w:pStyle w:val="TOC2"/>
        <w:tabs>
          <w:tab w:val="right" w:leader="dot" w:pos="8900"/>
        </w:tabs>
        <w:rPr>
          <w:del w:id="1252" w:author="Tom Bergeron" w:date="2022-11-11T09:09:00Z"/>
          <w:rFonts w:asciiTheme="minorHAnsi" w:eastAsiaTheme="minorEastAsia" w:hAnsiTheme="minorHAnsi" w:cstheme="minorBidi"/>
          <w:smallCaps w:val="0"/>
          <w:noProof/>
          <w:sz w:val="22"/>
          <w:szCs w:val="22"/>
        </w:rPr>
      </w:pPr>
      <w:del w:id="1253" w:author="Tom Bergeron" w:date="2022-11-11T09:09:00Z">
        <w:r w:rsidRPr="00C67678" w:rsidDel="00C67678">
          <w:rPr>
            <w:rStyle w:val="Hyperlink"/>
            <w:noProof/>
          </w:rPr>
          <w:delText>Decimal Tab</w:delText>
        </w:r>
        <w:r w:rsidDel="00C67678">
          <w:rPr>
            <w:noProof/>
            <w:webHidden/>
          </w:rPr>
          <w:tab/>
          <w:delText>119</w:delText>
        </w:r>
      </w:del>
    </w:p>
    <w:p w14:paraId="65AC8F5A" w14:textId="1371870F" w:rsidR="00EC684A" w:rsidDel="00C67678" w:rsidRDefault="00EC684A">
      <w:pPr>
        <w:pStyle w:val="TOC2"/>
        <w:tabs>
          <w:tab w:val="right" w:leader="dot" w:pos="8900"/>
        </w:tabs>
        <w:rPr>
          <w:del w:id="1254" w:author="Tom Bergeron" w:date="2022-11-11T09:09:00Z"/>
          <w:rFonts w:asciiTheme="minorHAnsi" w:eastAsiaTheme="minorEastAsia" w:hAnsiTheme="minorHAnsi" w:cstheme="minorBidi"/>
          <w:smallCaps w:val="0"/>
          <w:noProof/>
          <w:sz w:val="22"/>
          <w:szCs w:val="22"/>
        </w:rPr>
      </w:pPr>
      <w:del w:id="1255" w:author="Tom Bergeron" w:date="2022-11-11T09:09:00Z">
        <w:r w:rsidRPr="00C67678" w:rsidDel="00C67678">
          <w:rPr>
            <w:rStyle w:val="Hyperlink"/>
            <w:noProof/>
          </w:rPr>
          <w:delText>Hardware Tab</w:delText>
        </w:r>
        <w:r w:rsidDel="00C67678">
          <w:rPr>
            <w:noProof/>
            <w:webHidden/>
          </w:rPr>
          <w:tab/>
          <w:delText>119</w:delText>
        </w:r>
      </w:del>
    </w:p>
    <w:p w14:paraId="28044C3C" w14:textId="152390D0" w:rsidR="00EC684A" w:rsidDel="00C67678" w:rsidRDefault="00EC684A">
      <w:pPr>
        <w:pStyle w:val="TOC2"/>
        <w:tabs>
          <w:tab w:val="right" w:leader="dot" w:pos="8900"/>
        </w:tabs>
        <w:rPr>
          <w:del w:id="1256" w:author="Tom Bergeron" w:date="2022-11-11T09:09:00Z"/>
          <w:rFonts w:asciiTheme="minorHAnsi" w:eastAsiaTheme="minorEastAsia" w:hAnsiTheme="minorHAnsi" w:cstheme="minorBidi"/>
          <w:smallCaps w:val="0"/>
          <w:noProof/>
          <w:sz w:val="22"/>
          <w:szCs w:val="22"/>
        </w:rPr>
      </w:pPr>
      <w:del w:id="1257" w:author="Tom Bergeron" w:date="2022-11-11T09:09:00Z">
        <w:r w:rsidRPr="00C67678" w:rsidDel="00C67678">
          <w:rPr>
            <w:rStyle w:val="Hyperlink"/>
            <w:noProof/>
          </w:rPr>
          <w:delText>Message Config Tab</w:delText>
        </w:r>
        <w:r w:rsidDel="00C67678">
          <w:rPr>
            <w:noProof/>
            <w:webHidden/>
          </w:rPr>
          <w:tab/>
          <w:delText>119</w:delText>
        </w:r>
      </w:del>
    </w:p>
    <w:p w14:paraId="47ED59C9" w14:textId="15AF5170" w:rsidR="00EC684A" w:rsidDel="00C67678" w:rsidRDefault="00EC684A">
      <w:pPr>
        <w:pStyle w:val="TOC2"/>
        <w:tabs>
          <w:tab w:val="right" w:leader="dot" w:pos="8900"/>
        </w:tabs>
        <w:rPr>
          <w:del w:id="1258" w:author="Tom Bergeron" w:date="2022-11-11T09:09:00Z"/>
          <w:rFonts w:asciiTheme="minorHAnsi" w:eastAsiaTheme="minorEastAsia" w:hAnsiTheme="minorHAnsi" w:cstheme="minorBidi"/>
          <w:smallCaps w:val="0"/>
          <w:noProof/>
          <w:sz w:val="22"/>
          <w:szCs w:val="22"/>
        </w:rPr>
      </w:pPr>
      <w:del w:id="1259" w:author="Tom Bergeron" w:date="2022-11-11T09:09:00Z">
        <w:r w:rsidRPr="00C67678" w:rsidDel="00C67678">
          <w:rPr>
            <w:rStyle w:val="Hyperlink"/>
            <w:noProof/>
          </w:rPr>
          <w:delText>Password Control – Multi User</w:delText>
        </w:r>
        <w:r w:rsidDel="00C67678">
          <w:rPr>
            <w:noProof/>
            <w:webHidden/>
          </w:rPr>
          <w:tab/>
          <w:delText>120</w:delText>
        </w:r>
      </w:del>
    </w:p>
    <w:p w14:paraId="779A5280" w14:textId="4CB3B51C" w:rsidR="00EC684A" w:rsidDel="00C67678" w:rsidRDefault="00EC684A">
      <w:pPr>
        <w:pStyle w:val="TOC3"/>
        <w:rPr>
          <w:del w:id="1260" w:author="Tom Bergeron" w:date="2022-11-11T09:09:00Z"/>
          <w:rFonts w:asciiTheme="minorHAnsi" w:eastAsiaTheme="minorEastAsia" w:hAnsiTheme="minorHAnsi" w:cstheme="minorBidi"/>
          <w:smallCaps w:val="0"/>
          <w:noProof/>
          <w:sz w:val="22"/>
          <w:szCs w:val="22"/>
        </w:rPr>
      </w:pPr>
      <w:del w:id="1261" w:author="Tom Bergeron" w:date="2022-11-11T09:09:00Z">
        <w:r w:rsidRPr="00C67678" w:rsidDel="00C67678">
          <w:rPr>
            <w:rStyle w:val="Hyperlink"/>
            <w:noProof/>
          </w:rPr>
          <w:delText>Access to the Password Control Tab</w:delText>
        </w:r>
        <w:r w:rsidDel="00C67678">
          <w:rPr>
            <w:noProof/>
            <w:webHidden/>
          </w:rPr>
          <w:tab/>
          <w:delText>120</w:delText>
        </w:r>
      </w:del>
    </w:p>
    <w:p w14:paraId="765BFA93" w14:textId="66626E6C" w:rsidR="00EC684A" w:rsidDel="00C67678" w:rsidRDefault="00EC684A">
      <w:pPr>
        <w:pStyle w:val="TOC3"/>
        <w:rPr>
          <w:del w:id="1262" w:author="Tom Bergeron" w:date="2022-11-11T09:09:00Z"/>
          <w:rFonts w:asciiTheme="minorHAnsi" w:eastAsiaTheme="minorEastAsia" w:hAnsiTheme="minorHAnsi" w:cstheme="minorBidi"/>
          <w:smallCaps w:val="0"/>
          <w:noProof/>
          <w:sz w:val="22"/>
          <w:szCs w:val="22"/>
        </w:rPr>
      </w:pPr>
      <w:del w:id="1263" w:author="Tom Bergeron" w:date="2022-11-11T09:09:00Z">
        <w:r w:rsidRPr="00C67678" w:rsidDel="00C67678">
          <w:rPr>
            <w:rStyle w:val="Hyperlink"/>
            <w:noProof/>
          </w:rPr>
          <w:delText>Multi User Control</w:delText>
        </w:r>
        <w:r w:rsidDel="00C67678">
          <w:rPr>
            <w:noProof/>
            <w:webHidden/>
          </w:rPr>
          <w:tab/>
          <w:delText>121</w:delText>
        </w:r>
      </w:del>
    </w:p>
    <w:p w14:paraId="41A8BFD4" w14:textId="0BCD8917" w:rsidR="00EC684A" w:rsidDel="00C67678" w:rsidRDefault="00EC684A">
      <w:pPr>
        <w:pStyle w:val="TOC3"/>
        <w:rPr>
          <w:del w:id="1264" w:author="Tom Bergeron" w:date="2022-11-11T09:09:00Z"/>
          <w:rFonts w:asciiTheme="minorHAnsi" w:eastAsiaTheme="minorEastAsia" w:hAnsiTheme="minorHAnsi" w:cstheme="minorBidi"/>
          <w:smallCaps w:val="0"/>
          <w:noProof/>
          <w:sz w:val="22"/>
          <w:szCs w:val="22"/>
        </w:rPr>
      </w:pPr>
      <w:del w:id="1265" w:author="Tom Bergeron" w:date="2022-11-11T09:09:00Z">
        <w:r w:rsidRPr="00C67678" w:rsidDel="00C67678">
          <w:rPr>
            <w:rStyle w:val="Hyperlink"/>
            <w:noProof/>
          </w:rPr>
          <w:delText>Password Control Tab</w:delText>
        </w:r>
        <w:r w:rsidDel="00C67678">
          <w:rPr>
            <w:noProof/>
            <w:webHidden/>
          </w:rPr>
          <w:tab/>
          <w:delText>122</w:delText>
        </w:r>
      </w:del>
    </w:p>
    <w:p w14:paraId="01D40D8C" w14:textId="2A51B80D" w:rsidR="00EC684A" w:rsidDel="00C67678" w:rsidRDefault="00EC684A">
      <w:pPr>
        <w:pStyle w:val="TOC3"/>
        <w:rPr>
          <w:del w:id="1266" w:author="Tom Bergeron" w:date="2022-11-11T09:09:00Z"/>
          <w:rFonts w:asciiTheme="minorHAnsi" w:eastAsiaTheme="minorEastAsia" w:hAnsiTheme="minorHAnsi" w:cstheme="minorBidi"/>
          <w:smallCaps w:val="0"/>
          <w:noProof/>
          <w:sz w:val="22"/>
          <w:szCs w:val="22"/>
        </w:rPr>
      </w:pPr>
      <w:del w:id="1267" w:author="Tom Bergeron" w:date="2022-11-11T09:09:00Z">
        <w:r w:rsidRPr="00C67678" w:rsidDel="00C67678">
          <w:rPr>
            <w:rStyle w:val="Hyperlink"/>
            <w:noProof/>
          </w:rPr>
          <w:delText>User Type Area</w:delText>
        </w:r>
        <w:r w:rsidDel="00C67678">
          <w:rPr>
            <w:noProof/>
            <w:webHidden/>
          </w:rPr>
          <w:tab/>
          <w:delText>124</w:delText>
        </w:r>
      </w:del>
    </w:p>
    <w:p w14:paraId="3F186C0E" w14:textId="76369B21" w:rsidR="00EC684A" w:rsidDel="00C67678" w:rsidRDefault="00EC684A">
      <w:pPr>
        <w:pStyle w:val="TOC3"/>
        <w:rPr>
          <w:del w:id="1268" w:author="Tom Bergeron" w:date="2022-11-11T09:09:00Z"/>
          <w:rFonts w:asciiTheme="minorHAnsi" w:eastAsiaTheme="minorEastAsia" w:hAnsiTheme="minorHAnsi" w:cstheme="minorBidi"/>
          <w:smallCaps w:val="0"/>
          <w:noProof/>
          <w:sz w:val="22"/>
          <w:szCs w:val="22"/>
        </w:rPr>
      </w:pPr>
      <w:del w:id="1269" w:author="Tom Bergeron" w:date="2022-11-11T09:09:00Z">
        <w:r w:rsidRPr="00C67678" w:rsidDel="00C67678">
          <w:rPr>
            <w:rStyle w:val="Hyperlink"/>
            <w:noProof/>
          </w:rPr>
          <w:delText>Password Area</w:delText>
        </w:r>
        <w:r w:rsidDel="00C67678">
          <w:rPr>
            <w:noProof/>
            <w:webHidden/>
          </w:rPr>
          <w:tab/>
          <w:delText>125</w:delText>
        </w:r>
      </w:del>
    </w:p>
    <w:p w14:paraId="26F637C5" w14:textId="46F544EE" w:rsidR="00EC684A" w:rsidDel="00C67678" w:rsidRDefault="00EC684A">
      <w:pPr>
        <w:pStyle w:val="TOC3"/>
        <w:rPr>
          <w:del w:id="1270" w:author="Tom Bergeron" w:date="2022-11-11T09:09:00Z"/>
          <w:rFonts w:asciiTheme="minorHAnsi" w:eastAsiaTheme="minorEastAsia" w:hAnsiTheme="minorHAnsi" w:cstheme="minorBidi"/>
          <w:smallCaps w:val="0"/>
          <w:noProof/>
          <w:sz w:val="22"/>
          <w:szCs w:val="22"/>
        </w:rPr>
      </w:pPr>
      <w:del w:id="1271" w:author="Tom Bergeron" w:date="2022-11-11T09:09:00Z">
        <w:r w:rsidRPr="00C67678" w:rsidDel="00C67678">
          <w:rPr>
            <w:rStyle w:val="Hyperlink"/>
            <w:noProof/>
          </w:rPr>
          <w:delText>Password Timer Area</w:delText>
        </w:r>
        <w:r w:rsidDel="00C67678">
          <w:rPr>
            <w:noProof/>
            <w:webHidden/>
          </w:rPr>
          <w:tab/>
          <w:delText>125</w:delText>
        </w:r>
      </w:del>
    </w:p>
    <w:p w14:paraId="4EC65383" w14:textId="0F3977A1" w:rsidR="00EC684A" w:rsidDel="00C67678" w:rsidRDefault="00EC684A">
      <w:pPr>
        <w:pStyle w:val="TOC3"/>
        <w:rPr>
          <w:del w:id="1272" w:author="Tom Bergeron" w:date="2022-11-11T09:09:00Z"/>
          <w:rFonts w:asciiTheme="minorHAnsi" w:eastAsiaTheme="minorEastAsia" w:hAnsiTheme="minorHAnsi" w:cstheme="minorBidi"/>
          <w:smallCaps w:val="0"/>
          <w:noProof/>
          <w:sz w:val="22"/>
          <w:szCs w:val="22"/>
        </w:rPr>
      </w:pPr>
      <w:del w:id="1273" w:author="Tom Bergeron" w:date="2022-11-11T09:09:00Z">
        <w:r w:rsidRPr="00C67678" w:rsidDel="00C67678">
          <w:rPr>
            <w:rStyle w:val="Hyperlink"/>
            <w:noProof/>
          </w:rPr>
          <w:delText>Main Screen With Password Control</w:delText>
        </w:r>
        <w:r w:rsidDel="00C67678">
          <w:rPr>
            <w:noProof/>
            <w:webHidden/>
          </w:rPr>
          <w:tab/>
          <w:delText>126</w:delText>
        </w:r>
      </w:del>
    </w:p>
    <w:p w14:paraId="297EA55A" w14:textId="182CBD4E" w:rsidR="00EC684A" w:rsidDel="00C67678" w:rsidRDefault="00EC684A">
      <w:pPr>
        <w:pStyle w:val="TOC3"/>
        <w:rPr>
          <w:del w:id="1274" w:author="Tom Bergeron" w:date="2022-11-11T09:09:00Z"/>
          <w:rFonts w:asciiTheme="minorHAnsi" w:eastAsiaTheme="minorEastAsia" w:hAnsiTheme="minorHAnsi" w:cstheme="minorBidi"/>
          <w:smallCaps w:val="0"/>
          <w:noProof/>
          <w:sz w:val="22"/>
          <w:szCs w:val="22"/>
        </w:rPr>
      </w:pPr>
      <w:del w:id="1275" w:author="Tom Bergeron" w:date="2022-11-11T09:09:00Z">
        <w:r w:rsidRPr="00C67678" w:rsidDel="00C67678">
          <w:rPr>
            <w:rStyle w:val="Hyperlink"/>
            <w:noProof/>
          </w:rPr>
          <w:delText>Main Screen Log In</w:delText>
        </w:r>
        <w:r w:rsidDel="00C67678">
          <w:rPr>
            <w:noProof/>
            <w:webHidden/>
          </w:rPr>
          <w:tab/>
          <w:delText>127</w:delText>
        </w:r>
      </w:del>
    </w:p>
    <w:p w14:paraId="7A9A4296" w14:textId="79855688" w:rsidR="00EC684A" w:rsidDel="00C67678" w:rsidRDefault="00EC684A">
      <w:pPr>
        <w:pStyle w:val="TOC1"/>
        <w:tabs>
          <w:tab w:val="right" w:leader="dot" w:pos="8900"/>
        </w:tabs>
        <w:rPr>
          <w:del w:id="1276" w:author="Tom Bergeron" w:date="2022-11-11T09:09:00Z"/>
          <w:rFonts w:asciiTheme="minorHAnsi" w:eastAsiaTheme="minorEastAsia" w:hAnsiTheme="minorHAnsi" w:cstheme="minorBidi"/>
          <w:b w:val="0"/>
          <w:caps w:val="0"/>
          <w:noProof/>
          <w:sz w:val="22"/>
          <w:szCs w:val="22"/>
        </w:rPr>
      </w:pPr>
      <w:del w:id="1277" w:author="Tom Bergeron" w:date="2022-11-11T09:09:00Z">
        <w:r w:rsidRPr="00C67678" w:rsidDel="00C67678">
          <w:rPr>
            <w:rStyle w:val="Hyperlink"/>
            <w:noProof/>
          </w:rPr>
          <w:delText>Contact Us</w:delText>
        </w:r>
        <w:r w:rsidDel="00C67678">
          <w:rPr>
            <w:noProof/>
            <w:webHidden/>
          </w:rPr>
          <w:tab/>
          <w:delText>129</w:delText>
        </w:r>
      </w:del>
    </w:p>
    <w:p w14:paraId="36DA699D" w14:textId="0AF96CFB" w:rsidR="008364F5" w:rsidDel="00EC684A" w:rsidRDefault="008364F5">
      <w:pPr>
        <w:pStyle w:val="TOC1"/>
        <w:tabs>
          <w:tab w:val="right" w:leader="dot" w:pos="8900"/>
        </w:tabs>
        <w:rPr>
          <w:del w:id="1278" w:author="Tom Bergeron" w:date="2022-11-11T09:02:00Z"/>
          <w:rFonts w:asciiTheme="minorHAnsi" w:eastAsiaTheme="minorEastAsia" w:hAnsiTheme="minorHAnsi" w:cstheme="minorBidi"/>
          <w:b w:val="0"/>
          <w:caps w:val="0"/>
          <w:noProof/>
          <w:sz w:val="22"/>
          <w:szCs w:val="22"/>
        </w:rPr>
      </w:pPr>
      <w:del w:id="1279" w:author="Tom Bergeron" w:date="2022-11-11T09:02:00Z">
        <w:r w:rsidRPr="00EC684A" w:rsidDel="00EC684A">
          <w:rPr>
            <w:rStyle w:val="Hyperlink"/>
            <w:rFonts w:cs="Arial"/>
            <w:bCs/>
            <w:iCs/>
            <w:noProof/>
          </w:rPr>
          <w:delText>The Hardware</w:delText>
        </w:r>
        <w:r w:rsidDel="00EC684A">
          <w:rPr>
            <w:noProof/>
            <w:webHidden/>
          </w:rPr>
          <w:tab/>
          <w:delText>3</w:delText>
        </w:r>
      </w:del>
    </w:p>
    <w:p w14:paraId="741288F2" w14:textId="68A70598" w:rsidR="008364F5" w:rsidDel="00EC684A" w:rsidRDefault="008364F5">
      <w:pPr>
        <w:pStyle w:val="TOC3"/>
        <w:rPr>
          <w:del w:id="1280" w:author="Tom Bergeron" w:date="2022-11-11T09:02:00Z"/>
          <w:rFonts w:asciiTheme="minorHAnsi" w:eastAsiaTheme="minorEastAsia" w:hAnsiTheme="minorHAnsi" w:cstheme="minorBidi"/>
          <w:smallCaps w:val="0"/>
          <w:noProof/>
          <w:sz w:val="22"/>
          <w:szCs w:val="22"/>
        </w:rPr>
      </w:pPr>
      <w:del w:id="1281" w:author="Tom Bergeron" w:date="2022-11-11T09:02:00Z">
        <w:r w:rsidRPr="00EC684A" w:rsidDel="00EC684A">
          <w:rPr>
            <w:rStyle w:val="Hyperlink"/>
            <w:noProof/>
          </w:rPr>
          <w:delText>eTPU</w:delText>
        </w:r>
        <w:r w:rsidDel="00EC684A">
          <w:rPr>
            <w:noProof/>
            <w:webHidden/>
          </w:rPr>
          <w:tab/>
          <w:delText>3</w:delText>
        </w:r>
      </w:del>
    </w:p>
    <w:p w14:paraId="061C8EC0" w14:textId="40CED9C4" w:rsidR="008364F5" w:rsidDel="00EC684A" w:rsidRDefault="008364F5">
      <w:pPr>
        <w:pStyle w:val="TOC3"/>
        <w:rPr>
          <w:del w:id="1282" w:author="Tom Bergeron" w:date="2022-11-11T09:02:00Z"/>
          <w:rFonts w:asciiTheme="minorHAnsi" w:eastAsiaTheme="minorEastAsia" w:hAnsiTheme="minorHAnsi" w:cstheme="minorBidi"/>
          <w:smallCaps w:val="0"/>
          <w:noProof/>
          <w:sz w:val="22"/>
          <w:szCs w:val="22"/>
        </w:rPr>
      </w:pPr>
      <w:del w:id="1283" w:author="Tom Bergeron" w:date="2022-11-11T09:02:00Z">
        <w:r w:rsidRPr="00EC684A" w:rsidDel="00EC684A">
          <w:rPr>
            <w:rStyle w:val="Hyperlink"/>
            <w:noProof/>
          </w:rPr>
          <w:delText>Probes</w:delText>
        </w:r>
        <w:r w:rsidDel="00EC684A">
          <w:rPr>
            <w:noProof/>
            <w:webHidden/>
          </w:rPr>
          <w:tab/>
          <w:delText>3</w:delText>
        </w:r>
      </w:del>
    </w:p>
    <w:p w14:paraId="109CFF58" w14:textId="294B1551" w:rsidR="008364F5" w:rsidDel="00EC684A" w:rsidRDefault="008364F5">
      <w:pPr>
        <w:pStyle w:val="TOC3"/>
        <w:rPr>
          <w:del w:id="1284" w:author="Tom Bergeron" w:date="2022-11-11T09:02:00Z"/>
          <w:rFonts w:asciiTheme="minorHAnsi" w:eastAsiaTheme="minorEastAsia" w:hAnsiTheme="minorHAnsi" w:cstheme="minorBidi"/>
          <w:smallCaps w:val="0"/>
          <w:noProof/>
          <w:sz w:val="22"/>
          <w:szCs w:val="22"/>
        </w:rPr>
      </w:pPr>
      <w:del w:id="1285" w:author="Tom Bergeron" w:date="2022-11-11T09:02:00Z">
        <w:r w:rsidRPr="00EC684A" w:rsidDel="00EC684A">
          <w:rPr>
            <w:rStyle w:val="Hyperlink"/>
            <w:noProof/>
          </w:rPr>
          <w:delText>Board Sensor</w:delText>
        </w:r>
        <w:r w:rsidDel="00EC684A">
          <w:rPr>
            <w:noProof/>
            <w:webHidden/>
          </w:rPr>
          <w:tab/>
          <w:delText>3</w:delText>
        </w:r>
      </w:del>
    </w:p>
    <w:p w14:paraId="71FC9128" w14:textId="79BAF373" w:rsidR="008364F5" w:rsidDel="00EC684A" w:rsidRDefault="008364F5">
      <w:pPr>
        <w:pStyle w:val="TOC3"/>
        <w:rPr>
          <w:del w:id="1286" w:author="Tom Bergeron" w:date="2022-11-11T09:02:00Z"/>
          <w:rFonts w:asciiTheme="minorHAnsi" w:eastAsiaTheme="minorEastAsia" w:hAnsiTheme="minorHAnsi" w:cstheme="minorBidi"/>
          <w:smallCaps w:val="0"/>
          <w:noProof/>
          <w:sz w:val="22"/>
          <w:szCs w:val="22"/>
        </w:rPr>
      </w:pPr>
      <w:del w:id="1287" w:author="Tom Bergeron" w:date="2022-11-11T09:02:00Z">
        <w:r w:rsidRPr="00EC684A" w:rsidDel="00EC684A">
          <w:rPr>
            <w:rStyle w:val="Hyperlink"/>
            <w:noProof/>
          </w:rPr>
          <w:delText>Conveyor Speed Encoder</w:delText>
        </w:r>
        <w:r w:rsidDel="00EC684A">
          <w:rPr>
            <w:noProof/>
            <w:webHidden/>
          </w:rPr>
          <w:tab/>
          <w:delText>3</w:delText>
        </w:r>
      </w:del>
    </w:p>
    <w:p w14:paraId="0159A299" w14:textId="54FD95C1" w:rsidR="008364F5" w:rsidDel="00EC684A" w:rsidRDefault="008364F5">
      <w:pPr>
        <w:pStyle w:val="TOC3"/>
        <w:rPr>
          <w:del w:id="1288" w:author="Tom Bergeron" w:date="2022-11-11T09:02:00Z"/>
          <w:rFonts w:asciiTheme="minorHAnsi" w:eastAsiaTheme="minorEastAsia" w:hAnsiTheme="minorHAnsi" w:cstheme="minorBidi"/>
          <w:smallCaps w:val="0"/>
          <w:noProof/>
          <w:sz w:val="22"/>
          <w:szCs w:val="22"/>
        </w:rPr>
      </w:pPr>
      <w:del w:id="1289" w:author="Tom Bergeron" w:date="2022-11-11T09:02:00Z">
        <w:r w:rsidRPr="00EC684A" w:rsidDel="00EC684A">
          <w:rPr>
            <w:rStyle w:val="Hyperlink"/>
            <w:noProof/>
          </w:rPr>
          <w:delText>Profiler</w:delText>
        </w:r>
        <w:r w:rsidDel="00EC684A">
          <w:rPr>
            <w:noProof/>
            <w:webHidden/>
          </w:rPr>
          <w:tab/>
          <w:delText>4</w:delText>
        </w:r>
      </w:del>
    </w:p>
    <w:p w14:paraId="66BF6CD2" w14:textId="179DE55A" w:rsidR="008364F5" w:rsidDel="00EC684A" w:rsidRDefault="008364F5">
      <w:pPr>
        <w:pStyle w:val="TOC2"/>
        <w:tabs>
          <w:tab w:val="right" w:leader="dot" w:pos="8900"/>
        </w:tabs>
        <w:rPr>
          <w:del w:id="1290" w:author="Tom Bergeron" w:date="2022-11-11T09:02:00Z"/>
          <w:rFonts w:asciiTheme="minorHAnsi" w:eastAsiaTheme="minorEastAsia" w:hAnsiTheme="minorHAnsi" w:cstheme="minorBidi"/>
          <w:smallCaps w:val="0"/>
          <w:noProof/>
          <w:sz w:val="22"/>
          <w:szCs w:val="22"/>
        </w:rPr>
      </w:pPr>
      <w:del w:id="1291" w:author="Tom Bergeron" w:date="2022-11-11T09:02:00Z">
        <w:r w:rsidRPr="00EC684A" w:rsidDel="00EC684A">
          <w:rPr>
            <w:rStyle w:val="Hyperlink"/>
            <w:noProof/>
          </w:rPr>
          <w:delText>Hardware Diagram</w:delText>
        </w:r>
        <w:r w:rsidDel="00EC684A">
          <w:rPr>
            <w:noProof/>
            <w:webHidden/>
          </w:rPr>
          <w:tab/>
          <w:delText>5</w:delText>
        </w:r>
      </w:del>
    </w:p>
    <w:p w14:paraId="58BE98B1" w14:textId="507C969C" w:rsidR="008364F5" w:rsidDel="00EC684A" w:rsidRDefault="008364F5">
      <w:pPr>
        <w:pStyle w:val="TOC1"/>
        <w:tabs>
          <w:tab w:val="right" w:leader="dot" w:pos="8900"/>
        </w:tabs>
        <w:rPr>
          <w:del w:id="1292" w:author="Tom Bergeron" w:date="2022-11-11T09:02:00Z"/>
          <w:rFonts w:asciiTheme="minorHAnsi" w:eastAsiaTheme="minorEastAsia" w:hAnsiTheme="minorHAnsi" w:cstheme="minorBidi"/>
          <w:b w:val="0"/>
          <w:caps w:val="0"/>
          <w:noProof/>
          <w:sz w:val="22"/>
          <w:szCs w:val="22"/>
        </w:rPr>
      </w:pPr>
      <w:del w:id="1293" w:author="Tom Bergeron" w:date="2022-11-11T09:02:00Z">
        <w:r w:rsidRPr="00EC684A" w:rsidDel="00EC684A">
          <w:rPr>
            <w:rStyle w:val="Hyperlink"/>
            <w:noProof/>
          </w:rPr>
          <w:delText>Dual Lane Systems</w:delText>
        </w:r>
        <w:r w:rsidDel="00EC684A">
          <w:rPr>
            <w:noProof/>
            <w:webHidden/>
          </w:rPr>
          <w:tab/>
          <w:delText>6</w:delText>
        </w:r>
      </w:del>
    </w:p>
    <w:p w14:paraId="22F4B2E4" w14:textId="58E55F0C" w:rsidR="008364F5" w:rsidDel="00EC684A" w:rsidRDefault="008364F5">
      <w:pPr>
        <w:pStyle w:val="TOC1"/>
        <w:tabs>
          <w:tab w:val="right" w:leader="dot" w:pos="8900"/>
        </w:tabs>
        <w:rPr>
          <w:del w:id="1294" w:author="Tom Bergeron" w:date="2022-11-11T09:02:00Z"/>
          <w:rFonts w:asciiTheme="minorHAnsi" w:eastAsiaTheme="minorEastAsia" w:hAnsiTheme="minorHAnsi" w:cstheme="minorBidi"/>
          <w:b w:val="0"/>
          <w:caps w:val="0"/>
          <w:noProof/>
          <w:sz w:val="22"/>
          <w:szCs w:val="22"/>
        </w:rPr>
      </w:pPr>
      <w:del w:id="1295" w:author="Tom Bergeron" w:date="2022-11-11T09:02:00Z">
        <w:r w:rsidRPr="00EC684A" w:rsidDel="00EC684A">
          <w:rPr>
            <w:rStyle w:val="Hyperlink"/>
            <w:noProof/>
          </w:rPr>
          <w:delText>Install the Software</w:delText>
        </w:r>
        <w:r w:rsidDel="00EC684A">
          <w:rPr>
            <w:noProof/>
            <w:webHidden/>
          </w:rPr>
          <w:tab/>
          <w:delText>7</w:delText>
        </w:r>
      </w:del>
    </w:p>
    <w:p w14:paraId="207FA095" w14:textId="3186220F" w:rsidR="008364F5" w:rsidDel="00EC684A" w:rsidRDefault="008364F5">
      <w:pPr>
        <w:pStyle w:val="TOC3"/>
        <w:rPr>
          <w:del w:id="1296" w:author="Tom Bergeron" w:date="2022-11-11T09:02:00Z"/>
          <w:rFonts w:asciiTheme="minorHAnsi" w:eastAsiaTheme="minorEastAsia" w:hAnsiTheme="minorHAnsi" w:cstheme="minorBidi"/>
          <w:smallCaps w:val="0"/>
          <w:noProof/>
          <w:sz w:val="22"/>
          <w:szCs w:val="22"/>
        </w:rPr>
      </w:pPr>
      <w:del w:id="1297" w:author="Tom Bergeron" w:date="2022-11-11T09:02:00Z">
        <w:r w:rsidRPr="00EC684A" w:rsidDel="00EC684A">
          <w:rPr>
            <w:rStyle w:val="Hyperlink"/>
            <w:noProof/>
          </w:rPr>
          <w:delText>Minimum PC System Requirements</w:delText>
        </w:r>
        <w:r w:rsidDel="00EC684A">
          <w:rPr>
            <w:noProof/>
            <w:webHidden/>
          </w:rPr>
          <w:tab/>
          <w:delText>7</w:delText>
        </w:r>
      </w:del>
    </w:p>
    <w:p w14:paraId="5B40401B" w14:textId="57A91F3F" w:rsidR="008364F5" w:rsidDel="00EC684A" w:rsidRDefault="008364F5">
      <w:pPr>
        <w:pStyle w:val="TOC3"/>
        <w:rPr>
          <w:del w:id="1298" w:author="Tom Bergeron" w:date="2022-11-11T09:02:00Z"/>
          <w:rFonts w:asciiTheme="minorHAnsi" w:eastAsiaTheme="minorEastAsia" w:hAnsiTheme="minorHAnsi" w:cstheme="minorBidi"/>
          <w:smallCaps w:val="0"/>
          <w:noProof/>
          <w:sz w:val="22"/>
          <w:szCs w:val="22"/>
        </w:rPr>
      </w:pPr>
      <w:del w:id="1299" w:author="Tom Bergeron" w:date="2022-11-11T09:02:00Z">
        <w:r w:rsidRPr="00EC684A" w:rsidDel="00EC684A">
          <w:rPr>
            <w:rStyle w:val="Hyperlink"/>
            <w:noProof/>
          </w:rPr>
          <w:delText>Note Before Installation</w:delText>
        </w:r>
        <w:r w:rsidDel="00EC684A">
          <w:rPr>
            <w:noProof/>
            <w:webHidden/>
          </w:rPr>
          <w:tab/>
          <w:delText>7</w:delText>
        </w:r>
      </w:del>
    </w:p>
    <w:p w14:paraId="4AE82CB1" w14:textId="0031BB08" w:rsidR="008364F5" w:rsidDel="00EC684A" w:rsidRDefault="008364F5">
      <w:pPr>
        <w:pStyle w:val="TOC3"/>
        <w:rPr>
          <w:del w:id="1300" w:author="Tom Bergeron" w:date="2022-11-11T09:02:00Z"/>
          <w:rFonts w:asciiTheme="minorHAnsi" w:eastAsiaTheme="minorEastAsia" w:hAnsiTheme="minorHAnsi" w:cstheme="minorBidi"/>
          <w:smallCaps w:val="0"/>
          <w:noProof/>
          <w:sz w:val="22"/>
          <w:szCs w:val="22"/>
        </w:rPr>
      </w:pPr>
      <w:del w:id="1301" w:author="Tom Bergeron" w:date="2022-11-11T09:02:00Z">
        <w:r w:rsidRPr="00EC684A" w:rsidDel="00EC684A">
          <w:rPr>
            <w:rStyle w:val="Hyperlink"/>
            <w:noProof/>
          </w:rPr>
          <w:delText>Languages</w:delText>
        </w:r>
        <w:r w:rsidDel="00EC684A">
          <w:rPr>
            <w:noProof/>
            <w:webHidden/>
          </w:rPr>
          <w:tab/>
          <w:delText>7</w:delText>
        </w:r>
      </w:del>
    </w:p>
    <w:p w14:paraId="480756D2" w14:textId="40045271" w:rsidR="008364F5" w:rsidDel="00EC684A" w:rsidRDefault="008364F5">
      <w:pPr>
        <w:pStyle w:val="TOC3"/>
        <w:rPr>
          <w:del w:id="1302" w:author="Tom Bergeron" w:date="2022-11-11T09:02:00Z"/>
          <w:rFonts w:asciiTheme="minorHAnsi" w:eastAsiaTheme="minorEastAsia" w:hAnsiTheme="minorHAnsi" w:cstheme="minorBidi"/>
          <w:smallCaps w:val="0"/>
          <w:noProof/>
          <w:sz w:val="22"/>
          <w:szCs w:val="22"/>
        </w:rPr>
      </w:pPr>
      <w:del w:id="1303" w:author="Tom Bergeron" w:date="2022-11-11T09:02:00Z">
        <w:r w:rsidRPr="00EC684A" w:rsidDel="00EC684A">
          <w:rPr>
            <w:rStyle w:val="Hyperlink"/>
            <w:noProof/>
          </w:rPr>
          <w:delText>Install</w:delText>
        </w:r>
        <w:r w:rsidDel="00EC684A">
          <w:rPr>
            <w:noProof/>
            <w:webHidden/>
          </w:rPr>
          <w:tab/>
          <w:delText>7</w:delText>
        </w:r>
      </w:del>
    </w:p>
    <w:p w14:paraId="5C9A8BEE" w14:textId="658534FC" w:rsidR="008364F5" w:rsidDel="00EC684A" w:rsidRDefault="008364F5">
      <w:pPr>
        <w:pStyle w:val="TOC3"/>
        <w:rPr>
          <w:del w:id="1304" w:author="Tom Bergeron" w:date="2022-11-11T09:02:00Z"/>
          <w:rFonts w:asciiTheme="minorHAnsi" w:eastAsiaTheme="minorEastAsia" w:hAnsiTheme="minorHAnsi" w:cstheme="minorBidi"/>
          <w:smallCaps w:val="0"/>
          <w:noProof/>
          <w:sz w:val="22"/>
          <w:szCs w:val="22"/>
        </w:rPr>
      </w:pPr>
      <w:del w:id="1305" w:author="Tom Bergeron" w:date="2022-11-11T09:02:00Z">
        <w:r w:rsidRPr="00EC684A" w:rsidDel="00EC684A">
          <w:rPr>
            <w:rStyle w:val="Hyperlink"/>
            <w:noProof/>
          </w:rPr>
          <w:delText>Start the Software</w:delText>
        </w:r>
        <w:r w:rsidDel="00EC684A">
          <w:rPr>
            <w:noProof/>
            <w:webHidden/>
          </w:rPr>
          <w:tab/>
          <w:delText>8</w:delText>
        </w:r>
      </w:del>
    </w:p>
    <w:p w14:paraId="2FF71AE7" w14:textId="2385A07F" w:rsidR="008364F5" w:rsidDel="00EC684A" w:rsidRDefault="008364F5">
      <w:pPr>
        <w:pStyle w:val="TOC1"/>
        <w:tabs>
          <w:tab w:val="right" w:leader="dot" w:pos="8900"/>
        </w:tabs>
        <w:rPr>
          <w:del w:id="1306" w:author="Tom Bergeron" w:date="2022-11-11T09:02:00Z"/>
          <w:rFonts w:asciiTheme="minorHAnsi" w:eastAsiaTheme="minorEastAsia" w:hAnsiTheme="minorHAnsi" w:cstheme="minorBidi"/>
          <w:b w:val="0"/>
          <w:caps w:val="0"/>
          <w:noProof/>
          <w:sz w:val="22"/>
          <w:szCs w:val="22"/>
        </w:rPr>
      </w:pPr>
      <w:del w:id="1307" w:author="Tom Bergeron" w:date="2022-11-11T09:02:00Z">
        <w:r w:rsidRPr="00EC684A" w:rsidDel="00EC684A">
          <w:rPr>
            <w:rStyle w:val="Hyperlink"/>
            <w:noProof/>
          </w:rPr>
          <w:delText>The Main Screen</w:delText>
        </w:r>
        <w:r w:rsidDel="00EC684A">
          <w:rPr>
            <w:noProof/>
            <w:webHidden/>
          </w:rPr>
          <w:tab/>
          <w:delText>10</w:delText>
        </w:r>
      </w:del>
    </w:p>
    <w:p w14:paraId="35CFE9E8" w14:textId="7B20E37E" w:rsidR="008364F5" w:rsidDel="00EC684A" w:rsidRDefault="008364F5">
      <w:pPr>
        <w:pStyle w:val="TOC1"/>
        <w:tabs>
          <w:tab w:val="right" w:leader="dot" w:pos="8900"/>
        </w:tabs>
        <w:rPr>
          <w:del w:id="1308" w:author="Tom Bergeron" w:date="2022-11-11T09:02:00Z"/>
          <w:rFonts w:asciiTheme="minorHAnsi" w:eastAsiaTheme="minorEastAsia" w:hAnsiTheme="minorHAnsi" w:cstheme="minorBidi"/>
          <w:b w:val="0"/>
          <w:caps w:val="0"/>
          <w:noProof/>
          <w:sz w:val="22"/>
          <w:szCs w:val="22"/>
        </w:rPr>
      </w:pPr>
      <w:del w:id="1309" w:author="Tom Bergeron" w:date="2022-11-11T09:02:00Z">
        <w:r w:rsidRPr="00EC684A" w:rsidDel="00EC684A">
          <w:rPr>
            <w:rStyle w:val="Hyperlink"/>
            <w:noProof/>
          </w:rPr>
          <w:delText>Global Preferences</w:delText>
        </w:r>
        <w:r w:rsidDel="00EC684A">
          <w:rPr>
            <w:noProof/>
            <w:webHidden/>
          </w:rPr>
          <w:tab/>
          <w:delText>11</w:delText>
        </w:r>
      </w:del>
    </w:p>
    <w:p w14:paraId="044D48E5" w14:textId="4C0221DF" w:rsidR="008364F5" w:rsidDel="00EC684A" w:rsidRDefault="008364F5">
      <w:pPr>
        <w:pStyle w:val="TOC2"/>
        <w:tabs>
          <w:tab w:val="right" w:leader="dot" w:pos="8900"/>
        </w:tabs>
        <w:rPr>
          <w:del w:id="1310" w:author="Tom Bergeron" w:date="2022-11-11T09:02:00Z"/>
          <w:rFonts w:asciiTheme="minorHAnsi" w:eastAsiaTheme="minorEastAsia" w:hAnsiTheme="minorHAnsi" w:cstheme="minorBidi"/>
          <w:smallCaps w:val="0"/>
          <w:noProof/>
          <w:sz w:val="22"/>
          <w:szCs w:val="22"/>
        </w:rPr>
      </w:pPr>
      <w:del w:id="1311" w:author="Tom Bergeron" w:date="2022-11-11T09:02:00Z">
        <w:r w:rsidRPr="00EC684A" w:rsidDel="00EC684A">
          <w:rPr>
            <w:rStyle w:val="Hyperlink"/>
            <w:noProof/>
          </w:rPr>
          <w:delText>Global Tab</w:delText>
        </w:r>
        <w:r w:rsidDel="00EC684A">
          <w:rPr>
            <w:noProof/>
            <w:webHidden/>
          </w:rPr>
          <w:tab/>
          <w:delText>11</w:delText>
        </w:r>
      </w:del>
    </w:p>
    <w:p w14:paraId="23F223FA" w14:textId="65EC87BA" w:rsidR="008364F5" w:rsidDel="00EC684A" w:rsidRDefault="008364F5">
      <w:pPr>
        <w:pStyle w:val="TOC3"/>
        <w:rPr>
          <w:del w:id="1312" w:author="Tom Bergeron" w:date="2022-11-11T09:02:00Z"/>
          <w:rFonts w:asciiTheme="minorHAnsi" w:eastAsiaTheme="minorEastAsia" w:hAnsiTheme="minorHAnsi" w:cstheme="minorBidi"/>
          <w:smallCaps w:val="0"/>
          <w:noProof/>
          <w:sz w:val="22"/>
          <w:szCs w:val="22"/>
        </w:rPr>
      </w:pPr>
      <w:del w:id="1313" w:author="Tom Bergeron" w:date="2022-11-11T09:02:00Z">
        <w:r w:rsidRPr="00EC684A" w:rsidDel="00EC684A">
          <w:rPr>
            <w:rStyle w:val="Hyperlink"/>
            <w:noProof/>
          </w:rPr>
          <w:delText>Define Your Oven</w:delText>
        </w:r>
        <w:r w:rsidDel="00EC684A">
          <w:rPr>
            <w:noProof/>
            <w:webHidden/>
          </w:rPr>
          <w:tab/>
          <w:delText>12</w:delText>
        </w:r>
      </w:del>
    </w:p>
    <w:p w14:paraId="1B5AFCCC" w14:textId="405E0DC3" w:rsidR="008364F5" w:rsidDel="00EC684A" w:rsidRDefault="008364F5">
      <w:pPr>
        <w:pStyle w:val="TOC2"/>
        <w:tabs>
          <w:tab w:val="right" w:leader="dot" w:pos="8900"/>
        </w:tabs>
        <w:rPr>
          <w:del w:id="1314" w:author="Tom Bergeron" w:date="2022-11-11T09:02:00Z"/>
          <w:rFonts w:asciiTheme="minorHAnsi" w:eastAsiaTheme="minorEastAsia" w:hAnsiTheme="minorHAnsi" w:cstheme="minorBidi"/>
          <w:smallCaps w:val="0"/>
          <w:noProof/>
          <w:sz w:val="22"/>
          <w:szCs w:val="22"/>
        </w:rPr>
      </w:pPr>
      <w:del w:id="1315" w:author="Tom Bergeron" w:date="2022-11-11T09:02:00Z">
        <w:r w:rsidRPr="00EC684A" w:rsidDel="00EC684A">
          <w:rPr>
            <w:rStyle w:val="Hyperlink"/>
            <w:noProof/>
          </w:rPr>
          <w:delText>e-APS Tab</w:delText>
        </w:r>
        <w:r w:rsidDel="00EC684A">
          <w:rPr>
            <w:noProof/>
            <w:webHidden/>
          </w:rPr>
          <w:tab/>
          <w:delText>13</w:delText>
        </w:r>
      </w:del>
    </w:p>
    <w:p w14:paraId="0CA0E2D2" w14:textId="33145F6E" w:rsidR="008364F5" w:rsidDel="00EC684A" w:rsidRDefault="008364F5">
      <w:pPr>
        <w:pStyle w:val="TOC3"/>
        <w:rPr>
          <w:del w:id="1316" w:author="Tom Bergeron" w:date="2022-11-11T09:02:00Z"/>
          <w:rFonts w:asciiTheme="minorHAnsi" w:eastAsiaTheme="minorEastAsia" w:hAnsiTheme="minorHAnsi" w:cstheme="minorBidi"/>
          <w:smallCaps w:val="0"/>
          <w:noProof/>
          <w:sz w:val="22"/>
          <w:szCs w:val="22"/>
        </w:rPr>
      </w:pPr>
      <w:del w:id="1317" w:author="Tom Bergeron" w:date="2022-11-11T09:02:00Z">
        <w:r w:rsidRPr="00EC684A" w:rsidDel="00EC684A">
          <w:rPr>
            <w:rStyle w:val="Hyperlink"/>
            <w:noProof/>
          </w:rPr>
          <w:delText>Specifying VP generation</w:delText>
        </w:r>
        <w:r w:rsidDel="00EC684A">
          <w:rPr>
            <w:noProof/>
            <w:webHidden/>
          </w:rPr>
          <w:tab/>
          <w:delText>13</w:delText>
        </w:r>
      </w:del>
    </w:p>
    <w:p w14:paraId="132A5B6C" w14:textId="0CEF7C5C" w:rsidR="008364F5" w:rsidDel="00EC684A" w:rsidRDefault="008364F5">
      <w:pPr>
        <w:pStyle w:val="TOC3"/>
        <w:rPr>
          <w:del w:id="1318" w:author="Tom Bergeron" w:date="2022-11-11T09:02:00Z"/>
          <w:rFonts w:asciiTheme="minorHAnsi" w:eastAsiaTheme="minorEastAsia" w:hAnsiTheme="minorHAnsi" w:cstheme="minorBidi"/>
          <w:smallCaps w:val="0"/>
          <w:noProof/>
          <w:sz w:val="22"/>
          <w:szCs w:val="22"/>
        </w:rPr>
      </w:pPr>
      <w:del w:id="1319" w:author="Tom Bergeron" w:date="2022-11-11T09:02:00Z">
        <w:r w:rsidRPr="00EC684A" w:rsidDel="00EC684A">
          <w:rPr>
            <w:rStyle w:val="Hyperlink"/>
            <w:noProof/>
          </w:rPr>
          <w:delText>Specifying Cpk Computation Values</w:delText>
        </w:r>
        <w:r w:rsidDel="00EC684A">
          <w:rPr>
            <w:noProof/>
            <w:webHidden/>
          </w:rPr>
          <w:tab/>
          <w:delText>14</w:delText>
        </w:r>
      </w:del>
    </w:p>
    <w:p w14:paraId="5B01FC80" w14:textId="365DD9C2" w:rsidR="008364F5" w:rsidDel="00EC684A" w:rsidRDefault="008364F5">
      <w:pPr>
        <w:pStyle w:val="TOC3"/>
        <w:rPr>
          <w:del w:id="1320" w:author="Tom Bergeron" w:date="2022-11-11T09:02:00Z"/>
          <w:rFonts w:asciiTheme="minorHAnsi" w:eastAsiaTheme="minorEastAsia" w:hAnsiTheme="minorHAnsi" w:cstheme="minorBidi"/>
          <w:smallCaps w:val="0"/>
          <w:noProof/>
          <w:sz w:val="22"/>
          <w:szCs w:val="22"/>
        </w:rPr>
      </w:pPr>
      <w:del w:id="1321" w:author="Tom Bergeron" w:date="2022-11-11T09:02:00Z">
        <w:r w:rsidRPr="00EC684A" w:rsidDel="00EC684A">
          <w:rPr>
            <w:rStyle w:val="Hyperlink"/>
            <w:noProof/>
          </w:rPr>
          <w:delText>Virtual Profiling Settings</w:delText>
        </w:r>
        <w:r w:rsidDel="00EC684A">
          <w:rPr>
            <w:noProof/>
            <w:webHidden/>
          </w:rPr>
          <w:tab/>
          <w:delText>14</w:delText>
        </w:r>
      </w:del>
    </w:p>
    <w:p w14:paraId="7640922A" w14:textId="7CC12646" w:rsidR="008364F5" w:rsidDel="00EC684A" w:rsidRDefault="008364F5">
      <w:pPr>
        <w:pStyle w:val="TOC3"/>
        <w:rPr>
          <w:del w:id="1322" w:author="Tom Bergeron" w:date="2022-11-11T09:02:00Z"/>
          <w:rFonts w:asciiTheme="minorHAnsi" w:eastAsiaTheme="minorEastAsia" w:hAnsiTheme="minorHAnsi" w:cstheme="minorBidi"/>
          <w:smallCaps w:val="0"/>
          <w:noProof/>
          <w:sz w:val="22"/>
          <w:szCs w:val="22"/>
        </w:rPr>
      </w:pPr>
      <w:del w:id="1323" w:author="Tom Bergeron" w:date="2022-11-11T09:02:00Z">
        <w:r w:rsidRPr="00EC684A" w:rsidDel="00EC684A">
          <w:rPr>
            <w:rStyle w:val="Hyperlink"/>
            <w:noProof/>
          </w:rPr>
          <w:delText>How the Software Calculates Cpk</w:delText>
        </w:r>
        <w:r w:rsidDel="00EC684A">
          <w:rPr>
            <w:noProof/>
            <w:webHidden/>
          </w:rPr>
          <w:tab/>
          <w:delText>15</w:delText>
        </w:r>
      </w:del>
    </w:p>
    <w:p w14:paraId="26344308" w14:textId="5E6E1709" w:rsidR="008364F5" w:rsidDel="00EC684A" w:rsidRDefault="008364F5">
      <w:pPr>
        <w:pStyle w:val="TOC2"/>
        <w:tabs>
          <w:tab w:val="right" w:leader="dot" w:pos="8900"/>
        </w:tabs>
        <w:rPr>
          <w:del w:id="1324" w:author="Tom Bergeron" w:date="2022-11-11T09:02:00Z"/>
          <w:rFonts w:asciiTheme="minorHAnsi" w:eastAsiaTheme="minorEastAsia" w:hAnsiTheme="minorHAnsi" w:cstheme="minorBidi"/>
          <w:smallCaps w:val="0"/>
          <w:noProof/>
          <w:sz w:val="22"/>
          <w:szCs w:val="22"/>
        </w:rPr>
      </w:pPr>
      <w:del w:id="1325" w:author="Tom Bergeron" w:date="2022-11-11T09:02:00Z">
        <w:r w:rsidRPr="00EC684A" w:rsidDel="00EC684A">
          <w:rPr>
            <w:rStyle w:val="Hyperlink"/>
            <w:noProof/>
          </w:rPr>
          <w:delText>Data Backup Tab</w:delText>
        </w:r>
        <w:r w:rsidDel="00EC684A">
          <w:rPr>
            <w:noProof/>
            <w:webHidden/>
          </w:rPr>
          <w:tab/>
          <w:delText>16</w:delText>
        </w:r>
      </w:del>
    </w:p>
    <w:p w14:paraId="3DFC416E" w14:textId="0BDC6E95" w:rsidR="008364F5" w:rsidDel="00EC684A" w:rsidRDefault="008364F5">
      <w:pPr>
        <w:pStyle w:val="TOC3"/>
        <w:rPr>
          <w:del w:id="1326" w:author="Tom Bergeron" w:date="2022-11-11T09:02:00Z"/>
          <w:rFonts w:asciiTheme="minorHAnsi" w:eastAsiaTheme="minorEastAsia" w:hAnsiTheme="minorHAnsi" w:cstheme="minorBidi"/>
          <w:smallCaps w:val="0"/>
          <w:noProof/>
          <w:sz w:val="22"/>
          <w:szCs w:val="22"/>
        </w:rPr>
      </w:pPr>
      <w:del w:id="1327" w:author="Tom Bergeron" w:date="2022-11-11T09:02:00Z">
        <w:r w:rsidRPr="00EC684A" w:rsidDel="00EC684A">
          <w:rPr>
            <w:rStyle w:val="Hyperlink"/>
            <w:noProof/>
          </w:rPr>
          <w:delText>Copy Data to the Network</w:delText>
        </w:r>
        <w:r w:rsidDel="00EC684A">
          <w:rPr>
            <w:noProof/>
            <w:webHidden/>
          </w:rPr>
          <w:tab/>
          <w:delText>16</w:delText>
        </w:r>
      </w:del>
    </w:p>
    <w:p w14:paraId="1166E34B" w14:textId="7721095C" w:rsidR="008364F5" w:rsidDel="00EC684A" w:rsidRDefault="008364F5">
      <w:pPr>
        <w:pStyle w:val="TOC1"/>
        <w:tabs>
          <w:tab w:val="right" w:leader="dot" w:pos="8900"/>
        </w:tabs>
        <w:rPr>
          <w:del w:id="1328" w:author="Tom Bergeron" w:date="2022-11-11T09:02:00Z"/>
          <w:rFonts w:asciiTheme="minorHAnsi" w:eastAsiaTheme="minorEastAsia" w:hAnsiTheme="minorHAnsi" w:cstheme="minorBidi"/>
          <w:b w:val="0"/>
          <w:caps w:val="0"/>
          <w:noProof/>
          <w:sz w:val="22"/>
          <w:szCs w:val="22"/>
        </w:rPr>
      </w:pPr>
      <w:del w:id="1329" w:author="Tom Bergeron" w:date="2022-11-11T09:02:00Z">
        <w:r w:rsidRPr="00EC684A" w:rsidDel="00EC684A">
          <w:rPr>
            <w:rStyle w:val="Hyperlink"/>
            <w:noProof/>
          </w:rPr>
          <w:delText>Define/Edit Process Window</w:delText>
        </w:r>
        <w:r w:rsidDel="00EC684A">
          <w:rPr>
            <w:noProof/>
            <w:webHidden/>
          </w:rPr>
          <w:tab/>
          <w:delText>17</w:delText>
        </w:r>
      </w:del>
    </w:p>
    <w:p w14:paraId="332A6EEB" w14:textId="743DB2EC" w:rsidR="008364F5" w:rsidDel="00EC684A" w:rsidRDefault="008364F5">
      <w:pPr>
        <w:pStyle w:val="TOC2"/>
        <w:tabs>
          <w:tab w:val="right" w:leader="dot" w:pos="8900"/>
        </w:tabs>
        <w:rPr>
          <w:del w:id="1330" w:author="Tom Bergeron" w:date="2022-11-11T09:02:00Z"/>
          <w:rFonts w:asciiTheme="minorHAnsi" w:eastAsiaTheme="minorEastAsia" w:hAnsiTheme="minorHAnsi" w:cstheme="minorBidi"/>
          <w:smallCaps w:val="0"/>
          <w:noProof/>
          <w:sz w:val="22"/>
          <w:szCs w:val="22"/>
        </w:rPr>
      </w:pPr>
      <w:del w:id="1331" w:author="Tom Bergeron" w:date="2022-11-11T09:02:00Z">
        <w:r w:rsidRPr="00EC684A" w:rsidDel="00EC684A">
          <w:rPr>
            <w:rStyle w:val="Hyperlink"/>
            <w:noProof/>
          </w:rPr>
          <w:delText>Solder Paste Menu</w:delText>
        </w:r>
        <w:r w:rsidDel="00EC684A">
          <w:rPr>
            <w:noProof/>
            <w:webHidden/>
          </w:rPr>
          <w:tab/>
          <w:delText>18</w:delText>
        </w:r>
      </w:del>
    </w:p>
    <w:p w14:paraId="7DEDE976" w14:textId="469414B6" w:rsidR="008364F5" w:rsidDel="00EC684A" w:rsidRDefault="008364F5">
      <w:pPr>
        <w:pStyle w:val="TOC2"/>
        <w:tabs>
          <w:tab w:val="right" w:leader="dot" w:pos="8900"/>
        </w:tabs>
        <w:rPr>
          <w:del w:id="1332" w:author="Tom Bergeron" w:date="2022-11-11T09:02:00Z"/>
          <w:rFonts w:asciiTheme="minorHAnsi" w:eastAsiaTheme="minorEastAsia" w:hAnsiTheme="minorHAnsi" w:cstheme="minorBidi"/>
          <w:smallCaps w:val="0"/>
          <w:noProof/>
          <w:sz w:val="22"/>
          <w:szCs w:val="22"/>
        </w:rPr>
      </w:pPr>
      <w:del w:id="1333" w:author="Tom Bergeron" w:date="2022-11-11T09:02:00Z">
        <w:r w:rsidRPr="00EC684A" w:rsidDel="00EC684A">
          <w:rPr>
            <w:rStyle w:val="Hyperlink"/>
            <w:noProof/>
          </w:rPr>
          <w:delText>Edit Specs</w:delText>
        </w:r>
        <w:r w:rsidDel="00EC684A">
          <w:rPr>
            <w:noProof/>
            <w:webHidden/>
          </w:rPr>
          <w:tab/>
          <w:delText>19</w:delText>
        </w:r>
      </w:del>
    </w:p>
    <w:p w14:paraId="2B2247A2" w14:textId="5253DA75" w:rsidR="008364F5" w:rsidDel="00EC684A" w:rsidRDefault="008364F5">
      <w:pPr>
        <w:pStyle w:val="TOC3"/>
        <w:rPr>
          <w:del w:id="1334" w:author="Tom Bergeron" w:date="2022-11-11T09:02:00Z"/>
          <w:rFonts w:asciiTheme="minorHAnsi" w:eastAsiaTheme="minorEastAsia" w:hAnsiTheme="minorHAnsi" w:cstheme="minorBidi"/>
          <w:smallCaps w:val="0"/>
          <w:noProof/>
          <w:sz w:val="22"/>
          <w:szCs w:val="22"/>
        </w:rPr>
      </w:pPr>
      <w:del w:id="1335" w:author="Tom Bergeron" w:date="2022-11-11T09:02:00Z">
        <w:r w:rsidRPr="00EC684A" w:rsidDel="00EC684A">
          <w:rPr>
            <w:rStyle w:val="Hyperlink"/>
            <w:noProof/>
          </w:rPr>
          <w:delText>Specify Different Specs for Individual TCs</w:delText>
        </w:r>
        <w:r w:rsidDel="00EC684A">
          <w:rPr>
            <w:noProof/>
            <w:webHidden/>
          </w:rPr>
          <w:tab/>
          <w:delText>20</w:delText>
        </w:r>
      </w:del>
    </w:p>
    <w:p w14:paraId="5D22DDC1" w14:textId="5E6E7D46" w:rsidR="008364F5" w:rsidDel="00EC684A" w:rsidRDefault="008364F5">
      <w:pPr>
        <w:pStyle w:val="TOC3"/>
        <w:rPr>
          <w:del w:id="1336" w:author="Tom Bergeron" w:date="2022-11-11T09:02:00Z"/>
          <w:rFonts w:asciiTheme="minorHAnsi" w:eastAsiaTheme="minorEastAsia" w:hAnsiTheme="minorHAnsi" w:cstheme="minorBidi"/>
          <w:smallCaps w:val="0"/>
          <w:noProof/>
          <w:sz w:val="22"/>
          <w:szCs w:val="22"/>
        </w:rPr>
      </w:pPr>
      <w:del w:id="1337" w:author="Tom Bergeron" w:date="2022-11-11T09:02:00Z">
        <w:r w:rsidRPr="00EC684A" w:rsidDel="00EC684A">
          <w:rPr>
            <w:rStyle w:val="Hyperlink"/>
            <w:noProof/>
          </w:rPr>
          <w:delText>TC Selection &amp; Label</w:delText>
        </w:r>
        <w:r w:rsidDel="00EC684A">
          <w:rPr>
            <w:noProof/>
            <w:webHidden/>
          </w:rPr>
          <w:tab/>
          <w:delText>20</w:delText>
        </w:r>
      </w:del>
    </w:p>
    <w:p w14:paraId="1DA20F08" w14:textId="1C33D2D0" w:rsidR="008364F5" w:rsidDel="00EC684A" w:rsidRDefault="008364F5">
      <w:pPr>
        <w:pStyle w:val="TOC3"/>
        <w:rPr>
          <w:del w:id="1338" w:author="Tom Bergeron" w:date="2022-11-11T09:02:00Z"/>
          <w:rFonts w:asciiTheme="minorHAnsi" w:eastAsiaTheme="minorEastAsia" w:hAnsiTheme="minorHAnsi" w:cstheme="minorBidi"/>
          <w:smallCaps w:val="0"/>
          <w:noProof/>
          <w:sz w:val="22"/>
          <w:szCs w:val="22"/>
        </w:rPr>
      </w:pPr>
      <w:del w:id="1339" w:author="Tom Bergeron" w:date="2022-11-11T09:02:00Z">
        <w:r w:rsidRPr="00EC684A" w:rsidDel="00EC684A">
          <w:rPr>
            <w:rStyle w:val="Hyperlink"/>
            <w:noProof/>
          </w:rPr>
          <w:delText>Change Specs Name</w:delText>
        </w:r>
        <w:r w:rsidDel="00EC684A">
          <w:rPr>
            <w:noProof/>
            <w:webHidden/>
          </w:rPr>
          <w:tab/>
          <w:delText>21</w:delText>
        </w:r>
      </w:del>
    </w:p>
    <w:p w14:paraId="6D27582E" w14:textId="4E79FFB6" w:rsidR="008364F5" w:rsidDel="00EC684A" w:rsidRDefault="008364F5">
      <w:pPr>
        <w:pStyle w:val="TOC2"/>
        <w:tabs>
          <w:tab w:val="right" w:leader="dot" w:pos="8900"/>
        </w:tabs>
        <w:rPr>
          <w:del w:id="1340" w:author="Tom Bergeron" w:date="2022-11-11T09:02:00Z"/>
          <w:rFonts w:asciiTheme="minorHAnsi" w:eastAsiaTheme="minorEastAsia" w:hAnsiTheme="minorHAnsi" w:cstheme="minorBidi"/>
          <w:smallCaps w:val="0"/>
          <w:noProof/>
          <w:sz w:val="22"/>
          <w:szCs w:val="22"/>
        </w:rPr>
      </w:pPr>
      <w:del w:id="1341" w:author="Tom Bergeron" w:date="2022-11-11T09:02:00Z">
        <w:r w:rsidRPr="00EC684A" w:rsidDel="00EC684A">
          <w:rPr>
            <w:rStyle w:val="Hyperlink"/>
            <w:noProof/>
          </w:rPr>
          <w:delText>Save Process Window</w:delText>
        </w:r>
        <w:r w:rsidDel="00EC684A">
          <w:rPr>
            <w:noProof/>
            <w:webHidden/>
          </w:rPr>
          <w:tab/>
          <w:delText>22</w:delText>
        </w:r>
      </w:del>
    </w:p>
    <w:p w14:paraId="196ED858" w14:textId="729E9CD2" w:rsidR="008364F5" w:rsidDel="00EC684A" w:rsidRDefault="008364F5">
      <w:pPr>
        <w:pStyle w:val="TOC2"/>
        <w:tabs>
          <w:tab w:val="right" w:leader="dot" w:pos="8900"/>
        </w:tabs>
        <w:rPr>
          <w:del w:id="1342" w:author="Tom Bergeron" w:date="2022-11-11T09:02:00Z"/>
          <w:rFonts w:asciiTheme="minorHAnsi" w:eastAsiaTheme="minorEastAsia" w:hAnsiTheme="minorHAnsi" w:cstheme="minorBidi"/>
          <w:smallCaps w:val="0"/>
          <w:noProof/>
          <w:sz w:val="22"/>
          <w:szCs w:val="22"/>
        </w:rPr>
      </w:pPr>
      <w:del w:id="1343" w:author="Tom Bergeron" w:date="2022-11-11T09:02:00Z">
        <w:r w:rsidRPr="00EC684A" w:rsidDel="00EC684A">
          <w:rPr>
            <w:rStyle w:val="Hyperlink"/>
            <w:noProof/>
          </w:rPr>
          <w:delText>Import Legacy Process Windows</w:delText>
        </w:r>
        <w:r w:rsidDel="00EC684A">
          <w:rPr>
            <w:noProof/>
            <w:webHidden/>
          </w:rPr>
          <w:tab/>
          <w:delText>23</w:delText>
        </w:r>
      </w:del>
    </w:p>
    <w:p w14:paraId="4C6E76B8" w14:textId="59705756" w:rsidR="008364F5" w:rsidDel="00EC684A" w:rsidRDefault="008364F5">
      <w:pPr>
        <w:pStyle w:val="TOC1"/>
        <w:tabs>
          <w:tab w:val="right" w:leader="dot" w:pos="8900"/>
        </w:tabs>
        <w:rPr>
          <w:del w:id="1344" w:author="Tom Bergeron" w:date="2022-11-11T09:02:00Z"/>
          <w:rFonts w:asciiTheme="minorHAnsi" w:eastAsiaTheme="minorEastAsia" w:hAnsiTheme="minorHAnsi" w:cstheme="minorBidi"/>
          <w:b w:val="0"/>
          <w:caps w:val="0"/>
          <w:noProof/>
          <w:sz w:val="22"/>
          <w:szCs w:val="22"/>
        </w:rPr>
      </w:pPr>
      <w:del w:id="1345" w:author="Tom Bergeron" w:date="2022-11-11T09:02:00Z">
        <w:r w:rsidRPr="00EC684A" w:rsidDel="00EC684A">
          <w:rPr>
            <w:rStyle w:val="Hyperlink"/>
            <w:noProof/>
          </w:rPr>
          <w:delText>Hardware Status Screen</w:delText>
        </w:r>
        <w:r w:rsidDel="00EC684A">
          <w:rPr>
            <w:noProof/>
            <w:webHidden/>
          </w:rPr>
          <w:tab/>
          <w:delText>24</w:delText>
        </w:r>
      </w:del>
    </w:p>
    <w:p w14:paraId="44CD4703" w14:textId="24E1F3AC" w:rsidR="008364F5" w:rsidDel="00EC684A" w:rsidRDefault="008364F5">
      <w:pPr>
        <w:pStyle w:val="TOC1"/>
        <w:tabs>
          <w:tab w:val="right" w:leader="dot" w:pos="8900"/>
        </w:tabs>
        <w:rPr>
          <w:del w:id="1346" w:author="Tom Bergeron" w:date="2022-11-11T09:02:00Z"/>
          <w:rFonts w:asciiTheme="minorHAnsi" w:eastAsiaTheme="minorEastAsia" w:hAnsiTheme="minorHAnsi" w:cstheme="minorBidi"/>
          <w:b w:val="0"/>
          <w:caps w:val="0"/>
          <w:noProof/>
          <w:sz w:val="22"/>
          <w:szCs w:val="22"/>
        </w:rPr>
      </w:pPr>
      <w:del w:id="1347" w:author="Tom Bergeron" w:date="2022-11-11T09:02:00Z">
        <w:r w:rsidRPr="00EC684A" w:rsidDel="00EC684A">
          <w:rPr>
            <w:rStyle w:val="Hyperlink"/>
            <w:noProof/>
          </w:rPr>
          <w:delText>Run a Profile</w:delText>
        </w:r>
        <w:r w:rsidDel="00EC684A">
          <w:rPr>
            <w:noProof/>
            <w:webHidden/>
          </w:rPr>
          <w:tab/>
          <w:delText>25</w:delText>
        </w:r>
      </w:del>
    </w:p>
    <w:p w14:paraId="122A1396" w14:textId="6075FCC0" w:rsidR="008364F5" w:rsidDel="00EC684A" w:rsidRDefault="008364F5">
      <w:pPr>
        <w:pStyle w:val="TOC2"/>
        <w:tabs>
          <w:tab w:val="right" w:leader="dot" w:pos="8900"/>
        </w:tabs>
        <w:rPr>
          <w:del w:id="1348" w:author="Tom Bergeron" w:date="2022-11-11T09:02:00Z"/>
          <w:rFonts w:asciiTheme="minorHAnsi" w:eastAsiaTheme="minorEastAsia" w:hAnsiTheme="minorHAnsi" w:cstheme="minorBidi"/>
          <w:smallCaps w:val="0"/>
          <w:noProof/>
          <w:sz w:val="22"/>
          <w:szCs w:val="22"/>
        </w:rPr>
      </w:pPr>
      <w:del w:id="1349" w:author="Tom Bergeron" w:date="2022-11-11T09:02:00Z">
        <w:r w:rsidRPr="00EC684A" w:rsidDel="00EC684A">
          <w:rPr>
            <w:rStyle w:val="Hyperlink"/>
            <w:noProof/>
          </w:rPr>
          <w:delText>Specify Oven Characteristics</w:delText>
        </w:r>
        <w:r w:rsidDel="00EC684A">
          <w:rPr>
            <w:noProof/>
            <w:webHidden/>
          </w:rPr>
          <w:tab/>
          <w:delText>26</w:delText>
        </w:r>
      </w:del>
    </w:p>
    <w:p w14:paraId="733E1EA2" w14:textId="0484CAAE" w:rsidR="008364F5" w:rsidDel="00EC684A" w:rsidRDefault="008364F5">
      <w:pPr>
        <w:pStyle w:val="TOC3"/>
        <w:rPr>
          <w:del w:id="1350" w:author="Tom Bergeron" w:date="2022-11-11T09:02:00Z"/>
          <w:rFonts w:asciiTheme="minorHAnsi" w:eastAsiaTheme="minorEastAsia" w:hAnsiTheme="minorHAnsi" w:cstheme="minorBidi"/>
          <w:smallCaps w:val="0"/>
          <w:noProof/>
          <w:sz w:val="22"/>
          <w:szCs w:val="22"/>
        </w:rPr>
      </w:pPr>
      <w:del w:id="1351" w:author="Tom Bergeron" w:date="2022-11-11T09:02:00Z">
        <w:r w:rsidRPr="00EC684A" w:rsidDel="00EC684A">
          <w:rPr>
            <w:rStyle w:val="Hyperlink"/>
            <w:noProof/>
          </w:rPr>
          <w:delText>Specify An Oven Recipe</w:delText>
        </w:r>
        <w:r w:rsidDel="00EC684A">
          <w:rPr>
            <w:noProof/>
            <w:webHidden/>
          </w:rPr>
          <w:tab/>
          <w:delText>27</w:delText>
        </w:r>
      </w:del>
    </w:p>
    <w:p w14:paraId="312A0F15" w14:textId="2E8C31BC" w:rsidR="008364F5" w:rsidDel="00EC684A" w:rsidRDefault="008364F5">
      <w:pPr>
        <w:pStyle w:val="TOC2"/>
        <w:tabs>
          <w:tab w:val="right" w:leader="dot" w:pos="8900"/>
        </w:tabs>
        <w:rPr>
          <w:del w:id="1352" w:author="Tom Bergeron" w:date="2022-11-11T09:02:00Z"/>
          <w:rFonts w:asciiTheme="minorHAnsi" w:eastAsiaTheme="minorEastAsia" w:hAnsiTheme="minorHAnsi" w:cstheme="minorBidi"/>
          <w:smallCaps w:val="0"/>
          <w:noProof/>
          <w:sz w:val="22"/>
          <w:szCs w:val="22"/>
        </w:rPr>
      </w:pPr>
      <w:del w:id="1353" w:author="Tom Bergeron" w:date="2022-11-11T09:02:00Z">
        <w:r w:rsidRPr="00EC684A" w:rsidDel="00EC684A">
          <w:rPr>
            <w:rStyle w:val="Hyperlink"/>
            <w:noProof/>
          </w:rPr>
          <w:delText>Attach Thermocouples</w:delText>
        </w:r>
        <w:r w:rsidDel="00EC684A">
          <w:rPr>
            <w:noProof/>
            <w:webHidden/>
          </w:rPr>
          <w:tab/>
          <w:delText>28</w:delText>
        </w:r>
      </w:del>
    </w:p>
    <w:p w14:paraId="35917790" w14:textId="34D1FD6A" w:rsidR="008364F5" w:rsidDel="00EC684A" w:rsidRDefault="008364F5">
      <w:pPr>
        <w:pStyle w:val="TOC3"/>
        <w:rPr>
          <w:del w:id="1354" w:author="Tom Bergeron" w:date="2022-11-11T09:02:00Z"/>
          <w:rFonts w:asciiTheme="minorHAnsi" w:eastAsiaTheme="minorEastAsia" w:hAnsiTheme="minorHAnsi" w:cstheme="minorBidi"/>
          <w:smallCaps w:val="0"/>
          <w:noProof/>
          <w:sz w:val="22"/>
          <w:szCs w:val="22"/>
        </w:rPr>
      </w:pPr>
      <w:del w:id="1355" w:author="Tom Bergeron" w:date="2022-11-11T09:02:00Z">
        <w:r w:rsidRPr="00EC684A" w:rsidDel="00EC684A">
          <w:rPr>
            <w:rStyle w:val="Hyperlink"/>
            <w:noProof/>
          </w:rPr>
          <w:delText>Attach the Air TC</w:delText>
        </w:r>
        <w:r w:rsidDel="00EC684A">
          <w:rPr>
            <w:noProof/>
            <w:webHidden/>
          </w:rPr>
          <w:tab/>
          <w:delText>28</w:delText>
        </w:r>
      </w:del>
    </w:p>
    <w:p w14:paraId="28A4AE79" w14:textId="6DB7B620" w:rsidR="008364F5" w:rsidDel="00EC684A" w:rsidRDefault="008364F5">
      <w:pPr>
        <w:pStyle w:val="TOC3"/>
        <w:rPr>
          <w:del w:id="1356" w:author="Tom Bergeron" w:date="2022-11-11T09:02:00Z"/>
          <w:rFonts w:asciiTheme="minorHAnsi" w:eastAsiaTheme="minorEastAsia" w:hAnsiTheme="minorHAnsi" w:cstheme="minorBidi"/>
          <w:smallCaps w:val="0"/>
          <w:noProof/>
          <w:sz w:val="22"/>
          <w:szCs w:val="22"/>
        </w:rPr>
      </w:pPr>
      <w:del w:id="1357" w:author="Tom Bergeron" w:date="2022-11-11T09:02:00Z">
        <w:r w:rsidRPr="00EC684A" w:rsidDel="00EC684A">
          <w:rPr>
            <w:rStyle w:val="Hyperlink"/>
            <w:noProof/>
          </w:rPr>
          <w:delText>Attach Standard TCs</w:delText>
        </w:r>
        <w:r w:rsidDel="00EC684A">
          <w:rPr>
            <w:noProof/>
            <w:webHidden/>
          </w:rPr>
          <w:tab/>
          <w:delText>28</w:delText>
        </w:r>
      </w:del>
    </w:p>
    <w:p w14:paraId="50C625A8" w14:textId="5409731E" w:rsidR="008364F5" w:rsidDel="00EC684A" w:rsidRDefault="008364F5">
      <w:pPr>
        <w:pStyle w:val="TOC2"/>
        <w:tabs>
          <w:tab w:val="right" w:leader="dot" w:pos="8900"/>
        </w:tabs>
        <w:rPr>
          <w:del w:id="1358" w:author="Tom Bergeron" w:date="2022-11-11T09:02:00Z"/>
          <w:rFonts w:asciiTheme="minorHAnsi" w:eastAsiaTheme="minorEastAsia" w:hAnsiTheme="minorHAnsi" w:cstheme="minorBidi"/>
          <w:smallCaps w:val="0"/>
          <w:noProof/>
          <w:sz w:val="22"/>
          <w:szCs w:val="22"/>
        </w:rPr>
      </w:pPr>
      <w:del w:id="1359" w:author="Tom Bergeron" w:date="2022-11-11T09:02:00Z">
        <w:r w:rsidRPr="00EC684A" w:rsidDel="00EC684A">
          <w:rPr>
            <w:rStyle w:val="Hyperlink"/>
            <w:noProof/>
          </w:rPr>
          <w:delText>Attach Thermocouples To Semiconductor Wafers</w:delText>
        </w:r>
        <w:r w:rsidDel="00EC684A">
          <w:rPr>
            <w:noProof/>
            <w:webHidden/>
          </w:rPr>
          <w:tab/>
          <w:delText>29</w:delText>
        </w:r>
      </w:del>
    </w:p>
    <w:p w14:paraId="5C9F85BB" w14:textId="7987B035" w:rsidR="008364F5" w:rsidDel="00EC684A" w:rsidRDefault="008364F5">
      <w:pPr>
        <w:pStyle w:val="TOC3"/>
        <w:rPr>
          <w:del w:id="1360" w:author="Tom Bergeron" w:date="2022-11-11T09:02:00Z"/>
          <w:rFonts w:asciiTheme="minorHAnsi" w:eastAsiaTheme="minorEastAsia" w:hAnsiTheme="minorHAnsi" w:cstheme="minorBidi"/>
          <w:smallCaps w:val="0"/>
          <w:noProof/>
          <w:sz w:val="22"/>
          <w:szCs w:val="22"/>
        </w:rPr>
      </w:pPr>
      <w:del w:id="1361" w:author="Tom Bergeron" w:date="2022-11-11T09:02:00Z">
        <w:r w:rsidRPr="00EC684A" w:rsidDel="00EC684A">
          <w:rPr>
            <w:rStyle w:val="Hyperlink"/>
            <w:noProof/>
          </w:rPr>
          <w:delText>Attach the Air TC:</w:delText>
        </w:r>
        <w:r w:rsidDel="00EC684A">
          <w:rPr>
            <w:noProof/>
            <w:webHidden/>
          </w:rPr>
          <w:tab/>
          <w:delText>29</w:delText>
        </w:r>
      </w:del>
    </w:p>
    <w:p w14:paraId="6EDA3FC1" w14:textId="09C2BC97" w:rsidR="008364F5" w:rsidDel="00EC684A" w:rsidRDefault="008364F5">
      <w:pPr>
        <w:pStyle w:val="TOC3"/>
        <w:rPr>
          <w:del w:id="1362" w:author="Tom Bergeron" w:date="2022-11-11T09:02:00Z"/>
          <w:rFonts w:asciiTheme="minorHAnsi" w:eastAsiaTheme="minorEastAsia" w:hAnsiTheme="minorHAnsi" w:cstheme="minorBidi"/>
          <w:smallCaps w:val="0"/>
          <w:noProof/>
          <w:sz w:val="22"/>
          <w:szCs w:val="22"/>
        </w:rPr>
      </w:pPr>
      <w:del w:id="1363" w:author="Tom Bergeron" w:date="2022-11-11T09:02:00Z">
        <w:r w:rsidRPr="00EC684A" w:rsidDel="00EC684A">
          <w:rPr>
            <w:rStyle w:val="Hyperlink"/>
            <w:noProof/>
          </w:rPr>
          <w:delText>Attach Standard TCs:</w:delText>
        </w:r>
        <w:r w:rsidDel="00EC684A">
          <w:rPr>
            <w:noProof/>
            <w:webHidden/>
          </w:rPr>
          <w:tab/>
          <w:delText>29</w:delText>
        </w:r>
      </w:del>
    </w:p>
    <w:p w14:paraId="45CCD3BD" w14:textId="7F265A62" w:rsidR="008364F5" w:rsidDel="00EC684A" w:rsidRDefault="008364F5">
      <w:pPr>
        <w:pStyle w:val="TOC2"/>
        <w:tabs>
          <w:tab w:val="right" w:leader="dot" w:pos="8900"/>
        </w:tabs>
        <w:rPr>
          <w:del w:id="1364" w:author="Tom Bergeron" w:date="2022-11-11T09:02:00Z"/>
          <w:rFonts w:asciiTheme="minorHAnsi" w:eastAsiaTheme="minorEastAsia" w:hAnsiTheme="minorHAnsi" w:cstheme="minorBidi"/>
          <w:smallCaps w:val="0"/>
          <w:noProof/>
          <w:sz w:val="22"/>
          <w:szCs w:val="22"/>
        </w:rPr>
      </w:pPr>
      <w:del w:id="1365" w:author="Tom Bergeron" w:date="2022-11-11T09:02:00Z">
        <w:r w:rsidRPr="00EC684A" w:rsidDel="00EC684A">
          <w:rPr>
            <w:rStyle w:val="Hyperlink"/>
            <w:noProof/>
          </w:rPr>
          <w:delText>Select Thermocouples to Start a Profile</w:delText>
        </w:r>
        <w:r w:rsidDel="00EC684A">
          <w:rPr>
            <w:noProof/>
            <w:webHidden/>
          </w:rPr>
          <w:tab/>
          <w:delText>30</w:delText>
        </w:r>
      </w:del>
    </w:p>
    <w:p w14:paraId="5DE3C09E" w14:textId="5040DED7" w:rsidR="008364F5" w:rsidDel="00EC684A" w:rsidRDefault="008364F5">
      <w:pPr>
        <w:pStyle w:val="TOC2"/>
        <w:tabs>
          <w:tab w:val="right" w:leader="dot" w:pos="8900"/>
        </w:tabs>
        <w:rPr>
          <w:del w:id="1366" w:author="Tom Bergeron" w:date="2022-11-11T09:02:00Z"/>
          <w:rFonts w:asciiTheme="minorHAnsi" w:eastAsiaTheme="minorEastAsia" w:hAnsiTheme="minorHAnsi" w:cstheme="minorBidi"/>
          <w:smallCaps w:val="0"/>
          <w:noProof/>
          <w:sz w:val="22"/>
          <w:szCs w:val="22"/>
        </w:rPr>
      </w:pPr>
      <w:del w:id="1367" w:author="Tom Bergeron" w:date="2022-11-11T09:02:00Z">
        <w:r w:rsidRPr="00EC684A" w:rsidDel="00EC684A">
          <w:rPr>
            <w:rStyle w:val="Hyperlink"/>
            <w:noProof/>
          </w:rPr>
          <w:delText>Start The Profile</w:delText>
        </w:r>
        <w:r w:rsidDel="00EC684A">
          <w:rPr>
            <w:noProof/>
            <w:webHidden/>
          </w:rPr>
          <w:tab/>
          <w:delText>31</w:delText>
        </w:r>
      </w:del>
    </w:p>
    <w:p w14:paraId="056147C4" w14:textId="238040D7" w:rsidR="008364F5" w:rsidDel="00EC684A" w:rsidRDefault="008364F5">
      <w:pPr>
        <w:pStyle w:val="TOC3"/>
        <w:rPr>
          <w:del w:id="1368" w:author="Tom Bergeron" w:date="2022-11-11T09:02:00Z"/>
          <w:rFonts w:asciiTheme="minorHAnsi" w:eastAsiaTheme="minorEastAsia" w:hAnsiTheme="minorHAnsi" w:cstheme="minorBidi"/>
          <w:smallCaps w:val="0"/>
          <w:noProof/>
          <w:sz w:val="22"/>
          <w:szCs w:val="22"/>
        </w:rPr>
      </w:pPr>
      <w:del w:id="1369" w:author="Tom Bergeron" w:date="2022-11-11T09:02:00Z">
        <w:r w:rsidRPr="00EC684A" w:rsidDel="00EC684A">
          <w:rPr>
            <w:rStyle w:val="Hyperlink"/>
            <w:noProof/>
          </w:rPr>
          <w:delText>Trailing Wire Profiling</w:delText>
        </w:r>
        <w:r w:rsidDel="00EC684A">
          <w:rPr>
            <w:noProof/>
            <w:webHidden/>
          </w:rPr>
          <w:tab/>
          <w:delText>32</w:delText>
        </w:r>
      </w:del>
    </w:p>
    <w:p w14:paraId="000ADFEE" w14:textId="67A02E8A" w:rsidR="008364F5" w:rsidDel="00EC684A" w:rsidRDefault="008364F5">
      <w:pPr>
        <w:pStyle w:val="TOC2"/>
        <w:tabs>
          <w:tab w:val="right" w:leader="dot" w:pos="8900"/>
        </w:tabs>
        <w:rPr>
          <w:del w:id="1370" w:author="Tom Bergeron" w:date="2022-11-11T09:02:00Z"/>
          <w:rFonts w:asciiTheme="minorHAnsi" w:eastAsiaTheme="minorEastAsia" w:hAnsiTheme="minorHAnsi" w:cstheme="minorBidi"/>
          <w:smallCaps w:val="0"/>
          <w:noProof/>
          <w:sz w:val="22"/>
          <w:szCs w:val="22"/>
        </w:rPr>
      </w:pPr>
      <w:del w:id="1371" w:author="Tom Bergeron" w:date="2022-11-11T09:02:00Z">
        <w:r w:rsidRPr="00EC684A" w:rsidDel="00EC684A">
          <w:rPr>
            <w:rStyle w:val="Hyperlink"/>
            <w:noProof/>
          </w:rPr>
          <w:delText>Live Profile Graph</w:delText>
        </w:r>
        <w:r w:rsidDel="00EC684A">
          <w:rPr>
            <w:noProof/>
            <w:webHidden/>
          </w:rPr>
          <w:tab/>
          <w:delText>33</w:delText>
        </w:r>
      </w:del>
    </w:p>
    <w:p w14:paraId="3C3D6A01" w14:textId="7FB56728" w:rsidR="008364F5" w:rsidDel="00EC684A" w:rsidRDefault="008364F5">
      <w:pPr>
        <w:pStyle w:val="TOC3"/>
        <w:rPr>
          <w:del w:id="1372" w:author="Tom Bergeron" w:date="2022-11-11T09:02:00Z"/>
          <w:rFonts w:asciiTheme="minorHAnsi" w:eastAsiaTheme="minorEastAsia" w:hAnsiTheme="minorHAnsi" w:cstheme="minorBidi"/>
          <w:smallCaps w:val="0"/>
          <w:noProof/>
          <w:sz w:val="22"/>
          <w:szCs w:val="22"/>
        </w:rPr>
      </w:pPr>
      <w:del w:id="1373" w:author="Tom Bergeron" w:date="2022-11-11T09:02:00Z">
        <w:r w:rsidRPr="00EC684A" w:rsidDel="00EC684A">
          <w:rPr>
            <w:rStyle w:val="Hyperlink"/>
            <w:noProof/>
          </w:rPr>
          <w:delText>Profiler Temperature Triggers</w:delText>
        </w:r>
        <w:r w:rsidDel="00EC684A">
          <w:rPr>
            <w:noProof/>
            <w:webHidden/>
          </w:rPr>
          <w:tab/>
          <w:delText>34</w:delText>
        </w:r>
      </w:del>
    </w:p>
    <w:p w14:paraId="1B187937" w14:textId="225F31DE" w:rsidR="008364F5" w:rsidDel="00EC684A" w:rsidRDefault="008364F5">
      <w:pPr>
        <w:pStyle w:val="TOC3"/>
        <w:rPr>
          <w:del w:id="1374" w:author="Tom Bergeron" w:date="2022-11-11T09:02:00Z"/>
          <w:rFonts w:asciiTheme="minorHAnsi" w:eastAsiaTheme="minorEastAsia" w:hAnsiTheme="minorHAnsi" w:cstheme="minorBidi"/>
          <w:smallCaps w:val="0"/>
          <w:noProof/>
          <w:sz w:val="22"/>
          <w:szCs w:val="22"/>
        </w:rPr>
      </w:pPr>
      <w:del w:id="1375" w:author="Tom Bergeron" w:date="2022-11-11T09:02:00Z">
        <w:r w:rsidRPr="00EC684A" w:rsidDel="00EC684A">
          <w:rPr>
            <w:rStyle w:val="Hyperlink"/>
            <w:noProof/>
          </w:rPr>
          <w:delText>Change the Profiler Temperature Trigger Settings</w:delText>
        </w:r>
        <w:r w:rsidDel="00EC684A">
          <w:rPr>
            <w:noProof/>
            <w:webHidden/>
          </w:rPr>
          <w:tab/>
          <w:delText>34</w:delText>
        </w:r>
      </w:del>
    </w:p>
    <w:p w14:paraId="14EEF3B9" w14:textId="4CE9D733" w:rsidR="008364F5" w:rsidDel="00EC684A" w:rsidRDefault="008364F5">
      <w:pPr>
        <w:pStyle w:val="TOC3"/>
        <w:rPr>
          <w:del w:id="1376" w:author="Tom Bergeron" w:date="2022-11-11T09:02:00Z"/>
          <w:rFonts w:asciiTheme="minorHAnsi" w:eastAsiaTheme="minorEastAsia" w:hAnsiTheme="minorHAnsi" w:cstheme="minorBidi"/>
          <w:smallCaps w:val="0"/>
          <w:noProof/>
          <w:sz w:val="22"/>
          <w:szCs w:val="22"/>
        </w:rPr>
      </w:pPr>
      <w:del w:id="1377" w:author="Tom Bergeron" w:date="2022-11-11T09:02:00Z">
        <w:r w:rsidRPr="00EC684A" w:rsidDel="00EC684A">
          <w:rPr>
            <w:rStyle w:val="Hyperlink"/>
            <w:noProof/>
          </w:rPr>
          <w:delText>Profile Retransmission</w:delText>
        </w:r>
        <w:r w:rsidDel="00EC684A">
          <w:rPr>
            <w:noProof/>
            <w:webHidden/>
          </w:rPr>
          <w:tab/>
          <w:delText>35</w:delText>
        </w:r>
      </w:del>
    </w:p>
    <w:p w14:paraId="2E08B149" w14:textId="21978C05" w:rsidR="008364F5" w:rsidDel="00EC684A" w:rsidRDefault="008364F5">
      <w:pPr>
        <w:pStyle w:val="TOC2"/>
        <w:tabs>
          <w:tab w:val="right" w:leader="dot" w:pos="8900"/>
        </w:tabs>
        <w:rPr>
          <w:del w:id="1378" w:author="Tom Bergeron" w:date="2022-11-11T09:02:00Z"/>
          <w:rFonts w:asciiTheme="minorHAnsi" w:eastAsiaTheme="minorEastAsia" w:hAnsiTheme="minorHAnsi" w:cstheme="minorBidi"/>
          <w:smallCaps w:val="0"/>
          <w:noProof/>
          <w:sz w:val="22"/>
          <w:szCs w:val="22"/>
        </w:rPr>
      </w:pPr>
      <w:del w:id="1379" w:author="Tom Bergeron" w:date="2022-11-11T09:02:00Z">
        <w:r w:rsidRPr="00EC684A" w:rsidDel="00EC684A">
          <w:rPr>
            <w:rStyle w:val="Hyperlink"/>
            <w:noProof/>
          </w:rPr>
          <w:delText>View the Profile and Statistics</w:delText>
        </w:r>
        <w:r w:rsidDel="00EC684A">
          <w:rPr>
            <w:noProof/>
            <w:webHidden/>
          </w:rPr>
          <w:tab/>
          <w:delText>36</w:delText>
        </w:r>
      </w:del>
    </w:p>
    <w:p w14:paraId="1E861663" w14:textId="4509AF90" w:rsidR="008364F5" w:rsidDel="00EC684A" w:rsidRDefault="008364F5">
      <w:pPr>
        <w:pStyle w:val="TOC3"/>
        <w:rPr>
          <w:del w:id="1380" w:author="Tom Bergeron" w:date="2022-11-11T09:02:00Z"/>
          <w:rFonts w:asciiTheme="minorHAnsi" w:eastAsiaTheme="minorEastAsia" w:hAnsiTheme="minorHAnsi" w:cstheme="minorBidi"/>
          <w:smallCaps w:val="0"/>
          <w:noProof/>
          <w:sz w:val="22"/>
          <w:szCs w:val="22"/>
        </w:rPr>
      </w:pPr>
      <w:del w:id="1381" w:author="Tom Bergeron" w:date="2022-11-11T09:02:00Z">
        <w:r w:rsidRPr="00EC684A" w:rsidDel="00EC684A">
          <w:rPr>
            <w:rStyle w:val="Hyperlink"/>
            <w:noProof/>
          </w:rPr>
          <w:delText>General Tab</w:delText>
        </w:r>
        <w:r w:rsidDel="00EC684A">
          <w:rPr>
            <w:noProof/>
            <w:webHidden/>
          </w:rPr>
          <w:tab/>
          <w:delText>36</w:delText>
        </w:r>
      </w:del>
    </w:p>
    <w:p w14:paraId="191597C7" w14:textId="6260B69D" w:rsidR="008364F5" w:rsidDel="00EC684A" w:rsidRDefault="008364F5">
      <w:pPr>
        <w:pStyle w:val="TOC3"/>
        <w:rPr>
          <w:del w:id="1382" w:author="Tom Bergeron" w:date="2022-11-11T09:02:00Z"/>
          <w:rFonts w:asciiTheme="minorHAnsi" w:eastAsiaTheme="minorEastAsia" w:hAnsiTheme="minorHAnsi" w:cstheme="minorBidi"/>
          <w:smallCaps w:val="0"/>
          <w:noProof/>
          <w:sz w:val="22"/>
          <w:szCs w:val="22"/>
        </w:rPr>
      </w:pPr>
      <w:del w:id="1383" w:author="Tom Bergeron" w:date="2022-11-11T09:02:00Z">
        <w:r w:rsidRPr="00EC684A" w:rsidDel="00EC684A">
          <w:rPr>
            <w:rStyle w:val="Hyperlink"/>
            <w:noProof/>
          </w:rPr>
          <w:delText>The Graph Controller</w:delText>
        </w:r>
        <w:r w:rsidDel="00EC684A">
          <w:rPr>
            <w:noProof/>
            <w:webHidden/>
          </w:rPr>
          <w:tab/>
          <w:delText>37</w:delText>
        </w:r>
      </w:del>
    </w:p>
    <w:p w14:paraId="6C6C6F87" w14:textId="15D72379" w:rsidR="008364F5" w:rsidDel="00EC684A" w:rsidRDefault="008364F5">
      <w:pPr>
        <w:pStyle w:val="TOC3"/>
        <w:rPr>
          <w:del w:id="1384" w:author="Tom Bergeron" w:date="2022-11-11T09:02:00Z"/>
          <w:rFonts w:asciiTheme="minorHAnsi" w:eastAsiaTheme="minorEastAsia" w:hAnsiTheme="minorHAnsi" w:cstheme="minorBidi"/>
          <w:smallCaps w:val="0"/>
          <w:noProof/>
          <w:sz w:val="22"/>
          <w:szCs w:val="22"/>
        </w:rPr>
      </w:pPr>
      <w:del w:id="1385" w:author="Tom Bergeron" w:date="2022-11-11T09:02:00Z">
        <w:r w:rsidRPr="00EC684A" w:rsidDel="00EC684A">
          <w:rPr>
            <w:rStyle w:val="Hyperlink"/>
            <w:noProof/>
          </w:rPr>
          <w:delText>Graph Option Menu</w:delText>
        </w:r>
        <w:r w:rsidDel="00EC684A">
          <w:rPr>
            <w:noProof/>
            <w:webHidden/>
          </w:rPr>
          <w:tab/>
          <w:delText>38</w:delText>
        </w:r>
      </w:del>
    </w:p>
    <w:p w14:paraId="16FF7DC4" w14:textId="0A4B32DB" w:rsidR="008364F5" w:rsidDel="00EC684A" w:rsidRDefault="008364F5">
      <w:pPr>
        <w:pStyle w:val="TOC3"/>
        <w:rPr>
          <w:del w:id="1386" w:author="Tom Bergeron" w:date="2022-11-11T09:02:00Z"/>
          <w:rFonts w:asciiTheme="minorHAnsi" w:eastAsiaTheme="minorEastAsia" w:hAnsiTheme="minorHAnsi" w:cstheme="minorBidi"/>
          <w:smallCaps w:val="0"/>
          <w:noProof/>
          <w:sz w:val="22"/>
          <w:szCs w:val="22"/>
        </w:rPr>
      </w:pPr>
      <w:del w:id="1387" w:author="Tom Bergeron" w:date="2022-11-11T09:02:00Z">
        <w:r w:rsidRPr="00EC684A" w:rsidDel="00EC684A">
          <w:rPr>
            <w:rStyle w:val="Hyperlink"/>
            <w:noProof/>
          </w:rPr>
          <w:delText>Profile Screen Buttons</w:delText>
        </w:r>
        <w:r w:rsidDel="00EC684A">
          <w:rPr>
            <w:noProof/>
            <w:webHidden/>
          </w:rPr>
          <w:tab/>
          <w:delText>40</w:delText>
        </w:r>
      </w:del>
    </w:p>
    <w:p w14:paraId="62887515" w14:textId="7C928635" w:rsidR="008364F5" w:rsidDel="00EC684A" w:rsidRDefault="008364F5">
      <w:pPr>
        <w:pStyle w:val="TOC3"/>
        <w:rPr>
          <w:del w:id="1388" w:author="Tom Bergeron" w:date="2022-11-11T09:02:00Z"/>
          <w:rFonts w:asciiTheme="minorHAnsi" w:eastAsiaTheme="minorEastAsia" w:hAnsiTheme="minorHAnsi" w:cstheme="minorBidi"/>
          <w:smallCaps w:val="0"/>
          <w:noProof/>
          <w:sz w:val="22"/>
          <w:szCs w:val="22"/>
        </w:rPr>
      </w:pPr>
      <w:del w:id="1389" w:author="Tom Bergeron" w:date="2022-11-11T09:02:00Z">
        <w:r w:rsidRPr="00EC684A" w:rsidDel="00EC684A">
          <w:rPr>
            <w:rStyle w:val="Hyperlink"/>
            <w:noProof/>
          </w:rPr>
          <w:delText>Exit The Graph Screen</w:delText>
        </w:r>
        <w:r w:rsidDel="00EC684A">
          <w:rPr>
            <w:noProof/>
            <w:webHidden/>
          </w:rPr>
          <w:tab/>
          <w:delText>41</w:delText>
        </w:r>
      </w:del>
    </w:p>
    <w:p w14:paraId="28009F44" w14:textId="35DCE746" w:rsidR="008364F5" w:rsidDel="00EC684A" w:rsidRDefault="008364F5">
      <w:pPr>
        <w:pStyle w:val="TOC3"/>
        <w:rPr>
          <w:del w:id="1390" w:author="Tom Bergeron" w:date="2022-11-11T09:02:00Z"/>
          <w:rFonts w:asciiTheme="minorHAnsi" w:eastAsiaTheme="minorEastAsia" w:hAnsiTheme="minorHAnsi" w:cstheme="minorBidi"/>
          <w:smallCaps w:val="0"/>
          <w:noProof/>
          <w:sz w:val="22"/>
          <w:szCs w:val="22"/>
        </w:rPr>
      </w:pPr>
      <w:del w:id="1391" w:author="Tom Bergeron" w:date="2022-11-11T09:02:00Z">
        <w:r w:rsidRPr="00EC684A" w:rsidDel="00EC684A">
          <w:rPr>
            <w:rStyle w:val="Hyperlink"/>
            <w:noProof/>
          </w:rPr>
          <w:delText>Description Tab</w:delText>
        </w:r>
        <w:r w:rsidDel="00EC684A">
          <w:rPr>
            <w:noProof/>
            <w:webHidden/>
          </w:rPr>
          <w:tab/>
          <w:delText>43</w:delText>
        </w:r>
      </w:del>
    </w:p>
    <w:p w14:paraId="3AEAB81D" w14:textId="473D2A5E" w:rsidR="008364F5" w:rsidDel="00EC684A" w:rsidRDefault="008364F5">
      <w:pPr>
        <w:pStyle w:val="TOC2"/>
        <w:tabs>
          <w:tab w:val="right" w:leader="dot" w:pos="8900"/>
        </w:tabs>
        <w:rPr>
          <w:del w:id="1392" w:author="Tom Bergeron" w:date="2022-11-11T09:02:00Z"/>
          <w:rFonts w:asciiTheme="minorHAnsi" w:eastAsiaTheme="minorEastAsia" w:hAnsiTheme="minorHAnsi" w:cstheme="minorBidi"/>
          <w:smallCaps w:val="0"/>
          <w:noProof/>
          <w:sz w:val="22"/>
          <w:szCs w:val="22"/>
        </w:rPr>
      </w:pPr>
      <w:del w:id="1393" w:author="Tom Bergeron" w:date="2022-11-11T09:02:00Z">
        <w:r w:rsidRPr="00EC684A" w:rsidDel="00EC684A">
          <w:rPr>
            <w:rStyle w:val="Hyperlink"/>
            <w:noProof/>
          </w:rPr>
          <w:delText>Manual Profile Prediction</w:delText>
        </w:r>
        <w:r w:rsidDel="00EC684A">
          <w:rPr>
            <w:noProof/>
            <w:webHidden/>
          </w:rPr>
          <w:tab/>
          <w:delText>44</w:delText>
        </w:r>
      </w:del>
    </w:p>
    <w:p w14:paraId="59A60427" w14:textId="3289A785" w:rsidR="008364F5" w:rsidDel="00EC684A" w:rsidRDefault="008364F5">
      <w:pPr>
        <w:pStyle w:val="TOC3"/>
        <w:rPr>
          <w:del w:id="1394" w:author="Tom Bergeron" w:date="2022-11-11T09:02:00Z"/>
          <w:rFonts w:asciiTheme="minorHAnsi" w:eastAsiaTheme="minorEastAsia" w:hAnsiTheme="minorHAnsi" w:cstheme="minorBidi"/>
          <w:smallCaps w:val="0"/>
          <w:noProof/>
          <w:sz w:val="22"/>
          <w:szCs w:val="22"/>
        </w:rPr>
      </w:pPr>
      <w:del w:id="1395" w:author="Tom Bergeron" w:date="2022-11-11T09:02:00Z">
        <w:r w:rsidRPr="00EC684A" w:rsidDel="00EC684A">
          <w:rPr>
            <w:rStyle w:val="Hyperlink"/>
            <w:noProof/>
          </w:rPr>
          <w:delText>Predict Changes</w:delText>
        </w:r>
        <w:r w:rsidDel="00EC684A">
          <w:rPr>
            <w:noProof/>
            <w:webHidden/>
          </w:rPr>
          <w:tab/>
          <w:delText>44</w:delText>
        </w:r>
      </w:del>
    </w:p>
    <w:p w14:paraId="50FA4148" w14:textId="04219CBE" w:rsidR="008364F5" w:rsidDel="00EC684A" w:rsidRDefault="008364F5">
      <w:pPr>
        <w:pStyle w:val="TOC2"/>
        <w:tabs>
          <w:tab w:val="right" w:leader="dot" w:pos="8900"/>
        </w:tabs>
        <w:rPr>
          <w:del w:id="1396" w:author="Tom Bergeron" w:date="2022-11-11T09:02:00Z"/>
          <w:rFonts w:asciiTheme="minorHAnsi" w:eastAsiaTheme="minorEastAsia" w:hAnsiTheme="minorHAnsi" w:cstheme="minorBidi"/>
          <w:smallCaps w:val="0"/>
          <w:noProof/>
          <w:sz w:val="22"/>
          <w:szCs w:val="22"/>
        </w:rPr>
      </w:pPr>
      <w:del w:id="1397" w:author="Tom Bergeron" w:date="2022-11-11T09:02:00Z">
        <w:r w:rsidRPr="00EC684A" w:rsidDel="00EC684A">
          <w:rPr>
            <w:rStyle w:val="Hyperlink"/>
            <w:noProof/>
          </w:rPr>
          <w:delText>Set Different Top and Bottom Set Point Temperatures</w:delText>
        </w:r>
        <w:r w:rsidDel="00EC684A">
          <w:rPr>
            <w:noProof/>
            <w:webHidden/>
          </w:rPr>
          <w:tab/>
          <w:delText>45</w:delText>
        </w:r>
      </w:del>
    </w:p>
    <w:p w14:paraId="2BA73D53" w14:textId="68A01697" w:rsidR="008364F5" w:rsidDel="00EC684A" w:rsidRDefault="008364F5">
      <w:pPr>
        <w:pStyle w:val="TOC3"/>
        <w:rPr>
          <w:del w:id="1398" w:author="Tom Bergeron" w:date="2022-11-11T09:02:00Z"/>
          <w:rFonts w:asciiTheme="minorHAnsi" w:eastAsiaTheme="minorEastAsia" w:hAnsiTheme="minorHAnsi" w:cstheme="minorBidi"/>
          <w:smallCaps w:val="0"/>
          <w:noProof/>
          <w:sz w:val="22"/>
          <w:szCs w:val="22"/>
        </w:rPr>
      </w:pPr>
      <w:del w:id="1399" w:author="Tom Bergeron" w:date="2022-11-11T09:02:00Z">
        <w:r w:rsidRPr="00EC684A" w:rsidDel="00EC684A">
          <w:rPr>
            <w:rStyle w:val="Hyperlink"/>
            <w:noProof/>
          </w:rPr>
          <w:delText>Profile Graph Display</w:delText>
        </w:r>
        <w:r w:rsidDel="00EC684A">
          <w:rPr>
            <w:noProof/>
            <w:webHidden/>
          </w:rPr>
          <w:tab/>
          <w:delText>46</w:delText>
        </w:r>
      </w:del>
    </w:p>
    <w:p w14:paraId="49E86EA5" w14:textId="5E27CC50" w:rsidR="008364F5" w:rsidDel="00EC684A" w:rsidRDefault="008364F5">
      <w:pPr>
        <w:pStyle w:val="TOC3"/>
        <w:rPr>
          <w:del w:id="1400" w:author="Tom Bergeron" w:date="2022-11-11T09:02:00Z"/>
          <w:rFonts w:asciiTheme="minorHAnsi" w:eastAsiaTheme="minorEastAsia" w:hAnsiTheme="minorHAnsi" w:cstheme="minorBidi"/>
          <w:smallCaps w:val="0"/>
          <w:noProof/>
          <w:sz w:val="22"/>
          <w:szCs w:val="22"/>
        </w:rPr>
      </w:pPr>
      <w:del w:id="1401" w:author="Tom Bergeron" w:date="2022-11-11T09:02:00Z">
        <w:r w:rsidRPr="00EC684A" w:rsidDel="00EC684A">
          <w:rPr>
            <w:rStyle w:val="Hyperlink"/>
            <w:noProof/>
          </w:rPr>
          <w:delText>Exit the Graph Screen</w:delText>
        </w:r>
        <w:r w:rsidDel="00EC684A">
          <w:rPr>
            <w:noProof/>
            <w:webHidden/>
          </w:rPr>
          <w:tab/>
          <w:delText>47</w:delText>
        </w:r>
      </w:del>
    </w:p>
    <w:p w14:paraId="74E99371" w14:textId="0DA19268" w:rsidR="008364F5" w:rsidDel="00EC684A" w:rsidRDefault="008364F5">
      <w:pPr>
        <w:pStyle w:val="TOC1"/>
        <w:tabs>
          <w:tab w:val="right" w:leader="dot" w:pos="8900"/>
        </w:tabs>
        <w:rPr>
          <w:del w:id="1402" w:author="Tom Bergeron" w:date="2022-11-11T09:02:00Z"/>
          <w:rFonts w:asciiTheme="minorHAnsi" w:eastAsiaTheme="minorEastAsia" w:hAnsiTheme="minorHAnsi" w:cstheme="minorBidi"/>
          <w:b w:val="0"/>
          <w:caps w:val="0"/>
          <w:noProof/>
          <w:sz w:val="22"/>
          <w:szCs w:val="22"/>
        </w:rPr>
      </w:pPr>
      <w:del w:id="1403" w:author="Tom Bergeron" w:date="2022-11-11T09:02:00Z">
        <w:r w:rsidRPr="00EC684A" w:rsidDel="00EC684A">
          <w:rPr>
            <w:rStyle w:val="Hyperlink"/>
            <w:noProof/>
          </w:rPr>
          <w:delText>Profile Explorer</w:delText>
        </w:r>
        <w:r w:rsidDel="00EC684A">
          <w:rPr>
            <w:noProof/>
            <w:webHidden/>
          </w:rPr>
          <w:tab/>
          <w:delText>49</w:delText>
        </w:r>
      </w:del>
    </w:p>
    <w:p w14:paraId="3FCA5EA5" w14:textId="1AD8A2A3" w:rsidR="008364F5" w:rsidDel="00EC684A" w:rsidRDefault="008364F5">
      <w:pPr>
        <w:pStyle w:val="TOC2"/>
        <w:tabs>
          <w:tab w:val="right" w:leader="dot" w:pos="8900"/>
        </w:tabs>
        <w:rPr>
          <w:del w:id="1404" w:author="Tom Bergeron" w:date="2022-11-11T09:02:00Z"/>
          <w:rFonts w:asciiTheme="minorHAnsi" w:eastAsiaTheme="minorEastAsia" w:hAnsiTheme="minorHAnsi" w:cstheme="minorBidi"/>
          <w:smallCaps w:val="0"/>
          <w:noProof/>
          <w:sz w:val="22"/>
          <w:szCs w:val="22"/>
        </w:rPr>
      </w:pPr>
      <w:del w:id="1405" w:author="Tom Bergeron" w:date="2022-11-11T09:02:00Z">
        <w:r w:rsidRPr="00EC684A" w:rsidDel="00EC684A">
          <w:rPr>
            <w:rStyle w:val="Hyperlink"/>
            <w:noProof/>
          </w:rPr>
          <w:delText>Browse for Historical Data</w:delText>
        </w:r>
        <w:r w:rsidDel="00EC684A">
          <w:rPr>
            <w:noProof/>
            <w:webHidden/>
          </w:rPr>
          <w:tab/>
          <w:delText>50</w:delText>
        </w:r>
      </w:del>
    </w:p>
    <w:p w14:paraId="519DBEE0" w14:textId="204CB1E8" w:rsidR="008364F5" w:rsidDel="00EC684A" w:rsidRDefault="008364F5">
      <w:pPr>
        <w:pStyle w:val="TOC2"/>
        <w:tabs>
          <w:tab w:val="right" w:leader="dot" w:pos="8900"/>
        </w:tabs>
        <w:rPr>
          <w:del w:id="1406" w:author="Tom Bergeron" w:date="2022-11-11T09:02:00Z"/>
          <w:rFonts w:asciiTheme="minorHAnsi" w:eastAsiaTheme="minorEastAsia" w:hAnsiTheme="minorHAnsi" w:cstheme="minorBidi"/>
          <w:smallCaps w:val="0"/>
          <w:noProof/>
          <w:sz w:val="22"/>
          <w:szCs w:val="22"/>
        </w:rPr>
      </w:pPr>
      <w:del w:id="1407" w:author="Tom Bergeron" w:date="2022-11-11T09:02:00Z">
        <w:r w:rsidRPr="00EC684A" w:rsidDel="00EC684A">
          <w:rPr>
            <w:rStyle w:val="Hyperlink"/>
            <w:noProof/>
          </w:rPr>
          <w:delText>View Historical Data Over a Network (History Mode)</w:delText>
        </w:r>
        <w:r w:rsidDel="00EC684A">
          <w:rPr>
            <w:noProof/>
            <w:webHidden/>
          </w:rPr>
          <w:tab/>
          <w:delText>50</w:delText>
        </w:r>
      </w:del>
    </w:p>
    <w:p w14:paraId="2BB07689" w14:textId="1D5E263D" w:rsidR="008364F5" w:rsidDel="00EC684A" w:rsidRDefault="008364F5">
      <w:pPr>
        <w:pStyle w:val="TOC3"/>
        <w:rPr>
          <w:del w:id="1408" w:author="Tom Bergeron" w:date="2022-11-11T09:02:00Z"/>
          <w:rFonts w:asciiTheme="minorHAnsi" w:eastAsiaTheme="minorEastAsia" w:hAnsiTheme="minorHAnsi" w:cstheme="minorBidi"/>
          <w:smallCaps w:val="0"/>
          <w:noProof/>
          <w:sz w:val="22"/>
          <w:szCs w:val="22"/>
        </w:rPr>
      </w:pPr>
      <w:del w:id="1409" w:author="Tom Bergeron" w:date="2022-11-11T09:02:00Z">
        <w:r w:rsidRPr="00EC684A" w:rsidDel="00EC684A">
          <w:rPr>
            <w:rStyle w:val="Hyperlink"/>
            <w:noProof/>
          </w:rPr>
          <w:delText>Profile Explorer Buttons</w:delText>
        </w:r>
        <w:r w:rsidDel="00EC684A">
          <w:rPr>
            <w:noProof/>
            <w:webHidden/>
          </w:rPr>
          <w:tab/>
          <w:delText>51</w:delText>
        </w:r>
      </w:del>
    </w:p>
    <w:p w14:paraId="2BC03379" w14:textId="2DEC4BE6" w:rsidR="008364F5" w:rsidDel="00EC684A" w:rsidRDefault="008364F5">
      <w:pPr>
        <w:pStyle w:val="TOC3"/>
        <w:rPr>
          <w:del w:id="1410" w:author="Tom Bergeron" w:date="2022-11-11T09:02:00Z"/>
          <w:rFonts w:asciiTheme="minorHAnsi" w:eastAsiaTheme="minorEastAsia" w:hAnsiTheme="minorHAnsi" w:cstheme="minorBidi"/>
          <w:smallCaps w:val="0"/>
          <w:noProof/>
          <w:sz w:val="22"/>
          <w:szCs w:val="22"/>
        </w:rPr>
      </w:pPr>
      <w:del w:id="1411" w:author="Tom Bergeron" w:date="2022-11-11T09:02:00Z">
        <w:r w:rsidRPr="00EC684A" w:rsidDel="00EC684A">
          <w:rPr>
            <w:rStyle w:val="Hyperlink"/>
            <w:noProof/>
          </w:rPr>
          <w:delText>Profile Explorer Checkboxes</w:delText>
        </w:r>
        <w:r w:rsidDel="00EC684A">
          <w:rPr>
            <w:noProof/>
            <w:webHidden/>
          </w:rPr>
          <w:tab/>
          <w:delText>51</w:delText>
        </w:r>
      </w:del>
    </w:p>
    <w:p w14:paraId="07836A4C" w14:textId="7EDA5BF3" w:rsidR="008364F5" w:rsidDel="00EC684A" w:rsidRDefault="008364F5">
      <w:pPr>
        <w:pStyle w:val="TOC2"/>
        <w:tabs>
          <w:tab w:val="right" w:leader="dot" w:pos="8900"/>
        </w:tabs>
        <w:rPr>
          <w:del w:id="1412" w:author="Tom Bergeron" w:date="2022-11-11T09:02:00Z"/>
          <w:rFonts w:asciiTheme="minorHAnsi" w:eastAsiaTheme="minorEastAsia" w:hAnsiTheme="minorHAnsi" w:cstheme="minorBidi"/>
          <w:smallCaps w:val="0"/>
          <w:noProof/>
          <w:sz w:val="22"/>
          <w:szCs w:val="22"/>
        </w:rPr>
      </w:pPr>
      <w:del w:id="1413" w:author="Tom Bergeron" w:date="2022-11-11T09:02:00Z">
        <w:r w:rsidRPr="00EC684A" w:rsidDel="00EC684A">
          <w:rPr>
            <w:rStyle w:val="Hyperlink"/>
            <w:noProof/>
          </w:rPr>
          <w:delText>Profile Explorer – Virtual Profiling</w:delText>
        </w:r>
        <w:r w:rsidDel="00EC684A">
          <w:rPr>
            <w:noProof/>
            <w:webHidden/>
          </w:rPr>
          <w:tab/>
          <w:delText>52</w:delText>
        </w:r>
      </w:del>
    </w:p>
    <w:p w14:paraId="5791A812" w14:textId="7512C99D" w:rsidR="008364F5" w:rsidDel="00EC684A" w:rsidRDefault="008364F5">
      <w:pPr>
        <w:pStyle w:val="TOC3"/>
        <w:rPr>
          <w:del w:id="1414" w:author="Tom Bergeron" w:date="2022-11-11T09:02:00Z"/>
          <w:rFonts w:asciiTheme="minorHAnsi" w:eastAsiaTheme="minorEastAsia" w:hAnsiTheme="minorHAnsi" w:cstheme="minorBidi"/>
          <w:smallCaps w:val="0"/>
          <w:noProof/>
          <w:sz w:val="22"/>
          <w:szCs w:val="22"/>
        </w:rPr>
      </w:pPr>
      <w:del w:id="1415" w:author="Tom Bergeron" w:date="2022-11-11T09:02:00Z">
        <w:r w:rsidRPr="00EC684A" w:rsidDel="00EC684A">
          <w:rPr>
            <w:rStyle w:val="Hyperlink"/>
            <w:noProof/>
          </w:rPr>
          <w:delText>View Virtual Profile Data</w:delText>
        </w:r>
        <w:r w:rsidDel="00EC684A">
          <w:rPr>
            <w:noProof/>
            <w:webHidden/>
          </w:rPr>
          <w:tab/>
          <w:delText>52</w:delText>
        </w:r>
      </w:del>
    </w:p>
    <w:p w14:paraId="09E998CD" w14:textId="51539BBD" w:rsidR="008364F5" w:rsidDel="00EC684A" w:rsidRDefault="008364F5">
      <w:pPr>
        <w:pStyle w:val="TOC3"/>
        <w:rPr>
          <w:del w:id="1416" w:author="Tom Bergeron" w:date="2022-11-11T09:02:00Z"/>
          <w:rFonts w:asciiTheme="minorHAnsi" w:eastAsiaTheme="minorEastAsia" w:hAnsiTheme="minorHAnsi" w:cstheme="minorBidi"/>
          <w:smallCaps w:val="0"/>
          <w:noProof/>
          <w:sz w:val="22"/>
          <w:szCs w:val="22"/>
        </w:rPr>
      </w:pPr>
      <w:del w:id="1417" w:author="Tom Bergeron" w:date="2022-11-11T09:02:00Z">
        <w:r w:rsidRPr="00EC684A" w:rsidDel="00EC684A">
          <w:rPr>
            <w:rStyle w:val="Hyperlink"/>
            <w:noProof/>
          </w:rPr>
          <w:delText>Profile Explorer Event Icons</w:delText>
        </w:r>
        <w:r w:rsidDel="00EC684A">
          <w:rPr>
            <w:noProof/>
            <w:webHidden/>
          </w:rPr>
          <w:tab/>
          <w:delText>52</w:delText>
        </w:r>
      </w:del>
    </w:p>
    <w:p w14:paraId="6197B747" w14:textId="4C60878D" w:rsidR="008364F5" w:rsidDel="00EC684A" w:rsidRDefault="008364F5">
      <w:pPr>
        <w:pStyle w:val="TOC3"/>
        <w:rPr>
          <w:del w:id="1418" w:author="Tom Bergeron" w:date="2022-11-11T09:02:00Z"/>
          <w:rFonts w:asciiTheme="minorHAnsi" w:eastAsiaTheme="minorEastAsia" w:hAnsiTheme="minorHAnsi" w:cstheme="minorBidi"/>
          <w:smallCaps w:val="0"/>
          <w:noProof/>
          <w:sz w:val="22"/>
          <w:szCs w:val="22"/>
        </w:rPr>
      </w:pPr>
      <w:del w:id="1419" w:author="Tom Bergeron" w:date="2022-11-11T09:02:00Z">
        <w:r w:rsidRPr="00EC684A" w:rsidDel="00EC684A">
          <w:rPr>
            <w:rStyle w:val="Hyperlink"/>
            <w:noProof/>
          </w:rPr>
          <w:delText>Virtual Profile Event Icons</w:delText>
        </w:r>
        <w:r w:rsidDel="00EC684A">
          <w:rPr>
            <w:noProof/>
            <w:webHidden/>
          </w:rPr>
          <w:tab/>
          <w:delText>53</w:delText>
        </w:r>
      </w:del>
    </w:p>
    <w:p w14:paraId="145F1196" w14:textId="10BBA4EB" w:rsidR="008364F5" w:rsidDel="00EC684A" w:rsidRDefault="008364F5">
      <w:pPr>
        <w:pStyle w:val="TOC2"/>
        <w:tabs>
          <w:tab w:val="right" w:leader="dot" w:pos="8900"/>
        </w:tabs>
        <w:rPr>
          <w:del w:id="1420" w:author="Tom Bergeron" w:date="2022-11-11T09:02:00Z"/>
          <w:rFonts w:asciiTheme="minorHAnsi" w:eastAsiaTheme="minorEastAsia" w:hAnsiTheme="minorHAnsi" w:cstheme="minorBidi"/>
          <w:smallCaps w:val="0"/>
          <w:noProof/>
          <w:sz w:val="22"/>
          <w:szCs w:val="22"/>
        </w:rPr>
      </w:pPr>
      <w:del w:id="1421" w:author="Tom Bergeron" w:date="2022-11-11T09:02:00Z">
        <w:r w:rsidRPr="00EC684A" w:rsidDel="00EC684A">
          <w:rPr>
            <w:rStyle w:val="Hyperlink"/>
            <w:noProof/>
          </w:rPr>
          <w:delText>Access History Data Backup Files</w:delText>
        </w:r>
        <w:r w:rsidDel="00EC684A">
          <w:rPr>
            <w:noProof/>
            <w:webHidden/>
          </w:rPr>
          <w:tab/>
          <w:delText>54</w:delText>
        </w:r>
      </w:del>
    </w:p>
    <w:p w14:paraId="1E326576" w14:textId="3501E6F3" w:rsidR="008364F5" w:rsidDel="00EC684A" w:rsidRDefault="008364F5">
      <w:pPr>
        <w:pStyle w:val="TOC2"/>
        <w:tabs>
          <w:tab w:val="right" w:leader="dot" w:pos="8900"/>
        </w:tabs>
        <w:rPr>
          <w:del w:id="1422" w:author="Tom Bergeron" w:date="2022-11-11T09:02:00Z"/>
          <w:rFonts w:asciiTheme="minorHAnsi" w:eastAsiaTheme="minorEastAsia" w:hAnsiTheme="minorHAnsi" w:cstheme="minorBidi"/>
          <w:smallCaps w:val="0"/>
          <w:noProof/>
          <w:sz w:val="22"/>
          <w:szCs w:val="22"/>
        </w:rPr>
      </w:pPr>
      <w:del w:id="1423" w:author="Tom Bergeron" w:date="2022-11-11T09:02:00Z">
        <w:r w:rsidRPr="00EC684A" w:rsidDel="00EC684A">
          <w:rPr>
            <w:rStyle w:val="Hyperlink"/>
            <w:noProof/>
          </w:rPr>
          <w:delText>Insert Data Files from an Outside Source</w:delText>
        </w:r>
        <w:r w:rsidDel="00EC684A">
          <w:rPr>
            <w:noProof/>
            <w:webHidden/>
          </w:rPr>
          <w:tab/>
          <w:delText>54</w:delText>
        </w:r>
      </w:del>
    </w:p>
    <w:p w14:paraId="0E6B1BAA" w14:textId="5609040D" w:rsidR="008364F5" w:rsidDel="00EC684A" w:rsidRDefault="008364F5">
      <w:pPr>
        <w:pStyle w:val="TOC2"/>
        <w:tabs>
          <w:tab w:val="right" w:leader="dot" w:pos="8900"/>
        </w:tabs>
        <w:rPr>
          <w:del w:id="1424" w:author="Tom Bergeron" w:date="2022-11-11T09:02:00Z"/>
          <w:rFonts w:asciiTheme="minorHAnsi" w:eastAsiaTheme="minorEastAsia" w:hAnsiTheme="minorHAnsi" w:cstheme="minorBidi"/>
          <w:smallCaps w:val="0"/>
          <w:noProof/>
          <w:sz w:val="22"/>
          <w:szCs w:val="22"/>
        </w:rPr>
      </w:pPr>
      <w:del w:id="1425" w:author="Tom Bergeron" w:date="2022-11-11T09:02:00Z">
        <w:r w:rsidRPr="00EC684A" w:rsidDel="00EC684A">
          <w:rPr>
            <w:rStyle w:val="Hyperlink"/>
            <w:noProof/>
          </w:rPr>
          <w:delText>Rename Profiles</w:delText>
        </w:r>
        <w:r w:rsidDel="00EC684A">
          <w:rPr>
            <w:noProof/>
            <w:webHidden/>
          </w:rPr>
          <w:tab/>
          <w:delText>54</w:delText>
        </w:r>
      </w:del>
    </w:p>
    <w:p w14:paraId="3E10FA49" w14:textId="7D773AD0" w:rsidR="008364F5" w:rsidDel="00EC684A" w:rsidRDefault="008364F5">
      <w:pPr>
        <w:pStyle w:val="TOC1"/>
        <w:tabs>
          <w:tab w:val="right" w:leader="dot" w:pos="8900"/>
        </w:tabs>
        <w:rPr>
          <w:del w:id="1426" w:author="Tom Bergeron" w:date="2022-11-11T09:02:00Z"/>
          <w:rFonts w:asciiTheme="minorHAnsi" w:eastAsiaTheme="minorEastAsia" w:hAnsiTheme="minorHAnsi" w:cstheme="minorBidi"/>
          <w:b w:val="0"/>
          <w:caps w:val="0"/>
          <w:noProof/>
          <w:sz w:val="22"/>
          <w:szCs w:val="22"/>
        </w:rPr>
      </w:pPr>
      <w:del w:id="1427" w:author="Tom Bergeron" w:date="2022-11-11T09:02:00Z">
        <w:r w:rsidRPr="00EC684A" w:rsidDel="00EC684A">
          <w:rPr>
            <w:rStyle w:val="Hyperlink"/>
            <w:noProof/>
          </w:rPr>
          <w:delText>Virtual Profiling</w:delText>
        </w:r>
        <w:r w:rsidDel="00EC684A">
          <w:rPr>
            <w:noProof/>
            <w:webHidden/>
          </w:rPr>
          <w:tab/>
          <w:delText>55</w:delText>
        </w:r>
      </w:del>
    </w:p>
    <w:p w14:paraId="2C5E9ED5" w14:textId="03B4B232" w:rsidR="008364F5" w:rsidDel="00EC684A" w:rsidRDefault="008364F5">
      <w:pPr>
        <w:pStyle w:val="TOC2"/>
        <w:tabs>
          <w:tab w:val="right" w:leader="dot" w:pos="8900"/>
        </w:tabs>
        <w:rPr>
          <w:del w:id="1428" w:author="Tom Bergeron" w:date="2022-11-11T09:02:00Z"/>
          <w:rFonts w:asciiTheme="minorHAnsi" w:eastAsiaTheme="minorEastAsia" w:hAnsiTheme="minorHAnsi" w:cstheme="minorBidi"/>
          <w:smallCaps w:val="0"/>
          <w:noProof/>
          <w:sz w:val="22"/>
          <w:szCs w:val="22"/>
        </w:rPr>
      </w:pPr>
      <w:del w:id="1429" w:author="Tom Bergeron" w:date="2022-11-11T09:02:00Z">
        <w:r w:rsidRPr="00EC684A" w:rsidDel="00EC684A">
          <w:rPr>
            <w:rStyle w:val="Hyperlink"/>
            <w:noProof/>
          </w:rPr>
          <w:delText>Get a Valid Baseline Profile</w:delText>
        </w:r>
        <w:r w:rsidDel="00EC684A">
          <w:rPr>
            <w:noProof/>
            <w:webHidden/>
          </w:rPr>
          <w:tab/>
          <w:delText>55</w:delText>
        </w:r>
      </w:del>
    </w:p>
    <w:p w14:paraId="450022D3" w14:textId="3BDA3C56" w:rsidR="008364F5" w:rsidDel="00EC684A" w:rsidRDefault="008364F5">
      <w:pPr>
        <w:pStyle w:val="TOC3"/>
        <w:rPr>
          <w:del w:id="1430" w:author="Tom Bergeron" w:date="2022-11-11T09:02:00Z"/>
          <w:rFonts w:asciiTheme="minorHAnsi" w:eastAsiaTheme="minorEastAsia" w:hAnsiTheme="minorHAnsi" w:cstheme="minorBidi"/>
          <w:smallCaps w:val="0"/>
          <w:noProof/>
          <w:sz w:val="22"/>
          <w:szCs w:val="22"/>
        </w:rPr>
      </w:pPr>
      <w:del w:id="1431" w:author="Tom Bergeron" w:date="2022-11-11T09:02:00Z">
        <w:r w:rsidRPr="00EC684A" w:rsidDel="00EC684A">
          <w:rPr>
            <w:rStyle w:val="Hyperlink"/>
            <w:noProof/>
          </w:rPr>
          <w:delText>Integrate Empty Oven Data</w:delText>
        </w:r>
        <w:r w:rsidDel="00EC684A">
          <w:rPr>
            <w:noProof/>
            <w:webHidden/>
          </w:rPr>
          <w:tab/>
          <w:delText>55</w:delText>
        </w:r>
      </w:del>
    </w:p>
    <w:p w14:paraId="3144E380" w14:textId="0D4CC5EF" w:rsidR="008364F5" w:rsidDel="00EC684A" w:rsidRDefault="008364F5">
      <w:pPr>
        <w:pStyle w:val="TOC2"/>
        <w:tabs>
          <w:tab w:val="right" w:leader="dot" w:pos="8900"/>
        </w:tabs>
        <w:rPr>
          <w:del w:id="1432" w:author="Tom Bergeron" w:date="2022-11-11T09:02:00Z"/>
          <w:rFonts w:asciiTheme="minorHAnsi" w:eastAsiaTheme="minorEastAsia" w:hAnsiTheme="minorHAnsi" w:cstheme="minorBidi"/>
          <w:smallCaps w:val="0"/>
          <w:noProof/>
          <w:sz w:val="22"/>
          <w:szCs w:val="22"/>
        </w:rPr>
      </w:pPr>
      <w:del w:id="1433" w:author="Tom Bergeron" w:date="2022-11-11T09:02:00Z">
        <w:r w:rsidRPr="00EC684A" w:rsidDel="00EC684A">
          <w:rPr>
            <w:rStyle w:val="Hyperlink"/>
            <w:noProof/>
          </w:rPr>
          <w:delText>Create/Load a Virtual Profile</w:delText>
        </w:r>
        <w:r w:rsidDel="00EC684A">
          <w:rPr>
            <w:noProof/>
            <w:webHidden/>
          </w:rPr>
          <w:tab/>
          <w:delText>56</w:delText>
        </w:r>
      </w:del>
    </w:p>
    <w:p w14:paraId="3AD88017" w14:textId="254AAA49" w:rsidR="008364F5" w:rsidDel="00EC684A" w:rsidRDefault="008364F5">
      <w:pPr>
        <w:pStyle w:val="TOC2"/>
        <w:tabs>
          <w:tab w:val="right" w:leader="dot" w:pos="8900"/>
        </w:tabs>
        <w:rPr>
          <w:del w:id="1434" w:author="Tom Bergeron" w:date="2022-11-11T09:02:00Z"/>
          <w:rFonts w:asciiTheme="minorHAnsi" w:eastAsiaTheme="minorEastAsia" w:hAnsiTheme="minorHAnsi" w:cstheme="minorBidi"/>
          <w:smallCaps w:val="0"/>
          <w:noProof/>
          <w:sz w:val="22"/>
          <w:szCs w:val="22"/>
        </w:rPr>
      </w:pPr>
      <w:del w:id="1435" w:author="Tom Bergeron" w:date="2022-11-11T09:02:00Z">
        <w:r w:rsidRPr="00EC684A" w:rsidDel="00EC684A">
          <w:rPr>
            <w:rStyle w:val="Hyperlink"/>
            <w:noProof/>
          </w:rPr>
          <w:delText>Live Mode - General Tab</w:delText>
        </w:r>
        <w:r w:rsidDel="00EC684A">
          <w:rPr>
            <w:noProof/>
            <w:webHidden/>
          </w:rPr>
          <w:tab/>
          <w:delText>57</w:delText>
        </w:r>
      </w:del>
    </w:p>
    <w:p w14:paraId="1EB6BCFD" w14:textId="47911153" w:rsidR="008364F5" w:rsidDel="00EC684A" w:rsidRDefault="008364F5">
      <w:pPr>
        <w:pStyle w:val="TOC3"/>
        <w:rPr>
          <w:del w:id="1436" w:author="Tom Bergeron" w:date="2022-11-11T09:02:00Z"/>
          <w:rFonts w:asciiTheme="minorHAnsi" w:eastAsiaTheme="minorEastAsia" w:hAnsiTheme="minorHAnsi" w:cstheme="minorBidi"/>
          <w:smallCaps w:val="0"/>
          <w:noProof/>
          <w:sz w:val="22"/>
          <w:szCs w:val="22"/>
        </w:rPr>
      </w:pPr>
      <w:del w:id="1437" w:author="Tom Bergeron" w:date="2022-11-11T09:02:00Z">
        <w:r w:rsidRPr="00EC684A" w:rsidDel="00EC684A">
          <w:rPr>
            <w:rStyle w:val="Hyperlink"/>
            <w:noProof/>
          </w:rPr>
          <w:delText>Profile Statistics</w:delText>
        </w:r>
        <w:r w:rsidDel="00EC684A">
          <w:rPr>
            <w:noProof/>
            <w:webHidden/>
          </w:rPr>
          <w:tab/>
          <w:delText>57</w:delText>
        </w:r>
      </w:del>
    </w:p>
    <w:p w14:paraId="637CE616" w14:textId="2AC0ED9B" w:rsidR="008364F5" w:rsidDel="00EC684A" w:rsidRDefault="008364F5">
      <w:pPr>
        <w:pStyle w:val="TOC3"/>
        <w:rPr>
          <w:del w:id="1438" w:author="Tom Bergeron" w:date="2022-11-11T09:02:00Z"/>
          <w:rFonts w:asciiTheme="minorHAnsi" w:eastAsiaTheme="minorEastAsia" w:hAnsiTheme="minorHAnsi" w:cstheme="minorBidi"/>
          <w:smallCaps w:val="0"/>
          <w:noProof/>
          <w:sz w:val="22"/>
          <w:szCs w:val="22"/>
        </w:rPr>
      </w:pPr>
      <w:del w:id="1439" w:author="Tom Bergeron" w:date="2022-11-11T09:02:00Z">
        <w:r w:rsidRPr="00EC684A" w:rsidDel="00EC684A">
          <w:rPr>
            <w:rStyle w:val="Hyperlink"/>
            <w:noProof/>
          </w:rPr>
          <w:delText>Graph Controller</w:delText>
        </w:r>
        <w:r w:rsidDel="00EC684A">
          <w:rPr>
            <w:noProof/>
            <w:webHidden/>
          </w:rPr>
          <w:tab/>
          <w:delText>57</w:delText>
        </w:r>
      </w:del>
    </w:p>
    <w:p w14:paraId="4993D254" w14:textId="3D1096FD" w:rsidR="008364F5" w:rsidDel="00EC684A" w:rsidRDefault="008364F5">
      <w:pPr>
        <w:pStyle w:val="TOC3"/>
        <w:rPr>
          <w:del w:id="1440" w:author="Tom Bergeron" w:date="2022-11-11T09:02:00Z"/>
          <w:rFonts w:asciiTheme="minorHAnsi" w:eastAsiaTheme="minorEastAsia" w:hAnsiTheme="minorHAnsi" w:cstheme="minorBidi"/>
          <w:smallCaps w:val="0"/>
          <w:noProof/>
          <w:sz w:val="22"/>
          <w:szCs w:val="22"/>
        </w:rPr>
      </w:pPr>
      <w:del w:id="1441" w:author="Tom Bergeron" w:date="2022-11-11T09:02:00Z">
        <w:r w:rsidRPr="00EC684A" w:rsidDel="00EC684A">
          <w:rPr>
            <w:rStyle w:val="Hyperlink"/>
            <w:noProof/>
          </w:rPr>
          <w:delText>Automatic Calculation of Delta T + Delta (Or Range) For All Statistics</w:delText>
        </w:r>
        <w:r w:rsidDel="00EC684A">
          <w:rPr>
            <w:noProof/>
            <w:webHidden/>
          </w:rPr>
          <w:tab/>
          <w:delText>58</w:delText>
        </w:r>
      </w:del>
    </w:p>
    <w:p w14:paraId="46F8AF6A" w14:textId="2F1C3330" w:rsidR="008364F5" w:rsidDel="00EC684A" w:rsidRDefault="008364F5">
      <w:pPr>
        <w:pStyle w:val="TOC3"/>
        <w:rPr>
          <w:del w:id="1442" w:author="Tom Bergeron" w:date="2022-11-11T09:02:00Z"/>
          <w:rFonts w:asciiTheme="minorHAnsi" w:eastAsiaTheme="minorEastAsia" w:hAnsiTheme="minorHAnsi" w:cstheme="minorBidi"/>
          <w:smallCaps w:val="0"/>
          <w:noProof/>
          <w:sz w:val="22"/>
          <w:szCs w:val="22"/>
        </w:rPr>
      </w:pPr>
      <w:del w:id="1443" w:author="Tom Bergeron" w:date="2022-11-11T09:02:00Z">
        <w:r w:rsidRPr="00EC684A" w:rsidDel="00EC684A">
          <w:rPr>
            <w:rStyle w:val="Hyperlink"/>
            <w:noProof/>
          </w:rPr>
          <w:delText>Examine Tool</w:delText>
        </w:r>
        <w:r w:rsidDel="00EC684A">
          <w:rPr>
            <w:noProof/>
            <w:webHidden/>
          </w:rPr>
          <w:tab/>
          <w:delText>58</w:delText>
        </w:r>
      </w:del>
    </w:p>
    <w:p w14:paraId="4D6E599D" w14:textId="35072BF1" w:rsidR="008364F5" w:rsidDel="00EC684A" w:rsidRDefault="008364F5">
      <w:pPr>
        <w:pStyle w:val="TOC2"/>
        <w:tabs>
          <w:tab w:val="right" w:leader="dot" w:pos="8900"/>
        </w:tabs>
        <w:rPr>
          <w:del w:id="1444" w:author="Tom Bergeron" w:date="2022-11-11T09:02:00Z"/>
          <w:rFonts w:asciiTheme="minorHAnsi" w:eastAsiaTheme="minorEastAsia" w:hAnsiTheme="minorHAnsi" w:cstheme="minorBidi"/>
          <w:smallCaps w:val="0"/>
          <w:noProof/>
          <w:sz w:val="22"/>
          <w:szCs w:val="22"/>
        </w:rPr>
      </w:pPr>
      <w:del w:id="1445" w:author="Tom Bergeron" w:date="2022-11-11T09:02:00Z">
        <w:r w:rsidRPr="00EC684A" w:rsidDel="00EC684A">
          <w:rPr>
            <w:rStyle w:val="Hyperlink"/>
            <w:noProof/>
          </w:rPr>
          <w:delText>Live Mode - Description Tab</w:delText>
        </w:r>
        <w:r w:rsidDel="00EC684A">
          <w:rPr>
            <w:noProof/>
            <w:webHidden/>
          </w:rPr>
          <w:tab/>
          <w:delText>59</w:delText>
        </w:r>
      </w:del>
    </w:p>
    <w:p w14:paraId="1D70A94A" w14:textId="4DFBEE08" w:rsidR="008364F5" w:rsidDel="00EC684A" w:rsidRDefault="008364F5">
      <w:pPr>
        <w:pStyle w:val="TOC2"/>
        <w:tabs>
          <w:tab w:val="right" w:leader="dot" w:pos="8900"/>
        </w:tabs>
        <w:rPr>
          <w:del w:id="1446" w:author="Tom Bergeron" w:date="2022-11-11T09:02:00Z"/>
          <w:rFonts w:asciiTheme="minorHAnsi" w:eastAsiaTheme="minorEastAsia" w:hAnsiTheme="minorHAnsi" w:cstheme="minorBidi"/>
          <w:smallCaps w:val="0"/>
          <w:noProof/>
          <w:sz w:val="22"/>
          <w:szCs w:val="22"/>
        </w:rPr>
      </w:pPr>
      <w:del w:id="1447" w:author="Tom Bergeron" w:date="2022-11-11T09:02:00Z">
        <w:r w:rsidRPr="00EC684A" w:rsidDel="00EC684A">
          <w:rPr>
            <w:rStyle w:val="Hyperlink"/>
            <w:noProof/>
          </w:rPr>
          <w:delText>Verify the Virtual Profile</w:delText>
        </w:r>
        <w:r w:rsidDel="00EC684A">
          <w:rPr>
            <w:noProof/>
            <w:webHidden/>
          </w:rPr>
          <w:tab/>
          <w:delText>59</w:delText>
        </w:r>
      </w:del>
    </w:p>
    <w:p w14:paraId="061B39C7" w14:textId="11D7882E" w:rsidR="008364F5" w:rsidDel="00EC684A" w:rsidRDefault="008364F5">
      <w:pPr>
        <w:pStyle w:val="TOC3"/>
        <w:rPr>
          <w:del w:id="1448" w:author="Tom Bergeron" w:date="2022-11-11T09:02:00Z"/>
          <w:rFonts w:asciiTheme="minorHAnsi" w:eastAsiaTheme="minorEastAsia" w:hAnsiTheme="minorHAnsi" w:cstheme="minorBidi"/>
          <w:smallCaps w:val="0"/>
          <w:noProof/>
          <w:sz w:val="22"/>
          <w:szCs w:val="22"/>
        </w:rPr>
      </w:pPr>
      <w:del w:id="1449" w:author="Tom Bergeron" w:date="2022-11-11T09:02:00Z">
        <w:r w:rsidRPr="00EC684A" w:rsidDel="00EC684A">
          <w:rPr>
            <w:rStyle w:val="Hyperlink"/>
            <w:noProof/>
          </w:rPr>
          <w:delText>Start A Verification Profile</w:delText>
        </w:r>
        <w:r w:rsidDel="00EC684A">
          <w:rPr>
            <w:noProof/>
            <w:webHidden/>
          </w:rPr>
          <w:tab/>
          <w:delText>60</w:delText>
        </w:r>
      </w:del>
    </w:p>
    <w:p w14:paraId="5D843C1E" w14:textId="34BCE4E9" w:rsidR="008364F5" w:rsidDel="00EC684A" w:rsidRDefault="008364F5">
      <w:pPr>
        <w:pStyle w:val="TOC2"/>
        <w:tabs>
          <w:tab w:val="right" w:leader="dot" w:pos="8900"/>
        </w:tabs>
        <w:rPr>
          <w:del w:id="1450" w:author="Tom Bergeron" w:date="2022-11-11T09:02:00Z"/>
          <w:rFonts w:asciiTheme="minorHAnsi" w:eastAsiaTheme="minorEastAsia" w:hAnsiTheme="minorHAnsi" w:cstheme="minorBidi"/>
          <w:smallCaps w:val="0"/>
          <w:noProof/>
          <w:sz w:val="22"/>
          <w:szCs w:val="22"/>
        </w:rPr>
      </w:pPr>
      <w:del w:id="1451" w:author="Tom Bergeron" w:date="2022-11-11T09:02:00Z">
        <w:r w:rsidRPr="00EC684A" w:rsidDel="00EC684A">
          <w:rPr>
            <w:rStyle w:val="Hyperlink"/>
            <w:noProof/>
          </w:rPr>
          <w:delText>Historical Mode</w:delText>
        </w:r>
        <w:r w:rsidDel="00EC684A">
          <w:rPr>
            <w:noProof/>
            <w:webHidden/>
          </w:rPr>
          <w:tab/>
          <w:delText>62</w:delText>
        </w:r>
      </w:del>
    </w:p>
    <w:p w14:paraId="350326E9" w14:textId="1BF10F4F" w:rsidR="008364F5" w:rsidDel="00EC684A" w:rsidRDefault="008364F5">
      <w:pPr>
        <w:pStyle w:val="TOC2"/>
        <w:tabs>
          <w:tab w:val="right" w:leader="dot" w:pos="8900"/>
        </w:tabs>
        <w:rPr>
          <w:del w:id="1452" w:author="Tom Bergeron" w:date="2022-11-11T09:02:00Z"/>
          <w:rFonts w:asciiTheme="minorHAnsi" w:eastAsiaTheme="minorEastAsia" w:hAnsiTheme="minorHAnsi" w:cstheme="minorBidi"/>
          <w:smallCaps w:val="0"/>
          <w:noProof/>
          <w:sz w:val="22"/>
          <w:szCs w:val="22"/>
        </w:rPr>
      </w:pPr>
      <w:del w:id="1453" w:author="Tom Bergeron" w:date="2022-11-11T09:02:00Z">
        <w:r w:rsidRPr="00EC684A" w:rsidDel="00EC684A">
          <w:rPr>
            <w:rStyle w:val="Hyperlink"/>
            <w:noProof/>
          </w:rPr>
          <w:delText>Historical Mode - General Tab</w:delText>
        </w:r>
        <w:r w:rsidDel="00EC684A">
          <w:rPr>
            <w:noProof/>
            <w:webHidden/>
          </w:rPr>
          <w:tab/>
          <w:delText>62</w:delText>
        </w:r>
      </w:del>
    </w:p>
    <w:p w14:paraId="54F89495" w14:textId="3D92DAD1" w:rsidR="008364F5" w:rsidDel="00EC684A" w:rsidRDefault="008364F5">
      <w:pPr>
        <w:pStyle w:val="TOC3"/>
        <w:rPr>
          <w:del w:id="1454" w:author="Tom Bergeron" w:date="2022-11-11T09:02:00Z"/>
          <w:rFonts w:asciiTheme="minorHAnsi" w:eastAsiaTheme="minorEastAsia" w:hAnsiTheme="minorHAnsi" w:cstheme="minorBidi"/>
          <w:smallCaps w:val="0"/>
          <w:noProof/>
          <w:sz w:val="22"/>
          <w:szCs w:val="22"/>
        </w:rPr>
      </w:pPr>
      <w:del w:id="1455" w:author="Tom Bergeron" w:date="2022-11-11T09:02:00Z">
        <w:r w:rsidRPr="00EC684A" w:rsidDel="00EC684A">
          <w:rPr>
            <w:rStyle w:val="Hyperlink"/>
            <w:rFonts w:cs="Arial"/>
            <w:b/>
            <w:bCs/>
            <w:noProof/>
          </w:rPr>
          <w:delText>Viewing Historical Profiles</w:delText>
        </w:r>
        <w:r w:rsidDel="00EC684A">
          <w:rPr>
            <w:noProof/>
            <w:webHidden/>
          </w:rPr>
          <w:tab/>
          <w:delText>62</w:delText>
        </w:r>
      </w:del>
    </w:p>
    <w:p w14:paraId="5F68ED19" w14:textId="108AEF8C" w:rsidR="008364F5" w:rsidDel="00EC684A" w:rsidRDefault="008364F5">
      <w:pPr>
        <w:pStyle w:val="TOC3"/>
        <w:rPr>
          <w:del w:id="1456" w:author="Tom Bergeron" w:date="2022-11-11T09:02:00Z"/>
          <w:rFonts w:asciiTheme="minorHAnsi" w:eastAsiaTheme="minorEastAsia" w:hAnsiTheme="minorHAnsi" w:cstheme="minorBidi"/>
          <w:smallCaps w:val="0"/>
          <w:noProof/>
          <w:sz w:val="22"/>
          <w:szCs w:val="22"/>
        </w:rPr>
      </w:pPr>
      <w:del w:id="1457" w:author="Tom Bergeron" w:date="2022-11-11T09:02:00Z">
        <w:r w:rsidRPr="00EC684A" w:rsidDel="00EC684A">
          <w:rPr>
            <w:rStyle w:val="Hyperlink"/>
            <w:noProof/>
          </w:rPr>
          <w:delText>Graph Controller</w:delText>
        </w:r>
        <w:r w:rsidDel="00EC684A">
          <w:rPr>
            <w:noProof/>
            <w:webHidden/>
          </w:rPr>
          <w:tab/>
          <w:delText>63</w:delText>
        </w:r>
      </w:del>
    </w:p>
    <w:p w14:paraId="575CB12C" w14:textId="318DFBFC" w:rsidR="008364F5" w:rsidDel="00EC684A" w:rsidRDefault="008364F5">
      <w:pPr>
        <w:pStyle w:val="TOC3"/>
        <w:rPr>
          <w:del w:id="1458" w:author="Tom Bergeron" w:date="2022-11-11T09:02:00Z"/>
          <w:rFonts w:asciiTheme="minorHAnsi" w:eastAsiaTheme="minorEastAsia" w:hAnsiTheme="minorHAnsi" w:cstheme="minorBidi"/>
          <w:smallCaps w:val="0"/>
          <w:noProof/>
          <w:sz w:val="22"/>
          <w:szCs w:val="22"/>
        </w:rPr>
      </w:pPr>
      <w:del w:id="1459" w:author="Tom Bergeron" w:date="2022-11-11T09:02:00Z">
        <w:r w:rsidRPr="00EC684A" w:rsidDel="00EC684A">
          <w:rPr>
            <w:rStyle w:val="Hyperlink"/>
            <w:noProof/>
          </w:rPr>
          <w:delText>Automatic Calculation Of Delta T + Delta (Or Range) For All Statistics</w:delText>
        </w:r>
        <w:r w:rsidDel="00EC684A">
          <w:rPr>
            <w:noProof/>
            <w:webHidden/>
          </w:rPr>
          <w:tab/>
          <w:delText>64</w:delText>
        </w:r>
      </w:del>
    </w:p>
    <w:p w14:paraId="1A05BDB4" w14:textId="1141E02C" w:rsidR="008364F5" w:rsidDel="00EC684A" w:rsidRDefault="008364F5">
      <w:pPr>
        <w:pStyle w:val="TOC3"/>
        <w:rPr>
          <w:del w:id="1460" w:author="Tom Bergeron" w:date="2022-11-11T09:02:00Z"/>
          <w:rFonts w:asciiTheme="minorHAnsi" w:eastAsiaTheme="minorEastAsia" w:hAnsiTheme="minorHAnsi" w:cstheme="minorBidi"/>
          <w:smallCaps w:val="0"/>
          <w:noProof/>
          <w:sz w:val="22"/>
          <w:szCs w:val="22"/>
        </w:rPr>
      </w:pPr>
      <w:del w:id="1461" w:author="Tom Bergeron" w:date="2022-11-11T09:02:00Z">
        <w:r w:rsidRPr="00EC684A" w:rsidDel="00EC684A">
          <w:rPr>
            <w:rStyle w:val="Hyperlink"/>
            <w:noProof/>
          </w:rPr>
          <w:delText>Examine Tool</w:delText>
        </w:r>
        <w:r w:rsidDel="00EC684A">
          <w:rPr>
            <w:noProof/>
            <w:webHidden/>
          </w:rPr>
          <w:tab/>
          <w:delText>64</w:delText>
        </w:r>
      </w:del>
    </w:p>
    <w:p w14:paraId="694B5843" w14:textId="37AF39D4" w:rsidR="008364F5" w:rsidDel="00EC684A" w:rsidRDefault="008364F5">
      <w:pPr>
        <w:pStyle w:val="TOC2"/>
        <w:tabs>
          <w:tab w:val="right" w:leader="dot" w:pos="8900"/>
        </w:tabs>
        <w:rPr>
          <w:del w:id="1462" w:author="Tom Bergeron" w:date="2022-11-11T09:02:00Z"/>
          <w:rFonts w:asciiTheme="minorHAnsi" w:eastAsiaTheme="minorEastAsia" w:hAnsiTheme="minorHAnsi" w:cstheme="minorBidi"/>
          <w:smallCaps w:val="0"/>
          <w:noProof/>
          <w:sz w:val="22"/>
          <w:szCs w:val="22"/>
        </w:rPr>
      </w:pPr>
      <w:del w:id="1463" w:author="Tom Bergeron" w:date="2022-11-11T09:02:00Z">
        <w:r w:rsidRPr="00EC684A" w:rsidDel="00EC684A">
          <w:rPr>
            <w:rStyle w:val="Hyperlink"/>
            <w:noProof/>
          </w:rPr>
          <w:delText>Historical Mode - Description Tab</w:delText>
        </w:r>
        <w:r w:rsidDel="00EC684A">
          <w:rPr>
            <w:noProof/>
            <w:webHidden/>
          </w:rPr>
          <w:tab/>
          <w:delText>65</w:delText>
        </w:r>
      </w:del>
    </w:p>
    <w:p w14:paraId="0A85F32F" w14:textId="43DF3680" w:rsidR="008364F5" w:rsidDel="00EC684A" w:rsidRDefault="008364F5">
      <w:pPr>
        <w:pStyle w:val="TOC1"/>
        <w:tabs>
          <w:tab w:val="right" w:leader="dot" w:pos="8900"/>
        </w:tabs>
        <w:rPr>
          <w:del w:id="1464" w:author="Tom Bergeron" w:date="2022-11-11T09:02:00Z"/>
          <w:rFonts w:asciiTheme="minorHAnsi" w:eastAsiaTheme="minorEastAsia" w:hAnsiTheme="minorHAnsi" w:cstheme="minorBidi"/>
          <w:b w:val="0"/>
          <w:caps w:val="0"/>
          <w:noProof/>
          <w:sz w:val="22"/>
          <w:szCs w:val="22"/>
        </w:rPr>
      </w:pPr>
      <w:del w:id="1465" w:author="Tom Bergeron" w:date="2022-11-11T09:02:00Z">
        <w:r w:rsidRPr="00EC684A" w:rsidDel="00EC684A">
          <w:rPr>
            <w:rStyle w:val="Hyperlink"/>
            <w:noProof/>
          </w:rPr>
          <w:delText>Password Protection</w:delText>
        </w:r>
        <w:r w:rsidDel="00EC684A">
          <w:rPr>
            <w:noProof/>
            <w:webHidden/>
          </w:rPr>
          <w:tab/>
          <w:delText>66</w:delText>
        </w:r>
      </w:del>
    </w:p>
    <w:p w14:paraId="4FCF1AAE" w14:textId="5F7FC68E" w:rsidR="008364F5" w:rsidDel="00EC684A" w:rsidRDefault="008364F5">
      <w:pPr>
        <w:pStyle w:val="TOC1"/>
        <w:tabs>
          <w:tab w:val="right" w:leader="dot" w:pos="8900"/>
        </w:tabs>
        <w:rPr>
          <w:del w:id="1466" w:author="Tom Bergeron" w:date="2022-11-11T09:02:00Z"/>
          <w:rFonts w:asciiTheme="minorHAnsi" w:eastAsiaTheme="minorEastAsia" w:hAnsiTheme="minorHAnsi" w:cstheme="minorBidi"/>
          <w:b w:val="0"/>
          <w:caps w:val="0"/>
          <w:noProof/>
          <w:sz w:val="22"/>
          <w:szCs w:val="22"/>
        </w:rPr>
      </w:pPr>
      <w:del w:id="1467" w:author="Tom Bergeron" w:date="2022-11-11T09:02:00Z">
        <w:r w:rsidRPr="00EC684A" w:rsidDel="00EC684A">
          <w:rPr>
            <w:rStyle w:val="Hyperlink"/>
            <w:noProof/>
          </w:rPr>
          <w:delText>Printing</w:delText>
        </w:r>
        <w:r w:rsidDel="00EC684A">
          <w:rPr>
            <w:noProof/>
            <w:webHidden/>
          </w:rPr>
          <w:tab/>
          <w:delText>67</w:delText>
        </w:r>
      </w:del>
    </w:p>
    <w:p w14:paraId="573F5F6C" w14:textId="4E150B72" w:rsidR="008364F5" w:rsidDel="00EC684A" w:rsidRDefault="008364F5">
      <w:pPr>
        <w:pStyle w:val="TOC2"/>
        <w:tabs>
          <w:tab w:val="right" w:leader="dot" w:pos="8900"/>
        </w:tabs>
        <w:rPr>
          <w:del w:id="1468" w:author="Tom Bergeron" w:date="2022-11-11T09:02:00Z"/>
          <w:rFonts w:asciiTheme="minorHAnsi" w:eastAsiaTheme="minorEastAsia" w:hAnsiTheme="minorHAnsi" w:cstheme="minorBidi"/>
          <w:smallCaps w:val="0"/>
          <w:noProof/>
          <w:sz w:val="22"/>
          <w:szCs w:val="22"/>
        </w:rPr>
      </w:pPr>
      <w:del w:id="1469" w:author="Tom Bergeron" w:date="2022-11-11T09:02:00Z">
        <w:r w:rsidRPr="00EC684A" w:rsidDel="00EC684A">
          <w:rPr>
            <w:rStyle w:val="Hyperlink"/>
            <w:noProof/>
          </w:rPr>
          <w:delText>Portrait Mode</w:delText>
        </w:r>
        <w:r w:rsidDel="00EC684A">
          <w:rPr>
            <w:noProof/>
            <w:webHidden/>
          </w:rPr>
          <w:tab/>
          <w:delText>67</w:delText>
        </w:r>
      </w:del>
    </w:p>
    <w:p w14:paraId="353CA6C0" w14:textId="00218FAF" w:rsidR="008364F5" w:rsidDel="00EC684A" w:rsidRDefault="008364F5">
      <w:pPr>
        <w:pStyle w:val="TOC2"/>
        <w:tabs>
          <w:tab w:val="right" w:leader="dot" w:pos="8900"/>
        </w:tabs>
        <w:rPr>
          <w:del w:id="1470" w:author="Tom Bergeron" w:date="2022-11-11T09:02:00Z"/>
          <w:rFonts w:asciiTheme="minorHAnsi" w:eastAsiaTheme="minorEastAsia" w:hAnsiTheme="minorHAnsi" w:cstheme="minorBidi"/>
          <w:smallCaps w:val="0"/>
          <w:noProof/>
          <w:sz w:val="22"/>
          <w:szCs w:val="22"/>
        </w:rPr>
      </w:pPr>
      <w:del w:id="1471" w:author="Tom Bergeron" w:date="2022-11-11T09:02:00Z">
        <w:r w:rsidRPr="00EC684A" w:rsidDel="00EC684A">
          <w:rPr>
            <w:rStyle w:val="Hyperlink"/>
            <w:noProof/>
          </w:rPr>
          <w:delText>Landscape Mode</w:delText>
        </w:r>
        <w:r w:rsidDel="00EC684A">
          <w:rPr>
            <w:noProof/>
            <w:webHidden/>
          </w:rPr>
          <w:tab/>
          <w:delText>68</w:delText>
        </w:r>
      </w:del>
    </w:p>
    <w:p w14:paraId="72D5D888" w14:textId="7CFCB25A" w:rsidR="008364F5" w:rsidDel="00EC684A" w:rsidRDefault="008364F5">
      <w:pPr>
        <w:pStyle w:val="TOC1"/>
        <w:tabs>
          <w:tab w:val="right" w:leader="dot" w:pos="8900"/>
        </w:tabs>
        <w:rPr>
          <w:del w:id="1472" w:author="Tom Bergeron" w:date="2022-11-11T09:02:00Z"/>
          <w:rFonts w:asciiTheme="minorHAnsi" w:eastAsiaTheme="minorEastAsia" w:hAnsiTheme="minorHAnsi" w:cstheme="minorBidi"/>
          <w:b w:val="0"/>
          <w:caps w:val="0"/>
          <w:noProof/>
          <w:sz w:val="22"/>
          <w:szCs w:val="22"/>
        </w:rPr>
      </w:pPr>
      <w:del w:id="1473" w:author="Tom Bergeron" w:date="2022-11-11T09:02:00Z">
        <w:r w:rsidRPr="00EC684A" w:rsidDel="00EC684A">
          <w:rPr>
            <w:rStyle w:val="Hyperlink"/>
            <w:noProof/>
          </w:rPr>
          <w:delText>Write Data to and View Data Over a Network</w:delText>
        </w:r>
        <w:r w:rsidDel="00EC684A">
          <w:rPr>
            <w:noProof/>
            <w:webHidden/>
          </w:rPr>
          <w:tab/>
          <w:delText>69</w:delText>
        </w:r>
      </w:del>
    </w:p>
    <w:p w14:paraId="10E0CFDF" w14:textId="6E5D2F19" w:rsidR="008364F5" w:rsidDel="00EC684A" w:rsidRDefault="008364F5">
      <w:pPr>
        <w:pStyle w:val="TOC2"/>
        <w:tabs>
          <w:tab w:val="right" w:leader="dot" w:pos="8900"/>
        </w:tabs>
        <w:rPr>
          <w:del w:id="1474" w:author="Tom Bergeron" w:date="2022-11-11T09:02:00Z"/>
          <w:rFonts w:asciiTheme="minorHAnsi" w:eastAsiaTheme="minorEastAsia" w:hAnsiTheme="minorHAnsi" w:cstheme="minorBidi"/>
          <w:smallCaps w:val="0"/>
          <w:noProof/>
          <w:sz w:val="22"/>
          <w:szCs w:val="22"/>
        </w:rPr>
      </w:pPr>
      <w:del w:id="1475" w:author="Tom Bergeron" w:date="2022-11-11T09:02:00Z">
        <w:r w:rsidRPr="00EC684A" w:rsidDel="00EC684A">
          <w:rPr>
            <w:rStyle w:val="Hyperlink"/>
            <w:noProof/>
          </w:rPr>
          <w:delText>Write Data to a Network Drive</w:delText>
        </w:r>
        <w:r w:rsidDel="00EC684A">
          <w:rPr>
            <w:noProof/>
            <w:webHidden/>
          </w:rPr>
          <w:tab/>
          <w:delText>69</w:delText>
        </w:r>
      </w:del>
    </w:p>
    <w:p w14:paraId="1B93583C" w14:textId="378D83CA" w:rsidR="008364F5" w:rsidDel="00EC684A" w:rsidRDefault="008364F5">
      <w:pPr>
        <w:pStyle w:val="TOC2"/>
        <w:tabs>
          <w:tab w:val="right" w:leader="dot" w:pos="8900"/>
        </w:tabs>
        <w:rPr>
          <w:del w:id="1476" w:author="Tom Bergeron" w:date="2022-11-11T09:02:00Z"/>
          <w:rFonts w:asciiTheme="minorHAnsi" w:eastAsiaTheme="minorEastAsia" w:hAnsiTheme="minorHAnsi" w:cstheme="minorBidi"/>
          <w:smallCaps w:val="0"/>
          <w:noProof/>
          <w:sz w:val="22"/>
          <w:szCs w:val="22"/>
        </w:rPr>
      </w:pPr>
      <w:del w:id="1477" w:author="Tom Bergeron" w:date="2022-11-11T09:02:00Z">
        <w:r w:rsidRPr="00EC684A" w:rsidDel="00EC684A">
          <w:rPr>
            <w:rStyle w:val="Hyperlink"/>
            <w:noProof/>
          </w:rPr>
          <w:delText>Viewing Historical Data</w:delText>
        </w:r>
        <w:r w:rsidDel="00EC684A">
          <w:rPr>
            <w:noProof/>
            <w:webHidden/>
          </w:rPr>
          <w:tab/>
          <w:delText>72</w:delText>
        </w:r>
      </w:del>
    </w:p>
    <w:p w14:paraId="7EACAE70" w14:textId="68C57DFA" w:rsidR="008364F5" w:rsidDel="00EC684A" w:rsidRDefault="008364F5">
      <w:pPr>
        <w:pStyle w:val="TOC1"/>
        <w:tabs>
          <w:tab w:val="right" w:leader="dot" w:pos="8900"/>
        </w:tabs>
        <w:rPr>
          <w:del w:id="1478" w:author="Tom Bergeron" w:date="2022-11-11T09:02:00Z"/>
          <w:rFonts w:asciiTheme="minorHAnsi" w:eastAsiaTheme="minorEastAsia" w:hAnsiTheme="minorHAnsi" w:cstheme="minorBidi"/>
          <w:b w:val="0"/>
          <w:caps w:val="0"/>
          <w:noProof/>
          <w:sz w:val="22"/>
          <w:szCs w:val="22"/>
        </w:rPr>
      </w:pPr>
      <w:del w:id="1479" w:author="Tom Bergeron" w:date="2022-11-11T09:02:00Z">
        <w:r w:rsidRPr="00EC684A" w:rsidDel="00EC684A">
          <w:rPr>
            <w:rStyle w:val="Hyperlink"/>
            <w:noProof/>
          </w:rPr>
          <w:delText>Messages During Profiling and Baseline Profiling</w:delText>
        </w:r>
        <w:r w:rsidDel="00EC684A">
          <w:rPr>
            <w:noProof/>
            <w:webHidden/>
          </w:rPr>
          <w:tab/>
          <w:delText>73</w:delText>
        </w:r>
      </w:del>
    </w:p>
    <w:p w14:paraId="41AD0B2E" w14:textId="50A88B1B" w:rsidR="008364F5" w:rsidDel="00EC684A" w:rsidRDefault="008364F5">
      <w:pPr>
        <w:pStyle w:val="TOC2"/>
        <w:tabs>
          <w:tab w:val="right" w:leader="dot" w:pos="8900"/>
        </w:tabs>
        <w:rPr>
          <w:del w:id="1480" w:author="Tom Bergeron" w:date="2022-11-11T09:02:00Z"/>
          <w:rFonts w:asciiTheme="minorHAnsi" w:eastAsiaTheme="minorEastAsia" w:hAnsiTheme="minorHAnsi" w:cstheme="minorBidi"/>
          <w:smallCaps w:val="0"/>
          <w:noProof/>
          <w:sz w:val="22"/>
          <w:szCs w:val="22"/>
        </w:rPr>
      </w:pPr>
      <w:del w:id="1481" w:author="Tom Bergeron" w:date="2022-11-11T09:02:00Z">
        <w:r w:rsidRPr="00EC684A" w:rsidDel="00EC684A">
          <w:rPr>
            <w:rStyle w:val="Hyperlink"/>
            <w:noProof/>
          </w:rPr>
          <w:delText>System Messages and Alarms</w:delText>
        </w:r>
        <w:r w:rsidDel="00EC684A">
          <w:rPr>
            <w:noProof/>
            <w:webHidden/>
          </w:rPr>
          <w:tab/>
          <w:delText>73</w:delText>
        </w:r>
      </w:del>
    </w:p>
    <w:p w14:paraId="2692AD5E" w14:textId="343E0C05" w:rsidR="008364F5" w:rsidDel="00EC684A" w:rsidRDefault="008364F5">
      <w:pPr>
        <w:pStyle w:val="TOC3"/>
        <w:rPr>
          <w:del w:id="1482" w:author="Tom Bergeron" w:date="2022-11-11T09:02:00Z"/>
          <w:rFonts w:asciiTheme="minorHAnsi" w:eastAsiaTheme="minorEastAsia" w:hAnsiTheme="minorHAnsi" w:cstheme="minorBidi"/>
          <w:smallCaps w:val="0"/>
          <w:noProof/>
          <w:sz w:val="22"/>
          <w:szCs w:val="22"/>
        </w:rPr>
      </w:pPr>
      <w:del w:id="1483" w:author="Tom Bergeron" w:date="2022-11-11T09:02:00Z">
        <w:r w:rsidRPr="00EC684A" w:rsidDel="00EC684A">
          <w:rPr>
            <w:rStyle w:val="Hyperlink"/>
            <w:noProof/>
          </w:rPr>
          <w:delText>Message, High PWI</w:delText>
        </w:r>
        <w:r w:rsidDel="00EC684A">
          <w:rPr>
            <w:noProof/>
            <w:webHidden/>
          </w:rPr>
          <w:tab/>
          <w:delText>73</w:delText>
        </w:r>
      </w:del>
    </w:p>
    <w:p w14:paraId="6411B7D4" w14:textId="03D7F90B" w:rsidR="008364F5" w:rsidDel="00EC684A" w:rsidRDefault="008364F5">
      <w:pPr>
        <w:pStyle w:val="TOC3"/>
        <w:rPr>
          <w:del w:id="1484" w:author="Tom Bergeron" w:date="2022-11-11T09:02:00Z"/>
          <w:rFonts w:asciiTheme="minorHAnsi" w:eastAsiaTheme="minorEastAsia" w:hAnsiTheme="minorHAnsi" w:cstheme="minorBidi"/>
          <w:smallCaps w:val="0"/>
          <w:noProof/>
          <w:sz w:val="22"/>
          <w:szCs w:val="22"/>
        </w:rPr>
      </w:pPr>
      <w:del w:id="1485" w:author="Tom Bergeron" w:date="2022-11-11T09:02:00Z">
        <w:r w:rsidRPr="00EC684A" w:rsidDel="00EC684A">
          <w:rPr>
            <w:rStyle w:val="Hyperlink"/>
            <w:noProof/>
          </w:rPr>
          <w:delText>Alarm Message H2</w:delText>
        </w:r>
        <w:r w:rsidDel="00EC684A">
          <w:rPr>
            <w:noProof/>
            <w:webHidden/>
          </w:rPr>
          <w:tab/>
          <w:delText>73</w:delText>
        </w:r>
      </w:del>
    </w:p>
    <w:p w14:paraId="16C62133" w14:textId="66F3DD92" w:rsidR="008364F5" w:rsidDel="00EC684A" w:rsidRDefault="008364F5">
      <w:pPr>
        <w:pStyle w:val="TOC3"/>
        <w:rPr>
          <w:del w:id="1486" w:author="Tom Bergeron" w:date="2022-11-11T09:02:00Z"/>
          <w:rFonts w:asciiTheme="minorHAnsi" w:eastAsiaTheme="minorEastAsia" w:hAnsiTheme="minorHAnsi" w:cstheme="minorBidi"/>
          <w:smallCaps w:val="0"/>
          <w:noProof/>
          <w:sz w:val="22"/>
          <w:szCs w:val="22"/>
        </w:rPr>
      </w:pPr>
      <w:del w:id="1487" w:author="Tom Bergeron" w:date="2022-11-11T09:02:00Z">
        <w:r w:rsidRPr="00EC684A" w:rsidDel="00EC684A">
          <w:rPr>
            <w:rStyle w:val="Hyperlink"/>
            <w:noProof/>
          </w:rPr>
          <w:delText>Alarm H7</w:delText>
        </w:r>
        <w:r w:rsidDel="00EC684A">
          <w:rPr>
            <w:noProof/>
            <w:webHidden/>
          </w:rPr>
          <w:tab/>
          <w:delText>73</w:delText>
        </w:r>
      </w:del>
    </w:p>
    <w:p w14:paraId="49F46B8E" w14:textId="2DE6AE22" w:rsidR="008364F5" w:rsidDel="00EC684A" w:rsidRDefault="008364F5">
      <w:pPr>
        <w:pStyle w:val="TOC2"/>
        <w:tabs>
          <w:tab w:val="right" w:leader="dot" w:pos="8900"/>
        </w:tabs>
        <w:rPr>
          <w:del w:id="1488" w:author="Tom Bergeron" w:date="2022-11-11T09:02:00Z"/>
          <w:rFonts w:asciiTheme="minorHAnsi" w:eastAsiaTheme="minorEastAsia" w:hAnsiTheme="minorHAnsi" w:cstheme="minorBidi"/>
          <w:smallCaps w:val="0"/>
          <w:noProof/>
          <w:sz w:val="22"/>
          <w:szCs w:val="22"/>
        </w:rPr>
      </w:pPr>
      <w:del w:id="1489" w:author="Tom Bergeron" w:date="2022-11-11T09:02:00Z">
        <w:r w:rsidRPr="00EC684A" w:rsidDel="00EC684A">
          <w:rPr>
            <w:rStyle w:val="Hyperlink"/>
            <w:noProof/>
          </w:rPr>
          <w:delText>Alarms and Messages During Virtual Profiling</w:delText>
        </w:r>
        <w:r w:rsidDel="00EC684A">
          <w:rPr>
            <w:noProof/>
            <w:webHidden/>
          </w:rPr>
          <w:tab/>
          <w:delText>74</w:delText>
        </w:r>
      </w:del>
    </w:p>
    <w:p w14:paraId="40CF121C" w14:textId="5A704623" w:rsidR="008364F5" w:rsidDel="00EC684A" w:rsidRDefault="008364F5">
      <w:pPr>
        <w:pStyle w:val="TOC1"/>
        <w:tabs>
          <w:tab w:val="right" w:leader="dot" w:pos="8900"/>
        </w:tabs>
        <w:rPr>
          <w:del w:id="1490" w:author="Tom Bergeron" w:date="2022-11-11T09:02:00Z"/>
          <w:rFonts w:asciiTheme="minorHAnsi" w:eastAsiaTheme="minorEastAsia" w:hAnsiTheme="minorHAnsi" w:cstheme="minorBidi"/>
          <w:b w:val="0"/>
          <w:caps w:val="0"/>
          <w:noProof/>
          <w:sz w:val="22"/>
          <w:szCs w:val="22"/>
        </w:rPr>
      </w:pPr>
      <w:del w:id="1491" w:author="Tom Bergeron" w:date="2022-11-11T09:02:00Z">
        <w:r w:rsidRPr="00EC684A" w:rsidDel="00EC684A">
          <w:rPr>
            <w:rStyle w:val="Hyperlink"/>
            <w:noProof/>
          </w:rPr>
          <w:delText>Communicate with Oven Controllers</w:delText>
        </w:r>
        <w:r w:rsidDel="00EC684A">
          <w:rPr>
            <w:noProof/>
            <w:webHidden/>
          </w:rPr>
          <w:tab/>
          <w:delText>75</w:delText>
        </w:r>
      </w:del>
    </w:p>
    <w:p w14:paraId="62F688BF" w14:textId="58A81792" w:rsidR="008364F5" w:rsidDel="00EC684A" w:rsidRDefault="008364F5">
      <w:pPr>
        <w:pStyle w:val="TOC2"/>
        <w:tabs>
          <w:tab w:val="right" w:leader="dot" w:pos="8900"/>
        </w:tabs>
        <w:rPr>
          <w:del w:id="1492" w:author="Tom Bergeron" w:date="2022-11-11T09:02:00Z"/>
          <w:rFonts w:asciiTheme="minorHAnsi" w:eastAsiaTheme="minorEastAsia" w:hAnsiTheme="minorHAnsi" w:cstheme="minorBidi"/>
          <w:smallCaps w:val="0"/>
          <w:noProof/>
          <w:sz w:val="22"/>
          <w:szCs w:val="22"/>
        </w:rPr>
      </w:pPr>
      <w:del w:id="1493" w:author="Tom Bergeron" w:date="2022-11-11T09:02:00Z">
        <w:r w:rsidRPr="00EC684A" w:rsidDel="00EC684A">
          <w:rPr>
            <w:rStyle w:val="Hyperlink"/>
            <w:noProof/>
          </w:rPr>
          <w:delText>Confirm Oven Communications</w:delText>
        </w:r>
        <w:r w:rsidDel="00EC684A">
          <w:rPr>
            <w:noProof/>
            <w:webHidden/>
          </w:rPr>
          <w:tab/>
          <w:delText>76</w:delText>
        </w:r>
      </w:del>
    </w:p>
    <w:p w14:paraId="26E8F9A7" w14:textId="743F6A17" w:rsidR="008364F5" w:rsidDel="00EC684A" w:rsidRDefault="008364F5">
      <w:pPr>
        <w:pStyle w:val="TOC2"/>
        <w:tabs>
          <w:tab w:val="right" w:leader="dot" w:pos="8900"/>
        </w:tabs>
        <w:rPr>
          <w:del w:id="1494" w:author="Tom Bergeron" w:date="2022-11-11T09:02:00Z"/>
          <w:rFonts w:asciiTheme="minorHAnsi" w:eastAsiaTheme="minorEastAsia" w:hAnsiTheme="minorHAnsi" w:cstheme="minorBidi"/>
          <w:smallCaps w:val="0"/>
          <w:noProof/>
          <w:sz w:val="22"/>
          <w:szCs w:val="22"/>
        </w:rPr>
      </w:pPr>
      <w:del w:id="1495" w:author="Tom Bergeron" w:date="2022-11-11T09:02:00Z">
        <w:r w:rsidRPr="00EC684A" w:rsidDel="00EC684A">
          <w:rPr>
            <w:rStyle w:val="Hyperlink"/>
            <w:noProof/>
          </w:rPr>
          <w:delText>Configure Software for Oven Communication</w:delText>
        </w:r>
        <w:r w:rsidDel="00EC684A">
          <w:rPr>
            <w:noProof/>
            <w:webHidden/>
          </w:rPr>
          <w:tab/>
          <w:delText>77</w:delText>
        </w:r>
      </w:del>
    </w:p>
    <w:p w14:paraId="52BE5595" w14:textId="2058D1FA" w:rsidR="008364F5" w:rsidDel="00EC684A" w:rsidRDefault="008364F5">
      <w:pPr>
        <w:pStyle w:val="TOC2"/>
        <w:tabs>
          <w:tab w:val="right" w:leader="dot" w:pos="8900"/>
        </w:tabs>
        <w:rPr>
          <w:del w:id="1496" w:author="Tom Bergeron" w:date="2022-11-11T09:02:00Z"/>
          <w:rFonts w:asciiTheme="minorHAnsi" w:eastAsiaTheme="minorEastAsia" w:hAnsiTheme="minorHAnsi" w:cstheme="minorBidi"/>
          <w:smallCaps w:val="0"/>
          <w:noProof/>
          <w:sz w:val="22"/>
          <w:szCs w:val="22"/>
        </w:rPr>
      </w:pPr>
      <w:del w:id="1497" w:author="Tom Bergeron" w:date="2022-11-11T09:02:00Z">
        <w:r w:rsidRPr="00EC684A" w:rsidDel="00EC684A">
          <w:rPr>
            <w:rStyle w:val="Hyperlink"/>
            <w:noProof/>
          </w:rPr>
          <w:delText>Use a Base Oven Recipe With Oven Communication</w:delText>
        </w:r>
        <w:r w:rsidDel="00EC684A">
          <w:rPr>
            <w:noProof/>
            <w:webHidden/>
          </w:rPr>
          <w:tab/>
          <w:delText>77</w:delText>
        </w:r>
      </w:del>
    </w:p>
    <w:p w14:paraId="6AE60DC4" w14:textId="5A4ED69D" w:rsidR="008364F5" w:rsidDel="00EC684A" w:rsidRDefault="008364F5">
      <w:pPr>
        <w:pStyle w:val="TOC2"/>
        <w:tabs>
          <w:tab w:val="right" w:leader="dot" w:pos="8900"/>
        </w:tabs>
        <w:rPr>
          <w:del w:id="1498" w:author="Tom Bergeron" w:date="2022-11-11T09:02:00Z"/>
          <w:rFonts w:asciiTheme="minorHAnsi" w:eastAsiaTheme="minorEastAsia" w:hAnsiTheme="minorHAnsi" w:cstheme="minorBidi"/>
          <w:smallCaps w:val="0"/>
          <w:noProof/>
          <w:sz w:val="22"/>
          <w:szCs w:val="22"/>
        </w:rPr>
      </w:pPr>
      <w:del w:id="1499" w:author="Tom Bergeron" w:date="2022-11-11T09:02:00Z">
        <w:r w:rsidRPr="00EC684A" w:rsidDel="00EC684A">
          <w:rPr>
            <w:rStyle w:val="Hyperlink"/>
            <w:noProof/>
          </w:rPr>
          <w:delText>Run a Profile Using Oven Communication</w:delText>
        </w:r>
        <w:r w:rsidDel="00EC684A">
          <w:rPr>
            <w:noProof/>
            <w:webHidden/>
          </w:rPr>
          <w:tab/>
          <w:delText>78</w:delText>
        </w:r>
      </w:del>
    </w:p>
    <w:p w14:paraId="16AB13D6" w14:textId="417EA889" w:rsidR="008364F5" w:rsidDel="00EC684A" w:rsidRDefault="008364F5">
      <w:pPr>
        <w:pStyle w:val="TOC2"/>
        <w:tabs>
          <w:tab w:val="right" w:leader="dot" w:pos="8900"/>
        </w:tabs>
        <w:rPr>
          <w:del w:id="1500" w:author="Tom Bergeron" w:date="2022-11-11T09:02:00Z"/>
          <w:rFonts w:asciiTheme="minorHAnsi" w:eastAsiaTheme="minorEastAsia" w:hAnsiTheme="minorHAnsi" w:cstheme="minorBidi"/>
          <w:smallCaps w:val="0"/>
          <w:noProof/>
          <w:sz w:val="22"/>
          <w:szCs w:val="22"/>
        </w:rPr>
      </w:pPr>
      <w:del w:id="1501" w:author="Tom Bergeron" w:date="2022-11-11T09:02:00Z">
        <w:r w:rsidRPr="00EC684A" w:rsidDel="00EC684A">
          <w:rPr>
            <w:rStyle w:val="Hyperlink"/>
            <w:noProof/>
          </w:rPr>
          <w:delText>Start a Virtual Profile With Oven Communication</w:delText>
        </w:r>
        <w:r w:rsidDel="00EC684A">
          <w:rPr>
            <w:noProof/>
            <w:webHidden/>
          </w:rPr>
          <w:tab/>
          <w:delText>80</w:delText>
        </w:r>
      </w:del>
    </w:p>
    <w:p w14:paraId="3C24C77E" w14:textId="6AAAF763" w:rsidR="008364F5" w:rsidDel="00EC684A" w:rsidRDefault="008364F5">
      <w:pPr>
        <w:pStyle w:val="TOC2"/>
        <w:tabs>
          <w:tab w:val="right" w:leader="dot" w:pos="8900"/>
        </w:tabs>
        <w:rPr>
          <w:del w:id="1502" w:author="Tom Bergeron" w:date="2022-11-11T09:02:00Z"/>
          <w:rFonts w:asciiTheme="minorHAnsi" w:eastAsiaTheme="minorEastAsia" w:hAnsiTheme="minorHAnsi" w:cstheme="minorBidi"/>
          <w:smallCaps w:val="0"/>
          <w:noProof/>
          <w:sz w:val="22"/>
          <w:szCs w:val="22"/>
        </w:rPr>
      </w:pPr>
      <w:del w:id="1503" w:author="Tom Bergeron" w:date="2022-11-11T09:02:00Z">
        <w:r w:rsidRPr="00EC684A" w:rsidDel="00EC684A">
          <w:rPr>
            <w:rStyle w:val="Hyperlink"/>
            <w:noProof/>
          </w:rPr>
          <w:delText>Base Oven Recipe Automatic Verification</w:delText>
        </w:r>
        <w:r w:rsidDel="00EC684A">
          <w:rPr>
            <w:noProof/>
            <w:webHidden/>
          </w:rPr>
          <w:tab/>
          <w:delText>81</w:delText>
        </w:r>
      </w:del>
    </w:p>
    <w:p w14:paraId="6A0602F0" w14:textId="7661F82E" w:rsidR="008364F5" w:rsidDel="00EC684A" w:rsidRDefault="008364F5">
      <w:pPr>
        <w:pStyle w:val="TOC1"/>
        <w:tabs>
          <w:tab w:val="right" w:leader="dot" w:pos="8900"/>
        </w:tabs>
        <w:rPr>
          <w:del w:id="1504" w:author="Tom Bergeron" w:date="2022-11-11T09:02:00Z"/>
          <w:rFonts w:asciiTheme="minorHAnsi" w:eastAsiaTheme="minorEastAsia" w:hAnsiTheme="minorHAnsi" w:cstheme="minorBidi"/>
          <w:b w:val="0"/>
          <w:caps w:val="0"/>
          <w:noProof/>
          <w:sz w:val="22"/>
          <w:szCs w:val="22"/>
        </w:rPr>
      </w:pPr>
      <w:del w:id="1505" w:author="Tom Bergeron" w:date="2022-11-11T09:02:00Z">
        <w:r w:rsidRPr="00EC684A" w:rsidDel="00EC684A">
          <w:rPr>
            <w:rStyle w:val="Hyperlink"/>
            <w:noProof/>
          </w:rPr>
          <w:delText>Dual Lane Systems And Functionality</w:delText>
        </w:r>
        <w:r w:rsidDel="00EC684A">
          <w:rPr>
            <w:noProof/>
            <w:webHidden/>
          </w:rPr>
          <w:tab/>
          <w:delText>82</w:delText>
        </w:r>
      </w:del>
    </w:p>
    <w:p w14:paraId="03ABAD0C" w14:textId="2DAB98D5" w:rsidR="008364F5" w:rsidDel="00EC684A" w:rsidRDefault="008364F5">
      <w:pPr>
        <w:pStyle w:val="TOC2"/>
        <w:tabs>
          <w:tab w:val="right" w:leader="dot" w:pos="8900"/>
        </w:tabs>
        <w:rPr>
          <w:del w:id="1506" w:author="Tom Bergeron" w:date="2022-11-11T09:02:00Z"/>
          <w:rFonts w:asciiTheme="minorHAnsi" w:eastAsiaTheme="minorEastAsia" w:hAnsiTheme="minorHAnsi" w:cstheme="minorBidi"/>
          <w:smallCaps w:val="0"/>
          <w:noProof/>
          <w:sz w:val="22"/>
          <w:szCs w:val="22"/>
        </w:rPr>
      </w:pPr>
      <w:del w:id="1507" w:author="Tom Bergeron" w:date="2022-11-11T09:02:00Z">
        <w:r w:rsidRPr="00EC684A" w:rsidDel="00EC684A">
          <w:rPr>
            <w:rStyle w:val="Hyperlink"/>
            <w:noProof/>
          </w:rPr>
          <w:delText>Dual Lane Dual Systems</w:delText>
        </w:r>
        <w:r w:rsidDel="00EC684A">
          <w:rPr>
            <w:noProof/>
            <w:webHidden/>
          </w:rPr>
          <w:tab/>
          <w:delText>82</w:delText>
        </w:r>
      </w:del>
    </w:p>
    <w:p w14:paraId="6C1A6280" w14:textId="163E442A" w:rsidR="008364F5" w:rsidDel="00EC684A" w:rsidRDefault="008364F5">
      <w:pPr>
        <w:pStyle w:val="TOC2"/>
        <w:tabs>
          <w:tab w:val="right" w:leader="dot" w:pos="8900"/>
        </w:tabs>
        <w:rPr>
          <w:del w:id="1508" w:author="Tom Bergeron" w:date="2022-11-11T09:02:00Z"/>
          <w:rFonts w:asciiTheme="minorHAnsi" w:eastAsiaTheme="minorEastAsia" w:hAnsiTheme="minorHAnsi" w:cstheme="minorBidi"/>
          <w:smallCaps w:val="0"/>
          <w:noProof/>
          <w:sz w:val="22"/>
          <w:szCs w:val="22"/>
        </w:rPr>
      </w:pPr>
      <w:del w:id="1509" w:author="Tom Bergeron" w:date="2022-11-11T09:02:00Z">
        <w:r w:rsidRPr="00EC684A" w:rsidDel="00EC684A">
          <w:rPr>
            <w:rStyle w:val="Hyperlink"/>
            <w:noProof/>
          </w:rPr>
          <w:delText>Configure Dual Lane Systems</w:delText>
        </w:r>
        <w:r w:rsidDel="00EC684A">
          <w:rPr>
            <w:noProof/>
            <w:webHidden/>
          </w:rPr>
          <w:tab/>
          <w:delText>83</w:delText>
        </w:r>
      </w:del>
    </w:p>
    <w:p w14:paraId="4B41AABB" w14:textId="7A590421" w:rsidR="008364F5" w:rsidDel="00EC684A" w:rsidRDefault="008364F5">
      <w:pPr>
        <w:pStyle w:val="TOC1"/>
        <w:tabs>
          <w:tab w:val="right" w:leader="dot" w:pos="8900"/>
        </w:tabs>
        <w:rPr>
          <w:del w:id="1510" w:author="Tom Bergeron" w:date="2022-11-11T09:02:00Z"/>
          <w:rFonts w:asciiTheme="minorHAnsi" w:eastAsiaTheme="minorEastAsia" w:hAnsiTheme="minorHAnsi" w:cstheme="minorBidi"/>
          <w:b w:val="0"/>
          <w:caps w:val="0"/>
          <w:noProof/>
          <w:sz w:val="22"/>
          <w:szCs w:val="22"/>
        </w:rPr>
      </w:pPr>
      <w:del w:id="1511" w:author="Tom Bergeron" w:date="2022-11-11T09:02:00Z">
        <w:r w:rsidRPr="00EC684A" w:rsidDel="00EC684A">
          <w:rPr>
            <w:rStyle w:val="Hyperlink"/>
            <w:noProof/>
          </w:rPr>
          <w:delText>Software Options</w:delText>
        </w:r>
        <w:r w:rsidDel="00EC684A">
          <w:rPr>
            <w:noProof/>
            <w:webHidden/>
          </w:rPr>
          <w:tab/>
          <w:delText>86</w:delText>
        </w:r>
      </w:del>
    </w:p>
    <w:p w14:paraId="313FA6DE" w14:textId="75ABA563" w:rsidR="008364F5" w:rsidDel="00EC684A" w:rsidRDefault="008364F5">
      <w:pPr>
        <w:pStyle w:val="TOC2"/>
        <w:tabs>
          <w:tab w:val="right" w:leader="dot" w:pos="8900"/>
        </w:tabs>
        <w:rPr>
          <w:del w:id="1512" w:author="Tom Bergeron" w:date="2022-11-11T09:02:00Z"/>
          <w:rFonts w:asciiTheme="minorHAnsi" w:eastAsiaTheme="minorEastAsia" w:hAnsiTheme="minorHAnsi" w:cstheme="minorBidi"/>
          <w:smallCaps w:val="0"/>
          <w:noProof/>
          <w:sz w:val="22"/>
          <w:szCs w:val="22"/>
        </w:rPr>
      </w:pPr>
      <w:del w:id="1513" w:author="Tom Bergeron" w:date="2022-11-11T09:02:00Z">
        <w:r w:rsidRPr="00EC684A" w:rsidDel="00EC684A">
          <w:rPr>
            <w:rStyle w:val="Hyperlink"/>
            <w:noProof/>
          </w:rPr>
          <w:delText>Navigator</w:delText>
        </w:r>
        <w:r w:rsidDel="00EC684A">
          <w:rPr>
            <w:noProof/>
            <w:webHidden/>
          </w:rPr>
          <w:tab/>
          <w:delText>86</w:delText>
        </w:r>
      </w:del>
    </w:p>
    <w:p w14:paraId="71F171CE" w14:textId="7E22EA49" w:rsidR="008364F5" w:rsidDel="00EC684A" w:rsidRDefault="008364F5">
      <w:pPr>
        <w:pStyle w:val="TOC2"/>
        <w:tabs>
          <w:tab w:val="right" w:leader="dot" w:pos="8900"/>
        </w:tabs>
        <w:rPr>
          <w:del w:id="1514" w:author="Tom Bergeron" w:date="2022-11-11T09:02:00Z"/>
          <w:rFonts w:asciiTheme="minorHAnsi" w:eastAsiaTheme="minorEastAsia" w:hAnsiTheme="minorHAnsi" w:cstheme="minorBidi"/>
          <w:smallCaps w:val="0"/>
          <w:noProof/>
          <w:sz w:val="22"/>
          <w:szCs w:val="22"/>
        </w:rPr>
      </w:pPr>
      <w:del w:id="1515" w:author="Tom Bergeron" w:date="2022-11-11T09:02:00Z">
        <w:r w:rsidRPr="00EC684A" w:rsidDel="00EC684A">
          <w:rPr>
            <w:rStyle w:val="Hyperlink"/>
            <w:noProof/>
          </w:rPr>
          <w:delText>Auto-Focus</w:delText>
        </w:r>
        <w:r w:rsidDel="00EC684A">
          <w:rPr>
            <w:noProof/>
            <w:webHidden/>
          </w:rPr>
          <w:tab/>
          <w:delText>86</w:delText>
        </w:r>
      </w:del>
    </w:p>
    <w:p w14:paraId="56A7DFE6" w14:textId="44E79279" w:rsidR="008364F5" w:rsidDel="00EC684A" w:rsidRDefault="008364F5">
      <w:pPr>
        <w:pStyle w:val="TOC2"/>
        <w:tabs>
          <w:tab w:val="right" w:leader="dot" w:pos="8900"/>
        </w:tabs>
        <w:rPr>
          <w:del w:id="1516" w:author="Tom Bergeron" w:date="2022-11-11T09:02:00Z"/>
          <w:rFonts w:asciiTheme="minorHAnsi" w:eastAsiaTheme="minorEastAsia" w:hAnsiTheme="minorHAnsi" w:cstheme="minorBidi"/>
          <w:smallCaps w:val="0"/>
          <w:noProof/>
          <w:sz w:val="22"/>
          <w:szCs w:val="22"/>
        </w:rPr>
      </w:pPr>
      <w:del w:id="1517" w:author="Tom Bergeron" w:date="2022-11-11T09:02:00Z">
        <w:r w:rsidRPr="00EC684A" w:rsidDel="00EC684A">
          <w:rPr>
            <w:rStyle w:val="Hyperlink"/>
            <w:noProof/>
          </w:rPr>
          <w:delText>Navigator/Auto</w:delText>
        </w:r>
        <w:r w:rsidRPr="00EC684A" w:rsidDel="00EC684A">
          <w:rPr>
            <w:rStyle w:val="Hyperlink"/>
            <w:noProof/>
          </w:rPr>
          <w:noBreakHyphen/>
          <w:delText>Focus Power</w:delText>
        </w:r>
        <w:r w:rsidDel="00EC684A">
          <w:rPr>
            <w:noProof/>
            <w:webHidden/>
          </w:rPr>
          <w:tab/>
          <w:delText>86</w:delText>
        </w:r>
      </w:del>
    </w:p>
    <w:p w14:paraId="01456256" w14:textId="6EF232A6" w:rsidR="008364F5" w:rsidDel="00EC684A" w:rsidRDefault="008364F5">
      <w:pPr>
        <w:pStyle w:val="TOC2"/>
        <w:tabs>
          <w:tab w:val="right" w:leader="dot" w:pos="8900"/>
        </w:tabs>
        <w:rPr>
          <w:del w:id="1518" w:author="Tom Bergeron" w:date="2022-11-11T09:02:00Z"/>
          <w:rFonts w:asciiTheme="minorHAnsi" w:eastAsiaTheme="minorEastAsia" w:hAnsiTheme="minorHAnsi" w:cstheme="minorBidi"/>
          <w:smallCaps w:val="0"/>
          <w:noProof/>
          <w:sz w:val="22"/>
          <w:szCs w:val="22"/>
        </w:rPr>
      </w:pPr>
      <w:del w:id="1519" w:author="Tom Bergeron" w:date="2022-11-11T09:02:00Z">
        <w:r w:rsidRPr="00EC684A" w:rsidDel="00EC684A">
          <w:rPr>
            <w:rStyle w:val="Hyperlink"/>
            <w:noProof/>
          </w:rPr>
          <w:delText>Sweet Spot</w:delText>
        </w:r>
        <w:r w:rsidDel="00EC684A">
          <w:rPr>
            <w:noProof/>
            <w:webHidden/>
          </w:rPr>
          <w:tab/>
          <w:delText>86</w:delText>
        </w:r>
      </w:del>
    </w:p>
    <w:p w14:paraId="5DDA204F" w14:textId="49559FA2" w:rsidR="008364F5" w:rsidDel="00EC684A" w:rsidRDefault="008364F5">
      <w:pPr>
        <w:pStyle w:val="TOC2"/>
        <w:tabs>
          <w:tab w:val="right" w:leader="dot" w:pos="8900"/>
        </w:tabs>
        <w:rPr>
          <w:del w:id="1520" w:author="Tom Bergeron" w:date="2022-11-11T09:02:00Z"/>
          <w:rFonts w:asciiTheme="minorHAnsi" w:eastAsiaTheme="minorEastAsia" w:hAnsiTheme="minorHAnsi" w:cstheme="minorBidi"/>
          <w:smallCaps w:val="0"/>
          <w:noProof/>
          <w:sz w:val="22"/>
          <w:szCs w:val="22"/>
        </w:rPr>
      </w:pPr>
      <w:del w:id="1521" w:author="Tom Bergeron" w:date="2022-11-11T09:02:00Z">
        <w:r w:rsidRPr="00EC684A" w:rsidDel="00EC684A">
          <w:rPr>
            <w:rStyle w:val="Hyperlink"/>
            <w:noProof/>
          </w:rPr>
          <w:delText>Statistical Process Control Charts</w:delText>
        </w:r>
        <w:r w:rsidDel="00EC684A">
          <w:rPr>
            <w:noProof/>
            <w:webHidden/>
          </w:rPr>
          <w:tab/>
          <w:delText>86</w:delText>
        </w:r>
      </w:del>
    </w:p>
    <w:p w14:paraId="141650D8" w14:textId="16819B61" w:rsidR="008364F5" w:rsidDel="00EC684A" w:rsidRDefault="008364F5">
      <w:pPr>
        <w:pStyle w:val="TOC2"/>
        <w:tabs>
          <w:tab w:val="right" w:leader="dot" w:pos="8900"/>
        </w:tabs>
        <w:rPr>
          <w:del w:id="1522" w:author="Tom Bergeron" w:date="2022-11-11T09:02:00Z"/>
          <w:rFonts w:asciiTheme="minorHAnsi" w:eastAsiaTheme="minorEastAsia" w:hAnsiTheme="minorHAnsi" w:cstheme="minorBidi"/>
          <w:smallCaps w:val="0"/>
          <w:noProof/>
          <w:sz w:val="22"/>
          <w:szCs w:val="22"/>
        </w:rPr>
      </w:pPr>
      <w:del w:id="1523" w:author="Tom Bergeron" w:date="2022-11-11T09:02:00Z">
        <w:r w:rsidRPr="00EC684A" w:rsidDel="00EC684A">
          <w:rPr>
            <w:rStyle w:val="Hyperlink"/>
            <w:noProof/>
          </w:rPr>
          <w:delText>Live Data Output</w:delText>
        </w:r>
        <w:r w:rsidDel="00EC684A">
          <w:rPr>
            <w:noProof/>
            <w:webHidden/>
          </w:rPr>
          <w:tab/>
          <w:delText>86</w:delText>
        </w:r>
      </w:del>
    </w:p>
    <w:p w14:paraId="37281AC1" w14:textId="5EA6AE9D" w:rsidR="008364F5" w:rsidDel="00EC684A" w:rsidRDefault="008364F5">
      <w:pPr>
        <w:pStyle w:val="TOC2"/>
        <w:tabs>
          <w:tab w:val="right" w:leader="dot" w:pos="8900"/>
        </w:tabs>
        <w:rPr>
          <w:del w:id="1524" w:author="Tom Bergeron" w:date="2022-11-11T09:02:00Z"/>
          <w:rFonts w:asciiTheme="minorHAnsi" w:eastAsiaTheme="minorEastAsia" w:hAnsiTheme="minorHAnsi" w:cstheme="minorBidi"/>
          <w:smallCaps w:val="0"/>
          <w:noProof/>
          <w:sz w:val="22"/>
          <w:szCs w:val="22"/>
        </w:rPr>
      </w:pPr>
      <w:del w:id="1525" w:author="Tom Bergeron" w:date="2022-11-11T09:02:00Z">
        <w:r w:rsidRPr="00EC684A" w:rsidDel="00EC684A">
          <w:rPr>
            <w:rStyle w:val="Hyperlink"/>
            <w:noProof/>
          </w:rPr>
          <w:delText>Centralized Process Window Control</w:delText>
        </w:r>
        <w:r w:rsidDel="00EC684A">
          <w:rPr>
            <w:noProof/>
            <w:webHidden/>
          </w:rPr>
          <w:tab/>
          <w:delText>87</w:delText>
        </w:r>
      </w:del>
    </w:p>
    <w:p w14:paraId="18971F01" w14:textId="6582891E" w:rsidR="008364F5" w:rsidDel="00EC684A" w:rsidRDefault="008364F5">
      <w:pPr>
        <w:pStyle w:val="TOC1"/>
        <w:tabs>
          <w:tab w:val="right" w:leader="dot" w:pos="8900"/>
        </w:tabs>
        <w:rPr>
          <w:del w:id="1526" w:author="Tom Bergeron" w:date="2022-11-11T09:02:00Z"/>
          <w:rFonts w:asciiTheme="minorHAnsi" w:eastAsiaTheme="minorEastAsia" w:hAnsiTheme="minorHAnsi" w:cstheme="minorBidi"/>
          <w:b w:val="0"/>
          <w:caps w:val="0"/>
          <w:noProof/>
          <w:sz w:val="22"/>
          <w:szCs w:val="22"/>
        </w:rPr>
      </w:pPr>
      <w:del w:id="1527" w:author="Tom Bergeron" w:date="2022-11-11T09:02:00Z">
        <w:r w:rsidRPr="00EC684A" w:rsidDel="00EC684A">
          <w:rPr>
            <w:rStyle w:val="Hyperlink"/>
            <w:noProof/>
          </w:rPr>
          <w:delText>Use Navigator to Optimize Profiles</w:delText>
        </w:r>
        <w:r w:rsidDel="00EC684A">
          <w:rPr>
            <w:noProof/>
            <w:webHidden/>
          </w:rPr>
          <w:tab/>
          <w:delText>88</w:delText>
        </w:r>
      </w:del>
    </w:p>
    <w:p w14:paraId="788D2860" w14:textId="7C5375C9" w:rsidR="008364F5" w:rsidDel="00EC684A" w:rsidRDefault="008364F5">
      <w:pPr>
        <w:pStyle w:val="TOC3"/>
        <w:rPr>
          <w:del w:id="1528" w:author="Tom Bergeron" w:date="2022-11-11T09:02:00Z"/>
          <w:rFonts w:asciiTheme="minorHAnsi" w:eastAsiaTheme="minorEastAsia" w:hAnsiTheme="minorHAnsi" w:cstheme="minorBidi"/>
          <w:smallCaps w:val="0"/>
          <w:noProof/>
          <w:sz w:val="22"/>
          <w:szCs w:val="22"/>
        </w:rPr>
      </w:pPr>
      <w:del w:id="1529" w:author="Tom Bergeron" w:date="2022-11-11T09:02:00Z">
        <w:r w:rsidRPr="00EC684A" w:rsidDel="00EC684A">
          <w:rPr>
            <w:rStyle w:val="Hyperlink"/>
            <w:noProof/>
          </w:rPr>
          <w:delText>Search Mode for Optimization</w:delText>
        </w:r>
        <w:r w:rsidDel="00EC684A">
          <w:rPr>
            <w:noProof/>
            <w:webHidden/>
          </w:rPr>
          <w:tab/>
          <w:delText>88</w:delText>
        </w:r>
      </w:del>
    </w:p>
    <w:p w14:paraId="5A52E1DC" w14:textId="2C6A90A5" w:rsidR="008364F5" w:rsidDel="00EC684A" w:rsidRDefault="008364F5">
      <w:pPr>
        <w:pStyle w:val="TOC3"/>
        <w:rPr>
          <w:del w:id="1530" w:author="Tom Bergeron" w:date="2022-11-11T09:02:00Z"/>
          <w:rFonts w:asciiTheme="minorHAnsi" w:eastAsiaTheme="minorEastAsia" w:hAnsiTheme="minorHAnsi" w:cstheme="minorBidi"/>
          <w:smallCaps w:val="0"/>
          <w:noProof/>
          <w:sz w:val="22"/>
          <w:szCs w:val="22"/>
        </w:rPr>
      </w:pPr>
      <w:del w:id="1531" w:author="Tom Bergeron" w:date="2022-11-11T09:02:00Z">
        <w:r w:rsidRPr="00EC684A" w:rsidDel="00EC684A">
          <w:rPr>
            <w:rStyle w:val="Hyperlink"/>
            <w:noProof/>
          </w:rPr>
          <w:delText>Conveyor Speed Constraints</w:delText>
        </w:r>
        <w:r w:rsidDel="00EC684A">
          <w:rPr>
            <w:noProof/>
            <w:webHidden/>
          </w:rPr>
          <w:tab/>
          <w:delText>88</w:delText>
        </w:r>
      </w:del>
    </w:p>
    <w:p w14:paraId="38AF9FD8" w14:textId="423E1CD6" w:rsidR="008364F5" w:rsidDel="00EC684A" w:rsidRDefault="008364F5">
      <w:pPr>
        <w:pStyle w:val="TOC1"/>
        <w:tabs>
          <w:tab w:val="right" w:leader="dot" w:pos="8900"/>
        </w:tabs>
        <w:rPr>
          <w:del w:id="1532" w:author="Tom Bergeron" w:date="2022-11-11T09:02:00Z"/>
          <w:rFonts w:asciiTheme="minorHAnsi" w:eastAsiaTheme="minorEastAsia" w:hAnsiTheme="minorHAnsi" w:cstheme="minorBidi"/>
          <w:b w:val="0"/>
          <w:caps w:val="0"/>
          <w:noProof/>
          <w:sz w:val="22"/>
          <w:szCs w:val="22"/>
        </w:rPr>
      </w:pPr>
      <w:del w:id="1533" w:author="Tom Bergeron" w:date="2022-11-11T09:02:00Z">
        <w:r w:rsidRPr="00EC684A" w:rsidDel="00EC684A">
          <w:rPr>
            <w:rStyle w:val="Hyperlink"/>
            <w:noProof/>
          </w:rPr>
          <w:delText>Use Auto-Focus</w:delText>
        </w:r>
        <w:r w:rsidDel="00EC684A">
          <w:rPr>
            <w:noProof/>
            <w:webHidden/>
          </w:rPr>
          <w:tab/>
          <w:delText>89</w:delText>
        </w:r>
      </w:del>
    </w:p>
    <w:p w14:paraId="44940307" w14:textId="74CE18C5" w:rsidR="008364F5" w:rsidDel="00EC684A" w:rsidRDefault="008364F5">
      <w:pPr>
        <w:pStyle w:val="TOC2"/>
        <w:tabs>
          <w:tab w:val="right" w:leader="dot" w:pos="8900"/>
        </w:tabs>
        <w:rPr>
          <w:del w:id="1534" w:author="Tom Bergeron" w:date="2022-11-11T09:02:00Z"/>
          <w:rFonts w:asciiTheme="minorHAnsi" w:eastAsiaTheme="minorEastAsia" w:hAnsiTheme="minorHAnsi" w:cstheme="minorBidi"/>
          <w:smallCaps w:val="0"/>
          <w:noProof/>
          <w:sz w:val="22"/>
          <w:szCs w:val="22"/>
        </w:rPr>
      </w:pPr>
      <w:del w:id="1535" w:author="Tom Bergeron" w:date="2022-11-11T09:02:00Z">
        <w:r w:rsidRPr="00EC684A" w:rsidDel="00EC684A">
          <w:rPr>
            <w:rStyle w:val="Hyperlink"/>
            <w:noProof/>
          </w:rPr>
          <w:delText>Auto-Focus Tab</w:delText>
        </w:r>
        <w:r w:rsidDel="00EC684A">
          <w:rPr>
            <w:noProof/>
            <w:webHidden/>
          </w:rPr>
          <w:tab/>
          <w:delText>89</w:delText>
        </w:r>
      </w:del>
    </w:p>
    <w:p w14:paraId="7D44EA0C" w14:textId="53D7E873" w:rsidR="008364F5" w:rsidDel="00EC684A" w:rsidRDefault="008364F5">
      <w:pPr>
        <w:pStyle w:val="TOC3"/>
        <w:rPr>
          <w:del w:id="1536" w:author="Tom Bergeron" w:date="2022-11-11T09:02:00Z"/>
          <w:rFonts w:asciiTheme="minorHAnsi" w:eastAsiaTheme="minorEastAsia" w:hAnsiTheme="minorHAnsi" w:cstheme="minorBidi"/>
          <w:smallCaps w:val="0"/>
          <w:noProof/>
          <w:sz w:val="22"/>
          <w:szCs w:val="22"/>
        </w:rPr>
      </w:pPr>
      <w:del w:id="1537" w:author="Tom Bergeron" w:date="2022-11-11T09:02:00Z">
        <w:r w:rsidRPr="00EC684A" w:rsidDel="00EC684A">
          <w:rPr>
            <w:rStyle w:val="Hyperlink"/>
            <w:noProof/>
          </w:rPr>
          <w:delText>Profile Optimization Settings—Search Mode</w:delText>
        </w:r>
        <w:r w:rsidDel="00EC684A">
          <w:rPr>
            <w:noProof/>
            <w:webHidden/>
          </w:rPr>
          <w:tab/>
          <w:delText>89</w:delText>
        </w:r>
      </w:del>
    </w:p>
    <w:p w14:paraId="57D3CBA3" w14:textId="155E6367" w:rsidR="008364F5" w:rsidDel="00EC684A" w:rsidRDefault="008364F5">
      <w:pPr>
        <w:pStyle w:val="TOC2"/>
        <w:tabs>
          <w:tab w:val="right" w:leader="dot" w:pos="8900"/>
        </w:tabs>
        <w:rPr>
          <w:del w:id="1538" w:author="Tom Bergeron" w:date="2022-11-11T09:02:00Z"/>
          <w:rFonts w:asciiTheme="minorHAnsi" w:eastAsiaTheme="minorEastAsia" w:hAnsiTheme="minorHAnsi" w:cstheme="minorBidi"/>
          <w:smallCaps w:val="0"/>
          <w:noProof/>
          <w:sz w:val="22"/>
          <w:szCs w:val="22"/>
        </w:rPr>
      </w:pPr>
      <w:del w:id="1539" w:author="Tom Bergeron" w:date="2022-11-11T09:02:00Z">
        <w:r w:rsidRPr="00EC684A" w:rsidDel="00EC684A">
          <w:rPr>
            <w:rStyle w:val="Hyperlink"/>
            <w:noProof/>
          </w:rPr>
          <w:delText>Conveyor Speed Constraints</w:delText>
        </w:r>
        <w:r w:rsidDel="00EC684A">
          <w:rPr>
            <w:noProof/>
            <w:webHidden/>
          </w:rPr>
          <w:tab/>
          <w:delText>89</w:delText>
        </w:r>
      </w:del>
    </w:p>
    <w:p w14:paraId="73382106" w14:textId="777D81BD" w:rsidR="008364F5" w:rsidDel="00EC684A" w:rsidRDefault="008364F5">
      <w:pPr>
        <w:pStyle w:val="TOC2"/>
        <w:tabs>
          <w:tab w:val="right" w:leader="dot" w:pos="8900"/>
        </w:tabs>
        <w:rPr>
          <w:del w:id="1540" w:author="Tom Bergeron" w:date="2022-11-11T09:02:00Z"/>
          <w:rFonts w:asciiTheme="minorHAnsi" w:eastAsiaTheme="minorEastAsia" w:hAnsiTheme="minorHAnsi" w:cstheme="minorBidi"/>
          <w:smallCaps w:val="0"/>
          <w:noProof/>
          <w:sz w:val="22"/>
          <w:szCs w:val="22"/>
        </w:rPr>
      </w:pPr>
      <w:del w:id="1541" w:author="Tom Bergeron" w:date="2022-11-11T09:02:00Z">
        <w:r w:rsidRPr="00EC684A" w:rsidDel="00EC684A">
          <w:rPr>
            <w:rStyle w:val="Hyperlink"/>
            <w:noProof/>
          </w:rPr>
          <w:delText>Auto-Focus, Run A Profile</w:delText>
        </w:r>
        <w:r w:rsidDel="00EC684A">
          <w:rPr>
            <w:noProof/>
            <w:webHidden/>
          </w:rPr>
          <w:tab/>
          <w:delText>90</w:delText>
        </w:r>
      </w:del>
    </w:p>
    <w:p w14:paraId="4B57EA33" w14:textId="0A07CF53" w:rsidR="008364F5" w:rsidDel="00EC684A" w:rsidRDefault="008364F5">
      <w:pPr>
        <w:pStyle w:val="TOC2"/>
        <w:tabs>
          <w:tab w:val="right" w:leader="dot" w:pos="8900"/>
        </w:tabs>
        <w:rPr>
          <w:del w:id="1542" w:author="Tom Bergeron" w:date="2022-11-11T09:02:00Z"/>
          <w:rFonts w:asciiTheme="minorHAnsi" w:eastAsiaTheme="minorEastAsia" w:hAnsiTheme="minorHAnsi" w:cstheme="minorBidi"/>
          <w:smallCaps w:val="0"/>
          <w:noProof/>
          <w:sz w:val="22"/>
          <w:szCs w:val="22"/>
        </w:rPr>
      </w:pPr>
      <w:del w:id="1543" w:author="Tom Bergeron" w:date="2022-11-11T09:02:00Z">
        <w:r w:rsidRPr="00EC684A" w:rsidDel="00EC684A">
          <w:rPr>
            <w:rStyle w:val="Hyperlink"/>
            <w:noProof/>
          </w:rPr>
          <w:delText>Auto-Focus, Product Dimensions</w:delText>
        </w:r>
        <w:r w:rsidDel="00EC684A">
          <w:rPr>
            <w:noProof/>
            <w:webHidden/>
          </w:rPr>
          <w:tab/>
          <w:delText>90</w:delText>
        </w:r>
      </w:del>
    </w:p>
    <w:p w14:paraId="06C08CA9" w14:textId="2C910D73" w:rsidR="008364F5" w:rsidDel="00EC684A" w:rsidRDefault="008364F5">
      <w:pPr>
        <w:pStyle w:val="TOC2"/>
        <w:tabs>
          <w:tab w:val="right" w:leader="dot" w:pos="8900"/>
        </w:tabs>
        <w:rPr>
          <w:del w:id="1544" w:author="Tom Bergeron" w:date="2022-11-11T09:02:00Z"/>
          <w:rFonts w:asciiTheme="minorHAnsi" w:eastAsiaTheme="minorEastAsia" w:hAnsiTheme="minorHAnsi" w:cstheme="minorBidi"/>
          <w:smallCaps w:val="0"/>
          <w:noProof/>
          <w:sz w:val="22"/>
          <w:szCs w:val="22"/>
        </w:rPr>
      </w:pPr>
      <w:del w:id="1545" w:author="Tom Bergeron" w:date="2022-11-11T09:02:00Z">
        <w:r w:rsidRPr="00EC684A" w:rsidDel="00EC684A">
          <w:rPr>
            <w:rStyle w:val="Hyperlink"/>
            <w:noProof/>
          </w:rPr>
          <w:delText>Auto-Focus, Confirm</w:delText>
        </w:r>
        <w:r w:rsidDel="00EC684A">
          <w:rPr>
            <w:noProof/>
            <w:webHidden/>
          </w:rPr>
          <w:tab/>
          <w:delText>91</w:delText>
        </w:r>
      </w:del>
    </w:p>
    <w:p w14:paraId="23E0D29D" w14:textId="63973F50" w:rsidR="008364F5" w:rsidDel="00EC684A" w:rsidRDefault="008364F5">
      <w:pPr>
        <w:pStyle w:val="TOC1"/>
        <w:tabs>
          <w:tab w:val="right" w:leader="dot" w:pos="8900"/>
        </w:tabs>
        <w:rPr>
          <w:del w:id="1546" w:author="Tom Bergeron" w:date="2022-11-11T09:02:00Z"/>
          <w:rFonts w:asciiTheme="minorHAnsi" w:eastAsiaTheme="minorEastAsia" w:hAnsiTheme="minorHAnsi" w:cstheme="minorBidi"/>
          <w:b w:val="0"/>
          <w:caps w:val="0"/>
          <w:noProof/>
          <w:sz w:val="22"/>
          <w:szCs w:val="22"/>
        </w:rPr>
      </w:pPr>
      <w:del w:id="1547" w:author="Tom Bergeron" w:date="2022-11-11T09:02:00Z">
        <w:r w:rsidRPr="00EC684A" w:rsidDel="00EC684A">
          <w:rPr>
            <w:rStyle w:val="Hyperlink"/>
            <w:noProof/>
          </w:rPr>
          <w:delText>Save Energy With Navigator and Auto-Focus</w:delText>
        </w:r>
        <w:r w:rsidDel="00EC684A">
          <w:rPr>
            <w:noProof/>
            <w:webHidden/>
          </w:rPr>
          <w:tab/>
          <w:delText>93</w:delText>
        </w:r>
      </w:del>
    </w:p>
    <w:p w14:paraId="02FC92C0" w14:textId="7C48526C" w:rsidR="008364F5" w:rsidDel="00EC684A" w:rsidRDefault="008364F5">
      <w:pPr>
        <w:pStyle w:val="TOC2"/>
        <w:tabs>
          <w:tab w:val="right" w:leader="dot" w:pos="8900"/>
        </w:tabs>
        <w:rPr>
          <w:del w:id="1548" w:author="Tom Bergeron" w:date="2022-11-11T09:02:00Z"/>
          <w:rFonts w:asciiTheme="minorHAnsi" w:eastAsiaTheme="minorEastAsia" w:hAnsiTheme="minorHAnsi" w:cstheme="minorBidi"/>
          <w:smallCaps w:val="0"/>
          <w:noProof/>
          <w:sz w:val="22"/>
          <w:szCs w:val="22"/>
        </w:rPr>
      </w:pPr>
      <w:del w:id="1549" w:author="Tom Bergeron" w:date="2022-11-11T09:02:00Z">
        <w:r w:rsidRPr="00EC684A" w:rsidDel="00EC684A">
          <w:rPr>
            <w:rStyle w:val="Hyperlink"/>
            <w:noProof/>
          </w:rPr>
          <w:delText>Enable the Power Feature in Auto-Focus</w:delText>
        </w:r>
        <w:r w:rsidDel="00EC684A">
          <w:rPr>
            <w:noProof/>
            <w:webHidden/>
          </w:rPr>
          <w:tab/>
          <w:delText>93</w:delText>
        </w:r>
      </w:del>
    </w:p>
    <w:p w14:paraId="2E968EB1" w14:textId="27900EF2" w:rsidR="008364F5" w:rsidDel="00EC684A" w:rsidRDefault="008364F5">
      <w:pPr>
        <w:pStyle w:val="TOC2"/>
        <w:tabs>
          <w:tab w:val="right" w:leader="dot" w:pos="8900"/>
        </w:tabs>
        <w:rPr>
          <w:del w:id="1550" w:author="Tom Bergeron" w:date="2022-11-11T09:02:00Z"/>
          <w:rFonts w:asciiTheme="minorHAnsi" w:eastAsiaTheme="minorEastAsia" w:hAnsiTheme="minorHAnsi" w:cstheme="minorBidi"/>
          <w:smallCaps w:val="0"/>
          <w:noProof/>
          <w:sz w:val="22"/>
          <w:szCs w:val="22"/>
        </w:rPr>
      </w:pPr>
      <w:del w:id="1551" w:author="Tom Bergeron" w:date="2022-11-11T09:02:00Z">
        <w:r w:rsidRPr="00EC684A" w:rsidDel="00EC684A">
          <w:rPr>
            <w:rStyle w:val="Hyperlink"/>
            <w:noProof/>
          </w:rPr>
          <w:delText>Enable the Power Feature in Navigator</w:delText>
        </w:r>
        <w:r w:rsidDel="00EC684A">
          <w:rPr>
            <w:noProof/>
            <w:webHidden/>
          </w:rPr>
          <w:tab/>
          <w:delText>93</w:delText>
        </w:r>
      </w:del>
    </w:p>
    <w:p w14:paraId="60ECE5F5" w14:textId="3B0CBF3F" w:rsidR="008364F5" w:rsidDel="00EC684A" w:rsidRDefault="008364F5">
      <w:pPr>
        <w:pStyle w:val="TOC1"/>
        <w:tabs>
          <w:tab w:val="right" w:leader="dot" w:pos="8900"/>
        </w:tabs>
        <w:rPr>
          <w:del w:id="1552" w:author="Tom Bergeron" w:date="2022-11-11T09:02:00Z"/>
          <w:rFonts w:asciiTheme="minorHAnsi" w:eastAsiaTheme="minorEastAsia" w:hAnsiTheme="minorHAnsi" w:cstheme="minorBidi"/>
          <w:b w:val="0"/>
          <w:caps w:val="0"/>
          <w:noProof/>
          <w:sz w:val="22"/>
          <w:szCs w:val="22"/>
        </w:rPr>
      </w:pPr>
      <w:del w:id="1553" w:author="Tom Bergeron" w:date="2022-11-11T09:02:00Z">
        <w:r w:rsidRPr="00EC684A" w:rsidDel="00EC684A">
          <w:rPr>
            <w:rStyle w:val="Hyperlink"/>
            <w:noProof/>
          </w:rPr>
          <w:delText>Use Sweet Spot Target</w:delText>
        </w:r>
        <w:r w:rsidDel="00EC684A">
          <w:rPr>
            <w:noProof/>
            <w:webHidden/>
          </w:rPr>
          <w:tab/>
          <w:delText>94</w:delText>
        </w:r>
      </w:del>
    </w:p>
    <w:p w14:paraId="7B3EC7AF" w14:textId="5947F1E9" w:rsidR="008364F5" w:rsidDel="00EC684A" w:rsidRDefault="008364F5">
      <w:pPr>
        <w:pStyle w:val="TOC1"/>
        <w:tabs>
          <w:tab w:val="right" w:leader="dot" w:pos="8900"/>
        </w:tabs>
        <w:rPr>
          <w:del w:id="1554" w:author="Tom Bergeron" w:date="2022-11-11T09:02:00Z"/>
          <w:rFonts w:asciiTheme="minorHAnsi" w:eastAsiaTheme="minorEastAsia" w:hAnsiTheme="minorHAnsi" w:cstheme="minorBidi"/>
          <w:b w:val="0"/>
          <w:caps w:val="0"/>
          <w:noProof/>
          <w:sz w:val="22"/>
          <w:szCs w:val="22"/>
        </w:rPr>
      </w:pPr>
      <w:del w:id="1555" w:author="Tom Bergeron" w:date="2022-11-11T09:02:00Z">
        <w:r w:rsidRPr="00EC684A" w:rsidDel="00EC684A">
          <w:rPr>
            <w:rStyle w:val="Hyperlink"/>
            <w:noProof/>
          </w:rPr>
          <w:delText>Use Statistical Process Control Charts</w:delText>
        </w:r>
        <w:r w:rsidDel="00EC684A">
          <w:rPr>
            <w:noProof/>
            <w:webHidden/>
          </w:rPr>
          <w:tab/>
          <w:delText>95</w:delText>
        </w:r>
      </w:del>
    </w:p>
    <w:p w14:paraId="327F830E" w14:textId="66DC72C4" w:rsidR="008364F5" w:rsidDel="00EC684A" w:rsidRDefault="008364F5">
      <w:pPr>
        <w:pStyle w:val="TOC2"/>
        <w:tabs>
          <w:tab w:val="right" w:leader="dot" w:pos="8900"/>
        </w:tabs>
        <w:rPr>
          <w:del w:id="1556" w:author="Tom Bergeron" w:date="2022-11-11T09:02:00Z"/>
          <w:rFonts w:asciiTheme="minorHAnsi" w:eastAsiaTheme="minorEastAsia" w:hAnsiTheme="minorHAnsi" w:cstheme="minorBidi"/>
          <w:smallCaps w:val="0"/>
          <w:noProof/>
          <w:sz w:val="22"/>
          <w:szCs w:val="22"/>
        </w:rPr>
      </w:pPr>
      <w:del w:id="1557" w:author="Tom Bergeron" w:date="2022-11-11T09:02:00Z">
        <w:r w:rsidRPr="00EC684A" w:rsidDel="00EC684A">
          <w:rPr>
            <w:rStyle w:val="Hyperlink"/>
            <w:noProof/>
          </w:rPr>
          <w:delText>Live Mode - Charts Tab</w:delText>
        </w:r>
        <w:r w:rsidDel="00EC684A">
          <w:rPr>
            <w:noProof/>
            <w:webHidden/>
          </w:rPr>
          <w:tab/>
          <w:delText>95</w:delText>
        </w:r>
      </w:del>
    </w:p>
    <w:p w14:paraId="60D37AF0" w14:textId="7AA2A318" w:rsidR="008364F5" w:rsidDel="00EC684A" w:rsidRDefault="008364F5">
      <w:pPr>
        <w:pStyle w:val="TOC3"/>
        <w:rPr>
          <w:del w:id="1558" w:author="Tom Bergeron" w:date="2022-11-11T09:02:00Z"/>
          <w:rFonts w:asciiTheme="minorHAnsi" w:eastAsiaTheme="minorEastAsia" w:hAnsiTheme="minorHAnsi" w:cstheme="minorBidi"/>
          <w:smallCaps w:val="0"/>
          <w:noProof/>
          <w:sz w:val="22"/>
          <w:szCs w:val="22"/>
        </w:rPr>
      </w:pPr>
      <w:del w:id="1559" w:author="Tom Bergeron" w:date="2022-11-11T09:02:00Z">
        <w:r w:rsidRPr="00EC684A" w:rsidDel="00EC684A">
          <w:rPr>
            <w:rStyle w:val="Hyperlink"/>
            <w:noProof/>
          </w:rPr>
          <w:delText>View Chart Data</w:delText>
        </w:r>
        <w:r w:rsidDel="00EC684A">
          <w:rPr>
            <w:noProof/>
            <w:webHidden/>
          </w:rPr>
          <w:tab/>
          <w:delText>96</w:delText>
        </w:r>
      </w:del>
    </w:p>
    <w:p w14:paraId="2C2034A3" w14:textId="30A33CD7" w:rsidR="008364F5" w:rsidDel="00EC684A" w:rsidRDefault="008364F5">
      <w:pPr>
        <w:pStyle w:val="TOC2"/>
        <w:tabs>
          <w:tab w:val="right" w:leader="dot" w:pos="8900"/>
        </w:tabs>
        <w:rPr>
          <w:del w:id="1560" w:author="Tom Bergeron" w:date="2022-11-11T09:02:00Z"/>
          <w:rFonts w:asciiTheme="minorHAnsi" w:eastAsiaTheme="minorEastAsia" w:hAnsiTheme="minorHAnsi" w:cstheme="minorBidi"/>
          <w:smallCaps w:val="0"/>
          <w:noProof/>
          <w:sz w:val="22"/>
          <w:szCs w:val="22"/>
        </w:rPr>
      </w:pPr>
      <w:del w:id="1561" w:author="Tom Bergeron" w:date="2022-11-11T09:02:00Z">
        <w:r w:rsidRPr="00EC684A" w:rsidDel="00EC684A">
          <w:rPr>
            <w:rStyle w:val="Hyperlink"/>
            <w:noProof/>
          </w:rPr>
          <w:delText>Historical Mode - Chart Tab</w:delText>
        </w:r>
        <w:r w:rsidDel="00EC684A">
          <w:rPr>
            <w:noProof/>
            <w:webHidden/>
          </w:rPr>
          <w:tab/>
          <w:delText>97</w:delText>
        </w:r>
      </w:del>
    </w:p>
    <w:p w14:paraId="6A9016D2" w14:textId="17A65C1E" w:rsidR="008364F5" w:rsidDel="00EC684A" w:rsidRDefault="008364F5">
      <w:pPr>
        <w:pStyle w:val="TOC3"/>
        <w:rPr>
          <w:del w:id="1562" w:author="Tom Bergeron" w:date="2022-11-11T09:02:00Z"/>
          <w:rFonts w:asciiTheme="minorHAnsi" w:eastAsiaTheme="minorEastAsia" w:hAnsiTheme="minorHAnsi" w:cstheme="minorBidi"/>
          <w:smallCaps w:val="0"/>
          <w:noProof/>
          <w:sz w:val="22"/>
          <w:szCs w:val="22"/>
        </w:rPr>
      </w:pPr>
      <w:del w:id="1563" w:author="Tom Bergeron" w:date="2022-11-11T09:02:00Z">
        <w:r w:rsidRPr="00EC684A" w:rsidDel="00EC684A">
          <w:rPr>
            <w:rStyle w:val="Hyperlink"/>
            <w:noProof/>
          </w:rPr>
          <w:delText>View Control Charts</w:delText>
        </w:r>
        <w:r w:rsidDel="00EC684A">
          <w:rPr>
            <w:noProof/>
            <w:webHidden/>
          </w:rPr>
          <w:tab/>
          <w:delText>97</w:delText>
        </w:r>
      </w:del>
    </w:p>
    <w:p w14:paraId="34C86CAD" w14:textId="3E76207A" w:rsidR="008364F5" w:rsidDel="00EC684A" w:rsidRDefault="008364F5">
      <w:pPr>
        <w:pStyle w:val="TOC3"/>
        <w:rPr>
          <w:del w:id="1564" w:author="Tom Bergeron" w:date="2022-11-11T09:02:00Z"/>
          <w:rFonts w:asciiTheme="minorHAnsi" w:eastAsiaTheme="minorEastAsia" w:hAnsiTheme="minorHAnsi" w:cstheme="minorBidi"/>
          <w:smallCaps w:val="0"/>
          <w:noProof/>
          <w:sz w:val="22"/>
          <w:szCs w:val="22"/>
        </w:rPr>
      </w:pPr>
      <w:del w:id="1565" w:author="Tom Bergeron" w:date="2022-11-11T09:02:00Z">
        <w:r w:rsidRPr="00EC684A" w:rsidDel="00EC684A">
          <w:rPr>
            <w:rStyle w:val="Hyperlink"/>
            <w:noProof/>
          </w:rPr>
          <w:delText>Viewing Chart Data</w:delText>
        </w:r>
        <w:r w:rsidDel="00EC684A">
          <w:rPr>
            <w:noProof/>
            <w:webHidden/>
          </w:rPr>
          <w:tab/>
          <w:delText>98</w:delText>
        </w:r>
      </w:del>
    </w:p>
    <w:p w14:paraId="07FE0264" w14:textId="008E2848" w:rsidR="008364F5" w:rsidDel="00EC684A" w:rsidRDefault="008364F5">
      <w:pPr>
        <w:pStyle w:val="TOC3"/>
        <w:rPr>
          <w:del w:id="1566" w:author="Tom Bergeron" w:date="2022-11-11T09:02:00Z"/>
          <w:rFonts w:asciiTheme="minorHAnsi" w:eastAsiaTheme="minorEastAsia" w:hAnsiTheme="minorHAnsi" w:cstheme="minorBidi"/>
          <w:smallCaps w:val="0"/>
          <w:noProof/>
          <w:sz w:val="22"/>
          <w:szCs w:val="22"/>
        </w:rPr>
      </w:pPr>
      <w:del w:id="1567" w:author="Tom Bergeron" w:date="2022-11-11T09:02:00Z">
        <w:r w:rsidRPr="00EC684A" w:rsidDel="00EC684A">
          <w:rPr>
            <w:rStyle w:val="Hyperlink"/>
            <w:noProof/>
          </w:rPr>
          <w:delText>History Mode Chart Options Menu</w:delText>
        </w:r>
        <w:r w:rsidDel="00EC684A">
          <w:rPr>
            <w:noProof/>
            <w:webHidden/>
          </w:rPr>
          <w:tab/>
          <w:delText>98</w:delText>
        </w:r>
      </w:del>
    </w:p>
    <w:p w14:paraId="36AE6C21" w14:textId="3094E458" w:rsidR="008364F5" w:rsidDel="00EC684A" w:rsidRDefault="008364F5">
      <w:pPr>
        <w:pStyle w:val="TOC1"/>
        <w:tabs>
          <w:tab w:val="right" w:leader="dot" w:pos="8900"/>
        </w:tabs>
        <w:rPr>
          <w:del w:id="1568" w:author="Tom Bergeron" w:date="2022-11-11T09:02:00Z"/>
          <w:rFonts w:asciiTheme="minorHAnsi" w:eastAsiaTheme="minorEastAsia" w:hAnsiTheme="minorHAnsi" w:cstheme="minorBidi"/>
          <w:b w:val="0"/>
          <w:caps w:val="0"/>
          <w:noProof/>
          <w:sz w:val="22"/>
          <w:szCs w:val="22"/>
        </w:rPr>
      </w:pPr>
      <w:del w:id="1569" w:author="Tom Bergeron" w:date="2022-11-11T09:02:00Z">
        <w:r w:rsidRPr="00EC684A" w:rsidDel="00EC684A">
          <w:rPr>
            <w:rStyle w:val="Hyperlink"/>
            <w:noProof/>
          </w:rPr>
          <w:delText>Using Live Data Output</w:delText>
        </w:r>
        <w:r w:rsidDel="00EC684A">
          <w:rPr>
            <w:noProof/>
            <w:webHidden/>
          </w:rPr>
          <w:tab/>
          <w:delText>99</w:delText>
        </w:r>
      </w:del>
    </w:p>
    <w:p w14:paraId="5C76F17F" w14:textId="0A31830D" w:rsidR="008364F5" w:rsidDel="00EC684A" w:rsidRDefault="008364F5">
      <w:pPr>
        <w:pStyle w:val="TOC2"/>
        <w:tabs>
          <w:tab w:val="right" w:leader="dot" w:pos="8900"/>
        </w:tabs>
        <w:rPr>
          <w:del w:id="1570" w:author="Tom Bergeron" w:date="2022-11-11T09:02:00Z"/>
          <w:rFonts w:asciiTheme="minorHAnsi" w:eastAsiaTheme="minorEastAsia" w:hAnsiTheme="minorHAnsi" w:cstheme="minorBidi"/>
          <w:smallCaps w:val="0"/>
          <w:noProof/>
          <w:sz w:val="22"/>
          <w:szCs w:val="22"/>
        </w:rPr>
      </w:pPr>
      <w:del w:id="1571" w:author="Tom Bergeron" w:date="2022-11-11T09:02:00Z">
        <w:r w:rsidRPr="00EC684A" w:rsidDel="00EC684A">
          <w:rPr>
            <w:rStyle w:val="Hyperlink"/>
            <w:noProof/>
          </w:rPr>
          <w:delText>LDO Formats</w:delText>
        </w:r>
        <w:r w:rsidDel="00EC684A">
          <w:rPr>
            <w:noProof/>
            <w:webHidden/>
          </w:rPr>
          <w:tab/>
          <w:delText>100</w:delText>
        </w:r>
      </w:del>
    </w:p>
    <w:p w14:paraId="5A1B883A" w14:textId="1D7CD0DE" w:rsidR="008364F5" w:rsidDel="00EC684A" w:rsidRDefault="008364F5">
      <w:pPr>
        <w:pStyle w:val="TOC2"/>
        <w:tabs>
          <w:tab w:val="right" w:leader="dot" w:pos="8900"/>
        </w:tabs>
        <w:rPr>
          <w:del w:id="1572" w:author="Tom Bergeron" w:date="2022-11-11T09:02:00Z"/>
          <w:rFonts w:asciiTheme="minorHAnsi" w:eastAsiaTheme="minorEastAsia" w:hAnsiTheme="minorHAnsi" w:cstheme="minorBidi"/>
          <w:smallCaps w:val="0"/>
          <w:noProof/>
          <w:sz w:val="22"/>
          <w:szCs w:val="22"/>
        </w:rPr>
      </w:pPr>
      <w:del w:id="1573" w:author="Tom Bergeron" w:date="2022-11-11T09:02:00Z">
        <w:r w:rsidRPr="00EC684A" w:rsidDel="00EC684A">
          <w:rPr>
            <w:rStyle w:val="Hyperlink"/>
            <w:noProof/>
          </w:rPr>
          <w:delText>Details Of Output Files</w:delText>
        </w:r>
        <w:r w:rsidDel="00EC684A">
          <w:rPr>
            <w:noProof/>
            <w:webHidden/>
          </w:rPr>
          <w:tab/>
          <w:delText>100</w:delText>
        </w:r>
      </w:del>
    </w:p>
    <w:p w14:paraId="6D45F2E8" w14:textId="4B98E2FA" w:rsidR="008364F5" w:rsidDel="00EC684A" w:rsidRDefault="008364F5">
      <w:pPr>
        <w:pStyle w:val="TOC3"/>
        <w:rPr>
          <w:del w:id="1574" w:author="Tom Bergeron" w:date="2022-11-11T09:02:00Z"/>
          <w:rFonts w:asciiTheme="minorHAnsi" w:eastAsiaTheme="minorEastAsia" w:hAnsiTheme="minorHAnsi" w:cstheme="minorBidi"/>
          <w:smallCaps w:val="0"/>
          <w:noProof/>
          <w:sz w:val="22"/>
          <w:szCs w:val="22"/>
        </w:rPr>
      </w:pPr>
      <w:del w:id="1575" w:author="Tom Bergeron" w:date="2022-11-11T09:02:00Z">
        <w:r w:rsidRPr="00EC684A" w:rsidDel="00EC684A">
          <w:rPr>
            <w:rStyle w:val="Hyperlink"/>
            <w:noProof/>
          </w:rPr>
          <w:delText>LDO Standard TSV And CSV For WordPad</w:delText>
        </w:r>
        <w:r w:rsidDel="00EC684A">
          <w:rPr>
            <w:noProof/>
            <w:webHidden/>
          </w:rPr>
          <w:tab/>
          <w:delText>100</w:delText>
        </w:r>
      </w:del>
    </w:p>
    <w:p w14:paraId="2F84A651" w14:textId="1CFB55C6" w:rsidR="008364F5" w:rsidDel="00EC684A" w:rsidRDefault="008364F5">
      <w:pPr>
        <w:pStyle w:val="TOC3"/>
        <w:rPr>
          <w:del w:id="1576" w:author="Tom Bergeron" w:date="2022-11-11T09:02:00Z"/>
          <w:rFonts w:asciiTheme="minorHAnsi" w:eastAsiaTheme="minorEastAsia" w:hAnsiTheme="minorHAnsi" w:cstheme="minorBidi"/>
          <w:smallCaps w:val="0"/>
          <w:noProof/>
          <w:sz w:val="22"/>
          <w:szCs w:val="22"/>
        </w:rPr>
      </w:pPr>
      <w:del w:id="1577" w:author="Tom Bergeron" w:date="2022-11-11T09:02:00Z">
        <w:r w:rsidRPr="00EC684A" w:rsidDel="00EC684A">
          <w:rPr>
            <w:rStyle w:val="Hyperlink"/>
            <w:noProof/>
          </w:rPr>
          <w:delText>LDO Standard TSV And CSV For Excel</w:delText>
        </w:r>
        <w:r w:rsidDel="00EC684A">
          <w:rPr>
            <w:noProof/>
            <w:webHidden/>
          </w:rPr>
          <w:tab/>
          <w:delText>100</w:delText>
        </w:r>
      </w:del>
    </w:p>
    <w:p w14:paraId="0EED4AF8" w14:textId="38F5F684" w:rsidR="008364F5" w:rsidDel="00EC684A" w:rsidRDefault="008364F5">
      <w:pPr>
        <w:pStyle w:val="TOC3"/>
        <w:rPr>
          <w:del w:id="1578" w:author="Tom Bergeron" w:date="2022-11-11T09:02:00Z"/>
          <w:rFonts w:asciiTheme="minorHAnsi" w:eastAsiaTheme="minorEastAsia" w:hAnsiTheme="minorHAnsi" w:cstheme="minorBidi"/>
          <w:smallCaps w:val="0"/>
          <w:noProof/>
          <w:sz w:val="22"/>
          <w:szCs w:val="22"/>
        </w:rPr>
      </w:pPr>
      <w:del w:id="1579" w:author="Tom Bergeron" w:date="2022-11-11T09:02:00Z">
        <w:r w:rsidRPr="00EC684A" w:rsidDel="00EC684A">
          <w:rPr>
            <w:rStyle w:val="Hyperlink"/>
            <w:noProof/>
          </w:rPr>
          <w:delText>LDO 1 Board 1 File (Txt Output)</w:delText>
        </w:r>
        <w:r w:rsidDel="00EC684A">
          <w:rPr>
            <w:noProof/>
            <w:webHidden/>
          </w:rPr>
          <w:tab/>
          <w:delText>100</w:delText>
        </w:r>
      </w:del>
    </w:p>
    <w:p w14:paraId="4061C1E4" w14:textId="5F130752" w:rsidR="008364F5" w:rsidDel="00EC684A" w:rsidRDefault="008364F5">
      <w:pPr>
        <w:pStyle w:val="TOC3"/>
        <w:rPr>
          <w:del w:id="1580" w:author="Tom Bergeron" w:date="2022-11-11T09:02:00Z"/>
          <w:rFonts w:asciiTheme="minorHAnsi" w:eastAsiaTheme="minorEastAsia" w:hAnsiTheme="minorHAnsi" w:cstheme="minorBidi"/>
          <w:smallCaps w:val="0"/>
          <w:noProof/>
          <w:sz w:val="22"/>
          <w:szCs w:val="22"/>
        </w:rPr>
      </w:pPr>
      <w:del w:id="1581" w:author="Tom Bergeron" w:date="2022-11-11T09:02:00Z">
        <w:r w:rsidRPr="00EC684A" w:rsidDel="00EC684A">
          <w:rPr>
            <w:rStyle w:val="Hyperlink"/>
            <w:noProof/>
          </w:rPr>
          <w:delText>LDO XML (1 Board 1 File)</w:delText>
        </w:r>
        <w:r w:rsidDel="00EC684A">
          <w:rPr>
            <w:noProof/>
            <w:webHidden/>
          </w:rPr>
          <w:tab/>
          <w:delText>100</w:delText>
        </w:r>
      </w:del>
    </w:p>
    <w:p w14:paraId="015831B5" w14:textId="5C0EADEF" w:rsidR="008364F5" w:rsidRPr="008364F5" w:rsidDel="00EC684A" w:rsidRDefault="008364F5">
      <w:pPr>
        <w:pStyle w:val="TOC3"/>
        <w:rPr>
          <w:del w:id="1582" w:author="Tom Bergeron" w:date="2022-11-11T09:02:00Z"/>
          <w:rFonts w:asciiTheme="minorHAnsi" w:eastAsiaTheme="minorEastAsia" w:hAnsiTheme="minorHAnsi" w:cstheme="minorBidi"/>
          <w:smallCaps w:val="0"/>
          <w:noProof/>
          <w:sz w:val="22"/>
          <w:szCs w:val="22"/>
        </w:rPr>
      </w:pPr>
      <w:del w:id="1583" w:author="Tom Bergeron" w:date="2022-11-11T09:02:00Z">
        <w:r w:rsidRPr="00EC684A" w:rsidDel="00EC684A">
          <w:rPr>
            <w:rStyle w:val="Hyperlink"/>
            <w:noProof/>
          </w:rPr>
          <w:delText>One board per file (CSV format)</w:delText>
        </w:r>
        <w:r w:rsidRPr="008364F5" w:rsidDel="00EC684A">
          <w:rPr>
            <w:noProof/>
            <w:webHidden/>
          </w:rPr>
          <w:tab/>
          <w:delText>101</w:delText>
        </w:r>
      </w:del>
    </w:p>
    <w:p w14:paraId="2F77931E" w14:textId="171741BA" w:rsidR="008364F5" w:rsidRPr="008364F5" w:rsidDel="00EC684A" w:rsidRDefault="008364F5">
      <w:pPr>
        <w:pStyle w:val="TOC3"/>
        <w:rPr>
          <w:del w:id="1584" w:author="Tom Bergeron" w:date="2022-11-11T09:02:00Z"/>
          <w:rFonts w:asciiTheme="minorHAnsi" w:eastAsiaTheme="minorEastAsia" w:hAnsiTheme="minorHAnsi" w:cstheme="minorBidi"/>
          <w:smallCaps w:val="0"/>
          <w:noProof/>
          <w:sz w:val="22"/>
          <w:szCs w:val="22"/>
        </w:rPr>
      </w:pPr>
      <w:del w:id="1585" w:author="Tom Bergeron" w:date="2022-11-11T09:02:00Z">
        <w:r w:rsidRPr="00EC684A" w:rsidDel="00EC684A">
          <w:rPr>
            <w:rStyle w:val="Hyperlink"/>
            <w:smallCaps w:val="0"/>
            <w:noProof/>
            <w:rPrChange w:id="1586" w:author="Tom Bergeron" w:date="2022-11-11T09:02:00Z">
              <w:rPr>
                <w:rStyle w:val="Hyperlink"/>
                <w:b/>
                <w:bCs/>
                <w:smallCaps w:val="0"/>
                <w:noProof/>
              </w:rPr>
            </w:rPrChange>
          </w:rPr>
          <w:delText>One board per file – TXT - Alternate</w:delText>
        </w:r>
        <w:r w:rsidRPr="008364F5" w:rsidDel="00EC684A">
          <w:rPr>
            <w:noProof/>
            <w:webHidden/>
          </w:rPr>
          <w:tab/>
          <w:delText>101</w:delText>
        </w:r>
      </w:del>
    </w:p>
    <w:p w14:paraId="1953BFBE" w14:textId="5DCA39AE" w:rsidR="008364F5" w:rsidRPr="008364F5" w:rsidDel="00EC684A" w:rsidRDefault="008364F5">
      <w:pPr>
        <w:pStyle w:val="TOC3"/>
        <w:rPr>
          <w:del w:id="1587" w:author="Tom Bergeron" w:date="2022-11-11T09:02:00Z"/>
          <w:rFonts w:asciiTheme="minorHAnsi" w:eastAsiaTheme="minorEastAsia" w:hAnsiTheme="minorHAnsi" w:cstheme="minorBidi"/>
          <w:smallCaps w:val="0"/>
          <w:noProof/>
          <w:sz w:val="22"/>
          <w:szCs w:val="22"/>
        </w:rPr>
      </w:pPr>
      <w:del w:id="1588" w:author="Tom Bergeron" w:date="2022-11-11T09:02:00Z">
        <w:r w:rsidRPr="00EC684A" w:rsidDel="00EC684A">
          <w:rPr>
            <w:rStyle w:val="Hyperlink"/>
            <w:smallCaps w:val="0"/>
            <w:noProof/>
            <w:rPrChange w:id="1589" w:author="Tom Bergeron" w:date="2022-11-11T09:02:00Z">
              <w:rPr>
                <w:rStyle w:val="Hyperlink"/>
                <w:b/>
                <w:bCs/>
                <w:smallCaps w:val="0"/>
                <w:noProof/>
              </w:rPr>
            </w:rPrChange>
          </w:rPr>
          <w:delText>One board per file – TXT - Custom</w:delText>
        </w:r>
        <w:r w:rsidRPr="008364F5" w:rsidDel="00EC684A">
          <w:rPr>
            <w:noProof/>
            <w:webHidden/>
          </w:rPr>
          <w:tab/>
          <w:delText>101</w:delText>
        </w:r>
      </w:del>
    </w:p>
    <w:p w14:paraId="3CEF92D6" w14:textId="40EBBA6B" w:rsidR="008364F5" w:rsidDel="00EC684A" w:rsidRDefault="008364F5">
      <w:pPr>
        <w:pStyle w:val="TOC2"/>
        <w:tabs>
          <w:tab w:val="right" w:leader="dot" w:pos="8900"/>
        </w:tabs>
        <w:rPr>
          <w:del w:id="1590" w:author="Tom Bergeron" w:date="2022-11-11T09:02:00Z"/>
          <w:rFonts w:asciiTheme="minorHAnsi" w:eastAsiaTheme="minorEastAsia" w:hAnsiTheme="minorHAnsi" w:cstheme="minorBidi"/>
          <w:smallCaps w:val="0"/>
          <w:noProof/>
          <w:sz w:val="22"/>
          <w:szCs w:val="22"/>
        </w:rPr>
      </w:pPr>
      <w:del w:id="1591" w:author="Tom Bergeron" w:date="2022-11-11T09:02:00Z">
        <w:r w:rsidRPr="00EC684A" w:rsidDel="00EC684A">
          <w:rPr>
            <w:rStyle w:val="Hyperlink"/>
            <w:noProof/>
          </w:rPr>
          <w:delText>Configure LDO</w:delText>
        </w:r>
        <w:r w:rsidDel="00EC684A">
          <w:rPr>
            <w:noProof/>
            <w:webHidden/>
          </w:rPr>
          <w:tab/>
          <w:delText>101</w:delText>
        </w:r>
      </w:del>
    </w:p>
    <w:p w14:paraId="4DE0DD6B" w14:textId="1176C430" w:rsidR="008364F5" w:rsidDel="00EC684A" w:rsidRDefault="008364F5">
      <w:pPr>
        <w:pStyle w:val="TOC3"/>
        <w:rPr>
          <w:del w:id="1592" w:author="Tom Bergeron" w:date="2022-11-11T09:02:00Z"/>
          <w:rFonts w:asciiTheme="minorHAnsi" w:eastAsiaTheme="minorEastAsia" w:hAnsiTheme="minorHAnsi" w:cstheme="minorBidi"/>
          <w:smallCaps w:val="0"/>
          <w:noProof/>
          <w:sz w:val="22"/>
          <w:szCs w:val="22"/>
        </w:rPr>
      </w:pPr>
      <w:del w:id="1593" w:author="Tom Bergeron" w:date="2022-11-11T09:02:00Z">
        <w:r w:rsidRPr="00EC684A" w:rsidDel="00EC684A">
          <w:rPr>
            <w:rStyle w:val="Hyperlink"/>
            <w:noProof/>
          </w:rPr>
          <w:delText>Delete Accumulated LDO Files</w:delText>
        </w:r>
        <w:r w:rsidDel="00EC684A">
          <w:rPr>
            <w:noProof/>
            <w:webHidden/>
          </w:rPr>
          <w:tab/>
          <w:delText>102</w:delText>
        </w:r>
      </w:del>
    </w:p>
    <w:p w14:paraId="469B208C" w14:textId="487CE5EB" w:rsidR="008364F5" w:rsidDel="00EC684A" w:rsidRDefault="008364F5">
      <w:pPr>
        <w:pStyle w:val="TOC1"/>
        <w:tabs>
          <w:tab w:val="right" w:leader="dot" w:pos="8900"/>
        </w:tabs>
        <w:rPr>
          <w:del w:id="1594" w:author="Tom Bergeron" w:date="2022-11-11T09:02:00Z"/>
          <w:rFonts w:asciiTheme="minorHAnsi" w:eastAsiaTheme="minorEastAsia" w:hAnsiTheme="minorHAnsi" w:cstheme="minorBidi"/>
          <w:b w:val="0"/>
          <w:caps w:val="0"/>
          <w:noProof/>
          <w:sz w:val="22"/>
          <w:szCs w:val="22"/>
        </w:rPr>
      </w:pPr>
      <w:del w:id="1595" w:author="Tom Bergeron" w:date="2022-11-11T09:02:00Z">
        <w:r w:rsidRPr="00EC684A" w:rsidDel="00EC684A">
          <w:rPr>
            <w:rStyle w:val="Hyperlink"/>
            <w:noProof/>
          </w:rPr>
          <w:delText>Centralized Process Window Control</w:delText>
        </w:r>
        <w:r w:rsidDel="00EC684A">
          <w:rPr>
            <w:noProof/>
            <w:webHidden/>
          </w:rPr>
          <w:tab/>
          <w:delText>103</w:delText>
        </w:r>
      </w:del>
    </w:p>
    <w:p w14:paraId="483C6A0F" w14:textId="4045CD57" w:rsidR="008364F5" w:rsidDel="00EC684A" w:rsidRDefault="008364F5">
      <w:pPr>
        <w:pStyle w:val="TOC2"/>
        <w:tabs>
          <w:tab w:val="right" w:leader="dot" w:pos="8900"/>
        </w:tabs>
        <w:rPr>
          <w:del w:id="1596" w:author="Tom Bergeron" w:date="2022-11-11T09:02:00Z"/>
          <w:rFonts w:asciiTheme="minorHAnsi" w:eastAsiaTheme="minorEastAsia" w:hAnsiTheme="minorHAnsi" w:cstheme="minorBidi"/>
          <w:smallCaps w:val="0"/>
          <w:noProof/>
          <w:sz w:val="22"/>
          <w:szCs w:val="22"/>
        </w:rPr>
      </w:pPr>
      <w:del w:id="1597" w:author="Tom Bergeron" w:date="2022-11-11T09:02:00Z">
        <w:r w:rsidRPr="00EC684A" w:rsidDel="00EC684A">
          <w:rPr>
            <w:rStyle w:val="Hyperlink"/>
            <w:noProof/>
          </w:rPr>
          <w:delText>KIC File Administrator</w:delText>
        </w:r>
        <w:r w:rsidDel="00EC684A">
          <w:rPr>
            <w:noProof/>
            <w:webHidden/>
          </w:rPr>
          <w:tab/>
          <w:delText>103</w:delText>
        </w:r>
      </w:del>
    </w:p>
    <w:p w14:paraId="50BD9B10" w14:textId="1D813A79" w:rsidR="008364F5" w:rsidDel="00EC684A" w:rsidRDefault="008364F5">
      <w:pPr>
        <w:pStyle w:val="TOC2"/>
        <w:tabs>
          <w:tab w:val="right" w:leader="dot" w:pos="8900"/>
        </w:tabs>
        <w:rPr>
          <w:del w:id="1598" w:author="Tom Bergeron" w:date="2022-11-11T09:02:00Z"/>
          <w:rFonts w:asciiTheme="minorHAnsi" w:eastAsiaTheme="minorEastAsia" w:hAnsiTheme="minorHAnsi" w:cstheme="minorBidi"/>
          <w:smallCaps w:val="0"/>
          <w:noProof/>
          <w:sz w:val="22"/>
          <w:szCs w:val="22"/>
        </w:rPr>
      </w:pPr>
      <w:del w:id="1599" w:author="Tom Bergeron" w:date="2022-11-11T09:02:00Z">
        <w:r w:rsidRPr="00EC684A" w:rsidDel="00EC684A">
          <w:rPr>
            <w:rStyle w:val="Hyperlink"/>
            <w:noProof/>
          </w:rPr>
          <w:delText>Configuration of software</w:delText>
        </w:r>
        <w:r w:rsidDel="00EC684A">
          <w:rPr>
            <w:noProof/>
            <w:webHidden/>
          </w:rPr>
          <w:tab/>
          <w:delText>106</w:delText>
        </w:r>
      </w:del>
    </w:p>
    <w:p w14:paraId="14F297F2" w14:textId="2E581153" w:rsidR="008364F5" w:rsidDel="00EC684A" w:rsidRDefault="008364F5">
      <w:pPr>
        <w:pStyle w:val="TOC2"/>
        <w:tabs>
          <w:tab w:val="right" w:leader="dot" w:pos="8900"/>
        </w:tabs>
        <w:rPr>
          <w:del w:id="1600" w:author="Tom Bergeron" w:date="2022-11-11T09:02:00Z"/>
          <w:rFonts w:asciiTheme="minorHAnsi" w:eastAsiaTheme="minorEastAsia" w:hAnsiTheme="minorHAnsi" w:cstheme="minorBidi"/>
          <w:smallCaps w:val="0"/>
          <w:noProof/>
          <w:sz w:val="22"/>
          <w:szCs w:val="22"/>
        </w:rPr>
      </w:pPr>
      <w:del w:id="1601" w:author="Tom Bergeron" w:date="2022-11-11T09:02:00Z">
        <w:r w:rsidRPr="00EC684A" w:rsidDel="00EC684A">
          <w:rPr>
            <w:rStyle w:val="Hyperlink"/>
            <w:noProof/>
          </w:rPr>
          <w:delText>Operation of software</w:delText>
        </w:r>
        <w:r w:rsidDel="00EC684A">
          <w:rPr>
            <w:noProof/>
            <w:webHidden/>
          </w:rPr>
          <w:tab/>
          <w:delText>107</w:delText>
        </w:r>
      </w:del>
    </w:p>
    <w:p w14:paraId="39BBDE4E" w14:textId="264CDEC6" w:rsidR="008364F5" w:rsidDel="00EC684A" w:rsidRDefault="008364F5">
      <w:pPr>
        <w:pStyle w:val="TOC1"/>
        <w:tabs>
          <w:tab w:val="right" w:leader="dot" w:pos="8900"/>
        </w:tabs>
        <w:rPr>
          <w:del w:id="1602" w:author="Tom Bergeron" w:date="2022-11-11T09:02:00Z"/>
          <w:rFonts w:asciiTheme="minorHAnsi" w:eastAsiaTheme="minorEastAsia" w:hAnsiTheme="minorHAnsi" w:cstheme="minorBidi"/>
          <w:b w:val="0"/>
          <w:caps w:val="0"/>
          <w:noProof/>
          <w:sz w:val="22"/>
          <w:szCs w:val="22"/>
        </w:rPr>
      </w:pPr>
      <w:del w:id="1603" w:author="Tom Bergeron" w:date="2022-11-11T09:02:00Z">
        <w:r w:rsidRPr="00EC684A" w:rsidDel="00EC684A">
          <w:rPr>
            <w:rStyle w:val="Hyperlink"/>
            <w:noProof/>
          </w:rPr>
          <w:delText>Hardware Options</w:delText>
        </w:r>
        <w:r w:rsidDel="00EC684A">
          <w:rPr>
            <w:noProof/>
            <w:webHidden/>
          </w:rPr>
          <w:tab/>
          <w:delText>108</w:delText>
        </w:r>
      </w:del>
    </w:p>
    <w:p w14:paraId="774C236F" w14:textId="5A77DC4B" w:rsidR="008364F5" w:rsidDel="00EC684A" w:rsidRDefault="008364F5">
      <w:pPr>
        <w:pStyle w:val="TOC2"/>
        <w:tabs>
          <w:tab w:val="right" w:leader="dot" w:pos="8900"/>
        </w:tabs>
        <w:rPr>
          <w:del w:id="1604" w:author="Tom Bergeron" w:date="2022-11-11T09:02:00Z"/>
          <w:rFonts w:asciiTheme="minorHAnsi" w:eastAsiaTheme="minorEastAsia" w:hAnsiTheme="minorHAnsi" w:cstheme="minorBidi"/>
          <w:smallCaps w:val="0"/>
          <w:noProof/>
          <w:sz w:val="22"/>
          <w:szCs w:val="22"/>
        </w:rPr>
      </w:pPr>
      <w:del w:id="1605" w:author="Tom Bergeron" w:date="2022-11-11T09:02:00Z">
        <w:r w:rsidRPr="00EC684A" w:rsidDel="00EC684A">
          <w:rPr>
            <w:rStyle w:val="Hyperlink"/>
            <w:noProof/>
          </w:rPr>
          <w:delText>Alarm Relay</w:delText>
        </w:r>
        <w:r w:rsidDel="00EC684A">
          <w:rPr>
            <w:noProof/>
            <w:webHidden/>
          </w:rPr>
          <w:tab/>
          <w:delText>108</w:delText>
        </w:r>
      </w:del>
    </w:p>
    <w:p w14:paraId="3EF85601" w14:textId="726820FC" w:rsidR="008364F5" w:rsidDel="00EC684A" w:rsidRDefault="008364F5">
      <w:pPr>
        <w:pStyle w:val="TOC2"/>
        <w:tabs>
          <w:tab w:val="right" w:leader="dot" w:pos="8900"/>
        </w:tabs>
        <w:rPr>
          <w:del w:id="1606" w:author="Tom Bergeron" w:date="2022-11-11T09:02:00Z"/>
          <w:rFonts w:asciiTheme="minorHAnsi" w:eastAsiaTheme="minorEastAsia" w:hAnsiTheme="minorHAnsi" w:cstheme="minorBidi"/>
          <w:smallCaps w:val="0"/>
          <w:noProof/>
          <w:sz w:val="22"/>
          <w:szCs w:val="22"/>
        </w:rPr>
      </w:pPr>
      <w:del w:id="1607" w:author="Tom Bergeron" w:date="2022-11-11T09:02:00Z">
        <w:r w:rsidRPr="00EC684A" w:rsidDel="00EC684A">
          <w:rPr>
            <w:rStyle w:val="Hyperlink"/>
            <w:noProof/>
          </w:rPr>
          <w:delText>Light Tower</w:delText>
        </w:r>
        <w:r w:rsidDel="00EC684A">
          <w:rPr>
            <w:noProof/>
            <w:webHidden/>
          </w:rPr>
          <w:tab/>
          <w:delText>108</w:delText>
        </w:r>
      </w:del>
    </w:p>
    <w:p w14:paraId="580847CB" w14:textId="1F1A7E2D" w:rsidR="008364F5" w:rsidDel="00EC684A" w:rsidRDefault="008364F5">
      <w:pPr>
        <w:pStyle w:val="TOC1"/>
        <w:tabs>
          <w:tab w:val="right" w:leader="dot" w:pos="8900"/>
        </w:tabs>
        <w:rPr>
          <w:del w:id="1608" w:author="Tom Bergeron" w:date="2022-11-11T09:02:00Z"/>
          <w:rFonts w:asciiTheme="minorHAnsi" w:eastAsiaTheme="minorEastAsia" w:hAnsiTheme="minorHAnsi" w:cstheme="minorBidi"/>
          <w:b w:val="0"/>
          <w:caps w:val="0"/>
          <w:noProof/>
          <w:sz w:val="22"/>
          <w:szCs w:val="22"/>
        </w:rPr>
      </w:pPr>
      <w:del w:id="1609" w:author="Tom Bergeron" w:date="2022-11-11T09:02:00Z">
        <w:r w:rsidRPr="00EC684A" w:rsidDel="00EC684A">
          <w:rPr>
            <w:rStyle w:val="Hyperlink"/>
            <w:noProof/>
          </w:rPr>
          <w:delText>Appendix A: The Process Window Index</w:delText>
        </w:r>
        <w:r w:rsidDel="00EC684A">
          <w:rPr>
            <w:noProof/>
            <w:webHidden/>
          </w:rPr>
          <w:tab/>
          <w:delText>109</w:delText>
        </w:r>
      </w:del>
    </w:p>
    <w:p w14:paraId="50B71202" w14:textId="1124C263" w:rsidR="008364F5" w:rsidDel="00EC684A" w:rsidRDefault="008364F5">
      <w:pPr>
        <w:pStyle w:val="TOC2"/>
        <w:tabs>
          <w:tab w:val="right" w:leader="dot" w:pos="8900"/>
        </w:tabs>
        <w:rPr>
          <w:del w:id="1610" w:author="Tom Bergeron" w:date="2022-11-11T09:02:00Z"/>
          <w:rFonts w:asciiTheme="minorHAnsi" w:eastAsiaTheme="minorEastAsia" w:hAnsiTheme="minorHAnsi" w:cstheme="minorBidi"/>
          <w:smallCaps w:val="0"/>
          <w:noProof/>
          <w:sz w:val="22"/>
          <w:szCs w:val="22"/>
        </w:rPr>
      </w:pPr>
      <w:del w:id="1611" w:author="Tom Bergeron" w:date="2022-11-11T09:02:00Z">
        <w:r w:rsidRPr="00EC684A" w:rsidDel="00EC684A">
          <w:rPr>
            <w:rStyle w:val="Hyperlink"/>
            <w:noProof/>
          </w:rPr>
          <w:delText>The Problem</w:delText>
        </w:r>
        <w:r w:rsidDel="00EC684A">
          <w:rPr>
            <w:noProof/>
            <w:webHidden/>
          </w:rPr>
          <w:tab/>
          <w:delText>109</w:delText>
        </w:r>
      </w:del>
    </w:p>
    <w:p w14:paraId="1A3AB9B6" w14:textId="0B63E624" w:rsidR="008364F5" w:rsidDel="00EC684A" w:rsidRDefault="008364F5">
      <w:pPr>
        <w:pStyle w:val="TOC2"/>
        <w:tabs>
          <w:tab w:val="right" w:leader="dot" w:pos="8900"/>
        </w:tabs>
        <w:rPr>
          <w:del w:id="1612" w:author="Tom Bergeron" w:date="2022-11-11T09:02:00Z"/>
          <w:rFonts w:asciiTheme="minorHAnsi" w:eastAsiaTheme="minorEastAsia" w:hAnsiTheme="minorHAnsi" w:cstheme="minorBidi"/>
          <w:smallCaps w:val="0"/>
          <w:noProof/>
          <w:sz w:val="22"/>
          <w:szCs w:val="22"/>
        </w:rPr>
      </w:pPr>
      <w:del w:id="1613" w:author="Tom Bergeron" w:date="2022-11-11T09:02:00Z">
        <w:r w:rsidRPr="00EC684A" w:rsidDel="00EC684A">
          <w:rPr>
            <w:rStyle w:val="Hyperlink"/>
            <w:noProof/>
          </w:rPr>
          <w:delText>Defining the Process Window Index</w:delText>
        </w:r>
        <w:r w:rsidDel="00EC684A">
          <w:rPr>
            <w:noProof/>
            <w:webHidden/>
          </w:rPr>
          <w:tab/>
          <w:delText>109</w:delText>
        </w:r>
      </w:del>
    </w:p>
    <w:p w14:paraId="59F32C92" w14:textId="5D1A56CB" w:rsidR="008364F5" w:rsidDel="00EC684A" w:rsidRDefault="008364F5">
      <w:pPr>
        <w:pStyle w:val="TOC2"/>
        <w:tabs>
          <w:tab w:val="right" w:leader="dot" w:pos="8900"/>
        </w:tabs>
        <w:rPr>
          <w:del w:id="1614" w:author="Tom Bergeron" w:date="2022-11-11T09:02:00Z"/>
          <w:rFonts w:asciiTheme="minorHAnsi" w:eastAsiaTheme="minorEastAsia" w:hAnsiTheme="minorHAnsi" w:cstheme="minorBidi"/>
          <w:smallCaps w:val="0"/>
          <w:noProof/>
          <w:sz w:val="22"/>
          <w:szCs w:val="22"/>
        </w:rPr>
      </w:pPr>
      <w:del w:id="1615" w:author="Tom Bergeron" w:date="2022-11-11T09:02:00Z">
        <w:r w:rsidRPr="00EC684A" w:rsidDel="00EC684A">
          <w:rPr>
            <w:rStyle w:val="Hyperlink"/>
            <w:noProof/>
          </w:rPr>
          <w:delText>Calculating the PWI</w:delText>
        </w:r>
        <w:r w:rsidDel="00EC684A">
          <w:rPr>
            <w:noProof/>
            <w:webHidden/>
          </w:rPr>
          <w:tab/>
          <w:delText>110</w:delText>
        </w:r>
      </w:del>
    </w:p>
    <w:p w14:paraId="6101B261" w14:textId="77D03B4B" w:rsidR="008364F5" w:rsidDel="00EC684A" w:rsidRDefault="008364F5">
      <w:pPr>
        <w:pStyle w:val="TOC2"/>
        <w:tabs>
          <w:tab w:val="right" w:leader="dot" w:pos="8900"/>
        </w:tabs>
        <w:rPr>
          <w:del w:id="1616" w:author="Tom Bergeron" w:date="2022-11-11T09:02:00Z"/>
          <w:rFonts w:asciiTheme="minorHAnsi" w:eastAsiaTheme="minorEastAsia" w:hAnsiTheme="minorHAnsi" w:cstheme="minorBidi"/>
          <w:smallCaps w:val="0"/>
          <w:noProof/>
          <w:sz w:val="22"/>
          <w:szCs w:val="22"/>
        </w:rPr>
      </w:pPr>
      <w:del w:id="1617" w:author="Tom Bergeron" w:date="2022-11-11T09:02:00Z">
        <w:r w:rsidRPr="00EC684A" w:rsidDel="00EC684A">
          <w:rPr>
            <w:rStyle w:val="Hyperlink"/>
            <w:noProof/>
          </w:rPr>
          <w:delText>Benefits of Ranking Thermal Profile Performance</w:delText>
        </w:r>
        <w:r w:rsidDel="00EC684A">
          <w:rPr>
            <w:noProof/>
            <w:webHidden/>
          </w:rPr>
          <w:tab/>
          <w:delText>111</w:delText>
        </w:r>
      </w:del>
    </w:p>
    <w:p w14:paraId="19252F2C" w14:textId="21913135" w:rsidR="008364F5" w:rsidDel="00EC684A" w:rsidRDefault="008364F5">
      <w:pPr>
        <w:pStyle w:val="TOC2"/>
        <w:tabs>
          <w:tab w:val="right" w:leader="dot" w:pos="8900"/>
        </w:tabs>
        <w:rPr>
          <w:del w:id="1618" w:author="Tom Bergeron" w:date="2022-11-11T09:02:00Z"/>
          <w:rFonts w:asciiTheme="minorHAnsi" w:eastAsiaTheme="minorEastAsia" w:hAnsiTheme="minorHAnsi" w:cstheme="minorBidi"/>
          <w:smallCaps w:val="0"/>
          <w:noProof/>
          <w:sz w:val="22"/>
          <w:szCs w:val="22"/>
        </w:rPr>
      </w:pPr>
      <w:del w:id="1619" w:author="Tom Bergeron" w:date="2022-11-11T09:02:00Z">
        <w:r w:rsidRPr="00EC684A" w:rsidDel="00EC684A">
          <w:rPr>
            <w:rStyle w:val="Hyperlink"/>
            <w:noProof/>
          </w:rPr>
          <w:delText>Conclusion</w:delText>
        </w:r>
        <w:r w:rsidDel="00EC684A">
          <w:rPr>
            <w:noProof/>
            <w:webHidden/>
          </w:rPr>
          <w:tab/>
          <w:delText>111</w:delText>
        </w:r>
      </w:del>
    </w:p>
    <w:p w14:paraId="428F6F18" w14:textId="0D275C01" w:rsidR="008364F5" w:rsidDel="00EC684A" w:rsidRDefault="008364F5">
      <w:pPr>
        <w:pStyle w:val="TOC1"/>
        <w:tabs>
          <w:tab w:val="right" w:leader="dot" w:pos="8900"/>
        </w:tabs>
        <w:rPr>
          <w:del w:id="1620" w:author="Tom Bergeron" w:date="2022-11-11T09:02:00Z"/>
          <w:rFonts w:asciiTheme="minorHAnsi" w:eastAsiaTheme="minorEastAsia" w:hAnsiTheme="minorHAnsi" w:cstheme="minorBidi"/>
          <w:b w:val="0"/>
          <w:caps w:val="0"/>
          <w:noProof/>
          <w:sz w:val="22"/>
          <w:szCs w:val="22"/>
        </w:rPr>
      </w:pPr>
      <w:del w:id="1621" w:author="Tom Bergeron" w:date="2022-11-11T09:02:00Z">
        <w:r w:rsidRPr="00EC684A" w:rsidDel="00EC684A">
          <w:rPr>
            <w:rStyle w:val="Hyperlink"/>
            <w:noProof/>
          </w:rPr>
          <w:delText>Appendix B: Recalculating Zone Delta Limits From Navigator/Auto-Focus Predictions</w:delText>
        </w:r>
        <w:r w:rsidDel="00EC684A">
          <w:rPr>
            <w:noProof/>
            <w:webHidden/>
          </w:rPr>
          <w:tab/>
          <w:delText>112</w:delText>
        </w:r>
      </w:del>
    </w:p>
    <w:p w14:paraId="13A5C9D5" w14:textId="52609EE4" w:rsidR="008364F5" w:rsidDel="00EC684A" w:rsidRDefault="008364F5">
      <w:pPr>
        <w:pStyle w:val="TOC2"/>
        <w:tabs>
          <w:tab w:val="right" w:leader="dot" w:pos="8900"/>
        </w:tabs>
        <w:rPr>
          <w:del w:id="1622" w:author="Tom Bergeron" w:date="2022-11-11T09:02:00Z"/>
          <w:rFonts w:asciiTheme="minorHAnsi" w:eastAsiaTheme="minorEastAsia" w:hAnsiTheme="minorHAnsi" w:cstheme="minorBidi"/>
          <w:smallCaps w:val="0"/>
          <w:noProof/>
          <w:sz w:val="22"/>
          <w:szCs w:val="22"/>
        </w:rPr>
      </w:pPr>
      <w:del w:id="1623" w:author="Tom Bergeron" w:date="2022-11-11T09:02:00Z">
        <w:r w:rsidRPr="00EC684A" w:rsidDel="00EC684A">
          <w:rPr>
            <w:rStyle w:val="Hyperlink"/>
            <w:noProof/>
          </w:rPr>
          <w:delText>For Stand-Alone Software Installations</w:delText>
        </w:r>
        <w:r w:rsidDel="00EC684A">
          <w:rPr>
            <w:noProof/>
            <w:webHidden/>
          </w:rPr>
          <w:tab/>
          <w:delText>112</w:delText>
        </w:r>
      </w:del>
    </w:p>
    <w:p w14:paraId="5A3CA940" w14:textId="5B5B291F" w:rsidR="008364F5" w:rsidDel="00EC684A" w:rsidRDefault="008364F5">
      <w:pPr>
        <w:pStyle w:val="TOC2"/>
        <w:tabs>
          <w:tab w:val="right" w:leader="dot" w:pos="8900"/>
        </w:tabs>
        <w:rPr>
          <w:del w:id="1624" w:author="Tom Bergeron" w:date="2022-11-11T09:02:00Z"/>
          <w:rFonts w:asciiTheme="minorHAnsi" w:eastAsiaTheme="minorEastAsia" w:hAnsiTheme="minorHAnsi" w:cstheme="minorBidi"/>
          <w:smallCaps w:val="0"/>
          <w:noProof/>
          <w:sz w:val="22"/>
          <w:szCs w:val="22"/>
        </w:rPr>
      </w:pPr>
      <w:del w:id="1625" w:author="Tom Bergeron" w:date="2022-11-11T09:02:00Z">
        <w:r w:rsidRPr="00EC684A" w:rsidDel="00EC684A">
          <w:rPr>
            <w:rStyle w:val="Hyperlink"/>
            <w:noProof/>
          </w:rPr>
          <w:delText>For Oven Controller Software Installations</w:delText>
        </w:r>
        <w:r w:rsidDel="00EC684A">
          <w:rPr>
            <w:noProof/>
            <w:webHidden/>
          </w:rPr>
          <w:tab/>
          <w:delText>114</w:delText>
        </w:r>
      </w:del>
    </w:p>
    <w:p w14:paraId="6435D0EB" w14:textId="508AA38E" w:rsidR="008364F5" w:rsidDel="00EC684A" w:rsidRDefault="008364F5">
      <w:pPr>
        <w:pStyle w:val="TOC1"/>
        <w:tabs>
          <w:tab w:val="right" w:leader="dot" w:pos="8900"/>
        </w:tabs>
        <w:rPr>
          <w:del w:id="1626" w:author="Tom Bergeron" w:date="2022-11-11T09:02:00Z"/>
          <w:rFonts w:asciiTheme="minorHAnsi" w:eastAsiaTheme="minorEastAsia" w:hAnsiTheme="minorHAnsi" w:cstheme="minorBidi"/>
          <w:b w:val="0"/>
          <w:caps w:val="0"/>
          <w:noProof/>
          <w:sz w:val="22"/>
          <w:szCs w:val="22"/>
        </w:rPr>
      </w:pPr>
      <w:del w:id="1627" w:author="Tom Bergeron" w:date="2022-11-11T09:02:00Z">
        <w:r w:rsidRPr="00EC684A" w:rsidDel="00EC684A">
          <w:rPr>
            <w:rStyle w:val="Hyperlink"/>
            <w:noProof/>
          </w:rPr>
          <w:delText>Appendix C: Configuration Program</w:delText>
        </w:r>
        <w:r w:rsidDel="00EC684A">
          <w:rPr>
            <w:noProof/>
            <w:webHidden/>
          </w:rPr>
          <w:tab/>
          <w:delText>116</w:delText>
        </w:r>
      </w:del>
    </w:p>
    <w:p w14:paraId="7F9CAAF2" w14:textId="084D20EE" w:rsidR="008364F5" w:rsidDel="00EC684A" w:rsidRDefault="008364F5">
      <w:pPr>
        <w:pStyle w:val="TOC2"/>
        <w:tabs>
          <w:tab w:val="right" w:leader="dot" w:pos="8900"/>
        </w:tabs>
        <w:rPr>
          <w:del w:id="1628" w:author="Tom Bergeron" w:date="2022-11-11T09:02:00Z"/>
          <w:rFonts w:asciiTheme="minorHAnsi" w:eastAsiaTheme="minorEastAsia" w:hAnsiTheme="minorHAnsi" w:cstheme="minorBidi"/>
          <w:smallCaps w:val="0"/>
          <w:noProof/>
          <w:sz w:val="22"/>
          <w:szCs w:val="22"/>
        </w:rPr>
      </w:pPr>
      <w:del w:id="1629" w:author="Tom Bergeron" w:date="2022-11-11T09:02:00Z">
        <w:r w:rsidRPr="00EC684A" w:rsidDel="00EC684A">
          <w:rPr>
            <w:rStyle w:val="Hyperlink"/>
            <w:noProof/>
          </w:rPr>
          <w:delText>User Settings Tab</w:delText>
        </w:r>
        <w:r w:rsidDel="00EC684A">
          <w:rPr>
            <w:noProof/>
            <w:webHidden/>
          </w:rPr>
          <w:tab/>
          <w:delText>116</w:delText>
        </w:r>
      </w:del>
    </w:p>
    <w:p w14:paraId="3857157A" w14:textId="5B85E23C" w:rsidR="008364F5" w:rsidDel="00EC684A" w:rsidRDefault="008364F5">
      <w:pPr>
        <w:pStyle w:val="TOC3"/>
        <w:rPr>
          <w:del w:id="1630" w:author="Tom Bergeron" w:date="2022-11-11T09:02:00Z"/>
          <w:rFonts w:asciiTheme="minorHAnsi" w:eastAsiaTheme="minorEastAsia" w:hAnsiTheme="minorHAnsi" w:cstheme="minorBidi"/>
          <w:smallCaps w:val="0"/>
          <w:noProof/>
          <w:sz w:val="22"/>
          <w:szCs w:val="22"/>
        </w:rPr>
      </w:pPr>
      <w:del w:id="1631" w:author="Tom Bergeron" w:date="2022-11-11T09:02:00Z">
        <w:r w:rsidRPr="00EC684A" w:rsidDel="00EC684A">
          <w:rPr>
            <w:rStyle w:val="Hyperlink"/>
            <w:noProof/>
          </w:rPr>
          <w:delText>Use Baseline Profile Expiration</w:delText>
        </w:r>
        <w:r w:rsidDel="00EC684A">
          <w:rPr>
            <w:noProof/>
            <w:webHidden/>
          </w:rPr>
          <w:tab/>
          <w:delText>117</w:delText>
        </w:r>
      </w:del>
    </w:p>
    <w:p w14:paraId="7FDFC40E" w14:textId="39E2DDC0" w:rsidR="008364F5" w:rsidDel="00EC684A" w:rsidRDefault="008364F5">
      <w:pPr>
        <w:pStyle w:val="TOC2"/>
        <w:tabs>
          <w:tab w:val="right" w:leader="dot" w:pos="8900"/>
        </w:tabs>
        <w:rPr>
          <w:del w:id="1632" w:author="Tom Bergeron" w:date="2022-11-11T09:02:00Z"/>
          <w:rFonts w:asciiTheme="minorHAnsi" w:eastAsiaTheme="minorEastAsia" w:hAnsiTheme="minorHAnsi" w:cstheme="minorBidi"/>
          <w:smallCaps w:val="0"/>
          <w:noProof/>
          <w:sz w:val="22"/>
          <w:szCs w:val="22"/>
        </w:rPr>
      </w:pPr>
      <w:del w:id="1633" w:author="Tom Bergeron" w:date="2022-11-11T09:02:00Z">
        <w:r w:rsidRPr="00EC684A" w:rsidDel="00EC684A">
          <w:rPr>
            <w:rStyle w:val="Hyperlink"/>
            <w:noProof/>
          </w:rPr>
          <w:delText>Shifting Tab</w:delText>
        </w:r>
        <w:r w:rsidDel="00EC684A">
          <w:rPr>
            <w:noProof/>
            <w:webHidden/>
          </w:rPr>
          <w:tab/>
          <w:delText>118</w:delText>
        </w:r>
      </w:del>
    </w:p>
    <w:p w14:paraId="46714C04" w14:textId="4C4A491F" w:rsidR="008364F5" w:rsidDel="00EC684A" w:rsidRDefault="008364F5">
      <w:pPr>
        <w:pStyle w:val="TOC2"/>
        <w:tabs>
          <w:tab w:val="right" w:leader="dot" w:pos="8900"/>
        </w:tabs>
        <w:rPr>
          <w:del w:id="1634" w:author="Tom Bergeron" w:date="2022-11-11T09:02:00Z"/>
          <w:rFonts w:asciiTheme="minorHAnsi" w:eastAsiaTheme="minorEastAsia" w:hAnsiTheme="minorHAnsi" w:cstheme="minorBidi"/>
          <w:smallCaps w:val="0"/>
          <w:noProof/>
          <w:sz w:val="22"/>
          <w:szCs w:val="22"/>
        </w:rPr>
      </w:pPr>
      <w:del w:id="1635" w:author="Tom Bergeron" w:date="2022-11-11T09:02:00Z">
        <w:r w:rsidRPr="00EC684A" w:rsidDel="00EC684A">
          <w:rPr>
            <w:rStyle w:val="Hyperlink"/>
            <w:noProof/>
          </w:rPr>
          <w:delText>Decimal Tab</w:delText>
        </w:r>
        <w:r w:rsidDel="00EC684A">
          <w:rPr>
            <w:noProof/>
            <w:webHidden/>
          </w:rPr>
          <w:tab/>
          <w:delText>118</w:delText>
        </w:r>
      </w:del>
    </w:p>
    <w:p w14:paraId="037E03E8" w14:textId="5B0CC5B7" w:rsidR="008364F5" w:rsidDel="00EC684A" w:rsidRDefault="008364F5">
      <w:pPr>
        <w:pStyle w:val="TOC2"/>
        <w:tabs>
          <w:tab w:val="right" w:leader="dot" w:pos="8900"/>
        </w:tabs>
        <w:rPr>
          <w:del w:id="1636" w:author="Tom Bergeron" w:date="2022-11-11T09:02:00Z"/>
          <w:rFonts w:asciiTheme="minorHAnsi" w:eastAsiaTheme="minorEastAsia" w:hAnsiTheme="minorHAnsi" w:cstheme="minorBidi"/>
          <w:smallCaps w:val="0"/>
          <w:noProof/>
          <w:sz w:val="22"/>
          <w:szCs w:val="22"/>
        </w:rPr>
      </w:pPr>
      <w:del w:id="1637" w:author="Tom Bergeron" w:date="2022-11-11T09:02:00Z">
        <w:r w:rsidRPr="00EC684A" w:rsidDel="00EC684A">
          <w:rPr>
            <w:rStyle w:val="Hyperlink"/>
            <w:noProof/>
          </w:rPr>
          <w:delText>Hardware Tab</w:delText>
        </w:r>
        <w:r w:rsidDel="00EC684A">
          <w:rPr>
            <w:noProof/>
            <w:webHidden/>
          </w:rPr>
          <w:tab/>
          <w:delText>118</w:delText>
        </w:r>
      </w:del>
    </w:p>
    <w:p w14:paraId="14689594" w14:textId="6CFAE6A3" w:rsidR="008364F5" w:rsidDel="00EC684A" w:rsidRDefault="008364F5">
      <w:pPr>
        <w:pStyle w:val="TOC2"/>
        <w:tabs>
          <w:tab w:val="right" w:leader="dot" w:pos="8900"/>
        </w:tabs>
        <w:rPr>
          <w:del w:id="1638" w:author="Tom Bergeron" w:date="2022-11-11T09:02:00Z"/>
          <w:rFonts w:asciiTheme="minorHAnsi" w:eastAsiaTheme="minorEastAsia" w:hAnsiTheme="minorHAnsi" w:cstheme="minorBidi"/>
          <w:smallCaps w:val="0"/>
          <w:noProof/>
          <w:sz w:val="22"/>
          <w:szCs w:val="22"/>
        </w:rPr>
      </w:pPr>
      <w:del w:id="1639" w:author="Tom Bergeron" w:date="2022-11-11T09:02:00Z">
        <w:r w:rsidRPr="00EC684A" w:rsidDel="00EC684A">
          <w:rPr>
            <w:rStyle w:val="Hyperlink"/>
            <w:noProof/>
          </w:rPr>
          <w:delText>Message Config Tab</w:delText>
        </w:r>
        <w:r w:rsidDel="00EC684A">
          <w:rPr>
            <w:noProof/>
            <w:webHidden/>
          </w:rPr>
          <w:tab/>
          <w:delText>118</w:delText>
        </w:r>
      </w:del>
    </w:p>
    <w:p w14:paraId="0B3F0E62" w14:textId="51A50254" w:rsidR="008364F5" w:rsidDel="00EC684A" w:rsidRDefault="008364F5">
      <w:pPr>
        <w:pStyle w:val="TOC2"/>
        <w:tabs>
          <w:tab w:val="right" w:leader="dot" w:pos="8900"/>
        </w:tabs>
        <w:rPr>
          <w:del w:id="1640" w:author="Tom Bergeron" w:date="2022-11-11T09:02:00Z"/>
          <w:rFonts w:asciiTheme="minorHAnsi" w:eastAsiaTheme="minorEastAsia" w:hAnsiTheme="minorHAnsi" w:cstheme="minorBidi"/>
          <w:smallCaps w:val="0"/>
          <w:noProof/>
          <w:sz w:val="22"/>
          <w:szCs w:val="22"/>
        </w:rPr>
      </w:pPr>
      <w:del w:id="1641" w:author="Tom Bergeron" w:date="2022-11-11T09:02:00Z">
        <w:r w:rsidRPr="00EC684A" w:rsidDel="00EC684A">
          <w:rPr>
            <w:rStyle w:val="Hyperlink"/>
            <w:noProof/>
          </w:rPr>
          <w:delText>Password Control – Multi User</w:delText>
        </w:r>
        <w:r w:rsidDel="00EC684A">
          <w:rPr>
            <w:noProof/>
            <w:webHidden/>
          </w:rPr>
          <w:tab/>
          <w:delText>119</w:delText>
        </w:r>
      </w:del>
    </w:p>
    <w:p w14:paraId="0D17813F" w14:textId="5AA70B21" w:rsidR="008364F5" w:rsidDel="00EC684A" w:rsidRDefault="008364F5">
      <w:pPr>
        <w:pStyle w:val="TOC3"/>
        <w:rPr>
          <w:del w:id="1642" w:author="Tom Bergeron" w:date="2022-11-11T09:02:00Z"/>
          <w:rFonts w:asciiTheme="minorHAnsi" w:eastAsiaTheme="minorEastAsia" w:hAnsiTheme="minorHAnsi" w:cstheme="minorBidi"/>
          <w:smallCaps w:val="0"/>
          <w:noProof/>
          <w:sz w:val="22"/>
          <w:szCs w:val="22"/>
        </w:rPr>
      </w:pPr>
      <w:del w:id="1643" w:author="Tom Bergeron" w:date="2022-11-11T09:02:00Z">
        <w:r w:rsidRPr="00EC684A" w:rsidDel="00EC684A">
          <w:rPr>
            <w:rStyle w:val="Hyperlink"/>
            <w:noProof/>
          </w:rPr>
          <w:delText>Access to the Password Control Tab</w:delText>
        </w:r>
        <w:r w:rsidDel="00EC684A">
          <w:rPr>
            <w:noProof/>
            <w:webHidden/>
          </w:rPr>
          <w:tab/>
          <w:delText>119</w:delText>
        </w:r>
      </w:del>
    </w:p>
    <w:p w14:paraId="59C617D7" w14:textId="2D7613D7" w:rsidR="008364F5" w:rsidDel="00EC684A" w:rsidRDefault="008364F5">
      <w:pPr>
        <w:pStyle w:val="TOC3"/>
        <w:rPr>
          <w:del w:id="1644" w:author="Tom Bergeron" w:date="2022-11-11T09:02:00Z"/>
          <w:rFonts w:asciiTheme="minorHAnsi" w:eastAsiaTheme="minorEastAsia" w:hAnsiTheme="minorHAnsi" w:cstheme="minorBidi"/>
          <w:smallCaps w:val="0"/>
          <w:noProof/>
          <w:sz w:val="22"/>
          <w:szCs w:val="22"/>
        </w:rPr>
      </w:pPr>
      <w:del w:id="1645" w:author="Tom Bergeron" w:date="2022-11-11T09:02:00Z">
        <w:r w:rsidRPr="00EC684A" w:rsidDel="00EC684A">
          <w:rPr>
            <w:rStyle w:val="Hyperlink"/>
            <w:noProof/>
          </w:rPr>
          <w:delText>Multi User Control</w:delText>
        </w:r>
        <w:r w:rsidDel="00EC684A">
          <w:rPr>
            <w:noProof/>
            <w:webHidden/>
          </w:rPr>
          <w:tab/>
          <w:delText>120</w:delText>
        </w:r>
      </w:del>
    </w:p>
    <w:p w14:paraId="1F8D77A9" w14:textId="772D714C" w:rsidR="008364F5" w:rsidDel="00EC684A" w:rsidRDefault="008364F5">
      <w:pPr>
        <w:pStyle w:val="TOC3"/>
        <w:rPr>
          <w:del w:id="1646" w:author="Tom Bergeron" w:date="2022-11-11T09:02:00Z"/>
          <w:rFonts w:asciiTheme="minorHAnsi" w:eastAsiaTheme="minorEastAsia" w:hAnsiTheme="minorHAnsi" w:cstheme="minorBidi"/>
          <w:smallCaps w:val="0"/>
          <w:noProof/>
          <w:sz w:val="22"/>
          <w:szCs w:val="22"/>
        </w:rPr>
      </w:pPr>
      <w:del w:id="1647" w:author="Tom Bergeron" w:date="2022-11-11T09:02:00Z">
        <w:r w:rsidRPr="00EC684A" w:rsidDel="00EC684A">
          <w:rPr>
            <w:rStyle w:val="Hyperlink"/>
            <w:noProof/>
          </w:rPr>
          <w:delText>Password Control Tab</w:delText>
        </w:r>
        <w:r w:rsidDel="00EC684A">
          <w:rPr>
            <w:noProof/>
            <w:webHidden/>
          </w:rPr>
          <w:tab/>
          <w:delText>121</w:delText>
        </w:r>
      </w:del>
    </w:p>
    <w:p w14:paraId="11345F18" w14:textId="7C4F5628" w:rsidR="008364F5" w:rsidDel="00EC684A" w:rsidRDefault="008364F5">
      <w:pPr>
        <w:pStyle w:val="TOC3"/>
        <w:rPr>
          <w:del w:id="1648" w:author="Tom Bergeron" w:date="2022-11-11T09:02:00Z"/>
          <w:rFonts w:asciiTheme="minorHAnsi" w:eastAsiaTheme="minorEastAsia" w:hAnsiTheme="minorHAnsi" w:cstheme="minorBidi"/>
          <w:smallCaps w:val="0"/>
          <w:noProof/>
          <w:sz w:val="22"/>
          <w:szCs w:val="22"/>
        </w:rPr>
      </w:pPr>
      <w:del w:id="1649" w:author="Tom Bergeron" w:date="2022-11-11T09:02:00Z">
        <w:r w:rsidRPr="00EC684A" w:rsidDel="00EC684A">
          <w:rPr>
            <w:rStyle w:val="Hyperlink"/>
            <w:noProof/>
          </w:rPr>
          <w:delText>User Type Area</w:delText>
        </w:r>
        <w:r w:rsidDel="00EC684A">
          <w:rPr>
            <w:noProof/>
            <w:webHidden/>
          </w:rPr>
          <w:tab/>
          <w:delText>123</w:delText>
        </w:r>
      </w:del>
    </w:p>
    <w:p w14:paraId="2130E740" w14:textId="43D17E36" w:rsidR="008364F5" w:rsidDel="00EC684A" w:rsidRDefault="008364F5">
      <w:pPr>
        <w:pStyle w:val="TOC3"/>
        <w:rPr>
          <w:del w:id="1650" w:author="Tom Bergeron" w:date="2022-11-11T09:02:00Z"/>
          <w:rFonts w:asciiTheme="minorHAnsi" w:eastAsiaTheme="minorEastAsia" w:hAnsiTheme="minorHAnsi" w:cstheme="minorBidi"/>
          <w:smallCaps w:val="0"/>
          <w:noProof/>
          <w:sz w:val="22"/>
          <w:szCs w:val="22"/>
        </w:rPr>
      </w:pPr>
      <w:del w:id="1651" w:author="Tom Bergeron" w:date="2022-11-11T09:02:00Z">
        <w:r w:rsidRPr="00EC684A" w:rsidDel="00EC684A">
          <w:rPr>
            <w:rStyle w:val="Hyperlink"/>
            <w:noProof/>
          </w:rPr>
          <w:delText>Password Area</w:delText>
        </w:r>
        <w:r w:rsidDel="00EC684A">
          <w:rPr>
            <w:noProof/>
            <w:webHidden/>
          </w:rPr>
          <w:tab/>
          <w:delText>124</w:delText>
        </w:r>
      </w:del>
    </w:p>
    <w:p w14:paraId="6C243952" w14:textId="69AE2CBE" w:rsidR="008364F5" w:rsidDel="00EC684A" w:rsidRDefault="008364F5">
      <w:pPr>
        <w:pStyle w:val="TOC3"/>
        <w:rPr>
          <w:del w:id="1652" w:author="Tom Bergeron" w:date="2022-11-11T09:02:00Z"/>
          <w:rFonts w:asciiTheme="minorHAnsi" w:eastAsiaTheme="minorEastAsia" w:hAnsiTheme="minorHAnsi" w:cstheme="minorBidi"/>
          <w:smallCaps w:val="0"/>
          <w:noProof/>
          <w:sz w:val="22"/>
          <w:szCs w:val="22"/>
        </w:rPr>
      </w:pPr>
      <w:del w:id="1653" w:author="Tom Bergeron" w:date="2022-11-11T09:02:00Z">
        <w:r w:rsidRPr="00EC684A" w:rsidDel="00EC684A">
          <w:rPr>
            <w:rStyle w:val="Hyperlink"/>
            <w:noProof/>
          </w:rPr>
          <w:delText>Password Timer Area</w:delText>
        </w:r>
        <w:r w:rsidDel="00EC684A">
          <w:rPr>
            <w:noProof/>
            <w:webHidden/>
          </w:rPr>
          <w:tab/>
          <w:delText>124</w:delText>
        </w:r>
      </w:del>
    </w:p>
    <w:p w14:paraId="44B7EC09" w14:textId="5E3C3EBD" w:rsidR="008364F5" w:rsidDel="00EC684A" w:rsidRDefault="008364F5">
      <w:pPr>
        <w:pStyle w:val="TOC3"/>
        <w:rPr>
          <w:del w:id="1654" w:author="Tom Bergeron" w:date="2022-11-11T09:02:00Z"/>
          <w:rFonts w:asciiTheme="minorHAnsi" w:eastAsiaTheme="minorEastAsia" w:hAnsiTheme="minorHAnsi" w:cstheme="minorBidi"/>
          <w:smallCaps w:val="0"/>
          <w:noProof/>
          <w:sz w:val="22"/>
          <w:szCs w:val="22"/>
        </w:rPr>
      </w:pPr>
      <w:del w:id="1655" w:author="Tom Bergeron" w:date="2022-11-11T09:02:00Z">
        <w:r w:rsidRPr="00EC684A" w:rsidDel="00EC684A">
          <w:rPr>
            <w:rStyle w:val="Hyperlink"/>
            <w:noProof/>
          </w:rPr>
          <w:delText>Main Screen With Password Control</w:delText>
        </w:r>
        <w:r w:rsidDel="00EC684A">
          <w:rPr>
            <w:noProof/>
            <w:webHidden/>
          </w:rPr>
          <w:tab/>
          <w:delText>125</w:delText>
        </w:r>
      </w:del>
    </w:p>
    <w:p w14:paraId="5EE6E8D0" w14:textId="389B7307" w:rsidR="008364F5" w:rsidDel="00EC684A" w:rsidRDefault="008364F5">
      <w:pPr>
        <w:pStyle w:val="TOC3"/>
        <w:rPr>
          <w:del w:id="1656" w:author="Tom Bergeron" w:date="2022-11-11T09:02:00Z"/>
          <w:rFonts w:asciiTheme="minorHAnsi" w:eastAsiaTheme="minorEastAsia" w:hAnsiTheme="minorHAnsi" w:cstheme="minorBidi"/>
          <w:smallCaps w:val="0"/>
          <w:noProof/>
          <w:sz w:val="22"/>
          <w:szCs w:val="22"/>
        </w:rPr>
      </w:pPr>
      <w:del w:id="1657" w:author="Tom Bergeron" w:date="2022-11-11T09:02:00Z">
        <w:r w:rsidRPr="00EC684A" w:rsidDel="00EC684A">
          <w:rPr>
            <w:rStyle w:val="Hyperlink"/>
            <w:noProof/>
          </w:rPr>
          <w:delText>Main Screen Log In</w:delText>
        </w:r>
        <w:r w:rsidDel="00EC684A">
          <w:rPr>
            <w:noProof/>
            <w:webHidden/>
          </w:rPr>
          <w:tab/>
          <w:delText>126</w:delText>
        </w:r>
      </w:del>
    </w:p>
    <w:p w14:paraId="5B7E61B5" w14:textId="3A1EBF9A" w:rsidR="008364F5" w:rsidDel="00EC684A" w:rsidRDefault="008364F5">
      <w:pPr>
        <w:pStyle w:val="TOC1"/>
        <w:tabs>
          <w:tab w:val="right" w:leader="dot" w:pos="8900"/>
        </w:tabs>
        <w:rPr>
          <w:del w:id="1658" w:author="Tom Bergeron" w:date="2022-11-11T09:02:00Z"/>
          <w:rFonts w:asciiTheme="minorHAnsi" w:eastAsiaTheme="minorEastAsia" w:hAnsiTheme="minorHAnsi" w:cstheme="minorBidi"/>
          <w:b w:val="0"/>
          <w:caps w:val="0"/>
          <w:noProof/>
          <w:sz w:val="22"/>
          <w:szCs w:val="22"/>
        </w:rPr>
      </w:pPr>
      <w:del w:id="1659" w:author="Tom Bergeron" w:date="2022-11-11T09:02:00Z">
        <w:r w:rsidRPr="00EC684A" w:rsidDel="00EC684A">
          <w:rPr>
            <w:rStyle w:val="Hyperlink"/>
            <w:noProof/>
          </w:rPr>
          <w:delText>Contact Us</w:delText>
        </w:r>
        <w:r w:rsidDel="00EC684A">
          <w:rPr>
            <w:noProof/>
            <w:webHidden/>
          </w:rPr>
          <w:tab/>
          <w:delText>128</w:delText>
        </w:r>
      </w:del>
    </w:p>
    <w:p w14:paraId="79B319E1" w14:textId="1A77370C" w:rsidR="00EB1FCE" w:rsidRPr="00EB1FCE" w:rsidDel="00EC684A" w:rsidRDefault="00EB1FCE" w:rsidP="00FB4E71">
      <w:pPr>
        <w:keepNext/>
        <w:tabs>
          <w:tab w:val="right" w:leader="dot" w:pos="8900"/>
        </w:tabs>
        <w:spacing w:before="120"/>
        <w:rPr>
          <w:del w:id="1660" w:author="Tom Bergeron" w:date="2022-11-11T09:02:00Z"/>
          <w:rFonts w:asciiTheme="minorHAnsi" w:eastAsiaTheme="minorEastAsia" w:hAnsiTheme="minorHAnsi" w:cstheme="minorBidi"/>
          <w:noProof/>
          <w:sz w:val="22"/>
          <w:szCs w:val="22"/>
        </w:rPr>
      </w:pPr>
    </w:p>
    <w:p w14:paraId="2F8908EA" w14:textId="69296DE0" w:rsidR="00EB1FCE" w:rsidDel="00EC684A" w:rsidRDefault="00EB1FCE">
      <w:pPr>
        <w:pStyle w:val="TOC1"/>
        <w:tabs>
          <w:tab w:val="right" w:leader="dot" w:pos="8900"/>
        </w:tabs>
        <w:rPr>
          <w:del w:id="1661" w:author="Tom Bergeron" w:date="2022-11-11T09:02:00Z"/>
          <w:rFonts w:asciiTheme="minorHAnsi" w:eastAsiaTheme="minorEastAsia" w:hAnsiTheme="minorHAnsi" w:cstheme="minorBidi"/>
          <w:b w:val="0"/>
          <w:caps w:val="0"/>
          <w:noProof/>
          <w:sz w:val="22"/>
          <w:szCs w:val="22"/>
        </w:rPr>
      </w:pPr>
      <w:del w:id="1662" w:author="Tom Bergeron" w:date="2022-11-11T09:02:00Z">
        <w:r w:rsidRPr="008364F5" w:rsidDel="00EC684A">
          <w:rPr>
            <w:rPrChange w:id="1663" w:author="Ryan Beck" w:date="2022-10-10T13:08:00Z">
              <w:rPr>
                <w:rStyle w:val="Hyperlink"/>
                <w:noProof/>
              </w:rPr>
            </w:rPrChange>
          </w:rPr>
          <w:delText>Software Options</w:delText>
        </w:r>
        <w:r w:rsidDel="00EC684A">
          <w:rPr>
            <w:noProof/>
            <w:webHidden/>
          </w:rPr>
          <w:tab/>
        </w:r>
        <w:r w:rsidR="00F9407E" w:rsidDel="00EC684A">
          <w:rPr>
            <w:noProof/>
            <w:webHidden/>
          </w:rPr>
          <w:delText>88</w:delText>
        </w:r>
      </w:del>
    </w:p>
    <w:p w14:paraId="3727BFF7" w14:textId="70D8F8F6" w:rsidR="00EB1FCE" w:rsidDel="00EC684A" w:rsidRDefault="00EB1FCE">
      <w:pPr>
        <w:pStyle w:val="TOC2"/>
        <w:tabs>
          <w:tab w:val="right" w:leader="dot" w:pos="8900"/>
        </w:tabs>
        <w:rPr>
          <w:del w:id="1664" w:author="Tom Bergeron" w:date="2022-11-11T09:02:00Z"/>
          <w:rFonts w:asciiTheme="minorHAnsi" w:eastAsiaTheme="minorEastAsia" w:hAnsiTheme="minorHAnsi" w:cstheme="minorBidi"/>
          <w:smallCaps w:val="0"/>
          <w:noProof/>
          <w:sz w:val="22"/>
          <w:szCs w:val="22"/>
        </w:rPr>
      </w:pPr>
      <w:del w:id="1665" w:author="Tom Bergeron" w:date="2022-11-11T09:02:00Z">
        <w:r w:rsidRPr="008364F5" w:rsidDel="00EC684A">
          <w:rPr>
            <w:rPrChange w:id="1666" w:author="Ryan Beck" w:date="2022-10-10T13:08:00Z">
              <w:rPr>
                <w:rStyle w:val="Hyperlink"/>
                <w:noProof/>
              </w:rPr>
            </w:rPrChange>
          </w:rPr>
          <w:delText>Navigator</w:delText>
        </w:r>
        <w:r w:rsidDel="00EC684A">
          <w:rPr>
            <w:noProof/>
            <w:webHidden/>
          </w:rPr>
          <w:tab/>
        </w:r>
        <w:r w:rsidR="00F9407E" w:rsidDel="00EC684A">
          <w:rPr>
            <w:noProof/>
            <w:webHidden/>
          </w:rPr>
          <w:delText>88</w:delText>
        </w:r>
      </w:del>
    </w:p>
    <w:p w14:paraId="0AFC4119" w14:textId="5EBD2EA0" w:rsidR="00EB1FCE" w:rsidDel="00EC684A" w:rsidRDefault="00EB1FCE">
      <w:pPr>
        <w:pStyle w:val="TOC2"/>
        <w:tabs>
          <w:tab w:val="right" w:leader="dot" w:pos="8900"/>
        </w:tabs>
        <w:rPr>
          <w:del w:id="1667" w:author="Tom Bergeron" w:date="2022-11-11T09:02:00Z"/>
          <w:rFonts w:asciiTheme="minorHAnsi" w:eastAsiaTheme="minorEastAsia" w:hAnsiTheme="minorHAnsi" w:cstheme="minorBidi"/>
          <w:smallCaps w:val="0"/>
          <w:noProof/>
          <w:sz w:val="22"/>
          <w:szCs w:val="22"/>
        </w:rPr>
      </w:pPr>
      <w:del w:id="1668" w:author="Tom Bergeron" w:date="2022-11-11T09:02:00Z">
        <w:r w:rsidRPr="008364F5" w:rsidDel="00EC684A">
          <w:rPr>
            <w:rPrChange w:id="1669" w:author="Ryan Beck" w:date="2022-10-10T13:08:00Z">
              <w:rPr>
                <w:rStyle w:val="Hyperlink"/>
                <w:noProof/>
              </w:rPr>
            </w:rPrChange>
          </w:rPr>
          <w:delText>Auto-Focus</w:delText>
        </w:r>
        <w:r w:rsidDel="00EC684A">
          <w:rPr>
            <w:noProof/>
            <w:webHidden/>
          </w:rPr>
          <w:tab/>
        </w:r>
        <w:r w:rsidR="00F9407E" w:rsidDel="00EC684A">
          <w:rPr>
            <w:noProof/>
            <w:webHidden/>
          </w:rPr>
          <w:delText>88</w:delText>
        </w:r>
      </w:del>
    </w:p>
    <w:p w14:paraId="0A5A11CF" w14:textId="1CFEAA13" w:rsidR="00EB1FCE" w:rsidDel="00EC684A" w:rsidRDefault="00EB1FCE">
      <w:pPr>
        <w:pStyle w:val="TOC2"/>
        <w:tabs>
          <w:tab w:val="right" w:leader="dot" w:pos="8900"/>
        </w:tabs>
        <w:rPr>
          <w:del w:id="1670" w:author="Tom Bergeron" w:date="2022-11-11T09:02:00Z"/>
          <w:rFonts w:asciiTheme="minorHAnsi" w:eastAsiaTheme="minorEastAsia" w:hAnsiTheme="minorHAnsi" w:cstheme="minorBidi"/>
          <w:smallCaps w:val="0"/>
          <w:noProof/>
          <w:sz w:val="22"/>
          <w:szCs w:val="22"/>
        </w:rPr>
      </w:pPr>
      <w:del w:id="1671" w:author="Tom Bergeron" w:date="2022-11-11T09:02:00Z">
        <w:r w:rsidRPr="008364F5" w:rsidDel="00EC684A">
          <w:rPr>
            <w:rPrChange w:id="1672" w:author="Ryan Beck" w:date="2022-10-10T13:08:00Z">
              <w:rPr>
                <w:rStyle w:val="Hyperlink"/>
                <w:noProof/>
              </w:rPr>
            </w:rPrChange>
          </w:rPr>
          <w:delText>Navigator/Auto</w:delText>
        </w:r>
        <w:r w:rsidRPr="008364F5" w:rsidDel="00EC684A">
          <w:rPr>
            <w:rPrChange w:id="1673" w:author="Ryan Beck" w:date="2022-10-10T13:08:00Z">
              <w:rPr>
                <w:rStyle w:val="Hyperlink"/>
                <w:noProof/>
              </w:rPr>
            </w:rPrChange>
          </w:rPr>
          <w:noBreakHyphen/>
          <w:delText>Focus Power</w:delText>
        </w:r>
        <w:r w:rsidDel="00EC684A">
          <w:rPr>
            <w:noProof/>
            <w:webHidden/>
          </w:rPr>
          <w:tab/>
        </w:r>
        <w:r w:rsidR="00F9407E" w:rsidDel="00EC684A">
          <w:rPr>
            <w:noProof/>
            <w:webHidden/>
          </w:rPr>
          <w:delText>88</w:delText>
        </w:r>
      </w:del>
    </w:p>
    <w:p w14:paraId="3C69EEBE" w14:textId="63413BB3" w:rsidR="00EB1FCE" w:rsidDel="00EC684A" w:rsidRDefault="00EB1FCE">
      <w:pPr>
        <w:pStyle w:val="TOC2"/>
        <w:tabs>
          <w:tab w:val="right" w:leader="dot" w:pos="8900"/>
        </w:tabs>
        <w:rPr>
          <w:del w:id="1674" w:author="Tom Bergeron" w:date="2022-11-11T09:02:00Z"/>
          <w:rFonts w:asciiTheme="minorHAnsi" w:eastAsiaTheme="minorEastAsia" w:hAnsiTheme="minorHAnsi" w:cstheme="minorBidi"/>
          <w:smallCaps w:val="0"/>
          <w:noProof/>
          <w:sz w:val="22"/>
          <w:szCs w:val="22"/>
        </w:rPr>
      </w:pPr>
      <w:del w:id="1675" w:author="Tom Bergeron" w:date="2022-11-11T09:02:00Z">
        <w:r w:rsidRPr="008364F5" w:rsidDel="00EC684A">
          <w:rPr>
            <w:rPrChange w:id="1676" w:author="Ryan Beck" w:date="2022-10-10T13:08:00Z">
              <w:rPr>
                <w:rStyle w:val="Hyperlink"/>
                <w:noProof/>
              </w:rPr>
            </w:rPrChange>
          </w:rPr>
          <w:delText>Sweet Spot</w:delText>
        </w:r>
        <w:r w:rsidDel="00EC684A">
          <w:rPr>
            <w:noProof/>
            <w:webHidden/>
          </w:rPr>
          <w:tab/>
        </w:r>
        <w:r w:rsidR="00F9407E" w:rsidDel="00EC684A">
          <w:rPr>
            <w:noProof/>
            <w:webHidden/>
          </w:rPr>
          <w:delText>88</w:delText>
        </w:r>
      </w:del>
    </w:p>
    <w:p w14:paraId="46F8BFDF" w14:textId="4D63ABBE" w:rsidR="00EB1FCE" w:rsidDel="00EC684A" w:rsidRDefault="00EB1FCE">
      <w:pPr>
        <w:pStyle w:val="TOC2"/>
        <w:tabs>
          <w:tab w:val="right" w:leader="dot" w:pos="8900"/>
        </w:tabs>
        <w:rPr>
          <w:del w:id="1677" w:author="Tom Bergeron" w:date="2022-11-11T09:02:00Z"/>
          <w:rFonts w:asciiTheme="minorHAnsi" w:eastAsiaTheme="minorEastAsia" w:hAnsiTheme="minorHAnsi" w:cstheme="minorBidi"/>
          <w:smallCaps w:val="0"/>
          <w:noProof/>
          <w:sz w:val="22"/>
          <w:szCs w:val="22"/>
        </w:rPr>
      </w:pPr>
      <w:del w:id="1678" w:author="Tom Bergeron" w:date="2022-11-11T09:02:00Z">
        <w:r w:rsidRPr="008364F5" w:rsidDel="00EC684A">
          <w:rPr>
            <w:rPrChange w:id="1679" w:author="Ryan Beck" w:date="2022-10-10T13:08:00Z">
              <w:rPr>
                <w:rStyle w:val="Hyperlink"/>
                <w:noProof/>
              </w:rPr>
            </w:rPrChange>
          </w:rPr>
          <w:delText>Statistical Process Control Charts</w:delText>
        </w:r>
        <w:r w:rsidDel="00EC684A">
          <w:rPr>
            <w:noProof/>
            <w:webHidden/>
          </w:rPr>
          <w:tab/>
        </w:r>
        <w:r w:rsidR="00F9407E" w:rsidDel="00EC684A">
          <w:rPr>
            <w:noProof/>
            <w:webHidden/>
          </w:rPr>
          <w:delText>88</w:delText>
        </w:r>
      </w:del>
    </w:p>
    <w:p w14:paraId="4FE5A77A" w14:textId="63F96587" w:rsidR="00EB1FCE" w:rsidDel="00EC684A" w:rsidRDefault="00EB1FCE">
      <w:pPr>
        <w:pStyle w:val="TOC2"/>
        <w:tabs>
          <w:tab w:val="right" w:leader="dot" w:pos="8900"/>
        </w:tabs>
        <w:rPr>
          <w:del w:id="1680" w:author="Tom Bergeron" w:date="2022-11-11T09:02:00Z"/>
          <w:rFonts w:asciiTheme="minorHAnsi" w:eastAsiaTheme="minorEastAsia" w:hAnsiTheme="minorHAnsi" w:cstheme="minorBidi"/>
          <w:smallCaps w:val="0"/>
          <w:noProof/>
          <w:sz w:val="22"/>
          <w:szCs w:val="22"/>
        </w:rPr>
      </w:pPr>
      <w:del w:id="1681" w:author="Tom Bergeron" w:date="2022-11-11T09:02:00Z">
        <w:r w:rsidRPr="008364F5" w:rsidDel="00EC684A">
          <w:rPr>
            <w:rPrChange w:id="1682" w:author="Ryan Beck" w:date="2022-10-10T13:08:00Z">
              <w:rPr>
                <w:rStyle w:val="Hyperlink"/>
                <w:noProof/>
              </w:rPr>
            </w:rPrChange>
          </w:rPr>
          <w:delText>Live Data Output</w:delText>
        </w:r>
        <w:r w:rsidDel="00EC684A">
          <w:rPr>
            <w:noProof/>
            <w:webHidden/>
          </w:rPr>
          <w:tab/>
        </w:r>
        <w:r w:rsidR="00F9407E" w:rsidDel="00EC684A">
          <w:rPr>
            <w:noProof/>
            <w:webHidden/>
          </w:rPr>
          <w:delText>88</w:delText>
        </w:r>
      </w:del>
    </w:p>
    <w:p w14:paraId="3856C884" w14:textId="1CED1EC8" w:rsidR="00EB1FCE" w:rsidDel="00EC684A" w:rsidRDefault="00EB1FCE">
      <w:pPr>
        <w:pStyle w:val="TOC2"/>
        <w:tabs>
          <w:tab w:val="right" w:leader="dot" w:pos="8900"/>
        </w:tabs>
        <w:rPr>
          <w:del w:id="1683" w:author="Tom Bergeron" w:date="2022-11-11T09:02:00Z"/>
          <w:rFonts w:asciiTheme="minorHAnsi" w:eastAsiaTheme="minorEastAsia" w:hAnsiTheme="minorHAnsi" w:cstheme="minorBidi"/>
          <w:smallCaps w:val="0"/>
          <w:noProof/>
          <w:sz w:val="22"/>
          <w:szCs w:val="22"/>
        </w:rPr>
      </w:pPr>
      <w:del w:id="1684" w:author="Tom Bergeron" w:date="2022-11-11T09:02:00Z">
        <w:r w:rsidRPr="008364F5" w:rsidDel="00EC684A">
          <w:rPr>
            <w:rPrChange w:id="1685" w:author="Ryan Beck" w:date="2022-10-10T13:08:00Z">
              <w:rPr>
                <w:rStyle w:val="Hyperlink"/>
                <w:noProof/>
              </w:rPr>
            </w:rPrChange>
          </w:rPr>
          <w:delText>Centralized Process Window Control</w:delText>
        </w:r>
        <w:r w:rsidDel="00EC684A">
          <w:rPr>
            <w:noProof/>
            <w:webHidden/>
          </w:rPr>
          <w:tab/>
        </w:r>
        <w:r w:rsidR="00F9407E" w:rsidDel="00EC684A">
          <w:rPr>
            <w:noProof/>
            <w:webHidden/>
          </w:rPr>
          <w:delText>88</w:delText>
        </w:r>
      </w:del>
    </w:p>
    <w:p w14:paraId="74573795" w14:textId="152CD0B7" w:rsidR="00EB1FCE" w:rsidDel="00EC684A" w:rsidRDefault="00EB1FCE">
      <w:pPr>
        <w:pStyle w:val="TOC1"/>
        <w:tabs>
          <w:tab w:val="right" w:leader="dot" w:pos="8900"/>
        </w:tabs>
        <w:rPr>
          <w:del w:id="1686" w:author="Tom Bergeron" w:date="2022-11-11T09:02:00Z"/>
          <w:rFonts w:asciiTheme="minorHAnsi" w:eastAsiaTheme="minorEastAsia" w:hAnsiTheme="minorHAnsi" w:cstheme="minorBidi"/>
          <w:b w:val="0"/>
          <w:caps w:val="0"/>
          <w:noProof/>
          <w:sz w:val="22"/>
          <w:szCs w:val="22"/>
        </w:rPr>
      </w:pPr>
      <w:del w:id="1687" w:author="Tom Bergeron" w:date="2022-11-11T09:02:00Z">
        <w:r w:rsidRPr="008364F5" w:rsidDel="00EC684A">
          <w:rPr>
            <w:rPrChange w:id="1688" w:author="Ryan Beck" w:date="2022-10-10T13:08:00Z">
              <w:rPr>
                <w:rStyle w:val="Hyperlink"/>
                <w:noProof/>
              </w:rPr>
            </w:rPrChange>
          </w:rPr>
          <w:delText>Use Navigator to Optimize Profiles</w:delText>
        </w:r>
        <w:r w:rsidDel="00EC684A">
          <w:rPr>
            <w:noProof/>
            <w:webHidden/>
          </w:rPr>
          <w:tab/>
        </w:r>
        <w:r w:rsidR="00F9407E" w:rsidDel="00EC684A">
          <w:rPr>
            <w:noProof/>
            <w:webHidden/>
          </w:rPr>
          <w:delText>89</w:delText>
        </w:r>
      </w:del>
    </w:p>
    <w:p w14:paraId="50FC41D8" w14:textId="03E6EB59" w:rsidR="00EB1FCE" w:rsidDel="00EC684A" w:rsidRDefault="00EB1FCE">
      <w:pPr>
        <w:pStyle w:val="TOC3"/>
        <w:rPr>
          <w:del w:id="1689" w:author="Tom Bergeron" w:date="2022-11-11T09:02:00Z"/>
          <w:rFonts w:asciiTheme="minorHAnsi" w:eastAsiaTheme="minorEastAsia" w:hAnsiTheme="minorHAnsi" w:cstheme="minorBidi"/>
          <w:noProof/>
          <w:sz w:val="22"/>
          <w:szCs w:val="22"/>
        </w:rPr>
      </w:pPr>
      <w:del w:id="1690" w:author="Tom Bergeron" w:date="2022-11-11T09:02:00Z">
        <w:r w:rsidRPr="008364F5" w:rsidDel="00EC684A">
          <w:rPr>
            <w:rPrChange w:id="1691" w:author="Ryan Beck" w:date="2022-10-10T13:08:00Z">
              <w:rPr>
                <w:rStyle w:val="Hyperlink"/>
                <w:noProof/>
              </w:rPr>
            </w:rPrChange>
          </w:rPr>
          <w:delText>Search Mode For Optimization</w:delText>
        </w:r>
        <w:r w:rsidDel="00EC684A">
          <w:rPr>
            <w:noProof/>
            <w:webHidden/>
          </w:rPr>
          <w:tab/>
        </w:r>
        <w:r w:rsidR="00F9407E" w:rsidDel="00EC684A">
          <w:rPr>
            <w:noProof/>
            <w:webHidden/>
          </w:rPr>
          <w:delText>89</w:delText>
        </w:r>
      </w:del>
    </w:p>
    <w:p w14:paraId="7876D8E7" w14:textId="372059DF" w:rsidR="00EB1FCE" w:rsidDel="00EC684A" w:rsidRDefault="00EB1FCE">
      <w:pPr>
        <w:pStyle w:val="TOC3"/>
        <w:rPr>
          <w:del w:id="1692" w:author="Tom Bergeron" w:date="2022-11-11T09:02:00Z"/>
          <w:rFonts w:asciiTheme="minorHAnsi" w:eastAsiaTheme="minorEastAsia" w:hAnsiTheme="minorHAnsi" w:cstheme="minorBidi"/>
          <w:noProof/>
          <w:sz w:val="22"/>
          <w:szCs w:val="22"/>
        </w:rPr>
      </w:pPr>
      <w:del w:id="1693" w:author="Tom Bergeron" w:date="2022-11-11T09:02:00Z">
        <w:r w:rsidRPr="008364F5" w:rsidDel="00EC684A">
          <w:rPr>
            <w:rPrChange w:id="1694" w:author="Ryan Beck" w:date="2022-10-10T13:08:00Z">
              <w:rPr>
                <w:rStyle w:val="Hyperlink"/>
                <w:noProof/>
              </w:rPr>
            </w:rPrChange>
          </w:rPr>
          <w:delText>Conveyor Speed Constraints</w:delText>
        </w:r>
        <w:r w:rsidDel="00EC684A">
          <w:rPr>
            <w:noProof/>
            <w:webHidden/>
          </w:rPr>
          <w:tab/>
        </w:r>
        <w:r w:rsidR="00F9407E" w:rsidDel="00EC684A">
          <w:rPr>
            <w:noProof/>
            <w:webHidden/>
          </w:rPr>
          <w:delText>89</w:delText>
        </w:r>
      </w:del>
    </w:p>
    <w:p w14:paraId="026C032B" w14:textId="47A4AEEF" w:rsidR="00EB1FCE" w:rsidDel="00EC684A" w:rsidRDefault="00EB1FCE">
      <w:pPr>
        <w:pStyle w:val="TOC1"/>
        <w:tabs>
          <w:tab w:val="right" w:leader="dot" w:pos="8900"/>
        </w:tabs>
        <w:rPr>
          <w:del w:id="1695" w:author="Tom Bergeron" w:date="2022-11-11T09:02:00Z"/>
          <w:rFonts w:asciiTheme="minorHAnsi" w:eastAsiaTheme="minorEastAsia" w:hAnsiTheme="minorHAnsi" w:cstheme="minorBidi"/>
          <w:b w:val="0"/>
          <w:caps w:val="0"/>
          <w:noProof/>
          <w:sz w:val="22"/>
          <w:szCs w:val="22"/>
        </w:rPr>
      </w:pPr>
      <w:del w:id="1696" w:author="Tom Bergeron" w:date="2022-11-11T09:02:00Z">
        <w:r w:rsidRPr="008364F5" w:rsidDel="00EC684A">
          <w:rPr>
            <w:rPrChange w:id="1697" w:author="Ryan Beck" w:date="2022-10-10T13:08:00Z">
              <w:rPr>
                <w:rStyle w:val="Hyperlink"/>
                <w:noProof/>
              </w:rPr>
            </w:rPrChange>
          </w:rPr>
          <w:delText>Use Auto-Focus</w:delText>
        </w:r>
        <w:r w:rsidDel="00EC684A">
          <w:rPr>
            <w:noProof/>
            <w:webHidden/>
          </w:rPr>
          <w:tab/>
        </w:r>
        <w:r w:rsidR="00F9407E" w:rsidDel="00EC684A">
          <w:rPr>
            <w:noProof/>
            <w:webHidden/>
          </w:rPr>
          <w:delText>90</w:delText>
        </w:r>
      </w:del>
    </w:p>
    <w:p w14:paraId="04C235CF" w14:textId="1D8273E3" w:rsidR="00EB1FCE" w:rsidDel="00EC684A" w:rsidRDefault="00EB1FCE">
      <w:pPr>
        <w:pStyle w:val="TOC2"/>
        <w:tabs>
          <w:tab w:val="right" w:leader="dot" w:pos="8900"/>
        </w:tabs>
        <w:rPr>
          <w:del w:id="1698" w:author="Tom Bergeron" w:date="2022-11-11T09:02:00Z"/>
          <w:rFonts w:asciiTheme="minorHAnsi" w:eastAsiaTheme="minorEastAsia" w:hAnsiTheme="minorHAnsi" w:cstheme="minorBidi"/>
          <w:smallCaps w:val="0"/>
          <w:noProof/>
          <w:sz w:val="22"/>
          <w:szCs w:val="22"/>
        </w:rPr>
      </w:pPr>
      <w:del w:id="1699" w:author="Tom Bergeron" w:date="2022-11-11T09:02:00Z">
        <w:r w:rsidRPr="008364F5" w:rsidDel="00EC684A">
          <w:rPr>
            <w:rPrChange w:id="1700" w:author="Ryan Beck" w:date="2022-10-10T13:08:00Z">
              <w:rPr>
                <w:rStyle w:val="Hyperlink"/>
                <w:noProof/>
              </w:rPr>
            </w:rPrChange>
          </w:rPr>
          <w:delText>Auto-Focus Tab</w:delText>
        </w:r>
        <w:r w:rsidDel="00EC684A">
          <w:rPr>
            <w:noProof/>
            <w:webHidden/>
          </w:rPr>
          <w:tab/>
        </w:r>
        <w:r w:rsidR="00F9407E" w:rsidDel="00EC684A">
          <w:rPr>
            <w:noProof/>
            <w:webHidden/>
          </w:rPr>
          <w:delText>90</w:delText>
        </w:r>
      </w:del>
    </w:p>
    <w:p w14:paraId="2996E79F" w14:textId="6BACB62D" w:rsidR="00EB1FCE" w:rsidDel="00EC684A" w:rsidRDefault="00EB1FCE">
      <w:pPr>
        <w:pStyle w:val="TOC3"/>
        <w:rPr>
          <w:del w:id="1701" w:author="Tom Bergeron" w:date="2022-11-11T09:02:00Z"/>
          <w:rFonts w:asciiTheme="minorHAnsi" w:eastAsiaTheme="minorEastAsia" w:hAnsiTheme="minorHAnsi" w:cstheme="minorBidi"/>
          <w:noProof/>
          <w:sz w:val="22"/>
          <w:szCs w:val="22"/>
        </w:rPr>
      </w:pPr>
      <w:del w:id="1702" w:author="Tom Bergeron" w:date="2022-11-11T09:02:00Z">
        <w:r w:rsidRPr="008364F5" w:rsidDel="00EC684A">
          <w:rPr>
            <w:rPrChange w:id="1703" w:author="Ryan Beck" w:date="2022-10-10T13:08:00Z">
              <w:rPr>
                <w:rStyle w:val="Hyperlink"/>
                <w:noProof/>
              </w:rPr>
            </w:rPrChange>
          </w:rPr>
          <w:delText>Profile Optimization Settings—Search Mode</w:delText>
        </w:r>
        <w:r w:rsidDel="00EC684A">
          <w:rPr>
            <w:noProof/>
            <w:webHidden/>
          </w:rPr>
          <w:tab/>
        </w:r>
        <w:r w:rsidR="00F9407E" w:rsidDel="00EC684A">
          <w:rPr>
            <w:noProof/>
            <w:webHidden/>
          </w:rPr>
          <w:delText>90</w:delText>
        </w:r>
      </w:del>
    </w:p>
    <w:p w14:paraId="1D4089AF" w14:textId="78B46A82" w:rsidR="00EB1FCE" w:rsidDel="00EC684A" w:rsidRDefault="00EB1FCE">
      <w:pPr>
        <w:pStyle w:val="TOC2"/>
        <w:tabs>
          <w:tab w:val="right" w:leader="dot" w:pos="8900"/>
        </w:tabs>
        <w:rPr>
          <w:del w:id="1704" w:author="Tom Bergeron" w:date="2022-11-11T09:02:00Z"/>
          <w:rFonts w:asciiTheme="minorHAnsi" w:eastAsiaTheme="minorEastAsia" w:hAnsiTheme="minorHAnsi" w:cstheme="minorBidi"/>
          <w:smallCaps w:val="0"/>
          <w:noProof/>
          <w:sz w:val="22"/>
          <w:szCs w:val="22"/>
        </w:rPr>
      </w:pPr>
      <w:del w:id="1705" w:author="Tom Bergeron" w:date="2022-11-11T09:02:00Z">
        <w:r w:rsidRPr="008364F5" w:rsidDel="00EC684A">
          <w:rPr>
            <w:rPrChange w:id="1706" w:author="Ryan Beck" w:date="2022-10-10T13:08:00Z">
              <w:rPr>
                <w:rStyle w:val="Hyperlink"/>
                <w:noProof/>
              </w:rPr>
            </w:rPrChange>
          </w:rPr>
          <w:delText>Conveyor Speed Constraints</w:delText>
        </w:r>
        <w:r w:rsidDel="00EC684A">
          <w:rPr>
            <w:noProof/>
            <w:webHidden/>
          </w:rPr>
          <w:tab/>
        </w:r>
        <w:r w:rsidR="00F9407E" w:rsidDel="00EC684A">
          <w:rPr>
            <w:noProof/>
            <w:webHidden/>
          </w:rPr>
          <w:delText>90</w:delText>
        </w:r>
      </w:del>
    </w:p>
    <w:p w14:paraId="4FEEBB61" w14:textId="1F7286E8" w:rsidR="00EB1FCE" w:rsidDel="00EC684A" w:rsidRDefault="00EB1FCE">
      <w:pPr>
        <w:pStyle w:val="TOC2"/>
        <w:tabs>
          <w:tab w:val="right" w:leader="dot" w:pos="8900"/>
        </w:tabs>
        <w:rPr>
          <w:del w:id="1707" w:author="Tom Bergeron" w:date="2022-11-11T09:02:00Z"/>
          <w:rFonts w:asciiTheme="minorHAnsi" w:eastAsiaTheme="minorEastAsia" w:hAnsiTheme="minorHAnsi" w:cstheme="minorBidi"/>
          <w:smallCaps w:val="0"/>
          <w:noProof/>
          <w:sz w:val="22"/>
          <w:szCs w:val="22"/>
        </w:rPr>
      </w:pPr>
      <w:del w:id="1708" w:author="Tom Bergeron" w:date="2022-11-11T09:02:00Z">
        <w:r w:rsidRPr="008364F5" w:rsidDel="00EC684A">
          <w:rPr>
            <w:rPrChange w:id="1709" w:author="Ryan Beck" w:date="2022-10-10T13:08:00Z">
              <w:rPr>
                <w:rStyle w:val="Hyperlink"/>
                <w:noProof/>
              </w:rPr>
            </w:rPrChange>
          </w:rPr>
          <w:delText>Auto-Focus, Run A Profile</w:delText>
        </w:r>
        <w:r w:rsidDel="00EC684A">
          <w:rPr>
            <w:noProof/>
            <w:webHidden/>
          </w:rPr>
          <w:tab/>
        </w:r>
        <w:r w:rsidR="00F9407E" w:rsidDel="00EC684A">
          <w:rPr>
            <w:noProof/>
            <w:webHidden/>
          </w:rPr>
          <w:delText>91</w:delText>
        </w:r>
      </w:del>
    </w:p>
    <w:p w14:paraId="14974E4C" w14:textId="51580883" w:rsidR="00EB1FCE" w:rsidDel="00EC684A" w:rsidRDefault="00EB1FCE">
      <w:pPr>
        <w:pStyle w:val="TOC2"/>
        <w:tabs>
          <w:tab w:val="right" w:leader="dot" w:pos="8900"/>
        </w:tabs>
        <w:rPr>
          <w:del w:id="1710" w:author="Tom Bergeron" w:date="2022-11-11T09:02:00Z"/>
          <w:rFonts w:asciiTheme="minorHAnsi" w:eastAsiaTheme="minorEastAsia" w:hAnsiTheme="minorHAnsi" w:cstheme="minorBidi"/>
          <w:smallCaps w:val="0"/>
          <w:noProof/>
          <w:sz w:val="22"/>
          <w:szCs w:val="22"/>
        </w:rPr>
      </w:pPr>
      <w:del w:id="1711" w:author="Tom Bergeron" w:date="2022-11-11T09:02:00Z">
        <w:r w:rsidRPr="008364F5" w:rsidDel="00EC684A">
          <w:rPr>
            <w:rPrChange w:id="1712" w:author="Ryan Beck" w:date="2022-10-10T13:08:00Z">
              <w:rPr>
                <w:rStyle w:val="Hyperlink"/>
                <w:noProof/>
              </w:rPr>
            </w:rPrChange>
          </w:rPr>
          <w:delText>Auto-Focus, Product Dimensions</w:delText>
        </w:r>
        <w:r w:rsidDel="00EC684A">
          <w:rPr>
            <w:noProof/>
            <w:webHidden/>
          </w:rPr>
          <w:tab/>
        </w:r>
        <w:r w:rsidR="00F9407E" w:rsidDel="00EC684A">
          <w:rPr>
            <w:noProof/>
            <w:webHidden/>
          </w:rPr>
          <w:delText>91</w:delText>
        </w:r>
      </w:del>
    </w:p>
    <w:p w14:paraId="0BA37182" w14:textId="7F6678AB" w:rsidR="00EB1FCE" w:rsidDel="00EC684A" w:rsidRDefault="00EB1FCE">
      <w:pPr>
        <w:pStyle w:val="TOC2"/>
        <w:tabs>
          <w:tab w:val="right" w:leader="dot" w:pos="8900"/>
        </w:tabs>
        <w:rPr>
          <w:del w:id="1713" w:author="Tom Bergeron" w:date="2022-11-11T09:02:00Z"/>
          <w:rFonts w:asciiTheme="minorHAnsi" w:eastAsiaTheme="minorEastAsia" w:hAnsiTheme="minorHAnsi" w:cstheme="minorBidi"/>
          <w:smallCaps w:val="0"/>
          <w:noProof/>
          <w:sz w:val="22"/>
          <w:szCs w:val="22"/>
        </w:rPr>
      </w:pPr>
      <w:del w:id="1714" w:author="Tom Bergeron" w:date="2022-11-11T09:02:00Z">
        <w:r w:rsidRPr="008364F5" w:rsidDel="00EC684A">
          <w:rPr>
            <w:rPrChange w:id="1715" w:author="Ryan Beck" w:date="2022-10-10T13:08:00Z">
              <w:rPr>
                <w:rStyle w:val="Hyperlink"/>
                <w:noProof/>
              </w:rPr>
            </w:rPrChange>
          </w:rPr>
          <w:delText>Auto-Focus, Confirm</w:delText>
        </w:r>
        <w:r w:rsidDel="00EC684A">
          <w:rPr>
            <w:noProof/>
            <w:webHidden/>
          </w:rPr>
          <w:tab/>
        </w:r>
        <w:r w:rsidR="00F9407E" w:rsidDel="00EC684A">
          <w:rPr>
            <w:noProof/>
            <w:webHidden/>
          </w:rPr>
          <w:delText>92</w:delText>
        </w:r>
      </w:del>
    </w:p>
    <w:p w14:paraId="18464F09" w14:textId="4D660D14" w:rsidR="00EB1FCE" w:rsidDel="00EC684A" w:rsidRDefault="00EB1FCE">
      <w:pPr>
        <w:pStyle w:val="TOC1"/>
        <w:tabs>
          <w:tab w:val="right" w:leader="dot" w:pos="8900"/>
        </w:tabs>
        <w:rPr>
          <w:del w:id="1716" w:author="Tom Bergeron" w:date="2022-11-11T09:02:00Z"/>
          <w:rFonts w:asciiTheme="minorHAnsi" w:eastAsiaTheme="minorEastAsia" w:hAnsiTheme="minorHAnsi" w:cstheme="minorBidi"/>
          <w:b w:val="0"/>
          <w:caps w:val="0"/>
          <w:noProof/>
          <w:sz w:val="22"/>
          <w:szCs w:val="22"/>
        </w:rPr>
      </w:pPr>
      <w:del w:id="1717" w:author="Tom Bergeron" w:date="2022-11-11T09:02:00Z">
        <w:r w:rsidRPr="008364F5" w:rsidDel="00EC684A">
          <w:rPr>
            <w:rPrChange w:id="1718" w:author="Ryan Beck" w:date="2022-10-10T13:08:00Z">
              <w:rPr>
                <w:rStyle w:val="Hyperlink"/>
                <w:noProof/>
              </w:rPr>
            </w:rPrChange>
          </w:rPr>
          <w:delText>Save Energy With Navigator and Auto-Focus</w:delText>
        </w:r>
        <w:r w:rsidDel="00EC684A">
          <w:rPr>
            <w:noProof/>
            <w:webHidden/>
          </w:rPr>
          <w:tab/>
        </w:r>
        <w:r w:rsidR="00F9407E" w:rsidDel="00EC684A">
          <w:rPr>
            <w:noProof/>
            <w:webHidden/>
          </w:rPr>
          <w:delText>94</w:delText>
        </w:r>
      </w:del>
    </w:p>
    <w:p w14:paraId="5C52D8B2" w14:textId="64606738" w:rsidR="00EB1FCE" w:rsidDel="00EC684A" w:rsidRDefault="00EB1FCE">
      <w:pPr>
        <w:pStyle w:val="TOC2"/>
        <w:tabs>
          <w:tab w:val="right" w:leader="dot" w:pos="8900"/>
        </w:tabs>
        <w:rPr>
          <w:del w:id="1719" w:author="Tom Bergeron" w:date="2022-11-11T09:02:00Z"/>
          <w:rFonts w:asciiTheme="minorHAnsi" w:eastAsiaTheme="minorEastAsia" w:hAnsiTheme="minorHAnsi" w:cstheme="minorBidi"/>
          <w:smallCaps w:val="0"/>
          <w:noProof/>
          <w:sz w:val="22"/>
          <w:szCs w:val="22"/>
        </w:rPr>
      </w:pPr>
      <w:del w:id="1720" w:author="Tom Bergeron" w:date="2022-11-11T09:02:00Z">
        <w:r w:rsidRPr="008364F5" w:rsidDel="00EC684A">
          <w:rPr>
            <w:rPrChange w:id="1721" w:author="Ryan Beck" w:date="2022-10-10T13:08:00Z">
              <w:rPr>
                <w:rStyle w:val="Hyperlink"/>
                <w:noProof/>
              </w:rPr>
            </w:rPrChange>
          </w:rPr>
          <w:delText>Enable the Power Feature in Auto-Focus</w:delText>
        </w:r>
        <w:r w:rsidDel="00EC684A">
          <w:rPr>
            <w:noProof/>
            <w:webHidden/>
          </w:rPr>
          <w:tab/>
        </w:r>
        <w:r w:rsidR="00F9407E" w:rsidDel="00EC684A">
          <w:rPr>
            <w:noProof/>
            <w:webHidden/>
          </w:rPr>
          <w:delText>94</w:delText>
        </w:r>
      </w:del>
    </w:p>
    <w:p w14:paraId="715008FE" w14:textId="4093DF42" w:rsidR="00EB1FCE" w:rsidDel="00EC684A" w:rsidRDefault="00EB1FCE">
      <w:pPr>
        <w:pStyle w:val="TOC2"/>
        <w:tabs>
          <w:tab w:val="right" w:leader="dot" w:pos="8900"/>
        </w:tabs>
        <w:rPr>
          <w:del w:id="1722" w:author="Tom Bergeron" w:date="2022-11-11T09:02:00Z"/>
          <w:rFonts w:asciiTheme="minorHAnsi" w:eastAsiaTheme="minorEastAsia" w:hAnsiTheme="minorHAnsi" w:cstheme="minorBidi"/>
          <w:smallCaps w:val="0"/>
          <w:noProof/>
          <w:sz w:val="22"/>
          <w:szCs w:val="22"/>
        </w:rPr>
      </w:pPr>
      <w:del w:id="1723" w:author="Tom Bergeron" w:date="2022-11-11T09:02:00Z">
        <w:r w:rsidRPr="008364F5" w:rsidDel="00EC684A">
          <w:rPr>
            <w:rPrChange w:id="1724" w:author="Ryan Beck" w:date="2022-10-10T13:08:00Z">
              <w:rPr>
                <w:rStyle w:val="Hyperlink"/>
                <w:noProof/>
              </w:rPr>
            </w:rPrChange>
          </w:rPr>
          <w:delText>Enable the Power Feature in Navigator</w:delText>
        </w:r>
        <w:r w:rsidDel="00EC684A">
          <w:rPr>
            <w:noProof/>
            <w:webHidden/>
          </w:rPr>
          <w:tab/>
        </w:r>
        <w:r w:rsidR="00F9407E" w:rsidDel="00EC684A">
          <w:rPr>
            <w:noProof/>
            <w:webHidden/>
          </w:rPr>
          <w:delText>94</w:delText>
        </w:r>
      </w:del>
    </w:p>
    <w:p w14:paraId="2675DA6E" w14:textId="267990CF" w:rsidR="00EB1FCE" w:rsidDel="00EC684A" w:rsidRDefault="00EB1FCE">
      <w:pPr>
        <w:pStyle w:val="TOC1"/>
        <w:tabs>
          <w:tab w:val="right" w:leader="dot" w:pos="8900"/>
        </w:tabs>
        <w:rPr>
          <w:del w:id="1725" w:author="Tom Bergeron" w:date="2022-11-11T09:02:00Z"/>
          <w:rFonts w:asciiTheme="minorHAnsi" w:eastAsiaTheme="minorEastAsia" w:hAnsiTheme="minorHAnsi" w:cstheme="minorBidi"/>
          <w:b w:val="0"/>
          <w:caps w:val="0"/>
          <w:noProof/>
          <w:sz w:val="22"/>
          <w:szCs w:val="22"/>
        </w:rPr>
      </w:pPr>
      <w:del w:id="1726" w:author="Tom Bergeron" w:date="2022-11-11T09:02:00Z">
        <w:r w:rsidRPr="008364F5" w:rsidDel="00EC684A">
          <w:rPr>
            <w:rPrChange w:id="1727" w:author="Ryan Beck" w:date="2022-10-10T13:08:00Z">
              <w:rPr>
                <w:rStyle w:val="Hyperlink"/>
                <w:noProof/>
              </w:rPr>
            </w:rPrChange>
          </w:rPr>
          <w:delText>Use Sweet Spot Target</w:delText>
        </w:r>
        <w:r w:rsidDel="00EC684A">
          <w:rPr>
            <w:noProof/>
            <w:webHidden/>
          </w:rPr>
          <w:tab/>
        </w:r>
        <w:r w:rsidR="00F9407E" w:rsidDel="00EC684A">
          <w:rPr>
            <w:noProof/>
            <w:webHidden/>
          </w:rPr>
          <w:delText>95</w:delText>
        </w:r>
      </w:del>
    </w:p>
    <w:p w14:paraId="12498601" w14:textId="1E6D51E4" w:rsidR="00EB1FCE" w:rsidDel="00EC684A" w:rsidRDefault="00EB1FCE">
      <w:pPr>
        <w:pStyle w:val="TOC1"/>
        <w:tabs>
          <w:tab w:val="right" w:leader="dot" w:pos="8900"/>
        </w:tabs>
        <w:rPr>
          <w:del w:id="1728" w:author="Tom Bergeron" w:date="2022-11-11T09:02:00Z"/>
          <w:rFonts w:asciiTheme="minorHAnsi" w:eastAsiaTheme="minorEastAsia" w:hAnsiTheme="minorHAnsi" w:cstheme="minorBidi"/>
          <w:b w:val="0"/>
          <w:caps w:val="0"/>
          <w:noProof/>
          <w:sz w:val="22"/>
          <w:szCs w:val="22"/>
        </w:rPr>
      </w:pPr>
      <w:del w:id="1729" w:author="Tom Bergeron" w:date="2022-11-11T09:02:00Z">
        <w:r w:rsidRPr="008364F5" w:rsidDel="00EC684A">
          <w:rPr>
            <w:rPrChange w:id="1730" w:author="Ryan Beck" w:date="2022-10-10T13:08:00Z">
              <w:rPr>
                <w:rStyle w:val="Hyperlink"/>
                <w:noProof/>
              </w:rPr>
            </w:rPrChange>
          </w:rPr>
          <w:delText>Use Statistical Process Control Charts</w:delText>
        </w:r>
        <w:r w:rsidDel="00EC684A">
          <w:rPr>
            <w:noProof/>
            <w:webHidden/>
          </w:rPr>
          <w:tab/>
        </w:r>
        <w:r w:rsidR="00F9407E" w:rsidDel="00EC684A">
          <w:rPr>
            <w:noProof/>
            <w:webHidden/>
          </w:rPr>
          <w:delText>96</w:delText>
        </w:r>
      </w:del>
    </w:p>
    <w:p w14:paraId="29A69840" w14:textId="57EE5AC7" w:rsidR="00EB1FCE" w:rsidDel="00EC684A" w:rsidRDefault="00EB1FCE">
      <w:pPr>
        <w:pStyle w:val="TOC2"/>
        <w:tabs>
          <w:tab w:val="right" w:leader="dot" w:pos="8900"/>
        </w:tabs>
        <w:rPr>
          <w:del w:id="1731" w:author="Tom Bergeron" w:date="2022-11-11T09:02:00Z"/>
          <w:rFonts w:asciiTheme="minorHAnsi" w:eastAsiaTheme="minorEastAsia" w:hAnsiTheme="minorHAnsi" w:cstheme="minorBidi"/>
          <w:smallCaps w:val="0"/>
          <w:noProof/>
          <w:sz w:val="22"/>
          <w:szCs w:val="22"/>
        </w:rPr>
      </w:pPr>
      <w:del w:id="1732" w:author="Tom Bergeron" w:date="2022-11-11T09:02:00Z">
        <w:r w:rsidRPr="008364F5" w:rsidDel="00EC684A">
          <w:rPr>
            <w:rPrChange w:id="1733" w:author="Ryan Beck" w:date="2022-10-10T13:08:00Z">
              <w:rPr>
                <w:rStyle w:val="Hyperlink"/>
                <w:noProof/>
              </w:rPr>
            </w:rPrChange>
          </w:rPr>
          <w:delText>Live Mode - Charts Tab</w:delText>
        </w:r>
        <w:r w:rsidDel="00EC684A">
          <w:rPr>
            <w:noProof/>
            <w:webHidden/>
          </w:rPr>
          <w:tab/>
        </w:r>
        <w:r w:rsidR="00F9407E" w:rsidDel="00EC684A">
          <w:rPr>
            <w:noProof/>
            <w:webHidden/>
          </w:rPr>
          <w:delText>96</w:delText>
        </w:r>
      </w:del>
    </w:p>
    <w:p w14:paraId="772B9874" w14:textId="373E4D4F" w:rsidR="00EB1FCE" w:rsidDel="00EC684A" w:rsidRDefault="00EB1FCE">
      <w:pPr>
        <w:pStyle w:val="TOC3"/>
        <w:rPr>
          <w:del w:id="1734" w:author="Tom Bergeron" w:date="2022-11-11T09:02:00Z"/>
          <w:rFonts w:asciiTheme="minorHAnsi" w:eastAsiaTheme="minorEastAsia" w:hAnsiTheme="minorHAnsi" w:cstheme="minorBidi"/>
          <w:noProof/>
          <w:sz w:val="22"/>
          <w:szCs w:val="22"/>
        </w:rPr>
      </w:pPr>
      <w:del w:id="1735" w:author="Tom Bergeron" w:date="2022-11-11T09:02:00Z">
        <w:r w:rsidRPr="008364F5" w:rsidDel="00EC684A">
          <w:rPr>
            <w:rPrChange w:id="1736" w:author="Ryan Beck" w:date="2022-10-10T13:08:00Z">
              <w:rPr>
                <w:rStyle w:val="Hyperlink"/>
                <w:noProof/>
              </w:rPr>
            </w:rPrChange>
          </w:rPr>
          <w:delText>View Chart Data</w:delText>
        </w:r>
        <w:r w:rsidDel="00EC684A">
          <w:rPr>
            <w:noProof/>
            <w:webHidden/>
          </w:rPr>
          <w:tab/>
        </w:r>
        <w:r w:rsidR="00F9407E" w:rsidDel="00EC684A">
          <w:rPr>
            <w:noProof/>
            <w:webHidden/>
          </w:rPr>
          <w:delText>97</w:delText>
        </w:r>
      </w:del>
    </w:p>
    <w:p w14:paraId="5E8485BC" w14:textId="2111BE4C" w:rsidR="00EB1FCE" w:rsidDel="00EC684A" w:rsidRDefault="00EB1FCE">
      <w:pPr>
        <w:pStyle w:val="TOC2"/>
        <w:tabs>
          <w:tab w:val="right" w:leader="dot" w:pos="8900"/>
        </w:tabs>
        <w:rPr>
          <w:del w:id="1737" w:author="Tom Bergeron" w:date="2022-11-11T09:02:00Z"/>
          <w:rFonts w:asciiTheme="minorHAnsi" w:eastAsiaTheme="minorEastAsia" w:hAnsiTheme="minorHAnsi" w:cstheme="minorBidi"/>
          <w:smallCaps w:val="0"/>
          <w:noProof/>
          <w:sz w:val="22"/>
          <w:szCs w:val="22"/>
        </w:rPr>
      </w:pPr>
      <w:del w:id="1738" w:author="Tom Bergeron" w:date="2022-11-11T09:02:00Z">
        <w:r w:rsidRPr="008364F5" w:rsidDel="00EC684A">
          <w:rPr>
            <w:rPrChange w:id="1739" w:author="Ryan Beck" w:date="2022-10-10T13:08:00Z">
              <w:rPr>
                <w:rStyle w:val="Hyperlink"/>
                <w:noProof/>
              </w:rPr>
            </w:rPrChange>
          </w:rPr>
          <w:delText>Historical Mode - Chart Tab</w:delText>
        </w:r>
        <w:r w:rsidDel="00EC684A">
          <w:rPr>
            <w:noProof/>
            <w:webHidden/>
          </w:rPr>
          <w:tab/>
        </w:r>
        <w:r w:rsidR="00F9407E" w:rsidDel="00EC684A">
          <w:rPr>
            <w:noProof/>
            <w:webHidden/>
          </w:rPr>
          <w:delText>98</w:delText>
        </w:r>
      </w:del>
    </w:p>
    <w:p w14:paraId="1D0B7735" w14:textId="0206EF07" w:rsidR="00EB1FCE" w:rsidDel="00EC684A" w:rsidRDefault="00EB1FCE">
      <w:pPr>
        <w:pStyle w:val="TOC3"/>
        <w:rPr>
          <w:del w:id="1740" w:author="Tom Bergeron" w:date="2022-11-11T09:02:00Z"/>
          <w:rFonts w:asciiTheme="minorHAnsi" w:eastAsiaTheme="minorEastAsia" w:hAnsiTheme="minorHAnsi" w:cstheme="minorBidi"/>
          <w:noProof/>
          <w:sz w:val="22"/>
          <w:szCs w:val="22"/>
        </w:rPr>
      </w:pPr>
      <w:del w:id="1741" w:author="Tom Bergeron" w:date="2022-11-11T09:02:00Z">
        <w:r w:rsidRPr="008364F5" w:rsidDel="00EC684A">
          <w:rPr>
            <w:rPrChange w:id="1742" w:author="Ryan Beck" w:date="2022-10-10T13:08:00Z">
              <w:rPr>
                <w:rStyle w:val="Hyperlink"/>
                <w:noProof/>
              </w:rPr>
            </w:rPrChange>
          </w:rPr>
          <w:delText>View Control Charts</w:delText>
        </w:r>
        <w:r w:rsidDel="00EC684A">
          <w:rPr>
            <w:noProof/>
            <w:webHidden/>
          </w:rPr>
          <w:tab/>
        </w:r>
        <w:r w:rsidR="00F9407E" w:rsidDel="00EC684A">
          <w:rPr>
            <w:noProof/>
            <w:webHidden/>
          </w:rPr>
          <w:delText>98</w:delText>
        </w:r>
      </w:del>
    </w:p>
    <w:p w14:paraId="5BE8F409" w14:textId="0AD00EE4" w:rsidR="00EB1FCE" w:rsidDel="00EC684A" w:rsidRDefault="00EB1FCE">
      <w:pPr>
        <w:pStyle w:val="TOC3"/>
        <w:rPr>
          <w:del w:id="1743" w:author="Tom Bergeron" w:date="2022-11-11T09:02:00Z"/>
          <w:rFonts w:asciiTheme="minorHAnsi" w:eastAsiaTheme="minorEastAsia" w:hAnsiTheme="minorHAnsi" w:cstheme="minorBidi"/>
          <w:noProof/>
          <w:sz w:val="22"/>
          <w:szCs w:val="22"/>
        </w:rPr>
      </w:pPr>
      <w:del w:id="1744" w:author="Tom Bergeron" w:date="2022-11-11T09:02:00Z">
        <w:r w:rsidRPr="008364F5" w:rsidDel="00EC684A">
          <w:rPr>
            <w:rPrChange w:id="1745" w:author="Ryan Beck" w:date="2022-10-10T13:08:00Z">
              <w:rPr>
                <w:rStyle w:val="Hyperlink"/>
                <w:noProof/>
              </w:rPr>
            </w:rPrChange>
          </w:rPr>
          <w:delText>Viewing Chart Data</w:delText>
        </w:r>
        <w:r w:rsidDel="00EC684A">
          <w:rPr>
            <w:noProof/>
            <w:webHidden/>
          </w:rPr>
          <w:tab/>
        </w:r>
        <w:r w:rsidR="00F9407E" w:rsidDel="00EC684A">
          <w:rPr>
            <w:noProof/>
            <w:webHidden/>
          </w:rPr>
          <w:delText>99</w:delText>
        </w:r>
      </w:del>
    </w:p>
    <w:p w14:paraId="12E6D790" w14:textId="2E6356A5" w:rsidR="00EB1FCE" w:rsidDel="00EC684A" w:rsidRDefault="00EB1FCE">
      <w:pPr>
        <w:pStyle w:val="TOC3"/>
        <w:rPr>
          <w:del w:id="1746" w:author="Tom Bergeron" w:date="2022-11-11T09:02:00Z"/>
          <w:rFonts w:asciiTheme="minorHAnsi" w:eastAsiaTheme="minorEastAsia" w:hAnsiTheme="minorHAnsi" w:cstheme="minorBidi"/>
          <w:noProof/>
          <w:sz w:val="22"/>
          <w:szCs w:val="22"/>
        </w:rPr>
      </w:pPr>
      <w:del w:id="1747" w:author="Tom Bergeron" w:date="2022-11-11T09:02:00Z">
        <w:r w:rsidRPr="008364F5" w:rsidDel="00EC684A">
          <w:rPr>
            <w:rPrChange w:id="1748" w:author="Ryan Beck" w:date="2022-10-10T13:08:00Z">
              <w:rPr>
                <w:rStyle w:val="Hyperlink"/>
                <w:noProof/>
              </w:rPr>
            </w:rPrChange>
          </w:rPr>
          <w:delText>History Mode Chart Options Menu</w:delText>
        </w:r>
        <w:r w:rsidDel="00EC684A">
          <w:rPr>
            <w:noProof/>
            <w:webHidden/>
          </w:rPr>
          <w:tab/>
        </w:r>
        <w:r w:rsidR="00F9407E" w:rsidDel="00EC684A">
          <w:rPr>
            <w:noProof/>
            <w:webHidden/>
          </w:rPr>
          <w:delText>99</w:delText>
        </w:r>
      </w:del>
    </w:p>
    <w:p w14:paraId="3CE85E11" w14:textId="1ED36BB2" w:rsidR="00EB1FCE" w:rsidDel="00EC684A" w:rsidRDefault="00EB1FCE">
      <w:pPr>
        <w:pStyle w:val="TOC1"/>
        <w:tabs>
          <w:tab w:val="right" w:leader="dot" w:pos="8900"/>
        </w:tabs>
        <w:rPr>
          <w:del w:id="1749" w:author="Tom Bergeron" w:date="2022-11-11T09:02:00Z"/>
          <w:rFonts w:asciiTheme="minorHAnsi" w:eastAsiaTheme="minorEastAsia" w:hAnsiTheme="minorHAnsi" w:cstheme="minorBidi"/>
          <w:b w:val="0"/>
          <w:caps w:val="0"/>
          <w:noProof/>
          <w:sz w:val="22"/>
          <w:szCs w:val="22"/>
        </w:rPr>
      </w:pPr>
      <w:del w:id="1750" w:author="Tom Bergeron" w:date="2022-11-11T09:02:00Z">
        <w:r w:rsidRPr="008364F5" w:rsidDel="00EC684A">
          <w:rPr>
            <w:rPrChange w:id="1751" w:author="Ryan Beck" w:date="2022-10-10T13:08:00Z">
              <w:rPr>
                <w:rStyle w:val="Hyperlink"/>
                <w:noProof/>
              </w:rPr>
            </w:rPrChange>
          </w:rPr>
          <w:delText>Using Live Data Output</w:delText>
        </w:r>
        <w:r w:rsidDel="00EC684A">
          <w:rPr>
            <w:noProof/>
            <w:webHidden/>
          </w:rPr>
          <w:tab/>
        </w:r>
        <w:r w:rsidR="00F9407E" w:rsidDel="00EC684A">
          <w:rPr>
            <w:noProof/>
            <w:webHidden/>
          </w:rPr>
          <w:delText>100</w:delText>
        </w:r>
      </w:del>
    </w:p>
    <w:p w14:paraId="396D9934" w14:textId="68F6A2ED" w:rsidR="00EB1FCE" w:rsidDel="00EC684A" w:rsidRDefault="00EB1FCE">
      <w:pPr>
        <w:pStyle w:val="TOC2"/>
        <w:tabs>
          <w:tab w:val="right" w:leader="dot" w:pos="8900"/>
        </w:tabs>
        <w:rPr>
          <w:del w:id="1752" w:author="Tom Bergeron" w:date="2022-11-11T09:02:00Z"/>
          <w:rFonts w:asciiTheme="minorHAnsi" w:eastAsiaTheme="minorEastAsia" w:hAnsiTheme="minorHAnsi" w:cstheme="minorBidi"/>
          <w:smallCaps w:val="0"/>
          <w:noProof/>
          <w:sz w:val="22"/>
          <w:szCs w:val="22"/>
        </w:rPr>
      </w:pPr>
      <w:del w:id="1753" w:author="Tom Bergeron" w:date="2022-11-11T09:02:00Z">
        <w:r w:rsidRPr="008364F5" w:rsidDel="00EC684A">
          <w:rPr>
            <w:rPrChange w:id="1754" w:author="Ryan Beck" w:date="2022-10-10T13:08:00Z">
              <w:rPr>
                <w:rStyle w:val="Hyperlink"/>
                <w:noProof/>
              </w:rPr>
            </w:rPrChange>
          </w:rPr>
          <w:delText>LDO Formats</w:delText>
        </w:r>
        <w:r w:rsidDel="00EC684A">
          <w:rPr>
            <w:noProof/>
            <w:webHidden/>
          </w:rPr>
          <w:tab/>
        </w:r>
        <w:r w:rsidR="00F9407E" w:rsidDel="00EC684A">
          <w:rPr>
            <w:noProof/>
            <w:webHidden/>
          </w:rPr>
          <w:delText>101</w:delText>
        </w:r>
      </w:del>
    </w:p>
    <w:p w14:paraId="3C9B305D" w14:textId="41A07D6B" w:rsidR="00EB1FCE" w:rsidDel="00EC684A" w:rsidRDefault="00EB1FCE">
      <w:pPr>
        <w:pStyle w:val="TOC2"/>
        <w:tabs>
          <w:tab w:val="right" w:leader="dot" w:pos="8900"/>
        </w:tabs>
        <w:rPr>
          <w:del w:id="1755" w:author="Tom Bergeron" w:date="2022-11-11T09:02:00Z"/>
          <w:rFonts w:asciiTheme="minorHAnsi" w:eastAsiaTheme="minorEastAsia" w:hAnsiTheme="minorHAnsi" w:cstheme="minorBidi"/>
          <w:smallCaps w:val="0"/>
          <w:noProof/>
          <w:sz w:val="22"/>
          <w:szCs w:val="22"/>
        </w:rPr>
      </w:pPr>
      <w:del w:id="1756" w:author="Tom Bergeron" w:date="2022-11-11T09:02:00Z">
        <w:r w:rsidRPr="008364F5" w:rsidDel="00EC684A">
          <w:rPr>
            <w:rPrChange w:id="1757" w:author="Ryan Beck" w:date="2022-10-10T13:08:00Z">
              <w:rPr>
                <w:rStyle w:val="Hyperlink"/>
                <w:noProof/>
              </w:rPr>
            </w:rPrChange>
          </w:rPr>
          <w:delText>Details Of Output Files</w:delText>
        </w:r>
        <w:r w:rsidDel="00EC684A">
          <w:rPr>
            <w:noProof/>
            <w:webHidden/>
          </w:rPr>
          <w:tab/>
        </w:r>
        <w:r w:rsidR="00F9407E" w:rsidDel="00EC684A">
          <w:rPr>
            <w:noProof/>
            <w:webHidden/>
          </w:rPr>
          <w:delText>101</w:delText>
        </w:r>
      </w:del>
    </w:p>
    <w:p w14:paraId="289B3CC6" w14:textId="5B02C48B" w:rsidR="00EB1FCE" w:rsidDel="00EC684A" w:rsidRDefault="00EB1FCE">
      <w:pPr>
        <w:pStyle w:val="TOC3"/>
        <w:rPr>
          <w:del w:id="1758" w:author="Tom Bergeron" w:date="2022-11-11T09:02:00Z"/>
          <w:rFonts w:asciiTheme="minorHAnsi" w:eastAsiaTheme="minorEastAsia" w:hAnsiTheme="minorHAnsi" w:cstheme="minorBidi"/>
          <w:noProof/>
          <w:sz w:val="22"/>
          <w:szCs w:val="22"/>
        </w:rPr>
      </w:pPr>
      <w:del w:id="1759" w:author="Tom Bergeron" w:date="2022-11-11T09:02:00Z">
        <w:r w:rsidRPr="008364F5" w:rsidDel="00EC684A">
          <w:rPr>
            <w:rPrChange w:id="1760" w:author="Ryan Beck" w:date="2022-10-10T13:08:00Z">
              <w:rPr>
                <w:rStyle w:val="Hyperlink"/>
                <w:noProof/>
              </w:rPr>
            </w:rPrChange>
          </w:rPr>
          <w:delText>LDO Standard TSV And CSV For WordPad</w:delText>
        </w:r>
        <w:r w:rsidDel="00EC684A">
          <w:rPr>
            <w:noProof/>
            <w:webHidden/>
          </w:rPr>
          <w:tab/>
        </w:r>
        <w:r w:rsidR="00F9407E" w:rsidDel="00EC684A">
          <w:rPr>
            <w:noProof/>
            <w:webHidden/>
          </w:rPr>
          <w:delText>101</w:delText>
        </w:r>
      </w:del>
    </w:p>
    <w:p w14:paraId="66773B5D" w14:textId="2F349BE6" w:rsidR="00EB1FCE" w:rsidDel="00EC684A" w:rsidRDefault="00EB1FCE">
      <w:pPr>
        <w:pStyle w:val="TOC3"/>
        <w:rPr>
          <w:del w:id="1761" w:author="Tom Bergeron" w:date="2022-11-11T09:02:00Z"/>
          <w:rFonts w:asciiTheme="minorHAnsi" w:eastAsiaTheme="minorEastAsia" w:hAnsiTheme="minorHAnsi" w:cstheme="minorBidi"/>
          <w:noProof/>
          <w:sz w:val="22"/>
          <w:szCs w:val="22"/>
        </w:rPr>
      </w:pPr>
      <w:del w:id="1762" w:author="Tom Bergeron" w:date="2022-11-11T09:02:00Z">
        <w:r w:rsidRPr="008364F5" w:rsidDel="00EC684A">
          <w:rPr>
            <w:rPrChange w:id="1763" w:author="Ryan Beck" w:date="2022-10-10T13:08:00Z">
              <w:rPr>
                <w:rStyle w:val="Hyperlink"/>
                <w:noProof/>
              </w:rPr>
            </w:rPrChange>
          </w:rPr>
          <w:delText>LDO Standard TSV And CSV For Excel</w:delText>
        </w:r>
        <w:r w:rsidDel="00EC684A">
          <w:rPr>
            <w:noProof/>
            <w:webHidden/>
          </w:rPr>
          <w:tab/>
        </w:r>
        <w:r w:rsidR="00F9407E" w:rsidDel="00EC684A">
          <w:rPr>
            <w:noProof/>
            <w:webHidden/>
          </w:rPr>
          <w:delText>101</w:delText>
        </w:r>
      </w:del>
    </w:p>
    <w:p w14:paraId="072D4AE9" w14:textId="15EE7945" w:rsidR="00EB1FCE" w:rsidDel="00EC684A" w:rsidRDefault="00EB1FCE">
      <w:pPr>
        <w:pStyle w:val="TOC3"/>
        <w:rPr>
          <w:del w:id="1764" w:author="Tom Bergeron" w:date="2022-11-11T09:02:00Z"/>
          <w:rFonts w:asciiTheme="minorHAnsi" w:eastAsiaTheme="minorEastAsia" w:hAnsiTheme="minorHAnsi" w:cstheme="minorBidi"/>
          <w:noProof/>
          <w:sz w:val="22"/>
          <w:szCs w:val="22"/>
        </w:rPr>
      </w:pPr>
      <w:del w:id="1765" w:author="Tom Bergeron" w:date="2022-11-11T09:02:00Z">
        <w:r w:rsidRPr="008364F5" w:rsidDel="00EC684A">
          <w:rPr>
            <w:rPrChange w:id="1766" w:author="Ryan Beck" w:date="2022-10-10T13:08:00Z">
              <w:rPr>
                <w:rStyle w:val="Hyperlink"/>
                <w:noProof/>
              </w:rPr>
            </w:rPrChange>
          </w:rPr>
          <w:delText>LDO 1 Board 1 File (Txt Output)</w:delText>
        </w:r>
        <w:r w:rsidDel="00EC684A">
          <w:rPr>
            <w:noProof/>
            <w:webHidden/>
          </w:rPr>
          <w:tab/>
        </w:r>
        <w:r w:rsidR="00F9407E" w:rsidDel="00EC684A">
          <w:rPr>
            <w:noProof/>
            <w:webHidden/>
          </w:rPr>
          <w:delText>101</w:delText>
        </w:r>
      </w:del>
    </w:p>
    <w:p w14:paraId="6F9F843D" w14:textId="3DF17C52" w:rsidR="00EB1FCE" w:rsidDel="00EC684A" w:rsidRDefault="00EB1FCE">
      <w:pPr>
        <w:pStyle w:val="TOC3"/>
        <w:rPr>
          <w:del w:id="1767" w:author="Tom Bergeron" w:date="2022-11-11T09:02:00Z"/>
          <w:rFonts w:asciiTheme="minorHAnsi" w:eastAsiaTheme="minorEastAsia" w:hAnsiTheme="minorHAnsi" w:cstheme="minorBidi"/>
          <w:noProof/>
          <w:sz w:val="22"/>
          <w:szCs w:val="22"/>
        </w:rPr>
      </w:pPr>
      <w:del w:id="1768" w:author="Tom Bergeron" w:date="2022-11-11T09:02:00Z">
        <w:r w:rsidRPr="008364F5" w:rsidDel="00EC684A">
          <w:rPr>
            <w:rPrChange w:id="1769" w:author="Ryan Beck" w:date="2022-10-10T13:08:00Z">
              <w:rPr>
                <w:rStyle w:val="Hyperlink"/>
                <w:noProof/>
              </w:rPr>
            </w:rPrChange>
          </w:rPr>
          <w:delText>LDO XML (1 Board 1 File)</w:delText>
        </w:r>
        <w:r w:rsidDel="00EC684A">
          <w:rPr>
            <w:noProof/>
            <w:webHidden/>
          </w:rPr>
          <w:tab/>
        </w:r>
        <w:r w:rsidR="00F9407E" w:rsidDel="00EC684A">
          <w:rPr>
            <w:noProof/>
            <w:webHidden/>
          </w:rPr>
          <w:delText>101</w:delText>
        </w:r>
      </w:del>
    </w:p>
    <w:p w14:paraId="55A10FD2" w14:textId="216CD255" w:rsidR="00EB1FCE" w:rsidDel="00EC684A" w:rsidRDefault="00EB1FCE">
      <w:pPr>
        <w:pStyle w:val="TOC3"/>
        <w:rPr>
          <w:del w:id="1770" w:author="Tom Bergeron" w:date="2022-11-11T09:02:00Z"/>
          <w:rFonts w:asciiTheme="minorHAnsi" w:eastAsiaTheme="minorEastAsia" w:hAnsiTheme="minorHAnsi" w:cstheme="minorBidi"/>
          <w:noProof/>
          <w:sz w:val="22"/>
          <w:szCs w:val="22"/>
        </w:rPr>
      </w:pPr>
      <w:del w:id="1771" w:author="Tom Bergeron" w:date="2022-11-11T09:02:00Z">
        <w:r w:rsidRPr="008364F5" w:rsidDel="00EC684A">
          <w:rPr>
            <w:rPrChange w:id="1772" w:author="Ryan Beck" w:date="2022-10-10T13:08:00Z">
              <w:rPr>
                <w:rStyle w:val="Hyperlink"/>
                <w:noProof/>
              </w:rPr>
            </w:rPrChange>
          </w:rPr>
          <w:delText>LDO 1 Board 1 File (CSV format)</w:delText>
        </w:r>
        <w:r w:rsidDel="00EC684A">
          <w:rPr>
            <w:noProof/>
            <w:webHidden/>
          </w:rPr>
          <w:tab/>
        </w:r>
        <w:r w:rsidR="00F9407E" w:rsidDel="00EC684A">
          <w:rPr>
            <w:noProof/>
            <w:webHidden/>
          </w:rPr>
          <w:delText>102</w:delText>
        </w:r>
      </w:del>
    </w:p>
    <w:p w14:paraId="1EE8C847" w14:textId="3823FD75" w:rsidR="00EB1FCE" w:rsidDel="00EC684A" w:rsidRDefault="00EB1FCE">
      <w:pPr>
        <w:pStyle w:val="TOC3"/>
        <w:rPr>
          <w:del w:id="1773" w:author="Tom Bergeron" w:date="2022-11-11T09:02:00Z"/>
          <w:rFonts w:asciiTheme="minorHAnsi" w:eastAsiaTheme="minorEastAsia" w:hAnsiTheme="minorHAnsi" w:cstheme="minorBidi"/>
          <w:noProof/>
          <w:sz w:val="22"/>
          <w:szCs w:val="22"/>
        </w:rPr>
      </w:pPr>
      <w:del w:id="1774" w:author="Tom Bergeron" w:date="2022-11-11T09:02:00Z">
        <w:r w:rsidRPr="008364F5" w:rsidDel="00EC684A">
          <w:rPr>
            <w:rPrChange w:id="1775" w:author="Ryan Beck" w:date="2022-10-10T13:08:00Z">
              <w:rPr>
                <w:rStyle w:val="Hyperlink"/>
                <w:b/>
                <w:noProof/>
              </w:rPr>
            </w:rPrChange>
          </w:rPr>
          <w:delText>One board per file – TXT - Alternate</w:delText>
        </w:r>
        <w:r w:rsidDel="00EC684A">
          <w:rPr>
            <w:noProof/>
            <w:webHidden/>
          </w:rPr>
          <w:tab/>
        </w:r>
        <w:r w:rsidR="00F9407E" w:rsidRPr="0040555E" w:rsidDel="00EC684A">
          <w:rPr>
            <w:bCs/>
            <w:noProof/>
            <w:webHidden/>
          </w:rPr>
          <w:delText>102</w:delText>
        </w:r>
      </w:del>
    </w:p>
    <w:p w14:paraId="63580F3A" w14:textId="1E16EFFB" w:rsidR="00EB1FCE" w:rsidDel="00EC684A" w:rsidRDefault="00EB1FCE">
      <w:pPr>
        <w:pStyle w:val="TOC3"/>
        <w:rPr>
          <w:del w:id="1776" w:author="Tom Bergeron" w:date="2022-11-11T09:02:00Z"/>
          <w:rFonts w:asciiTheme="minorHAnsi" w:eastAsiaTheme="minorEastAsia" w:hAnsiTheme="minorHAnsi" w:cstheme="minorBidi"/>
          <w:noProof/>
          <w:sz w:val="22"/>
          <w:szCs w:val="22"/>
        </w:rPr>
      </w:pPr>
      <w:del w:id="1777" w:author="Tom Bergeron" w:date="2022-11-11T09:02:00Z">
        <w:r w:rsidRPr="008364F5" w:rsidDel="00EC684A">
          <w:rPr>
            <w:rPrChange w:id="1778" w:author="Ryan Beck" w:date="2022-10-10T13:08:00Z">
              <w:rPr>
                <w:rStyle w:val="Hyperlink"/>
                <w:b/>
                <w:noProof/>
              </w:rPr>
            </w:rPrChange>
          </w:rPr>
          <w:delText>One board per file – TXT - Custom</w:delText>
        </w:r>
        <w:r w:rsidDel="00EC684A">
          <w:rPr>
            <w:noProof/>
            <w:webHidden/>
          </w:rPr>
          <w:tab/>
        </w:r>
        <w:r w:rsidR="00F9407E" w:rsidRPr="0040555E" w:rsidDel="00EC684A">
          <w:rPr>
            <w:bCs/>
            <w:noProof/>
            <w:webHidden/>
          </w:rPr>
          <w:delText>102</w:delText>
        </w:r>
      </w:del>
    </w:p>
    <w:p w14:paraId="444D1031" w14:textId="5A66446C" w:rsidR="00EB1FCE" w:rsidDel="00EC684A" w:rsidRDefault="00EB1FCE">
      <w:pPr>
        <w:pStyle w:val="TOC2"/>
        <w:tabs>
          <w:tab w:val="right" w:leader="dot" w:pos="8900"/>
        </w:tabs>
        <w:rPr>
          <w:del w:id="1779" w:author="Tom Bergeron" w:date="2022-11-11T09:02:00Z"/>
          <w:rFonts w:asciiTheme="minorHAnsi" w:eastAsiaTheme="minorEastAsia" w:hAnsiTheme="minorHAnsi" w:cstheme="minorBidi"/>
          <w:smallCaps w:val="0"/>
          <w:noProof/>
          <w:sz w:val="22"/>
          <w:szCs w:val="22"/>
        </w:rPr>
      </w:pPr>
      <w:del w:id="1780" w:author="Tom Bergeron" w:date="2022-11-11T09:02:00Z">
        <w:r w:rsidRPr="008364F5" w:rsidDel="00EC684A">
          <w:rPr>
            <w:rPrChange w:id="1781" w:author="Ryan Beck" w:date="2022-10-10T13:08:00Z">
              <w:rPr>
                <w:rStyle w:val="Hyperlink"/>
                <w:noProof/>
              </w:rPr>
            </w:rPrChange>
          </w:rPr>
          <w:delText>Configure LDO</w:delText>
        </w:r>
        <w:r w:rsidDel="00EC684A">
          <w:rPr>
            <w:noProof/>
            <w:webHidden/>
          </w:rPr>
          <w:tab/>
        </w:r>
        <w:r w:rsidR="00F9407E" w:rsidDel="00EC684A">
          <w:rPr>
            <w:noProof/>
            <w:webHidden/>
          </w:rPr>
          <w:delText>102</w:delText>
        </w:r>
      </w:del>
    </w:p>
    <w:p w14:paraId="5B7305C2" w14:textId="59432FF8" w:rsidR="00EB1FCE" w:rsidDel="00EC684A" w:rsidRDefault="00EB1FCE">
      <w:pPr>
        <w:pStyle w:val="TOC3"/>
        <w:rPr>
          <w:del w:id="1782" w:author="Tom Bergeron" w:date="2022-11-11T09:02:00Z"/>
          <w:rFonts w:asciiTheme="minorHAnsi" w:eastAsiaTheme="minorEastAsia" w:hAnsiTheme="minorHAnsi" w:cstheme="minorBidi"/>
          <w:noProof/>
          <w:sz w:val="22"/>
          <w:szCs w:val="22"/>
        </w:rPr>
      </w:pPr>
      <w:del w:id="1783" w:author="Tom Bergeron" w:date="2022-11-11T09:02:00Z">
        <w:r w:rsidRPr="008364F5" w:rsidDel="00EC684A">
          <w:rPr>
            <w:rPrChange w:id="1784" w:author="Ryan Beck" w:date="2022-10-10T13:08:00Z">
              <w:rPr>
                <w:rStyle w:val="Hyperlink"/>
                <w:noProof/>
              </w:rPr>
            </w:rPrChange>
          </w:rPr>
          <w:delText>Delete Accumulated LDO Files</w:delText>
        </w:r>
        <w:r w:rsidDel="00EC684A">
          <w:rPr>
            <w:noProof/>
            <w:webHidden/>
          </w:rPr>
          <w:tab/>
        </w:r>
        <w:r w:rsidR="00F9407E" w:rsidDel="00EC684A">
          <w:rPr>
            <w:noProof/>
            <w:webHidden/>
          </w:rPr>
          <w:delText>103</w:delText>
        </w:r>
      </w:del>
    </w:p>
    <w:p w14:paraId="66B0DB23" w14:textId="4ADB3EA2" w:rsidR="00EB1FCE" w:rsidDel="00EC684A" w:rsidRDefault="00EB1FCE">
      <w:pPr>
        <w:pStyle w:val="TOC1"/>
        <w:tabs>
          <w:tab w:val="right" w:leader="dot" w:pos="8900"/>
        </w:tabs>
        <w:rPr>
          <w:del w:id="1785" w:author="Tom Bergeron" w:date="2022-11-11T09:02:00Z"/>
          <w:rFonts w:asciiTheme="minorHAnsi" w:eastAsiaTheme="minorEastAsia" w:hAnsiTheme="minorHAnsi" w:cstheme="minorBidi"/>
          <w:b w:val="0"/>
          <w:caps w:val="0"/>
          <w:noProof/>
          <w:sz w:val="22"/>
          <w:szCs w:val="22"/>
        </w:rPr>
      </w:pPr>
      <w:del w:id="1786" w:author="Tom Bergeron" w:date="2022-11-11T09:02:00Z">
        <w:r w:rsidRPr="008364F5" w:rsidDel="00EC684A">
          <w:rPr>
            <w:rPrChange w:id="1787" w:author="Ryan Beck" w:date="2022-10-10T13:08:00Z">
              <w:rPr>
                <w:rStyle w:val="Hyperlink"/>
                <w:noProof/>
              </w:rPr>
            </w:rPrChange>
          </w:rPr>
          <w:delText>Centralized Process Window Control</w:delText>
        </w:r>
        <w:r w:rsidDel="00EC684A">
          <w:rPr>
            <w:noProof/>
            <w:webHidden/>
          </w:rPr>
          <w:tab/>
        </w:r>
        <w:r w:rsidR="00F9407E" w:rsidDel="00EC684A">
          <w:rPr>
            <w:noProof/>
            <w:webHidden/>
          </w:rPr>
          <w:delText>104</w:delText>
        </w:r>
      </w:del>
    </w:p>
    <w:p w14:paraId="29D3AAA1" w14:textId="69349216" w:rsidR="00EB1FCE" w:rsidDel="00EC684A" w:rsidRDefault="00EB1FCE">
      <w:pPr>
        <w:pStyle w:val="TOC2"/>
        <w:tabs>
          <w:tab w:val="right" w:leader="dot" w:pos="8900"/>
        </w:tabs>
        <w:rPr>
          <w:del w:id="1788" w:author="Tom Bergeron" w:date="2022-11-11T09:02:00Z"/>
          <w:rFonts w:asciiTheme="minorHAnsi" w:eastAsiaTheme="minorEastAsia" w:hAnsiTheme="minorHAnsi" w:cstheme="minorBidi"/>
          <w:smallCaps w:val="0"/>
          <w:noProof/>
          <w:sz w:val="22"/>
          <w:szCs w:val="22"/>
        </w:rPr>
      </w:pPr>
      <w:del w:id="1789" w:author="Tom Bergeron" w:date="2022-11-11T09:02:00Z">
        <w:r w:rsidRPr="008364F5" w:rsidDel="00EC684A">
          <w:rPr>
            <w:rPrChange w:id="1790" w:author="Ryan Beck" w:date="2022-10-10T13:08:00Z">
              <w:rPr>
                <w:rStyle w:val="Hyperlink"/>
                <w:noProof/>
              </w:rPr>
            </w:rPrChange>
          </w:rPr>
          <w:delText>KIC File Administrator</w:delText>
        </w:r>
        <w:r w:rsidDel="00EC684A">
          <w:rPr>
            <w:noProof/>
            <w:webHidden/>
          </w:rPr>
          <w:tab/>
        </w:r>
        <w:r w:rsidR="00F9407E" w:rsidDel="00EC684A">
          <w:rPr>
            <w:noProof/>
            <w:webHidden/>
          </w:rPr>
          <w:delText>104</w:delText>
        </w:r>
      </w:del>
    </w:p>
    <w:p w14:paraId="38459EF5" w14:textId="60EFD0AF" w:rsidR="00EB1FCE" w:rsidDel="00EC684A" w:rsidRDefault="00EB1FCE">
      <w:pPr>
        <w:pStyle w:val="TOC2"/>
        <w:tabs>
          <w:tab w:val="right" w:leader="dot" w:pos="8900"/>
        </w:tabs>
        <w:rPr>
          <w:del w:id="1791" w:author="Tom Bergeron" w:date="2022-11-11T09:02:00Z"/>
          <w:rFonts w:asciiTheme="minorHAnsi" w:eastAsiaTheme="minorEastAsia" w:hAnsiTheme="minorHAnsi" w:cstheme="minorBidi"/>
          <w:smallCaps w:val="0"/>
          <w:noProof/>
          <w:sz w:val="22"/>
          <w:szCs w:val="22"/>
        </w:rPr>
      </w:pPr>
      <w:del w:id="1792" w:author="Tom Bergeron" w:date="2022-11-11T09:02:00Z">
        <w:r w:rsidRPr="008364F5" w:rsidDel="00EC684A">
          <w:rPr>
            <w:rPrChange w:id="1793" w:author="Ryan Beck" w:date="2022-10-10T13:08:00Z">
              <w:rPr>
                <w:rStyle w:val="Hyperlink"/>
                <w:noProof/>
              </w:rPr>
            </w:rPrChange>
          </w:rPr>
          <w:delText>Configuration of software</w:delText>
        </w:r>
        <w:r w:rsidDel="00EC684A">
          <w:rPr>
            <w:noProof/>
            <w:webHidden/>
          </w:rPr>
          <w:tab/>
        </w:r>
        <w:r w:rsidR="00F9407E" w:rsidDel="00EC684A">
          <w:rPr>
            <w:noProof/>
            <w:webHidden/>
          </w:rPr>
          <w:delText>107</w:delText>
        </w:r>
      </w:del>
    </w:p>
    <w:p w14:paraId="61EFE6E2" w14:textId="5EF5E814" w:rsidR="00EB1FCE" w:rsidDel="00EC684A" w:rsidRDefault="00EB1FCE">
      <w:pPr>
        <w:pStyle w:val="TOC2"/>
        <w:tabs>
          <w:tab w:val="right" w:leader="dot" w:pos="8900"/>
        </w:tabs>
        <w:rPr>
          <w:del w:id="1794" w:author="Tom Bergeron" w:date="2022-11-11T09:02:00Z"/>
          <w:rFonts w:asciiTheme="minorHAnsi" w:eastAsiaTheme="minorEastAsia" w:hAnsiTheme="minorHAnsi" w:cstheme="minorBidi"/>
          <w:smallCaps w:val="0"/>
          <w:noProof/>
          <w:sz w:val="22"/>
          <w:szCs w:val="22"/>
        </w:rPr>
      </w:pPr>
      <w:del w:id="1795" w:author="Tom Bergeron" w:date="2022-11-11T09:02:00Z">
        <w:r w:rsidRPr="008364F5" w:rsidDel="00EC684A">
          <w:rPr>
            <w:rPrChange w:id="1796" w:author="Ryan Beck" w:date="2022-10-10T13:08:00Z">
              <w:rPr>
                <w:rStyle w:val="Hyperlink"/>
                <w:noProof/>
              </w:rPr>
            </w:rPrChange>
          </w:rPr>
          <w:delText>Operation of software</w:delText>
        </w:r>
        <w:r w:rsidDel="00EC684A">
          <w:rPr>
            <w:noProof/>
            <w:webHidden/>
          </w:rPr>
          <w:tab/>
        </w:r>
        <w:r w:rsidR="00F9407E" w:rsidDel="00EC684A">
          <w:rPr>
            <w:noProof/>
            <w:webHidden/>
          </w:rPr>
          <w:delText>108</w:delText>
        </w:r>
      </w:del>
    </w:p>
    <w:p w14:paraId="4B7949B0" w14:textId="676179BD" w:rsidR="00EB1FCE" w:rsidDel="00EC684A" w:rsidRDefault="00EB1FCE">
      <w:pPr>
        <w:pStyle w:val="TOC1"/>
        <w:tabs>
          <w:tab w:val="right" w:leader="dot" w:pos="8900"/>
        </w:tabs>
        <w:rPr>
          <w:del w:id="1797" w:author="Tom Bergeron" w:date="2022-11-11T09:02:00Z"/>
          <w:rFonts w:asciiTheme="minorHAnsi" w:eastAsiaTheme="minorEastAsia" w:hAnsiTheme="minorHAnsi" w:cstheme="minorBidi"/>
          <w:b w:val="0"/>
          <w:caps w:val="0"/>
          <w:noProof/>
          <w:sz w:val="22"/>
          <w:szCs w:val="22"/>
        </w:rPr>
      </w:pPr>
      <w:del w:id="1798" w:author="Tom Bergeron" w:date="2022-11-11T09:02:00Z">
        <w:r w:rsidRPr="008364F5" w:rsidDel="00EC684A">
          <w:rPr>
            <w:rPrChange w:id="1799" w:author="Ryan Beck" w:date="2022-10-10T13:08:00Z">
              <w:rPr>
                <w:rStyle w:val="Hyperlink"/>
                <w:noProof/>
              </w:rPr>
            </w:rPrChange>
          </w:rPr>
          <w:delText>Hardware Options</w:delText>
        </w:r>
        <w:r w:rsidDel="00EC684A">
          <w:rPr>
            <w:noProof/>
            <w:webHidden/>
          </w:rPr>
          <w:tab/>
        </w:r>
        <w:r w:rsidR="00F9407E" w:rsidDel="00EC684A">
          <w:rPr>
            <w:noProof/>
            <w:webHidden/>
          </w:rPr>
          <w:delText>109</w:delText>
        </w:r>
      </w:del>
    </w:p>
    <w:p w14:paraId="070CB9C3" w14:textId="6B63E464" w:rsidR="00EB1FCE" w:rsidDel="00EC684A" w:rsidRDefault="00EB1FCE">
      <w:pPr>
        <w:pStyle w:val="TOC2"/>
        <w:tabs>
          <w:tab w:val="right" w:leader="dot" w:pos="8900"/>
        </w:tabs>
        <w:rPr>
          <w:del w:id="1800" w:author="Tom Bergeron" w:date="2022-11-11T09:02:00Z"/>
          <w:rFonts w:asciiTheme="minorHAnsi" w:eastAsiaTheme="minorEastAsia" w:hAnsiTheme="minorHAnsi" w:cstheme="minorBidi"/>
          <w:smallCaps w:val="0"/>
          <w:noProof/>
          <w:sz w:val="22"/>
          <w:szCs w:val="22"/>
        </w:rPr>
      </w:pPr>
      <w:del w:id="1801" w:author="Tom Bergeron" w:date="2022-11-11T09:02:00Z">
        <w:r w:rsidRPr="008364F5" w:rsidDel="00EC684A">
          <w:rPr>
            <w:rPrChange w:id="1802" w:author="Ryan Beck" w:date="2022-10-10T13:08:00Z">
              <w:rPr>
                <w:rStyle w:val="Hyperlink"/>
                <w:noProof/>
              </w:rPr>
            </w:rPrChange>
          </w:rPr>
          <w:delText>Alarm Relay</w:delText>
        </w:r>
        <w:r w:rsidDel="00EC684A">
          <w:rPr>
            <w:noProof/>
            <w:webHidden/>
          </w:rPr>
          <w:tab/>
        </w:r>
        <w:r w:rsidR="00F9407E" w:rsidDel="00EC684A">
          <w:rPr>
            <w:noProof/>
            <w:webHidden/>
          </w:rPr>
          <w:delText>109</w:delText>
        </w:r>
      </w:del>
    </w:p>
    <w:p w14:paraId="2AC5C271" w14:textId="4140607B" w:rsidR="00EB1FCE" w:rsidDel="00EC684A" w:rsidRDefault="00EB1FCE">
      <w:pPr>
        <w:pStyle w:val="TOC2"/>
        <w:tabs>
          <w:tab w:val="right" w:leader="dot" w:pos="8900"/>
        </w:tabs>
        <w:rPr>
          <w:del w:id="1803" w:author="Tom Bergeron" w:date="2022-11-11T09:02:00Z"/>
          <w:rFonts w:asciiTheme="minorHAnsi" w:eastAsiaTheme="minorEastAsia" w:hAnsiTheme="minorHAnsi" w:cstheme="minorBidi"/>
          <w:smallCaps w:val="0"/>
          <w:noProof/>
          <w:sz w:val="22"/>
          <w:szCs w:val="22"/>
        </w:rPr>
      </w:pPr>
      <w:del w:id="1804" w:author="Tom Bergeron" w:date="2022-11-11T09:02:00Z">
        <w:r w:rsidRPr="008364F5" w:rsidDel="00EC684A">
          <w:rPr>
            <w:rPrChange w:id="1805" w:author="Ryan Beck" w:date="2022-10-10T13:08:00Z">
              <w:rPr>
                <w:rStyle w:val="Hyperlink"/>
                <w:noProof/>
              </w:rPr>
            </w:rPrChange>
          </w:rPr>
          <w:delText>Light Tower</w:delText>
        </w:r>
        <w:r w:rsidDel="00EC684A">
          <w:rPr>
            <w:noProof/>
            <w:webHidden/>
          </w:rPr>
          <w:tab/>
        </w:r>
        <w:r w:rsidR="00F9407E" w:rsidDel="00EC684A">
          <w:rPr>
            <w:noProof/>
            <w:webHidden/>
          </w:rPr>
          <w:delText>109</w:delText>
        </w:r>
      </w:del>
    </w:p>
    <w:p w14:paraId="04CB07D8" w14:textId="282FC1F8" w:rsidR="007E12D5" w:rsidRDefault="002C32B4">
      <w:pPr>
        <w:rPr>
          <w:b/>
          <w:sz w:val="44"/>
          <w:szCs w:val="44"/>
        </w:rPr>
      </w:pPr>
      <w:r>
        <w:rPr>
          <w:rFonts w:ascii="Arial" w:hAnsi="Arial"/>
        </w:rPr>
        <w:fldChar w:fldCharType="end"/>
      </w:r>
    </w:p>
    <w:p w14:paraId="15C40710" w14:textId="0F59D848" w:rsidR="007E12D5" w:rsidRDefault="007E12D5" w:rsidP="007E12D5">
      <w:pPr>
        <w:spacing w:after="120"/>
        <w:jc w:val="center"/>
        <w:rPr>
          <w:b/>
          <w:sz w:val="44"/>
          <w:szCs w:val="44"/>
        </w:rPr>
      </w:pPr>
      <w:r>
        <w:rPr>
          <w:b/>
          <w:sz w:val="44"/>
          <w:szCs w:val="44"/>
        </w:rPr>
        <w:t>Appendices</w:t>
      </w:r>
    </w:p>
    <w:p w14:paraId="1C4FAD6F" w14:textId="77777777" w:rsidR="007E12D5" w:rsidRDefault="007E12D5" w:rsidP="007E12D5">
      <w:pPr>
        <w:rPr>
          <w:rFonts w:ascii="Arial" w:hAnsi="Arial"/>
        </w:rPr>
      </w:pPr>
    </w:p>
    <w:p w14:paraId="67363B12" w14:textId="08A718D0" w:rsidR="00E14151" w:rsidRPr="00E14151" w:rsidRDefault="007E12D5">
      <w:pPr>
        <w:keepNext/>
        <w:tabs>
          <w:tab w:val="right" w:leader="dot" w:pos="8900"/>
        </w:tabs>
        <w:spacing w:before="120"/>
        <w:rPr>
          <w:ins w:id="1806" w:author="Tom Bergeron" w:date="2022-11-11T09:14:00Z"/>
          <w:rFonts w:asciiTheme="minorHAnsi" w:eastAsiaTheme="minorEastAsia" w:hAnsiTheme="minorHAnsi" w:cstheme="minorBidi"/>
          <w:b/>
          <w:caps/>
          <w:smallCaps/>
          <w:noProof/>
          <w:sz w:val="22"/>
          <w:szCs w:val="22"/>
          <w:rPrChange w:id="1807" w:author="Tom Bergeron" w:date="2022-11-11T09:14:00Z">
            <w:rPr>
              <w:ins w:id="1808" w:author="Tom Bergeron" w:date="2022-11-11T09:14:00Z"/>
              <w:rFonts w:asciiTheme="minorHAnsi" w:eastAsiaTheme="minorEastAsia" w:hAnsiTheme="minorHAnsi" w:cstheme="minorBidi"/>
              <w:smallCaps w:val="0"/>
              <w:noProof/>
              <w:sz w:val="22"/>
              <w:szCs w:val="22"/>
            </w:rPr>
          </w:rPrChange>
        </w:rPr>
        <w:pPrChange w:id="1809" w:author="Tom Bergeron" w:date="2022-11-11T09:14:00Z">
          <w:pPr>
            <w:pStyle w:val="TOC2"/>
            <w:tabs>
              <w:tab w:val="right" w:leader="dot" w:pos="8900"/>
            </w:tabs>
          </w:pPr>
        </w:pPrChange>
      </w:pPr>
      <w:r>
        <w:rPr>
          <w:rFonts w:ascii="Arial" w:hAnsi="Arial"/>
          <w:b/>
          <w:caps/>
        </w:rPr>
        <w:fldChar w:fldCharType="begin"/>
      </w:r>
      <w:r>
        <w:instrText xml:space="preserve"> TOC \o "1-3" \h \z \u </w:instrText>
      </w:r>
      <w:r>
        <w:rPr>
          <w:rFonts w:ascii="Arial" w:hAnsi="Arial"/>
          <w:b/>
          <w:caps/>
        </w:rPr>
        <w:fldChar w:fldCharType="separate"/>
      </w:r>
    </w:p>
    <w:p w14:paraId="26850CEA" w14:textId="175B7E37" w:rsidR="00E14151" w:rsidRDefault="00E14151">
      <w:pPr>
        <w:pStyle w:val="TOC1"/>
        <w:tabs>
          <w:tab w:val="right" w:leader="dot" w:pos="8900"/>
        </w:tabs>
        <w:rPr>
          <w:ins w:id="1810" w:author="Tom Bergeron" w:date="2022-11-11T09:14:00Z"/>
          <w:rFonts w:asciiTheme="minorHAnsi" w:eastAsiaTheme="minorEastAsia" w:hAnsiTheme="minorHAnsi" w:cstheme="minorBidi"/>
          <w:b w:val="0"/>
          <w:caps w:val="0"/>
          <w:noProof/>
          <w:sz w:val="22"/>
          <w:szCs w:val="22"/>
        </w:rPr>
      </w:pPr>
      <w:ins w:id="1811" w:author="Tom Bergeron" w:date="2022-11-11T09:14:00Z">
        <w:r w:rsidRPr="007E5287">
          <w:rPr>
            <w:rStyle w:val="Hyperlink"/>
            <w:noProof/>
          </w:rPr>
          <w:fldChar w:fldCharType="begin"/>
        </w:r>
        <w:r w:rsidRPr="007E5287">
          <w:rPr>
            <w:rStyle w:val="Hyperlink"/>
            <w:noProof/>
          </w:rPr>
          <w:instrText xml:space="preserve"> </w:instrText>
        </w:r>
        <w:r>
          <w:rPr>
            <w:noProof/>
          </w:rPr>
          <w:instrText>HYPERLINK \l "_Toc119050751"</w:instrText>
        </w:r>
        <w:r w:rsidRPr="007E5287">
          <w:rPr>
            <w:rStyle w:val="Hyperlink"/>
            <w:noProof/>
          </w:rPr>
          <w:instrText xml:space="preserve"> </w:instrText>
        </w:r>
        <w:r w:rsidRPr="007E5287">
          <w:rPr>
            <w:rStyle w:val="Hyperlink"/>
            <w:noProof/>
          </w:rPr>
        </w:r>
        <w:r w:rsidRPr="007E5287">
          <w:rPr>
            <w:rStyle w:val="Hyperlink"/>
            <w:noProof/>
          </w:rPr>
          <w:fldChar w:fldCharType="separate"/>
        </w:r>
        <w:r w:rsidRPr="007E5287">
          <w:rPr>
            <w:rStyle w:val="Hyperlink"/>
            <w:noProof/>
          </w:rPr>
          <w:t>Appendix A: The Process Window Index</w:t>
        </w:r>
        <w:r>
          <w:rPr>
            <w:noProof/>
            <w:webHidden/>
          </w:rPr>
          <w:tab/>
        </w:r>
        <w:r>
          <w:rPr>
            <w:noProof/>
            <w:webHidden/>
          </w:rPr>
          <w:fldChar w:fldCharType="begin"/>
        </w:r>
        <w:r>
          <w:rPr>
            <w:noProof/>
            <w:webHidden/>
          </w:rPr>
          <w:instrText xml:space="preserve"> PAGEREF _Toc119050751 \h </w:instrText>
        </w:r>
      </w:ins>
      <w:r>
        <w:rPr>
          <w:noProof/>
          <w:webHidden/>
        </w:rPr>
      </w:r>
      <w:r>
        <w:rPr>
          <w:noProof/>
          <w:webHidden/>
        </w:rPr>
        <w:fldChar w:fldCharType="separate"/>
      </w:r>
      <w:ins w:id="1812" w:author="Tom Bergeron" w:date="2022-11-11T09:14:00Z">
        <w:r>
          <w:rPr>
            <w:noProof/>
            <w:webHidden/>
          </w:rPr>
          <w:t>110</w:t>
        </w:r>
        <w:r>
          <w:rPr>
            <w:noProof/>
            <w:webHidden/>
          </w:rPr>
          <w:fldChar w:fldCharType="end"/>
        </w:r>
        <w:r w:rsidRPr="007E5287">
          <w:rPr>
            <w:rStyle w:val="Hyperlink"/>
            <w:noProof/>
          </w:rPr>
          <w:fldChar w:fldCharType="end"/>
        </w:r>
      </w:ins>
    </w:p>
    <w:p w14:paraId="594D2BA6" w14:textId="2C365CC7" w:rsidR="00E14151" w:rsidRDefault="00E14151">
      <w:pPr>
        <w:pStyle w:val="TOC2"/>
        <w:tabs>
          <w:tab w:val="right" w:leader="dot" w:pos="8900"/>
        </w:tabs>
        <w:rPr>
          <w:ins w:id="1813" w:author="Tom Bergeron" w:date="2022-11-11T09:14:00Z"/>
          <w:rFonts w:asciiTheme="minorHAnsi" w:eastAsiaTheme="minorEastAsia" w:hAnsiTheme="minorHAnsi" w:cstheme="minorBidi"/>
          <w:smallCaps w:val="0"/>
          <w:noProof/>
          <w:sz w:val="22"/>
          <w:szCs w:val="22"/>
        </w:rPr>
      </w:pPr>
      <w:ins w:id="1814" w:author="Tom Bergeron" w:date="2022-11-11T09:14:00Z">
        <w:r w:rsidRPr="007E5287">
          <w:rPr>
            <w:rStyle w:val="Hyperlink"/>
            <w:noProof/>
          </w:rPr>
          <w:fldChar w:fldCharType="begin"/>
        </w:r>
        <w:r w:rsidRPr="007E5287">
          <w:rPr>
            <w:rStyle w:val="Hyperlink"/>
            <w:noProof/>
          </w:rPr>
          <w:instrText xml:space="preserve"> </w:instrText>
        </w:r>
        <w:r>
          <w:rPr>
            <w:noProof/>
          </w:rPr>
          <w:instrText>HYPERLINK \l "_Toc119050752"</w:instrText>
        </w:r>
        <w:r w:rsidRPr="007E5287">
          <w:rPr>
            <w:rStyle w:val="Hyperlink"/>
            <w:noProof/>
          </w:rPr>
          <w:instrText xml:space="preserve"> </w:instrText>
        </w:r>
        <w:r w:rsidRPr="007E5287">
          <w:rPr>
            <w:rStyle w:val="Hyperlink"/>
            <w:noProof/>
          </w:rPr>
        </w:r>
        <w:r w:rsidRPr="007E5287">
          <w:rPr>
            <w:rStyle w:val="Hyperlink"/>
            <w:noProof/>
          </w:rPr>
          <w:fldChar w:fldCharType="separate"/>
        </w:r>
        <w:r w:rsidRPr="007E5287">
          <w:rPr>
            <w:rStyle w:val="Hyperlink"/>
            <w:noProof/>
          </w:rPr>
          <w:t>The Problem</w:t>
        </w:r>
        <w:r>
          <w:rPr>
            <w:noProof/>
            <w:webHidden/>
          </w:rPr>
          <w:tab/>
        </w:r>
        <w:r>
          <w:rPr>
            <w:noProof/>
            <w:webHidden/>
          </w:rPr>
          <w:fldChar w:fldCharType="begin"/>
        </w:r>
        <w:r>
          <w:rPr>
            <w:noProof/>
            <w:webHidden/>
          </w:rPr>
          <w:instrText xml:space="preserve"> PAGEREF _Toc119050752 \h </w:instrText>
        </w:r>
      </w:ins>
      <w:r>
        <w:rPr>
          <w:noProof/>
          <w:webHidden/>
        </w:rPr>
      </w:r>
      <w:r>
        <w:rPr>
          <w:noProof/>
          <w:webHidden/>
        </w:rPr>
        <w:fldChar w:fldCharType="separate"/>
      </w:r>
      <w:ins w:id="1815" w:author="Tom Bergeron" w:date="2022-11-11T09:14:00Z">
        <w:r>
          <w:rPr>
            <w:noProof/>
            <w:webHidden/>
          </w:rPr>
          <w:t>110</w:t>
        </w:r>
        <w:r>
          <w:rPr>
            <w:noProof/>
            <w:webHidden/>
          </w:rPr>
          <w:fldChar w:fldCharType="end"/>
        </w:r>
        <w:r w:rsidRPr="007E5287">
          <w:rPr>
            <w:rStyle w:val="Hyperlink"/>
            <w:noProof/>
          </w:rPr>
          <w:fldChar w:fldCharType="end"/>
        </w:r>
      </w:ins>
    </w:p>
    <w:p w14:paraId="00905374" w14:textId="707F4A8D" w:rsidR="00E14151" w:rsidRDefault="00E14151">
      <w:pPr>
        <w:pStyle w:val="TOC2"/>
        <w:tabs>
          <w:tab w:val="right" w:leader="dot" w:pos="8900"/>
        </w:tabs>
        <w:rPr>
          <w:ins w:id="1816" w:author="Tom Bergeron" w:date="2022-11-11T09:14:00Z"/>
          <w:rFonts w:asciiTheme="minorHAnsi" w:eastAsiaTheme="minorEastAsia" w:hAnsiTheme="minorHAnsi" w:cstheme="minorBidi"/>
          <w:smallCaps w:val="0"/>
          <w:noProof/>
          <w:sz w:val="22"/>
          <w:szCs w:val="22"/>
        </w:rPr>
      </w:pPr>
      <w:ins w:id="1817" w:author="Tom Bergeron" w:date="2022-11-11T09:14:00Z">
        <w:r w:rsidRPr="007E5287">
          <w:rPr>
            <w:rStyle w:val="Hyperlink"/>
            <w:noProof/>
          </w:rPr>
          <w:fldChar w:fldCharType="begin"/>
        </w:r>
        <w:r w:rsidRPr="007E5287">
          <w:rPr>
            <w:rStyle w:val="Hyperlink"/>
            <w:noProof/>
          </w:rPr>
          <w:instrText xml:space="preserve"> </w:instrText>
        </w:r>
        <w:r>
          <w:rPr>
            <w:noProof/>
          </w:rPr>
          <w:instrText>HYPERLINK \l "_Toc119050753"</w:instrText>
        </w:r>
        <w:r w:rsidRPr="007E5287">
          <w:rPr>
            <w:rStyle w:val="Hyperlink"/>
            <w:noProof/>
          </w:rPr>
          <w:instrText xml:space="preserve"> </w:instrText>
        </w:r>
        <w:r w:rsidRPr="007E5287">
          <w:rPr>
            <w:rStyle w:val="Hyperlink"/>
            <w:noProof/>
          </w:rPr>
        </w:r>
        <w:r w:rsidRPr="007E5287">
          <w:rPr>
            <w:rStyle w:val="Hyperlink"/>
            <w:noProof/>
          </w:rPr>
          <w:fldChar w:fldCharType="separate"/>
        </w:r>
        <w:r w:rsidRPr="007E5287">
          <w:rPr>
            <w:rStyle w:val="Hyperlink"/>
            <w:noProof/>
          </w:rPr>
          <w:t>Defining the Process Window Index</w:t>
        </w:r>
        <w:r>
          <w:rPr>
            <w:noProof/>
            <w:webHidden/>
          </w:rPr>
          <w:tab/>
        </w:r>
        <w:r>
          <w:rPr>
            <w:noProof/>
            <w:webHidden/>
          </w:rPr>
          <w:fldChar w:fldCharType="begin"/>
        </w:r>
        <w:r>
          <w:rPr>
            <w:noProof/>
            <w:webHidden/>
          </w:rPr>
          <w:instrText xml:space="preserve"> PAGEREF _Toc119050753 \h </w:instrText>
        </w:r>
      </w:ins>
      <w:r>
        <w:rPr>
          <w:noProof/>
          <w:webHidden/>
        </w:rPr>
      </w:r>
      <w:r>
        <w:rPr>
          <w:noProof/>
          <w:webHidden/>
        </w:rPr>
        <w:fldChar w:fldCharType="separate"/>
      </w:r>
      <w:ins w:id="1818" w:author="Tom Bergeron" w:date="2022-11-11T09:14:00Z">
        <w:r>
          <w:rPr>
            <w:noProof/>
            <w:webHidden/>
          </w:rPr>
          <w:t>110</w:t>
        </w:r>
        <w:r>
          <w:rPr>
            <w:noProof/>
            <w:webHidden/>
          </w:rPr>
          <w:fldChar w:fldCharType="end"/>
        </w:r>
        <w:r w:rsidRPr="007E5287">
          <w:rPr>
            <w:rStyle w:val="Hyperlink"/>
            <w:noProof/>
          </w:rPr>
          <w:fldChar w:fldCharType="end"/>
        </w:r>
      </w:ins>
    </w:p>
    <w:p w14:paraId="3BDE3BF1" w14:textId="107C2E66" w:rsidR="00E14151" w:rsidRDefault="00E14151">
      <w:pPr>
        <w:pStyle w:val="TOC2"/>
        <w:tabs>
          <w:tab w:val="right" w:leader="dot" w:pos="8900"/>
        </w:tabs>
        <w:rPr>
          <w:ins w:id="1819" w:author="Tom Bergeron" w:date="2022-11-11T09:14:00Z"/>
          <w:rFonts w:asciiTheme="minorHAnsi" w:eastAsiaTheme="minorEastAsia" w:hAnsiTheme="minorHAnsi" w:cstheme="minorBidi"/>
          <w:smallCaps w:val="0"/>
          <w:noProof/>
          <w:sz w:val="22"/>
          <w:szCs w:val="22"/>
        </w:rPr>
      </w:pPr>
      <w:ins w:id="1820" w:author="Tom Bergeron" w:date="2022-11-11T09:14:00Z">
        <w:r w:rsidRPr="007E5287">
          <w:rPr>
            <w:rStyle w:val="Hyperlink"/>
            <w:noProof/>
          </w:rPr>
          <w:fldChar w:fldCharType="begin"/>
        </w:r>
        <w:r w:rsidRPr="007E5287">
          <w:rPr>
            <w:rStyle w:val="Hyperlink"/>
            <w:noProof/>
          </w:rPr>
          <w:instrText xml:space="preserve"> </w:instrText>
        </w:r>
        <w:r>
          <w:rPr>
            <w:noProof/>
          </w:rPr>
          <w:instrText>HYPERLINK \l "_Toc119050754"</w:instrText>
        </w:r>
        <w:r w:rsidRPr="007E5287">
          <w:rPr>
            <w:rStyle w:val="Hyperlink"/>
            <w:noProof/>
          </w:rPr>
          <w:instrText xml:space="preserve"> </w:instrText>
        </w:r>
        <w:r w:rsidRPr="007E5287">
          <w:rPr>
            <w:rStyle w:val="Hyperlink"/>
            <w:noProof/>
          </w:rPr>
        </w:r>
        <w:r w:rsidRPr="007E5287">
          <w:rPr>
            <w:rStyle w:val="Hyperlink"/>
            <w:noProof/>
          </w:rPr>
          <w:fldChar w:fldCharType="separate"/>
        </w:r>
        <w:r w:rsidRPr="007E5287">
          <w:rPr>
            <w:rStyle w:val="Hyperlink"/>
            <w:noProof/>
          </w:rPr>
          <w:t>Calculating the PWI</w:t>
        </w:r>
        <w:r>
          <w:rPr>
            <w:noProof/>
            <w:webHidden/>
          </w:rPr>
          <w:tab/>
        </w:r>
        <w:r>
          <w:rPr>
            <w:noProof/>
            <w:webHidden/>
          </w:rPr>
          <w:fldChar w:fldCharType="begin"/>
        </w:r>
        <w:r>
          <w:rPr>
            <w:noProof/>
            <w:webHidden/>
          </w:rPr>
          <w:instrText xml:space="preserve"> PAGEREF _Toc119050754 \h </w:instrText>
        </w:r>
      </w:ins>
      <w:r>
        <w:rPr>
          <w:noProof/>
          <w:webHidden/>
        </w:rPr>
      </w:r>
      <w:r>
        <w:rPr>
          <w:noProof/>
          <w:webHidden/>
        </w:rPr>
        <w:fldChar w:fldCharType="separate"/>
      </w:r>
      <w:ins w:id="1821" w:author="Tom Bergeron" w:date="2022-11-11T09:14:00Z">
        <w:r>
          <w:rPr>
            <w:noProof/>
            <w:webHidden/>
          </w:rPr>
          <w:t>111</w:t>
        </w:r>
        <w:r>
          <w:rPr>
            <w:noProof/>
            <w:webHidden/>
          </w:rPr>
          <w:fldChar w:fldCharType="end"/>
        </w:r>
        <w:r w:rsidRPr="007E5287">
          <w:rPr>
            <w:rStyle w:val="Hyperlink"/>
            <w:noProof/>
          </w:rPr>
          <w:fldChar w:fldCharType="end"/>
        </w:r>
      </w:ins>
    </w:p>
    <w:p w14:paraId="57AE6C3C" w14:textId="29887C62" w:rsidR="00E14151" w:rsidRDefault="00E14151">
      <w:pPr>
        <w:pStyle w:val="TOC2"/>
        <w:tabs>
          <w:tab w:val="right" w:leader="dot" w:pos="8900"/>
        </w:tabs>
        <w:rPr>
          <w:ins w:id="1822" w:author="Tom Bergeron" w:date="2022-11-11T09:14:00Z"/>
          <w:rFonts w:asciiTheme="minorHAnsi" w:eastAsiaTheme="minorEastAsia" w:hAnsiTheme="minorHAnsi" w:cstheme="minorBidi"/>
          <w:smallCaps w:val="0"/>
          <w:noProof/>
          <w:sz w:val="22"/>
          <w:szCs w:val="22"/>
        </w:rPr>
      </w:pPr>
      <w:ins w:id="1823" w:author="Tom Bergeron" w:date="2022-11-11T09:14:00Z">
        <w:r w:rsidRPr="007E5287">
          <w:rPr>
            <w:rStyle w:val="Hyperlink"/>
            <w:noProof/>
          </w:rPr>
          <w:fldChar w:fldCharType="begin"/>
        </w:r>
        <w:r w:rsidRPr="007E5287">
          <w:rPr>
            <w:rStyle w:val="Hyperlink"/>
            <w:noProof/>
          </w:rPr>
          <w:instrText xml:space="preserve"> </w:instrText>
        </w:r>
        <w:r>
          <w:rPr>
            <w:noProof/>
          </w:rPr>
          <w:instrText>HYPERLINK \l "_Toc119050755"</w:instrText>
        </w:r>
        <w:r w:rsidRPr="007E5287">
          <w:rPr>
            <w:rStyle w:val="Hyperlink"/>
            <w:noProof/>
          </w:rPr>
          <w:instrText xml:space="preserve"> </w:instrText>
        </w:r>
        <w:r w:rsidRPr="007E5287">
          <w:rPr>
            <w:rStyle w:val="Hyperlink"/>
            <w:noProof/>
          </w:rPr>
        </w:r>
        <w:r w:rsidRPr="007E5287">
          <w:rPr>
            <w:rStyle w:val="Hyperlink"/>
            <w:noProof/>
          </w:rPr>
          <w:fldChar w:fldCharType="separate"/>
        </w:r>
        <w:r w:rsidRPr="007E5287">
          <w:rPr>
            <w:rStyle w:val="Hyperlink"/>
            <w:noProof/>
          </w:rPr>
          <w:t>Benefits of Ranking Thermal Profile Performance</w:t>
        </w:r>
        <w:r>
          <w:rPr>
            <w:noProof/>
            <w:webHidden/>
          </w:rPr>
          <w:tab/>
        </w:r>
        <w:r>
          <w:rPr>
            <w:noProof/>
            <w:webHidden/>
          </w:rPr>
          <w:fldChar w:fldCharType="begin"/>
        </w:r>
        <w:r>
          <w:rPr>
            <w:noProof/>
            <w:webHidden/>
          </w:rPr>
          <w:instrText xml:space="preserve"> PAGEREF _Toc119050755 \h </w:instrText>
        </w:r>
      </w:ins>
      <w:r>
        <w:rPr>
          <w:noProof/>
          <w:webHidden/>
        </w:rPr>
      </w:r>
      <w:r>
        <w:rPr>
          <w:noProof/>
          <w:webHidden/>
        </w:rPr>
        <w:fldChar w:fldCharType="separate"/>
      </w:r>
      <w:ins w:id="1824" w:author="Tom Bergeron" w:date="2022-11-11T09:14:00Z">
        <w:r>
          <w:rPr>
            <w:noProof/>
            <w:webHidden/>
          </w:rPr>
          <w:t>112</w:t>
        </w:r>
        <w:r>
          <w:rPr>
            <w:noProof/>
            <w:webHidden/>
          </w:rPr>
          <w:fldChar w:fldCharType="end"/>
        </w:r>
        <w:r w:rsidRPr="007E5287">
          <w:rPr>
            <w:rStyle w:val="Hyperlink"/>
            <w:noProof/>
          </w:rPr>
          <w:fldChar w:fldCharType="end"/>
        </w:r>
      </w:ins>
    </w:p>
    <w:p w14:paraId="597B1D60" w14:textId="46C66834" w:rsidR="00E14151" w:rsidRDefault="00E14151">
      <w:pPr>
        <w:pStyle w:val="TOC2"/>
        <w:tabs>
          <w:tab w:val="right" w:leader="dot" w:pos="8900"/>
        </w:tabs>
        <w:rPr>
          <w:ins w:id="1825" w:author="Tom Bergeron" w:date="2022-11-11T09:14:00Z"/>
          <w:rFonts w:asciiTheme="minorHAnsi" w:eastAsiaTheme="minorEastAsia" w:hAnsiTheme="minorHAnsi" w:cstheme="minorBidi"/>
          <w:smallCaps w:val="0"/>
          <w:noProof/>
          <w:sz w:val="22"/>
          <w:szCs w:val="22"/>
        </w:rPr>
      </w:pPr>
      <w:ins w:id="1826" w:author="Tom Bergeron" w:date="2022-11-11T09:14:00Z">
        <w:r w:rsidRPr="007E5287">
          <w:rPr>
            <w:rStyle w:val="Hyperlink"/>
            <w:noProof/>
          </w:rPr>
          <w:fldChar w:fldCharType="begin"/>
        </w:r>
        <w:r w:rsidRPr="007E5287">
          <w:rPr>
            <w:rStyle w:val="Hyperlink"/>
            <w:noProof/>
          </w:rPr>
          <w:instrText xml:space="preserve"> </w:instrText>
        </w:r>
        <w:r>
          <w:rPr>
            <w:noProof/>
          </w:rPr>
          <w:instrText>HYPERLINK \l "_Toc119050756"</w:instrText>
        </w:r>
        <w:r w:rsidRPr="007E5287">
          <w:rPr>
            <w:rStyle w:val="Hyperlink"/>
            <w:noProof/>
          </w:rPr>
          <w:instrText xml:space="preserve"> </w:instrText>
        </w:r>
        <w:r w:rsidRPr="007E5287">
          <w:rPr>
            <w:rStyle w:val="Hyperlink"/>
            <w:noProof/>
          </w:rPr>
        </w:r>
        <w:r w:rsidRPr="007E5287">
          <w:rPr>
            <w:rStyle w:val="Hyperlink"/>
            <w:noProof/>
          </w:rPr>
          <w:fldChar w:fldCharType="separate"/>
        </w:r>
        <w:r w:rsidRPr="007E5287">
          <w:rPr>
            <w:rStyle w:val="Hyperlink"/>
            <w:noProof/>
          </w:rPr>
          <w:t>Conclusion</w:t>
        </w:r>
        <w:r>
          <w:rPr>
            <w:noProof/>
            <w:webHidden/>
          </w:rPr>
          <w:tab/>
        </w:r>
        <w:r>
          <w:rPr>
            <w:noProof/>
            <w:webHidden/>
          </w:rPr>
          <w:fldChar w:fldCharType="begin"/>
        </w:r>
        <w:r>
          <w:rPr>
            <w:noProof/>
            <w:webHidden/>
          </w:rPr>
          <w:instrText xml:space="preserve"> PAGEREF _Toc119050756 \h </w:instrText>
        </w:r>
      </w:ins>
      <w:r>
        <w:rPr>
          <w:noProof/>
          <w:webHidden/>
        </w:rPr>
      </w:r>
      <w:r>
        <w:rPr>
          <w:noProof/>
          <w:webHidden/>
        </w:rPr>
        <w:fldChar w:fldCharType="separate"/>
      </w:r>
      <w:ins w:id="1827" w:author="Tom Bergeron" w:date="2022-11-11T09:14:00Z">
        <w:r>
          <w:rPr>
            <w:noProof/>
            <w:webHidden/>
          </w:rPr>
          <w:t>112</w:t>
        </w:r>
        <w:r>
          <w:rPr>
            <w:noProof/>
            <w:webHidden/>
          </w:rPr>
          <w:fldChar w:fldCharType="end"/>
        </w:r>
        <w:r w:rsidRPr="007E5287">
          <w:rPr>
            <w:rStyle w:val="Hyperlink"/>
            <w:noProof/>
          </w:rPr>
          <w:fldChar w:fldCharType="end"/>
        </w:r>
      </w:ins>
    </w:p>
    <w:p w14:paraId="6322D513" w14:textId="2993F038" w:rsidR="00E14151" w:rsidRDefault="00E14151">
      <w:pPr>
        <w:pStyle w:val="TOC1"/>
        <w:tabs>
          <w:tab w:val="right" w:leader="dot" w:pos="8900"/>
        </w:tabs>
        <w:rPr>
          <w:ins w:id="1828" w:author="Tom Bergeron" w:date="2022-11-11T09:14:00Z"/>
          <w:rFonts w:asciiTheme="minorHAnsi" w:eastAsiaTheme="minorEastAsia" w:hAnsiTheme="minorHAnsi" w:cstheme="minorBidi"/>
          <w:b w:val="0"/>
          <w:caps w:val="0"/>
          <w:noProof/>
          <w:sz w:val="22"/>
          <w:szCs w:val="22"/>
        </w:rPr>
      </w:pPr>
      <w:ins w:id="1829" w:author="Tom Bergeron" w:date="2022-11-11T09:14:00Z">
        <w:r w:rsidRPr="007E5287">
          <w:rPr>
            <w:rStyle w:val="Hyperlink"/>
            <w:noProof/>
          </w:rPr>
          <w:fldChar w:fldCharType="begin"/>
        </w:r>
        <w:r w:rsidRPr="007E5287">
          <w:rPr>
            <w:rStyle w:val="Hyperlink"/>
            <w:noProof/>
          </w:rPr>
          <w:instrText xml:space="preserve"> </w:instrText>
        </w:r>
        <w:r>
          <w:rPr>
            <w:noProof/>
          </w:rPr>
          <w:instrText>HYPERLINK \l "_Toc119050757"</w:instrText>
        </w:r>
        <w:r w:rsidRPr="007E5287">
          <w:rPr>
            <w:rStyle w:val="Hyperlink"/>
            <w:noProof/>
          </w:rPr>
          <w:instrText xml:space="preserve"> </w:instrText>
        </w:r>
        <w:r w:rsidRPr="007E5287">
          <w:rPr>
            <w:rStyle w:val="Hyperlink"/>
            <w:noProof/>
          </w:rPr>
        </w:r>
        <w:r w:rsidRPr="007E5287">
          <w:rPr>
            <w:rStyle w:val="Hyperlink"/>
            <w:noProof/>
          </w:rPr>
          <w:fldChar w:fldCharType="separate"/>
        </w:r>
        <w:r w:rsidRPr="007E5287">
          <w:rPr>
            <w:rStyle w:val="Hyperlink"/>
            <w:noProof/>
          </w:rPr>
          <w:t>Appendix B: Recalculating Zone Delta Limits From Navigator/Auto-Focus Predictions</w:t>
        </w:r>
        <w:r>
          <w:rPr>
            <w:noProof/>
            <w:webHidden/>
          </w:rPr>
          <w:tab/>
        </w:r>
        <w:r>
          <w:rPr>
            <w:noProof/>
            <w:webHidden/>
          </w:rPr>
          <w:fldChar w:fldCharType="begin"/>
        </w:r>
        <w:r>
          <w:rPr>
            <w:noProof/>
            <w:webHidden/>
          </w:rPr>
          <w:instrText xml:space="preserve"> PAGEREF _Toc119050757 \h </w:instrText>
        </w:r>
      </w:ins>
      <w:r>
        <w:rPr>
          <w:noProof/>
          <w:webHidden/>
        </w:rPr>
      </w:r>
      <w:r>
        <w:rPr>
          <w:noProof/>
          <w:webHidden/>
        </w:rPr>
        <w:fldChar w:fldCharType="separate"/>
      </w:r>
      <w:ins w:id="1830" w:author="Tom Bergeron" w:date="2022-11-11T09:14:00Z">
        <w:r>
          <w:rPr>
            <w:noProof/>
            <w:webHidden/>
          </w:rPr>
          <w:t>113</w:t>
        </w:r>
        <w:r>
          <w:rPr>
            <w:noProof/>
            <w:webHidden/>
          </w:rPr>
          <w:fldChar w:fldCharType="end"/>
        </w:r>
        <w:r w:rsidRPr="007E5287">
          <w:rPr>
            <w:rStyle w:val="Hyperlink"/>
            <w:noProof/>
          </w:rPr>
          <w:fldChar w:fldCharType="end"/>
        </w:r>
      </w:ins>
    </w:p>
    <w:p w14:paraId="4A5514A4" w14:textId="48CCA94A" w:rsidR="00E14151" w:rsidRDefault="00E14151">
      <w:pPr>
        <w:pStyle w:val="TOC2"/>
        <w:tabs>
          <w:tab w:val="right" w:leader="dot" w:pos="8900"/>
        </w:tabs>
        <w:rPr>
          <w:ins w:id="1831" w:author="Tom Bergeron" w:date="2022-11-11T09:14:00Z"/>
          <w:rFonts w:asciiTheme="minorHAnsi" w:eastAsiaTheme="minorEastAsia" w:hAnsiTheme="minorHAnsi" w:cstheme="minorBidi"/>
          <w:smallCaps w:val="0"/>
          <w:noProof/>
          <w:sz w:val="22"/>
          <w:szCs w:val="22"/>
        </w:rPr>
      </w:pPr>
      <w:ins w:id="1832" w:author="Tom Bergeron" w:date="2022-11-11T09:14:00Z">
        <w:r w:rsidRPr="007E5287">
          <w:rPr>
            <w:rStyle w:val="Hyperlink"/>
            <w:noProof/>
          </w:rPr>
          <w:fldChar w:fldCharType="begin"/>
        </w:r>
        <w:r w:rsidRPr="007E5287">
          <w:rPr>
            <w:rStyle w:val="Hyperlink"/>
            <w:noProof/>
          </w:rPr>
          <w:instrText xml:space="preserve"> </w:instrText>
        </w:r>
        <w:r>
          <w:rPr>
            <w:noProof/>
          </w:rPr>
          <w:instrText>HYPERLINK \l "_Toc119050758"</w:instrText>
        </w:r>
        <w:r w:rsidRPr="007E5287">
          <w:rPr>
            <w:rStyle w:val="Hyperlink"/>
            <w:noProof/>
          </w:rPr>
          <w:instrText xml:space="preserve"> </w:instrText>
        </w:r>
        <w:r w:rsidRPr="007E5287">
          <w:rPr>
            <w:rStyle w:val="Hyperlink"/>
            <w:noProof/>
          </w:rPr>
        </w:r>
        <w:r w:rsidRPr="007E5287">
          <w:rPr>
            <w:rStyle w:val="Hyperlink"/>
            <w:noProof/>
          </w:rPr>
          <w:fldChar w:fldCharType="separate"/>
        </w:r>
        <w:r w:rsidRPr="007E5287">
          <w:rPr>
            <w:rStyle w:val="Hyperlink"/>
            <w:noProof/>
          </w:rPr>
          <w:t>For Stand-Alone Software Installations</w:t>
        </w:r>
        <w:r>
          <w:rPr>
            <w:noProof/>
            <w:webHidden/>
          </w:rPr>
          <w:tab/>
        </w:r>
        <w:r>
          <w:rPr>
            <w:noProof/>
            <w:webHidden/>
          </w:rPr>
          <w:fldChar w:fldCharType="begin"/>
        </w:r>
        <w:r>
          <w:rPr>
            <w:noProof/>
            <w:webHidden/>
          </w:rPr>
          <w:instrText xml:space="preserve"> PAGEREF _Toc119050758 \h </w:instrText>
        </w:r>
      </w:ins>
      <w:r>
        <w:rPr>
          <w:noProof/>
          <w:webHidden/>
        </w:rPr>
      </w:r>
      <w:r>
        <w:rPr>
          <w:noProof/>
          <w:webHidden/>
        </w:rPr>
        <w:fldChar w:fldCharType="separate"/>
      </w:r>
      <w:ins w:id="1833" w:author="Tom Bergeron" w:date="2022-11-11T09:14:00Z">
        <w:r>
          <w:rPr>
            <w:noProof/>
            <w:webHidden/>
          </w:rPr>
          <w:t>113</w:t>
        </w:r>
        <w:r>
          <w:rPr>
            <w:noProof/>
            <w:webHidden/>
          </w:rPr>
          <w:fldChar w:fldCharType="end"/>
        </w:r>
        <w:r w:rsidRPr="007E5287">
          <w:rPr>
            <w:rStyle w:val="Hyperlink"/>
            <w:noProof/>
          </w:rPr>
          <w:fldChar w:fldCharType="end"/>
        </w:r>
      </w:ins>
    </w:p>
    <w:p w14:paraId="3D05B025" w14:textId="0840881C" w:rsidR="00E14151" w:rsidRDefault="00E14151">
      <w:pPr>
        <w:pStyle w:val="TOC2"/>
        <w:tabs>
          <w:tab w:val="right" w:leader="dot" w:pos="8900"/>
        </w:tabs>
        <w:rPr>
          <w:ins w:id="1834" w:author="Tom Bergeron" w:date="2022-11-11T09:14:00Z"/>
          <w:rFonts w:asciiTheme="minorHAnsi" w:eastAsiaTheme="minorEastAsia" w:hAnsiTheme="minorHAnsi" w:cstheme="minorBidi"/>
          <w:smallCaps w:val="0"/>
          <w:noProof/>
          <w:sz w:val="22"/>
          <w:szCs w:val="22"/>
        </w:rPr>
      </w:pPr>
      <w:ins w:id="1835" w:author="Tom Bergeron" w:date="2022-11-11T09:14:00Z">
        <w:r w:rsidRPr="007E5287">
          <w:rPr>
            <w:rStyle w:val="Hyperlink"/>
            <w:noProof/>
          </w:rPr>
          <w:fldChar w:fldCharType="begin"/>
        </w:r>
        <w:r w:rsidRPr="007E5287">
          <w:rPr>
            <w:rStyle w:val="Hyperlink"/>
            <w:noProof/>
          </w:rPr>
          <w:instrText xml:space="preserve"> </w:instrText>
        </w:r>
        <w:r>
          <w:rPr>
            <w:noProof/>
          </w:rPr>
          <w:instrText>HYPERLINK \l "_Toc119050759"</w:instrText>
        </w:r>
        <w:r w:rsidRPr="007E5287">
          <w:rPr>
            <w:rStyle w:val="Hyperlink"/>
            <w:noProof/>
          </w:rPr>
          <w:instrText xml:space="preserve"> </w:instrText>
        </w:r>
        <w:r w:rsidRPr="007E5287">
          <w:rPr>
            <w:rStyle w:val="Hyperlink"/>
            <w:noProof/>
          </w:rPr>
        </w:r>
        <w:r w:rsidRPr="007E5287">
          <w:rPr>
            <w:rStyle w:val="Hyperlink"/>
            <w:noProof/>
          </w:rPr>
          <w:fldChar w:fldCharType="separate"/>
        </w:r>
        <w:r w:rsidRPr="007E5287">
          <w:rPr>
            <w:rStyle w:val="Hyperlink"/>
            <w:noProof/>
          </w:rPr>
          <w:t>For Oven Controller Software Installations</w:t>
        </w:r>
        <w:r>
          <w:rPr>
            <w:noProof/>
            <w:webHidden/>
          </w:rPr>
          <w:tab/>
        </w:r>
        <w:r>
          <w:rPr>
            <w:noProof/>
            <w:webHidden/>
          </w:rPr>
          <w:fldChar w:fldCharType="begin"/>
        </w:r>
        <w:r>
          <w:rPr>
            <w:noProof/>
            <w:webHidden/>
          </w:rPr>
          <w:instrText xml:space="preserve"> PAGEREF _Toc119050759 \h </w:instrText>
        </w:r>
      </w:ins>
      <w:r>
        <w:rPr>
          <w:noProof/>
          <w:webHidden/>
        </w:rPr>
      </w:r>
      <w:r>
        <w:rPr>
          <w:noProof/>
          <w:webHidden/>
        </w:rPr>
        <w:fldChar w:fldCharType="separate"/>
      </w:r>
      <w:ins w:id="1836" w:author="Tom Bergeron" w:date="2022-11-11T09:14:00Z">
        <w:r>
          <w:rPr>
            <w:noProof/>
            <w:webHidden/>
          </w:rPr>
          <w:t>115</w:t>
        </w:r>
        <w:r>
          <w:rPr>
            <w:noProof/>
            <w:webHidden/>
          </w:rPr>
          <w:fldChar w:fldCharType="end"/>
        </w:r>
        <w:r w:rsidRPr="007E5287">
          <w:rPr>
            <w:rStyle w:val="Hyperlink"/>
            <w:noProof/>
          </w:rPr>
          <w:fldChar w:fldCharType="end"/>
        </w:r>
      </w:ins>
    </w:p>
    <w:p w14:paraId="1E4349BE" w14:textId="2B045940" w:rsidR="00E14151" w:rsidRDefault="00E14151">
      <w:pPr>
        <w:pStyle w:val="TOC1"/>
        <w:tabs>
          <w:tab w:val="right" w:leader="dot" w:pos="8900"/>
        </w:tabs>
        <w:rPr>
          <w:ins w:id="1837" w:author="Tom Bergeron" w:date="2022-11-11T09:14:00Z"/>
          <w:rFonts w:asciiTheme="minorHAnsi" w:eastAsiaTheme="minorEastAsia" w:hAnsiTheme="minorHAnsi" w:cstheme="minorBidi"/>
          <w:b w:val="0"/>
          <w:caps w:val="0"/>
          <w:noProof/>
          <w:sz w:val="22"/>
          <w:szCs w:val="22"/>
        </w:rPr>
      </w:pPr>
      <w:ins w:id="1838" w:author="Tom Bergeron" w:date="2022-11-11T09:14:00Z">
        <w:r w:rsidRPr="007E5287">
          <w:rPr>
            <w:rStyle w:val="Hyperlink"/>
            <w:noProof/>
          </w:rPr>
          <w:fldChar w:fldCharType="begin"/>
        </w:r>
        <w:r w:rsidRPr="007E5287">
          <w:rPr>
            <w:rStyle w:val="Hyperlink"/>
            <w:noProof/>
          </w:rPr>
          <w:instrText xml:space="preserve"> </w:instrText>
        </w:r>
        <w:r>
          <w:rPr>
            <w:noProof/>
          </w:rPr>
          <w:instrText>HYPERLINK \l "_Toc119050760"</w:instrText>
        </w:r>
        <w:r w:rsidRPr="007E5287">
          <w:rPr>
            <w:rStyle w:val="Hyperlink"/>
            <w:noProof/>
          </w:rPr>
          <w:instrText xml:space="preserve"> </w:instrText>
        </w:r>
        <w:r w:rsidRPr="007E5287">
          <w:rPr>
            <w:rStyle w:val="Hyperlink"/>
            <w:noProof/>
          </w:rPr>
        </w:r>
        <w:r w:rsidRPr="007E5287">
          <w:rPr>
            <w:rStyle w:val="Hyperlink"/>
            <w:noProof/>
          </w:rPr>
          <w:fldChar w:fldCharType="separate"/>
        </w:r>
        <w:r w:rsidRPr="007E5287">
          <w:rPr>
            <w:rStyle w:val="Hyperlink"/>
            <w:noProof/>
          </w:rPr>
          <w:t>Appendix C: Configuration Program</w:t>
        </w:r>
        <w:r>
          <w:rPr>
            <w:noProof/>
            <w:webHidden/>
          </w:rPr>
          <w:tab/>
        </w:r>
        <w:r>
          <w:rPr>
            <w:noProof/>
            <w:webHidden/>
          </w:rPr>
          <w:fldChar w:fldCharType="begin"/>
        </w:r>
        <w:r>
          <w:rPr>
            <w:noProof/>
            <w:webHidden/>
          </w:rPr>
          <w:instrText xml:space="preserve"> PAGEREF _Toc119050760 \h </w:instrText>
        </w:r>
      </w:ins>
      <w:r>
        <w:rPr>
          <w:noProof/>
          <w:webHidden/>
        </w:rPr>
      </w:r>
      <w:r>
        <w:rPr>
          <w:noProof/>
          <w:webHidden/>
        </w:rPr>
        <w:fldChar w:fldCharType="separate"/>
      </w:r>
      <w:ins w:id="1839" w:author="Tom Bergeron" w:date="2022-11-11T09:14:00Z">
        <w:r>
          <w:rPr>
            <w:noProof/>
            <w:webHidden/>
          </w:rPr>
          <w:t>117</w:t>
        </w:r>
        <w:r>
          <w:rPr>
            <w:noProof/>
            <w:webHidden/>
          </w:rPr>
          <w:fldChar w:fldCharType="end"/>
        </w:r>
        <w:r w:rsidRPr="007E5287">
          <w:rPr>
            <w:rStyle w:val="Hyperlink"/>
            <w:noProof/>
          </w:rPr>
          <w:fldChar w:fldCharType="end"/>
        </w:r>
      </w:ins>
    </w:p>
    <w:p w14:paraId="1670D0BF" w14:textId="32CDE61C" w:rsidR="00E14151" w:rsidRDefault="00E14151">
      <w:pPr>
        <w:pStyle w:val="TOC2"/>
        <w:tabs>
          <w:tab w:val="right" w:leader="dot" w:pos="8900"/>
        </w:tabs>
        <w:rPr>
          <w:ins w:id="1840" w:author="Tom Bergeron" w:date="2022-11-11T09:14:00Z"/>
          <w:rFonts w:asciiTheme="minorHAnsi" w:eastAsiaTheme="minorEastAsia" w:hAnsiTheme="minorHAnsi" w:cstheme="minorBidi"/>
          <w:smallCaps w:val="0"/>
          <w:noProof/>
          <w:sz w:val="22"/>
          <w:szCs w:val="22"/>
        </w:rPr>
      </w:pPr>
      <w:ins w:id="1841" w:author="Tom Bergeron" w:date="2022-11-11T09:14:00Z">
        <w:r w:rsidRPr="007E5287">
          <w:rPr>
            <w:rStyle w:val="Hyperlink"/>
            <w:noProof/>
          </w:rPr>
          <w:fldChar w:fldCharType="begin"/>
        </w:r>
        <w:r w:rsidRPr="007E5287">
          <w:rPr>
            <w:rStyle w:val="Hyperlink"/>
            <w:noProof/>
          </w:rPr>
          <w:instrText xml:space="preserve"> </w:instrText>
        </w:r>
        <w:r>
          <w:rPr>
            <w:noProof/>
          </w:rPr>
          <w:instrText>HYPERLINK \l "_Toc119050761"</w:instrText>
        </w:r>
        <w:r w:rsidRPr="007E5287">
          <w:rPr>
            <w:rStyle w:val="Hyperlink"/>
            <w:noProof/>
          </w:rPr>
          <w:instrText xml:space="preserve"> </w:instrText>
        </w:r>
        <w:r w:rsidRPr="007E5287">
          <w:rPr>
            <w:rStyle w:val="Hyperlink"/>
            <w:noProof/>
          </w:rPr>
        </w:r>
        <w:r w:rsidRPr="007E5287">
          <w:rPr>
            <w:rStyle w:val="Hyperlink"/>
            <w:noProof/>
          </w:rPr>
          <w:fldChar w:fldCharType="separate"/>
        </w:r>
        <w:r w:rsidRPr="007E5287">
          <w:rPr>
            <w:rStyle w:val="Hyperlink"/>
            <w:noProof/>
          </w:rPr>
          <w:t>User Settings Tab</w:t>
        </w:r>
        <w:r>
          <w:rPr>
            <w:noProof/>
            <w:webHidden/>
          </w:rPr>
          <w:tab/>
        </w:r>
        <w:r>
          <w:rPr>
            <w:noProof/>
            <w:webHidden/>
          </w:rPr>
          <w:fldChar w:fldCharType="begin"/>
        </w:r>
        <w:r>
          <w:rPr>
            <w:noProof/>
            <w:webHidden/>
          </w:rPr>
          <w:instrText xml:space="preserve"> PAGEREF _Toc119050761 \h </w:instrText>
        </w:r>
      </w:ins>
      <w:r>
        <w:rPr>
          <w:noProof/>
          <w:webHidden/>
        </w:rPr>
      </w:r>
      <w:r>
        <w:rPr>
          <w:noProof/>
          <w:webHidden/>
        </w:rPr>
        <w:fldChar w:fldCharType="separate"/>
      </w:r>
      <w:ins w:id="1842" w:author="Tom Bergeron" w:date="2022-11-11T09:14:00Z">
        <w:r>
          <w:rPr>
            <w:noProof/>
            <w:webHidden/>
          </w:rPr>
          <w:t>117</w:t>
        </w:r>
        <w:r>
          <w:rPr>
            <w:noProof/>
            <w:webHidden/>
          </w:rPr>
          <w:fldChar w:fldCharType="end"/>
        </w:r>
        <w:r w:rsidRPr="007E5287">
          <w:rPr>
            <w:rStyle w:val="Hyperlink"/>
            <w:noProof/>
          </w:rPr>
          <w:fldChar w:fldCharType="end"/>
        </w:r>
      </w:ins>
    </w:p>
    <w:p w14:paraId="0104F73F" w14:textId="0B4E1A20" w:rsidR="00E14151" w:rsidRDefault="00E14151">
      <w:pPr>
        <w:pStyle w:val="TOC3"/>
        <w:rPr>
          <w:ins w:id="1843" w:author="Tom Bergeron" w:date="2022-11-11T09:14:00Z"/>
          <w:rFonts w:asciiTheme="minorHAnsi" w:eastAsiaTheme="minorEastAsia" w:hAnsiTheme="minorHAnsi" w:cstheme="minorBidi"/>
          <w:smallCaps w:val="0"/>
          <w:noProof/>
          <w:sz w:val="22"/>
          <w:szCs w:val="22"/>
        </w:rPr>
      </w:pPr>
      <w:ins w:id="1844" w:author="Tom Bergeron" w:date="2022-11-11T09:14:00Z">
        <w:r w:rsidRPr="007E5287">
          <w:rPr>
            <w:rStyle w:val="Hyperlink"/>
            <w:noProof/>
          </w:rPr>
          <w:fldChar w:fldCharType="begin"/>
        </w:r>
        <w:r w:rsidRPr="007E5287">
          <w:rPr>
            <w:rStyle w:val="Hyperlink"/>
            <w:noProof/>
          </w:rPr>
          <w:instrText xml:space="preserve"> </w:instrText>
        </w:r>
        <w:r>
          <w:rPr>
            <w:noProof/>
          </w:rPr>
          <w:instrText>HYPERLINK \l "_Toc119050762"</w:instrText>
        </w:r>
        <w:r w:rsidRPr="007E5287">
          <w:rPr>
            <w:rStyle w:val="Hyperlink"/>
            <w:noProof/>
          </w:rPr>
          <w:instrText xml:space="preserve"> </w:instrText>
        </w:r>
        <w:r w:rsidRPr="007E5287">
          <w:rPr>
            <w:rStyle w:val="Hyperlink"/>
            <w:noProof/>
          </w:rPr>
        </w:r>
        <w:r w:rsidRPr="007E5287">
          <w:rPr>
            <w:rStyle w:val="Hyperlink"/>
            <w:noProof/>
          </w:rPr>
          <w:fldChar w:fldCharType="separate"/>
        </w:r>
        <w:r w:rsidRPr="007E5287">
          <w:rPr>
            <w:rStyle w:val="Hyperlink"/>
            <w:noProof/>
          </w:rPr>
          <w:t>Use Baseline Profile Expiration</w:t>
        </w:r>
        <w:r>
          <w:rPr>
            <w:noProof/>
            <w:webHidden/>
          </w:rPr>
          <w:tab/>
        </w:r>
        <w:r>
          <w:rPr>
            <w:noProof/>
            <w:webHidden/>
          </w:rPr>
          <w:fldChar w:fldCharType="begin"/>
        </w:r>
        <w:r>
          <w:rPr>
            <w:noProof/>
            <w:webHidden/>
          </w:rPr>
          <w:instrText xml:space="preserve"> PAGEREF _Toc119050762 \h </w:instrText>
        </w:r>
      </w:ins>
      <w:r>
        <w:rPr>
          <w:noProof/>
          <w:webHidden/>
        </w:rPr>
      </w:r>
      <w:r>
        <w:rPr>
          <w:noProof/>
          <w:webHidden/>
        </w:rPr>
        <w:fldChar w:fldCharType="separate"/>
      </w:r>
      <w:ins w:id="1845" w:author="Tom Bergeron" w:date="2022-11-11T09:14:00Z">
        <w:r>
          <w:rPr>
            <w:noProof/>
            <w:webHidden/>
          </w:rPr>
          <w:t>118</w:t>
        </w:r>
        <w:r>
          <w:rPr>
            <w:noProof/>
            <w:webHidden/>
          </w:rPr>
          <w:fldChar w:fldCharType="end"/>
        </w:r>
        <w:r w:rsidRPr="007E5287">
          <w:rPr>
            <w:rStyle w:val="Hyperlink"/>
            <w:noProof/>
          </w:rPr>
          <w:fldChar w:fldCharType="end"/>
        </w:r>
      </w:ins>
    </w:p>
    <w:p w14:paraId="368DE6C8" w14:textId="41EED478" w:rsidR="00E14151" w:rsidRDefault="00E14151">
      <w:pPr>
        <w:pStyle w:val="TOC2"/>
        <w:tabs>
          <w:tab w:val="right" w:leader="dot" w:pos="8900"/>
        </w:tabs>
        <w:rPr>
          <w:ins w:id="1846" w:author="Tom Bergeron" w:date="2022-11-11T09:14:00Z"/>
          <w:rFonts w:asciiTheme="minorHAnsi" w:eastAsiaTheme="minorEastAsia" w:hAnsiTheme="minorHAnsi" w:cstheme="minorBidi"/>
          <w:smallCaps w:val="0"/>
          <w:noProof/>
          <w:sz w:val="22"/>
          <w:szCs w:val="22"/>
        </w:rPr>
      </w:pPr>
      <w:ins w:id="1847" w:author="Tom Bergeron" w:date="2022-11-11T09:14:00Z">
        <w:r w:rsidRPr="007E5287">
          <w:rPr>
            <w:rStyle w:val="Hyperlink"/>
            <w:noProof/>
          </w:rPr>
          <w:fldChar w:fldCharType="begin"/>
        </w:r>
        <w:r w:rsidRPr="007E5287">
          <w:rPr>
            <w:rStyle w:val="Hyperlink"/>
            <w:noProof/>
          </w:rPr>
          <w:instrText xml:space="preserve"> </w:instrText>
        </w:r>
        <w:r>
          <w:rPr>
            <w:noProof/>
          </w:rPr>
          <w:instrText>HYPERLINK \l "_Toc119050763"</w:instrText>
        </w:r>
        <w:r w:rsidRPr="007E5287">
          <w:rPr>
            <w:rStyle w:val="Hyperlink"/>
            <w:noProof/>
          </w:rPr>
          <w:instrText xml:space="preserve"> </w:instrText>
        </w:r>
        <w:r w:rsidRPr="007E5287">
          <w:rPr>
            <w:rStyle w:val="Hyperlink"/>
            <w:noProof/>
          </w:rPr>
        </w:r>
        <w:r w:rsidRPr="007E5287">
          <w:rPr>
            <w:rStyle w:val="Hyperlink"/>
            <w:noProof/>
          </w:rPr>
          <w:fldChar w:fldCharType="separate"/>
        </w:r>
        <w:r w:rsidRPr="007E5287">
          <w:rPr>
            <w:rStyle w:val="Hyperlink"/>
            <w:noProof/>
          </w:rPr>
          <w:t>Shifting Tab</w:t>
        </w:r>
        <w:r>
          <w:rPr>
            <w:noProof/>
            <w:webHidden/>
          </w:rPr>
          <w:tab/>
        </w:r>
        <w:r>
          <w:rPr>
            <w:noProof/>
            <w:webHidden/>
          </w:rPr>
          <w:fldChar w:fldCharType="begin"/>
        </w:r>
        <w:r>
          <w:rPr>
            <w:noProof/>
            <w:webHidden/>
          </w:rPr>
          <w:instrText xml:space="preserve"> PAGEREF _Toc119050763 \h </w:instrText>
        </w:r>
      </w:ins>
      <w:r>
        <w:rPr>
          <w:noProof/>
          <w:webHidden/>
        </w:rPr>
      </w:r>
      <w:r>
        <w:rPr>
          <w:noProof/>
          <w:webHidden/>
        </w:rPr>
        <w:fldChar w:fldCharType="separate"/>
      </w:r>
      <w:ins w:id="1848" w:author="Tom Bergeron" w:date="2022-11-11T09:14:00Z">
        <w:r>
          <w:rPr>
            <w:noProof/>
            <w:webHidden/>
          </w:rPr>
          <w:t>119</w:t>
        </w:r>
        <w:r>
          <w:rPr>
            <w:noProof/>
            <w:webHidden/>
          </w:rPr>
          <w:fldChar w:fldCharType="end"/>
        </w:r>
        <w:r w:rsidRPr="007E5287">
          <w:rPr>
            <w:rStyle w:val="Hyperlink"/>
            <w:noProof/>
          </w:rPr>
          <w:fldChar w:fldCharType="end"/>
        </w:r>
      </w:ins>
    </w:p>
    <w:p w14:paraId="7CDB57A7" w14:textId="6879FDD0" w:rsidR="00E14151" w:rsidRDefault="00E14151">
      <w:pPr>
        <w:pStyle w:val="TOC2"/>
        <w:tabs>
          <w:tab w:val="right" w:leader="dot" w:pos="8900"/>
        </w:tabs>
        <w:rPr>
          <w:ins w:id="1849" w:author="Tom Bergeron" w:date="2022-11-11T09:14:00Z"/>
          <w:rFonts w:asciiTheme="minorHAnsi" w:eastAsiaTheme="minorEastAsia" w:hAnsiTheme="minorHAnsi" w:cstheme="minorBidi"/>
          <w:smallCaps w:val="0"/>
          <w:noProof/>
          <w:sz w:val="22"/>
          <w:szCs w:val="22"/>
        </w:rPr>
      </w:pPr>
      <w:ins w:id="1850" w:author="Tom Bergeron" w:date="2022-11-11T09:14:00Z">
        <w:r w:rsidRPr="007E5287">
          <w:rPr>
            <w:rStyle w:val="Hyperlink"/>
            <w:noProof/>
          </w:rPr>
          <w:fldChar w:fldCharType="begin"/>
        </w:r>
        <w:r w:rsidRPr="007E5287">
          <w:rPr>
            <w:rStyle w:val="Hyperlink"/>
            <w:noProof/>
          </w:rPr>
          <w:instrText xml:space="preserve"> </w:instrText>
        </w:r>
        <w:r>
          <w:rPr>
            <w:noProof/>
          </w:rPr>
          <w:instrText>HYPERLINK \l "_Toc119050764"</w:instrText>
        </w:r>
        <w:r w:rsidRPr="007E5287">
          <w:rPr>
            <w:rStyle w:val="Hyperlink"/>
            <w:noProof/>
          </w:rPr>
          <w:instrText xml:space="preserve"> </w:instrText>
        </w:r>
        <w:r w:rsidRPr="007E5287">
          <w:rPr>
            <w:rStyle w:val="Hyperlink"/>
            <w:noProof/>
          </w:rPr>
        </w:r>
        <w:r w:rsidRPr="007E5287">
          <w:rPr>
            <w:rStyle w:val="Hyperlink"/>
            <w:noProof/>
          </w:rPr>
          <w:fldChar w:fldCharType="separate"/>
        </w:r>
        <w:r w:rsidRPr="007E5287">
          <w:rPr>
            <w:rStyle w:val="Hyperlink"/>
            <w:noProof/>
          </w:rPr>
          <w:t>Decimal Tab</w:t>
        </w:r>
        <w:r>
          <w:rPr>
            <w:noProof/>
            <w:webHidden/>
          </w:rPr>
          <w:tab/>
        </w:r>
        <w:r>
          <w:rPr>
            <w:noProof/>
            <w:webHidden/>
          </w:rPr>
          <w:fldChar w:fldCharType="begin"/>
        </w:r>
        <w:r>
          <w:rPr>
            <w:noProof/>
            <w:webHidden/>
          </w:rPr>
          <w:instrText xml:space="preserve"> PAGEREF _Toc119050764 \h </w:instrText>
        </w:r>
      </w:ins>
      <w:r>
        <w:rPr>
          <w:noProof/>
          <w:webHidden/>
        </w:rPr>
      </w:r>
      <w:r>
        <w:rPr>
          <w:noProof/>
          <w:webHidden/>
        </w:rPr>
        <w:fldChar w:fldCharType="separate"/>
      </w:r>
      <w:ins w:id="1851" w:author="Tom Bergeron" w:date="2022-11-11T09:14:00Z">
        <w:r>
          <w:rPr>
            <w:noProof/>
            <w:webHidden/>
          </w:rPr>
          <w:t>119</w:t>
        </w:r>
        <w:r>
          <w:rPr>
            <w:noProof/>
            <w:webHidden/>
          </w:rPr>
          <w:fldChar w:fldCharType="end"/>
        </w:r>
        <w:r w:rsidRPr="007E5287">
          <w:rPr>
            <w:rStyle w:val="Hyperlink"/>
            <w:noProof/>
          </w:rPr>
          <w:fldChar w:fldCharType="end"/>
        </w:r>
      </w:ins>
    </w:p>
    <w:p w14:paraId="05BE9489" w14:textId="0108BB0B" w:rsidR="00E14151" w:rsidRDefault="00E14151">
      <w:pPr>
        <w:pStyle w:val="TOC2"/>
        <w:tabs>
          <w:tab w:val="right" w:leader="dot" w:pos="8900"/>
        </w:tabs>
        <w:rPr>
          <w:ins w:id="1852" w:author="Tom Bergeron" w:date="2022-11-11T09:14:00Z"/>
          <w:rFonts w:asciiTheme="minorHAnsi" w:eastAsiaTheme="minorEastAsia" w:hAnsiTheme="minorHAnsi" w:cstheme="minorBidi"/>
          <w:smallCaps w:val="0"/>
          <w:noProof/>
          <w:sz w:val="22"/>
          <w:szCs w:val="22"/>
        </w:rPr>
      </w:pPr>
      <w:ins w:id="1853" w:author="Tom Bergeron" w:date="2022-11-11T09:14:00Z">
        <w:r w:rsidRPr="007E5287">
          <w:rPr>
            <w:rStyle w:val="Hyperlink"/>
            <w:noProof/>
          </w:rPr>
          <w:fldChar w:fldCharType="begin"/>
        </w:r>
        <w:r w:rsidRPr="007E5287">
          <w:rPr>
            <w:rStyle w:val="Hyperlink"/>
            <w:noProof/>
          </w:rPr>
          <w:instrText xml:space="preserve"> </w:instrText>
        </w:r>
        <w:r>
          <w:rPr>
            <w:noProof/>
          </w:rPr>
          <w:instrText>HYPERLINK \l "_Toc119050765"</w:instrText>
        </w:r>
        <w:r w:rsidRPr="007E5287">
          <w:rPr>
            <w:rStyle w:val="Hyperlink"/>
            <w:noProof/>
          </w:rPr>
          <w:instrText xml:space="preserve"> </w:instrText>
        </w:r>
        <w:r w:rsidRPr="007E5287">
          <w:rPr>
            <w:rStyle w:val="Hyperlink"/>
            <w:noProof/>
          </w:rPr>
        </w:r>
        <w:r w:rsidRPr="007E5287">
          <w:rPr>
            <w:rStyle w:val="Hyperlink"/>
            <w:noProof/>
          </w:rPr>
          <w:fldChar w:fldCharType="separate"/>
        </w:r>
        <w:r w:rsidRPr="007E5287">
          <w:rPr>
            <w:rStyle w:val="Hyperlink"/>
            <w:noProof/>
          </w:rPr>
          <w:t>Hardware Tab</w:t>
        </w:r>
        <w:r>
          <w:rPr>
            <w:noProof/>
            <w:webHidden/>
          </w:rPr>
          <w:tab/>
        </w:r>
        <w:r>
          <w:rPr>
            <w:noProof/>
            <w:webHidden/>
          </w:rPr>
          <w:fldChar w:fldCharType="begin"/>
        </w:r>
        <w:r>
          <w:rPr>
            <w:noProof/>
            <w:webHidden/>
          </w:rPr>
          <w:instrText xml:space="preserve"> PAGEREF _Toc119050765 \h </w:instrText>
        </w:r>
      </w:ins>
      <w:r>
        <w:rPr>
          <w:noProof/>
          <w:webHidden/>
        </w:rPr>
      </w:r>
      <w:r>
        <w:rPr>
          <w:noProof/>
          <w:webHidden/>
        </w:rPr>
        <w:fldChar w:fldCharType="separate"/>
      </w:r>
      <w:ins w:id="1854" w:author="Tom Bergeron" w:date="2022-11-11T09:14:00Z">
        <w:r>
          <w:rPr>
            <w:noProof/>
            <w:webHidden/>
          </w:rPr>
          <w:t>119</w:t>
        </w:r>
        <w:r>
          <w:rPr>
            <w:noProof/>
            <w:webHidden/>
          </w:rPr>
          <w:fldChar w:fldCharType="end"/>
        </w:r>
        <w:r w:rsidRPr="007E5287">
          <w:rPr>
            <w:rStyle w:val="Hyperlink"/>
            <w:noProof/>
          </w:rPr>
          <w:fldChar w:fldCharType="end"/>
        </w:r>
      </w:ins>
    </w:p>
    <w:p w14:paraId="7B5510C6" w14:textId="726824B0" w:rsidR="00E14151" w:rsidRDefault="00E14151">
      <w:pPr>
        <w:pStyle w:val="TOC2"/>
        <w:tabs>
          <w:tab w:val="right" w:leader="dot" w:pos="8900"/>
        </w:tabs>
        <w:rPr>
          <w:ins w:id="1855" w:author="Tom Bergeron" w:date="2022-11-11T09:14:00Z"/>
          <w:rFonts w:asciiTheme="minorHAnsi" w:eastAsiaTheme="minorEastAsia" w:hAnsiTheme="minorHAnsi" w:cstheme="minorBidi"/>
          <w:smallCaps w:val="0"/>
          <w:noProof/>
          <w:sz w:val="22"/>
          <w:szCs w:val="22"/>
        </w:rPr>
      </w:pPr>
      <w:ins w:id="1856" w:author="Tom Bergeron" w:date="2022-11-11T09:14:00Z">
        <w:r w:rsidRPr="007E5287">
          <w:rPr>
            <w:rStyle w:val="Hyperlink"/>
            <w:noProof/>
          </w:rPr>
          <w:fldChar w:fldCharType="begin"/>
        </w:r>
        <w:r w:rsidRPr="007E5287">
          <w:rPr>
            <w:rStyle w:val="Hyperlink"/>
            <w:noProof/>
          </w:rPr>
          <w:instrText xml:space="preserve"> </w:instrText>
        </w:r>
        <w:r>
          <w:rPr>
            <w:noProof/>
          </w:rPr>
          <w:instrText>HYPERLINK \l "_Toc119050766"</w:instrText>
        </w:r>
        <w:r w:rsidRPr="007E5287">
          <w:rPr>
            <w:rStyle w:val="Hyperlink"/>
            <w:noProof/>
          </w:rPr>
          <w:instrText xml:space="preserve"> </w:instrText>
        </w:r>
        <w:r w:rsidRPr="007E5287">
          <w:rPr>
            <w:rStyle w:val="Hyperlink"/>
            <w:noProof/>
          </w:rPr>
        </w:r>
        <w:r w:rsidRPr="007E5287">
          <w:rPr>
            <w:rStyle w:val="Hyperlink"/>
            <w:noProof/>
          </w:rPr>
          <w:fldChar w:fldCharType="separate"/>
        </w:r>
        <w:r w:rsidRPr="007E5287">
          <w:rPr>
            <w:rStyle w:val="Hyperlink"/>
            <w:noProof/>
          </w:rPr>
          <w:t>Message Config Tab</w:t>
        </w:r>
        <w:r>
          <w:rPr>
            <w:noProof/>
            <w:webHidden/>
          </w:rPr>
          <w:tab/>
        </w:r>
        <w:r>
          <w:rPr>
            <w:noProof/>
            <w:webHidden/>
          </w:rPr>
          <w:fldChar w:fldCharType="begin"/>
        </w:r>
        <w:r>
          <w:rPr>
            <w:noProof/>
            <w:webHidden/>
          </w:rPr>
          <w:instrText xml:space="preserve"> PAGEREF _Toc119050766 \h </w:instrText>
        </w:r>
      </w:ins>
      <w:r>
        <w:rPr>
          <w:noProof/>
          <w:webHidden/>
        </w:rPr>
      </w:r>
      <w:r>
        <w:rPr>
          <w:noProof/>
          <w:webHidden/>
        </w:rPr>
        <w:fldChar w:fldCharType="separate"/>
      </w:r>
      <w:ins w:id="1857" w:author="Tom Bergeron" w:date="2022-11-11T09:14:00Z">
        <w:r>
          <w:rPr>
            <w:noProof/>
            <w:webHidden/>
          </w:rPr>
          <w:t>119</w:t>
        </w:r>
        <w:r>
          <w:rPr>
            <w:noProof/>
            <w:webHidden/>
          </w:rPr>
          <w:fldChar w:fldCharType="end"/>
        </w:r>
        <w:r w:rsidRPr="007E5287">
          <w:rPr>
            <w:rStyle w:val="Hyperlink"/>
            <w:noProof/>
          </w:rPr>
          <w:fldChar w:fldCharType="end"/>
        </w:r>
      </w:ins>
    </w:p>
    <w:p w14:paraId="0971874D" w14:textId="25B8DB99" w:rsidR="00E14151" w:rsidRDefault="00E14151">
      <w:pPr>
        <w:pStyle w:val="TOC2"/>
        <w:tabs>
          <w:tab w:val="right" w:leader="dot" w:pos="8900"/>
        </w:tabs>
        <w:rPr>
          <w:ins w:id="1858" w:author="Tom Bergeron" w:date="2022-11-11T09:14:00Z"/>
          <w:rFonts w:asciiTheme="minorHAnsi" w:eastAsiaTheme="minorEastAsia" w:hAnsiTheme="minorHAnsi" w:cstheme="minorBidi"/>
          <w:smallCaps w:val="0"/>
          <w:noProof/>
          <w:sz w:val="22"/>
          <w:szCs w:val="22"/>
        </w:rPr>
      </w:pPr>
      <w:ins w:id="1859" w:author="Tom Bergeron" w:date="2022-11-11T09:14:00Z">
        <w:r w:rsidRPr="007E5287">
          <w:rPr>
            <w:rStyle w:val="Hyperlink"/>
            <w:noProof/>
          </w:rPr>
          <w:fldChar w:fldCharType="begin"/>
        </w:r>
        <w:r w:rsidRPr="007E5287">
          <w:rPr>
            <w:rStyle w:val="Hyperlink"/>
            <w:noProof/>
          </w:rPr>
          <w:instrText xml:space="preserve"> </w:instrText>
        </w:r>
        <w:r>
          <w:rPr>
            <w:noProof/>
          </w:rPr>
          <w:instrText>HYPERLINK \l "_Toc119050767"</w:instrText>
        </w:r>
        <w:r w:rsidRPr="007E5287">
          <w:rPr>
            <w:rStyle w:val="Hyperlink"/>
            <w:noProof/>
          </w:rPr>
          <w:instrText xml:space="preserve"> </w:instrText>
        </w:r>
        <w:r w:rsidRPr="007E5287">
          <w:rPr>
            <w:rStyle w:val="Hyperlink"/>
            <w:noProof/>
          </w:rPr>
        </w:r>
        <w:r w:rsidRPr="007E5287">
          <w:rPr>
            <w:rStyle w:val="Hyperlink"/>
            <w:noProof/>
          </w:rPr>
          <w:fldChar w:fldCharType="separate"/>
        </w:r>
        <w:r w:rsidRPr="007E5287">
          <w:rPr>
            <w:rStyle w:val="Hyperlink"/>
            <w:noProof/>
          </w:rPr>
          <w:t>Password Control – Multi User</w:t>
        </w:r>
        <w:r>
          <w:rPr>
            <w:noProof/>
            <w:webHidden/>
          </w:rPr>
          <w:tab/>
        </w:r>
        <w:r>
          <w:rPr>
            <w:noProof/>
            <w:webHidden/>
          </w:rPr>
          <w:fldChar w:fldCharType="begin"/>
        </w:r>
        <w:r>
          <w:rPr>
            <w:noProof/>
            <w:webHidden/>
          </w:rPr>
          <w:instrText xml:space="preserve"> PAGEREF _Toc119050767 \h </w:instrText>
        </w:r>
      </w:ins>
      <w:r>
        <w:rPr>
          <w:noProof/>
          <w:webHidden/>
        </w:rPr>
      </w:r>
      <w:r>
        <w:rPr>
          <w:noProof/>
          <w:webHidden/>
        </w:rPr>
        <w:fldChar w:fldCharType="separate"/>
      </w:r>
      <w:ins w:id="1860" w:author="Tom Bergeron" w:date="2022-11-11T09:14:00Z">
        <w:r>
          <w:rPr>
            <w:noProof/>
            <w:webHidden/>
          </w:rPr>
          <w:t>120</w:t>
        </w:r>
        <w:r>
          <w:rPr>
            <w:noProof/>
            <w:webHidden/>
          </w:rPr>
          <w:fldChar w:fldCharType="end"/>
        </w:r>
        <w:r w:rsidRPr="007E5287">
          <w:rPr>
            <w:rStyle w:val="Hyperlink"/>
            <w:noProof/>
          </w:rPr>
          <w:fldChar w:fldCharType="end"/>
        </w:r>
      </w:ins>
    </w:p>
    <w:p w14:paraId="636042C1" w14:textId="68DDF2E0" w:rsidR="00E14151" w:rsidRDefault="00E14151">
      <w:pPr>
        <w:pStyle w:val="TOC3"/>
        <w:rPr>
          <w:ins w:id="1861" w:author="Tom Bergeron" w:date="2022-11-11T09:14:00Z"/>
          <w:rFonts w:asciiTheme="minorHAnsi" w:eastAsiaTheme="minorEastAsia" w:hAnsiTheme="minorHAnsi" w:cstheme="minorBidi"/>
          <w:smallCaps w:val="0"/>
          <w:noProof/>
          <w:sz w:val="22"/>
          <w:szCs w:val="22"/>
        </w:rPr>
      </w:pPr>
      <w:ins w:id="1862" w:author="Tom Bergeron" w:date="2022-11-11T09:14:00Z">
        <w:r w:rsidRPr="007E5287">
          <w:rPr>
            <w:rStyle w:val="Hyperlink"/>
            <w:noProof/>
          </w:rPr>
          <w:fldChar w:fldCharType="begin"/>
        </w:r>
        <w:r w:rsidRPr="007E5287">
          <w:rPr>
            <w:rStyle w:val="Hyperlink"/>
            <w:noProof/>
          </w:rPr>
          <w:instrText xml:space="preserve"> </w:instrText>
        </w:r>
        <w:r>
          <w:rPr>
            <w:noProof/>
          </w:rPr>
          <w:instrText>HYPERLINK \l "_Toc119050768"</w:instrText>
        </w:r>
        <w:r w:rsidRPr="007E5287">
          <w:rPr>
            <w:rStyle w:val="Hyperlink"/>
            <w:noProof/>
          </w:rPr>
          <w:instrText xml:space="preserve"> </w:instrText>
        </w:r>
        <w:r w:rsidRPr="007E5287">
          <w:rPr>
            <w:rStyle w:val="Hyperlink"/>
            <w:noProof/>
          </w:rPr>
        </w:r>
        <w:r w:rsidRPr="007E5287">
          <w:rPr>
            <w:rStyle w:val="Hyperlink"/>
            <w:noProof/>
          </w:rPr>
          <w:fldChar w:fldCharType="separate"/>
        </w:r>
        <w:r w:rsidRPr="007E5287">
          <w:rPr>
            <w:rStyle w:val="Hyperlink"/>
            <w:noProof/>
          </w:rPr>
          <w:t>Access to the Password Control Tab</w:t>
        </w:r>
        <w:r>
          <w:rPr>
            <w:noProof/>
            <w:webHidden/>
          </w:rPr>
          <w:tab/>
        </w:r>
        <w:r>
          <w:rPr>
            <w:noProof/>
            <w:webHidden/>
          </w:rPr>
          <w:fldChar w:fldCharType="begin"/>
        </w:r>
        <w:r>
          <w:rPr>
            <w:noProof/>
            <w:webHidden/>
          </w:rPr>
          <w:instrText xml:space="preserve"> PAGEREF _Toc119050768 \h </w:instrText>
        </w:r>
      </w:ins>
      <w:r>
        <w:rPr>
          <w:noProof/>
          <w:webHidden/>
        </w:rPr>
      </w:r>
      <w:r>
        <w:rPr>
          <w:noProof/>
          <w:webHidden/>
        </w:rPr>
        <w:fldChar w:fldCharType="separate"/>
      </w:r>
      <w:ins w:id="1863" w:author="Tom Bergeron" w:date="2022-11-11T09:14:00Z">
        <w:r>
          <w:rPr>
            <w:noProof/>
            <w:webHidden/>
          </w:rPr>
          <w:t>120</w:t>
        </w:r>
        <w:r>
          <w:rPr>
            <w:noProof/>
            <w:webHidden/>
          </w:rPr>
          <w:fldChar w:fldCharType="end"/>
        </w:r>
        <w:r w:rsidRPr="007E5287">
          <w:rPr>
            <w:rStyle w:val="Hyperlink"/>
            <w:noProof/>
          </w:rPr>
          <w:fldChar w:fldCharType="end"/>
        </w:r>
      </w:ins>
    </w:p>
    <w:p w14:paraId="7EEDBF46" w14:textId="52B41F1D" w:rsidR="00E14151" w:rsidRDefault="00E14151">
      <w:pPr>
        <w:pStyle w:val="TOC3"/>
        <w:rPr>
          <w:ins w:id="1864" w:author="Tom Bergeron" w:date="2022-11-11T09:14:00Z"/>
          <w:rFonts w:asciiTheme="minorHAnsi" w:eastAsiaTheme="minorEastAsia" w:hAnsiTheme="minorHAnsi" w:cstheme="minorBidi"/>
          <w:smallCaps w:val="0"/>
          <w:noProof/>
          <w:sz w:val="22"/>
          <w:szCs w:val="22"/>
        </w:rPr>
      </w:pPr>
      <w:ins w:id="1865" w:author="Tom Bergeron" w:date="2022-11-11T09:14:00Z">
        <w:r w:rsidRPr="007E5287">
          <w:rPr>
            <w:rStyle w:val="Hyperlink"/>
            <w:noProof/>
          </w:rPr>
          <w:fldChar w:fldCharType="begin"/>
        </w:r>
        <w:r w:rsidRPr="007E5287">
          <w:rPr>
            <w:rStyle w:val="Hyperlink"/>
            <w:noProof/>
          </w:rPr>
          <w:instrText xml:space="preserve"> </w:instrText>
        </w:r>
        <w:r>
          <w:rPr>
            <w:noProof/>
          </w:rPr>
          <w:instrText>HYPERLINK \l "_Toc119050769"</w:instrText>
        </w:r>
        <w:r w:rsidRPr="007E5287">
          <w:rPr>
            <w:rStyle w:val="Hyperlink"/>
            <w:noProof/>
          </w:rPr>
          <w:instrText xml:space="preserve"> </w:instrText>
        </w:r>
        <w:r w:rsidRPr="007E5287">
          <w:rPr>
            <w:rStyle w:val="Hyperlink"/>
            <w:noProof/>
          </w:rPr>
        </w:r>
        <w:r w:rsidRPr="007E5287">
          <w:rPr>
            <w:rStyle w:val="Hyperlink"/>
            <w:noProof/>
          </w:rPr>
          <w:fldChar w:fldCharType="separate"/>
        </w:r>
        <w:r w:rsidRPr="007E5287">
          <w:rPr>
            <w:rStyle w:val="Hyperlink"/>
            <w:noProof/>
          </w:rPr>
          <w:t>Multi User Control</w:t>
        </w:r>
        <w:r>
          <w:rPr>
            <w:noProof/>
            <w:webHidden/>
          </w:rPr>
          <w:tab/>
        </w:r>
        <w:r>
          <w:rPr>
            <w:noProof/>
            <w:webHidden/>
          </w:rPr>
          <w:fldChar w:fldCharType="begin"/>
        </w:r>
        <w:r>
          <w:rPr>
            <w:noProof/>
            <w:webHidden/>
          </w:rPr>
          <w:instrText xml:space="preserve"> PAGEREF _Toc119050769 \h </w:instrText>
        </w:r>
      </w:ins>
      <w:r>
        <w:rPr>
          <w:noProof/>
          <w:webHidden/>
        </w:rPr>
      </w:r>
      <w:r>
        <w:rPr>
          <w:noProof/>
          <w:webHidden/>
        </w:rPr>
        <w:fldChar w:fldCharType="separate"/>
      </w:r>
      <w:ins w:id="1866" w:author="Tom Bergeron" w:date="2022-11-11T09:14:00Z">
        <w:r>
          <w:rPr>
            <w:noProof/>
            <w:webHidden/>
          </w:rPr>
          <w:t>121</w:t>
        </w:r>
        <w:r>
          <w:rPr>
            <w:noProof/>
            <w:webHidden/>
          </w:rPr>
          <w:fldChar w:fldCharType="end"/>
        </w:r>
        <w:r w:rsidRPr="007E5287">
          <w:rPr>
            <w:rStyle w:val="Hyperlink"/>
            <w:noProof/>
          </w:rPr>
          <w:fldChar w:fldCharType="end"/>
        </w:r>
      </w:ins>
    </w:p>
    <w:p w14:paraId="01CFE67B" w14:textId="49CC3372" w:rsidR="00E14151" w:rsidRDefault="00E14151">
      <w:pPr>
        <w:pStyle w:val="TOC3"/>
        <w:rPr>
          <w:ins w:id="1867" w:author="Tom Bergeron" w:date="2022-11-11T09:14:00Z"/>
          <w:rFonts w:asciiTheme="minorHAnsi" w:eastAsiaTheme="minorEastAsia" w:hAnsiTheme="minorHAnsi" w:cstheme="minorBidi"/>
          <w:smallCaps w:val="0"/>
          <w:noProof/>
          <w:sz w:val="22"/>
          <w:szCs w:val="22"/>
        </w:rPr>
      </w:pPr>
      <w:ins w:id="1868" w:author="Tom Bergeron" w:date="2022-11-11T09:14:00Z">
        <w:r w:rsidRPr="007E5287">
          <w:rPr>
            <w:rStyle w:val="Hyperlink"/>
            <w:noProof/>
          </w:rPr>
          <w:fldChar w:fldCharType="begin"/>
        </w:r>
        <w:r w:rsidRPr="007E5287">
          <w:rPr>
            <w:rStyle w:val="Hyperlink"/>
            <w:noProof/>
          </w:rPr>
          <w:instrText xml:space="preserve"> </w:instrText>
        </w:r>
        <w:r>
          <w:rPr>
            <w:noProof/>
          </w:rPr>
          <w:instrText>HYPERLINK \l "_Toc119050770"</w:instrText>
        </w:r>
        <w:r w:rsidRPr="007E5287">
          <w:rPr>
            <w:rStyle w:val="Hyperlink"/>
            <w:noProof/>
          </w:rPr>
          <w:instrText xml:space="preserve"> </w:instrText>
        </w:r>
        <w:r w:rsidRPr="007E5287">
          <w:rPr>
            <w:rStyle w:val="Hyperlink"/>
            <w:noProof/>
          </w:rPr>
        </w:r>
        <w:r w:rsidRPr="007E5287">
          <w:rPr>
            <w:rStyle w:val="Hyperlink"/>
            <w:noProof/>
          </w:rPr>
          <w:fldChar w:fldCharType="separate"/>
        </w:r>
        <w:r w:rsidRPr="007E5287">
          <w:rPr>
            <w:rStyle w:val="Hyperlink"/>
            <w:noProof/>
          </w:rPr>
          <w:t>Password Control Tab</w:t>
        </w:r>
        <w:r>
          <w:rPr>
            <w:noProof/>
            <w:webHidden/>
          </w:rPr>
          <w:tab/>
        </w:r>
        <w:r>
          <w:rPr>
            <w:noProof/>
            <w:webHidden/>
          </w:rPr>
          <w:fldChar w:fldCharType="begin"/>
        </w:r>
        <w:r>
          <w:rPr>
            <w:noProof/>
            <w:webHidden/>
          </w:rPr>
          <w:instrText xml:space="preserve"> PAGEREF _Toc119050770 \h </w:instrText>
        </w:r>
      </w:ins>
      <w:r>
        <w:rPr>
          <w:noProof/>
          <w:webHidden/>
        </w:rPr>
      </w:r>
      <w:r>
        <w:rPr>
          <w:noProof/>
          <w:webHidden/>
        </w:rPr>
        <w:fldChar w:fldCharType="separate"/>
      </w:r>
      <w:ins w:id="1869" w:author="Tom Bergeron" w:date="2022-11-11T09:14:00Z">
        <w:r>
          <w:rPr>
            <w:noProof/>
            <w:webHidden/>
          </w:rPr>
          <w:t>122</w:t>
        </w:r>
        <w:r>
          <w:rPr>
            <w:noProof/>
            <w:webHidden/>
          </w:rPr>
          <w:fldChar w:fldCharType="end"/>
        </w:r>
        <w:r w:rsidRPr="007E5287">
          <w:rPr>
            <w:rStyle w:val="Hyperlink"/>
            <w:noProof/>
          </w:rPr>
          <w:fldChar w:fldCharType="end"/>
        </w:r>
      </w:ins>
    </w:p>
    <w:p w14:paraId="1FC9AE83" w14:textId="7092CCCC" w:rsidR="00E14151" w:rsidRDefault="00E14151">
      <w:pPr>
        <w:pStyle w:val="TOC3"/>
        <w:rPr>
          <w:ins w:id="1870" w:author="Tom Bergeron" w:date="2022-11-11T09:14:00Z"/>
          <w:rFonts w:asciiTheme="minorHAnsi" w:eastAsiaTheme="minorEastAsia" w:hAnsiTheme="minorHAnsi" w:cstheme="minorBidi"/>
          <w:smallCaps w:val="0"/>
          <w:noProof/>
          <w:sz w:val="22"/>
          <w:szCs w:val="22"/>
        </w:rPr>
      </w:pPr>
      <w:ins w:id="1871" w:author="Tom Bergeron" w:date="2022-11-11T09:14:00Z">
        <w:r w:rsidRPr="007E5287">
          <w:rPr>
            <w:rStyle w:val="Hyperlink"/>
            <w:noProof/>
          </w:rPr>
          <w:fldChar w:fldCharType="begin"/>
        </w:r>
        <w:r w:rsidRPr="007E5287">
          <w:rPr>
            <w:rStyle w:val="Hyperlink"/>
            <w:noProof/>
          </w:rPr>
          <w:instrText xml:space="preserve"> </w:instrText>
        </w:r>
        <w:r>
          <w:rPr>
            <w:noProof/>
          </w:rPr>
          <w:instrText>HYPERLINK \l "_Toc119050771"</w:instrText>
        </w:r>
        <w:r w:rsidRPr="007E5287">
          <w:rPr>
            <w:rStyle w:val="Hyperlink"/>
            <w:noProof/>
          </w:rPr>
          <w:instrText xml:space="preserve"> </w:instrText>
        </w:r>
        <w:r w:rsidRPr="007E5287">
          <w:rPr>
            <w:rStyle w:val="Hyperlink"/>
            <w:noProof/>
          </w:rPr>
        </w:r>
        <w:r w:rsidRPr="007E5287">
          <w:rPr>
            <w:rStyle w:val="Hyperlink"/>
            <w:noProof/>
          </w:rPr>
          <w:fldChar w:fldCharType="separate"/>
        </w:r>
        <w:r w:rsidRPr="007E5287">
          <w:rPr>
            <w:rStyle w:val="Hyperlink"/>
            <w:noProof/>
          </w:rPr>
          <w:t>User Type Area</w:t>
        </w:r>
        <w:r>
          <w:rPr>
            <w:noProof/>
            <w:webHidden/>
          </w:rPr>
          <w:tab/>
        </w:r>
        <w:r>
          <w:rPr>
            <w:noProof/>
            <w:webHidden/>
          </w:rPr>
          <w:fldChar w:fldCharType="begin"/>
        </w:r>
        <w:r>
          <w:rPr>
            <w:noProof/>
            <w:webHidden/>
          </w:rPr>
          <w:instrText xml:space="preserve"> PAGEREF _Toc119050771 \h </w:instrText>
        </w:r>
      </w:ins>
      <w:r>
        <w:rPr>
          <w:noProof/>
          <w:webHidden/>
        </w:rPr>
      </w:r>
      <w:r>
        <w:rPr>
          <w:noProof/>
          <w:webHidden/>
        </w:rPr>
        <w:fldChar w:fldCharType="separate"/>
      </w:r>
      <w:ins w:id="1872" w:author="Tom Bergeron" w:date="2022-11-11T09:14:00Z">
        <w:r>
          <w:rPr>
            <w:noProof/>
            <w:webHidden/>
          </w:rPr>
          <w:t>124</w:t>
        </w:r>
        <w:r>
          <w:rPr>
            <w:noProof/>
            <w:webHidden/>
          </w:rPr>
          <w:fldChar w:fldCharType="end"/>
        </w:r>
        <w:r w:rsidRPr="007E5287">
          <w:rPr>
            <w:rStyle w:val="Hyperlink"/>
            <w:noProof/>
          </w:rPr>
          <w:fldChar w:fldCharType="end"/>
        </w:r>
      </w:ins>
    </w:p>
    <w:p w14:paraId="1738A96B" w14:textId="78BE4DF4" w:rsidR="00E14151" w:rsidRDefault="00E14151">
      <w:pPr>
        <w:pStyle w:val="TOC3"/>
        <w:rPr>
          <w:ins w:id="1873" w:author="Tom Bergeron" w:date="2022-11-11T09:14:00Z"/>
          <w:rFonts w:asciiTheme="minorHAnsi" w:eastAsiaTheme="minorEastAsia" w:hAnsiTheme="minorHAnsi" w:cstheme="minorBidi"/>
          <w:smallCaps w:val="0"/>
          <w:noProof/>
          <w:sz w:val="22"/>
          <w:szCs w:val="22"/>
        </w:rPr>
      </w:pPr>
      <w:ins w:id="1874" w:author="Tom Bergeron" w:date="2022-11-11T09:14:00Z">
        <w:r w:rsidRPr="007E5287">
          <w:rPr>
            <w:rStyle w:val="Hyperlink"/>
            <w:noProof/>
          </w:rPr>
          <w:fldChar w:fldCharType="begin"/>
        </w:r>
        <w:r w:rsidRPr="007E5287">
          <w:rPr>
            <w:rStyle w:val="Hyperlink"/>
            <w:noProof/>
          </w:rPr>
          <w:instrText xml:space="preserve"> </w:instrText>
        </w:r>
        <w:r>
          <w:rPr>
            <w:noProof/>
          </w:rPr>
          <w:instrText>HYPERLINK \l "_Toc119050772"</w:instrText>
        </w:r>
        <w:r w:rsidRPr="007E5287">
          <w:rPr>
            <w:rStyle w:val="Hyperlink"/>
            <w:noProof/>
          </w:rPr>
          <w:instrText xml:space="preserve"> </w:instrText>
        </w:r>
        <w:r w:rsidRPr="007E5287">
          <w:rPr>
            <w:rStyle w:val="Hyperlink"/>
            <w:noProof/>
          </w:rPr>
        </w:r>
        <w:r w:rsidRPr="007E5287">
          <w:rPr>
            <w:rStyle w:val="Hyperlink"/>
            <w:noProof/>
          </w:rPr>
          <w:fldChar w:fldCharType="separate"/>
        </w:r>
        <w:r w:rsidRPr="007E5287">
          <w:rPr>
            <w:rStyle w:val="Hyperlink"/>
            <w:noProof/>
          </w:rPr>
          <w:t>Password Area</w:t>
        </w:r>
        <w:r>
          <w:rPr>
            <w:noProof/>
            <w:webHidden/>
          </w:rPr>
          <w:tab/>
        </w:r>
        <w:r>
          <w:rPr>
            <w:noProof/>
            <w:webHidden/>
          </w:rPr>
          <w:fldChar w:fldCharType="begin"/>
        </w:r>
        <w:r>
          <w:rPr>
            <w:noProof/>
            <w:webHidden/>
          </w:rPr>
          <w:instrText xml:space="preserve"> PAGEREF _Toc119050772 \h </w:instrText>
        </w:r>
      </w:ins>
      <w:r>
        <w:rPr>
          <w:noProof/>
          <w:webHidden/>
        </w:rPr>
      </w:r>
      <w:r>
        <w:rPr>
          <w:noProof/>
          <w:webHidden/>
        </w:rPr>
        <w:fldChar w:fldCharType="separate"/>
      </w:r>
      <w:ins w:id="1875" w:author="Tom Bergeron" w:date="2022-11-11T09:14:00Z">
        <w:r>
          <w:rPr>
            <w:noProof/>
            <w:webHidden/>
          </w:rPr>
          <w:t>125</w:t>
        </w:r>
        <w:r>
          <w:rPr>
            <w:noProof/>
            <w:webHidden/>
          </w:rPr>
          <w:fldChar w:fldCharType="end"/>
        </w:r>
        <w:r w:rsidRPr="007E5287">
          <w:rPr>
            <w:rStyle w:val="Hyperlink"/>
            <w:noProof/>
          </w:rPr>
          <w:fldChar w:fldCharType="end"/>
        </w:r>
      </w:ins>
    </w:p>
    <w:p w14:paraId="73C81F79" w14:textId="21539858" w:rsidR="00E14151" w:rsidRDefault="00E14151">
      <w:pPr>
        <w:pStyle w:val="TOC3"/>
        <w:rPr>
          <w:ins w:id="1876" w:author="Tom Bergeron" w:date="2022-11-11T09:14:00Z"/>
          <w:rFonts w:asciiTheme="minorHAnsi" w:eastAsiaTheme="minorEastAsia" w:hAnsiTheme="minorHAnsi" w:cstheme="minorBidi"/>
          <w:smallCaps w:val="0"/>
          <w:noProof/>
          <w:sz w:val="22"/>
          <w:szCs w:val="22"/>
        </w:rPr>
      </w:pPr>
      <w:ins w:id="1877" w:author="Tom Bergeron" w:date="2022-11-11T09:14:00Z">
        <w:r w:rsidRPr="007E5287">
          <w:rPr>
            <w:rStyle w:val="Hyperlink"/>
            <w:noProof/>
          </w:rPr>
          <w:fldChar w:fldCharType="begin"/>
        </w:r>
        <w:r w:rsidRPr="007E5287">
          <w:rPr>
            <w:rStyle w:val="Hyperlink"/>
            <w:noProof/>
          </w:rPr>
          <w:instrText xml:space="preserve"> </w:instrText>
        </w:r>
        <w:r>
          <w:rPr>
            <w:noProof/>
          </w:rPr>
          <w:instrText>HYPERLINK \l "_Toc119050773"</w:instrText>
        </w:r>
        <w:r w:rsidRPr="007E5287">
          <w:rPr>
            <w:rStyle w:val="Hyperlink"/>
            <w:noProof/>
          </w:rPr>
          <w:instrText xml:space="preserve"> </w:instrText>
        </w:r>
        <w:r w:rsidRPr="007E5287">
          <w:rPr>
            <w:rStyle w:val="Hyperlink"/>
            <w:noProof/>
          </w:rPr>
        </w:r>
        <w:r w:rsidRPr="007E5287">
          <w:rPr>
            <w:rStyle w:val="Hyperlink"/>
            <w:noProof/>
          </w:rPr>
          <w:fldChar w:fldCharType="separate"/>
        </w:r>
        <w:r w:rsidRPr="007E5287">
          <w:rPr>
            <w:rStyle w:val="Hyperlink"/>
            <w:noProof/>
          </w:rPr>
          <w:t>Password Timer Area</w:t>
        </w:r>
        <w:r>
          <w:rPr>
            <w:noProof/>
            <w:webHidden/>
          </w:rPr>
          <w:tab/>
        </w:r>
        <w:r>
          <w:rPr>
            <w:noProof/>
            <w:webHidden/>
          </w:rPr>
          <w:fldChar w:fldCharType="begin"/>
        </w:r>
        <w:r>
          <w:rPr>
            <w:noProof/>
            <w:webHidden/>
          </w:rPr>
          <w:instrText xml:space="preserve"> PAGEREF _Toc119050773 \h </w:instrText>
        </w:r>
      </w:ins>
      <w:r>
        <w:rPr>
          <w:noProof/>
          <w:webHidden/>
        </w:rPr>
      </w:r>
      <w:r>
        <w:rPr>
          <w:noProof/>
          <w:webHidden/>
        </w:rPr>
        <w:fldChar w:fldCharType="separate"/>
      </w:r>
      <w:ins w:id="1878" w:author="Tom Bergeron" w:date="2022-11-11T09:14:00Z">
        <w:r>
          <w:rPr>
            <w:noProof/>
            <w:webHidden/>
          </w:rPr>
          <w:t>125</w:t>
        </w:r>
        <w:r>
          <w:rPr>
            <w:noProof/>
            <w:webHidden/>
          </w:rPr>
          <w:fldChar w:fldCharType="end"/>
        </w:r>
        <w:r w:rsidRPr="007E5287">
          <w:rPr>
            <w:rStyle w:val="Hyperlink"/>
            <w:noProof/>
          </w:rPr>
          <w:fldChar w:fldCharType="end"/>
        </w:r>
      </w:ins>
    </w:p>
    <w:p w14:paraId="5F6C483C" w14:textId="45C4C35B" w:rsidR="00E14151" w:rsidRDefault="00E14151">
      <w:pPr>
        <w:pStyle w:val="TOC3"/>
        <w:rPr>
          <w:ins w:id="1879" w:author="Tom Bergeron" w:date="2022-11-11T09:14:00Z"/>
          <w:rFonts w:asciiTheme="minorHAnsi" w:eastAsiaTheme="minorEastAsia" w:hAnsiTheme="minorHAnsi" w:cstheme="minorBidi"/>
          <w:smallCaps w:val="0"/>
          <w:noProof/>
          <w:sz w:val="22"/>
          <w:szCs w:val="22"/>
        </w:rPr>
      </w:pPr>
      <w:ins w:id="1880" w:author="Tom Bergeron" w:date="2022-11-11T09:14:00Z">
        <w:r w:rsidRPr="007E5287">
          <w:rPr>
            <w:rStyle w:val="Hyperlink"/>
            <w:noProof/>
          </w:rPr>
          <w:fldChar w:fldCharType="begin"/>
        </w:r>
        <w:r w:rsidRPr="007E5287">
          <w:rPr>
            <w:rStyle w:val="Hyperlink"/>
            <w:noProof/>
          </w:rPr>
          <w:instrText xml:space="preserve"> </w:instrText>
        </w:r>
        <w:r>
          <w:rPr>
            <w:noProof/>
          </w:rPr>
          <w:instrText>HYPERLINK \l "_Toc119050774"</w:instrText>
        </w:r>
        <w:r w:rsidRPr="007E5287">
          <w:rPr>
            <w:rStyle w:val="Hyperlink"/>
            <w:noProof/>
          </w:rPr>
          <w:instrText xml:space="preserve"> </w:instrText>
        </w:r>
        <w:r w:rsidRPr="007E5287">
          <w:rPr>
            <w:rStyle w:val="Hyperlink"/>
            <w:noProof/>
          </w:rPr>
        </w:r>
        <w:r w:rsidRPr="007E5287">
          <w:rPr>
            <w:rStyle w:val="Hyperlink"/>
            <w:noProof/>
          </w:rPr>
          <w:fldChar w:fldCharType="separate"/>
        </w:r>
        <w:r w:rsidRPr="007E5287">
          <w:rPr>
            <w:rStyle w:val="Hyperlink"/>
            <w:noProof/>
          </w:rPr>
          <w:t>Main Screen With Password Control</w:t>
        </w:r>
        <w:r>
          <w:rPr>
            <w:noProof/>
            <w:webHidden/>
          </w:rPr>
          <w:tab/>
        </w:r>
        <w:r>
          <w:rPr>
            <w:noProof/>
            <w:webHidden/>
          </w:rPr>
          <w:fldChar w:fldCharType="begin"/>
        </w:r>
        <w:r>
          <w:rPr>
            <w:noProof/>
            <w:webHidden/>
          </w:rPr>
          <w:instrText xml:space="preserve"> PAGEREF _Toc119050774 \h </w:instrText>
        </w:r>
      </w:ins>
      <w:r>
        <w:rPr>
          <w:noProof/>
          <w:webHidden/>
        </w:rPr>
      </w:r>
      <w:r>
        <w:rPr>
          <w:noProof/>
          <w:webHidden/>
        </w:rPr>
        <w:fldChar w:fldCharType="separate"/>
      </w:r>
      <w:ins w:id="1881" w:author="Tom Bergeron" w:date="2022-11-11T09:14:00Z">
        <w:r>
          <w:rPr>
            <w:noProof/>
            <w:webHidden/>
          </w:rPr>
          <w:t>126</w:t>
        </w:r>
        <w:r>
          <w:rPr>
            <w:noProof/>
            <w:webHidden/>
          </w:rPr>
          <w:fldChar w:fldCharType="end"/>
        </w:r>
        <w:r w:rsidRPr="007E5287">
          <w:rPr>
            <w:rStyle w:val="Hyperlink"/>
            <w:noProof/>
          </w:rPr>
          <w:fldChar w:fldCharType="end"/>
        </w:r>
      </w:ins>
    </w:p>
    <w:p w14:paraId="581C198F" w14:textId="4171D541" w:rsidR="00E14151" w:rsidRDefault="00E14151">
      <w:pPr>
        <w:pStyle w:val="TOC3"/>
        <w:rPr>
          <w:ins w:id="1882" w:author="Tom Bergeron" w:date="2022-11-11T09:14:00Z"/>
          <w:rFonts w:asciiTheme="minorHAnsi" w:eastAsiaTheme="minorEastAsia" w:hAnsiTheme="minorHAnsi" w:cstheme="minorBidi"/>
          <w:smallCaps w:val="0"/>
          <w:noProof/>
          <w:sz w:val="22"/>
          <w:szCs w:val="22"/>
        </w:rPr>
      </w:pPr>
      <w:ins w:id="1883" w:author="Tom Bergeron" w:date="2022-11-11T09:14:00Z">
        <w:r w:rsidRPr="007E5287">
          <w:rPr>
            <w:rStyle w:val="Hyperlink"/>
            <w:noProof/>
          </w:rPr>
          <w:fldChar w:fldCharType="begin"/>
        </w:r>
        <w:r w:rsidRPr="007E5287">
          <w:rPr>
            <w:rStyle w:val="Hyperlink"/>
            <w:noProof/>
          </w:rPr>
          <w:instrText xml:space="preserve"> </w:instrText>
        </w:r>
        <w:r>
          <w:rPr>
            <w:noProof/>
          </w:rPr>
          <w:instrText>HYPERLINK \l "_Toc119050775"</w:instrText>
        </w:r>
        <w:r w:rsidRPr="007E5287">
          <w:rPr>
            <w:rStyle w:val="Hyperlink"/>
            <w:noProof/>
          </w:rPr>
          <w:instrText xml:space="preserve"> </w:instrText>
        </w:r>
        <w:r w:rsidRPr="007E5287">
          <w:rPr>
            <w:rStyle w:val="Hyperlink"/>
            <w:noProof/>
          </w:rPr>
        </w:r>
        <w:r w:rsidRPr="007E5287">
          <w:rPr>
            <w:rStyle w:val="Hyperlink"/>
            <w:noProof/>
          </w:rPr>
          <w:fldChar w:fldCharType="separate"/>
        </w:r>
        <w:r w:rsidRPr="007E5287">
          <w:rPr>
            <w:rStyle w:val="Hyperlink"/>
            <w:noProof/>
          </w:rPr>
          <w:t>Main Screen Log In</w:t>
        </w:r>
        <w:r>
          <w:rPr>
            <w:noProof/>
            <w:webHidden/>
          </w:rPr>
          <w:tab/>
        </w:r>
        <w:r>
          <w:rPr>
            <w:noProof/>
            <w:webHidden/>
          </w:rPr>
          <w:fldChar w:fldCharType="begin"/>
        </w:r>
        <w:r>
          <w:rPr>
            <w:noProof/>
            <w:webHidden/>
          </w:rPr>
          <w:instrText xml:space="preserve"> PAGEREF _Toc119050775 \h </w:instrText>
        </w:r>
      </w:ins>
      <w:r>
        <w:rPr>
          <w:noProof/>
          <w:webHidden/>
        </w:rPr>
      </w:r>
      <w:r>
        <w:rPr>
          <w:noProof/>
          <w:webHidden/>
        </w:rPr>
        <w:fldChar w:fldCharType="separate"/>
      </w:r>
      <w:ins w:id="1884" w:author="Tom Bergeron" w:date="2022-11-11T09:14:00Z">
        <w:r>
          <w:rPr>
            <w:noProof/>
            <w:webHidden/>
          </w:rPr>
          <w:t>127</w:t>
        </w:r>
        <w:r>
          <w:rPr>
            <w:noProof/>
            <w:webHidden/>
          </w:rPr>
          <w:fldChar w:fldCharType="end"/>
        </w:r>
        <w:r w:rsidRPr="007E5287">
          <w:rPr>
            <w:rStyle w:val="Hyperlink"/>
            <w:noProof/>
          </w:rPr>
          <w:fldChar w:fldCharType="end"/>
        </w:r>
      </w:ins>
    </w:p>
    <w:p w14:paraId="490D7524" w14:textId="19D8F4E2" w:rsidR="00E14151" w:rsidRDefault="00E14151">
      <w:pPr>
        <w:pStyle w:val="TOC1"/>
        <w:tabs>
          <w:tab w:val="right" w:leader="dot" w:pos="8900"/>
        </w:tabs>
        <w:rPr>
          <w:ins w:id="1885" w:author="Tom Bergeron" w:date="2022-11-11T09:14:00Z"/>
          <w:rFonts w:asciiTheme="minorHAnsi" w:eastAsiaTheme="minorEastAsia" w:hAnsiTheme="minorHAnsi" w:cstheme="minorBidi"/>
          <w:b w:val="0"/>
          <w:caps w:val="0"/>
          <w:noProof/>
          <w:sz w:val="22"/>
          <w:szCs w:val="22"/>
        </w:rPr>
      </w:pPr>
      <w:ins w:id="1886" w:author="Tom Bergeron" w:date="2022-11-11T09:14:00Z">
        <w:r w:rsidRPr="007E5287">
          <w:rPr>
            <w:rStyle w:val="Hyperlink"/>
            <w:noProof/>
          </w:rPr>
          <w:fldChar w:fldCharType="begin"/>
        </w:r>
        <w:r w:rsidRPr="007E5287">
          <w:rPr>
            <w:rStyle w:val="Hyperlink"/>
            <w:noProof/>
          </w:rPr>
          <w:instrText xml:space="preserve"> </w:instrText>
        </w:r>
        <w:r>
          <w:rPr>
            <w:noProof/>
          </w:rPr>
          <w:instrText>HYPERLINK \l "_Toc119050776"</w:instrText>
        </w:r>
        <w:r w:rsidRPr="007E5287">
          <w:rPr>
            <w:rStyle w:val="Hyperlink"/>
            <w:noProof/>
          </w:rPr>
          <w:instrText xml:space="preserve"> </w:instrText>
        </w:r>
        <w:r w:rsidRPr="007E5287">
          <w:rPr>
            <w:rStyle w:val="Hyperlink"/>
            <w:noProof/>
          </w:rPr>
        </w:r>
        <w:r w:rsidRPr="007E5287">
          <w:rPr>
            <w:rStyle w:val="Hyperlink"/>
            <w:noProof/>
          </w:rPr>
          <w:fldChar w:fldCharType="separate"/>
        </w:r>
        <w:r w:rsidRPr="007E5287">
          <w:rPr>
            <w:rStyle w:val="Hyperlink"/>
            <w:noProof/>
          </w:rPr>
          <w:t>Contact Us</w:t>
        </w:r>
        <w:r>
          <w:rPr>
            <w:noProof/>
            <w:webHidden/>
          </w:rPr>
          <w:tab/>
        </w:r>
        <w:r>
          <w:rPr>
            <w:noProof/>
            <w:webHidden/>
          </w:rPr>
          <w:fldChar w:fldCharType="begin"/>
        </w:r>
        <w:r>
          <w:rPr>
            <w:noProof/>
            <w:webHidden/>
          </w:rPr>
          <w:instrText xml:space="preserve"> PAGEREF _Toc119050776 \h </w:instrText>
        </w:r>
      </w:ins>
      <w:r>
        <w:rPr>
          <w:noProof/>
          <w:webHidden/>
        </w:rPr>
      </w:r>
      <w:r>
        <w:rPr>
          <w:noProof/>
          <w:webHidden/>
        </w:rPr>
        <w:fldChar w:fldCharType="separate"/>
      </w:r>
      <w:ins w:id="1887" w:author="Tom Bergeron" w:date="2022-11-11T09:14:00Z">
        <w:r>
          <w:rPr>
            <w:noProof/>
            <w:webHidden/>
          </w:rPr>
          <w:t>129</w:t>
        </w:r>
        <w:r>
          <w:rPr>
            <w:noProof/>
            <w:webHidden/>
          </w:rPr>
          <w:fldChar w:fldCharType="end"/>
        </w:r>
        <w:r w:rsidRPr="007E5287">
          <w:rPr>
            <w:rStyle w:val="Hyperlink"/>
            <w:noProof/>
          </w:rPr>
          <w:fldChar w:fldCharType="end"/>
        </w:r>
      </w:ins>
    </w:p>
    <w:p w14:paraId="03EE9B55" w14:textId="2453B907" w:rsidR="00EB1FCE" w:rsidDel="00E14151" w:rsidRDefault="00EB1FCE" w:rsidP="00FB4E71">
      <w:pPr>
        <w:keepNext/>
        <w:tabs>
          <w:tab w:val="right" w:leader="dot" w:pos="8900"/>
        </w:tabs>
        <w:spacing w:before="120"/>
        <w:rPr>
          <w:del w:id="1888" w:author="Tom Bergeron" w:date="2022-11-11T09:14:00Z"/>
          <w:rFonts w:asciiTheme="minorHAnsi" w:eastAsiaTheme="minorEastAsia" w:hAnsiTheme="minorHAnsi" w:cstheme="minorBidi"/>
          <w:noProof/>
          <w:sz w:val="22"/>
          <w:szCs w:val="22"/>
        </w:rPr>
      </w:pPr>
    </w:p>
    <w:p w14:paraId="73C9C515" w14:textId="31626823" w:rsidR="00EB1FCE" w:rsidDel="00E14151" w:rsidRDefault="00EB1FCE">
      <w:pPr>
        <w:pStyle w:val="TOC1"/>
        <w:tabs>
          <w:tab w:val="right" w:leader="dot" w:pos="8900"/>
        </w:tabs>
        <w:rPr>
          <w:del w:id="1889" w:author="Tom Bergeron" w:date="2022-11-11T09:14:00Z"/>
          <w:rFonts w:asciiTheme="minorHAnsi" w:eastAsiaTheme="minorEastAsia" w:hAnsiTheme="minorHAnsi" w:cstheme="minorBidi"/>
          <w:b w:val="0"/>
          <w:caps w:val="0"/>
          <w:noProof/>
          <w:sz w:val="22"/>
          <w:szCs w:val="22"/>
        </w:rPr>
      </w:pPr>
      <w:del w:id="1890" w:author="Tom Bergeron" w:date="2022-11-11T09:14:00Z">
        <w:r w:rsidRPr="00E14151" w:rsidDel="00E14151">
          <w:rPr>
            <w:rPrChange w:id="1891" w:author="Tom Bergeron" w:date="2022-11-11T09:14:00Z">
              <w:rPr>
                <w:rStyle w:val="Hyperlink"/>
                <w:b w:val="0"/>
                <w:caps w:val="0"/>
                <w:noProof/>
              </w:rPr>
            </w:rPrChange>
          </w:rPr>
          <w:delText>Appendix A: The Process Window Index</w:delText>
        </w:r>
        <w:r w:rsidDel="00E14151">
          <w:rPr>
            <w:noProof/>
            <w:webHidden/>
          </w:rPr>
          <w:tab/>
        </w:r>
        <w:r w:rsidR="00F9407E" w:rsidDel="00E14151">
          <w:rPr>
            <w:noProof/>
            <w:webHidden/>
          </w:rPr>
          <w:delText>110</w:delText>
        </w:r>
      </w:del>
    </w:p>
    <w:p w14:paraId="1E9ABDD7" w14:textId="2C0246EF" w:rsidR="00EB1FCE" w:rsidDel="00E14151" w:rsidRDefault="00EB1FCE">
      <w:pPr>
        <w:pStyle w:val="TOC2"/>
        <w:tabs>
          <w:tab w:val="right" w:leader="dot" w:pos="8900"/>
        </w:tabs>
        <w:rPr>
          <w:del w:id="1892" w:author="Tom Bergeron" w:date="2022-11-11T09:14:00Z"/>
          <w:rFonts w:asciiTheme="minorHAnsi" w:eastAsiaTheme="minorEastAsia" w:hAnsiTheme="minorHAnsi" w:cstheme="minorBidi"/>
          <w:smallCaps w:val="0"/>
          <w:noProof/>
          <w:sz w:val="22"/>
          <w:szCs w:val="22"/>
        </w:rPr>
      </w:pPr>
      <w:del w:id="1893" w:author="Tom Bergeron" w:date="2022-11-11T09:14:00Z">
        <w:r w:rsidRPr="00E14151" w:rsidDel="00E14151">
          <w:rPr>
            <w:rPrChange w:id="1894" w:author="Tom Bergeron" w:date="2022-11-11T09:14:00Z">
              <w:rPr>
                <w:rStyle w:val="Hyperlink"/>
                <w:smallCaps w:val="0"/>
                <w:noProof/>
              </w:rPr>
            </w:rPrChange>
          </w:rPr>
          <w:delText>The Problem</w:delText>
        </w:r>
        <w:r w:rsidDel="00E14151">
          <w:rPr>
            <w:noProof/>
            <w:webHidden/>
          </w:rPr>
          <w:tab/>
        </w:r>
        <w:r w:rsidR="00F9407E" w:rsidDel="00E14151">
          <w:rPr>
            <w:noProof/>
            <w:webHidden/>
          </w:rPr>
          <w:delText>110</w:delText>
        </w:r>
      </w:del>
    </w:p>
    <w:p w14:paraId="31719F13" w14:textId="2FA52159" w:rsidR="00EB1FCE" w:rsidDel="00E14151" w:rsidRDefault="00EB1FCE">
      <w:pPr>
        <w:pStyle w:val="TOC2"/>
        <w:tabs>
          <w:tab w:val="right" w:leader="dot" w:pos="8900"/>
        </w:tabs>
        <w:rPr>
          <w:del w:id="1895" w:author="Tom Bergeron" w:date="2022-11-11T09:14:00Z"/>
          <w:rFonts w:asciiTheme="minorHAnsi" w:eastAsiaTheme="minorEastAsia" w:hAnsiTheme="minorHAnsi" w:cstheme="minorBidi"/>
          <w:smallCaps w:val="0"/>
          <w:noProof/>
          <w:sz w:val="22"/>
          <w:szCs w:val="22"/>
        </w:rPr>
      </w:pPr>
      <w:del w:id="1896" w:author="Tom Bergeron" w:date="2022-11-11T09:14:00Z">
        <w:r w:rsidRPr="00E14151" w:rsidDel="00E14151">
          <w:rPr>
            <w:rPrChange w:id="1897" w:author="Tom Bergeron" w:date="2022-11-11T09:14:00Z">
              <w:rPr>
                <w:rStyle w:val="Hyperlink"/>
                <w:smallCaps w:val="0"/>
                <w:noProof/>
              </w:rPr>
            </w:rPrChange>
          </w:rPr>
          <w:delText>Defining the Process Window Index</w:delText>
        </w:r>
        <w:r w:rsidDel="00E14151">
          <w:rPr>
            <w:noProof/>
            <w:webHidden/>
          </w:rPr>
          <w:tab/>
        </w:r>
        <w:r w:rsidR="00F9407E" w:rsidDel="00E14151">
          <w:rPr>
            <w:noProof/>
            <w:webHidden/>
          </w:rPr>
          <w:delText>110</w:delText>
        </w:r>
      </w:del>
    </w:p>
    <w:p w14:paraId="6EF057B1" w14:textId="0705D6E8" w:rsidR="00EB1FCE" w:rsidDel="00E14151" w:rsidRDefault="00EB1FCE">
      <w:pPr>
        <w:pStyle w:val="TOC2"/>
        <w:tabs>
          <w:tab w:val="right" w:leader="dot" w:pos="8900"/>
        </w:tabs>
        <w:rPr>
          <w:del w:id="1898" w:author="Tom Bergeron" w:date="2022-11-11T09:14:00Z"/>
          <w:rFonts w:asciiTheme="minorHAnsi" w:eastAsiaTheme="minorEastAsia" w:hAnsiTheme="minorHAnsi" w:cstheme="minorBidi"/>
          <w:smallCaps w:val="0"/>
          <w:noProof/>
          <w:sz w:val="22"/>
          <w:szCs w:val="22"/>
        </w:rPr>
      </w:pPr>
      <w:del w:id="1899" w:author="Tom Bergeron" w:date="2022-11-11T09:14:00Z">
        <w:r w:rsidRPr="00E14151" w:rsidDel="00E14151">
          <w:rPr>
            <w:rPrChange w:id="1900" w:author="Tom Bergeron" w:date="2022-11-11T09:14:00Z">
              <w:rPr>
                <w:rStyle w:val="Hyperlink"/>
                <w:smallCaps w:val="0"/>
                <w:noProof/>
              </w:rPr>
            </w:rPrChange>
          </w:rPr>
          <w:delText>Calculating the PWI</w:delText>
        </w:r>
        <w:r w:rsidDel="00E14151">
          <w:rPr>
            <w:noProof/>
            <w:webHidden/>
          </w:rPr>
          <w:tab/>
        </w:r>
        <w:r w:rsidR="00F9407E" w:rsidDel="00E14151">
          <w:rPr>
            <w:noProof/>
            <w:webHidden/>
          </w:rPr>
          <w:delText>111</w:delText>
        </w:r>
      </w:del>
    </w:p>
    <w:p w14:paraId="15611F8F" w14:textId="741F244B" w:rsidR="00EB1FCE" w:rsidDel="00E14151" w:rsidRDefault="00EB1FCE">
      <w:pPr>
        <w:pStyle w:val="TOC2"/>
        <w:tabs>
          <w:tab w:val="right" w:leader="dot" w:pos="8900"/>
        </w:tabs>
        <w:rPr>
          <w:del w:id="1901" w:author="Tom Bergeron" w:date="2022-11-11T09:14:00Z"/>
          <w:rFonts w:asciiTheme="minorHAnsi" w:eastAsiaTheme="minorEastAsia" w:hAnsiTheme="minorHAnsi" w:cstheme="minorBidi"/>
          <w:smallCaps w:val="0"/>
          <w:noProof/>
          <w:sz w:val="22"/>
          <w:szCs w:val="22"/>
        </w:rPr>
      </w:pPr>
      <w:del w:id="1902" w:author="Tom Bergeron" w:date="2022-11-11T09:14:00Z">
        <w:r w:rsidRPr="00E14151" w:rsidDel="00E14151">
          <w:rPr>
            <w:rPrChange w:id="1903" w:author="Tom Bergeron" w:date="2022-11-11T09:14:00Z">
              <w:rPr>
                <w:rStyle w:val="Hyperlink"/>
                <w:smallCaps w:val="0"/>
                <w:noProof/>
              </w:rPr>
            </w:rPrChange>
          </w:rPr>
          <w:delText>Benefits of Ranking Thermal Profile Performance</w:delText>
        </w:r>
        <w:r w:rsidDel="00E14151">
          <w:rPr>
            <w:noProof/>
            <w:webHidden/>
          </w:rPr>
          <w:tab/>
        </w:r>
        <w:r w:rsidR="00F9407E" w:rsidDel="00E14151">
          <w:rPr>
            <w:noProof/>
            <w:webHidden/>
          </w:rPr>
          <w:delText>112</w:delText>
        </w:r>
      </w:del>
    </w:p>
    <w:p w14:paraId="4A0466F9" w14:textId="2355BC12" w:rsidR="00EB1FCE" w:rsidDel="00E14151" w:rsidRDefault="00EB1FCE">
      <w:pPr>
        <w:pStyle w:val="TOC2"/>
        <w:tabs>
          <w:tab w:val="right" w:leader="dot" w:pos="8900"/>
        </w:tabs>
        <w:rPr>
          <w:del w:id="1904" w:author="Tom Bergeron" w:date="2022-11-11T09:14:00Z"/>
          <w:rFonts w:asciiTheme="minorHAnsi" w:eastAsiaTheme="minorEastAsia" w:hAnsiTheme="minorHAnsi" w:cstheme="minorBidi"/>
          <w:smallCaps w:val="0"/>
          <w:noProof/>
          <w:sz w:val="22"/>
          <w:szCs w:val="22"/>
        </w:rPr>
      </w:pPr>
      <w:del w:id="1905" w:author="Tom Bergeron" w:date="2022-11-11T09:14:00Z">
        <w:r w:rsidRPr="00E14151" w:rsidDel="00E14151">
          <w:rPr>
            <w:rPrChange w:id="1906" w:author="Tom Bergeron" w:date="2022-11-11T09:14:00Z">
              <w:rPr>
                <w:rStyle w:val="Hyperlink"/>
                <w:smallCaps w:val="0"/>
                <w:noProof/>
              </w:rPr>
            </w:rPrChange>
          </w:rPr>
          <w:delText>Conclusion</w:delText>
        </w:r>
        <w:r w:rsidDel="00E14151">
          <w:rPr>
            <w:noProof/>
            <w:webHidden/>
          </w:rPr>
          <w:tab/>
        </w:r>
        <w:r w:rsidR="00F9407E" w:rsidDel="00E14151">
          <w:rPr>
            <w:noProof/>
            <w:webHidden/>
          </w:rPr>
          <w:delText>112</w:delText>
        </w:r>
      </w:del>
    </w:p>
    <w:p w14:paraId="25EF36E0" w14:textId="19C89882" w:rsidR="00EB1FCE" w:rsidDel="00E14151" w:rsidRDefault="00EB1FCE">
      <w:pPr>
        <w:pStyle w:val="TOC1"/>
        <w:tabs>
          <w:tab w:val="right" w:leader="dot" w:pos="8900"/>
        </w:tabs>
        <w:rPr>
          <w:del w:id="1907" w:author="Tom Bergeron" w:date="2022-11-11T09:14:00Z"/>
          <w:rFonts w:asciiTheme="minorHAnsi" w:eastAsiaTheme="minorEastAsia" w:hAnsiTheme="minorHAnsi" w:cstheme="minorBidi"/>
          <w:b w:val="0"/>
          <w:caps w:val="0"/>
          <w:noProof/>
          <w:sz w:val="22"/>
          <w:szCs w:val="22"/>
        </w:rPr>
      </w:pPr>
      <w:del w:id="1908" w:author="Tom Bergeron" w:date="2022-11-11T09:14:00Z">
        <w:r w:rsidRPr="00E14151" w:rsidDel="00E14151">
          <w:rPr>
            <w:rPrChange w:id="1909" w:author="Tom Bergeron" w:date="2022-11-11T09:14:00Z">
              <w:rPr>
                <w:rStyle w:val="Hyperlink"/>
                <w:b w:val="0"/>
                <w:caps w:val="0"/>
                <w:noProof/>
              </w:rPr>
            </w:rPrChange>
          </w:rPr>
          <w:delText>Appendix B: Recalculating Zone Delta Limits From Navigator/Auto-Focus Predictions</w:delText>
        </w:r>
        <w:r w:rsidDel="00E14151">
          <w:rPr>
            <w:noProof/>
            <w:webHidden/>
          </w:rPr>
          <w:tab/>
        </w:r>
        <w:r w:rsidR="00F9407E" w:rsidDel="00E14151">
          <w:rPr>
            <w:noProof/>
            <w:webHidden/>
          </w:rPr>
          <w:delText>113</w:delText>
        </w:r>
      </w:del>
    </w:p>
    <w:p w14:paraId="6518EFBD" w14:textId="0F88FA58" w:rsidR="00EB1FCE" w:rsidDel="00E14151" w:rsidRDefault="00EB1FCE">
      <w:pPr>
        <w:pStyle w:val="TOC2"/>
        <w:tabs>
          <w:tab w:val="right" w:leader="dot" w:pos="8900"/>
        </w:tabs>
        <w:rPr>
          <w:del w:id="1910" w:author="Tom Bergeron" w:date="2022-11-11T09:14:00Z"/>
          <w:rFonts w:asciiTheme="minorHAnsi" w:eastAsiaTheme="minorEastAsia" w:hAnsiTheme="minorHAnsi" w:cstheme="minorBidi"/>
          <w:smallCaps w:val="0"/>
          <w:noProof/>
          <w:sz w:val="22"/>
          <w:szCs w:val="22"/>
        </w:rPr>
      </w:pPr>
      <w:del w:id="1911" w:author="Tom Bergeron" w:date="2022-11-11T09:14:00Z">
        <w:r w:rsidRPr="00E14151" w:rsidDel="00E14151">
          <w:rPr>
            <w:rPrChange w:id="1912" w:author="Tom Bergeron" w:date="2022-11-11T09:14:00Z">
              <w:rPr>
                <w:rStyle w:val="Hyperlink"/>
                <w:smallCaps w:val="0"/>
                <w:noProof/>
              </w:rPr>
            </w:rPrChange>
          </w:rPr>
          <w:delText>For Stand-Alone Software Installations</w:delText>
        </w:r>
        <w:r w:rsidDel="00E14151">
          <w:rPr>
            <w:noProof/>
            <w:webHidden/>
          </w:rPr>
          <w:tab/>
        </w:r>
        <w:r w:rsidR="00F9407E" w:rsidDel="00E14151">
          <w:rPr>
            <w:noProof/>
            <w:webHidden/>
          </w:rPr>
          <w:delText>113</w:delText>
        </w:r>
      </w:del>
    </w:p>
    <w:p w14:paraId="08B200A0" w14:textId="5A298794" w:rsidR="00EB1FCE" w:rsidDel="00E14151" w:rsidRDefault="00EB1FCE">
      <w:pPr>
        <w:pStyle w:val="TOC2"/>
        <w:tabs>
          <w:tab w:val="right" w:leader="dot" w:pos="8900"/>
        </w:tabs>
        <w:rPr>
          <w:del w:id="1913" w:author="Tom Bergeron" w:date="2022-11-11T09:14:00Z"/>
          <w:rFonts w:asciiTheme="minorHAnsi" w:eastAsiaTheme="minorEastAsia" w:hAnsiTheme="minorHAnsi" w:cstheme="minorBidi"/>
          <w:smallCaps w:val="0"/>
          <w:noProof/>
          <w:sz w:val="22"/>
          <w:szCs w:val="22"/>
        </w:rPr>
      </w:pPr>
      <w:del w:id="1914" w:author="Tom Bergeron" w:date="2022-11-11T09:14:00Z">
        <w:r w:rsidRPr="00E14151" w:rsidDel="00E14151">
          <w:rPr>
            <w:rPrChange w:id="1915" w:author="Tom Bergeron" w:date="2022-11-11T09:14:00Z">
              <w:rPr>
                <w:rStyle w:val="Hyperlink"/>
                <w:smallCaps w:val="0"/>
                <w:noProof/>
              </w:rPr>
            </w:rPrChange>
          </w:rPr>
          <w:delText>For Oven Controller Software Installations</w:delText>
        </w:r>
        <w:r w:rsidDel="00E14151">
          <w:rPr>
            <w:noProof/>
            <w:webHidden/>
          </w:rPr>
          <w:tab/>
        </w:r>
        <w:r w:rsidR="00F9407E" w:rsidDel="00E14151">
          <w:rPr>
            <w:noProof/>
            <w:webHidden/>
          </w:rPr>
          <w:delText>115</w:delText>
        </w:r>
      </w:del>
    </w:p>
    <w:p w14:paraId="2FCEC13C" w14:textId="59C0137C" w:rsidR="00EB1FCE" w:rsidDel="00E14151" w:rsidRDefault="00EB1FCE">
      <w:pPr>
        <w:pStyle w:val="TOC1"/>
        <w:tabs>
          <w:tab w:val="right" w:leader="dot" w:pos="8900"/>
        </w:tabs>
        <w:rPr>
          <w:del w:id="1916" w:author="Tom Bergeron" w:date="2022-11-11T09:14:00Z"/>
          <w:rFonts w:asciiTheme="minorHAnsi" w:eastAsiaTheme="minorEastAsia" w:hAnsiTheme="minorHAnsi" w:cstheme="minorBidi"/>
          <w:b w:val="0"/>
          <w:caps w:val="0"/>
          <w:noProof/>
          <w:sz w:val="22"/>
          <w:szCs w:val="22"/>
        </w:rPr>
      </w:pPr>
      <w:del w:id="1917" w:author="Tom Bergeron" w:date="2022-11-11T09:14:00Z">
        <w:r w:rsidRPr="00E14151" w:rsidDel="00E14151">
          <w:rPr>
            <w:rPrChange w:id="1918" w:author="Tom Bergeron" w:date="2022-11-11T09:14:00Z">
              <w:rPr>
                <w:rStyle w:val="Hyperlink"/>
                <w:b w:val="0"/>
                <w:caps w:val="0"/>
                <w:noProof/>
              </w:rPr>
            </w:rPrChange>
          </w:rPr>
          <w:delText>Appendix C: Configuration Program</w:delText>
        </w:r>
        <w:r w:rsidDel="00E14151">
          <w:rPr>
            <w:noProof/>
            <w:webHidden/>
          </w:rPr>
          <w:tab/>
        </w:r>
        <w:r w:rsidR="00F9407E" w:rsidDel="00E14151">
          <w:rPr>
            <w:noProof/>
            <w:webHidden/>
          </w:rPr>
          <w:delText>117</w:delText>
        </w:r>
      </w:del>
    </w:p>
    <w:p w14:paraId="29D7DCBC" w14:textId="1A253478" w:rsidR="00EB1FCE" w:rsidDel="00E14151" w:rsidRDefault="00EB1FCE">
      <w:pPr>
        <w:pStyle w:val="TOC2"/>
        <w:tabs>
          <w:tab w:val="right" w:leader="dot" w:pos="8900"/>
        </w:tabs>
        <w:rPr>
          <w:del w:id="1919" w:author="Tom Bergeron" w:date="2022-11-11T09:14:00Z"/>
          <w:rFonts w:asciiTheme="minorHAnsi" w:eastAsiaTheme="minorEastAsia" w:hAnsiTheme="minorHAnsi" w:cstheme="minorBidi"/>
          <w:smallCaps w:val="0"/>
          <w:noProof/>
          <w:sz w:val="22"/>
          <w:szCs w:val="22"/>
        </w:rPr>
      </w:pPr>
      <w:del w:id="1920" w:author="Tom Bergeron" w:date="2022-11-11T09:14:00Z">
        <w:r w:rsidRPr="00E14151" w:rsidDel="00E14151">
          <w:rPr>
            <w:rPrChange w:id="1921" w:author="Tom Bergeron" w:date="2022-11-11T09:14:00Z">
              <w:rPr>
                <w:rStyle w:val="Hyperlink"/>
                <w:smallCaps w:val="0"/>
                <w:noProof/>
              </w:rPr>
            </w:rPrChange>
          </w:rPr>
          <w:delText>User Settings Tab</w:delText>
        </w:r>
        <w:r w:rsidDel="00E14151">
          <w:rPr>
            <w:noProof/>
            <w:webHidden/>
          </w:rPr>
          <w:tab/>
        </w:r>
        <w:r w:rsidR="00F9407E" w:rsidDel="00E14151">
          <w:rPr>
            <w:noProof/>
            <w:webHidden/>
          </w:rPr>
          <w:delText>117</w:delText>
        </w:r>
      </w:del>
    </w:p>
    <w:p w14:paraId="593BEC24" w14:textId="1095FA0B" w:rsidR="00EB1FCE" w:rsidDel="00E14151" w:rsidRDefault="00EB1FCE" w:rsidP="00E14151">
      <w:pPr>
        <w:pStyle w:val="TOC3"/>
        <w:rPr>
          <w:del w:id="1922" w:author="Tom Bergeron" w:date="2022-11-11T09:14:00Z"/>
          <w:rFonts w:asciiTheme="minorHAnsi" w:eastAsiaTheme="minorEastAsia" w:hAnsiTheme="minorHAnsi" w:cstheme="minorBidi"/>
          <w:noProof/>
          <w:sz w:val="22"/>
          <w:szCs w:val="22"/>
        </w:rPr>
      </w:pPr>
      <w:del w:id="1923" w:author="Tom Bergeron" w:date="2022-11-11T09:14:00Z">
        <w:r w:rsidRPr="00E14151" w:rsidDel="00E14151">
          <w:rPr>
            <w:rPrChange w:id="1924" w:author="Tom Bergeron" w:date="2022-11-11T09:14:00Z">
              <w:rPr>
                <w:rStyle w:val="Hyperlink"/>
                <w:smallCaps w:val="0"/>
                <w:noProof/>
              </w:rPr>
            </w:rPrChange>
          </w:rPr>
          <w:delText>Use Baseline Profile Expiration</w:delText>
        </w:r>
        <w:r w:rsidDel="00E14151">
          <w:rPr>
            <w:noProof/>
            <w:webHidden/>
          </w:rPr>
          <w:tab/>
        </w:r>
        <w:r w:rsidR="00F9407E" w:rsidDel="00E14151">
          <w:rPr>
            <w:noProof/>
            <w:webHidden/>
          </w:rPr>
          <w:delText>118</w:delText>
        </w:r>
      </w:del>
    </w:p>
    <w:p w14:paraId="6ADF04BB" w14:textId="6DE9E0FC" w:rsidR="00EB1FCE" w:rsidDel="00E14151" w:rsidRDefault="00EB1FCE">
      <w:pPr>
        <w:pStyle w:val="TOC2"/>
        <w:tabs>
          <w:tab w:val="right" w:leader="dot" w:pos="8900"/>
        </w:tabs>
        <w:rPr>
          <w:del w:id="1925" w:author="Tom Bergeron" w:date="2022-11-11T09:14:00Z"/>
          <w:rFonts w:asciiTheme="minorHAnsi" w:eastAsiaTheme="minorEastAsia" w:hAnsiTheme="minorHAnsi" w:cstheme="minorBidi"/>
          <w:smallCaps w:val="0"/>
          <w:noProof/>
          <w:sz w:val="22"/>
          <w:szCs w:val="22"/>
        </w:rPr>
      </w:pPr>
      <w:del w:id="1926" w:author="Tom Bergeron" w:date="2022-11-11T09:14:00Z">
        <w:r w:rsidRPr="00E14151" w:rsidDel="00E14151">
          <w:rPr>
            <w:rPrChange w:id="1927" w:author="Tom Bergeron" w:date="2022-11-11T09:14:00Z">
              <w:rPr>
                <w:rStyle w:val="Hyperlink"/>
                <w:smallCaps w:val="0"/>
                <w:noProof/>
              </w:rPr>
            </w:rPrChange>
          </w:rPr>
          <w:delText>Shifting Tab</w:delText>
        </w:r>
        <w:r w:rsidDel="00E14151">
          <w:rPr>
            <w:noProof/>
            <w:webHidden/>
          </w:rPr>
          <w:tab/>
        </w:r>
        <w:r w:rsidR="00F9407E" w:rsidDel="00E14151">
          <w:rPr>
            <w:noProof/>
            <w:webHidden/>
          </w:rPr>
          <w:delText>119</w:delText>
        </w:r>
      </w:del>
    </w:p>
    <w:p w14:paraId="08C56A1B" w14:textId="1E39DDB0" w:rsidR="00EB1FCE" w:rsidDel="00E14151" w:rsidRDefault="00EB1FCE">
      <w:pPr>
        <w:pStyle w:val="TOC2"/>
        <w:tabs>
          <w:tab w:val="right" w:leader="dot" w:pos="8900"/>
        </w:tabs>
        <w:rPr>
          <w:del w:id="1928" w:author="Tom Bergeron" w:date="2022-11-11T09:14:00Z"/>
          <w:rFonts w:asciiTheme="minorHAnsi" w:eastAsiaTheme="minorEastAsia" w:hAnsiTheme="minorHAnsi" w:cstheme="minorBidi"/>
          <w:smallCaps w:val="0"/>
          <w:noProof/>
          <w:sz w:val="22"/>
          <w:szCs w:val="22"/>
        </w:rPr>
      </w:pPr>
      <w:del w:id="1929" w:author="Tom Bergeron" w:date="2022-11-11T09:14:00Z">
        <w:r w:rsidRPr="00E14151" w:rsidDel="00E14151">
          <w:rPr>
            <w:rPrChange w:id="1930" w:author="Tom Bergeron" w:date="2022-11-11T09:14:00Z">
              <w:rPr>
                <w:rStyle w:val="Hyperlink"/>
                <w:smallCaps w:val="0"/>
                <w:noProof/>
              </w:rPr>
            </w:rPrChange>
          </w:rPr>
          <w:delText>Decimal Tab</w:delText>
        </w:r>
        <w:r w:rsidDel="00E14151">
          <w:rPr>
            <w:noProof/>
            <w:webHidden/>
          </w:rPr>
          <w:tab/>
        </w:r>
        <w:r w:rsidR="00F9407E" w:rsidDel="00E14151">
          <w:rPr>
            <w:noProof/>
            <w:webHidden/>
          </w:rPr>
          <w:delText>119</w:delText>
        </w:r>
      </w:del>
    </w:p>
    <w:p w14:paraId="18843E24" w14:textId="0ABA0BCF" w:rsidR="00EB1FCE" w:rsidDel="00E14151" w:rsidRDefault="00EB1FCE">
      <w:pPr>
        <w:pStyle w:val="TOC2"/>
        <w:tabs>
          <w:tab w:val="right" w:leader="dot" w:pos="8900"/>
        </w:tabs>
        <w:rPr>
          <w:del w:id="1931" w:author="Tom Bergeron" w:date="2022-11-11T09:14:00Z"/>
          <w:rFonts w:asciiTheme="minorHAnsi" w:eastAsiaTheme="minorEastAsia" w:hAnsiTheme="minorHAnsi" w:cstheme="minorBidi"/>
          <w:smallCaps w:val="0"/>
          <w:noProof/>
          <w:sz w:val="22"/>
          <w:szCs w:val="22"/>
        </w:rPr>
      </w:pPr>
      <w:del w:id="1932" w:author="Tom Bergeron" w:date="2022-11-11T09:14:00Z">
        <w:r w:rsidRPr="00E14151" w:rsidDel="00E14151">
          <w:rPr>
            <w:rPrChange w:id="1933" w:author="Tom Bergeron" w:date="2022-11-11T09:14:00Z">
              <w:rPr>
                <w:rStyle w:val="Hyperlink"/>
                <w:smallCaps w:val="0"/>
                <w:noProof/>
              </w:rPr>
            </w:rPrChange>
          </w:rPr>
          <w:delText>Hardware Tab</w:delText>
        </w:r>
        <w:r w:rsidDel="00E14151">
          <w:rPr>
            <w:noProof/>
            <w:webHidden/>
          </w:rPr>
          <w:tab/>
        </w:r>
        <w:r w:rsidR="00F9407E" w:rsidDel="00E14151">
          <w:rPr>
            <w:noProof/>
            <w:webHidden/>
          </w:rPr>
          <w:delText>119</w:delText>
        </w:r>
      </w:del>
    </w:p>
    <w:p w14:paraId="2450A4A0" w14:textId="5D7E96F1" w:rsidR="00EB1FCE" w:rsidDel="00E14151" w:rsidRDefault="00EB1FCE">
      <w:pPr>
        <w:pStyle w:val="TOC2"/>
        <w:tabs>
          <w:tab w:val="right" w:leader="dot" w:pos="8900"/>
        </w:tabs>
        <w:rPr>
          <w:del w:id="1934" w:author="Tom Bergeron" w:date="2022-11-11T09:14:00Z"/>
          <w:rFonts w:asciiTheme="minorHAnsi" w:eastAsiaTheme="minorEastAsia" w:hAnsiTheme="minorHAnsi" w:cstheme="minorBidi"/>
          <w:smallCaps w:val="0"/>
          <w:noProof/>
          <w:sz w:val="22"/>
          <w:szCs w:val="22"/>
        </w:rPr>
      </w:pPr>
      <w:del w:id="1935" w:author="Tom Bergeron" w:date="2022-11-11T09:14:00Z">
        <w:r w:rsidRPr="00E14151" w:rsidDel="00E14151">
          <w:rPr>
            <w:rPrChange w:id="1936" w:author="Tom Bergeron" w:date="2022-11-11T09:14:00Z">
              <w:rPr>
                <w:rStyle w:val="Hyperlink"/>
                <w:smallCaps w:val="0"/>
                <w:noProof/>
              </w:rPr>
            </w:rPrChange>
          </w:rPr>
          <w:delText>Message Config Tab</w:delText>
        </w:r>
        <w:r w:rsidDel="00E14151">
          <w:rPr>
            <w:noProof/>
            <w:webHidden/>
          </w:rPr>
          <w:tab/>
        </w:r>
        <w:r w:rsidR="00F9407E" w:rsidDel="00E14151">
          <w:rPr>
            <w:noProof/>
            <w:webHidden/>
          </w:rPr>
          <w:delText>119</w:delText>
        </w:r>
      </w:del>
    </w:p>
    <w:p w14:paraId="44C854C8" w14:textId="1EF04CCD" w:rsidR="00EB1FCE" w:rsidDel="00E14151" w:rsidRDefault="00EB1FCE">
      <w:pPr>
        <w:pStyle w:val="TOC2"/>
        <w:tabs>
          <w:tab w:val="right" w:leader="dot" w:pos="8900"/>
        </w:tabs>
        <w:rPr>
          <w:del w:id="1937" w:author="Tom Bergeron" w:date="2022-11-11T09:14:00Z"/>
          <w:rFonts w:asciiTheme="minorHAnsi" w:eastAsiaTheme="minorEastAsia" w:hAnsiTheme="minorHAnsi" w:cstheme="minorBidi"/>
          <w:smallCaps w:val="0"/>
          <w:noProof/>
          <w:sz w:val="22"/>
          <w:szCs w:val="22"/>
        </w:rPr>
      </w:pPr>
      <w:del w:id="1938" w:author="Tom Bergeron" w:date="2022-11-11T09:14:00Z">
        <w:r w:rsidRPr="00E14151" w:rsidDel="00E14151">
          <w:rPr>
            <w:rPrChange w:id="1939" w:author="Tom Bergeron" w:date="2022-11-11T09:14:00Z">
              <w:rPr>
                <w:rStyle w:val="Hyperlink"/>
                <w:smallCaps w:val="0"/>
                <w:noProof/>
              </w:rPr>
            </w:rPrChange>
          </w:rPr>
          <w:delText>Password Control – Multi User</w:delText>
        </w:r>
        <w:r w:rsidDel="00E14151">
          <w:rPr>
            <w:noProof/>
            <w:webHidden/>
          </w:rPr>
          <w:tab/>
        </w:r>
        <w:r w:rsidR="00F9407E" w:rsidDel="00E14151">
          <w:rPr>
            <w:noProof/>
            <w:webHidden/>
          </w:rPr>
          <w:delText>120</w:delText>
        </w:r>
      </w:del>
    </w:p>
    <w:p w14:paraId="54696182" w14:textId="33572337" w:rsidR="00EB1FCE" w:rsidDel="00E14151" w:rsidRDefault="00EB1FCE" w:rsidP="00E14151">
      <w:pPr>
        <w:pStyle w:val="TOC3"/>
        <w:rPr>
          <w:del w:id="1940" w:author="Tom Bergeron" w:date="2022-11-11T09:14:00Z"/>
          <w:rFonts w:asciiTheme="minorHAnsi" w:eastAsiaTheme="minorEastAsia" w:hAnsiTheme="minorHAnsi" w:cstheme="minorBidi"/>
          <w:noProof/>
          <w:sz w:val="22"/>
          <w:szCs w:val="22"/>
        </w:rPr>
      </w:pPr>
      <w:del w:id="1941" w:author="Tom Bergeron" w:date="2022-11-11T09:14:00Z">
        <w:r w:rsidRPr="00E14151" w:rsidDel="00E14151">
          <w:rPr>
            <w:rPrChange w:id="1942" w:author="Tom Bergeron" w:date="2022-11-11T09:14:00Z">
              <w:rPr>
                <w:rStyle w:val="Hyperlink"/>
                <w:smallCaps w:val="0"/>
                <w:noProof/>
              </w:rPr>
            </w:rPrChange>
          </w:rPr>
          <w:delText>Access to the Password Control Tab</w:delText>
        </w:r>
        <w:r w:rsidDel="00E14151">
          <w:rPr>
            <w:noProof/>
            <w:webHidden/>
          </w:rPr>
          <w:tab/>
        </w:r>
        <w:r w:rsidR="00F9407E" w:rsidDel="00E14151">
          <w:rPr>
            <w:noProof/>
            <w:webHidden/>
          </w:rPr>
          <w:delText>120</w:delText>
        </w:r>
      </w:del>
    </w:p>
    <w:p w14:paraId="69CEA4CC" w14:textId="48C3DE27" w:rsidR="00EB1FCE" w:rsidDel="00E14151" w:rsidRDefault="00EB1FCE" w:rsidP="00E14151">
      <w:pPr>
        <w:pStyle w:val="TOC3"/>
        <w:rPr>
          <w:del w:id="1943" w:author="Tom Bergeron" w:date="2022-11-11T09:14:00Z"/>
          <w:rFonts w:asciiTheme="minorHAnsi" w:eastAsiaTheme="minorEastAsia" w:hAnsiTheme="minorHAnsi" w:cstheme="minorBidi"/>
          <w:noProof/>
          <w:sz w:val="22"/>
          <w:szCs w:val="22"/>
        </w:rPr>
      </w:pPr>
      <w:del w:id="1944" w:author="Tom Bergeron" w:date="2022-11-11T09:14:00Z">
        <w:r w:rsidRPr="00E14151" w:rsidDel="00E14151">
          <w:rPr>
            <w:rPrChange w:id="1945" w:author="Tom Bergeron" w:date="2022-11-11T09:14:00Z">
              <w:rPr>
                <w:rStyle w:val="Hyperlink"/>
                <w:smallCaps w:val="0"/>
                <w:noProof/>
              </w:rPr>
            </w:rPrChange>
          </w:rPr>
          <w:delText>Multi User Control</w:delText>
        </w:r>
        <w:r w:rsidDel="00E14151">
          <w:rPr>
            <w:noProof/>
            <w:webHidden/>
          </w:rPr>
          <w:tab/>
        </w:r>
        <w:r w:rsidR="00F9407E" w:rsidDel="00E14151">
          <w:rPr>
            <w:noProof/>
            <w:webHidden/>
          </w:rPr>
          <w:delText>121</w:delText>
        </w:r>
      </w:del>
    </w:p>
    <w:p w14:paraId="37950784" w14:textId="404ED5B2" w:rsidR="00EB1FCE" w:rsidDel="00E14151" w:rsidRDefault="00EB1FCE" w:rsidP="00E14151">
      <w:pPr>
        <w:pStyle w:val="TOC3"/>
        <w:rPr>
          <w:del w:id="1946" w:author="Tom Bergeron" w:date="2022-11-11T09:14:00Z"/>
          <w:rFonts w:asciiTheme="minorHAnsi" w:eastAsiaTheme="minorEastAsia" w:hAnsiTheme="minorHAnsi" w:cstheme="minorBidi"/>
          <w:noProof/>
          <w:sz w:val="22"/>
          <w:szCs w:val="22"/>
        </w:rPr>
      </w:pPr>
      <w:del w:id="1947" w:author="Tom Bergeron" w:date="2022-11-11T09:14:00Z">
        <w:r w:rsidRPr="00E14151" w:rsidDel="00E14151">
          <w:rPr>
            <w:rPrChange w:id="1948" w:author="Tom Bergeron" w:date="2022-11-11T09:14:00Z">
              <w:rPr>
                <w:rStyle w:val="Hyperlink"/>
                <w:smallCaps w:val="0"/>
                <w:noProof/>
              </w:rPr>
            </w:rPrChange>
          </w:rPr>
          <w:delText>Password Control Tab</w:delText>
        </w:r>
        <w:r w:rsidDel="00E14151">
          <w:rPr>
            <w:noProof/>
            <w:webHidden/>
          </w:rPr>
          <w:tab/>
        </w:r>
        <w:r w:rsidR="00F9407E" w:rsidDel="00E14151">
          <w:rPr>
            <w:noProof/>
            <w:webHidden/>
          </w:rPr>
          <w:delText>122</w:delText>
        </w:r>
      </w:del>
    </w:p>
    <w:p w14:paraId="6B4E31E3" w14:textId="21609D9C" w:rsidR="00EB1FCE" w:rsidDel="00E14151" w:rsidRDefault="00EB1FCE" w:rsidP="00E14151">
      <w:pPr>
        <w:pStyle w:val="TOC3"/>
        <w:rPr>
          <w:del w:id="1949" w:author="Tom Bergeron" w:date="2022-11-11T09:14:00Z"/>
          <w:rFonts w:asciiTheme="minorHAnsi" w:eastAsiaTheme="minorEastAsia" w:hAnsiTheme="minorHAnsi" w:cstheme="minorBidi"/>
          <w:noProof/>
          <w:sz w:val="22"/>
          <w:szCs w:val="22"/>
        </w:rPr>
      </w:pPr>
      <w:del w:id="1950" w:author="Tom Bergeron" w:date="2022-11-11T09:14:00Z">
        <w:r w:rsidRPr="00E14151" w:rsidDel="00E14151">
          <w:rPr>
            <w:rPrChange w:id="1951" w:author="Tom Bergeron" w:date="2022-11-11T09:14:00Z">
              <w:rPr>
                <w:rStyle w:val="Hyperlink"/>
                <w:smallCaps w:val="0"/>
                <w:noProof/>
              </w:rPr>
            </w:rPrChange>
          </w:rPr>
          <w:delText>User Type Area</w:delText>
        </w:r>
        <w:r w:rsidDel="00E14151">
          <w:rPr>
            <w:noProof/>
            <w:webHidden/>
          </w:rPr>
          <w:tab/>
        </w:r>
        <w:r w:rsidR="00F9407E" w:rsidDel="00E14151">
          <w:rPr>
            <w:noProof/>
            <w:webHidden/>
          </w:rPr>
          <w:delText>124</w:delText>
        </w:r>
      </w:del>
    </w:p>
    <w:p w14:paraId="31DCB0A0" w14:textId="74516004" w:rsidR="00EB1FCE" w:rsidDel="00E14151" w:rsidRDefault="00EB1FCE" w:rsidP="00E14151">
      <w:pPr>
        <w:pStyle w:val="TOC3"/>
        <w:rPr>
          <w:del w:id="1952" w:author="Tom Bergeron" w:date="2022-11-11T09:14:00Z"/>
          <w:rFonts w:asciiTheme="minorHAnsi" w:eastAsiaTheme="minorEastAsia" w:hAnsiTheme="minorHAnsi" w:cstheme="minorBidi"/>
          <w:noProof/>
          <w:sz w:val="22"/>
          <w:szCs w:val="22"/>
        </w:rPr>
      </w:pPr>
      <w:del w:id="1953" w:author="Tom Bergeron" w:date="2022-11-11T09:14:00Z">
        <w:r w:rsidRPr="00E14151" w:rsidDel="00E14151">
          <w:rPr>
            <w:rPrChange w:id="1954" w:author="Tom Bergeron" w:date="2022-11-11T09:14:00Z">
              <w:rPr>
                <w:rStyle w:val="Hyperlink"/>
                <w:smallCaps w:val="0"/>
                <w:noProof/>
              </w:rPr>
            </w:rPrChange>
          </w:rPr>
          <w:delText>Password Area</w:delText>
        </w:r>
        <w:r w:rsidDel="00E14151">
          <w:rPr>
            <w:noProof/>
            <w:webHidden/>
          </w:rPr>
          <w:tab/>
        </w:r>
        <w:r w:rsidR="00F9407E" w:rsidDel="00E14151">
          <w:rPr>
            <w:noProof/>
            <w:webHidden/>
          </w:rPr>
          <w:delText>125</w:delText>
        </w:r>
      </w:del>
    </w:p>
    <w:p w14:paraId="7A70B7F9" w14:textId="20AAB331" w:rsidR="00EB1FCE" w:rsidDel="00E14151" w:rsidRDefault="00EB1FCE" w:rsidP="00E14151">
      <w:pPr>
        <w:pStyle w:val="TOC3"/>
        <w:rPr>
          <w:del w:id="1955" w:author="Tom Bergeron" w:date="2022-11-11T09:14:00Z"/>
          <w:rFonts w:asciiTheme="minorHAnsi" w:eastAsiaTheme="minorEastAsia" w:hAnsiTheme="minorHAnsi" w:cstheme="minorBidi"/>
          <w:noProof/>
          <w:sz w:val="22"/>
          <w:szCs w:val="22"/>
        </w:rPr>
      </w:pPr>
      <w:del w:id="1956" w:author="Tom Bergeron" w:date="2022-11-11T09:14:00Z">
        <w:r w:rsidRPr="00E14151" w:rsidDel="00E14151">
          <w:rPr>
            <w:rPrChange w:id="1957" w:author="Tom Bergeron" w:date="2022-11-11T09:14:00Z">
              <w:rPr>
                <w:rStyle w:val="Hyperlink"/>
                <w:smallCaps w:val="0"/>
                <w:noProof/>
              </w:rPr>
            </w:rPrChange>
          </w:rPr>
          <w:delText>Password Timer Area</w:delText>
        </w:r>
        <w:r w:rsidDel="00E14151">
          <w:rPr>
            <w:noProof/>
            <w:webHidden/>
          </w:rPr>
          <w:tab/>
        </w:r>
        <w:r w:rsidR="00F9407E" w:rsidDel="00E14151">
          <w:rPr>
            <w:noProof/>
            <w:webHidden/>
          </w:rPr>
          <w:delText>125</w:delText>
        </w:r>
      </w:del>
    </w:p>
    <w:p w14:paraId="514EC118" w14:textId="13D40716" w:rsidR="00EB1FCE" w:rsidDel="00E14151" w:rsidRDefault="00EB1FCE" w:rsidP="00E14151">
      <w:pPr>
        <w:pStyle w:val="TOC3"/>
        <w:rPr>
          <w:del w:id="1958" w:author="Tom Bergeron" w:date="2022-11-11T09:14:00Z"/>
          <w:rFonts w:asciiTheme="minorHAnsi" w:eastAsiaTheme="minorEastAsia" w:hAnsiTheme="minorHAnsi" w:cstheme="minorBidi"/>
          <w:noProof/>
          <w:sz w:val="22"/>
          <w:szCs w:val="22"/>
        </w:rPr>
      </w:pPr>
      <w:del w:id="1959" w:author="Tom Bergeron" w:date="2022-11-11T09:14:00Z">
        <w:r w:rsidRPr="00E14151" w:rsidDel="00E14151">
          <w:rPr>
            <w:rPrChange w:id="1960" w:author="Tom Bergeron" w:date="2022-11-11T09:14:00Z">
              <w:rPr>
                <w:rStyle w:val="Hyperlink"/>
                <w:smallCaps w:val="0"/>
                <w:noProof/>
              </w:rPr>
            </w:rPrChange>
          </w:rPr>
          <w:delText>Main Screen With Password Control</w:delText>
        </w:r>
        <w:r w:rsidDel="00E14151">
          <w:rPr>
            <w:noProof/>
            <w:webHidden/>
          </w:rPr>
          <w:tab/>
        </w:r>
        <w:r w:rsidR="00F9407E" w:rsidDel="00E14151">
          <w:rPr>
            <w:noProof/>
            <w:webHidden/>
          </w:rPr>
          <w:delText>126</w:delText>
        </w:r>
      </w:del>
    </w:p>
    <w:p w14:paraId="55529673" w14:textId="259F5CAB" w:rsidR="00EB1FCE" w:rsidDel="00E14151" w:rsidRDefault="00EB1FCE" w:rsidP="00E14151">
      <w:pPr>
        <w:pStyle w:val="TOC3"/>
        <w:rPr>
          <w:del w:id="1961" w:author="Tom Bergeron" w:date="2022-11-11T09:14:00Z"/>
          <w:rFonts w:asciiTheme="minorHAnsi" w:eastAsiaTheme="minorEastAsia" w:hAnsiTheme="minorHAnsi" w:cstheme="minorBidi"/>
          <w:noProof/>
          <w:sz w:val="22"/>
          <w:szCs w:val="22"/>
        </w:rPr>
      </w:pPr>
      <w:del w:id="1962" w:author="Tom Bergeron" w:date="2022-11-11T09:14:00Z">
        <w:r w:rsidRPr="00E14151" w:rsidDel="00E14151">
          <w:rPr>
            <w:rPrChange w:id="1963" w:author="Tom Bergeron" w:date="2022-11-11T09:14:00Z">
              <w:rPr>
                <w:rStyle w:val="Hyperlink"/>
                <w:smallCaps w:val="0"/>
                <w:noProof/>
              </w:rPr>
            </w:rPrChange>
          </w:rPr>
          <w:delText>Main Screen Log In</w:delText>
        </w:r>
        <w:r w:rsidDel="00E14151">
          <w:rPr>
            <w:noProof/>
            <w:webHidden/>
          </w:rPr>
          <w:tab/>
        </w:r>
        <w:r w:rsidR="00F9407E" w:rsidDel="00E14151">
          <w:rPr>
            <w:noProof/>
            <w:webHidden/>
          </w:rPr>
          <w:delText>127</w:delText>
        </w:r>
      </w:del>
    </w:p>
    <w:p w14:paraId="5C62A6B9" w14:textId="2A99B48E" w:rsidR="00EB1FCE" w:rsidDel="00E14151" w:rsidRDefault="00EB1FCE">
      <w:pPr>
        <w:pStyle w:val="TOC1"/>
        <w:tabs>
          <w:tab w:val="right" w:leader="dot" w:pos="8900"/>
        </w:tabs>
        <w:rPr>
          <w:del w:id="1964" w:author="Tom Bergeron" w:date="2022-11-11T09:14:00Z"/>
          <w:rFonts w:asciiTheme="minorHAnsi" w:eastAsiaTheme="minorEastAsia" w:hAnsiTheme="minorHAnsi" w:cstheme="minorBidi"/>
          <w:b w:val="0"/>
          <w:caps w:val="0"/>
          <w:noProof/>
          <w:sz w:val="22"/>
          <w:szCs w:val="22"/>
        </w:rPr>
      </w:pPr>
      <w:del w:id="1965" w:author="Tom Bergeron" w:date="2022-11-11T09:14:00Z">
        <w:r w:rsidRPr="00E14151" w:rsidDel="00E14151">
          <w:rPr>
            <w:rPrChange w:id="1966" w:author="Tom Bergeron" w:date="2022-11-11T09:14:00Z">
              <w:rPr>
                <w:rStyle w:val="Hyperlink"/>
                <w:b w:val="0"/>
                <w:caps w:val="0"/>
                <w:noProof/>
              </w:rPr>
            </w:rPrChange>
          </w:rPr>
          <w:delText>Contact Us</w:delText>
        </w:r>
        <w:r w:rsidDel="00E14151">
          <w:rPr>
            <w:noProof/>
            <w:webHidden/>
          </w:rPr>
          <w:tab/>
        </w:r>
        <w:r w:rsidR="00F9407E" w:rsidDel="00E14151">
          <w:rPr>
            <w:noProof/>
            <w:webHidden/>
          </w:rPr>
          <w:delText>129</w:delText>
        </w:r>
      </w:del>
    </w:p>
    <w:p w14:paraId="6F6D61E9" w14:textId="77777777" w:rsidR="007E12D5" w:rsidRDefault="007E12D5">
      <w:r>
        <w:fldChar w:fldCharType="end"/>
      </w:r>
    </w:p>
    <w:p w14:paraId="76DADCA2" w14:textId="77777777" w:rsidR="00DB2DA8" w:rsidRPr="00DB2DA8" w:rsidRDefault="00DB2DA8" w:rsidP="00DB2DA8"/>
    <w:p w14:paraId="4734D881" w14:textId="77777777" w:rsidR="00635849" w:rsidRDefault="00635849" w:rsidP="00DB2DA8">
      <w:pPr>
        <w:sectPr w:rsidR="00635849" w:rsidSect="00635849">
          <w:headerReference w:type="even" r:id="rId16"/>
          <w:headerReference w:type="default" r:id="rId17"/>
          <w:footerReference w:type="default" r:id="rId18"/>
          <w:pgSz w:w="12240" w:h="15840" w:code="1"/>
          <w:pgMar w:top="1296" w:right="1890" w:bottom="1440" w:left="1440" w:header="576" w:footer="720" w:gutter="0"/>
          <w:pgNumType w:fmt="lowerRoman" w:start="1"/>
          <w:cols w:space="720"/>
        </w:sectPr>
      </w:pPr>
    </w:p>
    <w:p w14:paraId="06C03BF1" w14:textId="4F4B35C6" w:rsidR="00DC71E4" w:rsidRPr="00907313" w:rsidRDefault="00DC71E4" w:rsidP="00907313">
      <w:pPr>
        <w:spacing w:before="240" w:after="240"/>
        <w:rPr>
          <w:rFonts w:ascii="Arial" w:hAnsi="Arial" w:cs="Arial"/>
          <w:b/>
          <w:sz w:val="40"/>
          <w:szCs w:val="40"/>
        </w:rPr>
      </w:pPr>
      <w:bookmarkStart w:id="1971" w:name="_Toc329852085"/>
      <w:bookmarkStart w:id="1972" w:name="_Toc331173654"/>
      <w:bookmarkStart w:id="1973" w:name="_Toc332208761"/>
      <w:bookmarkStart w:id="1974" w:name="_Toc332274008"/>
      <w:bookmarkStart w:id="1975" w:name="_Toc367109129"/>
      <w:bookmarkStart w:id="1976" w:name="_Toc394486328"/>
      <w:bookmarkStart w:id="1977" w:name="_Toc394583534"/>
      <w:bookmarkStart w:id="1978" w:name="_Toc468171250"/>
      <w:bookmarkStart w:id="1979" w:name="_Toc468549166"/>
      <w:bookmarkStart w:id="1980" w:name="_Toc468552684"/>
      <w:bookmarkStart w:id="1981" w:name="_Toc329784590"/>
      <w:bookmarkStart w:id="1982" w:name="_Toc84240637"/>
      <w:bookmarkStart w:id="1983" w:name="_Toc141866638"/>
      <w:r w:rsidRPr="00907313">
        <w:rPr>
          <w:rFonts w:ascii="Arial" w:hAnsi="Arial" w:cs="Arial"/>
          <w:b/>
          <w:sz w:val="40"/>
          <w:szCs w:val="40"/>
        </w:rPr>
        <w:lastRenderedPageBreak/>
        <w:t xml:space="preserve">Introducing </w:t>
      </w:r>
      <w:r w:rsidR="00CC3E3C" w:rsidRPr="00907313">
        <w:rPr>
          <w:rFonts w:ascii="Arial" w:hAnsi="Arial" w:cs="Arial"/>
          <w:b/>
          <w:sz w:val="40"/>
          <w:szCs w:val="40"/>
        </w:rPr>
        <w:t>t</w:t>
      </w:r>
      <w:r w:rsidR="006C7149" w:rsidRPr="00907313">
        <w:rPr>
          <w:rFonts w:ascii="Arial" w:hAnsi="Arial" w:cs="Arial"/>
          <w:b/>
          <w:sz w:val="40"/>
          <w:szCs w:val="40"/>
        </w:rPr>
        <w:t xml:space="preserve">he </w:t>
      </w:r>
      <w:r w:rsidRPr="00907313">
        <w:rPr>
          <w:rFonts w:ascii="Arial" w:hAnsi="Arial" w:cs="Arial"/>
          <w:b/>
          <w:sz w:val="40"/>
          <w:szCs w:val="40"/>
        </w:rPr>
        <w:t>Automatic System</w:t>
      </w:r>
      <w:bookmarkEnd w:id="1971"/>
      <w:bookmarkEnd w:id="1972"/>
      <w:bookmarkEnd w:id="1973"/>
      <w:bookmarkEnd w:id="1974"/>
      <w:bookmarkEnd w:id="1975"/>
      <w:bookmarkEnd w:id="1976"/>
      <w:bookmarkEnd w:id="1977"/>
      <w:bookmarkEnd w:id="1978"/>
      <w:bookmarkEnd w:id="1979"/>
      <w:bookmarkEnd w:id="1980"/>
    </w:p>
    <w:p w14:paraId="17C84A25" w14:textId="77777777" w:rsidR="00DC71E4" w:rsidRDefault="00DC71E4" w:rsidP="00DC71E4">
      <w:r>
        <w:t xml:space="preserve">The automatic system is a comprehensive suite of thermal process management tools designed to give you the ultimate in PCB soldering quality control.  It can monitor the entire thermal process, giving advanced warning before a product drifts out of specification.  </w:t>
      </w:r>
    </w:p>
    <w:p w14:paraId="79D12CC1" w14:textId="77777777" w:rsidR="00DC71E4" w:rsidRDefault="00DC71E4" w:rsidP="00DC71E4"/>
    <w:p w14:paraId="68AED49B" w14:textId="77777777" w:rsidR="00DC71E4" w:rsidRDefault="00DC71E4" w:rsidP="00DC71E4">
      <w:r>
        <w:t>The product combines software and hardware components into an integrated system.  The software supplements its thermal profile analysis core with special tools for performance optimization, changed variable prediction, and data file management.  The hardware includes the probes that measure oven temperature, sensors to track product movement and</w:t>
      </w:r>
      <w:r w:rsidRPr="00EF7985">
        <w:t xml:space="preserve"> </w:t>
      </w:r>
      <w:r>
        <w:t xml:space="preserve">conveyor speed, a </w:t>
      </w:r>
      <w:r w:rsidRPr="003E6083">
        <w:t>profiler</w:t>
      </w:r>
      <w:r>
        <w:t xml:space="preserve"> to move through the process accumulating thermal data, an Ethernet communication hub, and alarm system.</w:t>
      </w:r>
    </w:p>
    <w:p w14:paraId="161F3F1D" w14:textId="77777777" w:rsidR="00DC71E4" w:rsidRDefault="00DC71E4" w:rsidP="00DC71E4"/>
    <w:p w14:paraId="47C4F83A" w14:textId="77777777" w:rsidR="00DC71E4" w:rsidRDefault="00DC71E4" w:rsidP="00DC71E4">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6A73A7DA" w14:textId="77777777" w:rsidR="00DC71E4" w:rsidRDefault="00DC71E4" w:rsidP="00DC71E4"/>
    <w:p w14:paraId="71FB4DC7" w14:textId="64DB10EC" w:rsidR="00DC71E4" w:rsidRPr="00907313" w:rsidRDefault="00DC71E4" w:rsidP="00907313">
      <w:pPr>
        <w:spacing w:before="240" w:after="240"/>
        <w:rPr>
          <w:rFonts w:ascii="Arial" w:hAnsi="Arial" w:cs="Arial"/>
          <w:b/>
          <w:sz w:val="32"/>
          <w:szCs w:val="40"/>
        </w:rPr>
      </w:pPr>
      <w:r w:rsidRPr="00907313">
        <w:rPr>
          <w:rFonts w:ascii="Arial" w:hAnsi="Arial" w:cs="Arial"/>
          <w:b/>
          <w:sz w:val="32"/>
          <w:szCs w:val="40"/>
        </w:rPr>
        <w:t xml:space="preserve">About </w:t>
      </w:r>
      <w:r w:rsidR="00CC3E3C" w:rsidRPr="00907313">
        <w:rPr>
          <w:rFonts w:ascii="Arial" w:hAnsi="Arial" w:cs="Arial"/>
          <w:b/>
          <w:sz w:val="32"/>
          <w:szCs w:val="40"/>
        </w:rPr>
        <w:t>t</w:t>
      </w:r>
      <w:r w:rsidR="00754243" w:rsidRPr="00907313">
        <w:rPr>
          <w:rFonts w:ascii="Arial" w:hAnsi="Arial" w:cs="Arial"/>
          <w:b/>
          <w:sz w:val="32"/>
          <w:szCs w:val="40"/>
        </w:rPr>
        <w:t xml:space="preserve">his </w:t>
      </w:r>
      <w:r w:rsidRPr="00907313">
        <w:rPr>
          <w:rFonts w:ascii="Arial" w:hAnsi="Arial" w:cs="Arial"/>
          <w:b/>
          <w:sz w:val="32"/>
          <w:szCs w:val="40"/>
        </w:rPr>
        <w:t>Manual</w:t>
      </w:r>
    </w:p>
    <w:p w14:paraId="50E3C799" w14:textId="77777777" w:rsidR="00DC71E4" w:rsidRDefault="00DC71E4" w:rsidP="00DC71E4">
      <w:r>
        <w:t>This user manual is divided into two parts.</w:t>
      </w:r>
    </w:p>
    <w:p w14:paraId="4D6D1F9C" w14:textId="77777777" w:rsidR="00DC71E4" w:rsidRDefault="00DC71E4" w:rsidP="00DC71E4"/>
    <w:p w14:paraId="6E627424" w14:textId="77777777" w:rsidR="00DC71E4" w:rsidRDefault="00DC71E4" w:rsidP="00DC71E4">
      <w:r w:rsidRPr="00754243">
        <w:rPr>
          <w:b/>
          <w:i/>
        </w:rPr>
        <w:t xml:space="preserve">Part 1: </w:t>
      </w:r>
      <w:r w:rsidR="00B56108" w:rsidRPr="00754243">
        <w:rPr>
          <w:b/>
          <w:i/>
        </w:rPr>
        <w:t>The Basic System</w:t>
      </w:r>
      <w:r>
        <w:t xml:space="preserve"> </w:t>
      </w:r>
      <w:r w:rsidR="00B56108">
        <w:t>describes all of the included functionality of the basic system. It details</w:t>
      </w:r>
      <w:r>
        <w:t xml:space="preserve"> the core software capabilities together with an overview of the hardware components.  </w:t>
      </w:r>
    </w:p>
    <w:p w14:paraId="520E8C6D" w14:textId="77777777" w:rsidR="00DC71E4" w:rsidRDefault="00DC71E4" w:rsidP="00DC71E4"/>
    <w:p w14:paraId="132E1B79" w14:textId="77777777" w:rsidR="00DC71E4" w:rsidRDefault="00DC71E4" w:rsidP="00DC71E4">
      <w:r w:rsidRPr="00754243">
        <w:rPr>
          <w:b/>
          <w:i/>
        </w:rPr>
        <w:t xml:space="preserve">Part 2: </w:t>
      </w:r>
      <w:r w:rsidR="00B56108" w:rsidRPr="00754243">
        <w:rPr>
          <w:b/>
          <w:i/>
        </w:rPr>
        <w:t xml:space="preserve">Available </w:t>
      </w:r>
      <w:r w:rsidRPr="00754243">
        <w:rPr>
          <w:b/>
          <w:i/>
        </w:rPr>
        <w:t xml:space="preserve">Software &amp; Hardware </w:t>
      </w:r>
      <w:r w:rsidR="00B56108" w:rsidRPr="00754243">
        <w:rPr>
          <w:b/>
          <w:i/>
        </w:rPr>
        <w:t>O</w:t>
      </w:r>
      <w:r w:rsidRPr="00754243">
        <w:rPr>
          <w:b/>
          <w:i/>
        </w:rPr>
        <w:t>ptions</w:t>
      </w:r>
      <w:r>
        <w:t xml:space="preserve"> </w:t>
      </w:r>
      <w:r w:rsidR="00B56108">
        <w:t>describes</w:t>
      </w:r>
      <w:r>
        <w:t xml:space="preserve"> the </w:t>
      </w:r>
      <w:r w:rsidR="00B56108">
        <w:t>enhancements</w:t>
      </w:r>
      <w:r>
        <w:t xml:space="preserve"> that can be added to the </w:t>
      </w:r>
      <w:r w:rsidR="00B56108">
        <w:t>basic system</w:t>
      </w:r>
      <w:r>
        <w:t xml:space="preserve">, which will extend the capabilities of your </w:t>
      </w:r>
      <w:r w:rsidR="00B56108">
        <w:t>core software and hardware</w:t>
      </w:r>
      <w:r>
        <w:t xml:space="preserve">.  </w:t>
      </w:r>
    </w:p>
    <w:p w14:paraId="6AE0BDAE" w14:textId="77777777" w:rsidR="00DC71E4" w:rsidRDefault="00DC71E4" w:rsidP="00DC71E4">
      <w:pPr>
        <w:pStyle w:val="ListBullet"/>
        <w:numPr>
          <w:ilvl w:val="0"/>
          <w:numId w:val="0"/>
        </w:numPr>
        <w:ind w:left="360" w:hanging="360"/>
      </w:pPr>
    </w:p>
    <w:p w14:paraId="59FE1819" w14:textId="77777777" w:rsidR="00907313" w:rsidRDefault="00907313">
      <w:pPr>
        <w:rPr>
          <w:rFonts w:ascii="Arial" w:hAnsi="Arial" w:cs="Arial"/>
          <w:b/>
          <w:color w:val="1F497D" w:themeColor="text2"/>
          <w:sz w:val="40"/>
          <w:szCs w:val="40"/>
        </w:rPr>
      </w:pPr>
      <w:bookmarkStart w:id="1984" w:name="_Toc468549167"/>
      <w:bookmarkStart w:id="1985" w:name="_Toc468552685"/>
      <w:r>
        <w:rPr>
          <w:rFonts w:ascii="Arial" w:hAnsi="Arial" w:cs="Arial"/>
          <w:b/>
          <w:color w:val="1F497D" w:themeColor="text2"/>
          <w:sz w:val="40"/>
          <w:szCs w:val="40"/>
        </w:rPr>
        <w:br w:type="page"/>
      </w:r>
    </w:p>
    <w:p w14:paraId="4AD9BC6A" w14:textId="37D74EFD" w:rsidR="006710B0" w:rsidRPr="00907313" w:rsidRDefault="006C7149" w:rsidP="00907313">
      <w:pPr>
        <w:spacing w:before="240" w:after="240"/>
        <w:rPr>
          <w:rFonts w:ascii="Arial" w:hAnsi="Arial" w:cs="Arial"/>
          <w:b/>
          <w:color w:val="1F497D" w:themeColor="text2"/>
          <w:sz w:val="40"/>
          <w:szCs w:val="40"/>
        </w:rPr>
      </w:pPr>
      <w:r w:rsidRPr="00907313">
        <w:rPr>
          <w:rFonts w:ascii="Arial" w:hAnsi="Arial" w:cs="Arial"/>
          <w:b/>
          <w:color w:val="1F497D" w:themeColor="text2"/>
          <w:sz w:val="40"/>
          <w:szCs w:val="40"/>
        </w:rPr>
        <w:lastRenderedPageBreak/>
        <w:t>Part 1: The Basic System</w:t>
      </w:r>
      <w:bookmarkEnd w:id="1984"/>
      <w:bookmarkEnd w:id="1985"/>
    </w:p>
    <w:p w14:paraId="0962D44F" w14:textId="5E504087" w:rsidR="006710B0" w:rsidRDefault="006710B0" w:rsidP="002B516A">
      <w:pPr>
        <w:pStyle w:val="TOC1"/>
      </w:pPr>
    </w:p>
    <w:p w14:paraId="2F77967E" w14:textId="77777777" w:rsidR="00C370A5" w:rsidRDefault="00C370A5" w:rsidP="006710B0"/>
    <w:p w14:paraId="19D537AB" w14:textId="77777777" w:rsidR="009B32F4" w:rsidRPr="00957413" w:rsidRDefault="006C7149" w:rsidP="0026146F">
      <w:pPr>
        <w:pStyle w:val="Heading1"/>
      </w:pPr>
      <w:bookmarkStart w:id="1986" w:name="_Toc119468062"/>
      <w:bookmarkStart w:id="1987" w:name="_Toc329784592"/>
      <w:bookmarkStart w:id="1988" w:name="_Toc331173656"/>
      <w:bookmarkStart w:id="1989" w:name="_Toc332208763"/>
      <w:bookmarkStart w:id="1990" w:name="_Toc332274010"/>
      <w:bookmarkStart w:id="1991" w:name="_Toc367109131"/>
      <w:bookmarkStart w:id="1992" w:name="_Toc394486330"/>
      <w:bookmarkStart w:id="1993" w:name="_Toc394583536"/>
      <w:bookmarkStart w:id="1994" w:name="_Toc468171251"/>
      <w:bookmarkStart w:id="1995" w:name="_Toc468549168"/>
      <w:bookmarkStart w:id="1996" w:name="_Toc468552686"/>
      <w:bookmarkStart w:id="1997" w:name="_Toc469041213"/>
      <w:bookmarkStart w:id="1998" w:name="_Toc469041319"/>
      <w:bookmarkStart w:id="1999" w:name="_Toc469043278"/>
      <w:bookmarkStart w:id="2000" w:name="_Toc469044912"/>
      <w:bookmarkStart w:id="2001" w:name="_Toc469139208"/>
      <w:bookmarkStart w:id="2002" w:name="_Toc469143765"/>
      <w:bookmarkStart w:id="2003" w:name="_Toc469152523"/>
      <w:bookmarkStart w:id="2004" w:name="_Toc469152653"/>
      <w:bookmarkStart w:id="2005" w:name="_Toc491174752"/>
      <w:bookmarkStart w:id="2006" w:name="_Toc491175153"/>
      <w:bookmarkStart w:id="2007" w:name="_Toc491337733"/>
      <w:bookmarkStart w:id="2008" w:name="_Toc491337907"/>
      <w:bookmarkStart w:id="2009" w:name="_Toc491338680"/>
      <w:bookmarkStart w:id="2010" w:name="_Toc491339241"/>
      <w:bookmarkStart w:id="2011" w:name="_Toc532836357"/>
      <w:bookmarkStart w:id="2012" w:name="_Toc532855662"/>
      <w:bookmarkStart w:id="2013" w:name="_Toc532856684"/>
      <w:bookmarkStart w:id="2014" w:name="_Toc53042106"/>
      <w:bookmarkStart w:id="2015" w:name="_Toc53042291"/>
      <w:bookmarkStart w:id="2016" w:name="_Toc53042476"/>
      <w:bookmarkStart w:id="2017" w:name="_Toc86846263"/>
      <w:bookmarkStart w:id="2018" w:name="_Toc86846454"/>
      <w:bookmarkStart w:id="2019" w:name="_Toc119049722"/>
      <w:bookmarkStart w:id="2020" w:name="_Toc119049832"/>
      <w:bookmarkStart w:id="2021" w:name="_Toc119050397"/>
      <w:bookmarkStart w:id="2022" w:name="_Toc119050587"/>
      <w:bookmarkEnd w:id="1981"/>
      <w:bookmarkEnd w:id="1982"/>
      <w:bookmarkEnd w:id="1983"/>
      <w:r w:rsidRPr="00957413">
        <w:rPr>
          <w:rStyle w:val="Heading2Char"/>
          <w:b/>
        </w:rPr>
        <w:lastRenderedPageBreak/>
        <w:t>The Hardware</w:t>
      </w:r>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p>
    <w:p w14:paraId="23C55112" w14:textId="77777777" w:rsidR="00E15152" w:rsidRDefault="00E15152" w:rsidP="00CC3E3C">
      <w:r>
        <w:t xml:space="preserve">There are </w:t>
      </w:r>
      <w:r w:rsidR="0039329A">
        <w:t>five</w:t>
      </w:r>
      <w:r w:rsidR="00254777">
        <w:t xml:space="preserve"> </w:t>
      </w:r>
      <w:r w:rsidR="009B32F4">
        <w:t xml:space="preserve">major </w:t>
      </w:r>
      <w:r>
        <w:t xml:space="preserve">hardware </w:t>
      </w:r>
      <w:r w:rsidR="009B32F4">
        <w:t xml:space="preserve">components to </w:t>
      </w:r>
      <w:r w:rsidR="008E193A">
        <w:t>the</w:t>
      </w:r>
      <w:r>
        <w:t xml:space="preserve"> </w:t>
      </w:r>
      <w:r w:rsidR="00524C32">
        <w:t xml:space="preserve">basic </w:t>
      </w:r>
      <w:r>
        <w:t>system:</w:t>
      </w:r>
    </w:p>
    <w:p w14:paraId="72CCE3B7" w14:textId="77777777" w:rsidR="00CC3E3C" w:rsidRDefault="00CC3E3C" w:rsidP="00CC3E3C"/>
    <w:p w14:paraId="63C3F0FC" w14:textId="77777777" w:rsidR="00E15152" w:rsidRDefault="009B32F4" w:rsidP="00AA5614">
      <w:pPr>
        <w:numPr>
          <w:ilvl w:val="0"/>
          <w:numId w:val="15"/>
        </w:numPr>
      </w:pPr>
      <w:r w:rsidRPr="00E15152">
        <w:t>Ethernet Thermocouple Processing Unit (eTPU)</w:t>
      </w:r>
    </w:p>
    <w:p w14:paraId="6F00DE64" w14:textId="77777777" w:rsidR="00E15152" w:rsidRDefault="00E15152" w:rsidP="00AA5614">
      <w:pPr>
        <w:numPr>
          <w:ilvl w:val="0"/>
          <w:numId w:val="15"/>
        </w:numPr>
      </w:pPr>
      <w:r>
        <w:t>P</w:t>
      </w:r>
      <w:r w:rsidR="009B32F4" w:rsidRPr="00E15152">
        <w:t>robes</w:t>
      </w:r>
    </w:p>
    <w:p w14:paraId="0F60A348" w14:textId="77777777" w:rsidR="00E15152" w:rsidRDefault="00E15152" w:rsidP="00AA5614">
      <w:pPr>
        <w:numPr>
          <w:ilvl w:val="0"/>
          <w:numId w:val="15"/>
        </w:numPr>
      </w:pPr>
      <w:r>
        <w:t>Board sensor</w:t>
      </w:r>
    </w:p>
    <w:p w14:paraId="0964CBDD" w14:textId="77777777" w:rsidR="00254777" w:rsidRDefault="009B32F4" w:rsidP="00AA5614">
      <w:pPr>
        <w:numPr>
          <w:ilvl w:val="0"/>
          <w:numId w:val="15"/>
        </w:numPr>
      </w:pPr>
      <w:r w:rsidRPr="00E15152">
        <w:t>Conveyor speed encoder</w:t>
      </w:r>
    </w:p>
    <w:p w14:paraId="7AED946E" w14:textId="77777777" w:rsidR="00E15152" w:rsidRDefault="00CE7069" w:rsidP="00AA5614">
      <w:pPr>
        <w:numPr>
          <w:ilvl w:val="0"/>
          <w:numId w:val="15"/>
        </w:numPr>
      </w:pPr>
      <w:r w:rsidRPr="00E15152">
        <w:t>Profiler</w:t>
      </w:r>
    </w:p>
    <w:p w14:paraId="0764342E" w14:textId="7755EF95" w:rsidR="009B32F4" w:rsidRPr="006D130E" w:rsidRDefault="00195A5E" w:rsidP="00C67678">
      <w:pPr>
        <w:pStyle w:val="Heading3"/>
      </w:pPr>
      <w:bookmarkStart w:id="2023" w:name="_Toc469043279"/>
      <w:bookmarkStart w:id="2024" w:name="_Toc469044913"/>
      <w:bookmarkStart w:id="2025" w:name="_Toc469139209"/>
      <w:bookmarkStart w:id="2026" w:name="_Toc469152654"/>
      <w:bookmarkStart w:id="2027" w:name="_Toc491174753"/>
      <w:bookmarkStart w:id="2028" w:name="_Toc491337734"/>
      <w:bookmarkStart w:id="2029" w:name="_Toc491337908"/>
      <w:bookmarkStart w:id="2030" w:name="_Toc491338681"/>
      <w:bookmarkStart w:id="2031" w:name="_Toc532855663"/>
      <w:bookmarkStart w:id="2032" w:name="_Toc532856685"/>
      <w:bookmarkStart w:id="2033" w:name="_Toc53042107"/>
      <w:bookmarkStart w:id="2034" w:name="_Toc53042292"/>
      <w:bookmarkStart w:id="2035" w:name="_Toc86846264"/>
      <w:bookmarkStart w:id="2036" w:name="_Toc86846455"/>
      <w:bookmarkStart w:id="2037" w:name="_Toc119049833"/>
      <w:bookmarkStart w:id="2038" w:name="_Toc119050398"/>
      <w:bookmarkStart w:id="2039" w:name="_Toc119050588"/>
      <w:r w:rsidRPr="006D130E">
        <w:t>eTPU</w:t>
      </w:r>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p>
    <w:p w14:paraId="2A3271B3" w14:textId="77777777" w:rsidR="009B32F4" w:rsidRPr="006D130E" w:rsidRDefault="009B32F4" w:rsidP="009372F4">
      <w:pPr>
        <w:pStyle w:val="ListBullet"/>
        <w:numPr>
          <w:ilvl w:val="0"/>
          <w:numId w:val="0"/>
        </w:numPr>
      </w:pPr>
      <w:r w:rsidRPr="006D130E">
        <w:t>The eTPU interfaces with the computer using an Ethernet cross-over cable that connects from the UpLink port on the eTPU directly to a USB to Ethernet adapter (or to an installed</w:t>
      </w:r>
      <w:r w:rsidR="009372F4" w:rsidRPr="006D130E">
        <w:t xml:space="preserve"> Network Interface Card (NIC)).  </w:t>
      </w:r>
      <w:r w:rsidRPr="006D130E">
        <w:t xml:space="preserve">Please follow manufacturers’ instructions to </w:t>
      </w:r>
      <w:r w:rsidR="00373EF7" w:rsidRPr="006D130E">
        <w:t>install the USB adapter or NIC.</w:t>
      </w:r>
    </w:p>
    <w:p w14:paraId="6C40A136" w14:textId="77777777" w:rsidR="009372F4" w:rsidRPr="006D130E" w:rsidRDefault="009372F4" w:rsidP="009372F4">
      <w:pPr>
        <w:pStyle w:val="ListBullet"/>
        <w:numPr>
          <w:ilvl w:val="0"/>
          <w:numId w:val="0"/>
        </w:numPr>
      </w:pPr>
    </w:p>
    <w:p w14:paraId="067595DF" w14:textId="77777777" w:rsidR="009B32F4" w:rsidRPr="006D130E" w:rsidRDefault="009B32F4" w:rsidP="009372F4">
      <w:pPr>
        <w:pStyle w:val="ListBullet"/>
        <w:numPr>
          <w:ilvl w:val="0"/>
          <w:numId w:val="0"/>
        </w:numPr>
      </w:pPr>
      <w:r w:rsidRPr="006D130E">
        <w:t>The computer</w:t>
      </w:r>
      <w:r w:rsidR="009372F4" w:rsidRPr="006D130E">
        <w:t xml:space="preserve"> used with the system</w:t>
      </w:r>
      <w:r w:rsidRPr="006D130E">
        <w:t xml:space="preserve"> can be a machine that is dedicated to only supporting the </w:t>
      </w:r>
      <w:r w:rsidR="00B05E79" w:rsidRPr="006D130E">
        <w:t>software</w:t>
      </w:r>
      <w:r w:rsidRPr="006D130E">
        <w:t xml:space="preserve"> or it can </w:t>
      </w:r>
      <w:r w:rsidR="00B05E79" w:rsidRPr="006D130E">
        <w:t>also serve as</w:t>
      </w:r>
      <w:r w:rsidRPr="006D130E">
        <w:t xml:space="preserve"> the oven controller PC.</w:t>
      </w:r>
      <w:r w:rsidR="00373EF7" w:rsidRPr="006D130E">
        <w:t xml:space="preserve"> </w:t>
      </w:r>
      <w:r w:rsidRPr="006D130E">
        <w:t xml:space="preserve"> The </w:t>
      </w:r>
      <w:r w:rsidR="00B05E79" w:rsidRPr="006D130E">
        <w:t>software</w:t>
      </w:r>
      <w:r w:rsidRPr="006D130E">
        <w:t xml:space="preserve"> can interface directly with the oven controller on selected models from oven manufacturers.  If you have an oven that is capable of communication with the </w:t>
      </w:r>
      <w:r w:rsidR="00B05E79" w:rsidRPr="006D130E">
        <w:t>software</w:t>
      </w:r>
      <w:r w:rsidRPr="006D130E">
        <w:t xml:space="preserve">, you will want to connect the </w:t>
      </w:r>
      <w:r w:rsidR="00B05E79" w:rsidRPr="006D130E">
        <w:t xml:space="preserve">software </w:t>
      </w:r>
      <w:r w:rsidRPr="006D130E">
        <w:t>t</w:t>
      </w:r>
      <w:r w:rsidR="00373EF7" w:rsidRPr="006D130E">
        <w:t>o the oven controller computer.</w:t>
      </w:r>
    </w:p>
    <w:p w14:paraId="68034C39" w14:textId="77777777" w:rsidR="009372F4" w:rsidRPr="006D130E" w:rsidRDefault="009372F4" w:rsidP="009372F4">
      <w:pPr>
        <w:pStyle w:val="ListBullet"/>
        <w:numPr>
          <w:ilvl w:val="0"/>
          <w:numId w:val="0"/>
        </w:numPr>
      </w:pPr>
    </w:p>
    <w:p w14:paraId="61901A18" w14:textId="77777777" w:rsidR="009B32F4" w:rsidRPr="006D130E" w:rsidRDefault="009B32F4" w:rsidP="009372F4">
      <w:pPr>
        <w:pStyle w:val="ListBullet"/>
        <w:numPr>
          <w:ilvl w:val="0"/>
          <w:numId w:val="0"/>
        </w:numPr>
      </w:pPr>
      <w:r w:rsidRPr="006D130E">
        <w:t>The eTPU must be plugged into an AC power source.</w:t>
      </w:r>
      <w:r w:rsidR="00373EF7" w:rsidRPr="006D130E">
        <w:t xml:space="preserve"> </w:t>
      </w:r>
      <w:r w:rsidRPr="006D130E">
        <w:t xml:space="preserve"> The eTPU utilizes </w:t>
      </w:r>
      <w:r w:rsidR="001B1330" w:rsidRPr="006D130E">
        <w:t>a universal</w:t>
      </w:r>
      <w:r w:rsidRPr="006D130E">
        <w:t xml:space="preserve"> A/C transformer power supply. </w:t>
      </w:r>
      <w:r w:rsidR="00373EF7" w:rsidRPr="006D130E">
        <w:t xml:space="preserve"> </w:t>
      </w:r>
      <w:r w:rsidR="001B1330" w:rsidRPr="006D130E">
        <w:t xml:space="preserve">The eTPU ships from the factory with multiple AC connectors to accommodate any </w:t>
      </w:r>
      <w:r w:rsidR="00EC424F" w:rsidRPr="006D130E">
        <w:t>connector/voltage requirement.</w:t>
      </w:r>
    </w:p>
    <w:p w14:paraId="7046006E" w14:textId="77777777" w:rsidR="009B32F4" w:rsidRPr="006D130E" w:rsidRDefault="009372F4" w:rsidP="00C67678">
      <w:pPr>
        <w:pStyle w:val="Heading3"/>
      </w:pPr>
      <w:bookmarkStart w:id="2040" w:name="_Toc469043280"/>
      <w:bookmarkStart w:id="2041" w:name="_Toc469044914"/>
      <w:bookmarkStart w:id="2042" w:name="_Toc469139210"/>
      <w:bookmarkStart w:id="2043" w:name="_Toc469152655"/>
      <w:bookmarkStart w:id="2044" w:name="_Toc491174754"/>
      <w:bookmarkStart w:id="2045" w:name="_Toc491337735"/>
      <w:bookmarkStart w:id="2046" w:name="_Toc491337909"/>
      <w:bookmarkStart w:id="2047" w:name="_Toc491338682"/>
      <w:bookmarkStart w:id="2048" w:name="_Toc532855664"/>
      <w:bookmarkStart w:id="2049" w:name="_Toc532856686"/>
      <w:bookmarkStart w:id="2050" w:name="_Toc53042108"/>
      <w:bookmarkStart w:id="2051" w:name="_Toc53042293"/>
      <w:bookmarkStart w:id="2052" w:name="_Toc86846265"/>
      <w:bookmarkStart w:id="2053" w:name="_Toc86846456"/>
      <w:bookmarkStart w:id="2054" w:name="_Toc119049834"/>
      <w:bookmarkStart w:id="2055" w:name="_Toc119050399"/>
      <w:bookmarkStart w:id="2056" w:name="_Toc119050589"/>
      <w:r w:rsidRPr="006D130E">
        <w:t>Probes</w:t>
      </w:r>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p>
    <w:p w14:paraId="488B6383" w14:textId="7C4FD26E" w:rsidR="009B32F4" w:rsidRPr="006D130E" w:rsidRDefault="009B32F4" w:rsidP="009372F4">
      <w:pPr>
        <w:pStyle w:val="ListBullet"/>
        <w:numPr>
          <w:ilvl w:val="0"/>
          <w:numId w:val="0"/>
        </w:numPr>
      </w:pPr>
      <w:r w:rsidRPr="006D130E">
        <w:t xml:space="preserve">The </w:t>
      </w:r>
      <w:r w:rsidR="00B05E79" w:rsidRPr="006D130E">
        <w:t>probe</w:t>
      </w:r>
      <w:r w:rsidRPr="006D130E">
        <w:t xml:space="preserve">s are mounted in the oven process chamber.  They are usually suspended from the conveyor rails by oven manufacturer approved brackets.  The </w:t>
      </w:r>
      <w:r w:rsidR="00B05E79" w:rsidRPr="006D130E">
        <w:t>probe</w:t>
      </w:r>
      <w:r w:rsidRPr="006D130E">
        <w:t xml:space="preserve">s are connected to the eTPU - Odd/Even ports.  Each </w:t>
      </w:r>
      <w:r w:rsidR="00B05E79" w:rsidRPr="006D130E">
        <w:t>probe</w:t>
      </w:r>
      <w:r w:rsidRPr="006D130E">
        <w:t xml:space="preserve"> connector is stamped with an </w:t>
      </w:r>
      <w:r w:rsidRPr="006D130E">
        <w:rPr>
          <w:b/>
        </w:rPr>
        <w:t xml:space="preserve">E </w:t>
      </w:r>
      <w:r w:rsidRPr="006D130E">
        <w:t xml:space="preserve">or </w:t>
      </w:r>
      <w:r w:rsidRPr="006D130E">
        <w:rPr>
          <w:b/>
        </w:rPr>
        <w:t>O</w:t>
      </w:r>
      <w:r w:rsidRPr="006D130E">
        <w:t xml:space="preserve"> in order to designate </w:t>
      </w:r>
      <w:r w:rsidRPr="006D130E">
        <w:rPr>
          <w:b/>
        </w:rPr>
        <w:t>Odd</w:t>
      </w:r>
      <w:r w:rsidRPr="006D130E">
        <w:t xml:space="preserve"> or </w:t>
      </w:r>
      <w:r w:rsidRPr="006D130E">
        <w:rPr>
          <w:b/>
        </w:rPr>
        <w:t>Even</w:t>
      </w:r>
      <w:r w:rsidR="00373EF7" w:rsidRPr="006D130E">
        <w:t xml:space="preserve">.  </w:t>
      </w:r>
      <w:r w:rsidRPr="006D130E">
        <w:t>See the</w:t>
      </w:r>
      <w:r w:rsidR="00373EF7" w:rsidRPr="006D130E">
        <w:t xml:space="preserve"> </w:t>
      </w:r>
      <w:hyperlink w:anchor="_Hardware_Diagram" w:history="1">
        <w:r w:rsidR="00373EF7" w:rsidRPr="006D130E">
          <w:rPr>
            <w:rStyle w:val="Hyperlink"/>
            <w:color w:val="auto"/>
          </w:rPr>
          <w:t>Hardware Diagram</w:t>
        </w:r>
      </w:hyperlink>
      <w:r w:rsidRPr="006D130E">
        <w:t>.</w:t>
      </w:r>
    </w:p>
    <w:p w14:paraId="267573A1" w14:textId="77777777" w:rsidR="009B32F4" w:rsidRPr="006D130E" w:rsidRDefault="00C653DF" w:rsidP="00C67678">
      <w:pPr>
        <w:pStyle w:val="Heading3"/>
      </w:pPr>
      <w:bookmarkStart w:id="2057" w:name="_Toc469043281"/>
      <w:bookmarkStart w:id="2058" w:name="_Toc469044915"/>
      <w:bookmarkStart w:id="2059" w:name="_Toc469139211"/>
      <w:bookmarkStart w:id="2060" w:name="_Toc469152656"/>
      <w:bookmarkStart w:id="2061" w:name="_Toc491174755"/>
      <w:bookmarkStart w:id="2062" w:name="_Toc491337736"/>
      <w:bookmarkStart w:id="2063" w:name="_Toc491337910"/>
      <w:bookmarkStart w:id="2064" w:name="_Toc491338683"/>
      <w:bookmarkStart w:id="2065" w:name="_Toc532855665"/>
      <w:bookmarkStart w:id="2066" w:name="_Toc532856687"/>
      <w:bookmarkStart w:id="2067" w:name="_Toc53042109"/>
      <w:bookmarkStart w:id="2068" w:name="_Toc53042294"/>
      <w:bookmarkStart w:id="2069" w:name="_Toc86846266"/>
      <w:bookmarkStart w:id="2070" w:name="_Toc86846457"/>
      <w:bookmarkStart w:id="2071" w:name="_Toc119049835"/>
      <w:bookmarkStart w:id="2072" w:name="_Toc119050400"/>
      <w:bookmarkStart w:id="2073" w:name="_Toc119050590"/>
      <w:r w:rsidRPr="006D130E">
        <w:t>Board Sensor</w:t>
      </w:r>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p>
    <w:p w14:paraId="02E1B591" w14:textId="77777777" w:rsidR="009B32F4" w:rsidRPr="006D130E" w:rsidRDefault="009B32F4" w:rsidP="009372F4">
      <w:pPr>
        <w:pStyle w:val="ListBullet"/>
        <w:numPr>
          <w:ilvl w:val="0"/>
          <w:numId w:val="0"/>
        </w:numPr>
      </w:pPr>
      <w:r w:rsidRPr="006D130E">
        <w:t>The Board Sensor is mounted near the entrance of the oven.  It can be mounted further into the oven if necessary.  The Board Sensor is usually mounted to the fixed conveyor rail.  The Board sensor is connected to any of the eTPU  Sensor</w:t>
      </w:r>
      <w:r w:rsidR="00373EF7" w:rsidRPr="006D130E">
        <w:t xml:space="preserve"> ports.</w:t>
      </w:r>
      <w:r w:rsidR="009372F4" w:rsidRPr="006D130E">
        <w:t xml:space="preserve">  </w:t>
      </w:r>
      <w:r w:rsidR="00FB3E06" w:rsidRPr="006D130E">
        <w:t>Dual lane systems use a board sensor for each lane.</w:t>
      </w:r>
    </w:p>
    <w:p w14:paraId="27FF397E" w14:textId="77777777" w:rsidR="009B32F4" w:rsidRPr="006D130E" w:rsidRDefault="00636C9A" w:rsidP="00C67678">
      <w:pPr>
        <w:pStyle w:val="Heading3"/>
        <w:rPr>
          <w:rStyle w:val="Heading3Char"/>
          <w:b/>
        </w:rPr>
      </w:pPr>
      <w:bookmarkStart w:id="2074" w:name="_Toc469043282"/>
      <w:bookmarkStart w:id="2075" w:name="_Toc469044916"/>
      <w:bookmarkStart w:id="2076" w:name="_Toc469139212"/>
      <w:bookmarkStart w:id="2077" w:name="_Toc469152657"/>
      <w:bookmarkStart w:id="2078" w:name="_Toc491174756"/>
      <w:bookmarkStart w:id="2079" w:name="_Toc491337737"/>
      <w:bookmarkStart w:id="2080" w:name="_Toc491337911"/>
      <w:bookmarkStart w:id="2081" w:name="_Toc491338684"/>
      <w:bookmarkStart w:id="2082" w:name="_Toc532855666"/>
      <w:bookmarkStart w:id="2083" w:name="_Toc532856688"/>
      <w:bookmarkStart w:id="2084" w:name="_Toc53042110"/>
      <w:bookmarkStart w:id="2085" w:name="_Toc53042295"/>
      <w:bookmarkStart w:id="2086" w:name="_Toc86846267"/>
      <w:bookmarkStart w:id="2087" w:name="_Toc86846458"/>
      <w:bookmarkStart w:id="2088" w:name="_Toc119049836"/>
      <w:bookmarkStart w:id="2089" w:name="_Toc119050401"/>
      <w:bookmarkStart w:id="2090" w:name="_Toc119050591"/>
      <w:r w:rsidRPr="006D130E">
        <w:t>Con</w:t>
      </w:r>
      <w:r w:rsidRPr="006D130E">
        <w:rPr>
          <w:rStyle w:val="Heading3Char"/>
          <w:b/>
        </w:rPr>
        <w:t xml:space="preserve">veyor </w:t>
      </w:r>
      <w:r w:rsidR="00C653DF" w:rsidRPr="006D130E">
        <w:rPr>
          <w:rStyle w:val="Heading3Char"/>
          <w:b/>
        </w:rPr>
        <w:t>S</w:t>
      </w:r>
      <w:r w:rsidRPr="006D130E">
        <w:rPr>
          <w:rStyle w:val="Heading3Char"/>
          <w:b/>
        </w:rPr>
        <w:t xml:space="preserve">peed </w:t>
      </w:r>
      <w:r w:rsidR="00C653DF" w:rsidRPr="006D130E">
        <w:rPr>
          <w:rStyle w:val="Heading3Char"/>
          <w:b/>
        </w:rPr>
        <w:t>E</w:t>
      </w:r>
      <w:r w:rsidR="009372F4" w:rsidRPr="006D130E">
        <w:rPr>
          <w:rStyle w:val="Heading3Char"/>
          <w:b/>
        </w:rPr>
        <w:t>ncoder</w:t>
      </w:r>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p>
    <w:p w14:paraId="054D6B00" w14:textId="77777777" w:rsidR="009B32F4" w:rsidRPr="006D130E" w:rsidRDefault="009B32F4" w:rsidP="005C51AD">
      <w:pPr>
        <w:pStyle w:val="ListBullet"/>
        <w:numPr>
          <w:ilvl w:val="0"/>
          <w:numId w:val="0"/>
        </w:numPr>
      </w:pPr>
      <w:r w:rsidRPr="006D130E">
        <w:t xml:space="preserve">The Conveyor Speed Encoder is mounted to read pulses from a gear that turns while the oven is operating.  The Conveyor Speed Encoder connects to any of the eTPU Sensor </w:t>
      </w:r>
      <w:r w:rsidR="002959B5" w:rsidRPr="006D130E">
        <w:t>ports.</w:t>
      </w:r>
    </w:p>
    <w:p w14:paraId="060E896A" w14:textId="77777777" w:rsidR="005C51AD" w:rsidRPr="006D130E" w:rsidRDefault="005C51AD" w:rsidP="005C51AD"/>
    <w:p w14:paraId="388D4FAE" w14:textId="77777777" w:rsidR="00195A5E" w:rsidRPr="006D130E" w:rsidRDefault="00195A5E">
      <w:pPr>
        <w:rPr>
          <w:rFonts w:ascii="Arial" w:hAnsi="Arial" w:cs="Arial"/>
          <w:b/>
          <w:sz w:val="24"/>
          <w:szCs w:val="26"/>
        </w:rPr>
      </w:pPr>
      <w:r w:rsidRPr="006D130E">
        <w:br w:type="page"/>
      </w:r>
    </w:p>
    <w:p w14:paraId="76BA53A3" w14:textId="50C534F4" w:rsidR="00254777" w:rsidRPr="00C653DF" w:rsidRDefault="00790B75" w:rsidP="00C67678">
      <w:pPr>
        <w:pStyle w:val="Heading3"/>
      </w:pPr>
      <w:bookmarkStart w:id="2091" w:name="_Toc469043283"/>
      <w:bookmarkStart w:id="2092" w:name="_Toc469044917"/>
      <w:bookmarkStart w:id="2093" w:name="_Toc469139213"/>
      <w:bookmarkStart w:id="2094" w:name="_Toc469152658"/>
      <w:bookmarkStart w:id="2095" w:name="_Toc491174757"/>
      <w:bookmarkStart w:id="2096" w:name="_Toc491337738"/>
      <w:bookmarkStart w:id="2097" w:name="_Toc491337912"/>
      <w:bookmarkStart w:id="2098" w:name="_Toc491338685"/>
      <w:bookmarkStart w:id="2099" w:name="_Toc532855667"/>
      <w:bookmarkStart w:id="2100" w:name="_Toc532856689"/>
      <w:bookmarkStart w:id="2101" w:name="_Toc53042111"/>
      <w:bookmarkStart w:id="2102" w:name="_Toc53042296"/>
      <w:bookmarkStart w:id="2103" w:name="_Toc86846268"/>
      <w:bookmarkStart w:id="2104" w:name="_Toc86846459"/>
      <w:bookmarkStart w:id="2105" w:name="_Toc119049837"/>
      <w:bookmarkStart w:id="2106" w:name="_Toc119050402"/>
      <w:bookmarkStart w:id="2107" w:name="_Toc119050592"/>
      <w:r w:rsidRPr="00C653DF">
        <w:lastRenderedPageBreak/>
        <w:t>P</w:t>
      </w:r>
      <w:r w:rsidR="00254777" w:rsidRPr="00C653DF">
        <w:t>rofiler</w:t>
      </w:r>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r w:rsidR="00254777" w:rsidRPr="00C653DF">
        <w:t xml:space="preserve"> </w:t>
      </w:r>
    </w:p>
    <w:p w14:paraId="652793E4" w14:textId="77777777" w:rsidR="00254777" w:rsidRDefault="00254777" w:rsidP="00CC3E3C">
      <w:r w:rsidRPr="00C653DF">
        <w:t xml:space="preserve">The profiler is the data acquisition component of the system.  It provides the on-board, through-the-process temperature data.  </w:t>
      </w:r>
      <w:r w:rsidR="003C657F" w:rsidRPr="00C653DF">
        <w:t>The software</w:t>
      </w:r>
      <w:r w:rsidRPr="00C653DF">
        <w:t xml:space="preserve"> analyzes this data together with oven zone temperature and conveyor speed factors to display the thermal profile</w:t>
      </w:r>
      <w:r w:rsidR="00723CD7" w:rsidRPr="00C653DF">
        <w:t xml:space="preserve"> graphically</w:t>
      </w:r>
      <w:r w:rsidRPr="00C653DF">
        <w:t xml:space="preserve">. </w:t>
      </w:r>
    </w:p>
    <w:p w14:paraId="3948E795" w14:textId="77777777" w:rsidR="00CC3E3C" w:rsidRPr="00C653DF" w:rsidRDefault="00CC3E3C" w:rsidP="00CC3E3C"/>
    <w:p w14:paraId="3A617F73" w14:textId="77777777" w:rsidR="00254777" w:rsidRDefault="00254777" w:rsidP="00CC3E3C">
      <w:r w:rsidRPr="00C653DF">
        <w:t>You can use</w:t>
      </w:r>
      <w:r w:rsidRPr="00C653DF">
        <w:rPr>
          <w:i/>
        </w:rPr>
        <w:t xml:space="preserve"> </w:t>
      </w:r>
      <w:r w:rsidRPr="00C653DF">
        <w:t xml:space="preserve">software with </w:t>
      </w:r>
      <w:r w:rsidR="00790B75" w:rsidRPr="00C653DF">
        <w:t xml:space="preserve">several </w:t>
      </w:r>
      <w:r w:rsidRPr="00C653DF">
        <w:t>profiler models</w:t>
      </w:r>
      <w:r w:rsidR="00790B75" w:rsidRPr="00C653DF">
        <w:t xml:space="preserve"> such as</w:t>
      </w:r>
      <w:r w:rsidRPr="00C653DF">
        <w:t>:</w:t>
      </w:r>
    </w:p>
    <w:p w14:paraId="0E856BCE" w14:textId="77777777" w:rsidR="00EC5CED" w:rsidRPr="00C653DF" w:rsidRDefault="00EC5CED" w:rsidP="00CC3E3C"/>
    <w:p w14:paraId="7D018844" w14:textId="212E0102" w:rsidR="00254777" w:rsidRPr="00C653DF" w:rsidRDefault="00921AFD" w:rsidP="00FB4E71">
      <w:pPr>
        <w:numPr>
          <w:ilvl w:val="0"/>
          <w:numId w:val="14"/>
        </w:numPr>
        <w:spacing w:after="60"/>
      </w:pPr>
      <w:r>
        <w:t>SPS Smart Profiler</w:t>
      </w:r>
    </w:p>
    <w:p w14:paraId="3ED5A379" w14:textId="77777777" w:rsidR="002B4F6A" w:rsidRPr="00C653DF" w:rsidRDefault="002B4F6A" w:rsidP="00EC5CED">
      <w:pPr>
        <w:numPr>
          <w:ilvl w:val="0"/>
          <w:numId w:val="14"/>
        </w:numPr>
        <w:spacing w:after="60"/>
      </w:pPr>
      <w:r w:rsidRPr="00C653DF">
        <w:t>X</w:t>
      </w:r>
      <w:r w:rsidRPr="00C653DF">
        <w:rPr>
          <w:position w:val="8"/>
        </w:rPr>
        <w:t>5</w:t>
      </w:r>
    </w:p>
    <w:p w14:paraId="374D359D" w14:textId="725CBCD7" w:rsidR="00790B75" w:rsidRPr="00C653DF" w:rsidRDefault="002B4F6A" w:rsidP="00737029">
      <w:pPr>
        <w:pStyle w:val="ListParagraph"/>
        <w:numPr>
          <w:ilvl w:val="0"/>
          <w:numId w:val="14"/>
        </w:numPr>
        <w:spacing w:after="60"/>
      </w:pPr>
      <w:r w:rsidRPr="00C653DF">
        <w:t>K</w:t>
      </w:r>
      <w:r w:rsidRPr="00C653DF">
        <w:rPr>
          <w:position w:val="8"/>
        </w:rPr>
        <w:t>2</w:t>
      </w:r>
    </w:p>
    <w:p w14:paraId="280EA4B9" w14:textId="77777777" w:rsidR="00790B75" w:rsidRDefault="00790B75" w:rsidP="00790B75">
      <w:pPr>
        <w:spacing w:after="60"/>
        <w:ind w:left="360"/>
      </w:pPr>
    </w:p>
    <w:p w14:paraId="54D21B22" w14:textId="77777777" w:rsidR="00254777" w:rsidRDefault="00254777" w:rsidP="00254777"/>
    <w:p w14:paraId="1B67BD99" w14:textId="1A39A590" w:rsidR="00254777" w:rsidRDefault="00254777" w:rsidP="00C653DF">
      <w:r>
        <w:t xml:space="preserve">The software works the same with any of the profilers.  </w:t>
      </w:r>
      <w:r w:rsidR="00F30689">
        <w:t>Once you have the software running, you indicate your specific profiler model.  The program then displays the text and graphics that reflect the model you chose.</w:t>
      </w:r>
      <w:r w:rsidR="00231DC4">
        <w:t xml:space="preserve"> (The artwork that appears throughout this manual reflects a variety of profiler models.)</w:t>
      </w:r>
    </w:p>
    <w:p w14:paraId="75E14CAD" w14:textId="77777777" w:rsidR="00254777" w:rsidRDefault="00254777" w:rsidP="00254777"/>
    <w:p w14:paraId="5F478E98" w14:textId="40C85DA1" w:rsidR="00254777" w:rsidRDefault="00254777" w:rsidP="00C653DF">
      <w:r>
        <w:t xml:space="preserve">Profilers can operate in </w:t>
      </w:r>
      <w:r w:rsidR="00860424">
        <w:t>either of two modes—data</w:t>
      </w:r>
      <w:r w:rsidRPr="003E6083">
        <w:t>log and wireless</w:t>
      </w:r>
      <w:r>
        <w:rPr>
          <w:i/>
        </w:rPr>
        <w:t>.</w:t>
      </w:r>
      <w:r w:rsidR="00860424">
        <w:t xml:space="preserve">  In standard data</w:t>
      </w:r>
      <w:r>
        <w:t xml:space="preserve">log mode, the profiler </w:t>
      </w:r>
      <w:r w:rsidRPr="003E6083">
        <w:t xml:space="preserve">records </w:t>
      </w:r>
      <w:r>
        <w:t xml:space="preserve">temperature data as it moves through the thermal process.  A cable then transfers the data to your software </w:t>
      </w:r>
      <w:r w:rsidR="009E1EFB">
        <w:t xml:space="preserve">application </w:t>
      </w:r>
      <w:r>
        <w:t xml:space="preserve">computer.  In wireless mode, the profiler </w:t>
      </w:r>
      <w:r w:rsidRPr="003E6083">
        <w:t>transmits</w:t>
      </w:r>
      <w:r>
        <w:t xml:space="preserve"> data directly to the computer by radio signals </w:t>
      </w:r>
      <w:r w:rsidR="00921AFD">
        <w:t xml:space="preserve">or Wi-Fi </w:t>
      </w:r>
      <w:r>
        <w:t xml:space="preserve">instead of an attached cable.  </w:t>
      </w:r>
      <w:r w:rsidR="009E1EFB">
        <w:t>The application</w:t>
      </w:r>
      <w:r>
        <w:t xml:space="preserve"> software can then display the accumulating data in real-time.</w:t>
      </w:r>
    </w:p>
    <w:p w14:paraId="57363FE6" w14:textId="77777777" w:rsidR="00C653DF" w:rsidRDefault="00C653DF" w:rsidP="00C653DF"/>
    <w:p w14:paraId="573E3CDC" w14:textId="77777777" w:rsidR="00254777" w:rsidRDefault="00254777" w:rsidP="00C653DF">
      <w:r w:rsidRPr="00A5120A">
        <w:t>For specific information regarding your profiler, consult one of the following publications:</w:t>
      </w:r>
    </w:p>
    <w:p w14:paraId="63F4F8FF" w14:textId="77777777" w:rsidR="007E12D5" w:rsidRPr="00A5120A" w:rsidRDefault="007E12D5" w:rsidP="007E12D5"/>
    <w:p w14:paraId="7FC9FED1" w14:textId="122C2E55" w:rsidR="00254777" w:rsidRDefault="00921AFD" w:rsidP="00FB4E71">
      <w:pPr>
        <w:pStyle w:val="ListParagraph"/>
        <w:numPr>
          <w:ilvl w:val="0"/>
          <w:numId w:val="89"/>
        </w:numPr>
        <w:spacing w:after="60"/>
      </w:pPr>
      <w:r>
        <w:t>SPS Smart Profiler Hardware Guide (Publication Number PTG-330310-000)</w:t>
      </w:r>
    </w:p>
    <w:p w14:paraId="0341907D" w14:textId="77777777" w:rsidR="002B4F6A" w:rsidRDefault="002B4F6A" w:rsidP="00AA5614">
      <w:pPr>
        <w:pStyle w:val="ListParagraph"/>
        <w:numPr>
          <w:ilvl w:val="0"/>
          <w:numId w:val="89"/>
        </w:numPr>
      </w:pPr>
      <w:r>
        <w:t>X</w:t>
      </w:r>
      <w:r w:rsidRPr="00C653DF">
        <w:rPr>
          <w:position w:val="8"/>
        </w:rPr>
        <w:t>5</w:t>
      </w:r>
      <w:r>
        <w:t xml:space="preserve"> Profiler Hardware Guide, (Publication Number EXP-337310-000)</w:t>
      </w:r>
    </w:p>
    <w:p w14:paraId="0550C8EE" w14:textId="77777777" w:rsidR="002B4F6A" w:rsidRDefault="002B4F6A" w:rsidP="00AA5614">
      <w:pPr>
        <w:pStyle w:val="ListParagraph"/>
        <w:numPr>
          <w:ilvl w:val="0"/>
          <w:numId w:val="89"/>
        </w:numPr>
      </w:pPr>
      <w:r>
        <w:t>K</w:t>
      </w:r>
      <w:r w:rsidRPr="00C653DF">
        <w:rPr>
          <w:position w:val="8"/>
        </w:rPr>
        <w:t xml:space="preserve">2 </w:t>
      </w:r>
      <w:r>
        <w:t>Profiler Hardware Guide, (Publication Number EXP-331310-000)</w:t>
      </w:r>
    </w:p>
    <w:p w14:paraId="07390AD0" w14:textId="77777777" w:rsidR="002B4F6A" w:rsidRDefault="002B4F6A" w:rsidP="005C51AD"/>
    <w:p w14:paraId="32608873" w14:textId="77777777" w:rsidR="0067399E" w:rsidRDefault="0067399E">
      <w:pPr>
        <w:rPr>
          <w:rFonts w:ascii="Arial" w:hAnsi="Arial" w:cs="Arial"/>
          <w:b/>
          <w:bCs/>
          <w:iCs/>
          <w:sz w:val="32"/>
          <w:szCs w:val="28"/>
        </w:rPr>
      </w:pPr>
      <w:r>
        <w:br w:type="page"/>
      </w:r>
    </w:p>
    <w:p w14:paraId="3C5F6585" w14:textId="77777777" w:rsidR="0067399E" w:rsidRPr="00917D1B" w:rsidRDefault="00754243" w:rsidP="00E14151">
      <w:pPr>
        <w:pStyle w:val="Heading2"/>
      </w:pPr>
      <w:bookmarkStart w:id="2108" w:name="_Hardware_Diagram"/>
      <w:bookmarkStart w:id="2109" w:name="_Toc469043284"/>
      <w:bookmarkStart w:id="2110" w:name="_Toc469044918"/>
      <w:bookmarkStart w:id="2111" w:name="_Toc469139214"/>
      <w:bookmarkStart w:id="2112" w:name="_Toc469152659"/>
      <w:bookmarkStart w:id="2113" w:name="_Toc491174758"/>
      <w:bookmarkStart w:id="2114" w:name="_Toc491337739"/>
      <w:bookmarkStart w:id="2115" w:name="_Toc491337913"/>
      <w:bookmarkStart w:id="2116" w:name="_Toc491338686"/>
      <w:bookmarkStart w:id="2117" w:name="_Toc532855668"/>
      <w:bookmarkStart w:id="2118" w:name="_Toc532856690"/>
      <w:bookmarkStart w:id="2119" w:name="_Toc53042112"/>
      <w:bookmarkStart w:id="2120" w:name="_Toc53042297"/>
      <w:bookmarkStart w:id="2121" w:name="_Toc86846269"/>
      <w:bookmarkStart w:id="2122" w:name="_Toc86846460"/>
      <w:bookmarkStart w:id="2123" w:name="_Toc119049723"/>
      <w:bookmarkStart w:id="2124" w:name="_Toc119049838"/>
      <w:bookmarkStart w:id="2125" w:name="_Toc119050403"/>
      <w:bookmarkStart w:id="2126" w:name="_Toc119050593"/>
      <w:bookmarkStart w:id="2127" w:name="_Ref392775168"/>
      <w:bookmarkStart w:id="2128" w:name="_Toc394411680"/>
      <w:bookmarkStart w:id="2129" w:name="_Toc394486318"/>
      <w:bookmarkStart w:id="2130" w:name="_Toc394583251"/>
      <w:bookmarkStart w:id="2131" w:name="_Toc394583407"/>
      <w:bookmarkStart w:id="2132" w:name="_Toc468168389"/>
      <w:bookmarkEnd w:id="2108"/>
      <w:r>
        <w:lastRenderedPageBreak/>
        <w:t>Hardware Diagram</w:t>
      </w:r>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p>
    <w:p w14:paraId="32C665AD" w14:textId="77777777" w:rsidR="0067399E" w:rsidRPr="00C653DF" w:rsidRDefault="0067399E" w:rsidP="00C653DF">
      <w:r w:rsidRPr="00C653DF">
        <w:t>The hardware diagram below illustrates the interconnection of the hardware components (including some optional hardware):</w:t>
      </w:r>
    </w:p>
    <w:p w14:paraId="003766D5" w14:textId="30913C3C" w:rsidR="0067399E" w:rsidRDefault="00864AAD" w:rsidP="0067399E">
      <w:pPr>
        <w:keepNext/>
      </w:pPr>
      <w:r>
        <w:rPr>
          <w:noProof/>
        </w:rPr>
        <w:drawing>
          <wp:inline distT="0" distB="0" distL="0" distR="0" wp14:anchorId="70F7CABD" wp14:editId="4B055B85">
            <wp:extent cx="5943600" cy="55784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dware - New.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5578475"/>
                    </a:xfrm>
                    <a:prstGeom prst="rect">
                      <a:avLst/>
                    </a:prstGeom>
                  </pic:spPr>
                </pic:pic>
              </a:graphicData>
            </a:graphic>
          </wp:inline>
        </w:drawing>
      </w:r>
    </w:p>
    <w:p w14:paraId="6870A9B5" w14:textId="4208C6D0" w:rsidR="0067399E" w:rsidRDefault="0067399E" w:rsidP="0067399E">
      <w:pPr>
        <w:pStyle w:val="Caption"/>
      </w:pPr>
      <w:r>
        <w:t xml:space="preserve">Figure </w:t>
      </w:r>
      <w:r w:rsidR="00364D2F">
        <w:fldChar w:fldCharType="begin"/>
      </w:r>
      <w:r w:rsidR="00364D2F">
        <w:instrText xml:space="preserve"> SEQ Figure \* ARABIC </w:instrText>
      </w:r>
      <w:r w:rsidR="00364D2F">
        <w:fldChar w:fldCharType="separate"/>
      </w:r>
      <w:r w:rsidR="00F9407E">
        <w:rPr>
          <w:noProof/>
        </w:rPr>
        <w:t>1</w:t>
      </w:r>
      <w:r w:rsidR="00364D2F">
        <w:rPr>
          <w:noProof/>
        </w:rPr>
        <w:fldChar w:fldCharType="end"/>
      </w:r>
      <w:r>
        <w:t>: Hardware Configuration Diagram</w:t>
      </w:r>
    </w:p>
    <w:p w14:paraId="452B64AA" w14:textId="77777777" w:rsidR="0067399E" w:rsidRDefault="0067399E" w:rsidP="0067399E"/>
    <w:p w14:paraId="2CC1A2CE" w14:textId="77777777" w:rsidR="0067399E" w:rsidRDefault="0067399E" w:rsidP="0067399E">
      <w:r w:rsidRPr="00254777">
        <w:t xml:space="preserve">It is critical that all </w:t>
      </w:r>
      <w:r>
        <w:t>system</w:t>
      </w:r>
      <w:r w:rsidRPr="00254777">
        <w:t xml:space="preserve"> hardware be installed and configured properly.  </w:t>
      </w:r>
      <w:r>
        <w:t>Any malfunctioning or incorrectly setup component may prevent the system from providing accurate data or from running Virtual Profiling.</w:t>
      </w:r>
    </w:p>
    <w:p w14:paraId="1B8F7289" w14:textId="77777777" w:rsidR="0067399E" w:rsidRDefault="0067399E" w:rsidP="0067399E"/>
    <w:p w14:paraId="6929A000" w14:textId="77777777" w:rsidR="0067399E" w:rsidRDefault="0067399E" w:rsidP="0067399E"/>
    <w:p w14:paraId="7CEBFC9C" w14:textId="77777777" w:rsidR="0067399E" w:rsidRDefault="0067399E" w:rsidP="0067399E"/>
    <w:p w14:paraId="0446D9FF" w14:textId="77777777" w:rsidR="0067399E" w:rsidRDefault="0067399E" w:rsidP="0067399E"/>
    <w:p w14:paraId="2D25BFB7" w14:textId="77777777" w:rsidR="005C51AD" w:rsidRDefault="006C7149" w:rsidP="0026146F">
      <w:pPr>
        <w:pStyle w:val="Heading1"/>
      </w:pPr>
      <w:bookmarkStart w:id="2133" w:name="_Toc468171252"/>
      <w:bookmarkStart w:id="2134" w:name="_Toc468549169"/>
      <w:bookmarkStart w:id="2135" w:name="_Toc468552687"/>
      <w:bookmarkStart w:id="2136" w:name="_Toc469041214"/>
      <w:bookmarkStart w:id="2137" w:name="_Toc469041320"/>
      <w:bookmarkStart w:id="2138" w:name="_Toc469043285"/>
      <w:bookmarkStart w:id="2139" w:name="_Toc469044919"/>
      <w:bookmarkStart w:id="2140" w:name="_Toc469139215"/>
      <w:bookmarkStart w:id="2141" w:name="_Toc469143766"/>
      <w:bookmarkStart w:id="2142" w:name="_Toc469152524"/>
      <w:bookmarkStart w:id="2143" w:name="_Toc469152660"/>
      <w:bookmarkStart w:id="2144" w:name="_Toc491174759"/>
      <w:bookmarkStart w:id="2145" w:name="_Toc491175154"/>
      <w:bookmarkStart w:id="2146" w:name="_Toc491337740"/>
      <w:bookmarkStart w:id="2147" w:name="_Toc491337914"/>
      <w:bookmarkStart w:id="2148" w:name="_Toc491338687"/>
      <w:bookmarkStart w:id="2149" w:name="_Toc491339242"/>
      <w:bookmarkStart w:id="2150" w:name="_Toc532836358"/>
      <w:bookmarkStart w:id="2151" w:name="_Toc532855669"/>
      <w:bookmarkStart w:id="2152" w:name="_Toc532856691"/>
      <w:bookmarkStart w:id="2153" w:name="_Toc53042113"/>
      <w:bookmarkStart w:id="2154" w:name="_Toc53042298"/>
      <w:bookmarkStart w:id="2155" w:name="_Toc53042477"/>
      <w:bookmarkStart w:id="2156" w:name="_Toc86846270"/>
      <w:bookmarkStart w:id="2157" w:name="_Toc86846461"/>
      <w:bookmarkStart w:id="2158" w:name="_Toc119049724"/>
      <w:bookmarkStart w:id="2159" w:name="_Toc119049839"/>
      <w:bookmarkStart w:id="2160" w:name="_Toc119050404"/>
      <w:bookmarkStart w:id="2161" w:name="_Toc119050594"/>
      <w:r>
        <w:lastRenderedPageBreak/>
        <w:t>Dual Lane Systems</w:t>
      </w:r>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p>
    <w:p w14:paraId="0B30BB54" w14:textId="21792AB0" w:rsidR="00E767B9" w:rsidRPr="00E767B9" w:rsidRDefault="005C51AD" w:rsidP="00737029">
      <w:r>
        <w:t xml:space="preserve">The automatic system </w:t>
      </w:r>
      <w:r w:rsidR="0067399E">
        <w:t xml:space="preserve">can </w:t>
      </w:r>
      <w:r>
        <w:t>monitor production t</w:t>
      </w:r>
      <w:r w:rsidR="0067399E">
        <w:t>hrough dual lane reflow ovens.</w:t>
      </w:r>
    </w:p>
    <w:p w14:paraId="678F461A" w14:textId="77777777" w:rsidR="00E767B9" w:rsidRDefault="00E767B9" w:rsidP="005C51AD"/>
    <w:p w14:paraId="7E81434F" w14:textId="77777777" w:rsidR="00E767B9" w:rsidRDefault="005C51AD" w:rsidP="005C51AD">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4000352B" w14:textId="77777777" w:rsidR="00E767B9" w:rsidRDefault="00E767B9" w:rsidP="005C51AD"/>
    <w:p w14:paraId="63049C0B" w14:textId="419D0F05" w:rsidR="0067399E" w:rsidRDefault="005C51AD" w:rsidP="00E767B9">
      <w:r>
        <w:t xml:space="preserve">  </w:t>
      </w:r>
      <w:bookmarkStart w:id="2162" w:name="_Toc119468061"/>
      <w:bookmarkStart w:id="2163" w:name="_Toc329784593"/>
    </w:p>
    <w:p w14:paraId="42E341A4" w14:textId="77777777" w:rsidR="0067399E" w:rsidRDefault="0067399E" w:rsidP="0067399E"/>
    <w:p w14:paraId="2359FCC8" w14:textId="7D2DEECC" w:rsidR="0055000C" w:rsidRDefault="0055000C" w:rsidP="0067399E">
      <w:r>
        <w:t xml:space="preserve">See </w:t>
      </w:r>
      <w:hyperlink w:anchor="_Dual_Lane_Systems" w:history="1">
        <w:r w:rsidRPr="0055000C">
          <w:rPr>
            <w:rStyle w:val="Hyperlink"/>
          </w:rPr>
          <w:t>Dual Lane Systems and Functionality</w:t>
        </w:r>
      </w:hyperlink>
      <w:r>
        <w:t xml:space="preserve"> for details on installation and configuration.</w:t>
      </w:r>
    </w:p>
    <w:p w14:paraId="4E435414" w14:textId="77777777" w:rsidR="00E767B9" w:rsidRDefault="00E767B9">
      <w:pPr>
        <w:rPr>
          <w:rFonts w:ascii="Arial" w:hAnsi="Arial" w:cs="Arial"/>
          <w:b/>
          <w:bCs/>
          <w:iCs/>
          <w:sz w:val="32"/>
          <w:szCs w:val="28"/>
        </w:rPr>
      </w:pPr>
      <w:bookmarkStart w:id="2164" w:name="_Toc486325557"/>
      <w:bookmarkStart w:id="2165" w:name="_Toc488490431"/>
      <w:bookmarkStart w:id="2166" w:name="_Toc119468068"/>
      <w:bookmarkStart w:id="2167" w:name="_Toc329784591"/>
      <w:bookmarkStart w:id="2168" w:name="_Toc331173655"/>
      <w:bookmarkStart w:id="2169" w:name="_Toc332208762"/>
      <w:bookmarkStart w:id="2170" w:name="_Toc332274009"/>
      <w:bookmarkStart w:id="2171" w:name="_Toc367109130"/>
      <w:bookmarkStart w:id="2172" w:name="_Toc394486329"/>
      <w:bookmarkStart w:id="2173" w:name="_Toc394583535"/>
      <w:bookmarkEnd w:id="2162"/>
      <w:bookmarkEnd w:id="2163"/>
      <w:r>
        <w:br w:type="page"/>
      </w:r>
    </w:p>
    <w:p w14:paraId="07FD71CA" w14:textId="5B53E54F" w:rsidR="007224D2" w:rsidRDefault="00C653DF" w:rsidP="00737029">
      <w:pPr>
        <w:pStyle w:val="Heading1"/>
      </w:pPr>
      <w:bookmarkStart w:id="2174" w:name="_Toc469043286"/>
      <w:bookmarkStart w:id="2175" w:name="_Toc469044920"/>
      <w:bookmarkStart w:id="2176" w:name="_Toc469139216"/>
      <w:bookmarkStart w:id="2177" w:name="_Toc469152661"/>
      <w:bookmarkStart w:id="2178" w:name="_Toc491174760"/>
      <w:bookmarkStart w:id="2179" w:name="_Toc491175155"/>
      <w:bookmarkStart w:id="2180" w:name="_Toc491337741"/>
      <w:bookmarkStart w:id="2181" w:name="_Toc491337915"/>
      <w:bookmarkStart w:id="2182" w:name="_Toc491338688"/>
      <w:bookmarkStart w:id="2183" w:name="_Toc491339243"/>
      <w:bookmarkStart w:id="2184" w:name="_Toc532836359"/>
      <w:bookmarkStart w:id="2185" w:name="_Toc532855670"/>
      <w:bookmarkStart w:id="2186" w:name="_Toc532856692"/>
      <w:bookmarkStart w:id="2187" w:name="_Toc53042114"/>
      <w:bookmarkStart w:id="2188" w:name="_Toc53042299"/>
      <w:bookmarkStart w:id="2189" w:name="_Toc53042478"/>
      <w:bookmarkStart w:id="2190" w:name="_Toc86846271"/>
      <w:bookmarkStart w:id="2191" w:name="_Toc86846462"/>
      <w:bookmarkStart w:id="2192" w:name="_Toc119049725"/>
      <w:bookmarkStart w:id="2193" w:name="_Toc119049840"/>
      <w:bookmarkStart w:id="2194" w:name="_Toc119050405"/>
      <w:bookmarkStart w:id="2195" w:name="_Toc119050595"/>
      <w:r>
        <w:lastRenderedPageBreak/>
        <w:t>Install</w:t>
      </w:r>
      <w:r w:rsidR="007224D2">
        <w:t xml:space="preserve"> </w:t>
      </w:r>
      <w:bookmarkEnd w:id="2164"/>
      <w:r w:rsidR="00D80151">
        <w:t>t</w:t>
      </w:r>
      <w:r w:rsidR="00754243">
        <w:t>he Software</w:t>
      </w:r>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p>
    <w:p w14:paraId="210302CA" w14:textId="77777777" w:rsidR="007224D2" w:rsidRPr="00923F10" w:rsidRDefault="007224D2" w:rsidP="00C67678">
      <w:pPr>
        <w:pStyle w:val="Heading3"/>
      </w:pPr>
      <w:bookmarkStart w:id="2196" w:name="_Toc486325556"/>
      <w:bookmarkStart w:id="2197" w:name="_Toc488490430"/>
      <w:bookmarkStart w:id="2198" w:name="_Toc119468065"/>
      <w:bookmarkStart w:id="2199" w:name="_Toc236802862"/>
      <w:bookmarkStart w:id="2200" w:name="_Toc469043287"/>
      <w:bookmarkStart w:id="2201" w:name="_Toc469044921"/>
      <w:bookmarkStart w:id="2202" w:name="_Toc469139217"/>
      <w:bookmarkStart w:id="2203" w:name="_Toc469152662"/>
      <w:bookmarkStart w:id="2204" w:name="_Toc491174761"/>
      <w:bookmarkStart w:id="2205" w:name="_Toc491337742"/>
      <w:bookmarkStart w:id="2206" w:name="_Toc491337916"/>
      <w:bookmarkStart w:id="2207" w:name="_Toc491338689"/>
      <w:bookmarkStart w:id="2208" w:name="_Toc532855671"/>
      <w:bookmarkStart w:id="2209" w:name="_Toc532856693"/>
      <w:bookmarkStart w:id="2210" w:name="_Toc53042115"/>
      <w:bookmarkStart w:id="2211" w:name="_Toc53042300"/>
      <w:bookmarkStart w:id="2212" w:name="_Toc86846272"/>
      <w:bookmarkStart w:id="2213" w:name="_Toc86846463"/>
      <w:bookmarkStart w:id="2214" w:name="_Toc119049841"/>
      <w:bookmarkStart w:id="2215" w:name="_Toc119050406"/>
      <w:bookmarkStart w:id="2216" w:name="_Toc119050596"/>
      <w:r w:rsidRPr="00923F10">
        <w:t xml:space="preserve">Minimum </w:t>
      </w:r>
      <w:r>
        <w:t xml:space="preserve">PC </w:t>
      </w:r>
      <w:r w:rsidR="00C653DF">
        <w:t>System R</w:t>
      </w:r>
      <w:r w:rsidR="00C653DF" w:rsidRPr="00923F10">
        <w:t>equirements</w:t>
      </w:r>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p>
    <w:p w14:paraId="0B8EBFE6" w14:textId="77777777" w:rsidR="007224D2" w:rsidRPr="00F137CC" w:rsidRDefault="007224D2" w:rsidP="00AA5614">
      <w:pPr>
        <w:pStyle w:val="ListParagraph"/>
        <w:numPr>
          <w:ilvl w:val="0"/>
          <w:numId w:val="90"/>
        </w:numPr>
      </w:pPr>
      <w:r>
        <w:t>Dual Core / 1GHz processor PC with 2GB</w:t>
      </w:r>
      <w:r w:rsidRPr="00913FB3">
        <w:t xml:space="preserve"> RAM</w:t>
      </w:r>
      <w:r w:rsidRPr="0013261C">
        <w:t xml:space="preserve"> </w:t>
      </w:r>
      <w:r w:rsidRPr="0013261C">
        <w:tab/>
      </w:r>
    </w:p>
    <w:p w14:paraId="7E649D16" w14:textId="77777777" w:rsidR="007224D2" w:rsidRPr="00F137CC" w:rsidRDefault="007224D2" w:rsidP="00AA5614">
      <w:pPr>
        <w:pStyle w:val="ListParagraph"/>
        <w:numPr>
          <w:ilvl w:val="0"/>
          <w:numId w:val="90"/>
        </w:numPr>
      </w:pPr>
      <w:r>
        <w:t xml:space="preserve">2GB available storage </w:t>
      </w:r>
    </w:p>
    <w:p w14:paraId="74EB6095" w14:textId="77777777" w:rsidR="007224D2" w:rsidRDefault="007224D2" w:rsidP="00AA5614">
      <w:pPr>
        <w:pStyle w:val="ListParagraph"/>
        <w:numPr>
          <w:ilvl w:val="0"/>
          <w:numId w:val="90"/>
        </w:numPr>
      </w:pPr>
      <w:r>
        <w:t xml:space="preserve">Video </w:t>
      </w:r>
      <w:r w:rsidRPr="00F137CC">
        <w:t>1024 x 76</w:t>
      </w:r>
      <w:r>
        <w:t>8 / 16-bit color</w:t>
      </w:r>
    </w:p>
    <w:p w14:paraId="04E51D42" w14:textId="77777777" w:rsidR="007224D2" w:rsidRDefault="007224D2" w:rsidP="00AA5614">
      <w:pPr>
        <w:pStyle w:val="ListParagraph"/>
        <w:numPr>
          <w:ilvl w:val="0"/>
          <w:numId w:val="90"/>
        </w:numPr>
      </w:pPr>
      <w:r>
        <w:t>1 available USB port (for software key)</w:t>
      </w:r>
    </w:p>
    <w:p w14:paraId="64A01A75" w14:textId="43FA374A" w:rsidR="007224D2" w:rsidRPr="00F137CC" w:rsidRDefault="007224D2" w:rsidP="00AA5614">
      <w:pPr>
        <w:pStyle w:val="ListParagraph"/>
        <w:numPr>
          <w:ilvl w:val="0"/>
          <w:numId w:val="90"/>
        </w:numPr>
      </w:pPr>
      <w:r>
        <w:t>1 available USB port for data download</w:t>
      </w:r>
    </w:p>
    <w:p w14:paraId="6D23DE28" w14:textId="77777777" w:rsidR="007224D2" w:rsidRDefault="007224D2" w:rsidP="00AA5614">
      <w:pPr>
        <w:pStyle w:val="ListParagraph"/>
        <w:numPr>
          <w:ilvl w:val="0"/>
          <w:numId w:val="90"/>
        </w:numPr>
      </w:pPr>
      <w:r w:rsidRPr="00F137CC">
        <w:t xml:space="preserve">1 available </w:t>
      </w:r>
      <w:r>
        <w:t>Ethernet port or 1 available USB port with Ethernet-to-USB adapter</w:t>
      </w:r>
    </w:p>
    <w:p w14:paraId="27DBE51B" w14:textId="6FE917B4" w:rsidR="007B7F36" w:rsidRDefault="007B7F36">
      <w:pPr>
        <w:pStyle w:val="ListParagraph"/>
        <w:numPr>
          <w:ilvl w:val="0"/>
          <w:numId w:val="90"/>
        </w:numPr>
      </w:pPr>
      <w:r>
        <w:t>For Operating System compatibility, please contact your automatic system supplier</w:t>
      </w:r>
    </w:p>
    <w:p w14:paraId="61927BA1" w14:textId="4FD721D0" w:rsidR="009C2049" w:rsidRPr="00913FB3" w:rsidRDefault="007224D2">
      <w:pPr>
        <w:ind w:left="360"/>
      </w:pPr>
      <w:r w:rsidRPr="00F204D6">
        <w:rPr>
          <w:b/>
        </w:rPr>
        <w:t>Note</w:t>
      </w:r>
      <w:r>
        <w:t xml:space="preserve">: </w:t>
      </w:r>
      <w:r w:rsidR="00C653DF" w:rsidRPr="00C653DF">
        <w:t>A</w:t>
      </w:r>
      <w:r>
        <w:t>dditional powered USB ports may be needed for additional accessories.</w:t>
      </w:r>
    </w:p>
    <w:p w14:paraId="6E98B1C5" w14:textId="77777777" w:rsidR="007224D2" w:rsidRPr="00864B2D" w:rsidRDefault="00C653DF" w:rsidP="00C67678">
      <w:pPr>
        <w:pStyle w:val="Heading3"/>
      </w:pPr>
      <w:bookmarkStart w:id="2217" w:name="_Toc469043288"/>
      <w:bookmarkStart w:id="2218" w:name="_Toc469044922"/>
      <w:bookmarkStart w:id="2219" w:name="_Toc469139218"/>
      <w:bookmarkStart w:id="2220" w:name="_Toc469152663"/>
      <w:bookmarkStart w:id="2221" w:name="_Toc491174762"/>
      <w:bookmarkStart w:id="2222" w:name="_Toc491337743"/>
      <w:bookmarkStart w:id="2223" w:name="_Toc491337917"/>
      <w:bookmarkStart w:id="2224" w:name="_Toc491338690"/>
      <w:bookmarkStart w:id="2225" w:name="_Toc532855672"/>
      <w:bookmarkStart w:id="2226" w:name="_Toc532856694"/>
      <w:bookmarkStart w:id="2227" w:name="_Toc53042116"/>
      <w:bookmarkStart w:id="2228" w:name="_Toc53042301"/>
      <w:bookmarkStart w:id="2229" w:name="_Toc86846273"/>
      <w:bookmarkStart w:id="2230" w:name="_Toc86846464"/>
      <w:bookmarkStart w:id="2231" w:name="_Toc119049842"/>
      <w:bookmarkStart w:id="2232" w:name="_Toc119050407"/>
      <w:bookmarkStart w:id="2233" w:name="_Toc119050597"/>
      <w:r>
        <w:t>Note Before Installation</w:t>
      </w:r>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p>
    <w:p w14:paraId="51D94046" w14:textId="1FDD3D42" w:rsidR="007224D2" w:rsidRPr="00C653DF" w:rsidRDefault="007224D2">
      <w:pPr>
        <w:pStyle w:val="ListParagraph"/>
        <w:numPr>
          <w:ilvl w:val="0"/>
          <w:numId w:val="135"/>
        </w:numPr>
        <w:spacing w:after="60"/>
      </w:pPr>
      <w:r>
        <w:t>Shut</w:t>
      </w:r>
      <w:r w:rsidR="009C2049">
        <w:t xml:space="preserve"> </w:t>
      </w:r>
      <w:r>
        <w:t xml:space="preserve">down all other applications as a precaution against software conflicts.  </w:t>
      </w:r>
    </w:p>
    <w:p w14:paraId="57565B79" w14:textId="0B39069A" w:rsidR="001E646E" w:rsidRPr="00424624" w:rsidRDefault="007224D2" w:rsidP="00424624">
      <w:pPr>
        <w:pStyle w:val="ListParagraph"/>
        <w:numPr>
          <w:ilvl w:val="0"/>
          <w:numId w:val="135"/>
        </w:numPr>
        <w:rPr>
          <w:b/>
        </w:rPr>
      </w:pPr>
      <w:r>
        <w:t>If you are installing the software on an oven that is capable of communication with the software</w:t>
      </w:r>
      <w:r w:rsidRPr="00C653DF">
        <w:t xml:space="preserve">, </w:t>
      </w:r>
      <w:r w:rsidRPr="009C2049">
        <w:rPr>
          <w:b/>
        </w:rPr>
        <w:t>DO NOT place the software icon in the Windows Startup folder</w:t>
      </w:r>
      <w:r w:rsidRPr="00C653DF">
        <w:t>.</w:t>
      </w:r>
      <w:r>
        <w:t xml:space="preserve">  If the software loads before the oven controller software, it can cause the oven controller software to malfunction.</w:t>
      </w:r>
    </w:p>
    <w:p w14:paraId="72E6C123" w14:textId="77777777" w:rsidR="00921AFD" w:rsidRDefault="00921AFD" w:rsidP="00C67678">
      <w:pPr>
        <w:pStyle w:val="Heading3"/>
      </w:pPr>
      <w:bookmarkStart w:id="2234" w:name="_Ref113956992"/>
      <w:bookmarkStart w:id="2235" w:name="_Toc466454395"/>
      <w:bookmarkStart w:id="2236" w:name="_Toc491174763"/>
      <w:bookmarkStart w:id="2237" w:name="_Toc491337744"/>
      <w:bookmarkStart w:id="2238" w:name="_Toc491337918"/>
      <w:bookmarkStart w:id="2239" w:name="_Toc491338691"/>
      <w:bookmarkStart w:id="2240" w:name="_Toc532855673"/>
      <w:bookmarkStart w:id="2241" w:name="_Toc532856695"/>
      <w:bookmarkStart w:id="2242" w:name="_Toc53042117"/>
      <w:bookmarkStart w:id="2243" w:name="_Toc53042302"/>
      <w:bookmarkStart w:id="2244" w:name="_Toc86846274"/>
      <w:bookmarkStart w:id="2245" w:name="_Toc86846465"/>
      <w:bookmarkStart w:id="2246" w:name="_Toc119049843"/>
      <w:bookmarkStart w:id="2247" w:name="_Toc119050408"/>
      <w:bookmarkStart w:id="2248" w:name="_Toc119050598"/>
      <w:r>
        <w:t>Languages</w:t>
      </w:r>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p>
    <w:p w14:paraId="198C53D4" w14:textId="77777777" w:rsidR="00921AFD" w:rsidRDefault="00921AFD" w:rsidP="00921AFD">
      <w:pPr>
        <w:keepNext/>
        <w:spacing w:after="120"/>
      </w:pPr>
      <w:r>
        <w:t>The software supports the following languages:</w:t>
      </w:r>
    </w:p>
    <w:p w14:paraId="1CA925B4" w14:textId="4BF6D25A" w:rsidR="00E555EC" w:rsidRDefault="00E555EC" w:rsidP="00737029">
      <w:pPr>
        <w:pStyle w:val="ListParagraph"/>
        <w:keepNext/>
        <w:numPr>
          <w:ilvl w:val="0"/>
          <w:numId w:val="147"/>
        </w:numPr>
        <w:spacing w:after="60"/>
      </w:pPr>
      <w:r>
        <w:t>English</w:t>
      </w:r>
    </w:p>
    <w:p w14:paraId="37FEFB2E" w14:textId="67710345" w:rsidR="00E555EC" w:rsidRDefault="00E555EC" w:rsidP="00737029">
      <w:pPr>
        <w:pStyle w:val="ListParagraph"/>
        <w:keepNext/>
        <w:numPr>
          <w:ilvl w:val="0"/>
          <w:numId w:val="147"/>
        </w:numPr>
        <w:spacing w:after="60"/>
      </w:pPr>
      <w:r>
        <w:t>Simplified Chinese</w:t>
      </w:r>
    </w:p>
    <w:p w14:paraId="56F09AD7" w14:textId="75974DBF" w:rsidR="00E555EC" w:rsidRDefault="00E555EC" w:rsidP="00737029">
      <w:pPr>
        <w:pStyle w:val="ListParagraph"/>
        <w:keepNext/>
        <w:numPr>
          <w:ilvl w:val="0"/>
          <w:numId w:val="147"/>
        </w:numPr>
        <w:spacing w:after="60"/>
      </w:pPr>
      <w:r>
        <w:t>Traditional Chinese</w:t>
      </w:r>
    </w:p>
    <w:p w14:paraId="3565A604" w14:textId="77777777" w:rsidR="00921AFD" w:rsidRDefault="00921AFD" w:rsidP="00921AFD"/>
    <w:p w14:paraId="179EBF7F" w14:textId="77777777" w:rsidR="00921AFD" w:rsidRDefault="00921AFD" w:rsidP="00921AFD">
      <w:r>
        <w:t>The use of specific languages depends on the operating system:</w:t>
      </w:r>
    </w:p>
    <w:p w14:paraId="40252F06" w14:textId="4ABA3BFA" w:rsidR="00921AFD" w:rsidRDefault="00921AFD" w:rsidP="00921AFD">
      <w:pPr>
        <w:pStyle w:val="ListBullet2"/>
        <w:spacing w:before="60" w:after="60"/>
        <w:ind w:left="360"/>
      </w:pPr>
      <w:r>
        <w:t>English</w:t>
      </w:r>
      <w:r w:rsidR="00E555EC">
        <w:t xml:space="preserve"> </w:t>
      </w:r>
      <w:r>
        <w:t>can be run on any of the supported Windows operating systems.</w:t>
      </w:r>
    </w:p>
    <w:p w14:paraId="58F31533" w14:textId="0A3A9FCB" w:rsidR="00921AFD" w:rsidRDefault="00921AFD">
      <w:pPr>
        <w:pStyle w:val="ListBullet2"/>
        <w:spacing w:before="60" w:after="60"/>
        <w:ind w:left="360"/>
      </w:pPr>
      <w:r>
        <w:t xml:space="preserve">Simplified Chinese and Traditional Chinese </w:t>
      </w:r>
      <w:r w:rsidRPr="00567B0B">
        <w:rPr>
          <w:u w:val="single"/>
        </w:rPr>
        <w:t>cannot</w:t>
      </w:r>
      <w:r>
        <w:t xml:space="preserve"> be used with English versions of Windows operating systems.</w:t>
      </w:r>
    </w:p>
    <w:p w14:paraId="00811914" w14:textId="77777777" w:rsidR="00921AFD" w:rsidRDefault="00921AFD" w:rsidP="00921AFD">
      <w:pPr>
        <w:pStyle w:val="ListBullet2"/>
        <w:spacing w:before="60" w:after="60"/>
        <w:ind w:left="360"/>
      </w:pPr>
      <w:r>
        <w:t>To run the software in Simplified or Traditional Chinese, the operating system must be Windows-Chinese version.</w:t>
      </w:r>
    </w:p>
    <w:p w14:paraId="30E3969B" w14:textId="25BEF3D9" w:rsidR="009C2049" w:rsidRPr="00112103" w:rsidRDefault="00921AFD" w:rsidP="00C67678">
      <w:pPr>
        <w:pStyle w:val="Heading3"/>
      </w:pPr>
      <w:bookmarkStart w:id="2249" w:name="_Toc491174764"/>
      <w:bookmarkStart w:id="2250" w:name="_Toc491337745"/>
      <w:bookmarkStart w:id="2251" w:name="_Toc491337919"/>
      <w:bookmarkStart w:id="2252" w:name="_Toc491338692"/>
      <w:bookmarkStart w:id="2253" w:name="_Toc532855674"/>
      <w:bookmarkStart w:id="2254" w:name="_Toc532856696"/>
      <w:bookmarkStart w:id="2255" w:name="_Toc53042118"/>
      <w:bookmarkStart w:id="2256" w:name="_Toc53042303"/>
      <w:bookmarkStart w:id="2257" w:name="_Toc86846275"/>
      <w:bookmarkStart w:id="2258" w:name="_Toc86846466"/>
      <w:bookmarkStart w:id="2259" w:name="_Toc119049844"/>
      <w:bookmarkStart w:id="2260" w:name="_Toc119050409"/>
      <w:bookmarkStart w:id="2261" w:name="_Toc119050599"/>
      <w:r w:rsidRPr="00921AFD">
        <w:t>Install</w:t>
      </w:r>
      <w:bookmarkEnd w:id="2249"/>
      <w:bookmarkEnd w:id="2250"/>
      <w:bookmarkEnd w:id="2251"/>
      <w:bookmarkEnd w:id="2252"/>
      <w:bookmarkEnd w:id="2253"/>
      <w:bookmarkEnd w:id="2254"/>
      <w:bookmarkEnd w:id="2255"/>
      <w:bookmarkEnd w:id="2256"/>
      <w:bookmarkEnd w:id="2257"/>
      <w:bookmarkEnd w:id="2258"/>
      <w:bookmarkEnd w:id="2259"/>
      <w:bookmarkEnd w:id="2260"/>
      <w:bookmarkEnd w:id="2261"/>
    </w:p>
    <w:p w14:paraId="719B82BE" w14:textId="77777777" w:rsidR="00981D5B" w:rsidRDefault="00981D5B" w:rsidP="00981D5B">
      <w:pPr>
        <w:pStyle w:val="ListBullet"/>
        <w:numPr>
          <w:ilvl w:val="0"/>
          <w:numId w:val="13"/>
        </w:numPr>
      </w:pPr>
      <w:r>
        <w:t>Insert the USB flash drive into a USB port on your computer.</w:t>
      </w:r>
    </w:p>
    <w:p w14:paraId="75F3AE6D" w14:textId="77777777" w:rsidR="00981D5B" w:rsidRDefault="00981D5B" w:rsidP="00981D5B">
      <w:pPr>
        <w:pStyle w:val="ListBullet"/>
        <w:numPr>
          <w:ilvl w:val="0"/>
          <w:numId w:val="0"/>
        </w:numPr>
      </w:pPr>
    </w:p>
    <w:p w14:paraId="20779219" w14:textId="77777777" w:rsidR="00981D5B" w:rsidRDefault="00981D5B" w:rsidP="00981D5B">
      <w:pPr>
        <w:pStyle w:val="ListBullet"/>
        <w:numPr>
          <w:ilvl w:val="0"/>
          <w:numId w:val="13"/>
        </w:numPr>
      </w:pPr>
      <w:r>
        <w:t xml:space="preserve">Depending upon your computer setup, a dialog box may appear. If it does, select </w:t>
      </w:r>
      <w:r w:rsidRPr="00FE662B">
        <w:rPr>
          <w:b/>
        </w:rPr>
        <w:t>Open</w:t>
      </w:r>
      <w:r>
        <w:t xml:space="preserve"> folder to view </w:t>
      </w:r>
      <w:r w:rsidRPr="00FE662B">
        <w:rPr>
          <w:b/>
        </w:rPr>
        <w:t>files</w:t>
      </w:r>
      <w:r>
        <w:t>. If a dialog box does not appear, use Windows Explorer to browse to the USB flash drive directory.</w:t>
      </w:r>
    </w:p>
    <w:p w14:paraId="262C7E5C" w14:textId="77777777" w:rsidR="00981D5B" w:rsidRDefault="00981D5B" w:rsidP="00981D5B">
      <w:pPr>
        <w:pStyle w:val="ListBullet"/>
        <w:numPr>
          <w:ilvl w:val="0"/>
          <w:numId w:val="0"/>
        </w:numPr>
      </w:pPr>
    </w:p>
    <w:p w14:paraId="13F84885" w14:textId="77777777" w:rsidR="00981D5B" w:rsidRDefault="00981D5B" w:rsidP="00981D5B">
      <w:pPr>
        <w:pStyle w:val="ListBullet"/>
        <w:numPr>
          <w:ilvl w:val="0"/>
          <w:numId w:val="13"/>
        </w:numPr>
      </w:pPr>
      <w:r>
        <w:t>Double-click the installation file in the root directory to begin the installation.</w:t>
      </w:r>
    </w:p>
    <w:p w14:paraId="746B5044" w14:textId="77777777" w:rsidR="007224D2" w:rsidRDefault="007224D2" w:rsidP="007224D2">
      <w:pPr>
        <w:pStyle w:val="ListBullet"/>
        <w:numPr>
          <w:ilvl w:val="0"/>
          <w:numId w:val="0"/>
        </w:numPr>
      </w:pPr>
    </w:p>
    <w:p w14:paraId="53F32628" w14:textId="77777777" w:rsidR="007224D2" w:rsidRDefault="007224D2" w:rsidP="00AA5614">
      <w:pPr>
        <w:pStyle w:val="ListBullet"/>
        <w:numPr>
          <w:ilvl w:val="0"/>
          <w:numId w:val="13"/>
        </w:numPr>
      </w:pPr>
      <w:r>
        <w:t>Follow the instructions for the installation program as the screens appear.</w:t>
      </w:r>
    </w:p>
    <w:p w14:paraId="592A2A75" w14:textId="40A8F523" w:rsidR="00921AFD" w:rsidRDefault="00921AFD" w:rsidP="00921AFD">
      <w:pPr>
        <w:pStyle w:val="ListBullet"/>
        <w:numPr>
          <w:ilvl w:val="0"/>
          <w:numId w:val="0"/>
        </w:numPr>
        <w:spacing w:before="60" w:after="60"/>
        <w:ind w:left="360"/>
      </w:pPr>
      <w:r>
        <w:t>*When installing t</w:t>
      </w:r>
      <w:r w:rsidR="00946EC9">
        <w:t>he software over an existing system</w:t>
      </w:r>
      <w:r>
        <w:t xml:space="preserve"> directory, the installation will automatically create a backup folder of the existing directory. A warning message will be displayed when selecting an existing directory, and a checkbox can be de-selected if you do not wish to create a backup.</w:t>
      </w:r>
    </w:p>
    <w:p w14:paraId="41ABA17F" w14:textId="3EF99C92" w:rsidR="00921AFD" w:rsidRPr="00C32620" w:rsidRDefault="00921AFD" w:rsidP="00921AFD">
      <w:pPr>
        <w:pStyle w:val="ListBullet"/>
        <w:numPr>
          <w:ilvl w:val="0"/>
          <w:numId w:val="0"/>
        </w:numPr>
        <w:spacing w:before="60" w:after="60"/>
        <w:ind w:left="360"/>
        <w:rPr>
          <w:i/>
          <w:iCs/>
          <w:rPrChange w:id="2262" w:author="Tom Bergeron" w:date="2022-11-11T08:09:00Z">
            <w:rPr/>
          </w:rPrChange>
        </w:rPr>
      </w:pPr>
      <w:r>
        <w:t xml:space="preserve"> The name of the backup </w:t>
      </w:r>
      <w:r w:rsidR="003E6A0A">
        <w:t xml:space="preserve">directory created will be </w:t>
      </w:r>
      <w:r w:rsidR="003E6A0A" w:rsidRPr="00C32620">
        <w:rPr>
          <w:rFonts w:ascii="Courier New" w:hAnsi="Courier New" w:cs="Courier New"/>
          <w:i/>
          <w:iCs/>
          <w:sz w:val="18"/>
          <w:szCs w:val="18"/>
          <w:rPrChange w:id="2263" w:author="Tom Bergeron" w:date="2022-11-11T08:09:00Z">
            <w:rPr>
              <w:rFonts w:ascii="Courier New" w:hAnsi="Courier New" w:cs="Courier New"/>
              <w:sz w:val="18"/>
              <w:szCs w:val="18"/>
            </w:rPr>
          </w:rPrChange>
        </w:rPr>
        <w:t>C:\software root directory_Old_MM-DD_YYYY</w:t>
      </w:r>
    </w:p>
    <w:p w14:paraId="03A9DFCF" w14:textId="038D3DF4" w:rsidR="00E767B9" w:rsidRDefault="00921AFD" w:rsidP="00424624">
      <w:pPr>
        <w:pStyle w:val="ListParagraph"/>
        <w:rPr>
          <w:rFonts w:ascii="Arial" w:hAnsi="Arial" w:cs="Arial"/>
          <w:b/>
          <w:bCs/>
          <w:sz w:val="28"/>
          <w:szCs w:val="26"/>
        </w:rPr>
      </w:pPr>
      <w:r w:rsidRPr="00E719F2">
        <w:rPr>
          <w:b/>
        </w:rPr>
        <w:t>Note</w:t>
      </w:r>
      <w:r w:rsidRPr="00E60C45">
        <w:t>: If you have question</w:t>
      </w:r>
      <w:r>
        <w:t>s</w:t>
      </w:r>
      <w:r w:rsidRPr="00E60C45">
        <w:t xml:space="preserve"> regarding your hardware or software configuration contact Tech Support.</w:t>
      </w:r>
      <w:bookmarkStart w:id="2264" w:name="_Toc467446317"/>
    </w:p>
    <w:p w14:paraId="45238689" w14:textId="77777777" w:rsidR="004B6BDF" w:rsidRDefault="004B6BDF" w:rsidP="004B6BDF">
      <w:pPr>
        <w:ind w:firstLine="360"/>
      </w:pPr>
      <w:bookmarkStart w:id="2265" w:name="_Toc469043289"/>
      <w:bookmarkStart w:id="2266" w:name="_Toc469044923"/>
      <w:bookmarkStart w:id="2267" w:name="_Toc469139219"/>
      <w:bookmarkStart w:id="2268" w:name="_Toc469152664"/>
      <w:bookmarkStart w:id="2269" w:name="_Toc491174765"/>
      <w:bookmarkStart w:id="2270" w:name="_Toc491337746"/>
      <w:bookmarkStart w:id="2271" w:name="_Toc491337920"/>
      <w:bookmarkStart w:id="2272" w:name="_Toc491338693"/>
      <w:bookmarkStart w:id="2273" w:name="_Toc532855675"/>
      <w:bookmarkStart w:id="2274" w:name="_Toc532856697"/>
      <w:bookmarkStart w:id="2275" w:name="_Toc53042119"/>
      <w:bookmarkStart w:id="2276" w:name="_Toc53042304"/>
      <w:r w:rsidRPr="004951F2">
        <w:t>During the installation process, you will encounter the following screen:</w:t>
      </w:r>
    </w:p>
    <w:p w14:paraId="7EED1467" w14:textId="77777777" w:rsidR="004B6BDF" w:rsidRDefault="004B6BDF" w:rsidP="004B6BDF">
      <w:pPr>
        <w:ind w:firstLine="360"/>
      </w:pPr>
    </w:p>
    <w:p w14:paraId="68349D11" w14:textId="77777777" w:rsidR="004B6BDF" w:rsidRDefault="004B6BDF" w:rsidP="004B6BDF">
      <w:pPr>
        <w:ind w:firstLine="360"/>
        <w:jc w:val="center"/>
      </w:pPr>
      <w:r>
        <w:rPr>
          <w:noProof/>
        </w:rPr>
        <w:lastRenderedPageBreak/>
        <w:drawing>
          <wp:inline distT="0" distB="0" distL="0" distR="0" wp14:anchorId="6C26071A" wp14:editId="27197690">
            <wp:extent cx="3129729" cy="13363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
                      <a:extLst>
                        <a:ext uri="{28A0092B-C50C-407E-A947-70E740481C1C}">
                          <a14:useLocalDpi xmlns:a14="http://schemas.microsoft.com/office/drawing/2010/main" val="0"/>
                        </a:ext>
                      </a:extLst>
                    </a:blip>
                    <a:stretch>
                      <a:fillRect/>
                    </a:stretch>
                  </pic:blipFill>
                  <pic:spPr>
                    <a:xfrm>
                      <a:off x="0" y="0"/>
                      <a:ext cx="3129729" cy="1336366"/>
                    </a:xfrm>
                    <a:prstGeom prst="rect">
                      <a:avLst/>
                    </a:prstGeom>
                  </pic:spPr>
                </pic:pic>
              </a:graphicData>
            </a:graphic>
          </wp:inline>
        </w:drawing>
      </w:r>
    </w:p>
    <w:p w14:paraId="457A7383" w14:textId="77777777" w:rsidR="004B6BDF" w:rsidRDefault="004B6BDF" w:rsidP="004B6BDF">
      <w:pPr>
        <w:ind w:firstLine="360"/>
        <w:jc w:val="center"/>
      </w:pPr>
    </w:p>
    <w:p w14:paraId="05AE365F" w14:textId="77777777" w:rsidR="004B6BDF" w:rsidRDefault="004B6BDF" w:rsidP="004B6BDF">
      <w:pPr>
        <w:ind w:left="360"/>
      </w:pPr>
      <w:r>
        <w:t xml:space="preserve">When the supplied USB software dongle is connected, or your license has been activated, and then click </w:t>
      </w:r>
      <w:r w:rsidRPr="000E3B77">
        <w:rPr>
          <w:i/>
          <w:iCs/>
        </w:rPr>
        <w:t>Continue</w:t>
      </w:r>
      <w:r>
        <w:rPr>
          <w:i/>
          <w:iCs/>
        </w:rPr>
        <w:t xml:space="preserve">, </w:t>
      </w:r>
      <w:r>
        <w:t xml:space="preserve">the software will identify what additional purchased options are available. When applicable, an additional prompt may appear regarding the configuration of those options. </w:t>
      </w:r>
    </w:p>
    <w:p w14:paraId="07687C75" w14:textId="77777777" w:rsidR="004B6BDF" w:rsidRDefault="004B6BDF" w:rsidP="004B6BDF">
      <w:pPr>
        <w:ind w:left="360"/>
      </w:pPr>
    </w:p>
    <w:p w14:paraId="4E7B52D8" w14:textId="77777777" w:rsidR="004B6BDF" w:rsidRDefault="004B6BDF" w:rsidP="004B6BDF">
      <w:pPr>
        <w:ind w:left="360"/>
      </w:pPr>
      <w:r>
        <w:t xml:space="preserve">If there is no USB software dongle or license present when clicking the </w:t>
      </w:r>
      <w:r>
        <w:rPr>
          <w:i/>
          <w:iCs/>
        </w:rPr>
        <w:t>C</w:t>
      </w:r>
      <w:r w:rsidRPr="000E3B77">
        <w:rPr>
          <w:i/>
          <w:iCs/>
        </w:rPr>
        <w:t>ontinue</w:t>
      </w:r>
      <w:r>
        <w:t xml:space="preserve"> button, the software will continue the installation with the standard, default configuration. </w:t>
      </w:r>
    </w:p>
    <w:p w14:paraId="2B92BB24" w14:textId="16E62A96" w:rsidR="004B6BDF" w:rsidRDefault="004B6BDF" w:rsidP="00C67678">
      <w:pPr>
        <w:pStyle w:val="Heading3"/>
      </w:pPr>
    </w:p>
    <w:p w14:paraId="16FC7FC8" w14:textId="77777777" w:rsidR="004B6BDF" w:rsidRPr="00CC7CEC" w:rsidRDefault="004B6BDF">
      <w:pPr>
        <w:pPrChange w:id="2277" w:author="Tom Bergeron" w:date="2021-11-03T14:56:00Z">
          <w:pPr>
            <w:pStyle w:val="Heading3"/>
          </w:pPr>
        </w:pPrChange>
      </w:pPr>
    </w:p>
    <w:p w14:paraId="26FBBB87" w14:textId="05731900" w:rsidR="0052715E" w:rsidRPr="00C653DF" w:rsidRDefault="00A92C42" w:rsidP="00C67678">
      <w:pPr>
        <w:pStyle w:val="Heading3"/>
      </w:pPr>
      <w:bookmarkStart w:id="2278" w:name="_Toc86846276"/>
      <w:bookmarkStart w:id="2279" w:name="_Toc86846467"/>
      <w:bookmarkStart w:id="2280" w:name="_Toc119049845"/>
      <w:bookmarkStart w:id="2281" w:name="_Toc119050410"/>
      <w:bookmarkStart w:id="2282" w:name="_Toc119050600"/>
      <w:r w:rsidRPr="00C653DF">
        <w:t>Start</w:t>
      </w:r>
      <w:r w:rsidR="0052715E" w:rsidRPr="00C653DF">
        <w:t xml:space="preserve"> </w:t>
      </w:r>
      <w:r w:rsidR="00C653DF">
        <w:t>t</w:t>
      </w:r>
      <w:r w:rsidR="00C653DF" w:rsidRPr="00C653DF">
        <w:t xml:space="preserve">he </w:t>
      </w:r>
      <w:r w:rsidR="0052715E" w:rsidRPr="00C653DF">
        <w:t>Software</w:t>
      </w:r>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8"/>
      <w:bookmarkEnd w:id="2279"/>
      <w:bookmarkEnd w:id="2280"/>
      <w:bookmarkEnd w:id="2281"/>
      <w:bookmarkEnd w:id="2282"/>
    </w:p>
    <w:p w14:paraId="2255EDC8" w14:textId="77777777" w:rsidR="0052715E" w:rsidRPr="00C653DF" w:rsidRDefault="0052715E" w:rsidP="0052715E">
      <w:r w:rsidRPr="00C653DF">
        <w:t>The installation automatically adds a named software folder to the main Windows Start Menu.  Click the Windows Start button and scroll up to the software folder.  Then click the software icon.</w:t>
      </w:r>
    </w:p>
    <w:p w14:paraId="558FCCEC" w14:textId="77777777" w:rsidR="0052715E" w:rsidRPr="00C653DF" w:rsidRDefault="0052715E" w:rsidP="0052715E"/>
    <w:p w14:paraId="08B56D94" w14:textId="77777777" w:rsidR="0052715E" w:rsidRPr="00B14737" w:rsidRDefault="00C653DF" w:rsidP="00AA5614">
      <w:pPr>
        <w:numPr>
          <w:ilvl w:val="0"/>
          <w:numId w:val="69"/>
        </w:numPr>
      </w:pPr>
      <w:r w:rsidRPr="00C653DF">
        <w:t>Click the Windows Start button to locate</w:t>
      </w:r>
      <w:r w:rsidR="006C7149">
        <w:t xml:space="preserve"> the automatic software icon and c</w:t>
      </w:r>
      <w:r w:rsidR="0052715E" w:rsidRPr="00B14737">
        <w:t xml:space="preserve">lick the icon. </w:t>
      </w:r>
    </w:p>
    <w:p w14:paraId="33397333" w14:textId="77777777" w:rsidR="0052715E" w:rsidRPr="00B14737" w:rsidRDefault="0052715E" w:rsidP="0052715E"/>
    <w:p w14:paraId="3E053A5A" w14:textId="5C8E6A1E" w:rsidR="0052715E" w:rsidRPr="00B14737" w:rsidRDefault="00F30B5C" w:rsidP="0052715E">
      <w:pPr>
        <w:ind w:left="360"/>
        <w:jc w:val="center"/>
      </w:pPr>
      <w:r>
        <w:rPr>
          <w:noProof/>
        </w:rPr>
        <w:drawing>
          <wp:inline distT="0" distB="0" distL="0" distR="0" wp14:anchorId="767128BD" wp14:editId="6C9946B8">
            <wp:extent cx="4430584" cy="2807208"/>
            <wp:effectExtent l="0" t="0" r="8255" b="0"/>
            <wp:docPr id="2793" name="Picture 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Startup screen.png"/>
                    <pic:cNvPicPr/>
                  </pic:nvPicPr>
                  <pic:blipFill>
                    <a:blip r:embed="rId21">
                      <a:extLst>
                        <a:ext uri="{28A0092B-C50C-407E-A947-70E740481C1C}">
                          <a14:useLocalDpi xmlns:a14="http://schemas.microsoft.com/office/drawing/2010/main" val="0"/>
                        </a:ext>
                      </a:extLst>
                    </a:blip>
                    <a:stretch>
                      <a:fillRect/>
                    </a:stretch>
                  </pic:blipFill>
                  <pic:spPr>
                    <a:xfrm>
                      <a:off x="0" y="0"/>
                      <a:ext cx="4430584" cy="2807208"/>
                    </a:xfrm>
                    <a:prstGeom prst="rect">
                      <a:avLst/>
                    </a:prstGeom>
                  </pic:spPr>
                </pic:pic>
              </a:graphicData>
            </a:graphic>
          </wp:inline>
        </w:drawing>
      </w:r>
    </w:p>
    <w:p w14:paraId="699C6BD4" w14:textId="52B3788B" w:rsidR="00A92C42" w:rsidRPr="00B14737" w:rsidRDefault="00A92C42" w:rsidP="00A92C42">
      <w:pPr>
        <w:pStyle w:val="Caption"/>
      </w:pPr>
      <w:r w:rsidRPr="00B14737">
        <w:t xml:space="preserve">Figure </w:t>
      </w:r>
      <w:r w:rsidR="00364D2F">
        <w:fldChar w:fldCharType="begin"/>
      </w:r>
      <w:r w:rsidR="00364D2F">
        <w:instrText xml:space="preserve"> SEQ Figure \* ARABIC </w:instrText>
      </w:r>
      <w:r w:rsidR="00364D2F">
        <w:fldChar w:fldCharType="separate"/>
      </w:r>
      <w:r w:rsidR="00F9407E">
        <w:rPr>
          <w:noProof/>
        </w:rPr>
        <w:t>2</w:t>
      </w:r>
      <w:r w:rsidR="00364D2F">
        <w:rPr>
          <w:noProof/>
        </w:rPr>
        <w:fldChar w:fldCharType="end"/>
      </w:r>
      <w:r w:rsidRPr="00B14737">
        <w:t xml:space="preserve">: </w:t>
      </w:r>
      <w:r w:rsidR="00470612">
        <w:t>Missing USB Dongle notification</w:t>
      </w:r>
    </w:p>
    <w:p w14:paraId="30E19BC1" w14:textId="77777777" w:rsidR="00A92C42" w:rsidRPr="00B14737" w:rsidRDefault="00A92C42" w:rsidP="006C7149"/>
    <w:p w14:paraId="5A20F8A1" w14:textId="77777777" w:rsidR="0052715E" w:rsidRPr="00B14737" w:rsidRDefault="0052715E" w:rsidP="00AA5614">
      <w:pPr>
        <w:numPr>
          <w:ilvl w:val="0"/>
          <w:numId w:val="69"/>
        </w:numPr>
      </w:pPr>
      <w:r w:rsidRPr="00B14737">
        <w:t xml:space="preserve">A specifically programmed USB dongle key is required to run the </w:t>
      </w:r>
      <w:r w:rsidRPr="00C653DF">
        <w:t>automatic system</w:t>
      </w:r>
      <w:r w:rsidRPr="00B14737">
        <w:t xml:space="preserve"> software. When starting, if you see the above message, insert the key and click </w:t>
      </w:r>
      <w:r w:rsidRPr="00B14737">
        <w:rPr>
          <w:b/>
        </w:rPr>
        <w:t>OK</w:t>
      </w:r>
      <w:r w:rsidRPr="00B14737">
        <w:t>.</w:t>
      </w:r>
    </w:p>
    <w:bookmarkEnd w:id="4"/>
    <w:p w14:paraId="3DEF1733" w14:textId="77777777" w:rsidR="0052715E" w:rsidRDefault="0052715E"/>
    <w:p w14:paraId="4115471A" w14:textId="59FBBA7E" w:rsidR="009C2049" w:rsidRDefault="009C2049" w:rsidP="00C653DF">
      <w:pPr>
        <w:ind w:left="360"/>
      </w:pPr>
    </w:p>
    <w:p w14:paraId="36339258" w14:textId="77777777" w:rsidR="009C2049" w:rsidRDefault="009C2049">
      <w:r>
        <w:br w:type="page"/>
      </w:r>
    </w:p>
    <w:p w14:paraId="1859C9C9" w14:textId="25E4A926" w:rsidR="0052715E" w:rsidRDefault="00FD18FE" w:rsidP="00C653DF">
      <w:pPr>
        <w:ind w:left="360"/>
      </w:pPr>
      <w:r>
        <w:lastRenderedPageBreak/>
        <w:t>T</w:t>
      </w:r>
      <w:r w:rsidR="0052715E" w:rsidRPr="00C653DF">
        <w:t>he first screen in the software will prompt you to either enter the current belt speed for the oven</w:t>
      </w:r>
      <w:del w:id="2283" w:author="Tom Bergeron" w:date="2022-11-11T08:09:00Z">
        <w:r w:rsidR="0052715E" w:rsidRPr="00C653DF" w:rsidDel="002111BB">
          <w:delText>,</w:delText>
        </w:r>
      </w:del>
      <w:r w:rsidR="0052715E" w:rsidRPr="00C653DF">
        <w:t xml:space="preserve"> or choose to work in History mode.  See </w:t>
      </w:r>
      <w:r w:rsidR="0052715E" w:rsidRPr="00C653DF">
        <w:fldChar w:fldCharType="begin"/>
      </w:r>
      <w:r w:rsidR="0052715E" w:rsidRPr="00C653DF">
        <w:instrText xml:space="preserve"> REF _Ref185667915 \h  \* MERGEFORMAT </w:instrText>
      </w:r>
      <w:r w:rsidR="0052715E" w:rsidRPr="00C653DF">
        <w:fldChar w:fldCharType="separate"/>
      </w:r>
      <w:r w:rsidR="00F9407E">
        <w:t xml:space="preserve">Figure </w:t>
      </w:r>
      <w:r w:rsidR="00F9407E">
        <w:rPr>
          <w:noProof/>
        </w:rPr>
        <w:t>3</w:t>
      </w:r>
      <w:r w:rsidR="0052715E" w:rsidRPr="00C653DF">
        <w:fldChar w:fldCharType="end"/>
      </w:r>
      <w:r w:rsidR="0052715E" w:rsidRPr="00C653DF">
        <w:t>.</w:t>
      </w:r>
    </w:p>
    <w:p w14:paraId="73821A19" w14:textId="77777777" w:rsidR="009C2049" w:rsidRPr="00C653DF" w:rsidRDefault="009C2049" w:rsidP="00C653DF">
      <w:pPr>
        <w:ind w:left="360"/>
      </w:pPr>
    </w:p>
    <w:p w14:paraId="33C6946C" w14:textId="382835DD" w:rsidR="0052715E" w:rsidRPr="00C653DF" w:rsidRDefault="0052715E" w:rsidP="00C653DF">
      <w:pPr>
        <w:ind w:left="360"/>
        <w:rPr>
          <w:strike/>
        </w:rPr>
      </w:pPr>
      <w:r w:rsidRPr="00C653DF">
        <w:rPr>
          <w:b/>
        </w:rPr>
        <w:t>Note</w:t>
      </w:r>
      <w:r w:rsidRPr="00C653DF">
        <w:t xml:space="preserve">: This screen will not appear if the software is installed on an oven that has compatible oven controller software unless </w:t>
      </w:r>
      <w:r w:rsidR="00A92C42" w:rsidRPr="00C653DF">
        <w:t>the communication between the two applications in not enable</w:t>
      </w:r>
      <w:r w:rsidR="00E555EC">
        <w:t>d</w:t>
      </w:r>
      <w:r w:rsidR="00A92C42" w:rsidRPr="00C653DF">
        <w:t xml:space="preserve">. </w:t>
      </w:r>
    </w:p>
    <w:p w14:paraId="6438C042" w14:textId="77777777" w:rsidR="0052715E" w:rsidRPr="00C653DF" w:rsidRDefault="0052715E"/>
    <w:p w14:paraId="703499B0" w14:textId="42878D0C" w:rsidR="006614E7" w:rsidRDefault="000E0382" w:rsidP="006614E7">
      <w:pPr>
        <w:jc w:val="center"/>
      </w:pPr>
      <w:r>
        <w:rPr>
          <w:noProof/>
        </w:rPr>
        <mc:AlternateContent>
          <mc:Choice Requires="wpg">
            <w:drawing>
              <wp:anchor distT="0" distB="0" distL="114300" distR="114300" simplePos="0" relativeHeight="250899456" behindDoc="0" locked="0" layoutInCell="1" allowOverlap="1" wp14:anchorId="0A0EE3C5" wp14:editId="020DB028">
                <wp:simplePos x="0" y="0"/>
                <wp:positionH relativeFrom="column">
                  <wp:posOffset>35560</wp:posOffset>
                </wp:positionH>
                <wp:positionV relativeFrom="paragraph">
                  <wp:posOffset>1049655</wp:posOffset>
                </wp:positionV>
                <wp:extent cx="2171700" cy="1143000"/>
                <wp:effectExtent l="0" t="0" r="0" b="0"/>
                <wp:wrapNone/>
                <wp:docPr id="2790" name="Group 4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1143000"/>
                          <a:chOff x="1413" y="3778"/>
                          <a:chExt cx="3420" cy="1800"/>
                        </a:xfrm>
                      </wpg:grpSpPr>
                      <wps:wsp>
                        <wps:cNvPr id="2791" name="Line 2786"/>
                        <wps:cNvCnPr/>
                        <wps:spPr bwMode="auto">
                          <a:xfrm>
                            <a:off x="3573" y="5398"/>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92" name="Text Box 2789"/>
                        <wps:cNvSpPr txBox="1">
                          <a:spLocks noChangeArrowheads="1"/>
                        </wps:cNvSpPr>
                        <wps:spPr bwMode="auto">
                          <a:xfrm>
                            <a:off x="1413" y="3778"/>
                            <a:ext cx="2160" cy="18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F7BCA65" w14:textId="77777777" w:rsidR="00BB401D" w:rsidRPr="00DF1BAE" w:rsidRDefault="00BB401D" w:rsidP="00F26E04">
                              <w:pPr>
                                <w:rPr>
                                  <w:b/>
                                </w:rPr>
                              </w:pPr>
                              <w:r>
                                <w:rPr>
                                  <w:b/>
                                </w:rPr>
                                <w:t>View History</w:t>
                              </w:r>
                              <w:r w:rsidRPr="00DF1BAE">
                                <w:rPr>
                                  <w:b/>
                                </w:rPr>
                                <w:t xml:space="preserve"> Mode-</w:t>
                              </w:r>
                            </w:p>
                            <w:p w14:paraId="3B1040F0" w14:textId="77777777" w:rsidR="00BB401D" w:rsidRDefault="00BB401D" w:rsidP="00F26E04">
                              <w:r>
                                <w:t>Choose this button to view Virtual Profile history, browse to a different hard drive or computer on the network.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0EE3C5" id="Group 4121" o:spid="_x0000_s1026" style="position:absolute;left:0;text-align:left;margin-left:2.8pt;margin-top:82.65pt;width:171pt;height:90pt;z-index:250899456" coordorigin="1413,3778" coordsize="342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">
                <v:line id="Line 2786" o:spid="_x0000_s1027" style="position:absolute;visibility:visible;mso-wrap-style:square" from="3573,5398" to="4833,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" strokecolor="red" strokeweight="1.5pt">
                  <v:stroke endarrow="block"/>
                </v:line>
                <v:shapetype id="_x0000_t202" coordsize="21600,21600" o:spt="202" path="m,l,21600r21600,l21600,xe">
                  <v:stroke joinstyle="miter"/>
                  <v:path gradientshapeok="t" o:connecttype="rect"/>
                </v:shapetype>
                <v:shape id="Text Box 2789" o:spid="_x0000_s1028" type="#_x0000_t202" style="position:absolute;left:1413;top:3778;width:216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" strokecolor="red" strokeweight="1.5pt">
                  <v:textbox>
                    <w:txbxContent>
                      <w:p w14:paraId="2F7BCA65" w14:textId="77777777" w:rsidR="00BB401D" w:rsidRPr="00DF1BAE" w:rsidRDefault="00BB401D" w:rsidP="00F26E04">
                        <w:pPr>
                          <w:rPr>
                            <w:b/>
                          </w:rPr>
                        </w:pPr>
                        <w:r>
                          <w:rPr>
                            <w:b/>
                          </w:rPr>
                          <w:t>View History</w:t>
                        </w:r>
                        <w:r w:rsidRPr="00DF1BAE">
                          <w:rPr>
                            <w:b/>
                          </w:rPr>
                          <w:t xml:space="preserve"> Mode-</w:t>
                        </w:r>
                      </w:p>
                      <w:p w14:paraId="3B1040F0" w14:textId="77777777" w:rsidR="00BB401D" w:rsidRDefault="00BB401D" w:rsidP="00F26E04">
                        <w:r>
                          <w:t>Choose this button to view Virtual Profile history, browse to a different hard drive or computer on the network.</w:t>
                        </w:r>
                      </w:p>
                    </w:txbxContent>
                  </v:textbox>
                </v:shape>
              </v:group>
            </w:pict>
          </mc:Fallback>
        </mc:AlternateContent>
      </w:r>
      <w:r>
        <w:rPr>
          <w:noProof/>
        </w:rPr>
        <mc:AlternateContent>
          <mc:Choice Requires="wpg">
            <w:drawing>
              <wp:anchor distT="0" distB="0" distL="114300" distR="114300" simplePos="0" relativeHeight="250882048" behindDoc="0" locked="0" layoutInCell="1" allowOverlap="1" wp14:anchorId="015E426D" wp14:editId="2A07A33A">
                <wp:simplePos x="0" y="0"/>
                <wp:positionH relativeFrom="column">
                  <wp:posOffset>4043045</wp:posOffset>
                </wp:positionH>
                <wp:positionV relativeFrom="paragraph">
                  <wp:posOffset>342265</wp:posOffset>
                </wp:positionV>
                <wp:extent cx="1828800" cy="779780"/>
                <wp:effectExtent l="0" t="0" r="0" b="0"/>
                <wp:wrapNone/>
                <wp:docPr id="2787" name="Group 4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0" cy="779780"/>
                          <a:chOff x="7173" y="3058"/>
                          <a:chExt cx="2880" cy="1228"/>
                        </a:xfrm>
                      </wpg:grpSpPr>
                      <wps:wsp>
                        <wps:cNvPr id="2788" name="Line 2787"/>
                        <wps:cNvCnPr/>
                        <wps:spPr bwMode="auto">
                          <a:xfrm flipH="1">
                            <a:off x="7173" y="3778"/>
                            <a:ext cx="72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89" name="Text Box 2788"/>
                        <wps:cNvSpPr txBox="1">
                          <a:spLocks noChangeArrowheads="1"/>
                        </wps:cNvSpPr>
                        <wps:spPr bwMode="auto">
                          <a:xfrm>
                            <a:off x="7893" y="3058"/>
                            <a:ext cx="2160" cy="1228"/>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7BE4324" w14:textId="77777777" w:rsidR="00BB401D" w:rsidRDefault="00BB401D" w:rsidP="00F26E04">
                              <w:r w:rsidRPr="00DF1BAE">
                                <w:rPr>
                                  <w:b/>
                                </w:rPr>
                                <w:t>Production Mode -</w:t>
                              </w:r>
                              <w:r>
                                <w:t>Choose this button to run profiles and Virtual Profiles.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5E426D" id="Group 4120" o:spid="_x0000_s1029" style="position:absolute;left:0;text-align:left;margin-left:318.35pt;margin-top:26.95pt;width:2in;height:61.4pt;z-index:250882048" coordorigin="7173,3058" coordsize="2880,1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">
                <v:line id="Line 2787" o:spid="_x0000_s1030" style="position:absolute;flip:x;visibility:visible;mso-wrap-style:square" from="7173,3778" to="7893,3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" strokecolor="red" strokeweight="1.5pt">
                  <v:stroke endarrow="block"/>
                </v:line>
                <v:shape id="Text Box 2788" o:spid="_x0000_s1031" type="#_x0000_t202" style="position:absolute;left:7893;top:3058;width:2160;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" strokecolor="red" strokeweight="1.5pt">
                  <v:textbox>
                    <w:txbxContent>
                      <w:p w14:paraId="57BE4324" w14:textId="77777777" w:rsidR="00BB401D" w:rsidRDefault="00BB401D" w:rsidP="00F26E04">
                        <w:r w:rsidRPr="00DF1BAE">
                          <w:rPr>
                            <w:b/>
                          </w:rPr>
                          <w:t>Production Mode -</w:t>
                        </w:r>
                        <w:r>
                          <w:t>Choose this button to run profiles and Virtual Profiles.</w:t>
                        </w:r>
                      </w:p>
                    </w:txbxContent>
                  </v:textbox>
                </v:shape>
              </v:group>
            </w:pict>
          </mc:Fallback>
        </mc:AlternateContent>
      </w:r>
      <w:r w:rsidR="00F30B5C">
        <w:rPr>
          <w:noProof/>
        </w:rPr>
        <w:drawing>
          <wp:inline distT="0" distB="0" distL="0" distR="0" wp14:anchorId="284CDE4B" wp14:editId="08B078D6">
            <wp:extent cx="4618662" cy="2615184"/>
            <wp:effectExtent l="0" t="0" r="0" b="0"/>
            <wp:docPr id="2802" name="Picture 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Speed screen.png"/>
                    <pic:cNvPicPr/>
                  </pic:nvPicPr>
                  <pic:blipFill>
                    <a:blip r:embed="rId22">
                      <a:extLst>
                        <a:ext uri="{28A0092B-C50C-407E-A947-70E740481C1C}">
                          <a14:useLocalDpi xmlns:a14="http://schemas.microsoft.com/office/drawing/2010/main" val="0"/>
                        </a:ext>
                      </a:extLst>
                    </a:blip>
                    <a:stretch>
                      <a:fillRect/>
                    </a:stretch>
                  </pic:blipFill>
                  <pic:spPr>
                    <a:xfrm>
                      <a:off x="0" y="0"/>
                      <a:ext cx="4618662" cy="2615184"/>
                    </a:xfrm>
                    <a:prstGeom prst="rect">
                      <a:avLst/>
                    </a:prstGeom>
                  </pic:spPr>
                </pic:pic>
              </a:graphicData>
            </a:graphic>
          </wp:inline>
        </w:drawing>
      </w:r>
    </w:p>
    <w:p w14:paraId="2CF8DC7D" w14:textId="7274CDAA" w:rsidR="008708F9" w:rsidRDefault="00D41AFB" w:rsidP="00F5043F">
      <w:pPr>
        <w:pStyle w:val="Caption"/>
      </w:pPr>
      <w:bookmarkStart w:id="2284" w:name="_Ref185667915"/>
      <w:r>
        <w:t xml:space="preserve">Figure </w:t>
      </w:r>
      <w:r w:rsidR="00364D2F">
        <w:fldChar w:fldCharType="begin"/>
      </w:r>
      <w:r w:rsidR="00364D2F">
        <w:instrText xml:space="preserve"> SEQ Figure \* ARABIC </w:instrText>
      </w:r>
      <w:r w:rsidR="00364D2F">
        <w:fldChar w:fldCharType="separate"/>
      </w:r>
      <w:r w:rsidR="00F9407E">
        <w:rPr>
          <w:noProof/>
        </w:rPr>
        <w:t>3</w:t>
      </w:r>
      <w:r w:rsidR="00364D2F">
        <w:rPr>
          <w:noProof/>
        </w:rPr>
        <w:fldChar w:fldCharType="end"/>
      </w:r>
      <w:bookmarkEnd w:id="2284"/>
      <w:r w:rsidR="00E8730D">
        <w:t>: Product Tracking Initialization</w:t>
      </w:r>
    </w:p>
    <w:p w14:paraId="622F8272" w14:textId="77777777" w:rsidR="008708F9" w:rsidRDefault="008708F9" w:rsidP="00544D11">
      <w:pPr>
        <w:rPr>
          <w:noProof/>
        </w:rPr>
      </w:pPr>
    </w:p>
    <w:p w14:paraId="53AC43DA" w14:textId="77777777" w:rsidR="000A0C15" w:rsidRPr="003E6083" w:rsidRDefault="00475726">
      <w:r w:rsidRPr="00475726">
        <w:rPr>
          <w:b/>
        </w:rPr>
        <w:t xml:space="preserve">Production </w:t>
      </w:r>
      <w:r w:rsidR="00484BF4">
        <w:rPr>
          <w:b/>
        </w:rPr>
        <w:t>M</w:t>
      </w:r>
      <w:r w:rsidRPr="00475726">
        <w:rPr>
          <w:b/>
        </w:rPr>
        <w:t>ode</w:t>
      </w:r>
      <w:r>
        <w:rPr>
          <w:b/>
        </w:rPr>
        <w:t xml:space="preserve"> </w:t>
      </w:r>
      <w:r w:rsidRPr="003E6083">
        <w:rPr>
          <w:b/>
        </w:rPr>
        <w:t xml:space="preserve">- </w:t>
      </w:r>
      <w:r w:rsidR="008708F9" w:rsidRPr="003E6083">
        <w:t xml:space="preserve">If you wish to run profiles or Virtual Profile, enter the current belt speed for your oven and choose the </w:t>
      </w:r>
      <w:r w:rsidR="008708F9" w:rsidRPr="003E6083">
        <w:rPr>
          <w:b/>
        </w:rPr>
        <w:t>OK</w:t>
      </w:r>
      <w:r w:rsidR="008708F9" w:rsidRPr="003E6083">
        <w:t xml:space="preserve"> button, this will activate </w:t>
      </w:r>
      <w:r w:rsidR="008708F9" w:rsidRPr="003E6083">
        <w:rPr>
          <w:iCs/>
        </w:rPr>
        <w:t>Production</w:t>
      </w:r>
      <w:r w:rsidR="008708F9" w:rsidRPr="003E6083">
        <w:t xml:space="preserve"> mode.  </w:t>
      </w:r>
      <w:r w:rsidR="006B59B0" w:rsidRPr="003E6083">
        <w:t>You can view historical data while in Production mode, but not while a Virtual Profile is running</w:t>
      </w:r>
      <w:r w:rsidR="00544D11" w:rsidRPr="003E6083">
        <w:t>.</w:t>
      </w:r>
    </w:p>
    <w:p w14:paraId="12B3E661" w14:textId="77777777" w:rsidR="000A0C15" w:rsidRDefault="000A0C15" w:rsidP="00544D11"/>
    <w:p w14:paraId="1A99C519" w14:textId="03E7C703" w:rsidR="008708F9" w:rsidRPr="003E6083" w:rsidRDefault="006B59B0">
      <w:r w:rsidRPr="00FF6014">
        <w:t xml:space="preserve">To </w:t>
      </w:r>
      <w:r w:rsidR="000A0C15" w:rsidRPr="00FF6014">
        <w:t xml:space="preserve">view </w:t>
      </w:r>
      <w:r w:rsidR="000A0C15" w:rsidRPr="003E6083">
        <w:t>historical Virtual Profile data from the same PC while Virtual Profiling</w:t>
      </w:r>
      <w:r w:rsidR="000D35E3" w:rsidRPr="003E6083">
        <w:t xml:space="preserve"> live,</w:t>
      </w:r>
      <w:r w:rsidR="000A0C15" w:rsidRPr="003E6083">
        <w:t xml:space="preserve"> launch a separate Host.exe file located</w:t>
      </w:r>
      <w:r w:rsidR="00070E42" w:rsidRPr="003E6083">
        <w:t xml:space="preserve"> in</w:t>
      </w:r>
      <w:r w:rsidR="000A0C15" w:rsidRPr="003E6083">
        <w:t xml:space="preserve">: </w:t>
      </w:r>
      <w:r w:rsidR="000A0C15" w:rsidRPr="002111BB">
        <w:rPr>
          <w:rStyle w:val="PlainTextChar"/>
          <w:i/>
          <w:iCs/>
          <w:rPrChange w:id="2285" w:author="Tom Bergeron" w:date="2022-11-11T08:10:00Z">
            <w:rPr>
              <w:rStyle w:val="PlainTextChar"/>
            </w:rPr>
          </w:rPrChange>
        </w:rPr>
        <w:t>C:\</w:t>
      </w:r>
      <w:r w:rsidR="001A5791" w:rsidRPr="002111BB">
        <w:rPr>
          <w:rStyle w:val="PlainTextChar"/>
          <w:i/>
          <w:iCs/>
          <w:rPrChange w:id="2286" w:author="Tom Bergeron" w:date="2022-11-11T08:10:00Z">
            <w:rPr>
              <w:rStyle w:val="PlainTextChar"/>
            </w:rPr>
          </w:rPrChange>
        </w:rPr>
        <w:t>software root directory</w:t>
      </w:r>
      <w:r w:rsidR="002F5D36" w:rsidRPr="002111BB">
        <w:rPr>
          <w:rStyle w:val="PlainTextChar"/>
          <w:i/>
          <w:iCs/>
          <w:rPrChange w:id="2287" w:author="Tom Bergeron" w:date="2022-11-11T08:10:00Z">
            <w:rPr>
              <w:rStyle w:val="PlainTextChar"/>
            </w:rPr>
          </w:rPrChange>
        </w:rPr>
        <w:t>\</w:t>
      </w:r>
      <w:proofErr w:type="spellStart"/>
      <w:r w:rsidR="00E8013C" w:rsidRPr="002111BB">
        <w:rPr>
          <w:rStyle w:val="PlainTextChar"/>
          <w:i/>
          <w:iCs/>
          <w:rPrChange w:id="2288" w:author="Tom Bergeron" w:date="2022-11-11T08:10:00Z">
            <w:rPr>
              <w:rStyle w:val="PlainTextChar"/>
            </w:rPr>
          </w:rPrChange>
        </w:rPr>
        <w:t>APP</w:t>
      </w:r>
      <w:r w:rsidR="000A0C15" w:rsidRPr="002111BB">
        <w:rPr>
          <w:rStyle w:val="PlainTextChar"/>
          <w:i/>
          <w:iCs/>
          <w:rPrChange w:id="2289" w:author="Tom Bergeron" w:date="2022-11-11T08:10:00Z">
            <w:rPr>
              <w:rStyle w:val="PlainTextChar"/>
            </w:rPr>
          </w:rPrChange>
        </w:rPr>
        <w:t>forViewer</w:t>
      </w:r>
      <w:proofErr w:type="spellEnd"/>
      <w:r w:rsidR="000A0C15" w:rsidRPr="002111BB">
        <w:rPr>
          <w:rStyle w:val="PlainTextChar"/>
          <w:i/>
          <w:iCs/>
          <w:rPrChange w:id="2290" w:author="Tom Bergeron" w:date="2022-11-11T08:10:00Z">
            <w:rPr>
              <w:rStyle w:val="PlainTextChar"/>
            </w:rPr>
          </w:rPrChange>
        </w:rPr>
        <w:t>\KICHost.exe</w:t>
      </w:r>
      <w:r w:rsidR="000A0C15" w:rsidRPr="003E6083">
        <w:t>.  This will open a separate Profile Explorer that w</w:t>
      </w:r>
      <w:r w:rsidR="008708F9" w:rsidRPr="003E6083">
        <w:t xml:space="preserve">ill allow you to browse through the history of any product including the one currently running </w:t>
      </w:r>
      <w:r w:rsidR="000A0C15" w:rsidRPr="003E6083">
        <w:t>VP</w:t>
      </w:r>
      <w:r w:rsidR="008708F9" w:rsidRPr="003E6083">
        <w:t xml:space="preserve">.  Historical data will be available for any </w:t>
      </w:r>
      <w:r w:rsidR="00FF34E1">
        <w:t>virtual profiles</w:t>
      </w:r>
      <w:r w:rsidR="008708F9" w:rsidRPr="003E6083">
        <w:t xml:space="preserve"> that</w:t>
      </w:r>
      <w:r w:rsidR="00544D11" w:rsidRPr="003E6083">
        <w:t xml:space="preserve"> have already </w:t>
      </w:r>
      <w:r w:rsidR="00FF34E1">
        <w:t>been calculated</w:t>
      </w:r>
      <w:r w:rsidR="00544D11" w:rsidRPr="003E6083">
        <w:t>.</w:t>
      </w:r>
    </w:p>
    <w:p w14:paraId="182B09DB" w14:textId="77777777" w:rsidR="006B59B0" w:rsidRDefault="006B59B0"/>
    <w:p w14:paraId="4625CBC2" w14:textId="0B39F06D" w:rsidR="006B59B0" w:rsidRPr="003E6083" w:rsidRDefault="004631BC" w:rsidP="006B59B0">
      <w:r>
        <w:rPr>
          <w:b/>
        </w:rPr>
        <w:t xml:space="preserve">View </w:t>
      </w:r>
      <w:r w:rsidR="00475726">
        <w:rPr>
          <w:b/>
        </w:rPr>
        <w:t>History</w:t>
      </w:r>
      <w:r w:rsidR="00475726" w:rsidRPr="00475726">
        <w:rPr>
          <w:b/>
        </w:rPr>
        <w:t xml:space="preserve"> </w:t>
      </w:r>
      <w:r w:rsidR="00484BF4">
        <w:rPr>
          <w:b/>
        </w:rPr>
        <w:t>M</w:t>
      </w:r>
      <w:r w:rsidR="00475726" w:rsidRPr="00475726">
        <w:rPr>
          <w:b/>
        </w:rPr>
        <w:t>ode</w:t>
      </w:r>
      <w:r w:rsidR="00475726">
        <w:t xml:space="preserve"> </w:t>
      </w:r>
      <w:r w:rsidR="00475726" w:rsidRPr="003E6083">
        <w:t xml:space="preserve">- </w:t>
      </w:r>
      <w:r w:rsidR="006B59B0" w:rsidRPr="003E6083">
        <w:t xml:space="preserve">If you wish to work offline and do not plan to profile or Virtual Profile, choose </w:t>
      </w:r>
      <w:r w:rsidR="006B59B0" w:rsidRPr="00B729FF">
        <w:rPr>
          <w:b/>
          <w:bCs/>
          <w:i/>
          <w:rPrChange w:id="2291" w:author="Ryan Beck" w:date="2022-10-10T10:14:00Z">
            <w:rPr>
              <w:i/>
            </w:rPr>
          </w:rPrChange>
        </w:rPr>
        <w:t>I am not going to</w:t>
      </w:r>
      <w:r w:rsidR="00A92C42" w:rsidRPr="00B729FF">
        <w:rPr>
          <w:b/>
          <w:bCs/>
          <w:i/>
          <w:rPrChange w:id="2292" w:author="Ryan Beck" w:date="2022-10-10T10:14:00Z">
            <w:rPr>
              <w:i/>
            </w:rPr>
          </w:rPrChange>
        </w:rPr>
        <w:t xml:space="preserve"> run </w:t>
      </w:r>
      <w:r w:rsidR="006B59B0" w:rsidRPr="00B729FF">
        <w:rPr>
          <w:b/>
          <w:bCs/>
          <w:i/>
          <w:rPrChange w:id="2293" w:author="Ryan Beck" w:date="2022-10-10T10:14:00Z">
            <w:rPr>
              <w:i/>
            </w:rPr>
          </w:rPrChange>
        </w:rPr>
        <w:t>profile</w:t>
      </w:r>
      <w:r w:rsidR="00A92C42" w:rsidRPr="00B729FF">
        <w:rPr>
          <w:b/>
          <w:bCs/>
          <w:i/>
          <w:rPrChange w:id="2294" w:author="Ryan Beck" w:date="2022-10-10T10:14:00Z">
            <w:rPr>
              <w:i/>
            </w:rPr>
          </w:rPrChange>
        </w:rPr>
        <w:t>s</w:t>
      </w:r>
      <w:r w:rsidR="006B59B0" w:rsidRPr="00B729FF">
        <w:rPr>
          <w:b/>
          <w:bCs/>
          <w:i/>
          <w:rPrChange w:id="2295" w:author="Ryan Beck" w:date="2022-10-10T10:14:00Z">
            <w:rPr>
              <w:i/>
            </w:rPr>
          </w:rPrChange>
        </w:rPr>
        <w:t xml:space="preserve"> or </w:t>
      </w:r>
      <w:r w:rsidR="00A92C42" w:rsidRPr="00B729FF">
        <w:rPr>
          <w:b/>
          <w:bCs/>
          <w:i/>
          <w:rPrChange w:id="2296" w:author="Ryan Beck" w:date="2022-10-10T10:14:00Z">
            <w:rPr>
              <w:i/>
            </w:rPr>
          </w:rPrChange>
        </w:rPr>
        <w:t xml:space="preserve">live </w:t>
      </w:r>
      <w:r w:rsidR="006B59B0" w:rsidRPr="00B729FF">
        <w:rPr>
          <w:b/>
          <w:bCs/>
          <w:i/>
          <w:rPrChange w:id="2297" w:author="Ryan Beck" w:date="2022-10-10T10:14:00Z">
            <w:rPr>
              <w:i/>
            </w:rPr>
          </w:rPrChange>
        </w:rPr>
        <w:t>Virtual Profil</w:t>
      </w:r>
      <w:r w:rsidR="00FD18FE" w:rsidRPr="00B729FF">
        <w:rPr>
          <w:b/>
          <w:bCs/>
          <w:i/>
          <w:rPrChange w:id="2298" w:author="Ryan Beck" w:date="2022-10-10T10:14:00Z">
            <w:rPr>
              <w:i/>
            </w:rPr>
          </w:rPrChange>
        </w:rPr>
        <w:t>ing</w:t>
      </w:r>
      <w:r w:rsidR="006B59B0" w:rsidRPr="006C7149">
        <w:t xml:space="preserve"> button, this will activate </w:t>
      </w:r>
      <w:r w:rsidR="00475726" w:rsidRPr="006C7149">
        <w:t>History</w:t>
      </w:r>
      <w:r w:rsidR="006B59B0" w:rsidRPr="006C7149">
        <w:t xml:space="preserve"> mode.  While </w:t>
      </w:r>
      <w:r w:rsidR="00475726" w:rsidRPr="006C7149">
        <w:t>History</w:t>
      </w:r>
      <w:r w:rsidR="003C657F" w:rsidRPr="006C7149">
        <w:t xml:space="preserve"> mode is active, </w:t>
      </w:r>
      <w:r w:rsidR="003C657F">
        <w:t>you can</w:t>
      </w:r>
      <w:r w:rsidR="006B59B0" w:rsidRPr="003E6083">
        <w:t>not run profiles or Virtual Profile</w:t>
      </w:r>
      <w:r w:rsidR="00475726" w:rsidRPr="003E6083">
        <w:t>, as the software will not communicate with the</w:t>
      </w:r>
      <w:r w:rsidR="003C657F">
        <w:t xml:space="preserve"> system</w:t>
      </w:r>
      <w:r w:rsidR="00475726" w:rsidRPr="003E6083">
        <w:t xml:space="preserve"> hardware</w:t>
      </w:r>
      <w:r w:rsidR="006B59B0" w:rsidRPr="003E6083">
        <w:t xml:space="preserve">.  The software will not even check </w:t>
      </w:r>
      <w:r w:rsidR="009E1EFB">
        <w:t xml:space="preserve">for the </w:t>
      </w:r>
      <w:r w:rsidR="006B59B0" w:rsidRPr="003E6083">
        <w:t xml:space="preserve">hardware unless </w:t>
      </w:r>
      <w:r w:rsidR="006B59B0" w:rsidRPr="003E6083">
        <w:rPr>
          <w:iCs/>
        </w:rPr>
        <w:t>Production</w:t>
      </w:r>
      <w:r w:rsidR="006B59B0" w:rsidRPr="003E6083">
        <w:t xml:space="preserve"> mode is</w:t>
      </w:r>
      <w:r w:rsidR="00475726" w:rsidRPr="003E6083">
        <w:t xml:space="preserve"> active</w:t>
      </w:r>
      <w:r w:rsidR="00544D11" w:rsidRPr="003E6083">
        <w:t xml:space="preserve">.  </w:t>
      </w:r>
      <w:r w:rsidR="00475726" w:rsidRPr="003E6083">
        <w:t>If working in History mode</w:t>
      </w:r>
      <w:r w:rsidR="006B59B0" w:rsidRPr="003E6083">
        <w:t xml:space="preserve"> </w:t>
      </w:r>
      <w:r w:rsidR="00BF3428" w:rsidRPr="003E6083">
        <w:t>you</w:t>
      </w:r>
      <w:r w:rsidR="006B59B0" w:rsidRPr="003E6083">
        <w:t xml:space="preserve"> can browse to any working directory in </w:t>
      </w:r>
      <w:r w:rsidR="00E555EC">
        <w:t>P</w:t>
      </w:r>
      <w:r w:rsidR="006B59B0" w:rsidRPr="003E6083">
        <w:t xml:space="preserve">rofile </w:t>
      </w:r>
      <w:r w:rsidR="00E555EC">
        <w:t>E</w:t>
      </w:r>
      <w:r w:rsidR="006B59B0" w:rsidRPr="003E6083">
        <w:t>xplorer, even over a network.</w:t>
      </w:r>
    </w:p>
    <w:p w14:paraId="3306A9F8" w14:textId="77777777" w:rsidR="008708F9" w:rsidRDefault="008708F9"/>
    <w:p w14:paraId="21B3566D" w14:textId="77777777" w:rsidR="008708F9" w:rsidRDefault="008708F9"/>
    <w:p w14:paraId="78076A70" w14:textId="77777777" w:rsidR="008708F9" w:rsidRDefault="008708F9"/>
    <w:p w14:paraId="4F8B3888" w14:textId="77777777" w:rsidR="008708F9" w:rsidRDefault="006C7149" w:rsidP="0026146F">
      <w:pPr>
        <w:pStyle w:val="Heading1"/>
      </w:pPr>
      <w:bookmarkStart w:id="2299" w:name="_Toc119468072"/>
      <w:bookmarkStart w:id="2300" w:name="_Toc329784594"/>
      <w:bookmarkStart w:id="2301" w:name="_Toc329852086"/>
      <w:bookmarkStart w:id="2302" w:name="_Toc331173658"/>
      <w:bookmarkStart w:id="2303" w:name="_Toc332208765"/>
      <w:bookmarkStart w:id="2304" w:name="_Toc332274012"/>
      <w:bookmarkStart w:id="2305" w:name="_Toc367109133"/>
      <w:bookmarkStart w:id="2306" w:name="_Toc394486332"/>
      <w:bookmarkStart w:id="2307" w:name="_Toc394583538"/>
      <w:bookmarkStart w:id="2308" w:name="_Toc468171253"/>
      <w:bookmarkStart w:id="2309" w:name="_Toc468549170"/>
      <w:bookmarkStart w:id="2310" w:name="_Toc468552688"/>
      <w:bookmarkStart w:id="2311" w:name="_Toc469041215"/>
      <w:bookmarkStart w:id="2312" w:name="_Toc469041321"/>
      <w:bookmarkStart w:id="2313" w:name="_Toc469043290"/>
      <w:bookmarkStart w:id="2314" w:name="_Toc469044924"/>
      <w:bookmarkStart w:id="2315" w:name="_Toc469139220"/>
      <w:bookmarkStart w:id="2316" w:name="_Toc469143767"/>
      <w:bookmarkStart w:id="2317" w:name="_Toc469152525"/>
      <w:bookmarkStart w:id="2318" w:name="_Toc469152665"/>
      <w:bookmarkStart w:id="2319" w:name="_Toc491174766"/>
      <w:bookmarkStart w:id="2320" w:name="_Toc491175156"/>
      <w:bookmarkStart w:id="2321" w:name="_Toc491337747"/>
      <w:bookmarkStart w:id="2322" w:name="_Toc491337921"/>
      <w:bookmarkStart w:id="2323" w:name="_Toc491338694"/>
      <w:bookmarkStart w:id="2324" w:name="_Toc491339244"/>
      <w:bookmarkStart w:id="2325" w:name="_Toc532836360"/>
      <w:bookmarkStart w:id="2326" w:name="_Toc532855676"/>
      <w:bookmarkStart w:id="2327" w:name="_Toc532856698"/>
      <w:bookmarkStart w:id="2328" w:name="_Toc53042120"/>
      <w:bookmarkStart w:id="2329" w:name="_Toc53042305"/>
      <w:bookmarkStart w:id="2330" w:name="_Toc53042479"/>
      <w:bookmarkStart w:id="2331" w:name="_Toc86846277"/>
      <w:bookmarkStart w:id="2332" w:name="_Toc86846468"/>
      <w:bookmarkStart w:id="2333" w:name="_Toc119049726"/>
      <w:bookmarkStart w:id="2334" w:name="_Toc119049846"/>
      <w:bookmarkStart w:id="2335" w:name="_Toc119050411"/>
      <w:bookmarkStart w:id="2336" w:name="_Toc119050601"/>
      <w:r>
        <w:lastRenderedPageBreak/>
        <w:t>The Main Screen</w:t>
      </w:r>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p>
    <w:p w14:paraId="2B049E56" w14:textId="30780874" w:rsidR="008708F9" w:rsidRDefault="008708F9">
      <w:r>
        <w:t>There are six buttons on the main</w:t>
      </w:r>
      <w:r w:rsidR="003C657F" w:rsidRPr="003C657F">
        <w:t xml:space="preserve"> </w:t>
      </w:r>
      <w:r w:rsidR="003C657F" w:rsidRPr="00F0388A">
        <w:t>software</w:t>
      </w:r>
      <w:r>
        <w:t xml:space="preserve"> screen.  The buttons on the left are for setup and status; the buttons on the right are for running and viewing profiles and exiting the software.  Placing the mouse pointer over each button will display </w:t>
      </w:r>
      <w:r w:rsidR="00544D11">
        <w:t>a description for each button.</w:t>
      </w:r>
      <w:r w:rsidR="00D41AFB">
        <w:t xml:space="preserve"> </w:t>
      </w:r>
      <w:r w:rsidR="00D41AFB" w:rsidRPr="00D312FE">
        <w:t xml:space="preserve"> See</w:t>
      </w:r>
      <w:r w:rsidR="00D312FE">
        <w:t xml:space="preserve"> </w:t>
      </w:r>
      <w:r w:rsidR="00D312FE">
        <w:fldChar w:fldCharType="begin"/>
      </w:r>
      <w:r w:rsidR="00D312FE">
        <w:instrText xml:space="preserve"> REF _Ref185668349 \h </w:instrText>
      </w:r>
      <w:r w:rsidR="00D312FE">
        <w:fldChar w:fldCharType="separate"/>
      </w:r>
      <w:r w:rsidR="00F9407E">
        <w:t xml:space="preserve">Figure </w:t>
      </w:r>
      <w:r w:rsidR="00F9407E">
        <w:rPr>
          <w:noProof/>
        </w:rPr>
        <w:t>4</w:t>
      </w:r>
      <w:r w:rsidR="00D312FE">
        <w:fldChar w:fldCharType="end"/>
      </w:r>
      <w:r w:rsidR="00D41AFB" w:rsidRPr="00D312FE">
        <w:t>.</w:t>
      </w:r>
    </w:p>
    <w:p w14:paraId="6B3B166B" w14:textId="77777777" w:rsidR="006614E7" w:rsidRDefault="006614E7" w:rsidP="00D50042">
      <w:pPr>
        <w:jc w:val="center"/>
        <w:rPr>
          <w:noProof/>
        </w:rPr>
      </w:pPr>
    </w:p>
    <w:p w14:paraId="54D7E428" w14:textId="48C94F41" w:rsidR="00D41AFB" w:rsidRDefault="000E0382" w:rsidP="009C2049">
      <w:pPr>
        <w:keepNext/>
        <w:jc w:val="center"/>
      </w:pPr>
      <w:r>
        <w:rPr>
          <w:noProof/>
        </w:rPr>
        <mc:AlternateContent>
          <mc:Choice Requires="wpg">
            <w:drawing>
              <wp:anchor distT="0" distB="0" distL="114300" distR="114300" simplePos="0" relativeHeight="250864640" behindDoc="0" locked="0" layoutInCell="1" allowOverlap="1" wp14:anchorId="141224CD" wp14:editId="59E7BB41">
                <wp:simplePos x="0" y="0"/>
                <wp:positionH relativeFrom="column">
                  <wp:posOffset>737235</wp:posOffset>
                </wp:positionH>
                <wp:positionV relativeFrom="paragraph">
                  <wp:posOffset>777240</wp:posOffset>
                </wp:positionV>
                <wp:extent cx="914400" cy="365760"/>
                <wp:effectExtent l="0" t="0" r="0" b="0"/>
                <wp:wrapNone/>
                <wp:docPr id="2780" name="Group 2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365760"/>
                          <a:chOff x="2601" y="4436"/>
                          <a:chExt cx="1440" cy="576"/>
                        </a:xfrm>
                      </wpg:grpSpPr>
                      <wps:wsp>
                        <wps:cNvPr id="2781" name="Text Box 2682"/>
                        <wps:cNvSpPr txBox="1">
                          <a:spLocks noChangeArrowheads="1"/>
                        </wps:cNvSpPr>
                        <wps:spPr bwMode="auto">
                          <a:xfrm>
                            <a:off x="2601" y="4504"/>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14F318" w14:textId="77777777" w:rsidR="00BB401D" w:rsidRPr="00D25D8D" w:rsidRDefault="00BB401D" w:rsidP="00544D11">
                              <w:pPr>
                                <w:jc w:val="center"/>
                                <w:rPr>
                                  <w:rFonts w:ascii="Arial" w:hAnsi="Arial" w:cs="Arial"/>
                                  <w:b/>
                                  <w:smallCaps/>
                                </w:rPr>
                              </w:pPr>
                              <w:r w:rsidRPr="00D25D8D">
                                <w:rPr>
                                  <w:rFonts w:ascii="Arial" w:hAnsi="Arial" w:cs="Arial"/>
                                  <w:b/>
                                  <w:smallCaps/>
                                </w:rPr>
                                <w:t>Setup</w:t>
                              </w:r>
                            </w:p>
                          </w:txbxContent>
                        </wps:txbx>
                        <wps:bodyPr rot="0" vert="horz" wrap="square" lIns="0" tIns="27432" rIns="27432" bIns="27432" anchor="t" anchorCtr="0" upright="1">
                          <a:noAutofit/>
                        </wps:bodyPr>
                      </wps:wsp>
                      <wpg:grpSp>
                        <wpg:cNvPr id="2782" name="Group 2883"/>
                        <wpg:cNvGrpSpPr>
                          <a:grpSpLocks/>
                        </wpg:cNvGrpSpPr>
                        <wpg:grpSpPr bwMode="auto">
                          <a:xfrm>
                            <a:off x="3681" y="4436"/>
                            <a:ext cx="360" cy="576"/>
                            <a:chOff x="3681" y="4324"/>
                            <a:chExt cx="360" cy="720"/>
                          </a:xfrm>
                        </wpg:grpSpPr>
                        <wps:wsp>
                          <wps:cNvPr id="2783" name="Line 2686"/>
                          <wps:cNvCnPr/>
                          <wps:spPr bwMode="auto">
                            <a:xfrm>
                              <a:off x="3681" y="4324"/>
                              <a:ext cx="0" cy="72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4" name="Line 2692"/>
                          <wps:cNvCnPr/>
                          <wps:spPr bwMode="auto">
                            <a:xfrm>
                              <a:off x="3681" y="504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5" name="Line 2693"/>
                          <wps:cNvCnPr/>
                          <wps:spPr bwMode="auto">
                            <a:xfrm flipV="1">
                              <a:off x="3681" y="432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786" name="Line 2696"/>
                        <wps:cNvCnPr/>
                        <wps:spPr bwMode="auto">
                          <a:xfrm>
                            <a:off x="3501" y="4710"/>
                            <a:ext cx="18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41224CD" id="Group 2884" o:spid="_x0000_s1032" style="position:absolute;left:0;text-align:left;margin-left:58.05pt;margin-top:61.2pt;width:1in;height:28.8pt;z-index:250864640" coordorigin="2601,4436" coordsize="1440,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">
                <v:shape id="Text Box 2682" o:spid="_x0000_s1033" type="#_x0000_t202" style="position:absolute;left:2601;top:4504;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" filled="f" strokeweight="1pt">
                  <v:textbox inset="0,2.16pt,2.16pt,2.16pt">
                    <w:txbxContent>
                      <w:p w14:paraId="7E14F318" w14:textId="77777777" w:rsidR="00BB401D" w:rsidRPr="00D25D8D" w:rsidRDefault="00BB401D" w:rsidP="00544D11">
                        <w:pPr>
                          <w:jc w:val="center"/>
                          <w:rPr>
                            <w:rFonts w:ascii="Arial" w:hAnsi="Arial" w:cs="Arial"/>
                            <w:b/>
                            <w:smallCaps/>
                          </w:rPr>
                        </w:pPr>
                        <w:r w:rsidRPr="00D25D8D">
                          <w:rPr>
                            <w:rFonts w:ascii="Arial" w:hAnsi="Arial" w:cs="Arial"/>
                            <w:b/>
                            <w:smallCaps/>
                          </w:rPr>
                          <w:t>Setup</w:t>
                        </w:r>
                      </w:p>
                    </w:txbxContent>
                  </v:textbox>
                </v:shape>
                <v:group id="Group 2883" o:spid="_x0000_s1034" style="position:absolute;left:3681;top:4436;width:360;height:576" coordorigin="3681,4324" coordsize="36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">
                  <v:line id="Line 2686" o:spid="_x0000_s1035" style="position:absolute;visibility:visible;mso-wrap-style:square" from="3681,4324" to="368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" strokeweight="1pt"/>
                  <v:line id="Line 2692" o:spid="_x0000_s1036" style="position:absolute;visibility:visible;mso-wrap-style:square" from="3681,5044" to="404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" strokeweight="1pt">
                    <v:stroke endarrow="block"/>
                  </v:line>
                  <v:line id="Line 2693" o:spid="_x0000_s1037" style="position:absolute;flip:y;visibility:visible;mso-wrap-style:square" from="3681,4324" to="4041,4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" strokeweight="1pt">
                    <v:stroke endarrow="block"/>
                  </v:line>
                </v:group>
                <v:line id="Line 2696" o:spid="_x0000_s1038" style="position:absolute;visibility:visible;mso-wrap-style:square" from="3501,4710" to="3681,4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" strokeweight="1pt"/>
              </v:group>
            </w:pict>
          </mc:Fallback>
        </mc:AlternateContent>
      </w:r>
      <w:r>
        <w:rPr>
          <w:noProof/>
        </w:rPr>
        <mc:AlternateContent>
          <mc:Choice Requires="wpg">
            <w:drawing>
              <wp:anchor distT="0" distB="0" distL="114300" distR="114300" simplePos="0" relativeHeight="250916864" behindDoc="0" locked="0" layoutInCell="1" allowOverlap="1" wp14:anchorId="6F15BA29" wp14:editId="622B97F7">
                <wp:simplePos x="0" y="0"/>
                <wp:positionH relativeFrom="column">
                  <wp:posOffset>737235</wp:posOffset>
                </wp:positionH>
                <wp:positionV relativeFrom="paragraph">
                  <wp:posOffset>1435100</wp:posOffset>
                </wp:positionV>
                <wp:extent cx="937260" cy="228600"/>
                <wp:effectExtent l="0" t="0" r="0" b="0"/>
                <wp:wrapNone/>
                <wp:docPr id="2777" name="Group 2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2601" y="5472"/>
                          <a:chExt cx="1476" cy="360"/>
                        </a:xfrm>
                      </wpg:grpSpPr>
                      <wps:wsp>
                        <wps:cNvPr id="2778" name="Text Box 2886"/>
                        <wps:cNvSpPr txBox="1">
                          <a:spLocks noChangeArrowheads="1"/>
                        </wps:cNvSpPr>
                        <wps:spPr bwMode="auto">
                          <a:xfrm>
                            <a:off x="2601" y="5472"/>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6CCD313" w14:textId="77777777" w:rsidR="00BB401D" w:rsidRPr="00D25D8D" w:rsidRDefault="00BB401D" w:rsidP="00D25D8D">
                              <w:pPr>
                                <w:jc w:val="center"/>
                                <w:rPr>
                                  <w:rFonts w:ascii="Arial" w:hAnsi="Arial" w:cs="Arial"/>
                                  <w:b/>
                                  <w:smallCaps/>
                                </w:rPr>
                              </w:pPr>
                              <w:r w:rsidRPr="00D25D8D">
                                <w:rPr>
                                  <w:rFonts w:ascii="Arial" w:hAnsi="Arial" w:cs="Arial"/>
                                  <w:b/>
                                  <w:smallCaps/>
                                </w:rPr>
                                <w:t>Status</w:t>
                              </w:r>
                            </w:p>
                          </w:txbxContent>
                        </wps:txbx>
                        <wps:bodyPr rot="0" vert="horz" wrap="square" lIns="0" tIns="27432" rIns="27432" bIns="27432" anchor="t" anchorCtr="0" upright="1">
                          <a:noAutofit/>
                        </wps:bodyPr>
                      </wps:wsp>
                      <wps:wsp>
                        <wps:cNvPr id="2779" name="Line 2890"/>
                        <wps:cNvCnPr/>
                        <wps:spPr bwMode="auto">
                          <a:xfrm flipV="1">
                            <a:off x="3501" y="5660"/>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F15BA29" id="Group 2892" o:spid="_x0000_s1039" style="position:absolute;left:0;text-align:left;margin-left:58.05pt;margin-top:113pt;width:73.8pt;height:18pt;z-index:250916864" coordorigin="2601,5472"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">
                <v:shape id="Text Box 2886" o:spid="_x0000_s1040" type="#_x0000_t202" style="position:absolute;left:2601;top:5472;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" filled="f" strokeweight="1pt">
                  <v:textbox inset="0,2.16pt,2.16pt,2.16pt">
                    <w:txbxContent>
                      <w:p w14:paraId="26CCD313" w14:textId="77777777" w:rsidR="00BB401D" w:rsidRPr="00D25D8D" w:rsidRDefault="00BB401D" w:rsidP="00D25D8D">
                        <w:pPr>
                          <w:jc w:val="center"/>
                          <w:rPr>
                            <w:rFonts w:ascii="Arial" w:hAnsi="Arial" w:cs="Arial"/>
                            <w:b/>
                            <w:smallCaps/>
                          </w:rPr>
                        </w:pPr>
                        <w:r w:rsidRPr="00D25D8D">
                          <w:rPr>
                            <w:rFonts w:ascii="Arial" w:hAnsi="Arial" w:cs="Arial"/>
                            <w:b/>
                            <w:smallCaps/>
                          </w:rPr>
                          <w:t>Status</w:t>
                        </w:r>
                      </w:p>
                    </w:txbxContent>
                  </v:textbox>
                </v:shape>
                <v:line id="Line 2890" o:spid="_x0000_s1041" style="position:absolute;flip:y;visibility:visible;mso-wrap-style:square" from="3501,5660" to="4077,5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" strokeweight="1pt">
                  <v:stroke endarrow="block"/>
                </v:line>
              </v:group>
            </w:pict>
          </mc:Fallback>
        </mc:AlternateContent>
      </w:r>
      <w:r>
        <w:rPr>
          <w:noProof/>
        </w:rPr>
        <mc:AlternateContent>
          <mc:Choice Requires="wpg">
            <w:drawing>
              <wp:anchor distT="0" distB="0" distL="114300" distR="114300" simplePos="0" relativeHeight="250934272" behindDoc="0" locked="0" layoutInCell="1" allowOverlap="1" wp14:anchorId="50F82AFF" wp14:editId="3D71C9BB">
                <wp:simplePos x="0" y="0"/>
                <wp:positionH relativeFrom="column">
                  <wp:posOffset>4257675</wp:posOffset>
                </wp:positionH>
                <wp:positionV relativeFrom="paragraph">
                  <wp:posOffset>658495</wp:posOffset>
                </wp:positionV>
                <wp:extent cx="937260" cy="228600"/>
                <wp:effectExtent l="0" t="0" r="0" b="0"/>
                <wp:wrapNone/>
                <wp:docPr id="2774" name="Group 2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75" name="Text Box 2894"/>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B837200" w14:textId="77777777" w:rsidR="00BB401D" w:rsidRPr="00D25D8D" w:rsidRDefault="00BB401D" w:rsidP="00193256">
                              <w:pPr>
                                <w:jc w:val="center"/>
                                <w:rPr>
                                  <w:rFonts w:ascii="Arial" w:hAnsi="Arial" w:cs="Arial"/>
                                  <w:b/>
                                  <w:smallCaps/>
                                </w:rPr>
                              </w:pPr>
                              <w:r>
                                <w:rPr>
                                  <w:rFonts w:ascii="Arial" w:hAnsi="Arial" w:cs="Arial"/>
                                  <w:b/>
                                  <w:smallCaps/>
                                </w:rPr>
                                <w:t>Run</w:t>
                              </w:r>
                            </w:p>
                          </w:txbxContent>
                        </wps:txbx>
                        <wps:bodyPr rot="0" vert="horz" wrap="square" lIns="0" tIns="27432" rIns="27432" bIns="27432" anchor="t" anchorCtr="0" upright="1">
                          <a:noAutofit/>
                        </wps:bodyPr>
                      </wps:wsp>
                      <wps:wsp>
                        <wps:cNvPr id="2776" name="Line 2895"/>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0F82AFF" id="Group 2896" o:spid="_x0000_s1042" style="position:absolute;left:0;text-align:left;margin-left:335.25pt;margin-top:51.85pt;width:73.8pt;height:18pt;z-index:250934272"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">
                <v:shape id="Text Box 2894" o:spid="_x0000_s1043"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" filled="f" strokeweight="1pt">
                  <v:textbox inset="0,2.16pt,2.16pt,2.16pt">
                    <w:txbxContent>
                      <w:p w14:paraId="5B837200" w14:textId="77777777" w:rsidR="00BB401D" w:rsidRPr="00D25D8D" w:rsidRDefault="00BB401D" w:rsidP="00193256">
                        <w:pPr>
                          <w:jc w:val="center"/>
                          <w:rPr>
                            <w:rFonts w:ascii="Arial" w:hAnsi="Arial" w:cs="Arial"/>
                            <w:b/>
                            <w:smallCaps/>
                          </w:rPr>
                        </w:pPr>
                        <w:r>
                          <w:rPr>
                            <w:rFonts w:ascii="Arial" w:hAnsi="Arial" w:cs="Arial"/>
                            <w:b/>
                            <w:smallCaps/>
                          </w:rPr>
                          <w:t>Run</w:t>
                        </w:r>
                      </w:p>
                    </w:txbxContent>
                  </v:textbox>
                </v:shape>
                <v:line id="Line 2895" o:spid="_x0000_s1044"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" strokeweight="1pt">
                  <v:stroke endarrow="block"/>
                </v:line>
              </v:group>
            </w:pict>
          </mc:Fallback>
        </mc:AlternateContent>
      </w:r>
      <w:r>
        <w:rPr>
          <w:noProof/>
        </w:rPr>
        <mc:AlternateContent>
          <mc:Choice Requires="wpg">
            <w:drawing>
              <wp:anchor distT="0" distB="0" distL="114300" distR="114300" simplePos="0" relativeHeight="250969088" behindDoc="0" locked="0" layoutInCell="1" allowOverlap="1" wp14:anchorId="34595C4A" wp14:editId="40BF72C4">
                <wp:simplePos x="0" y="0"/>
                <wp:positionH relativeFrom="column">
                  <wp:posOffset>4257675</wp:posOffset>
                </wp:positionH>
                <wp:positionV relativeFrom="paragraph">
                  <wp:posOffset>1435735</wp:posOffset>
                </wp:positionV>
                <wp:extent cx="937260" cy="228600"/>
                <wp:effectExtent l="0" t="0" r="0" b="0"/>
                <wp:wrapNone/>
                <wp:docPr id="2771" name="Group 2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72" name="Text Box 2901"/>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EE18D6F" w14:textId="77777777" w:rsidR="00BB401D" w:rsidRPr="00D25D8D" w:rsidRDefault="00BB401D" w:rsidP="009D65ED">
                              <w:pPr>
                                <w:jc w:val="center"/>
                                <w:rPr>
                                  <w:rFonts w:ascii="Arial" w:hAnsi="Arial" w:cs="Arial"/>
                                  <w:b/>
                                  <w:smallCaps/>
                                </w:rPr>
                              </w:pPr>
                              <w:r>
                                <w:rPr>
                                  <w:rFonts w:ascii="Arial" w:hAnsi="Arial" w:cs="Arial"/>
                                  <w:b/>
                                  <w:smallCaps/>
                                </w:rPr>
                                <w:t>Exit</w:t>
                              </w:r>
                            </w:p>
                          </w:txbxContent>
                        </wps:txbx>
                        <wps:bodyPr rot="0" vert="horz" wrap="square" lIns="0" tIns="27432" rIns="27432" bIns="27432" anchor="t" anchorCtr="0" upright="1">
                          <a:noAutofit/>
                        </wps:bodyPr>
                      </wps:wsp>
                      <wps:wsp>
                        <wps:cNvPr id="2773" name="Line 2902"/>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4595C4A" id="Group 2900" o:spid="_x0000_s1045" style="position:absolute;left:0;text-align:left;margin-left:335.25pt;margin-top:113.05pt;width:73.8pt;height:18pt;z-index:250969088"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">
                <v:shape id="Text Box 2901" o:spid="_x0000_s1046"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" filled="f" strokeweight="1pt">
                  <v:textbox inset="0,2.16pt,2.16pt,2.16pt">
                    <w:txbxContent>
                      <w:p w14:paraId="4EE18D6F" w14:textId="77777777" w:rsidR="00BB401D" w:rsidRPr="00D25D8D" w:rsidRDefault="00BB401D" w:rsidP="009D65ED">
                        <w:pPr>
                          <w:jc w:val="center"/>
                          <w:rPr>
                            <w:rFonts w:ascii="Arial" w:hAnsi="Arial" w:cs="Arial"/>
                            <w:b/>
                            <w:smallCaps/>
                          </w:rPr>
                        </w:pPr>
                        <w:r>
                          <w:rPr>
                            <w:rFonts w:ascii="Arial" w:hAnsi="Arial" w:cs="Arial"/>
                            <w:b/>
                            <w:smallCaps/>
                          </w:rPr>
                          <w:t>Exit</w:t>
                        </w:r>
                      </w:p>
                    </w:txbxContent>
                  </v:textbox>
                </v:shape>
                <v:line id="Line 2902" o:spid="_x0000_s1047"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" strokeweight="1pt">
                  <v:stroke endarrow="block"/>
                </v:line>
              </v:group>
            </w:pict>
          </mc:Fallback>
        </mc:AlternateContent>
      </w:r>
      <w:r>
        <w:rPr>
          <w:noProof/>
        </w:rPr>
        <mc:AlternateContent>
          <mc:Choice Requires="wpg">
            <w:drawing>
              <wp:anchor distT="0" distB="0" distL="114300" distR="114300" simplePos="0" relativeHeight="250951680" behindDoc="0" locked="0" layoutInCell="1" allowOverlap="1" wp14:anchorId="379E563C" wp14:editId="5154E419">
                <wp:simplePos x="0" y="0"/>
                <wp:positionH relativeFrom="column">
                  <wp:posOffset>4257675</wp:posOffset>
                </wp:positionH>
                <wp:positionV relativeFrom="paragraph">
                  <wp:posOffset>1049020</wp:posOffset>
                </wp:positionV>
                <wp:extent cx="937260" cy="228600"/>
                <wp:effectExtent l="0" t="0" r="0" b="0"/>
                <wp:wrapNone/>
                <wp:docPr id="2768" name="Group 28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69" name="Text Box 2898"/>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58E74B" w14:textId="77777777" w:rsidR="00BB401D" w:rsidRPr="00D25D8D" w:rsidRDefault="00BB401D" w:rsidP="009D65ED">
                              <w:pPr>
                                <w:jc w:val="center"/>
                                <w:rPr>
                                  <w:rFonts w:ascii="Arial" w:hAnsi="Arial" w:cs="Arial"/>
                                  <w:b/>
                                  <w:smallCaps/>
                                </w:rPr>
                              </w:pPr>
                              <w:r>
                                <w:rPr>
                                  <w:rFonts w:ascii="Arial" w:hAnsi="Arial" w:cs="Arial"/>
                                  <w:b/>
                                  <w:smallCaps/>
                                </w:rPr>
                                <w:t>View</w:t>
                              </w:r>
                            </w:p>
                          </w:txbxContent>
                        </wps:txbx>
                        <wps:bodyPr rot="0" vert="horz" wrap="square" lIns="0" tIns="27432" rIns="27432" bIns="27432" anchor="t" anchorCtr="0" upright="1">
                          <a:noAutofit/>
                        </wps:bodyPr>
                      </wps:wsp>
                      <wps:wsp>
                        <wps:cNvPr id="2770" name="Line 2899"/>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79E563C" id="Group 2897" o:spid="_x0000_s1048" style="position:absolute;left:0;text-align:left;margin-left:335.25pt;margin-top:82.6pt;width:73.8pt;height:18pt;z-index:250951680"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">
                <v:shape id="Text Box 2898" o:spid="_x0000_s1049"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" filled="f" strokeweight="1pt">
                  <v:textbox inset="0,2.16pt,2.16pt,2.16pt">
                    <w:txbxContent>
                      <w:p w14:paraId="7E58E74B" w14:textId="77777777" w:rsidR="00BB401D" w:rsidRPr="00D25D8D" w:rsidRDefault="00BB401D" w:rsidP="009D65ED">
                        <w:pPr>
                          <w:jc w:val="center"/>
                          <w:rPr>
                            <w:rFonts w:ascii="Arial" w:hAnsi="Arial" w:cs="Arial"/>
                            <w:b/>
                            <w:smallCaps/>
                          </w:rPr>
                        </w:pPr>
                        <w:r>
                          <w:rPr>
                            <w:rFonts w:ascii="Arial" w:hAnsi="Arial" w:cs="Arial"/>
                            <w:b/>
                            <w:smallCaps/>
                          </w:rPr>
                          <w:t>View</w:t>
                        </w:r>
                      </w:p>
                    </w:txbxContent>
                  </v:textbox>
                </v:shape>
                <v:line id="Line 2899" o:spid="_x0000_s1050"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" strokeweight="1pt">
                  <v:stroke endarrow="block"/>
                </v:line>
              </v:group>
            </w:pict>
          </mc:Fallback>
        </mc:AlternateContent>
      </w:r>
      <w:r w:rsidR="00F44BB9">
        <w:rPr>
          <w:noProof/>
        </w:rPr>
        <w:drawing>
          <wp:inline distT="0" distB="0" distL="0" distR="0" wp14:anchorId="51D61E68" wp14:editId="1137B94E">
            <wp:extent cx="2450592" cy="1837944"/>
            <wp:effectExtent l="0" t="0" r="6985" b="0"/>
            <wp:docPr id="2808" name="Picture 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Pag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50592" cy="1837944"/>
                    </a:xfrm>
                    <a:prstGeom prst="rect">
                      <a:avLst/>
                    </a:prstGeom>
                  </pic:spPr>
                </pic:pic>
              </a:graphicData>
            </a:graphic>
          </wp:inline>
        </w:drawing>
      </w:r>
    </w:p>
    <w:p w14:paraId="7958B1E9" w14:textId="2F10581D" w:rsidR="008708F9" w:rsidRPr="0025224B" w:rsidRDefault="00D41AFB" w:rsidP="00F5043F">
      <w:pPr>
        <w:pStyle w:val="Caption"/>
      </w:pPr>
      <w:bookmarkStart w:id="2337" w:name="_Ref185668349"/>
      <w:r>
        <w:t xml:space="preserve">Figure </w:t>
      </w:r>
      <w:r w:rsidR="00364D2F">
        <w:fldChar w:fldCharType="begin"/>
      </w:r>
      <w:r w:rsidR="00364D2F">
        <w:instrText xml:space="preserve"> SEQ Figure \* ARABIC </w:instrText>
      </w:r>
      <w:r w:rsidR="00364D2F">
        <w:fldChar w:fldCharType="separate"/>
      </w:r>
      <w:r w:rsidR="00F9407E">
        <w:rPr>
          <w:noProof/>
        </w:rPr>
        <w:t>4</w:t>
      </w:r>
      <w:r w:rsidR="00364D2F">
        <w:rPr>
          <w:noProof/>
        </w:rPr>
        <w:fldChar w:fldCharType="end"/>
      </w:r>
      <w:bookmarkEnd w:id="2337"/>
      <w:r w:rsidR="00D312FE">
        <w:t>:</w:t>
      </w:r>
      <w:r w:rsidR="00636C9A">
        <w:t xml:space="preserve"> Main s</w:t>
      </w:r>
      <w:r>
        <w:t>creen</w:t>
      </w:r>
    </w:p>
    <w:p w14:paraId="5AAE409D" w14:textId="77777777" w:rsidR="008708F9" w:rsidRDefault="008708F9" w:rsidP="00544D11">
      <w:pPr>
        <w:rPr>
          <w:noProof/>
        </w:rPr>
      </w:pPr>
    </w:p>
    <w:p w14:paraId="69F1A25F" w14:textId="77777777" w:rsidR="00D8572E" w:rsidRDefault="00D8572E" w:rsidP="004C2828"/>
    <w:tbl>
      <w:tblPr>
        <w:tblW w:w="0" w:type="auto"/>
        <w:jc w:val="center"/>
        <w:tblLayout w:type="fixed"/>
        <w:tblCellMar>
          <w:left w:w="0" w:type="dxa"/>
          <w:right w:w="0" w:type="dxa"/>
        </w:tblCellMar>
        <w:tblLook w:val="01E0" w:firstRow="1" w:lastRow="1" w:firstColumn="1" w:lastColumn="1" w:noHBand="0" w:noVBand="0"/>
      </w:tblPr>
      <w:tblGrid>
        <w:gridCol w:w="4410"/>
        <w:gridCol w:w="198"/>
        <w:gridCol w:w="4032"/>
      </w:tblGrid>
      <w:tr w:rsidR="00E23971" w14:paraId="0B12B137" w14:textId="77777777" w:rsidTr="006C7149">
        <w:trPr>
          <w:jc w:val="center"/>
        </w:trPr>
        <w:tc>
          <w:tcPr>
            <w:tcW w:w="4410" w:type="dxa"/>
            <w:shd w:val="clear" w:color="auto" w:fill="auto"/>
          </w:tcPr>
          <w:p w14:paraId="75EF0075" w14:textId="77777777" w:rsidR="00E23971" w:rsidRPr="00F53888" w:rsidRDefault="000E0382" w:rsidP="00E767B9">
            <w:r>
              <w:rPr>
                <w:noProof/>
              </w:rPr>
              <w:drawing>
                <wp:inline distT="0" distB="0" distL="0" distR="0" wp14:anchorId="0B84F6CF" wp14:editId="464F57E5">
                  <wp:extent cx="668020" cy="358775"/>
                  <wp:effectExtent l="19050" t="19050" r="17780" b="22225"/>
                  <wp:docPr id="6" name="Picture 6"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t-NAV_Pref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Global Preferences</w:t>
            </w:r>
          </w:p>
          <w:p w14:paraId="6CF1828F" w14:textId="3B8EC417" w:rsidR="00E23971" w:rsidRDefault="00E23971" w:rsidP="006C7149">
            <w:pPr>
              <w:ind w:left="1170"/>
            </w:pPr>
            <w:r>
              <w:t>Set units of measure, Maximum product start temperature, Oven name, Password</w:t>
            </w:r>
            <w:r w:rsidR="00FF1CC0">
              <w:t>,</w:t>
            </w:r>
            <w:r>
              <w:t xml:space="preserve"> Board sensor, Cpk and Optional equipment setup.</w:t>
            </w:r>
          </w:p>
          <w:p w14:paraId="082AA41C" w14:textId="77777777" w:rsidR="00E23971" w:rsidRDefault="00E23971" w:rsidP="00E23971"/>
          <w:p w14:paraId="66E678E5" w14:textId="77777777" w:rsidR="00E23971" w:rsidRPr="00F53888" w:rsidRDefault="00E23971" w:rsidP="00E23971"/>
          <w:p w14:paraId="32B8E845" w14:textId="77777777" w:rsidR="00E23971" w:rsidRPr="00F53888" w:rsidRDefault="000E0382" w:rsidP="00E767B9">
            <w:r>
              <w:rPr>
                <w:noProof/>
              </w:rPr>
              <w:drawing>
                <wp:inline distT="0" distB="0" distL="0" distR="0" wp14:anchorId="38D42012" wp14:editId="6CEBBC10">
                  <wp:extent cx="668020" cy="358775"/>
                  <wp:effectExtent l="19050" t="19050" r="17780" b="22225"/>
                  <wp:docPr id="7" name="Picture 7"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t-NAV_Process-men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Define/Edit Process Window</w:t>
            </w:r>
          </w:p>
          <w:p w14:paraId="7AB37B4D" w14:textId="77777777" w:rsidR="00E23971" w:rsidRDefault="00E23971" w:rsidP="006C7149">
            <w:pPr>
              <w:ind w:left="1170"/>
            </w:pPr>
            <w:r>
              <w:t>Create or edit Process Window files for solder paste and profile specifications.</w:t>
            </w:r>
          </w:p>
          <w:p w14:paraId="528E29D0" w14:textId="77777777" w:rsidR="00E23971" w:rsidRDefault="00E23971" w:rsidP="00E23971"/>
          <w:p w14:paraId="32E6FFAF" w14:textId="77777777" w:rsidR="00E23971" w:rsidRPr="00F53888" w:rsidRDefault="00E23971" w:rsidP="00E23971"/>
          <w:p w14:paraId="62EB9E5C" w14:textId="77777777" w:rsidR="00E23971" w:rsidRPr="00F53888" w:rsidRDefault="000E0382" w:rsidP="00E767B9">
            <w:r>
              <w:rPr>
                <w:noProof/>
              </w:rPr>
              <w:drawing>
                <wp:inline distT="0" distB="0" distL="0" distR="0" wp14:anchorId="5501C196" wp14:editId="2A9AA3C8">
                  <wp:extent cx="703580" cy="379730"/>
                  <wp:effectExtent l="0" t="0" r="1270" b="1270"/>
                  <wp:docPr id="8" name="Picture 8" descr="bt-NAV_HW-status-X5-9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t-NAV_HW-status-X5-9ch"/>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03580" cy="379730"/>
                          </a:xfrm>
                          <a:prstGeom prst="rect">
                            <a:avLst/>
                          </a:prstGeom>
                          <a:noFill/>
                          <a:ln>
                            <a:noFill/>
                          </a:ln>
                        </pic:spPr>
                      </pic:pic>
                    </a:graphicData>
                  </a:graphic>
                </wp:inline>
              </w:drawing>
            </w:r>
            <w:r w:rsidR="00E23971">
              <w:t xml:space="preserve"> </w:t>
            </w:r>
            <w:r w:rsidR="00E23971" w:rsidRPr="006C7149">
              <w:rPr>
                <w:b/>
                <w:sz w:val="24"/>
              </w:rPr>
              <w:t>Hardware</w:t>
            </w:r>
            <w:r w:rsidR="00E23971">
              <w:t xml:space="preserve"> </w:t>
            </w:r>
            <w:r w:rsidR="00E23971" w:rsidRPr="006C7149">
              <w:rPr>
                <w:b/>
                <w:sz w:val="24"/>
              </w:rPr>
              <w:t>Status</w:t>
            </w:r>
          </w:p>
          <w:p w14:paraId="04271BB2" w14:textId="77777777" w:rsidR="00E23971" w:rsidRDefault="00E23971" w:rsidP="006C7149">
            <w:pPr>
              <w:ind w:left="1170"/>
            </w:pPr>
            <w:r>
              <w:t>Show</w:t>
            </w:r>
            <w:r w:rsidR="0064358B">
              <w:t>s the status of the o</w:t>
            </w:r>
            <w:r>
              <w:t xml:space="preserve">ven controller (if applicable), </w:t>
            </w:r>
            <w:r w:rsidRPr="001F0ED1">
              <w:rPr>
                <w:i/>
              </w:rPr>
              <w:t>e</w:t>
            </w:r>
            <w:r w:rsidRPr="00D447EF">
              <w:t>TPU</w:t>
            </w:r>
            <w:r w:rsidR="00D50042">
              <w:t xml:space="preserve"> i</w:t>
            </w:r>
            <w:r>
              <w:t xml:space="preserve">nputs, </w:t>
            </w:r>
            <w:r w:rsidR="0064358B">
              <w:t>the profiler status</w:t>
            </w:r>
            <w:r>
              <w:t xml:space="preserve">, and </w:t>
            </w:r>
            <w:r w:rsidR="0064358B">
              <w:t>operating</w:t>
            </w:r>
            <w:r>
              <w:t xml:space="preserve"> software </w:t>
            </w:r>
            <w:r w:rsidR="0064358B">
              <w:t>components</w:t>
            </w:r>
            <w:r>
              <w:t>.</w:t>
            </w:r>
          </w:p>
          <w:p w14:paraId="6B5E4132" w14:textId="77777777" w:rsidR="00E23971" w:rsidRDefault="00E23971" w:rsidP="00F53888"/>
        </w:tc>
        <w:tc>
          <w:tcPr>
            <w:tcW w:w="198" w:type="dxa"/>
            <w:shd w:val="clear" w:color="auto" w:fill="auto"/>
          </w:tcPr>
          <w:p w14:paraId="19F80A96" w14:textId="77777777" w:rsidR="00E23971" w:rsidRDefault="00E23971" w:rsidP="00F53888"/>
        </w:tc>
        <w:tc>
          <w:tcPr>
            <w:tcW w:w="4032" w:type="dxa"/>
            <w:shd w:val="clear" w:color="auto" w:fill="auto"/>
          </w:tcPr>
          <w:p w14:paraId="5BBAD3DD" w14:textId="77777777" w:rsidR="00E23971" w:rsidRPr="00F53888" w:rsidRDefault="000E0382" w:rsidP="00E767B9">
            <w:r>
              <w:rPr>
                <w:noProof/>
              </w:rPr>
              <w:drawing>
                <wp:inline distT="0" distB="0" distL="0" distR="0" wp14:anchorId="40C87E95" wp14:editId="0989EDC7">
                  <wp:extent cx="668020" cy="358775"/>
                  <wp:effectExtent l="19050" t="19050" r="17780" b="22225"/>
                  <wp:docPr id="9" name="Picture 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t-NAV_Run-profil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Run a Profile</w:t>
            </w:r>
          </w:p>
          <w:p w14:paraId="295EA80B" w14:textId="77777777" w:rsidR="00E23971" w:rsidRDefault="00E23971" w:rsidP="006C7149">
            <w:pPr>
              <w:ind w:left="1170"/>
            </w:pPr>
            <w:r>
              <w:t>Begins the step-by-step procedure for running a product profile.</w:t>
            </w:r>
          </w:p>
          <w:p w14:paraId="2F6170E9" w14:textId="77777777" w:rsidR="00E23971" w:rsidRDefault="00E23971" w:rsidP="00E23971"/>
          <w:p w14:paraId="483555FD" w14:textId="77777777" w:rsidR="00E23971" w:rsidRDefault="00E23971" w:rsidP="00E23971"/>
          <w:p w14:paraId="41309F5B" w14:textId="77777777" w:rsidR="00E23971" w:rsidRDefault="00E23971" w:rsidP="00E23971"/>
          <w:p w14:paraId="015E34BD" w14:textId="77777777" w:rsidR="00E23971" w:rsidRDefault="00E23971" w:rsidP="00E23971"/>
          <w:p w14:paraId="1619DF80" w14:textId="77777777" w:rsidR="00E23971" w:rsidRPr="00F53888" w:rsidRDefault="000E0382" w:rsidP="00E767B9">
            <w:r>
              <w:rPr>
                <w:noProof/>
              </w:rPr>
              <w:drawing>
                <wp:inline distT="0" distB="0" distL="0" distR="0" wp14:anchorId="13AB07AF" wp14:editId="0B738EAA">
                  <wp:extent cx="668020" cy="358775"/>
                  <wp:effectExtent l="19050" t="19050" r="17780" b="22225"/>
                  <wp:docPr id="10" name="Picture 10"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t-NAV_Log-book"/>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Profile Explorer</w:t>
            </w:r>
          </w:p>
          <w:p w14:paraId="799FE4C0" w14:textId="77777777" w:rsidR="00E23971" w:rsidRDefault="00E23971" w:rsidP="006C7149">
            <w:pPr>
              <w:ind w:left="1170"/>
            </w:pPr>
            <w:r>
              <w:t>Filing system used to manage and view all profiles and Virtual Profiles run using the software.</w:t>
            </w:r>
          </w:p>
          <w:p w14:paraId="06178863" w14:textId="77777777" w:rsidR="00E23971" w:rsidRDefault="00E23971" w:rsidP="00E23971"/>
          <w:p w14:paraId="4FD7E5C0" w14:textId="77777777" w:rsidR="00443348" w:rsidRDefault="00443348" w:rsidP="00E23971"/>
          <w:p w14:paraId="2895E1E6" w14:textId="77777777" w:rsidR="00E23971" w:rsidRDefault="00E23971" w:rsidP="00E23971"/>
          <w:p w14:paraId="190804A8" w14:textId="77777777" w:rsidR="00E23971" w:rsidRPr="00F53888" w:rsidRDefault="000E0382" w:rsidP="00E767B9">
            <w:r>
              <w:rPr>
                <w:noProof/>
              </w:rPr>
              <w:drawing>
                <wp:inline distT="0" distB="0" distL="0" distR="0" wp14:anchorId="2E3BD7BD" wp14:editId="6B34B90A">
                  <wp:extent cx="668020" cy="358775"/>
                  <wp:effectExtent l="19050" t="19050" r="17780" b="22225"/>
                  <wp:docPr id="11" name="Picture 11" descr="bt-NAV_Ex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t-NAV_Exi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Exit</w:t>
            </w:r>
          </w:p>
          <w:p w14:paraId="63A75B2C" w14:textId="77777777" w:rsidR="00E23971" w:rsidRDefault="00E23971" w:rsidP="006C7149">
            <w:pPr>
              <w:ind w:left="1170"/>
            </w:pPr>
            <w:r>
              <w:t>Exits the software.</w:t>
            </w:r>
          </w:p>
          <w:p w14:paraId="2661A564" w14:textId="77777777" w:rsidR="00E23971" w:rsidRDefault="00E23971" w:rsidP="00F53888"/>
        </w:tc>
      </w:tr>
    </w:tbl>
    <w:p w14:paraId="6725542F" w14:textId="77777777" w:rsidR="00E23971" w:rsidRDefault="00E23971">
      <w:bookmarkStart w:id="2338" w:name="_Toc488490439"/>
    </w:p>
    <w:p w14:paraId="1E1B7AAC" w14:textId="77777777" w:rsidR="00291D51" w:rsidRDefault="00291D51" w:rsidP="00F242CE">
      <w:pPr>
        <w:pStyle w:val="ListBullet"/>
        <w:numPr>
          <w:ilvl w:val="0"/>
          <w:numId w:val="0"/>
        </w:numPr>
      </w:pPr>
    </w:p>
    <w:p w14:paraId="1F3DEC08" w14:textId="77777777" w:rsidR="008708F9" w:rsidRPr="00922305" w:rsidRDefault="00C343C4" w:rsidP="0026146F">
      <w:pPr>
        <w:pStyle w:val="Heading1"/>
      </w:pPr>
      <w:bookmarkStart w:id="2339" w:name="_Toc119468074"/>
      <w:bookmarkStart w:id="2340" w:name="_Toc329784595"/>
      <w:bookmarkStart w:id="2341" w:name="_Toc329852087"/>
      <w:bookmarkStart w:id="2342" w:name="_Toc331173659"/>
      <w:bookmarkStart w:id="2343" w:name="_Toc332208766"/>
      <w:bookmarkStart w:id="2344" w:name="_Toc332274013"/>
      <w:bookmarkStart w:id="2345" w:name="_Toc367109134"/>
      <w:bookmarkStart w:id="2346" w:name="_Toc394486333"/>
      <w:bookmarkStart w:id="2347" w:name="_Toc394583539"/>
      <w:bookmarkStart w:id="2348" w:name="_Toc468171254"/>
      <w:bookmarkStart w:id="2349" w:name="_Toc468549171"/>
      <w:bookmarkStart w:id="2350" w:name="_Toc468552689"/>
      <w:bookmarkStart w:id="2351" w:name="_Toc469041216"/>
      <w:bookmarkStart w:id="2352" w:name="_Toc469041322"/>
      <w:bookmarkStart w:id="2353" w:name="_Toc469043291"/>
      <w:bookmarkStart w:id="2354" w:name="_Toc469044925"/>
      <w:bookmarkStart w:id="2355" w:name="_Toc469139221"/>
      <w:bookmarkStart w:id="2356" w:name="_Toc469143768"/>
      <w:bookmarkStart w:id="2357" w:name="_Toc469152526"/>
      <w:bookmarkStart w:id="2358" w:name="_Toc469152666"/>
      <w:bookmarkStart w:id="2359" w:name="_Toc491174767"/>
      <w:bookmarkStart w:id="2360" w:name="_Toc491175157"/>
      <w:bookmarkStart w:id="2361" w:name="_Toc491337748"/>
      <w:bookmarkStart w:id="2362" w:name="_Toc491337922"/>
      <w:bookmarkStart w:id="2363" w:name="_Toc491338695"/>
      <w:bookmarkStart w:id="2364" w:name="_Toc491339245"/>
      <w:bookmarkStart w:id="2365" w:name="_Toc532836361"/>
      <w:bookmarkStart w:id="2366" w:name="_Toc532855677"/>
      <w:bookmarkStart w:id="2367" w:name="_Toc532856699"/>
      <w:bookmarkStart w:id="2368" w:name="_Toc53042121"/>
      <w:bookmarkStart w:id="2369" w:name="_Toc53042306"/>
      <w:bookmarkStart w:id="2370" w:name="_Toc53042480"/>
      <w:bookmarkStart w:id="2371" w:name="_Toc86846278"/>
      <w:bookmarkStart w:id="2372" w:name="_Toc86846469"/>
      <w:bookmarkStart w:id="2373" w:name="_Toc119049727"/>
      <w:bookmarkStart w:id="2374" w:name="_Toc119049847"/>
      <w:bookmarkStart w:id="2375" w:name="_Toc119050412"/>
      <w:bookmarkStart w:id="2376" w:name="_Toc119050602"/>
      <w:bookmarkEnd w:id="2338"/>
      <w:r>
        <w:rPr>
          <w:noProof/>
        </w:rPr>
        <w:lastRenderedPageBreak/>
        <w:drawing>
          <wp:anchor distT="0" distB="0" distL="114300" distR="114300" simplePos="0" relativeHeight="251418624" behindDoc="0" locked="0" layoutInCell="1" allowOverlap="1" wp14:anchorId="7A060327" wp14:editId="7B9A9311">
            <wp:simplePos x="0" y="0"/>
            <wp:positionH relativeFrom="column">
              <wp:posOffset>2552700</wp:posOffset>
            </wp:positionH>
            <wp:positionV relativeFrom="line">
              <wp:posOffset>19050</wp:posOffset>
            </wp:positionV>
            <wp:extent cx="914400" cy="492788"/>
            <wp:effectExtent l="19050" t="19050" r="19050" b="21590"/>
            <wp:wrapSquare wrapText="bothSides"/>
            <wp:docPr id="12" name="Picture 12"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t-NAV_Pref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14400" cy="492788"/>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Global Preferences</w:t>
      </w:r>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p>
    <w:p w14:paraId="2594B6B1" w14:textId="77777777" w:rsidR="008708F9" w:rsidRDefault="008708F9" w:rsidP="00194E1A">
      <w:pPr>
        <w:rPr>
          <w:noProof/>
        </w:rPr>
      </w:pPr>
    </w:p>
    <w:p w14:paraId="5531583A" w14:textId="77777777" w:rsidR="008708F9" w:rsidRDefault="00636C9A" w:rsidP="00E14151">
      <w:pPr>
        <w:pStyle w:val="Heading2"/>
        <w:rPr>
          <w:noProof/>
        </w:rPr>
      </w:pPr>
      <w:bookmarkStart w:id="2377" w:name="_Toc119468075"/>
      <w:bookmarkStart w:id="2378" w:name="_Toc329784596"/>
      <w:bookmarkStart w:id="2379" w:name="_Toc469043292"/>
      <w:bookmarkStart w:id="2380" w:name="_Toc469044926"/>
      <w:bookmarkStart w:id="2381" w:name="_Toc469139222"/>
      <w:bookmarkStart w:id="2382" w:name="_Toc469152667"/>
      <w:bookmarkStart w:id="2383" w:name="_Toc491174768"/>
      <w:bookmarkStart w:id="2384" w:name="_Toc491337749"/>
      <w:bookmarkStart w:id="2385" w:name="_Toc491337923"/>
      <w:bookmarkStart w:id="2386" w:name="_Toc491338696"/>
      <w:bookmarkStart w:id="2387" w:name="_Toc532855678"/>
      <w:bookmarkStart w:id="2388" w:name="_Toc532856700"/>
      <w:bookmarkStart w:id="2389" w:name="_Toc53042122"/>
      <w:bookmarkStart w:id="2390" w:name="_Toc53042307"/>
      <w:bookmarkStart w:id="2391" w:name="_Toc86846279"/>
      <w:bookmarkStart w:id="2392" w:name="_Toc86846470"/>
      <w:bookmarkStart w:id="2393" w:name="_Toc119049728"/>
      <w:bookmarkStart w:id="2394" w:name="_Toc119049848"/>
      <w:bookmarkStart w:id="2395" w:name="_Toc119050413"/>
      <w:bookmarkStart w:id="2396" w:name="_Toc119050603"/>
      <w:r>
        <w:rPr>
          <w:noProof/>
        </w:rPr>
        <w:t xml:space="preserve">Global </w:t>
      </w:r>
      <w:r w:rsidR="00754243">
        <w:rPr>
          <w:noProof/>
        </w:rPr>
        <w:t>Tab</w:t>
      </w:r>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p>
    <w:p w14:paraId="61127E30" w14:textId="6F058BCE" w:rsidR="00D41AFB" w:rsidRDefault="00AC4A2D" w:rsidP="009C2049">
      <w:pPr>
        <w:keepNext/>
        <w:jc w:val="center"/>
      </w:pPr>
      <w:r>
        <w:rPr>
          <w:noProof/>
        </w:rPr>
        <w:drawing>
          <wp:inline distT="0" distB="0" distL="0" distR="0" wp14:anchorId="7397A6AC" wp14:editId="5B5DC231">
            <wp:extent cx="4056244" cy="3374136"/>
            <wp:effectExtent l="0" t="0" r="1905" b="0"/>
            <wp:docPr id="2801" name="Picture 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Glob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56244" cy="3374136"/>
                    </a:xfrm>
                    <a:prstGeom prst="rect">
                      <a:avLst/>
                    </a:prstGeom>
                  </pic:spPr>
                </pic:pic>
              </a:graphicData>
            </a:graphic>
          </wp:inline>
        </w:drawing>
      </w:r>
    </w:p>
    <w:p w14:paraId="1D7FDE77" w14:textId="258C67E7" w:rsidR="006E207C" w:rsidRPr="0026496C" w:rsidRDefault="00FF1CC0" w:rsidP="00F5043F">
      <w:pPr>
        <w:pStyle w:val="Caption"/>
        <w:rPr>
          <w:rFonts w:ascii="Trebuchet MS" w:hAnsi="Trebuchet MS"/>
          <w:color w:val="FF0000"/>
          <w:sz w:val="32"/>
          <w:szCs w:val="32"/>
        </w:rPr>
      </w:pPr>
      <w:r>
        <w:rPr>
          <w:color w:val="FF0000"/>
        </w:rPr>
        <w:t xml:space="preserve"> </w:t>
      </w:r>
      <w:r w:rsidR="00D41AFB">
        <w:t xml:space="preserve">Figure </w:t>
      </w:r>
      <w:r w:rsidR="00364D2F">
        <w:fldChar w:fldCharType="begin"/>
      </w:r>
      <w:r w:rsidR="00364D2F">
        <w:instrText xml:space="preserve"> SEQ Figure \* ARABIC </w:instrText>
      </w:r>
      <w:r w:rsidR="00364D2F">
        <w:fldChar w:fldCharType="separate"/>
      </w:r>
      <w:r w:rsidR="00F9407E">
        <w:rPr>
          <w:noProof/>
        </w:rPr>
        <w:t>5</w:t>
      </w:r>
      <w:r w:rsidR="00364D2F">
        <w:rPr>
          <w:noProof/>
        </w:rPr>
        <w:fldChar w:fldCharType="end"/>
      </w:r>
      <w:r w:rsidR="00311E47">
        <w:t>: Preferences – Global Tab</w:t>
      </w:r>
    </w:p>
    <w:p w14:paraId="4D864BB4" w14:textId="77777777" w:rsidR="00311E47" w:rsidRPr="00311E47" w:rsidRDefault="00311E47" w:rsidP="006C7149"/>
    <w:p w14:paraId="34131561" w14:textId="274DBFF1" w:rsidR="008708F9" w:rsidRDefault="008708F9" w:rsidP="006C7149">
      <w:pPr>
        <w:rPr>
          <w:i/>
        </w:rPr>
      </w:pPr>
      <w:r>
        <w:rPr>
          <w:b/>
        </w:rPr>
        <w:t>Units of Measure</w:t>
      </w:r>
      <w:r w:rsidR="000D35E3">
        <w:t xml:space="preserve"> – There are four </w:t>
      </w:r>
      <w:r>
        <w:t>drop</w:t>
      </w:r>
      <w:r w:rsidR="00515180">
        <w:t>-</w:t>
      </w:r>
      <w:r>
        <w:t xml:space="preserve">down menus to choose units for </w:t>
      </w:r>
      <w:r>
        <w:rPr>
          <w:i/>
        </w:rPr>
        <w:t>Conveyor Speed, Distance, and Temperature.</w:t>
      </w:r>
      <w:r w:rsidR="000D35E3">
        <w:rPr>
          <w:i/>
        </w:rPr>
        <w:t xml:space="preserve"> </w:t>
      </w:r>
      <w:r w:rsidR="000D35E3" w:rsidRPr="000D35E3">
        <w:t xml:space="preserve"> </w:t>
      </w:r>
      <w:r w:rsidR="000D35E3" w:rsidRPr="003E6083">
        <w:t>Auto Focus users enter</w:t>
      </w:r>
      <w:r w:rsidR="000D35E3">
        <w:t xml:space="preserve"> the units for wei</w:t>
      </w:r>
      <w:r w:rsidR="000D35E3" w:rsidRPr="000D35E3">
        <w:t>ght.</w:t>
      </w:r>
    </w:p>
    <w:p w14:paraId="5B27EDAC" w14:textId="77777777" w:rsidR="008708F9" w:rsidRDefault="008708F9" w:rsidP="006C7149"/>
    <w:p w14:paraId="25D5CB9C" w14:textId="77777777" w:rsidR="004A03B4" w:rsidRDefault="008708F9" w:rsidP="006C7149">
      <w:r>
        <w:rPr>
          <w:b/>
        </w:rPr>
        <w:t>Product Start Temperature</w:t>
      </w:r>
      <w:r>
        <w:t xml:space="preserve"> – </w:t>
      </w:r>
      <w:r w:rsidR="004A03B4">
        <w:t>The software cannot accurately analyze a profile while a board is too hot.  Before</w:t>
      </w:r>
      <w:r w:rsidR="000E52A9">
        <w:t xml:space="preserve"> </w:t>
      </w:r>
      <w:r w:rsidR="004A03B4">
        <w:t>it</w:t>
      </w:r>
      <w:r w:rsidR="000E52A9">
        <w:t xml:space="preserve"> can begin, the </w:t>
      </w:r>
      <w:r>
        <w:t xml:space="preserve">temperature of all thermocouples </w:t>
      </w:r>
      <w:r w:rsidR="000E52A9">
        <w:t>connected</w:t>
      </w:r>
      <w:r>
        <w:t xml:space="preserve"> </w:t>
      </w:r>
      <w:r w:rsidR="000E52A9">
        <w:t>between</w:t>
      </w:r>
      <w:r>
        <w:t xml:space="preserve"> the product and</w:t>
      </w:r>
      <w:r w:rsidR="000E52A9">
        <w:t xml:space="preserve"> the profiler </w:t>
      </w:r>
      <w:r>
        <w:t xml:space="preserve">must be below </w:t>
      </w:r>
      <w:r w:rsidR="000E52A9">
        <w:t>the value you specify here</w:t>
      </w:r>
      <w:r w:rsidR="00E178AA">
        <w:t xml:space="preserve"> with the slider bar.  Profiling</w:t>
      </w:r>
      <w:r w:rsidR="004A03B4">
        <w:t xml:space="preserve"> automatically starts when </w:t>
      </w:r>
      <w:r w:rsidR="004A03B4" w:rsidRPr="003E6083">
        <w:t>the Air TC</w:t>
      </w:r>
      <w:r w:rsidR="004A03B4">
        <w:t xml:space="preserve"> temperature drops to less than 2</w:t>
      </w:r>
      <w:r w:rsidR="004A03B4">
        <w:sym w:font="Symbol" w:char="F0B0"/>
      </w:r>
      <w:r w:rsidR="004A03B4">
        <w:t xml:space="preserve"> C above the product start temperature.</w:t>
      </w:r>
    </w:p>
    <w:p w14:paraId="15F0D746" w14:textId="77777777" w:rsidR="008708F9" w:rsidRDefault="008708F9" w:rsidP="006C7149"/>
    <w:p w14:paraId="537F435D" w14:textId="6CC94D80" w:rsidR="008708F9" w:rsidRPr="003E6083" w:rsidRDefault="008708F9" w:rsidP="006C7149">
      <w:r>
        <w:rPr>
          <w:b/>
        </w:rPr>
        <w:t>Oven Name –</w:t>
      </w:r>
      <w:r w:rsidR="00046A1A">
        <w:rPr>
          <w:b/>
        </w:rPr>
        <w:t xml:space="preserve"> </w:t>
      </w:r>
      <w:r>
        <w:t xml:space="preserve">Enter </w:t>
      </w:r>
      <w:r w:rsidR="004A03B4">
        <w:t>a</w:t>
      </w:r>
      <w:r>
        <w:t xml:space="preserve"> name for your oven and click the </w:t>
      </w:r>
      <w:r w:rsidRPr="003E6083">
        <w:t>oven Zone Length button to enter the minimum and maximu</w:t>
      </w:r>
      <w:r w:rsidR="00C5241C" w:rsidRPr="003E6083">
        <w:t>m zone temperatures, and as needed</w:t>
      </w:r>
      <w:r w:rsidR="00F30689">
        <w:t>, the length</w:t>
      </w:r>
      <w:r w:rsidR="006E207C" w:rsidRPr="003E6083">
        <w:t xml:space="preserve"> of the zones.</w:t>
      </w:r>
    </w:p>
    <w:p w14:paraId="544823B2" w14:textId="77777777" w:rsidR="008708F9" w:rsidRDefault="008708F9" w:rsidP="006C7149"/>
    <w:p w14:paraId="6E8E467E" w14:textId="25C16B7D" w:rsidR="00C87B8A" w:rsidRDefault="00C87B8A" w:rsidP="006C7149">
      <w:r>
        <w:rPr>
          <w:b/>
        </w:rPr>
        <w:t>Profiling Hardware</w:t>
      </w:r>
      <w:r>
        <w:t xml:space="preserve"> – Specify the model of your profiler, the number of channels (7, 9, or 12), and, if using the </w:t>
      </w:r>
      <w:r w:rsidR="00C7068C">
        <w:t>SPS Smart Profiler</w:t>
      </w:r>
      <w:r w:rsidR="004B6BDF">
        <w:t xml:space="preserve"> or</w:t>
      </w:r>
      <w:r>
        <w:t xml:space="preserve"> X5, specify the data transmission mode (</w:t>
      </w:r>
      <w:r w:rsidRPr="003E6083">
        <w:t>Datalogger or Transmitter</w:t>
      </w:r>
      <w:r>
        <w:t>).</w:t>
      </w:r>
    </w:p>
    <w:p w14:paraId="63334004" w14:textId="77777777" w:rsidR="008708F9" w:rsidRDefault="008708F9" w:rsidP="006C7149"/>
    <w:p w14:paraId="402BB730" w14:textId="4E216FB1" w:rsidR="008708F9" w:rsidRDefault="008708F9" w:rsidP="006C7149">
      <w:r>
        <w:rPr>
          <w:b/>
        </w:rPr>
        <w:t xml:space="preserve">Languages </w:t>
      </w:r>
      <w:r w:rsidR="00046A1A">
        <w:rPr>
          <w:b/>
        </w:rPr>
        <w:t>–</w:t>
      </w:r>
      <w:r>
        <w:rPr>
          <w:b/>
        </w:rPr>
        <w:t xml:space="preserve"> </w:t>
      </w:r>
      <w:r w:rsidR="00046A1A">
        <w:t xml:space="preserve">Select </w:t>
      </w:r>
      <w:r w:rsidR="0083450A">
        <w:t>the language (</w:t>
      </w:r>
      <w:r w:rsidRPr="00046A1A">
        <w:t xml:space="preserve">English, Traditional Chinese, </w:t>
      </w:r>
      <w:r w:rsidR="00E555EC">
        <w:t xml:space="preserve">or </w:t>
      </w:r>
      <w:r w:rsidRPr="00046A1A">
        <w:rPr>
          <w:bCs/>
        </w:rPr>
        <w:t>Simplified Chinese</w:t>
      </w:r>
      <w:r w:rsidR="0083450A">
        <w:t>) you prefer to see displayed in the software</w:t>
      </w:r>
      <w:r w:rsidRPr="00046A1A">
        <w:t>.</w:t>
      </w:r>
      <w:r w:rsidR="0083450A">
        <w:t xml:space="preserve">  </w:t>
      </w:r>
      <w:r w:rsidR="00C7068C">
        <w:t xml:space="preserve">A restart of software is required after change of language. </w:t>
      </w:r>
    </w:p>
    <w:p w14:paraId="681F8F31" w14:textId="77777777" w:rsidR="008708F9" w:rsidRDefault="008708F9" w:rsidP="006C7149"/>
    <w:p w14:paraId="1DC53414" w14:textId="74CC1B63" w:rsidR="008708F9" w:rsidRDefault="008708F9" w:rsidP="006C7149">
      <w:r>
        <w:rPr>
          <w:b/>
        </w:rPr>
        <w:t>Engineer Password</w:t>
      </w:r>
      <w:r>
        <w:t xml:space="preserve"> – By checking this and entering a password you can control access to certain menus in the software.  </w:t>
      </w:r>
      <w:r w:rsidRPr="003E6083">
        <w:t xml:space="preserve">See </w:t>
      </w:r>
      <w:hyperlink w:anchor="_Password_protection" w:history="1">
        <w:r w:rsidRPr="005D0C19">
          <w:rPr>
            <w:rStyle w:val="Hyperlink"/>
          </w:rPr>
          <w:t>Password Protection</w:t>
        </w:r>
      </w:hyperlink>
      <w:r>
        <w:rPr>
          <w:i/>
        </w:rPr>
        <w:t xml:space="preserve"> </w:t>
      </w:r>
      <w:r>
        <w:t>section of this manual for details.</w:t>
      </w:r>
    </w:p>
    <w:p w14:paraId="316B9E9C" w14:textId="77777777" w:rsidR="005D0C19" w:rsidRDefault="006C7149" w:rsidP="00C67678">
      <w:pPr>
        <w:pStyle w:val="Heading3"/>
        <w:rPr>
          <w:noProof/>
        </w:rPr>
      </w:pPr>
      <w:bookmarkStart w:id="2397" w:name="_Toc467442498"/>
      <w:bookmarkStart w:id="2398" w:name="_Toc469043293"/>
      <w:bookmarkStart w:id="2399" w:name="_Toc469044927"/>
      <w:bookmarkStart w:id="2400" w:name="_Toc469139223"/>
      <w:bookmarkStart w:id="2401" w:name="_Toc469152668"/>
      <w:bookmarkStart w:id="2402" w:name="_Toc491174769"/>
      <w:bookmarkStart w:id="2403" w:name="_Toc491337750"/>
      <w:bookmarkStart w:id="2404" w:name="_Toc491337924"/>
      <w:bookmarkStart w:id="2405" w:name="_Toc491338697"/>
      <w:bookmarkStart w:id="2406" w:name="_Toc532855679"/>
      <w:bookmarkStart w:id="2407" w:name="_Toc532856701"/>
      <w:bookmarkStart w:id="2408" w:name="_Toc53042123"/>
      <w:bookmarkStart w:id="2409" w:name="_Toc53042308"/>
      <w:bookmarkStart w:id="2410" w:name="_Toc86846280"/>
      <w:bookmarkStart w:id="2411" w:name="_Toc86846471"/>
      <w:bookmarkStart w:id="2412" w:name="_Toc119049849"/>
      <w:bookmarkStart w:id="2413" w:name="_Toc119050414"/>
      <w:bookmarkStart w:id="2414" w:name="_Toc119050604"/>
      <w:bookmarkStart w:id="2415" w:name="_Toc119468077"/>
      <w:bookmarkStart w:id="2416" w:name="_Toc329784597"/>
      <w:bookmarkStart w:id="2417" w:name="_Toc486325570"/>
      <w:bookmarkStart w:id="2418" w:name="_Toc488490440"/>
      <w:r>
        <w:rPr>
          <w:noProof/>
        </w:rPr>
        <w:lastRenderedPageBreak/>
        <w:t xml:space="preserve">Define Your </w:t>
      </w:r>
      <w:r w:rsidR="005D0C19">
        <w:rPr>
          <w:noProof/>
        </w:rPr>
        <w:t>Oven</w:t>
      </w:r>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p>
    <w:tbl>
      <w:tblPr>
        <w:tblW w:w="0" w:type="auto"/>
        <w:tblLayout w:type="fixed"/>
        <w:tblLook w:val="04A0" w:firstRow="1" w:lastRow="0" w:firstColumn="1" w:lastColumn="0" w:noHBand="0" w:noVBand="1"/>
      </w:tblPr>
      <w:tblGrid>
        <w:gridCol w:w="4698"/>
        <w:gridCol w:w="4860"/>
        <w:gridCol w:w="18"/>
      </w:tblGrid>
      <w:tr w:rsidR="005D0C19" w14:paraId="1DB325E3" w14:textId="77777777" w:rsidTr="005D0C19">
        <w:trPr>
          <w:gridAfter w:val="1"/>
          <w:wAfter w:w="18" w:type="dxa"/>
          <w:trHeight w:val="2115"/>
        </w:trPr>
        <w:tc>
          <w:tcPr>
            <w:tcW w:w="4698" w:type="dxa"/>
            <w:shd w:val="clear" w:color="auto" w:fill="auto"/>
          </w:tcPr>
          <w:p w14:paraId="08B09B1F" w14:textId="77777777" w:rsidR="005D0C19" w:rsidRDefault="005D0C19" w:rsidP="00AA5614">
            <w:pPr>
              <w:pStyle w:val="ListParagraph"/>
              <w:numPr>
                <w:ilvl w:val="0"/>
                <w:numId w:val="35"/>
              </w:numPr>
              <w:ind w:left="360"/>
              <w:contextualSpacing/>
            </w:pPr>
            <w:r>
              <w:t xml:space="preserve">On the </w:t>
            </w:r>
            <w:r>
              <w:rPr>
                <w:b/>
              </w:rPr>
              <w:t>Global Preferences</w:t>
            </w:r>
            <w:r>
              <w:t xml:space="preserve"> screen </w:t>
            </w:r>
            <w:r w:rsidRPr="00320C90">
              <w:rPr>
                <w:b/>
              </w:rPr>
              <w:t>Global</w:t>
            </w:r>
            <w:r>
              <w:t xml:space="preserve"> tab, type a new, unique name in the </w:t>
            </w:r>
            <w:r w:rsidRPr="006217FE">
              <w:rPr>
                <w:b/>
              </w:rPr>
              <w:t>Oven Name</w:t>
            </w:r>
            <w:r>
              <w:t xml:space="preserve"> field.</w:t>
            </w:r>
          </w:p>
          <w:p w14:paraId="7A3B9C92" w14:textId="77777777" w:rsidR="005D0C19" w:rsidRDefault="005D0C19" w:rsidP="005D0C19"/>
          <w:p w14:paraId="5BF2829A" w14:textId="77777777" w:rsidR="005D0C19" w:rsidRDefault="005D0C19" w:rsidP="005D0C19">
            <w:pPr>
              <w:jc w:val="center"/>
            </w:pPr>
            <w:r w:rsidRPr="00CD2633">
              <w:rPr>
                <w:noProof/>
              </w:rPr>
              <w:drawing>
                <wp:inline distT="0" distB="0" distL="0" distR="0" wp14:anchorId="4ABAC498" wp14:editId="20A55033">
                  <wp:extent cx="2571750" cy="438150"/>
                  <wp:effectExtent l="0" t="0" r="0" b="0"/>
                  <wp:docPr id="28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71750" cy="438150"/>
                          </a:xfrm>
                          <a:prstGeom prst="rect">
                            <a:avLst/>
                          </a:prstGeom>
                          <a:noFill/>
                          <a:ln>
                            <a:noFill/>
                          </a:ln>
                        </pic:spPr>
                      </pic:pic>
                    </a:graphicData>
                  </a:graphic>
                </wp:inline>
              </w:drawing>
            </w:r>
          </w:p>
          <w:p w14:paraId="018927A3" w14:textId="77777777" w:rsidR="005D0C19" w:rsidRDefault="005D0C19" w:rsidP="005D0C19">
            <w:pPr>
              <w:jc w:val="center"/>
            </w:pPr>
          </w:p>
        </w:tc>
        <w:tc>
          <w:tcPr>
            <w:tcW w:w="4860" w:type="dxa"/>
            <w:vMerge w:val="restart"/>
            <w:shd w:val="clear" w:color="auto" w:fill="auto"/>
          </w:tcPr>
          <w:p w14:paraId="05C25BF4" w14:textId="73C6B1CA" w:rsidR="005D0C19" w:rsidRDefault="00625660" w:rsidP="005D0C19">
            <w:r>
              <w:rPr>
                <w:noProof/>
              </w:rPr>
              <w:drawing>
                <wp:inline distT="0" distB="0" distL="0" distR="0" wp14:anchorId="72B072E5" wp14:editId="362EA034">
                  <wp:extent cx="2948940" cy="2453005"/>
                  <wp:effectExtent l="0" t="0" r="3810" b="4445"/>
                  <wp:docPr id="2806" name="Picture 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Global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48940" cy="2453005"/>
                          </a:xfrm>
                          <a:prstGeom prst="rect">
                            <a:avLst/>
                          </a:prstGeom>
                        </pic:spPr>
                      </pic:pic>
                    </a:graphicData>
                  </a:graphic>
                </wp:inline>
              </w:drawing>
            </w:r>
          </w:p>
          <w:p w14:paraId="0C4E5AEA" w14:textId="65872444" w:rsidR="000E4CE3" w:rsidRDefault="000E4CE3" w:rsidP="000E4CE3">
            <w:pPr>
              <w:pStyle w:val="Caption"/>
            </w:pPr>
            <w:r>
              <w:t xml:space="preserve">Figure </w:t>
            </w:r>
            <w:r w:rsidR="00364D2F">
              <w:fldChar w:fldCharType="begin"/>
            </w:r>
            <w:r w:rsidR="00364D2F">
              <w:instrText xml:space="preserve"> SEQ Figure \* ARABIC </w:instrText>
            </w:r>
            <w:r w:rsidR="00364D2F">
              <w:fldChar w:fldCharType="separate"/>
            </w:r>
            <w:r w:rsidR="00F9407E">
              <w:rPr>
                <w:noProof/>
              </w:rPr>
              <w:t>6</w:t>
            </w:r>
            <w:r w:rsidR="00364D2F">
              <w:rPr>
                <w:noProof/>
              </w:rPr>
              <w:fldChar w:fldCharType="end"/>
            </w:r>
            <w:r>
              <w:t>: Enter Oven Name - Global Tab</w:t>
            </w:r>
          </w:p>
          <w:p w14:paraId="3502759E" w14:textId="77777777" w:rsidR="000E4CE3" w:rsidRDefault="000E4CE3" w:rsidP="005D0C19"/>
          <w:p w14:paraId="3A670838" w14:textId="77777777" w:rsidR="005D0C19" w:rsidRDefault="005D0C19" w:rsidP="005D0C19"/>
        </w:tc>
      </w:tr>
      <w:tr w:rsidR="005D0C19" w14:paraId="000D71C9" w14:textId="77777777" w:rsidTr="005D0C19">
        <w:trPr>
          <w:gridAfter w:val="1"/>
          <w:wAfter w:w="18" w:type="dxa"/>
          <w:trHeight w:val="360"/>
        </w:trPr>
        <w:tc>
          <w:tcPr>
            <w:tcW w:w="4698" w:type="dxa"/>
            <w:shd w:val="clear" w:color="auto" w:fill="auto"/>
          </w:tcPr>
          <w:p w14:paraId="7CC12B43" w14:textId="77777777" w:rsidR="005D0C19" w:rsidRDefault="005D0C19" w:rsidP="00AA5614">
            <w:pPr>
              <w:pStyle w:val="ListParagraph"/>
              <w:numPr>
                <w:ilvl w:val="0"/>
                <w:numId w:val="35"/>
              </w:numPr>
              <w:ind w:left="360"/>
              <w:contextualSpacing/>
            </w:pPr>
            <w:r>
              <w:t xml:space="preserve">Click the </w:t>
            </w:r>
            <w:r w:rsidRPr="009236A0">
              <w:rPr>
                <w:b/>
              </w:rPr>
              <w:t>Zone Length</w:t>
            </w:r>
            <w:r>
              <w:t xml:space="preserve"> button.</w:t>
            </w:r>
          </w:p>
        </w:tc>
        <w:tc>
          <w:tcPr>
            <w:tcW w:w="4860" w:type="dxa"/>
            <w:vMerge/>
            <w:shd w:val="clear" w:color="auto" w:fill="auto"/>
          </w:tcPr>
          <w:p w14:paraId="19A59337" w14:textId="77777777" w:rsidR="005D0C19" w:rsidRPr="0073678B" w:rsidRDefault="005D0C19" w:rsidP="005D0C19">
            <w:pPr>
              <w:rPr>
                <w:noProof/>
              </w:rPr>
            </w:pPr>
          </w:p>
        </w:tc>
      </w:tr>
      <w:tr w:rsidR="005D0C19" w14:paraId="45526F77" w14:textId="77777777" w:rsidTr="005D0C19">
        <w:tc>
          <w:tcPr>
            <w:tcW w:w="4698" w:type="dxa"/>
            <w:shd w:val="clear" w:color="auto" w:fill="auto"/>
          </w:tcPr>
          <w:p w14:paraId="1ED2E677" w14:textId="4DF2F5A8" w:rsidR="005D0C19" w:rsidRPr="006C7149" w:rsidRDefault="005D0C19" w:rsidP="000E4CE3">
            <w:r w:rsidRPr="009236A0">
              <w:t>The Verify the Length of Each Zone and the Minimum and Maximum Setpoint Temperatures screen</w:t>
            </w:r>
            <w:r w:rsidR="006C7149" w:rsidRPr="006C7149">
              <w:t xml:space="preserve">. </w:t>
            </w:r>
            <w:del w:id="2419" w:author="Ryan Beck" w:date="2022-10-10T10:16:00Z">
              <w:r w:rsidR="006C7149" w:rsidRPr="006C7149" w:rsidDel="00781282">
                <w:delText xml:space="preserve">See </w:delText>
              </w:r>
              <w:r w:rsidR="006C7149" w:rsidRPr="006C7149" w:rsidDel="00781282">
                <w:fldChar w:fldCharType="begin"/>
              </w:r>
              <w:r w:rsidR="006C7149" w:rsidRPr="006C7149" w:rsidDel="00781282">
                <w:delInstrText xml:space="preserve"> REF _Ref468532713 \h  \* MERGEFORMAT </w:delInstrText>
              </w:r>
              <w:r w:rsidR="006C7149" w:rsidRPr="006C7149" w:rsidDel="00781282">
                <w:fldChar w:fldCharType="separate"/>
              </w:r>
              <w:r w:rsidR="00F9407E" w:rsidRPr="00F9407E" w:rsidDel="00781282">
                <w:delText xml:space="preserve">Figure </w:delText>
              </w:r>
              <w:r w:rsidR="00F9407E" w:rsidRPr="00F9407E" w:rsidDel="00781282">
                <w:rPr>
                  <w:noProof/>
                </w:rPr>
                <w:delText>7</w:delText>
              </w:r>
              <w:r w:rsidR="006C7149" w:rsidRPr="006C7149" w:rsidDel="00781282">
                <w:fldChar w:fldCharType="end"/>
              </w:r>
              <w:r w:rsidR="006C7149" w:rsidRPr="006C7149" w:rsidDel="00781282">
                <w:delText>.</w:delText>
              </w:r>
            </w:del>
          </w:p>
          <w:p w14:paraId="1BE030C9" w14:textId="77777777" w:rsidR="005D0C19" w:rsidRPr="009236A0" w:rsidRDefault="005D0C19" w:rsidP="000E4CE3"/>
        </w:tc>
        <w:tc>
          <w:tcPr>
            <w:tcW w:w="4878" w:type="dxa"/>
            <w:gridSpan w:val="2"/>
            <w:vMerge w:val="restart"/>
            <w:shd w:val="clear" w:color="auto" w:fill="auto"/>
          </w:tcPr>
          <w:p w14:paraId="02BC5010" w14:textId="77777777" w:rsidR="005D0C19" w:rsidRDefault="005D0C19" w:rsidP="005D0C19">
            <w:pPr>
              <w:rPr>
                <w:noProof/>
              </w:rPr>
            </w:pPr>
            <w:r>
              <w:rPr>
                <w:noProof/>
              </w:rPr>
              <mc:AlternateContent>
                <mc:Choice Requires="wps">
                  <w:drawing>
                    <wp:anchor distT="0" distB="0" distL="114300" distR="114300" simplePos="0" relativeHeight="251740160" behindDoc="0" locked="0" layoutInCell="1" allowOverlap="1" wp14:anchorId="46C3D043" wp14:editId="378FBCA9">
                      <wp:simplePos x="0" y="0"/>
                      <wp:positionH relativeFrom="column">
                        <wp:posOffset>1957070</wp:posOffset>
                      </wp:positionH>
                      <wp:positionV relativeFrom="line">
                        <wp:posOffset>309880</wp:posOffset>
                      </wp:positionV>
                      <wp:extent cx="826135" cy="191135"/>
                      <wp:effectExtent l="0" t="0" r="0" b="0"/>
                      <wp:wrapNone/>
                      <wp:docPr id="2979" name="Rectangle 46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6135" cy="191135"/>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E4A20C" id="Rectangle 4621" o:spid="_x0000_s1026" style="position:absolute;margin-left:154.1pt;margin-top:24.4pt;width:65.05pt;height:15.0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" filled="f" fillcolor="#bbe0e3" strokecolor="#c00000" strokeweight="1pt">
                      <w10:wrap anchory="line"/>
                    </v:rect>
                  </w:pict>
                </mc:Fallback>
              </mc:AlternateContent>
            </w:r>
            <w:r w:rsidRPr="00CD2633">
              <w:rPr>
                <w:noProof/>
              </w:rPr>
              <w:drawing>
                <wp:inline distT="0" distB="0" distL="0" distR="0" wp14:anchorId="2ACF8043" wp14:editId="5DC0C419">
                  <wp:extent cx="2946400" cy="2216150"/>
                  <wp:effectExtent l="0" t="0" r="6350" b="0"/>
                  <wp:docPr id="28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46400" cy="2216150"/>
                          </a:xfrm>
                          <a:prstGeom prst="rect">
                            <a:avLst/>
                          </a:prstGeom>
                          <a:noFill/>
                          <a:ln>
                            <a:noFill/>
                          </a:ln>
                        </pic:spPr>
                      </pic:pic>
                    </a:graphicData>
                  </a:graphic>
                </wp:inline>
              </w:drawing>
            </w:r>
          </w:p>
          <w:p w14:paraId="0D581C67" w14:textId="382FD266" w:rsidR="005D0C19" w:rsidRPr="00A51897" w:rsidRDefault="005D0C19" w:rsidP="005D0C19">
            <w:pPr>
              <w:jc w:val="center"/>
              <w:rPr>
                <w:rFonts w:ascii="Arial" w:hAnsi="Arial" w:cs="Arial"/>
                <w:noProof/>
                <w:sz w:val="16"/>
                <w:szCs w:val="16"/>
              </w:rPr>
            </w:pPr>
            <w:bookmarkStart w:id="2420" w:name="_Ref468532713"/>
            <w:bookmarkStart w:id="2421" w:name="_Ref468167618"/>
            <w:bookmarkStart w:id="2422" w:name="_Ref468532689"/>
            <w:r w:rsidRPr="00A51897">
              <w:rPr>
                <w:rFonts w:ascii="Arial" w:hAnsi="Arial" w:cs="Arial"/>
                <w:sz w:val="16"/>
                <w:szCs w:val="16"/>
              </w:rPr>
              <w:t xml:space="preserve">Figure </w:t>
            </w:r>
            <w:r w:rsidRPr="00A51897">
              <w:rPr>
                <w:rFonts w:ascii="Arial" w:hAnsi="Arial" w:cs="Arial"/>
                <w:sz w:val="16"/>
                <w:szCs w:val="16"/>
              </w:rPr>
              <w:fldChar w:fldCharType="begin"/>
            </w:r>
            <w:r w:rsidRPr="00A51897">
              <w:rPr>
                <w:rFonts w:ascii="Arial" w:hAnsi="Arial" w:cs="Arial"/>
                <w:sz w:val="16"/>
                <w:szCs w:val="16"/>
              </w:rPr>
              <w:instrText xml:space="preserve"> SEQ Figure \* ARABIC </w:instrText>
            </w:r>
            <w:r w:rsidRPr="00A51897">
              <w:rPr>
                <w:rFonts w:ascii="Arial" w:hAnsi="Arial" w:cs="Arial"/>
                <w:sz w:val="16"/>
                <w:szCs w:val="16"/>
              </w:rPr>
              <w:fldChar w:fldCharType="separate"/>
            </w:r>
            <w:r w:rsidR="00F9407E">
              <w:rPr>
                <w:rFonts w:ascii="Arial" w:hAnsi="Arial" w:cs="Arial"/>
                <w:noProof/>
                <w:sz w:val="16"/>
                <w:szCs w:val="16"/>
              </w:rPr>
              <w:t>7</w:t>
            </w:r>
            <w:r w:rsidRPr="00A51897">
              <w:rPr>
                <w:rFonts w:ascii="Arial" w:hAnsi="Arial" w:cs="Arial"/>
                <w:sz w:val="16"/>
                <w:szCs w:val="16"/>
              </w:rPr>
              <w:fldChar w:fldCharType="end"/>
            </w:r>
            <w:bookmarkEnd w:id="2420"/>
            <w:r w:rsidR="000E4CE3">
              <w:rPr>
                <w:rFonts w:ascii="Arial" w:hAnsi="Arial" w:cs="Arial"/>
                <w:sz w:val="16"/>
                <w:szCs w:val="16"/>
              </w:rPr>
              <w:t xml:space="preserve">: </w:t>
            </w:r>
            <w:bookmarkEnd w:id="2421"/>
            <w:r w:rsidR="000E4CE3">
              <w:rPr>
                <w:rFonts w:ascii="Arial" w:hAnsi="Arial" w:cs="Arial"/>
                <w:sz w:val="16"/>
                <w:szCs w:val="16"/>
              </w:rPr>
              <w:t>Verify Zone Length</w:t>
            </w:r>
            <w:bookmarkEnd w:id="2422"/>
          </w:p>
          <w:p w14:paraId="084663CE" w14:textId="77777777" w:rsidR="005D0C19" w:rsidRDefault="005D0C19" w:rsidP="005D0C19">
            <w:pPr>
              <w:jc w:val="center"/>
            </w:pPr>
          </w:p>
          <w:p w14:paraId="0F6F8BCA" w14:textId="77777777" w:rsidR="005D0C19" w:rsidRPr="00A51897" w:rsidRDefault="005D0C19" w:rsidP="005D0C19">
            <w:pPr>
              <w:rPr>
                <w:rFonts w:ascii="Arial" w:hAnsi="Arial" w:cs="Arial"/>
                <w:noProof/>
                <w:sz w:val="16"/>
                <w:szCs w:val="16"/>
              </w:rPr>
            </w:pPr>
          </w:p>
        </w:tc>
      </w:tr>
      <w:tr w:rsidR="005D0C19" w14:paraId="2E7B6B6F" w14:textId="77777777" w:rsidTr="005D0C19">
        <w:tc>
          <w:tcPr>
            <w:tcW w:w="4698" w:type="dxa"/>
            <w:shd w:val="clear" w:color="auto" w:fill="auto"/>
          </w:tcPr>
          <w:p w14:paraId="068B1315" w14:textId="77777777" w:rsidR="005D0C19" w:rsidRDefault="005D0C19" w:rsidP="00AA5614">
            <w:pPr>
              <w:pStyle w:val="ListParagraph"/>
              <w:numPr>
                <w:ilvl w:val="0"/>
                <w:numId w:val="35"/>
              </w:numPr>
              <w:ind w:left="360"/>
              <w:contextualSpacing/>
            </w:pPr>
            <w:r>
              <w:t xml:space="preserve">In the </w:t>
            </w:r>
            <w:r w:rsidRPr="006217FE">
              <w:rPr>
                <w:b/>
              </w:rPr>
              <w:t>Number of Zones</w:t>
            </w:r>
            <w:r>
              <w:t xml:space="preserve"> field, type in the quantity for the oven.</w:t>
            </w:r>
          </w:p>
          <w:p w14:paraId="2067C0DB" w14:textId="77777777" w:rsidR="005D0C19" w:rsidRDefault="005D0C19" w:rsidP="005D0C19">
            <w:pPr>
              <w:keepNext/>
              <w:ind w:left="720"/>
              <w:rPr>
                <w:b/>
              </w:rPr>
            </w:pPr>
          </w:p>
          <w:p w14:paraId="475E5C30" w14:textId="77777777" w:rsidR="005D0C19" w:rsidRDefault="005D0C19" w:rsidP="005D0C19">
            <w:pPr>
              <w:keepNext/>
              <w:ind w:left="720"/>
            </w:pPr>
            <w:r w:rsidRPr="002515F8">
              <w:rPr>
                <w:b/>
              </w:rPr>
              <w:t>Note</w:t>
            </w:r>
            <w:r>
              <w:t xml:space="preserve">: For best results only define and enter </w:t>
            </w:r>
            <w:r w:rsidRPr="002515F8">
              <w:rPr>
                <w:u w:val="single"/>
              </w:rPr>
              <w:t>heated</w:t>
            </w:r>
            <w:r>
              <w:t xml:space="preserve"> </w:t>
            </w:r>
            <w:r w:rsidRPr="002515F8">
              <w:rPr>
                <w:u w:val="single"/>
              </w:rPr>
              <w:t>zones</w:t>
            </w:r>
            <w:r>
              <w:t>.</w:t>
            </w:r>
          </w:p>
          <w:p w14:paraId="0A0373FC" w14:textId="77777777" w:rsidR="005D0C19" w:rsidRDefault="005D0C19" w:rsidP="005D0C19">
            <w:pPr>
              <w:keepNext/>
              <w:ind w:left="720"/>
            </w:pPr>
          </w:p>
        </w:tc>
        <w:tc>
          <w:tcPr>
            <w:tcW w:w="4878" w:type="dxa"/>
            <w:gridSpan w:val="2"/>
            <w:vMerge/>
            <w:shd w:val="clear" w:color="auto" w:fill="auto"/>
          </w:tcPr>
          <w:p w14:paraId="41853628" w14:textId="77777777" w:rsidR="005D0C19" w:rsidRDefault="005D0C19" w:rsidP="005D0C19"/>
        </w:tc>
      </w:tr>
      <w:tr w:rsidR="005D0C19" w14:paraId="5B655762" w14:textId="77777777" w:rsidTr="005D0C19">
        <w:tc>
          <w:tcPr>
            <w:tcW w:w="9576" w:type="dxa"/>
            <w:gridSpan w:val="3"/>
            <w:shd w:val="clear" w:color="auto" w:fill="auto"/>
          </w:tcPr>
          <w:p w14:paraId="4FD53F11" w14:textId="77777777" w:rsidR="005D0C19" w:rsidRDefault="005D0C19" w:rsidP="005D0C19">
            <w:pPr>
              <w:ind w:left="720"/>
            </w:pPr>
            <w:r>
              <w:t>The screen populates with numbered zones and default length and temperature values.</w:t>
            </w:r>
          </w:p>
          <w:p w14:paraId="42E13C6D" w14:textId="77777777" w:rsidR="005D0C19" w:rsidRDefault="005D0C19" w:rsidP="005D0C19">
            <w:pPr>
              <w:jc w:val="center"/>
              <w:rPr>
                <w:noProof/>
              </w:rPr>
            </w:pPr>
            <w:r w:rsidRPr="00CD2633">
              <w:rPr>
                <w:noProof/>
              </w:rPr>
              <w:drawing>
                <wp:inline distT="0" distB="0" distL="0" distR="0" wp14:anchorId="2291B976" wp14:editId="472FE340">
                  <wp:extent cx="3390900" cy="825500"/>
                  <wp:effectExtent l="0" t="0" r="0" b="0"/>
                  <wp:docPr id="2812" name="Picture 30" descr="Description: C:\Users\dklueck\Desktop\Autopopulate zonesTem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C:\Users\dklueck\Desktop\Autopopulate zonesTemp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90900" cy="825500"/>
                          </a:xfrm>
                          <a:prstGeom prst="rect">
                            <a:avLst/>
                          </a:prstGeom>
                          <a:noFill/>
                          <a:ln>
                            <a:noFill/>
                          </a:ln>
                        </pic:spPr>
                      </pic:pic>
                    </a:graphicData>
                  </a:graphic>
                </wp:inline>
              </w:drawing>
            </w:r>
          </w:p>
          <w:p w14:paraId="55D805DA" w14:textId="77777777" w:rsidR="005D0C19" w:rsidRDefault="005D0C19" w:rsidP="005D0C19">
            <w:pPr>
              <w:jc w:val="center"/>
              <w:rPr>
                <w:noProof/>
              </w:rPr>
            </w:pPr>
          </w:p>
        </w:tc>
      </w:tr>
      <w:tr w:rsidR="005D0C19" w14:paraId="189C4FB1" w14:textId="77777777" w:rsidTr="005D0C19">
        <w:tc>
          <w:tcPr>
            <w:tcW w:w="9576" w:type="dxa"/>
            <w:gridSpan w:val="3"/>
            <w:shd w:val="clear" w:color="auto" w:fill="auto"/>
          </w:tcPr>
          <w:p w14:paraId="59D6269D" w14:textId="77777777" w:rsidR="005D0C19" w:rsidRDefault="005D0C19" w:rsidP="00AA5614">
            <w:pPr>
              <w:pStyle w:val="ListParagraph"/>
              <w:numPr>
                <w:ilvl w:val="0"/>
                <w:numId w:val="35"/>
              </w:numPr>
              <w:ind w:left="360"/>
              <w:contextualSpacing/>
              <w:rPr>
                <w:noProof/>
              </w:rPr>
            </w:pPr>
            <w:r>
              <w:t>Change the default values as needed.</w:t>
            </w:r>
          </w:p>
          <w:p w14:paraId="079430FA" w14:textId="77777777" w:rsidR="005D0C19" w:rsidRDefault="005D0C19" w:rsidP="005D0C19">
            <w:pPr>
              <w:rPr>
                <w:noProof/>
              </w:rPr>
            </w:pPr>
          </w:p>
          <w:p w14:paraId="5B27956D" w14:textId="77777777" w:rsidR="005D0C19" w:rsidRPr="007B25C4" w:rsidRDefault="005D0C19" w:rsidP="00AA5614">
            <w:pPr>
              <w:pStyle w:val="ListParagraph"/>
              <w:keepNext/>
              <w:numPr>
                <w:ilvl w:val="0"/>
                <w:numId w:val="35"/>
              </w:numPr>
              <w:ind w:left="360"/>
              <w:contextualSpacing/>
            </w:pPr>
            <w:r>
              <w:t xml:space="preserve">Click the </w:t>
            </w:r>
            <w:r w:rsidRPr="002974F8">
              <w:rPr>
                <w:b/>
                <w:bCs/>
                <w:rPrChange w:id="2423" w:author="Ryan Beck" w:date="2022-10-10T10:16:00Z">
                  <w:rPr/>
                </w:rPrChange>
              </w:rPr>
              <w:t>green check</w:t>
            </w:r>
            <w:r>
              <w:t xml:space="preserve"> button </w:t>
            </w:r>
            <w:r w:rsidRPr="00A51897">
              <w:rPr>
                <w:noProof/>
                <w:position w:val="-8"/>
              </w:rPr>
              <w:drawing>
                <wp:inline distT="0" distB="0" distL="0" distR="0" wp14:anchorId="3938D66F" wp14:editId="132DE4DF">
                  <wp:extent cx="381000" cy="209550"/>
                  <wp:effectExtent l="0" t="0" r="0" b="0"/>
                  <wp:docPr id="2813" name="Picture 21"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RND\RND_Service\For DaveK\RPI\RPI Graphics\RPI Art File\bt-NAVint_Check.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1000" cy="209550"/>
                          </a:xfrm>
                          <a:prstGeom prst="rect">
                            <a:avLst/>
                          </a:prstGeom>
                          <a:noFill/>
                          <a:ln>
                            <a:noFill/>
                          </a:ln>
                        </pic:spPr>
                      </pic:pic>
                    </a:graphicData>
                  </a:graphic>
                </wp:inline>
              </w:drawing>
            </w:r>
            <w:r>
              <w:t xml:space="preserve"> to save the settings and return to the </w:t>
            </w:r>
            <w:r w:rsidRPr="009236A0">
              <w:rPr>
                <w:b/>
              </w:rPr>
              <w:t>Global Preferences</w:t>
            </w:r>
            <w:r>
              <w:t xml:space="preserve"> screen.</w:t>
            </w:r>
          </w:p>
        </w:tc>
      </w:tr>
    </w:tbl>
    <w:p w14:paraId="3FA9EBA7" w14:textId="289F8014" w:rsidR="008708F9" w:rsidRDefault="00F44BB9" w:rsidP="00E14151">
      <w:pPr>
        <w:pStyle w:val="Heading2"/>
      </w:pPr>
      <w:bookmarkStart w:id="2424" w:name="_Toc469043294"/>
      <w:bookmarkStart w:id="2425" w:name="_Toc469044928"/>
      <w:bookmarkStart w:id="2426" w:name="_Toc469139224"/>
      <w:bookmarkStart w:id="2427" w:name="_Toc469152669"/>
      <w:bookmarkStart w:id="2428" w:name="_Toc491174770"/>
      <w:bookmarkStart w:id="2429" w:name="_Toc491337751"/>
      <w:bookmarkStart w:id="2430" w:name="_Toc491337925"/>
      <w:bookmarkStart w:id="2431" w:name="_Toc491338698"/>
      <w:bookmarkStart w:id="2432" w:name="_Toc532855680"/>
      <w:bookmarkStart w:id="2433" w:name="_Toc532856702"/>
      <w:bookmarkStart w:id="2434" w:name="_Toc53042124"/>
      <w:bookmarkStart w:id="2435" w:name="_Toc53042309"/>
      <w:bookmarkStart w:id="2436" w:name="_Toc86846281"/>
      <w:bookmarkStart w:id="2437" w:name="_Toc86846472"/>
      <w:bookmarkStart w:id="2438" w:name="_Toc119049729"/>
      <w:bookmarkStart w:id="2439" w:name="_Toc119049850"/>
      <w:bookmarkStart w:id="2440" w:name="_Toc119050415"/>
      <w:bookmarkStart w:id="2441" w:name="_Toc119050605"/>
      <w:r w:rsidRPr="00737029">
        <w:lastRenderedPageBreak/>
        <w:t>e-APS</w:t>
      </w:r>
      <w:r w:rsidR="00636C9A" w:rsidRPr="00F44BB9">
        <w:t xml:space="preserve"> </w:t>
      </w:r>
      <w:r w:rsidR="00754243">
        <w:t>Tab</w:t>
      </w:r>
      <w:bookmarkEnd w:id="2415"/>
      <w:bookmarkEnd w:id="2416"/>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p>
    <w:p w14:paraId="74C241E7" w14:textId="0A01561C" w:rsidR="00D41AFB" w:rsidRDefault="00F44BB9" w:rsidP="009C2049">
      <w:pPr>
        <w:keepNext/>
        <w:jc w:val="center"/>
      </w:pPr>
      <w:r>
        <w:rPr>
          <w:noProof/>
        </w:rPr>
        <w:drawing>
          <wp:inline distT="0" distB="0" distL="0" distR="0" wp14:anchorId="650D6DAF" wp14:editId="3CEE3BB4">
            <wp:extent cx="4539915" cy="377647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PS Tab.png"/>
                    <pic:cNvPicPr/>
                  </pic:nvPicPr>
                  <pic:blipFill>
                    <a:blip r:embed="rId36">
                      <a:extLst>
                        <a:ext uri="{28A0092B-C50C-407E-A947-70E740481C1C}">
                          <a14:useLocalDpi xmlns:a14="http://schemas.microsoft.com/office/drawing/2010/main" val="0"/>
                        </a:ext>
                      </a:extLst>
                    </a:blip>
                    <a:stretch>
                      <a:fillRect/>
                    </a:stretch>
                  </pic:blipFill>
                  <pic:spPr>
                    <a:xfrm>
                      <a:off x="0" y="0"/>
                      <a:ext cx="4539915" cy="3776472"/>
                    </a:xfrm>
                    <a:prstGeom prst="rect">
                      <a:avLst/>
                    </a:prstGeom>
                  </pic:spPr>
                </pic:pic>
              </a:graphicData>
            </a:graphic>
          </wp:inline>
        </w:drawing>
      </w:r>
    </w:p>
    <w:p w14:paraId="5B672BC2" w14:textId="0854D0FB" w:rsidR="0026496C" w:rsidRPr="0026496C" w:rsidRDefault="00D41AFB" w:rsidP="0026496C">
      <w:pPr>
        <w:pStyle w:val="Caption"/>
        <w:rPr>
          <w:rFonts w:ascii="Trebuchet MS" w:hAnsi="Trebuchet MS"/>
          <w:color w:val="FF0000"/>
          <w:sz w:val="32"/>
          <w:szCs w:val="32"/>
        </w:rPr>
      </w:pPr>
      <w:r>
        <w:t xml:space="preserve">Figure </w:t>
      </w:r>
      <w:r w:rsidR="00364D2F">
        <w:fldChar w:fldCharType="begin"/>
      </w:r>
      <w:r w:rsidR="00364D2F">
        <w:instrText xml:space="preserve"> SEQ Figure \* ARABIC </w:instrText>
      </w:r>
      <w:r w:rsidR="00364D2F">
        <w:fldChar w:fldCharType="separate"/>
      </w:r>
      <w:r w:rsidR="00F9407E">
        <w:rPr>
          <w:noProof/>
        </w:rPr>
        <w:t>8</w:t>
      </w:r>
      <w:r w:rsidR="00364D2F">
        <w:rPr>
          <w:noProof/>
        </w:rPr>
        <w:fldChar w:fldCharType="end"/>
      </w:r>
      <w:r w:rsidR="00934045">
        <w:t xml:space="preserve">: </w:t>
      </w:r>
      <w:r w:rsidR="009E1EFB">
        <w:t xml:space="preserve">Global </w:t>
      </w:r>
      <w:r w:rsidR="00934045">
        <w:t>Preferences – </w:t>
      </w:r>
      <w:r w:rsidR="00C701A7">
        <w:t>e-APS</w:t>
      </w:r>
      <w:r w:rsidR="000011F6">
        <w:t xml:space="preserve"> </w:t>
      </w:r>
      <w:r w:rsidR="00934045">
        <w:t>Tab</w:t>
      </w:r>
    </w:p>
    <w:p w14:paraId="2006A099" w14:textId="77777777" w:rsidR="008708F9" w:rsidRPr="004A4194" w:rsidRDefault="008708F9" w:rsidP="00F5043F">
      <w:pPr>
        <w:pStyle w:val="Caption"/>
        <w:rPr>
          <w:noProof/>
        </w:rPr>
      </w:pPr>
    </w:p>
    <w:p w14:paraId="394BCF5F" w14:textId="77777777" w:rsidR="0031087C" w:rsidRDefault="0031087C" w:rsidP="0031087C"/>
    <w:p w14:paraId="594FDCDD" w14:textId="161789CF" w:rsidR="00027152" w:rsidRPr="00027152" w:rsidRDefault="00F44BB9" w:rsidP="00027152">
      <w:pPr>
        <w:spacing w:after="120"/>
      </w:pPr>
      <w:r>
        <w:t>Settings on the e-APS</w:t>
      </w:r>
      <w:r w:rsidR="00027152">
        <w:rPr>
          <w:color w:val="FF0000"/>
        </w:rPr>
        <w:t xml:space="preserve"> </w:t>
      </w:r>
      <w:r w:rsidR="00027152" w:rsidRPr="00027152">
        <w:t>tab let you:</w:t>
      </w:r>
    </w:p>
    <w:p w14:paraId="67D8E2B3" w14:textId="4AEBD20D" w:rsidR="00027152" w:rsidRPr="00027152" w:rsidRDefault="00E555EC" w:rsidP="00027152">
      <w:pPr>
        <w:numPr>
          <w:ilvl w:val="0"/>
          <w:numId w:val="15"/>
        </w:numPr>
      </w:pPr>
      <w:r>
        <w:t xml:space="preserve">Specify time </w:t>
      </w:r>
      <w:r w:rsidR="00027152" w:rsidRPr="00027152">
        <w:t>intervals for the software to generate Virtual Profiles.</w:t>
      </w:r>
    </w:p>
    <w:p w14:paraId="067DD3C2" w14:textId="77777777" w:rsidR="00027152" w:rsidRPr="00027152" w:rsidRDefault="00027152" w:rsidP="00027152">
      <w:pPr>
        <w:numPr>
          <w:ilvl w:val="0"/>
          <w:numId w:val="15"/>
        </w:numPr>
      </w:pPr>
      <w:r w:rsidRPr="00027152">
        <w:t>Enter parameters for computing the Process Capability Index (Cpk).</w:t>
      </w:r>
    </w:p>
    <w:p w14:paraId="24316E14" w14:textId="77777777" w:rsidR="00027152" w:rsidRPr="00027152" w:rsidRDefault="00027152" w:rsidP="00027152">
      <w:pPr>
        <w:numPr>
          <w:ilvl w:val="0"/>
          <w:numId w:val="15"/>
        </w:numPr>
      </w:pPr>
      <w:r w:rsidRPr="00027152">
        <w:t>Set operating limits related to the Process Window Index (PWI).</w:t>
      </w:r>
    </w:p>
    <w:p w14:paraId="1758BC60" w14:textId="77777777" w:rsidR="00027152" w:rsidRPr="00027152" w:rsidRDefault="00027152" w:rsidP="00C67678">
      <w:pPr>
        <w:pStyle w:val="Heading3"/>
      </w:pPr>
      <w:bookmarkStart w:id="2442" w:name="_Toc410590245"/>
      <w:bookmarkStart w:id="2443" w:name="_Toc491174771"/>
      <w:bookmarkStart w:id="2444" w:name="_Toc491337752"/>
      <w:bookmarkStart w:id="2445" w:name="_Toc491337926"/>
      <w:bookmarkStart w:id="2446" w:name="_Toc491338699"/>
      <w:bookmarkStart w:id="2447" w:name="_Toc532855681"/>
      <w:bookmarkStart w:id="2448" w:name="_Toc532856703"/>
      <w:bookmarkStart w:id="2449" w:name="_Toc53042125"/>
      <w:bookmarkStart w:id="2450" w:name="_Toc53042310"/>
      <w:bookmarkStart w:id="2451" w:name="_Toc86846282"/>
      <w:bookmarkStart w:id="2452" w:name="_Toc86846473"/>
      <w:bookmarkStart w:id="2453" w:name="_Toc119049851"/>
      <w:bookmarkStart w:id="2454" w:name="_Toc119050416"/>
      <w:bookmarkStart w:id="2455" w:name="_Toc119050606"/>
      <w:r w:rsidRPr="00027152">
        <w:t>Specifying VP generation</w:t>
      </w:r>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p>
    <w:p w14:paraId="423F70D0" w14:textId="77777777" w:rsidR="00027152" w:rsidRPr="00027152" w:rsidRDefault="00027152" w:rsidP="00027152">
      <w:pPr>
        <w:numPr>
          <w:ilvl w:val="0"/>
          <w:numId w:val="15"/>
        </w:numPr>
      </w:pPr>
      <w:r w:rsidRPr="00027152">
        <w:rPr>
          <w:b/>
        </w:rPr>
        <w:t>Virtual Profile Record Frequency</w:t>
      </w:r>
      <w:r w:rsidRPr="00027152">
        <w:t xml:space="preserve"> – Enter the time between each automatic profile.  Limits: 1-24 hours.  </w:t>
      </w:r>
    </w:p>
    <w:p w14:paraId="16D7AF69" w14:textId="77777777" w:rsidR="00027152" w:rsidRPr="00027152" w:rsidRDefault="00027152" w:rsidP="00027152">
      <w:pPr>
        <w:numPr>
          <w:ilvl w:val="0"/>
          <w:numId w:val="15"/>
        </w:numPr>
      </w:pPr>
      <w:r w:rsidRPr="00027152">
        <w:rPr>
          <w:b/>
        </w:rPr>
        <w:t>Minutes to Create Initial VP</w:t>
      </w:r>
      <w:r w:rsidRPr="00027152">
        <w:t xml:space="preserve"> - Enter the amount of time after the Virtual Profile is started in which the first automatic profile is collected.   Limits: 2-60 mins.  </w:t>
      </w:r>
    </w:p>
    <w:p w14:paraId="5B9135C4" w14:textId="77777777" w:rsidR="00702DB9" w:rsidRDefault="00702DB9" w:rsidP="00702DB9"/>
    <w:p w14:paraId="653AA46C" w14:textId="77777777" w:rsidR="00702DB9" w:rsidRDefault="00702DB9" w:rsidP="00702DB9"/>
    <w:p w14:paraId="15C29F2D" w14:textId="77777777" w:rsidR="00702DB9" w:rsidRDefault="00702DB9" w:rsidP="00702DB9">
      <w:r>
        <w:rPr>
          <w:b/>
        </w:rPr>
        <w:t xml:space="preserve">Process Capability Index </w:t>
      </w:r>
      <w:r w:rsidRPr="00180E9F">
        <w:t>(Cpk)</w:t>
      </w:r>
      <w:r>
        <w:t xml:space="preserve"> gives a continuous indication of how current production is keeping within specifications and will indicate if the process is drifting towards a condition where defective product may be produced.  It is a measure of where the process spread falls </w:t>
      </w:r>
      <w:r w:rsidRPr="003E6083">
        <w:t>within the Process Window</w:t>
      </w:r>
      <w:r>
        <w:t>.  By monitoring this and alarming when it becomes too low, you can proactively address issues in the process before a single defect occurs.</w:t>
      </w:r>
    </w:p>
    <w:p w14:paraId="66612FF3" w14:textId="77777777" w:rsidR="00702DB9" w:rsidRDefault="00702DB9" w:rsidP="00702DB9"/>
    <w:p w14:paraId="04B2EAA7" w14:textId="77777777" w:rsidR="0031087C" w:rsidRDefault="0031087C" w:rsidP="0031087C"/>
    <w:p w14:paraId="5EE0BE8A" w14:textId="77777777" w:rsidR="006C1BAA" w:rsidRDefault="00B320A5" w:rsidP="00C67678">
      <w:pPr>
        <w:pStyle w:val="Heading3"/>
      </w:pPr>
      <w:bookmarkStart w:id="2456" w:name="_Toc469043295"/>
      <w:bookmarkStart w:id="2457" w:name="_Toc469044929"/>
      <w:bookmarkStart w:id="2458" w:name="_Toc469139225"/>
      <w:bookmarkStart w:id="2459" w:name="_Toc469152670"/>
      <w:bookmarkStart w:id="2460" w:name="_Toc491174772"/>
      <w:bookmarkStart w:id="2461" w:name="_Toc491337753"/>
      <w:bookmarkStart w:id="2462" w:name="_Toc491337927"/>
      <w:bookmarkStart w:id="2463" w:name="_Toc491338700"/>
      <w:bookmarkStart w:id="2464" w:name="_Toc532855682"/>
      <w:bookmarkStart w:id="2465" w:name="_Toc532856704"/>
      <w:bookmarkStart w:id="2466" w:name="_Toc53042126"/>
      <w:bookmarkStart w:id="2467" w:name="_Toc53042311"/>
      <w:bookmarkStart w:id="2468" w:name="_Toc86846283"/>
      <w:bookmarkStart w:id="2469" w:name="_Toc86846474"/>
      <w:bookmarkStart w:id="2470" w:name="_Toc119049852"/>
      <w:bookmarkStart w:id="2471" w:name="_Toc119050417"/>
      <w:bookmarkStart w:id="2472" w:name="_Toc119050607"/>
      <w:r>
        <w:lastRenderedPageBreak/>
        <w:t>Specifying</w:t>
      </w:r>
      <w:r w:rsidR="006C1BAA" w:rsidRPr="006C1BAA">
        <w:t xml:space="preserve"> Cpk</w:t>
      </w:r>
      <w:r w:rsidR="00636C9A">
        <w:t xml:space="preserve"> </w:t>
      </w:r>
      <w:r w:rsidR="00C653DF">
        <w:t>Computation Values</w:t>
      </w:r>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p>
    <w:p w14:paraId="6EFAA4F9" w14:textId="77777777" w:rsidR="000559C3" w:rsidRDefault="000E0382" w:rsidP="00CF6717">
      <w:pPr>
        <w:keepNext/>
        <w:jc w:val="center"/>
      </w:pPr>
      <w:r>
        <w:rPr>
          <w:noProof/>
        </w:rPr>
        <w:drawing>
          <wp:inline distT="0" distB="0" distL="0" distR="0" wp14:anchorId="6F3D3CFB" wp14:editId="64884354">
            <wp:extent cx="5113655" cy="11957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13655" cy="1195705"/>
                    </a:xfrm>
                    <a:prstGeom prst="rect">
                      <a:avLst/>
                    </a:prstGeom>
                    <a:noFill/>
                    <a:ln>
                      <a:noFill/>
                    </a:ln>
                  </pic:spPr>
                </pic:pic>
              </a:graphicData>
            </a:graphic>
          </wp:inline>
        </w:drawing>
      </w:r>
    </w:p>
    <w:p w14:paraId="2097D36E" w14:textId="77777777" w:rsidR="00D50042" w:rsidRPr="000559C3" w:rsidRDefault="00D50042" w:rsidP="000559C3">
      <w:pPr>
        <w:keepNext/>
      </w:pPr>
    </w:p>
    <w:p w14:paraId="7B96D6E2" w14:textId="16324279" w:rsidR="007A6F64" w:rsidRPr="006C7149" w:rsidRDefault="007A6F64" w:rsidP="006C7149">
      <w:pPr>
        <w:rPr>
          <w:b/>
        </w:rPr>
      </w:pPr>
      <w:r w:rsidRPr="006C7149">
        <w:rPr>
          <w:b/>
        </w:rPr>
        <w:t>Calculate Cpk with t</w:t>
      </w:r>
      <w:r w:rsidR="00D50042" w:rsidRPr="006C7149">
        <w:rPr>
          <w:b/>
        </w:rPr>
        <w:t>he entire “Population” (from</w:t>
      </w:r>
      <w:r w:rsidRPr="006C7149">
        <w:rPr>
          <w:b/>
        </w:rPr>
        <w:t xml:space="preserve"> </w:t>
      </w:r>
      <w:r w:rsidR="009C2049">
        <w:rPr>
          <w:b/>
        </w:rPr>
        <w:t xml:space="preserve">Virtual Profiling </w:t>
      </w:r>
      <w:r w:rsidRPr="006C7149">
        <w:rPr>
          <w:b/>
        </w:rPr>
        <w:t xml:space="preserve">start to latest) – </w:t>
      </w:r>
      <w:r w:rsidR="00FB594D" w:rsidRPr="006C7149">
        <w:t>W</w:t>
      </w:r>
      <w:r w:rsidR="0026418C" w:rsidRPr="006C7149">
        <w:t xml:space="preserve">hen selected, the software will calculate Cpk across an entire production batch once the specified minimum points to compute Cpk has been exceeded. </w:t>
      </w:r>
    </w:p>
    <w:p w14:paraId="64BE9795" w14:textId="77777777" w:rsidR="007A6F64" w:rsidRPr="006C7149" w:rsidRDefault="007A6F64" w:rsidP="006C7149">
      <w:pPr>
        <w:rPr>
          <w:b/>
        </w:rPr>
      </w:pPr>
    </w:p>
    <w:p w14:paraId="7ECA1627" w14:textId="212CE431" w:rsidR="00BA7AC0" w:rsidRPr="006C7149" w:rsidRDefault="00B52C04" w:rsidP="006C7149">
      <w:pPr>
        <w:rPr>
          <w:b/>
        </w:rPr>
      </w:pPr>
      <w:r w:rsidRPr="006C7149">
        <w:rPr>
          <w:b/>
        </w:rPr>
        <w:t xml:space="preserve">Alarm on Cpk – </w:t>
      </w:r>
      <w:r w:rsidR="00B320A5" w:rsidRPr="006C7149">
        <w:t>E</w:t>
      </w:r>
      <w:r w:rsidRPr="006C7149">
        <w:t xml:space="preserve">nable or disable the </w:t>
      </w:r>
      <w:r w:rsidR="00BA7AC0" w:rsidRPr="006C7149">
        <w:t xml:space="preserve">Cpk alarm that can accompany the </w:t>
      </w:r>
      <w:r w:rsidR="00F74DAC" w:rsidRPr="006C7149">
        <w:rPr>
          <w:i/>
        </w:rPr>
        <w:t xml:space="preserve">Optional </w:t>
      </w:r>
      <w:r w:rsidR="00BA7AC0" w:rsidRPr="006C7149">
        <w:t xml:space="preserve">SPC charts that the software </w:t>
      </w:r>
      <w:r w:rsidR="00F74DAC" w:rsidRPr="006C7149">
        <w:t xml:space="preserve">can </w:t>
      </w:r>
      <w:r w:rsidR="00BA7AC0" w:rsidRPr="006C7149">
        <w:t xml:space="preserve">display when running Virtual Profiling.  If the Cpk drops below the defined value, the software </w:t>
      </w:r>
      <w:r w:rsidR="007F2E6A" w:rsidRPr="006C7149">
        <w:t>can</w:t>
      </w:r>
      <w:r w:rsidR="00BA7AC0" w:rsidRPr="006C7149">
        <w:t xml:space="preserve"> activate a</w:t>
      </w:r>
      <w:r w:rsidR="007F2E6A" w:rsidRPr="006C7149">
        <w:t>n onscreen</w:t>
      </w:r>
      <w:r w:rsidR="00BA7AC0" w:rsidRPr="006C7149">
        <w:t xml:space="preserve">, or </w:t>
      </w:r>
      <w:r w:rsidR="00F74DAC" w:rsidRPr="006C7149">
        <w:rPr>
          <w:i/>
        </w:rPr>
        <w:t xml:space="preserve">Optional </w:t>
      </w:r>
      <w:r w:rsidR="00BA7AC0" w:rsidRPr="006C7149">
        <w:t>hardware alarm.</w:t>
      </w:r>
      <w:r w:rsidR="007F2E6A" w:rsidRPr="006C7149">
        <w:t xml:space="preserve">  (Default = 1.33.)</w:t>
      </w:r>
    </w:p>
    <w:p w14:paraId="29C0CD02" w14:textId="77777777" w:rsidR="00B52C04" w:rsidRPr="006C7149" w:rsidRDefault="00B52C04" w:rsidP="006C7149"/>
    <w:p w14:paraId="64857C7F" w14:textId="77777777" w:rsidR="00B52C04" w:rsidRPr="006C7149" w:rsidRDefault="00B52C04" w:rsidP="006C7149">
      <w:pPr>
        <w:rPr>
          <w:b/>
        </w:rPr>
      </w:pPr>
      <w:r w:rsidRPr="006C7149">
        <w:rPr>
          <w:b/>
        </w:rPr>
        <w:t xml:space="preserve">Minimum – </w:t>
      </w:r>
      <w:r w:rsidR="00FA13F8" w:rsidRPr="006C7149">
        <w:t>When</w:t>
      </w:r>
      <w:r w:rsidRPr="006C7149">
        <w:t xml:space="preserve"> Alarm on Cpk is enabled, this value determines the lower threshold for the Cpk alarm.  I</w:t>
      </w:r>
      <w:r w:rsidR="00FA13F8" w:rsidRPr="006C7149">
        <w:t xml:space="preserve">f </w:t>
      </w:r>
      <w:r w:rsidRPr="006C7149">
        <w:t>the Cpk value drops below this minimum, the software activate</w:t>
      </w:r>
      <w:r w:rsidR="00FA13F8" w:rsidRPr="006C7149">
        <w:t xml:space="preserve">s a software </w:t>
      </w:r>
      <w:r w:rsidR="009C3F72" w:rsidRPr="006C7149">
        <w:t>and/</w:t>
      </w:r>
      <w:r w:rsidR="00FA13F8" w:rsidRPr="006C7149">
        <w:t xml:space="preserve">or </w:t>
      </w:r>
      <w:r w:rsidRPr="006C7149">
        <w:t xml:space="preserve">hardware alarm.  </w:t>
      </w:r>
      <w:r w:rsidR="00FA13F8" w:rsidRPr="006C7149">
        <w:t>(Default = 1.33.)</w:t>
      </w:r>
    </w:p>
    <w:p w14:paraId="70060BDF" w14:textId="77777777" w:rsidR="00EF7B3F" w:rsidRPr="006C7149" w:rsidRDefault="00EF7B3F" w:rsidP="006C7149"/>
    <w:p w14:paraId="33024DE4" w14:textId="53DE676A" w:rsidR="00B52C04" w:rsidRPr="006C7149" w:rsidRDefault="009C2049" w:rsidP="006C7149">
      <w:pPr>
        <w:rPr>
          <w:b/>
        </w:rPr>
      </w:pPr>
      <w:r>
        <w:rPr>
          <w:b/>
        </w:rPr>
        <w:t>Points to C</w:t>
      </w:r>
      <w:r w:rsidR="00EF7B3F" w:rsidRPr="006C7149">
        <w:rPr>
          <w:b/>
        </w:rPr>
        <w:t>ompute Cpk</w:t>
      </w:r>
    </w:p>
    <w:p w14:paraId="7A73029C" w14:textId="77777777" w:rsidR="00B52C04" w:rsidRPr="006C7149" w:rsidRDefault="00B52C04" w:rsidP="00AA5614">
      <w:pPr>
        <w:pStyle w:val="ListParagraph"/>
        <w:numPr>
          <w:ilvl w:val="0"/>
          <w:numId w:val="91"/>
        </w:numPr>
        <w:rPr>
          <w:b/>
        </w:rPr>
      </w:pPr>
      <w:r w:rsidRPr="006C7149">
        <w:rPr>
          <w:b/>
        </w:rPr>
        <w:t xml:space="preserve">Minimum </w:t>
      </w:r>
      <w:r w:rsidR="006C1BAA" w:rsidRPr="006C7149">
        <w:rPr>
          <w:b/>
        </w:rPr>
        <w:t>–</w:t>
      </w:r>
      <w:r w:rsidR="006C1BAA">
        <w:t xml:space="preserve"> Specify</w:t>
      </w:r>
      <w:r>
        <w:t xml:space="preserve"> the minimum number of data points </w:t>
      </w:r>
      <w:r w:rsidR="006C1BAA">
        <w:t xml:space="preserve">needed </w:t>
      </w:r>
      <w:r>
        <w:t>for the software to begin calculating Cpk.</w:t>
      </w:r>
    </w:p>
    <w:p w14:paraId="29381242" w14:textId="77777777" w:rsidR="00B52C04" w:rsidRDefault="00B52C04" w:rsidP="006C7149"/>
    <w:p w14:paraId="672143EB" w14:textId="77777777" w:rsidR="00B52C04" w:rsidRDefault="00B52C04" w:rsidP="00AA5614">
      <w:pPr>
        <w:pStyle w:val="ListParagraph"/>
        <w:numPr>
          <w:ilvl w:val="0"/>
          <w:numId w:val="91"/>
        </w:numPr>
        <w:rPr>
          <w:ins w:id="2473" w:author="Ryan Beck" w:date="2022-10-10T10:22:00Z"/>
        </w:rPr>
      </w:pPr>
      <w:r w:rsidRPr="006C7149">
        <w:rPr>
          <w:b/>
        </w:rPr>
        <w:t xml:space="preserve">Maximum – </w:t>
      </w:r>
      <w:r>
        <w:t>Enter the maximum number of data points to calculate Cpk.  The Cpk value will be calculated over a rolling window of data, only using up to the maximu</w:t>
      </w:r>
      <w:r w:rsidR="0026496C">
        <w:t>m data points at any given time.</w:t>
      </w:r>
    </w:p>
    <w:p w14:paraId="5BC6EC6F" w14:textId="77777777" w:rsidR="0082275B" w:rsidRDefault="0082275B">
      <w:pPr>
        <w:pStyle w:val="ListParagraph"/>
        <w:rPr>
          <w:ins w:id="2474" w:author="Ryan Beck" w:date="2022-10-10T10:22:00Z"/>
        </w:rPr>
        <w:pPrChange w:id="2475" w:author="Ryan Beck" w:date="2022-10-10T10:22:00Z">
          <w:pPr>
            <w:pStyle w:val="ListParagraph"/>
            <w:numPr>
              <w:numId w:val="91"/>
            </w:numPr>
            <w:ind w:hanging="360"/>
          </w:pPr>
        </w:pPrChange>
      </w:pPr>
    </w:p>
    <w:p w14:paraId="7C657859" w14:textId="77777777" w:rsidR="0082275B" w:rsidDel="0082275B" w:rsidRDefault="0082275B">
      <w:pPr>
        <w:rPr>
          <w:del w:id="2476" w:author="Ryan Beck" w:date="2022-10-10T10:22:00Z"/>
        </w:rPr>
        <w:pPrChange w:id="2477" w:author="Ryan Beck" w:date="2022-10-10T10:22:00Z">
          <w:pPr>
            <w:pStyle w:val="ListParagraph"/>
            <w:numPr>
              <w:numId w:val="91"/>
            </w:numPr>
            <w:ind w:hanging="360"/>
          </w:pPr>
        </w:pPrChange>
      </w:pPr>
    </w:p>
    <w:p w14:paraId="0FA80274" w14:textId="77777777" w:rsidR="0082275B" w:rsidRDefault="0082275B">
      <w:pPr>
        <w:rPr>
          <w:ins w:id="2478" w:author="Ryan Beck" w:date="2022-10-10T10:22:00Z"/>
        </w:rPr>
        <w:pPrChange w:id="2479" w:author="Ryan Beck" w:date="2022-10-10T10:22:00Z">
          <w:pPr>
            <w:pStyle w:val="ListParagraph"/>
            <w:numPr>
              <w:numId w:val="91"/>
            </w:numPr>
            <w:ind w:hanging="360"/>
          </w:pPr>
        </w:pPrChange>
      </w:pPr>
      <w:ins w:id="2480" w:author="Ryan Beck" w:date="2022-10-10T10:22:00Z">
        <w:r w:rsidRPr="0082275B">
          <w:rPr>
            <w:b/>
          </w:rPr>
          <w:t>Note</w:t>
        </w:r>
        <w:r>
          <w:t>: Cpk is only calculated and displayed when Virtual Profiling is running.</w:t>
        </w:r>
      </w:ins>
    </w:p>
    <w:p w14:paraId="02377554" w14:textId="6D6001EB" w:rsidR="0026496C" w:rsidRDefault="0026496C">
      <w:pPr>
        <w:ind w:left="360"/>
        <w:pPrChange w:id="2481" w:author="Ryan Beck" w:date="2022-10-10T10:22:00Z">
          <w:pPr>
            <w:pStyle w:val="ListParagraph"/>
          </w:pPr>
        </w:pPrChange>
      </w:pPr>
    </w:p>
    <w:p w14:paraId="2D99CECD" w14:textId="77777777" w:rsidR="008920C1" w:rsidRDefault="008920C1" w:rsidP="00C67678">
      <w:pPr>
        <w:pStyle w:val="Heading3"/>
        <w:rPr>
          <w:ins w:id="2482" w:author="Ryan Beck" w:date="2022-10-10T10:22:00Z"/>
        </w:rPr>
      </w:pPr>
      <w:bookmarkStart w:id="2483" w:name="_Toc115623698"/>
      <w:bookmarkStart w:id="2484" w:name="_Toc115624000"/>
      <w:bookmarkStart w:id="2485" w:name="_Toc115954974"/>
      <w:bookmarkStart w:id="2486" w:name="_Toc115957418"/>
      <w:bookmarkStart w:id="2487" w:name="_Toc115957722"/>
      <w:bookmarkStart w:id="2488" w:name="_Toc119049853"/>
      <w:bookmarkStart w:id="2489" w:name="_Toc119050418"/>
      <w:bookmarkStart w:id="2490" w:name="_Toc119050608"/>
      <w:ins w:id="2491" w:author="Ryan Beck" w:date="2022-10-10T10:22:00Z">
        <w:r>
          <w:t>Virtual Profiling Settings</w:t>
        </w:r>
        <w:bookmarkEnd w:id="2483"/>
        <w:bookmarkEnd w:id="2484"/>
        <w:bookmarkEnd w:id="2485"/>
        <w:bookmarkEnd w:id="2486"/>
        <w:bookmarkEnd w:id="2487"/>
        <w:bookmarkEnd w:id="2488"/>
        <w:bookmarkEnd w:id="2489"/>
        <w:bookmarkEnd w:id="2490"/>
      </w:ins>
    </w:p>
    <w:p w14:paraId="2BB1A024" w14:textId="74F2F70D" w:rsidR="0026496C" w:rsidRDefault="001020F8" w:rsidP="006C7149">
      <w:pPr>
        <w:rPr>
          <w:ins w:id="2492" w:author="Ryan Beck" w:date="2022-10-10T10:23:00Z"/>
        </w:rPr>
      </w:pPr>
      <w:ins w:id="2493" w:author="Ryan Beck" w:date="2022-10-10T10:23:00Z">
        <w:r>
          <w:rPr>
            <w:noProof/>
          </w:rPr>
          <w:drawing>
            <wp:inline distT="0" distB="0" distL="0" distR="0" wp14:anchorId="27FC9D11" wp14:editId="125329F7">
              <wp:extent cx="5111115" cy="831850"/>
              <wp:effectExtent l="0" t="0" r="0" b="635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a:picLocks noChangeAspect="1"/>
                      </pic:cNvPicPr>
                    </pic:nvPicPr>
                    <pic:blipFill rotWithShape="1">
                      <a:blip r:embed="rId38">
                        <a:extLst>
                          <a:ext uri="{28A0092B-C50C-407E-A947-70E740481C1C}">
                            <a14:useLocalDpi xmlns:a14="http://schemas.microsoft.com/office/drawing/2010/main" val="0"/>
                          </a:ext>
                        </a:extLst>
                      </a:blip>
                      <a:srcRect l="5524" t="55080" r="6903" b="27643"/>
                      <a:stretch/>
                    </pic:blipFill>
                    <pic:spPr bwMode="auto">
                      <a:xfrm>
                        <a:off x="0" y="0"/>
                        <a:ext cx="5111115" cy="831850"/>
                      </a:xfrm>
                      <a:prstGeom prst="rect">
                        <a:avLst/>
                      </a:prstGeom>
                      <a:ln>
                        <a:noFill/>
                      </a:ln>
                      <a:extLst>
                        <a:ext uri="{53640926-AAD7-44D8-BBD7-CCE9431645EC}">
                          <a14:shadowObscured xmlns:a14="http://schemas.microsoft.com/office/drawing/2010/main"/>
                        </a:ext>
                      </a:extLst>
                    </pic:spPr>
                  </pic:pic>
                </a:graphicData>
              </a:graphic>
            </wp:inline>
          </w:drawing>
        </w:r>
      </w:ins>
    </w:p>
    <w:p w14:paraId="4C9B8090" w14:textId="77777777" w:rsidR="001020F8" w:rsidRDefault="001020F8" w:rsidP="006C7149"/>
    <w:p w14:paraId="58595F24" w14:textId="4F969D17" w:rsidR="007A746E" w:rsidRDefault="002060EF" w:rsidP="006C7149">
      <w:r>
        <w:rPr>
          <w:b/>
        </w:rPr>
        <w:t xml:space="preserve">Maximum PWI to enable Virtual Profiling </w:t>
      </w:r>
      <w:r w:rsidRPr="003E6083">
        <w:rPr>
          <w:b/>
        </w:rPr>
        <w:t>–</w:t>
      </w:r>
      <w:r w:rsidR="00180E9F" w:rsidRPr="003E6083">
        <w:rPr>
          <w:b/>
        </w:rPr>
        <w:t xml:space="preserve"> </w:t>
      </w:r>
      <w:r w:rsidRPr="003E6083">
        <w:t xml:space="preserve">This </w:t>
      </w:r>
      <w:r w:rsidR="00EF7B3F" w:rsidRPr="003E6083">
        <w:t xml:space="preserve">percentage </w:t>
      </w:r>
      <w:r w:rsidRPr="003E6083">
        <w:t>value determine</w:t>
      </w:r>
      <w:r w:rsidR="00EF7B3F" w:rsidRPr="003E6083">
        <w:t>s</w:t>
      </w:r>
      <w:r w:rsidRPr="003E6083">
        <w:t xml:space="preserve"> the maximum PWI allowable in order for any given profile to qualify as a Virtual Profile baseline.  If the PWI for a profile is lower than this value, it can be used as a Virtual Profile baseline.  By </w:t>
      </w:r>
      <w:del w:id="2494" w:author="Ryan Beck" w:date="2022-10-10T10:21:00Z">
        <w:r w:rsidRPr="003E6083" w:rsidDel="00B73BFD">
          <w:delText>default</w:delText>
        </w:r>
      </w:del>
      <w:ins w:id="2495" w:author="Ryan Beck" w:date="2022-10-10T10:21:00Z">
        <w:r w:rsidR="00B73BFD" w:rsidRPr="003E6083">
          <w:t>default,</w:t>
        </w:r>
      </w:ins>
      <w:r w:rsidRPr="003E6083">
        <w:t xml:space="preserve"> this value is 90%.</w:t>
      </w:r>
      <w:r w:rsidR="0007750F" w:rsidRPr="003E6083">
        <w:t xml:space="preserve">  Prof</w:t>
      </w:r>
      <w:r w:rsidR="00E63EA8" w:rsidRPr="003E6083">
        <w:t>iles that exceed this value can</w:t>
      </w:r>
      <w:r w:rsidR="0007750F" w:rsidRPr="003E6083">
        <w:t>not be use</w:t>
      </w:r>
      <w:r w:rsidR="00F74DAC">
        <w:t>d as a Virtual Profile baseline.</w:t>
      </w:r>
    </w:p>
    <w:p w14:paraId="77A3CEA7" w14:textId="77777777" w:rsidR="00F74DAC" w:rsidRDefault="00F74DAC" w:rsidP="006C7149"/>
    <w:p w14:paraId="623BD00E" w14:textId="77777777" w:rsidR="00F74DAC" w:rsidRDefault="00F74DAC" w:rsidP="006C7149">
      <w:r w:rsidRPr="00F74DAC">
        <w:rPr>
          <w:b/>
        </w:rPr>
        <w:t>Trigger Warning when PWI is higher than</w:t>
      </w:r>
      <w:r w:rsidRPr="00F74DAC">
        <w:t xml:space="preserve"> – Enabling this feature allows you to display a Warning dialog box on the screen when the PWI exceeds the user defined PWI percentage</w:t>
      </w:r>
      <w:r>
        <w:t>.</w:t>
      </w:r>
    </w:p>
    <w:p w14:paraId="2BA99ECD" w14:textId="77777777" w:rsidR="002060EF" w:rsidRPr="006E5D42" w:rsidRDefault="002060EF" w:rsidP="00291D51"/>
    <w:p w14:paraId="253DDFAA" w14:textId="77777777" w:rsidR="006C7149" w:rsidRDefault="006C7149">
      <w:pPr>
        <w:rPr>
          <w:rFonts w:ascii="Arial" w:hAnsi="Arial" w:cs="Arial"/>
          <w:b/>
          <w:bCs/>
          <w:sz w:val="24"/>
          <w:szCs w:val="26"/>
        </w:rPr>
      </w:pPr>
      <w:r>
        <w:br w:type="page"/>
      </w:r>
    </w:p>
    <w:p w14:paraId="51BA3148" w14:textId="77777777" w:rsidR="008708F9" w:rsidRPr="00F74DAC" w:rsidRDefault="008708F9" w:rsidP="00C67678">
      <w:pPr>
        <w:pStyle w:val="Heading3"/>
      </w:pPr>
      <w:bookmarkStart w:id="2496" w:name="_Toc469043296"/>
      <w:bookmarkStart w:id="2497" w:name="_Toc469044930"/>
      <w:bookmarkStart w:id="2498" w:name="_Toc469139226"/>
      <w:bookmarkStart w:id="2499" w:name="_Toc469152671"/>
      <w:bookmarkStart w:id="2500" w:name="_Toc491174773"/>
      <w:bookmarkStart w:id="2501" w:name="_Toc491337754"/>
      <w:bookmarkStart w:id="2502" w:name="_Toc491337928"/>
      <w:bookmarkStart w:id="2503" w:name="_Toc491338701"/>
      <w:bookmarkStart w:id="2504" w:name="_Toc532855683"/>
      <w:bookmarkStart w:id="2505" w:name="_Toc532856705"/>
      <w:bookmarkStart w:id="2506" w:name="_Toc53042127"/>
      <w:bookmarkStart w:id="2507" w:name="_Toc53042312"/>
      <w:bookmarkStart w:id="2508" w:name="_Toc86846284"/>
      <w:bookmarkStart w:id="2509" w:name="_Toc86846475"/>
      <w:bookmarkStart w:id="2510" w:name="_Toc119049854"/>
      <w:bookmarkStart w:id="2511" w:name="_Toc119050419"/>
      <w:bookmarkStart w:id="2512" w:name="_Toc119050609"/>
      <w:r w:rsidRPr="00F74DAC">
        <w:lastRenderedPageBreak/>
        <w:t>How</w:t>
      </w:r>
      <w:r w:rsidR="003C657F" w:rsidRPr="00F74DAC">
        <w:t xml:space="preserve"> </w:t>
      </w:r>
      <w:r w:rsidR="006C7149">
        <w:t>t</w:t>
      </w:r>
      <w:r w:rsidR="00C653DF" w:rsidRPr="00F74DAC">
        <w:t xml:space="preserve">he Software Calculates </w:t>
      </w:r>
      <w:r w:rsidRPr="00F74DAC">
        <w:t>Cpk</w:t>
      </w:r>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p>
    <w:p w14:paraId="6F017DA8" w14:textId="77777777" w:rsidR="007A746E" w:rsidRPr="007A746E" w:rsidRDefault="007A746E" w:rsidP="007A746E"/>
    <w:p w14:paraId="273E8274" w14:textId="77777777" w:rsidR="00D41AFB" w:rsidRDefault="000E0382" w:rsidP="009C2049">
      <w:pPr>
        <w:keepNext/>
        <w:jc w:val="center"/>
      </w:pPr>
      <w:r>
        <w:rPr>
          <w:noProof/>
        </w:rPr>
        <mc:AlternateContent>
          <mc:Choice Requires="wps">
            <w:drawing>
              <wp:anchor distT="0" distB="0" distL="114300" distR="114300" simplePos="0" relativeHeight="251667456" behindDoc="0" locked="1" layoutInCell="1" allowOverlap="1" wp14:anchorId="4D752C02" wp14:editId="5770038C">
                <wp:simplePos x="0" y="0"/>
                <wp:positionH relativeFrom="column">
                  <wp:posOffset>1668780</wp:posOffset>
                </wp:positionH>
                <wp:positionV relativeFrom="paragraph">
                  <wp:posOffset>987425</wp:posOffset>
                </wp:positionV>
                <wp:extent cx="1188720" cy="0"/>
                <wp:effectExtent l="0" t="0" r="30480" b="19050"/>
                <wp:wrapNone/>
                <wp:docPr id="2767" name="Line 3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87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BF423B2" id="Line 3221"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1.4pt,77.75pt" to="225pt,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" strokeweight=".5pt">
                <w10:anchorlock/>
              </v:line>
            </w:pict>
          </mc:Fallback>
        </mc:AlternateContent>
      </w:r>
      <w:r>
        <w:rPr>
          <w:noProof/>
        </w:rPr>
        <mc:AlternateContent>
          <mc:Choice Requires="wps">
            <w:drawing>
              <wp:inline distT="0" distB="0" distL="0" distR="0" wp14:anchorId="09FD3B5C" wp14:editId="42C17952">
                <wp:extent cx="3194685" cy="1701800"/>
                <wp:effectExtent l="9525" t="9525" r="15240" b="12700"/>
                <wp:docPr id="2766"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685" cy="1701800"/>
                        </a:xfrm>
                        <a:prstGeom prst="rect">
                          <a:avLst/>
                        </a:prstGeom>
                        <a:solidFill>
                          <a:srgbClr val="FFFFFF"/>
                        </a:solidFill>
                        <a:ln w="19050">
                          <a:solidFill>
                            <a:srgbClr val="FF0000"/>
                          </a:solidFill>
                          <a:miter lim="800000"/>
                          <a:headEnd/>
                          <a:tailEnd/>
                        </a:ln>
                      </wps:spPr>
                      <wps:txbx>
                        <w:txbxContent>
                          <w:p w14:paraId="3C6968E8" w14:textId="77777777" w:rsidR="00BB401D" w:rsidRPr="00287D78" w:rsidRDefault="00BB401D" w:rsidP="009C2049">
                            <w:pPr>
                              <w:pStyle w:val="List"/>
                              <w:rPr>
                                <w:rFonts w:ascii="Symbol" w:hAnsi="Symbol"/>
                              </w:rPr>
                            </w:pPr>
                            <w:r w:rsidRPr="00287D78">
                              <w:t xml:space="preserve">Cpk = </w:t>
                            </w:r>
                            <w:r>
                              <w:sym w:font="Symbol" w:char="F0BD"/>
                            </w:r>
                            <w:r w:rsidRPr="00287D78">
                              <w:rPr>
                                <w:rFonts w:ascii="Symbol" w:hAnsi="Symbol"/>
                              </w:rPr>
                              <w:t></w:t>
                            </w:r>
                            <w:r w:rsidRPr="00287D78">
                              <w:t xml:space="preserve"> – nearest spec limit</w:t>
                            </w:r>
                            <w:r>
                              <w:sym w:font="Symbol" w:char="F0BD"/>
                            </w:r>
                            <w:r w:rsidRPr="00287D78">
                              <w:t xml:space="preserve"> </w:t>
                            </w:r>
                            <w:r>
                              <w:sym w:font="Symbol" w:char="F0B8"/>
                            </w:r>
                            <w:r w:rsidRPr="00287D78">
                              <w:t xml:space="preserve"> 3</w:t>
                            </w:r>
                            <w:r w:rsidRPr="00287D78">
                              <w:rPr>
                                <w:rFonts w:ascii="Symbol" w:hAnsi="Symbol"/>
                              </w:rPr>
                              <w:t></w:t>
                            </w:r>
                          </w:p>
                          <w:p w14:paraId="32EA5590" w14:textId="77777777" w:rsidR="00BB401D" w:rsidRPr="00287D78" w:rsidRDefault="00BB401D" w:rsidP="009C2049">
                            <w:pPr>
                              <w:rPr>
                                <w:rFonts w:ascii="Symbol" w:hAnsi="Symbol"/>
                                <w:b/>
                              </w:rPr>
                            </w:pPr>
                          </w:p>
                          <w:p w14:paraId="62E14183" w14:textId="77777777" w:rsidR="00BB401D" w:rsidRPr="00287D78" w:rsidRDefault="00BB401D" w:rsidP="009C2049">
                            <w:pPr>
                              <w:pStyle w:val="List"/>
                            </w:pPr>
                            <w:r w:rsidRPr="00287D78">
                              <w:rPr>
                                <w:rFonts w:ascii="Symbol" w:hAnsi="Symbol"/>
                              </w:rPr>
                              <w:t></w:t>
                            </w:r>
                            <w:r w:rsidRPr="00287D78">
                              <w:t xml:space="preserve"> = Mean of the data points</w:t>
                            </w:r>
                          </w:p>
                          <w:p w14:paraId="769B3460" w14:textId="77777777" w:rsidR="00BB401D" w:rsidRPr="00287D78" w:rsidRDefault="00BB401D"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BB401D" w:rsidRDefault="00BB401D" w:rsidP="009C2049">
                            <w:pPr>
                              <w:pStyle w:val="List"/>
                              <w:rPr>
                                <w:rFonts w:ascii="Symbol" w:hAnsi="Symbol"/>
                              </w:rPr>
                            </w:pPr>
                            <w:r>
                              <w:rPr>
                                <w:rFonts w:ascii="Symbol" w:hAnsi="Symbol"/>
                              </w:rPr>
                              <w:t></w:t>
                            </w:r>
                          </w:p>
                          <w:p w14:paraId="034E3A8A" w14:textId="77777777" w:rsidR="00BB401D" w:rsidRPr="00287D78" w:rsidRDefault="00BB401D" w:rsidP="009C2049">
                            <w:pPr>
                              <w:pStyle w:val="List"/>
                              <w:rPr>
                                <w:rFonts w:ascii="Symbol" w:hAnsi="Symbol"/>
                              </w:rPr>
                            </w:pPr>
                            <w:r w:rsidRPr="00287D78">
                              <w:rPr>
                                <w:rFonts w:ascii="Symbol" w:hAnsi="Symbol"/>
                              </w:rPr>
                              <w:t></w:t>
                            </w:r>
                            <w:r w:rsidRPr="00287D78">
                              <w:t xml:space="preserve">= </w:t>
                            </w:r>
                            <w:proofErr w:type="gramStart"/>
                            <w:r>
                              <w:t>√</w:t>
                            </w:r>
                            <w:r w:rsidRPr="00287D78">
                              <w:t>(</w:t>
                            </w:r>
                            <w:proofErr w:type="gramEnd"/>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BB401D" w:rsidRPr="00287D78" w:rsidRDefault="00BB401D" w:rsidP="009C2049">
                            <w:pPr>
                              <w:rPr>
                                <w:rFonts w:ascii="Symbol" w:hAnsi="Symbol"/>
                                <w:b/>
                              </w:rPr>
                            </w:pPr>
                          </w:p>
                          <w:p w14:paraId="0727B909" w14:textId="77777777" w:rsidR="00BB401D" w:rsidRPr="00287D78" w:rsidRDefault="00BB401D" w:rsidP="009C2049">
                            <w:pPr>
                              <w:pStyle w:val="List"/>
                            </w:pPr>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
                          <w:p w14:paraId="19F23E27" w14:textId="77777777" w:rsidR="00BB401D" w:rsidRPr="00287D78" w:rsidRDefault="00BB401D" w:rsidP="009C2049">
                            <w:pPr>
                              <w:pStyle w:val="List"/>
                            </w:pPr>
                            <w:r w:rsidRPr="00287D78">
                              <w:t>X = Set or group of data, observations, or measurements</w:t>
                            </w:r>
                          </w:p>
                        </w:txbxContent>
                      </wps:txbx>
                      <wps:bodyPr rot="0" vert="horz" wrap="square" lIns="91440" tIns="45720" rIns="91440" bIns="45720" anchor="t" anchorCtr="0" upright="1">
                        <a:noAutofit/>
                      </wps:bodyPr>
                    </wps:wsp>
                  </a:graphicData>
                </a:graphic>
              </wp:inline>
            </w:drawing>
          </mc:Choice>
          <mc:Fallback>
            <w:pict>
              <v:shape w14:anchorId="09FD3B5C" id="Text Box 230" o:spid="_x0000_s1051" type="#_x0000_t202" style="width:251.55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" strokecolor="red" strokeweight="1.5pt">
                <v:textbox>
                  <w:txbxContent>
                    <w:p w14:paraId="3C6968E8" w14:textId="77777777" w:rsidR="00BB401D" w:rsidRPr="00287D78" w:rsidRDefault="00BB401D" w:rsidP="009C2049">
                      <w:pPr>
                        <w:pStyle w:val="List"/>
                        <w:rPr>
                          <w:rFonts w:ascii="Symbol" w:hAnsi="Symbol"/>
                        </w:rPr>
                      </w:pPr>
                      <w:r w:rsidRPr="00287D78">
                        <w:t xml:space="preserve">Cpk = </w:t>
                      </w:r>
                      <w:r>
                        <w:sym w:font="Symbol" w:char="F0BD"/>
                      </w:r>
                      <w:r w:rsidRPr="00287D78">
                        <w:rPr>
                          <w:rFonts w:ascii="Symbol" w:hAnsi="Symbol"/>
                        </w:rPr>
                        <w:t></w:t>
                      </w:r>
                      <w:r w:rsidRPr="00287D78">
                        <w:t xml:space="preserve"> – nearest spec limit</w:t>
                      </w:r>
                      <w:r>
                        <w:sym w:font="Symbol" w:char="F0BD"/>
                      </w:r>
                      <w:r w:rsidRPr="00287D78">
                        <w:t xml:space="preserve"> </w:t>
                      </w:r>
                      <w:r>
                        <w:sym w:font="Symbol" w:char="F0B8"/>
                      </w:r>
                      <w:r w:rsidRPr="00287D78">
                        <w:t xml:space="preserve"> 3</w:t>
                      </w:r>
                      <w:r w:rsidRPr="00287D78">
                        <w:rPr>
                          <w:rFonts w:ascii="Symbol" w:hAnsi="Symbol"/>
                        </w:rPr>
                        <w:t></w:t>
                      </w:r>
                    </w:p>
                    <w:p w14:paraId="32EA5590" w14:textId="77777777" w:rsidR="00BB401D" w:rsidRPr="00287D78" w:rsidRDefault="00BB401D" w:rsidP="009C2049">
                      <w:pPr>
                        <w:rPr>
                          <w:rFonts w:ascii="Symbol" w:hAnsi="Symbol"/>
                          <w:b/>
                        </w:rPr>
                      </w:pPr>
                    </w:p>
                    <w:p w14:paraId="62E14183" w14:textId="77777777" w:rsidR="00BB401D" w:rsidRPr="00287D78" w:rsidRDefault="00BB401D" w:rsidP="009C2049">
                      <w:pPr>
                        <w:pStyle w:val="List"/>
                      </w:pPr>
                      <w:r w:rsidRPr="00287D78">
                        <w:rPr>
                          <w:rFonts w:ascii="Symbol" w:hAnsi="Symbol"/>
                        </w:rPr>
                        <w:t></w:t>
                      </w:r>
                      <w:r w:rsidRPr="00287D78">
                        <w:t xml:space="preserve"> = Mean of the data points</w:t>
                      </w:r>
                    </w:p>
                    <w:p w14:paraId="769B3460" w14:textId="77777777" w:rsidR="00BB401D" w:rsidRPr="00287D78" w:rsidRDefault="00BB401D"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BB401D" w:rsidRDefault="00BB401D" w:rsidP="009C2049">
                      <w:pPr>
                        <w:pStyle w:val="List"/>
                        <w:rPr>
                          <w:rFonts w:ascii="Symbol" w:hAnsi="Symbol"/>
                        </w:rPr>
                      </w:pPr>
                      <w:r>
                        <w:rPr>
                          <w:rFonts w:ascii="Symbol" w:hAnsi="Symbol"/>
                        </w:rPr>
                        <w:t></w:t>
                      </w:r>
                    </w:p>
                    <w:p w14:paraId="034E3A8A" w14:textId="77777777" w:rsidR="00BB401D" w:rsidRPr="00287D78" w:rsidRDefault="00BB401D" w:rsidP="009C2049">
                      <w:pPr>
                        <w:pStyle w:val="List"/>
                        <w:rPr>
                          <w:rFonts w:ascii="Symbol" w:hAnsi="Symbol"/>
                        </w:rPr>
                      </w:pPr>
                      <w:r w:rsidRPr="00287D78">
                        <w:rPr>
                          <w:rFonts w:ascii="Symbol" w:hAnsi="Symbol"/>
                        </w:rPr>
                        <w:t></w:t>
                      </w:r>
                      <w:r w:rsidRPr="00287D78">
                        <w:t xml:space="preserve">= </w:t>
                      </w:r>
                      <w:proofErr w:type="gramStart"/>
                      <w:r>
                        <w:t>√</w:t>
                      </w:r>
                      <w:r w:rsidRPr="00287D78">
                        <w:t>(</w:t>
                      </w:r>
                      <w:proofErr w:type="gramEnd"/>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BB401D" w:rsidRPr="00287D78" w:rsidRDefault="00BB401D" w:rsidP="009C2049">
                      <w:pPr>
                        <w:rPr>
                          <w:rFonts w:ascii="Symbol" w:hAnsi="Symbol"/>
                          <w:b/>
                        </w:rPr>
                      </w:pPr>
                    </w:p>
                    <w:p w14:paraId="0727B909" w14:textId="77777777" w:rsidR="00BB401D" w:rsidRPr="00287D78" w:rsidRDefault="00BB401D" w:rsidP="009C2049">
                      <w:pPr>
                        <w:pStyle w:val="List"/>
                      </w:pPr>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
                    <w:p w14:paraId="19F23E27" w14:textId="77777777" w:rsidR="00BB401D" w:rsidRPr="00287D78" w:rsidRDefault="00BB401D" w:rsidP="009C2049">
                      <w:pPr>
                        <w:pStyle w:val="List"/>
                      </w:pPr>
                      <w:r w:rsidRPr="00287D78">
                        <w:t>X = Set or group of data, observations, or measurements</w:t>
                      </w:r>
                    </w:p>
                  </w:txbxContent>
                </v:textbox>
                <w10:anchorlock/>
              </v:shape>
            </w:pict>
          </mc:Fallback>
        </mc:AlternateContent>
      </w:r>
    </w:p>
    <w:p w14:paraId="241F6FB0" w14:textId="296E6895" w:rsidR="008708F9" w:rsidRDefault="00D41AFB" w:rsidP="00730A42">
      <w:pPr>
        <w:pStyle w:val="Caption"/>
      </w:pPr>
      <w:r>
        <w:t xml:space="preserve">Figure </w:t>
      </w:r>
      <w:r w:rsidR="00364D2F">
        <w:fldChar w:fldCharType="begin"/>
      </w:r>
      <w:r w:rsidR="00364D2F">
        <w:instrText xml:space="preserve"> SEQ Figure \* ARABIC </w:instrText>
      </w:r>
      <w:r w:rsidR="00364D2F">
        <w:fldChar w:fldCharType="separate"/>
      </w:r>
      <w:r w:rsidR="00F9407E">
        <w:rPr>
          <w:noProof/>
        </w:rPr>
        <w:t>9</w:t>
      </w:r>
      <w:r w:rsidR="00364D2F">
        <w:rPr>
          <w:noProof/>
        </w:rPr>
        <w:fldChar w:fldCharType="end"/>
      </w:r>
      <w:r w:rsidR="003E6541">
        <w:t>: How</w:t>
      </w:r>
      <w:r w:rsidR="003C657F" w:rsidRPr="003C657F">
        <w:t xml:space="preserve"> </w:t>
      </w:r>
      <w:r w:rsidR="003C657F">
        <w:t xml:space="preserve">the </w:t>
      </w:r>
      <w:r w:rsidR="003C657F" w:rsidRPr="00F0388A">
        <w:t>software</w:t>
      </w:r>
      <w:r w:rsidR="003E6541">
        <w:t xml:space="preserve"> calculates Cpk</w:t>
      </w:r>
    </w:p>
    <w:p w14:paraId="650C7AB8" w14:textId="77777777" w:rsidR="006C627F" w:rsidRDefault="006C627F" w:rsidP="00DA3596"/>
    <w:p w14:paraId="2ACCBF22" w14:textId="77777777" w:rsidR="008708F9" w:rsidRPr="003E6083" w:rsidRDefault="008708F9" w:rsidP="00DA3596">
      <w:r w:rsidRPr="003E6083">
        <w:t>Values used for the spec limits and the data are translated in terms of the Process Window Index.</w:t>
      </w:r>
    </w:p>
    <w:p w14:paraId="0BCD5079" w14:textId="77777777" w:rsidR="00DA3596" w:rsidRPr="00DA3596" w:rsidRDefault="00DA3596" w:rsidP="00DA3596">
      <w:pPr>
        <w:rPr>
          <w:i/>
        </w:rPr>
      </w:pPr>
    </w:p>
    <w:p w14:paraId="3F3E9DD9" w14:textId="77777777" w:rsidR="00515180" w:rsidRDefault="00515180" w:rsidP="00515180">
      <w:r>
        <w:t>Here is a simple example.  Let us set the Points to Compute Cpk to five, and the five PWI values are as follows: 68%, 88%, 70%, 64%, and 65%.</w:t>
      </w:r>
    </w:p>
    <w:p w14:paraId="603A73E2" w14:textId="77777777" w:rsidR="00515180" w:rsidRDefault="00515180" w:rsidP="00515180"/>
    <w:p w14:paraId="3D7C8E14" w14:textId="77777777" w:rsidR="00515180" w:rsidRPr="006C7149" w:rsidRDefault="00515180" w:rsidP="00515180">
      <w:r w:rsidRPr="006C7149">
        <w:t>Mean</w:t>
      </w:r>
      <w:r w:rsidRPr="006C7149">
        <w:tab/>
        <w:t xml:space="preserve">= (68 + 88 + 70 + 64 + </w:t>
      </w:r>
      <w:r>
        <w:t>65</w:t>
      </w:r>
      <w:r w:rsidRPr="006C7149">
        <w:t xml:space="preserve">) </w:t>
      </w:r>
      <w:r w:rsidRPr="006C7149">
        <w:sym w:font="Symbol" w:char="F0B8"/>
      </w:r>
      <w:r w:rsidRPr="006C7149">
        <w:t xml:space="preserve"> 5</w:t>
      </w:r>
    </w:p>
    <w:p w14:paraId="6E635B19" w14:textId="77777777" w:rsidR="00515180" w:rsidRPr="006C7149" w:rsidRDefault="00515180" w:rsidP="00515180">
      <w:r w:rsidRPr="006C7149">
        <w:tab/>
        <w:t xml:space="preserve">= </w:t>
      </w:r>
      <w:r>
        <w:t>71</w:t>
      </w:r>
    </w:p>
    <w:p w14:paraId="74AAB302" w14:textId="77777777" w:rsidR="00515180" w:rsidRPr="006C7149" w:rsidRDefault="00515180" w:rsidP="00515180"/>
    <w:p w14:paraId="53A24757" w14:textId="77777777" w:rsidR="00515180" w:rsidRPr="006C7149" w:rsidRDefault="00515180" w:rsidP="00515180">
      <w:r w:rsidRPr="006C7149">
        <w:rPr>
          <w:noProof/>
        </w:rPr>
        <mc:AlternateContent>
          <mc:Choice Requires="wps">
            <w:drawing>
              <wp:anchor distT="0" distB="0" distL="114300" distR="114300" simplePos="0" relativeHeight="251868160" behindDoc="0" locked="0" layoutInCell="1" allowOverlap="1" wp14:anchorId="6AF6C8D9" wp14:editId="2DD47A09">
                <wp:simplePos x="0" y="0"/>
                <wp:positionH relativeFrom="column">
                  <wp:posOffset>631190</wp:posOffset>
                </wp:positionH>
                <wp:positionV relativeFrom="paragraph">
                  <wp:posOffset>164465</wp:posOffset>
                </wp:positionV>
                <wp:extent cx="1280160" cy="0"/>
                <wp:effectExtent l="0" t="0" r="0" b="0"/>
                <wp:wrapNone/>
                <wp:docPr id="2" name="Line 3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BA055D3" id="Line 3223" o:spid="_x0000_s1026" style="position:absolute;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95pt" to="150.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" strokeweight=".5pt"/>
            </w:pict>
          </mc:Fallback>
        </mc:AlternateContent>
      </w:r>
      <w:r w:rsidRPr="006C7149">
        <w:rPr>
          <w:noProof/>
        </w:rPr>
        <mc:AlternateContent>
          <mc:Choice Requires="wps">
            <w:drawing>
              <wp:anchor distT="0" distB="0" distL="114300" distR="114300" simplePos="0" relativeHeight="251830272" behindDoc="0" locked="0" layoutInCell="1" allowOverlap="1" wp14:anchorId="21FA016F" wp14:editId="1B898420">
                <wp:simplePos x="0" y="0"/>
                <wp:positionH relativeFrom="column">
                  <wp:posOffset>631190</wp:posOffset>
                </wp:positionH>
                <wp:positionV relativeFrom="paragraph">
                  <wp:posOffset>8890</wp:posOffset>
                </wp:positionV>
                <wp:extent cx="3520440" cy="0"/>
                <wp:effectExtent l="0" t="0" r="0" b="0"/>
                <wp:wrapNone/>
                <wp:docPr id="4" name="Line 3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044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0156AFD" id="Line 3222" o:spid="_x0000_s1026" style="position:absolute;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7pt" to="326.9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" strokeweight=".5pt"/>
            </w:pict>
          </mc:Fallback>
        </mc:AlternateContent>
      </w:r>
      <w:proofErr w:type="spellStart"/>
      <w:r w:rsidRPr="006C7149">
        <w:t>StdDev</w:t>
      </w:r>
      <w:proofErr w:type="spellEnd"/>
      <w:r w:rsidRPr="006C7149">
        <w:tab/>
        <w:t>= √ ((5 • (68</w:t>
      </w:r>
      <w:r w:rsidRPr="006C7149">
        <w:rPr>
          <w:vertAlign w:val="superscript"/>
        </w:rPr>
        <w:t>2</w:t>
      </w:r>
      <w:r w:rsidRPr="006C7149">
        <w:t xml:space="preserve"> + 88</w:t>
      </w:r>
      <w:r w:rsidRPr="006C7149">
        <w:rPr>
          <w:vertAlign w:val="superscript"/>
        </w:rPr>
        <w:t>2</w:t>
      </w:r>
      <w:r w:rsidRPr="006C7149">
        <w:t xml:space="preserve"> + 70</w:t>
      </w:r>
      <w:r w:rsidRPr="006C7149">
        <w:rPr>
          <w:vertAlign w:val="superscript"/>
        </w:rPr>
        <w:t>2</w:t>
      </w:r>
      <w:r w:rsidRPr="006C7149">
        <w:t xml:space="preserve"> + 64</w:t>
      </w:r>
      <w:r w:rsidRPr="006C7149">
        <w:rPr>
          <w:vertAlign w:val="superscript"/>
        </w:rPr>
        <w:t>2</w:t>
      </w:r>
      <w:r w:rsidRPr="006C7149">
        <w:t xml:space="preserve"> + </w:t>
      </w:r>
      <w:r>
        <w:t>65</w:t>
      </w:r>
      <w:r w:rsidRPr="006C7149">
        <w:rPr>
          <w:vertAlign w:val="superscript"/>
        </w:rPr>
        <w:t>2</w:t>
      </w:r>
      <w:r w:rsidRPr="006C7149">
        <w:t xml:space="preserve">)) – (68 + 88 + 70 + 64 + </w:t>
      </w:r>
      <w:r>
        <w:t>65</w:t>
      </w:r>
      <w:r w:rsidRPr="006C7149">
        <w:t>)</w:t>
      </w:r>
      <w:r w:rsidRPr="006C7149">
        <w:rPr>
          <w:vertAlign w:val="superscript"/>
        </w:rPr>
        <w:t>2</w:t>
      </w:r>
      <w:r w:rsidRPr="006C7149">
        <w:t xml:space="preserve">) </w:t>
      </w:r>
      <w:r w:rsidRPr="006C7149">
        <w:sym w:font="Symbol" w:char="F0B8"/>
      </w:r>
      <w:r w:rsidRPr="006C7149">
        <w:t xml:space="preserve"> 5</w:t>
      </w:r>
      <w:r w:rsidRPr="006C7149">
        <w:rPr>
          <w:vertAlign w:val="superscript"/>
        </w:rPr>
        <w:t>2</w:t>
      </w:r>
    </w:p>
    <w:p w14:paraId="1397B8F0" w14:textId="77777777" w:rsidR="00515180" w:rsidRPr="006C7149" w:rsidRDefault="00515180" w:rsidP="00515180">
      <w:r w:rsidRPr="006C7149">
        <w:rPr>
          <w:noProof/>
        </w:rPr>
        <mc:AlternateContent>
          <mc:Choice Requires="wps">
            <w:drawing>
              <wp:anchor distT="0" distB="0" distL="114300" distR="114300" simplePos="0" relativeHeight="251885568" behindDoc="0" locked="0" layoutInCell="1" allowOverlap="1" wp14:anchorId="4E98D2B9" wp14:editId="4B5A85C8">
                <wp:simplePos x="0" y="0"/>
                <wp:positionH relativeFrom="column">
                  <wp:posOffset>631190</wp:posOffset>
                </wp:positionH>
                <wp:positionV relativeFrom="paragraph">
                  <wp:posOffset>155575</wp:posOffset>
                </wp:positionV>
                <wp:extent cx="274320" cy="0"/>
                <wp:effectExtent l="0" t="0" r="0" b="0"/>
                <wp:wrapNone/>
                <wp:docPr id="5" name="Line 3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0D96B3C" id="Line 3224" o:spid="_x0000_s1026" style="position:absolute;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71.3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" strokeweight=".5pt"/>
            </w:pict>
          </mc:Fallback>
        </mc:AlternateContent>
      </w:r>
      <w:r w:rsidRPr="006C7149">
        <w:tab/>
        <w:t>= √ (1</w:t>
      </w:r>
      <w:r>
        <w:t>27945</w:t>
      </w:r>
      <w:r w:rsidRPr="006C7149">
        <w:t xml:space="preserve"> – 1</w:t>
      </w:r>
      <w:r>
        <w:t>26025</w:t>
      </w:r>
      <w:r w:rsidRPr="006C7149">
        <w:t xml:space="preserve">) </w:t>
      </w:r>
      <w:r w:rsidRPr="006C7149">
        <w:sym w:font="Symbol" w:char="F0B8"/>
      </w:r>
      <w:r w:rsidRPr="006C7149">
        <w:t xml:space="preserve"> 25</w:t>
      </w:r>
    </w:p>
    <w:p w14:paraId="3E9E8AFB" w14:textId="77777777" w:rsidR="00515180" w:rsidRPr="006C7149" w:rsidRDefault="00515180" w:rsidP="00515180">
      <w:r w:rsidRPr="006C7149">
        <w:tab/>
        <w:t xml:space="preserve">= √ </w:t>
      </w:r>
      <w:r>
        <w:t>76.8</w:t>
      </w:r>
    </w:p>
    <w:p w14:paraId="63469713" w14:textId="77777777" w:rsidR="00515180" w:rsidRPr="002C2643" w:rsidRDefault="00515180" w:rsidP="00515180">
      <w:r w:rsidRPr="002C2643">
        <w:tab/>
        <w:t xml:space="preserve">= </w:t>
      </w:r>
      <w:r>
        <w:t>8.76</w:t>
      </w:r>
    </w:p>
    <w:p w14:paraId="261E9037" w14:textId="77777777" w:rsidR="00515180" w:rsidRDefault="00515180" w:rsidP="00515180"/>
    <w:p w14:paraId="7D8F5F6D" w14:textId="77777777" w:rsidR="00515180" w:rsidRDefault="00515180" w:rsidP="00515180">
      <w:r>
        <w:t>By definition, the overall PWI is always positive and the limit is always 100%.</w:t>
      </w:r>
    </w:p>
    <w:p w14:paraId="004CC373" w14:textId="77777777" w:rsidR="00515180" w:rsidRDefault="00515180" w:rsidP="00515180"/>
    <w:p w14:paraId="1BF2C728" w14:textId="77777777" w:rsidR="00515180" w:rsidRPr="002C2643" w:rsidRDefault="00515180" w:rsidP="00515180">
      <w:r w:rsidRPr="002C2643">
        <w:t>Cpk</w:t>
      </w:r>
      <w:r w:rsidRPr="002C2643">
        <w:tab/>
        <w:t xml:space="preserve">= </w:t>
      </w:r>
      <w:r w:rsidRPr="002C2643">
        <w:sym w:font="Symbol" w:char="F0BD"/>
      </w:r>
      <w:r>
        <w:t>71</w:t>
      </w:r>
      <w:r w:rsidRPr="002C2643">
        <w:t xml:space="preserve"> – 100</w:t>
      </w:r>
      <w:r w:rsidRPr="002C2643">
        <w:sym w:font="Symbol" w:char="F0BD"/>
      </w:r>
      <w:r w:rsidRPr="002C2643">
        <w:t xml:space="preserve"> </w:t>
      </w:r>
      <w:r w:rsidRPr="002C2643">
        <w:sym w:font="Symbol" w:char="F0B8"/>
      </w:r>
      <w:r w:rsidRPr="002C2643">
        <w:t xml:space="preserve"> (3 • </w:t>
      </w:r>
      <w:r>
        <w:t>8.76</w:t>
      </w:r>
      <w:r w:rsidRPr="002C2643">
        <w:t>)</w:t>
      </w:r>
    </w:p>
    <w:p w14:paraId="4BCEFBBC" w14:textId="77777777" w:rsidR="00515180" w:rsidRPr="002C2643" w:rsidRDefault="00515180" w:rsidP="00515180">
      <w:r w:rsidRPr="002C2643">
        <w:tab/>
        <w:t xml:space="preserve">= </w:t>
      </w:r>
      <w:r>
        <w:t>29</w:t>
      </w:r>
      <w:r w:rsidRPr="002C2643">
        <w:t xml:space="preserve"> </w:t>
      </w:r>
      <w:r w:rsidRPr="002C2643">
        <w:sym w:font="Symbol" w:char="F0B8"/>
      </w:r>
      <w:r w:rsidRPr="002C2643">
        <w:t xml:space="preserve"> 2</w:t>
      </w:r>
      <w:r>
        <w:t>6.29</w:t>
      </w:r>
    </w:p>
    <w:p w14:paraId="5E9C37FB" w14:textId="77777777" w:rsidR="00515180" w:rsidRPr="002C2643" w:rsidRDefault="00515180" w:rsidP="00515180">
      <w:r w:rsidRPr="002C2643">
        <w:tab/>
        <w:t>= 1.1</w:t>
      </w:r>
      <w:r>
        <w:t>0</w:t>
      </w:r>
    </w:p>
    <w:p w14:paraId="2A1C8C79" w14:textId="77777777" w:rsidR="00515180" w:rsidRDefault="00515180" w:rsidP="00515180"/>
    <w:p w14:paraId="2445D434" w14:textId="77777777" w:rsidR="00515180" w:rsidRDefault="00515180" w:rsidP="00515180">
      <w:r>
        <w:t>Therefore, while the worst PWI is 88%, the Cpk is 1.10, which is below the typical target minimum of 1.33.  This tells us that the chance that the process drift out of spec is too high and this process should be improved.</w:t>
      </w:r>
    </w:p>
    <w:p w14:paraId="25EA84FE" w14:textId="77777777" w:rsidR="00515180" w:rsidRDefault="00515180" w:rsidP="00515180"/>
    <w:p w14:paraId="30FCBD4C" w14:textId="77777777" w:rsidR="00515180" w:rsidRDefault="00515180" w:rsidP="00515180">
      <w:r>
        <w:t>Here is five more sample PWIs: 91%, 91%, 92%, 89%, and 90%.</w:t>
      </w:r>
    </w:p>
    <w:p w14:paraId="44086C14" w14:textId="77777777" w:rsidR="002B6238" w:rsidRDefault="002B6238" w:rsidP="00DA3596"/>
    <w:p w14:paraId="122707FF" w14:textId="77777777" w:rsidR="008708F9" w:rsidRPr="002C2643" w:rsidRDefault="00DA3596" w:rsidP="00DA3596">
      <w:r w:rsidRPr="002C2643">
        <w:t>Mean</w:t>
      </w:r>
      <w:r w:rsidRPr="002C2643">
        <w:tab/>
      </w:r>
      <w:r w:rsidR="008708F9" w:rsidRPr="002C2643">
        <w:t>= 90.6.</w:t>
      </w:r>
    </w:p>
    <w:p w14:paraId="7E6A751C" w14:textId="77777777" w:rsidR="002B6238" w:rsidRPr="002C2643" w:rsidRDefault="000E0382" w:rsidP="00DA3596">
      <w:r>
        <w:rPr>
          <w:noProof/>
        </w:rPr>
        <mc:AlternateContent>
          <mc:Choice Requires="wps">
            <w:drawing>
              <wp:anchor distT="0" distB="0" distL="114300" distR="114300" simplePos="0" relativeHeight="251705344" behindDoc="0" locked="0" layoutInCell="1" allowOverlap="1" wp14:anchorId="163C11D6" wp14:editId="111BCED3">
                <wp:simplePos x="0" y="0"/>
                <wp:positionH relativeFrom="column">
                  <wp:posOffset>631190</wp:posOffset>
                </wp:positionH>
                <wp:positionV relativeFrom="paragraph">
                  <wp:posOffset>155575</wp:posOffset>
                </wp:positionV>
                <wp:extent cx="1280160" cy="0"/>
                <wp:effectExtent l="0" t="0" r="0" b="0"/>
                <wp:wrapNone/>
                <wp:docPr id="2762" name="Line 3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BE238E5" id="Line 3225"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150.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" strokeweight=".5pt"/>
            </w:pict>
          </mc:Fallback>
        </mc:AlternateContent>
      </w:r>
    </w:p>
    <w:p w14:paraId="551BAB35" w14:textId="77777777" w:rsidR="008708F9" w:rsidRPr="002C2643" w:rsidRDefault="00DA3596" w:rsidP="00DA3596">
      <w:proofErr w:type="spellStart"/>
      <w:r w:rsidRPr="002C2643">
        <w:t>StdDev</w:t>
      </w:r>
      <w:proofErr w:type="spellEnd"/>
      <w:r w:rsidRPr="002C2643">
        <w:tab/>
      </w:r>
      <w:r w:rsidR="008708F9" w:rsidRPr="002C2643">
        <w:t xml:space="preserve">= </w:t>
      </w:r>
      <w:r w:rsidR="002C2643" w:rsidRPr="002C2643">
        <w:t>√</w:t>
      </w:r>
      <w:r w:rsidR="002C2643">
        <w:t xml:space="preserve"> </w:t>
      </w:r>
      <w:r w:rsidR="006A3615" w:rsidRPr="002C2643">
        <w:t>(</w:t>
      </w:r>
      <w:r w:rsidR="008708F9" w:rsidRPr="002C2643">
        <w:t xml:space="preserve">205235 – 205209) </w:t>
      </w:r>
      <w:r w:rsidR="00F07460" w:rsidRPr="002C2643">
        <w:sym w:font="Symbol" w:char="F0B8"/>
      </w:r>
      <w:r w:rsidR="008708F9" w:rsidRPr="002C2643">
        <w:t xml:space="preserve"> </w:t>
      </w:r>
      <w:r w:rsidR="006A3615" w:rsidRPr="002C2643">
        <w:t>5</w:t>
      </w:r>
      <w:r w:rsidR="006A3615" w:rsidRPr="002C2643">
        <w:rPr>
          <w:vertAlign w:val="superscript"/>
        </w:rPr>
        <w:t>2</w:t>
      </w:r>
    </w:p>
    <w:p w14:paraId="2183E9CC" w14:textId="77777777" w:rsidR="008708F9" w:rsidRPr="002C2643" w:rsidRDefault="00DA3596" w:rsidP="00DA3596">
      <w:r w:rsidRPr="002C2643">
        <w:tab/>
      </w:r>
      <w:r w:rsidR="008708F9" w:rsidRPr="002C2643">
        <w:t>= 1.02</w:t>
      </w:r>
    </w:p>
    <w:p w14:paraId="5CACECE8" w14:textId="77777777" w:rsidR="002B6238" w:rsidRPr="002C2643" w:rsidRDefault="002B6238" w:rsidP="00DA3596"/>
    <w:p w14:paraId="71096A27" w14:textId="77777777" w:rsidR="008708F9" w:rsidRPr="002C2643" w:rsidRDefault="00DA3596" w:rsidP="00DA3596">
      <w:r w:rsidRPr="002C2643">
        <w:t>Cpk</w:t>
      </w:r>
      <w:r w:rsidRPr="002C2643">
        <w:tab/>
      </w:r>
      <w:r w:rsidR="008708F9" w:rsidRPr="002C2643">
        <w:t xml:space="preserve">= </w:t>
      </w:r>
      <w:r w:rsidR="00F07460" w:rsidRPr="002C2643">
        <w:sym w:font="Symbol" w:char="F0BD"/>
      </w:r>
      <w:r w:rsidR="008708F9" w:rsidRPr="002C2643">
        <w:t>90.6</w:t>
      </w:r>
      <w:r w:rsidR="00F07460" w:rsidRPr="002C2643">
        <w:t xml:space="preserve"> – </w:t>
      </w:r>
      <w:r w:rsidR="008708F9" w:rsidRPr="002C2643">
        <w:t>100</w:t>
      </w:r>
      <w:r w:rsidR="00F07460" w:rsidRPr="002C2643">
        <w:sym w:font="Symbol" w:char="F0BD"/>
      </w:r>
      <w:r w:rsidR="00F07460" w:rsidRPr="002C2643">
        <w:sym w:font="Symbol" w:char="F0B8"/>
      </w:r>
      <w:r w:rsidR="008708F9" w:rsidRPr="002C2643">
        <w:t xml:space="preserve"> (3 </w:t>
      </w:r>
      <w:r w:rsidRPr="002C2643">
        <w:t>•</w:t>
      </w:r>
      <w:r w:rsidR="008708F9" w:rsidRPr="002C2643">
        <w:t xml:space="preserve"> 1.02)</w:t>
      </w:r>
    </w:p>
    <w:p w14:paraId="113A4D43" w14:textId="77777777" w:rsidR="008708F9" w:rsidRPr="002C2643" w:rsidRDefault="00DA3596" w:rsidP="00DA3596">
      <w:r w:rsidRPr="002C2643">
        <w:tab/>
      </w:r>
      <w:r w:rsidR="008708F9" w:rsidRPr="002C2643">
        <w:t>= 3.07</w:t>
      </w:r>
    </w:p>
    <w:p w14:paraId="04B2B6D2" w14:textId="77777777" w:rsidR="008708F9" w:rsidRDefault="008708F9" w:rsidP="00DA3596"/>
    <w:p w14:paraId="571C4199" w14:textId="20558FAE" w:rsidR="008708F9" w:rsidRDefault="008708F9" w:rsidP="00DA3596">
      <w:r>
        <w:t>Even though every PWI in the second list is considerabl</w:t>
      </w:r>
      <w:r w:rsidR="00E53BC5">
        <w:t>y</w:t>
      </w:r>
      <w:r>
        <w:t xml:space="preserve"> higher/worse than the worst PWI in the first list, the Cpk is a very good 3.07.  Such a high Cpk indicates that there is very little chance this process will drift out of spec.  The reason </w:t>
      </w:r>
      <w:r w:rsidR="00E53BC5">
        <w:t xml:space="preserve">the </w:t>
      </w:r>
      <w:r>
        <w:t>second process is better than the first is because the second process has very little variation in it.</w:t>
      </w:r>
    </w:p>
    <w:p w14:paraId="720D63F8" w14:textId="77777777" w:rsidR="002060EF" w:rsidRDefault="002060EF" w:rsidP="00DA3596"/>
    <w:p w14:paraId="06C115B0" w14:textId="77777777" w:rsidR="00E34326" w:rsidRDefault="00E34326" w:rsidP="00DA3596"/>
    <w:p w14:paraId="481EB07E" w14:textId="41D688DA" w:rsidR="00F74DAC" w:rsidRPr="0010465A" w:rsidRDefault="00F74DAC" w:rsidP="00F74DAC">
      <w:pPr>
        <w:jc w:val="center"/>
        <w:rPr>
          <w:lang w:val="en"/>
        </w:rPr>
      </w:pPr>
      <w:bookmarkStart w:id="2513" w:name="_Toc332208767"/>
      <w:bookmarkStart w:id="2514" w:name="_Toc332274014"/>
      <w:bookmarkStart w:id="2515" w:name="_Toc367109135"/>
      <w:bookmarkStart w:id="2516" w:name="_Toc394486334"/>
      <w:bookmarkStart w:id="2517" w:name="_Toc394583540"/>
    </w:p>
    <w:p w14:paraId="5C65B2A8" w14:textId="1A44D16E" w:rsidR="00F74DAC" w:rsidRDefault="00F74DAC" w:rsidP="00737029">
      <w:pPr>
        <w:pStyle w:val="Caption"/>
        <w:jc w:val="left"/>
      </w:pPr>
    </w:p>
    <w:p w14:paraId="4483AB8D" w14:textId="77777777" w:rsidR="00F74DAC" w:rsidRDefault="00F74DAC" w:rsidP="00F74DAC"/>
    <w:p w14:paraId="30B92132" w14:textId="0E09DA54" w:rsidR="00866C36" w:rsidRDefault="00690AED" w:rsidP="00E14151">
      <w:pPr>
        <w:pStyle w:val="Heading2"/>
      </w:pPr>
      <w:bookmarkStart w:id="2518" w:name="_Toc491174774"/>
      <w:bookmarkStart w:id="2519" w:name="_Toc491337755"/>
      <w:bookmarkStart w:id="2520" w:name="_Toc491337929"/>
      <w:bookmarkStart w:id="2521" w:name="_Toc491338702"/>
      <w:bookmarkStart w:id="2522" w:name="_Toc532855684"/>
      <w:bookmarkStart w:id="2523" w:name="_Toc532856706"/>
      <w:bookmarkStart w:id="2524" w:name="_Toc53042128"/>
      <w:bookmarkStart w:id="2525" w:name="_Toc53042313"/>
      <w:bookmarkStart w:id="2526" w:name="_Toc86846285"/>
      <w:bookmarkStart w:id="2527" w:name="_Toc86846476"/>
      <w:bookmarkStart w:id="2528" w:name="_Toc119049730"/>
      <w:bookmarkStart w:id="2529" w:name="_Toc119049855"/>
      <w:bookmarkStart w:id="2530" w:name="_Toc119050420"/>
      <w:bookmarkStart w:id="2531" w:name="_Toc119050610"/>
      <w:bookmarkEnd w:id="2513"/>
      <w:bookmarkEnd w:id="2514"/>
      <w:bookmarkEnd w:id="2515"/>
      <w:bookmarkEnd w:id="2516"/>
      <w:bookmarkEnd w:id="2517"/>
      <w:r>
        <w:lastRenderedPageBreak/>
        <w:t>Data Backup</w:t>
      </w:r>
      <w:r w:rsidR="00866C36">
        <w:t xml:space="preserve"> Tab</w:t>
      </w:r>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p>
    <w:p w14:paraId="3E548886" w14:textId="55B9F635" w:rsidR="0002491C" w:rsidRDefault="00625660" w:rsidP="00737029">
      <w:pPr>
        <w:jc w:val="center"/>
      </w:pPr>
      <w:del w:id="2532" w:author="Ryan Beck" w:date="2022-10-10T13:30:00Z">
        <w:r w:rsidDel="00635F38">
          <w:rPr>
            <w:rFonts w:ascii="Arial" w:hAnsi="Arial" w:cs="Arial"/>
            <w:b/>
            <w:noProof/>
            <w:sz w:val="24"/>
            <w:szCs w:val="26"/>
          </w:rPr>
          <w:drawing>
            <wp:inline distT="0" distB="0" distL="0" distR="0" wp14:anchorId="32DDD221" wp14:editId="778C3BF2">
              <wp:extent cx="3915784" cy="640080"/>
              <wp:effectExtent l="0" t="0" r="8890" b="7620"/>
              <wp:docPr id="2810" name="Picture 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ckup Tab.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15784" cy="640080"/>
                      </a:xfrm>
                      <a:prstGeom prst="rect">
                        <a:avLst/>
                      </a:prstGeom>
                    </pic:spPr>
                  </pic:pic>
                </a:graphicData>
              </a:graphic>
            </wp:inline>
          </w:drawing>
        </w:r>
      </w:del>
      <w:ins w:id="2533" w:author="Ryan Beck" w:date="2022-10-10T13:30:00Z">
        <w:r w:rsidR="00635F38" w:rsidRPr="00635F38">
          <w:rPr>
            <w:noProof/>
          </w:rPr>
          <w:t xml:space="preserve"> </w:t>
        </w:r>
        <w:r w:rsidR="00635F38" w:rsidRPr="00635F38">
          <w:rPr>
            <w:noProof/>
          </w:rPr>
          <w:drawing>
            <wp:inline distT="0" distB="0" distL="0" distR="0" wp14:anchorId="7B9C06A7" wp14:editId="317E300B">
              <wp:extent cx="5065392" cy="635000"/>
              <wp:effectExtent l="0" t="0" r="2540" b="0"/>
              <wp:docPr id="176" name="Picture 176"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Chart&#10;&#10;Description automatically generated with low confidence"/>
                      <pic:cNvPicPr/>
                    </pic:nvPicPr>
                    <pic:blipFill rotWithShape="1">
                      <a:blip r:embed="rId40"/>
                      <a:srcRect t="10001" b="20549"/>
                      <a:stretch/>
                    </pic:blipFill>
                    <pic:spPr bwMode="auto">
                      <a:xfrm>
                        <a:off x="0" y="0"/>
                        <a:ext cx="5065776" cy="635048"/>
                      </a:xfrm>
                      <a:prstGeom prst="rect">
                        <a:avLst/>
                      </a:prstGeom>
                      <a:ln>
                        <a:noFill/>
                      </a:ln>
                      <a:extLst>
                        <a:ext uri="{53640926-AAD7-44D8-BBD7-CCE9431645EC}">
                          <a14:shadowObscured xmlns:a14="http://schemas.microsoft.com/office/drawing/2010/main"/>
                        </a:ext>
                      </a:extLst>
                    </pic:spPr>
                  </pic:pic>
                </a:graphicData>
              </a:graphic>
            </wp:inline>
          </w:drawing>
        </w:r>
      </w:ins>
    </w:p>
    <w:p w14:paraId="0984E4F7" w14:textId="77777777" w:rsidR="0002491C" w:rsidRDefault="0002491C" w:rsidP="00991084"/>
    <w:p w14:paraId="05E2424D" w14:textId="77777777" w:rsidR="00E34326" w:rsidRDefault="00C343C4" w:rsidP="00C67678">
      <w:pPr>
        <w:pStyle w:val="Heading3"/>
      </w:pPr>
      <w:bookmarkStart w:id="2534" w:name="_Toc469043301"/>
      <w:bookmarkStart w:id="2535" w:name="_Toc469044935"/>
      <w:bookmarkStart w:id="2536" w:name="_Toc469139231"/>
      <w:bookmarkStart w:id="2537" w:name="_Toc469152676"/>
      <w:bookmarkStart w:id="2538" w:name="_Toc491174775"/>
      <w:bookmarkStart w:id="2539" w:name="_Toc491337756"/>
      <w:bookmarkStart w:id="2540" w:name="_Toc491337930"/>
      <w:bookmarkStart w:id="2541" w:name="_Toc491338703"/>
      <w:bookmarkStart w:id="2542" w:name="_Toc532855685"/>
      <w:bookmarkStart w:id="2543" w:name="_Toc532856707"/>
      <w:bookmarkStart w:id="2544" w:name="_Toc53042129"/>
      <w:bookmarkStart w:id="2545" w:name="_Toc53042314"/>
      <w:bookmarkStart w:id="2546" w:name="_Toc86846286"/>
      <w:bookmarkStart w:id="2547" w:name="_Toc86846477"/>
      <w:bookmarkStart w:id="2548" w:name="_Toc119049856"/>
      <w:bookmarkStart w:id="2549" w:name="_Toc119050421"/>
      <w:bookmarkStart w:id="2550" w:name="_Toc119050611"/>
      <w:r>
        <w:t>Copy</w:t>
      </w:r>
      <w:r w:rsidR="00E34326">
        <w:t xml:space="preserve"> </w:t>
      </w:r>
      <w:r w:rsidR="00116513">
        <w:t>Data to t</w:t>
      </w:r>
      <w:r w:rsidR="00C653DF">
        <w:t>he Network</w:t>
      </w:r>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r w:rsidR="00C653DF">
        <w:t xml:space="preserve"> </w:t>
      </w:r>
    </w:p>
    <w:p w14:paraId="541647DB" w14:textId="77777777" w:rsidR="00E34326" w:rsidRDefault="00E34326" w:rsidP="00E34326">
      <w:r>
        <w:t xml:space="preserve">The </w:t>
      </w:r>
      <w:r w:rsidRPr="002B3FC3">
        <w:rPr>
          <w:i/>
        </w:rPr>
        <w:t>Copy to Network</w:t>
      </w:r>
      <w:r>
        <w:t xml:space="preserve"> tool lets you store all</w:t>
      </w:r>
      <w:r w:rsidRPr="003C657F">
        <w:t xml:space="preserve"> </w:t>
      </w:r>
      <w:r w:rsidRPr="00F0388A">
        <w:t>software</w:t>
      </w:r>
      <w:r>
        <w:t xml:space="preserve"> files and data to a network location for backup or archival purposes.  When you click the check box, the tool software launches, and an icon appears in the system tray area.  Right click, and then choose </w:t>
      </w:r>
      <w:r w:rsidRPr="003B35A2">
        <w:rPr>
          <w:i/>
        </w:rPr>
        <w:t>Settings</w:t>
      </w:r>
      <w:r>
        <w:t xml:space="preserve"> to configure the </w:t>
      </w:r>
      <w:r w:rsidRPr="003B35A2">
        <w:rPr>
          <w:i/>
        </w:rPr>
        <w:t>CopyToNetwork</w:t>
      </w:r>
      <w:r>
        <w:t xml:space="preserve"> settings. </w:t>
      </w:r>
    </w:p>
    <w:p w14:paraId="75CF8C20" w14:textId="77777777" w:rsidR="00E34326" w:rsidRDefault="00E34326" w:rsidP="00E34326"/>
    <w:p w14:paraId="363F9339" w14:textId="6A9125FF" w:rsidR="00E34326" w:rsidRDefault="00515180" w:rsidP="00E34326">
      <w:pPr>
        <w:keepNext/>
        <w:jc w:val="center"/>
      </w:pPr>
      <w:r>
        <w:rPr>
          <w:noProof/>
        </w:rPr>
        <w:drawing>
          <wp:inline distT="0" distB="0" distL="0" distR="0" wp14:anchorId="3E9229C0" wp14:editId="08587EE6">
            <wp:extent cx="2221992" cy="1828800"/>
            <wp:effectExtent l="0" t="0" r="6985" b="0"/>
            <wp:docPr id="236" name="Picture 2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screenshot of a cell phon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221992" cy="1828800"/>
                    </a:xfrm>
                    <a:prstGeom prst="rect">
                      <a:avLst/>
                    </a:prstGeom>
                  </pic:spPr>
                </pic:pic>
              </a:graphicData>
            </a:graphic>
          </wp:inline>
        </w:drawing>
      </w:r>
    </w:p>
    <w:p w14:paraId="3FFFC541" w14:textId="744C406D" w:rsidR="00E34326" w:rsidRDefault="00E34326" w:rsidP="00E34326">
      <w:pPr>
        <w:pStyle w:val="Caption"/>
      </w:pPr>
      <w:r>
        <w:t xml:space="preserve">Figure </w:t>
      </w:r>
      <w:r w:rsidR="00364D2F">
        <w:fldChar w:fldCharType="begin"/>
      </w:r>
      <w:r w:rsidR="00364D2F">
        <w:instrText xml:space="preserve"> SEQ Figure \* ARABIC </w:instrText>
      </w:r>
      <w:r w:rsidR="00364D2F">
        <w:fldChar w:fldCharType="separate"/>
      </w:r>
      <w:r w:rsidR="00F9407E">
        <w:rPr>
          <w:noProof/>
        </w:rPr>
        <w:t>10</w:t>
      </w:r>
      <w:r w:rsidR="00364D2F">
        <w:rPr>
          <w:noProof/>
        </w:rPr>
        <w:fldChar w:fldCharType="end"/>
      </w:r>
      <w:r>
        <w:t>: CopyToNetwork software tool screen</w:t>
      </w:r>
    </w:p>
    <w:p w14:paraId="523F1665" w14:textId="77777777" w:rsidR="00E34326" w:rsidRPr="003B35A2" w:rsidRDefault="00E34326" w:rsidP="00E34326"/>
    <w:p w14:paraId="594AFAFB" w14:textId="77777777" w:rsidR="00E34326" w:rsidRDefault="00E34326" w:rsidP="00E34326">
      <w:r>
        <w:t xml:space="preserve">Select the folders and/or data to be copied and then enter or browse to the network location.  You must enter a valid network path.  Click </w:t>
      </w:r>
      <w:r w:rsidRPr="003E6083">
        <w:t>the Save and Start button</w:t>
      </w:r>
      <w:r>
        <w:t xml:space="preserve"> to begin copying the selected files and folders to selected network location.  </w:t>
      </w:r>
    </w:p>
    <w:p w14:paraId="0FF3BBE9" w14:textId="77777777" w:rsidR="00515180" w:rsidRDefault="00515180" w:rsidP="00515180">
      <w:r w:rsidRPr="00153851">
        <w:rPr>
          <w:b/>
          <w:bCs/>
          <w:rPrChange w:id="2551" w:author="Ryan Beck" w:date="2022-10-10T10:31:00Z">
            <w:rPr/>
          </w:rPrChange>
        </w:rPr>
        <w:t>Note:</w:t>
      </w:r>
      <w:r>
        <w:t xml:space="preserve"> The </w:t>
      </w:r>
      <w:r w:rsidRPr="0083560A">
        <w:rPr>
          <w:i/>
          <w:iCs/>
        </w:rPr>
        <w:t>Baseline Profiles</w:t>
      </w:r>
      <w:r>
        <w:t xml:space="preserve"> selection creates a separate folder of ONLY the current baseline profiles for your products. It does NOT save any other profiles that may be in your directory. </w:t>
      </w:r>
    </w:p>
    <w:p w14:paraId="2C8B444E" w14:textId="77777777" w:rsidR="00E34326" w:rsidRDefault="00E34326" w:rsidP="00E34326"/>
    <w:p w14:paraId="75C824FF" w14:textId="77777777" w:rsidR="00E34326" w:rsidRDefault="00E34326" w:rsidP="00116513">
      <w:r>
        <w:t>The software will prompt you to either, copy all the data now or save the settings</w:t>
      </w:r>
      <w:r w:rsidR="00116513">
        <w:t xml:space="preserve"> without copying the data.</w:t>
      </w:r>
    </w:p>
    <w:p w14:paraId="1A40417A" w14:textId="77777777" w:rsidR="00116513" w:rsidRDefault="00116513" w:rsidP="00116513"/>
    <w:p w14:paraId="2E1C9C18" w14:textId="4F69FF0A" w:rsidR="00E34326" w:rsidRDefault="000E0382" w:rsidP="00C343C4">
      <w:pPr>
        <w:jc w:val="center"/>
      </w:pPr>
      <w:del w:id="2552" w:author="Ryan Beck" w:date="2022-10-10T10:31:00Z">
        <w:r w:rsidDel="00F454CB">
          <w:rPr>
            <w:noProof/>
          </w:rPr>
          <w:drawing>
            <wp:inline distT="0" distB="0" distL="0" distR="0" wp14:anchorId="374112A9" wp14:editId="3F3FFE5F">
              <wp:extent cx="2954020" cy="689610"/>
              <wp:effectExtent l="19050" t="19050" r="17780"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54020" cy="689610"/>
                      </a:xfrm>
                      <a:prstGeom prst="rect">
                        <a:avLst/>
                      </a:prstGeom>
                      <a:noFill/>
                      <a:ln w="6350" cmpd="sng">
                        <a:solidFill>
                          <a:srgbClr val="000000"/>
                        </a:solidFill>
                        <a:miter lim="800000"/>
                        <a:headEnd/>
                        <a:tailEnd/>
                      </a:ln>
                      <a:effectLst/>
                    </pic:spPr>
                  </pic:pic>
                </a:graphicData>
              </a:graphic>
            </wp:inline>
          </w:drawing>
        </w:r>
      </w:del>
      <w:ins w:id="2553" w:author="Ryan Beck" w:date="2022-10-10T10:31:00Z">
        <w:r w:rsidR="00F454CB">
          <w:rPr>
            <w:noProof/>
          </w:rPr>
          <w:drawing>
            <wp:inline distT="0" distB="0" distL="0" distR="0" wp14:anchorId="3069F4E8" wp14:editId="26756015">
              <wp:extent cx="2002536" cy="685800"/>
              <wp:effectExtent l="0" t="0" r="0" b="0"/>
              <wp:docPr id="3071" name="Picture 30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 name="Picture 3071" descr="Graphical user interface, text, application&#10;&#10;Description automatically generated"/>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002536" cy="685800"/>
                      </a:xfrm>
                      <a:prstGeom prst="rect">
                        <a:avLst/>
                      </a:prstGeom>
                    </pic:spPr>
                  </pic:pic>
                </a:graphicData>
              </a:graphic>
            </wp:inline>
          </w:drawing>
        </w:r>
      </w:ins>
    </w:p>
    <w:p w14:paraId="1A9D1618" w14:textId="3AE3139A" w:rsidR="00E34326" w:rsidRDefault="00E34326" w:rsidP="00E34326">
      <w:pPr>
        <w:pStyle w:val="Caption"/>
      </w:pPr>
      <w:r>
        <w:t xml:space="preserve">Figure </w:t>
      </w:r>
      <w:r w:rsidR="00364D2F">
        <w:fldChar w:fldCharType="begin"/>
      </w:r>
      <w:r w:rsidR="00364D2F">
        <w:instrText xml:space="preserve"> SEQ Figure \* ARABIC </w:instrText>
      </w:r>
      <w:r w:rsidR="00364D2F">
        <w:fldChar w:fldCharType="separate"/>
      </w:r>
      <w:r w:rsidR="00F9407E">
        <w:rPr>
          <w:noProof/>
        </w:rPr>
        <w:t>11</w:t>
      </w:r>
      <w:r w:rsidR="00364D2F">
        <w:rPr>
          <w:noProof/>
        </w:rPr>
        <w:fldChar w:fldCharType="end"/>
      </w:r>
      <w:r>
        <w:t>: CopyToNetwork message</w:t>
      </w:r>
    </w:p>
    <w:p w14:paraId="1765543D" w14:textId="77777777" w:rsidR="00E34326" w:rsidRDefault="00E34326" w:rsidP="00E34326"/>
    <w:p w14:paraId="255D6082" w14:textId="77777777" w:rsidR="00E34326" w:rsidRDefault="00E34326" w:rsidP="00E34326">
      <w:pPr>
        <w:spacing w:before="60" w:after="60"/>
      </w:pPr>
      <w:r w:rsidRPr="00CC1838">
        <w:rPr>
          <w:b/>
        </w:rPr>
        <w:t>Yes</w:t>
      </w:r>
      <w:r>
        <w:t xml:space="preserve"> – The selected data is copied to the selected network location and the settings are saved.</w:t>
      </w:r>
    </w:p>
    <w:p w14:paraId="0A4C257C" w14:textId="77777777" w:rsidR="00E34326" w:rsidRDefault="00E34326" w:rsidP="00E34326">
      <w:pPr>
        <w:spacing w:before="60" w:after="60"/>
      </w:pPr>
      <w:r w:rsidRPr="00CC1838">
        <w:rPr>
          <w:b/>
        </w:rPr>
        <w:t>No</w:t>
      </w:r>
      <w:r>
        <w:t xml:space="preserve">- The settings are saved, but no data is copied.  </w:t>
      </w:r>
    </w:p>
    <w:p w14:paraId="2646B9C0" w14:textId="77777777" w:rsidR="00E34326" w:rsidRPr="001A516F" w:rsidRDefault="00E34326" w:rsidP="00E34326"/>
    <w:p w14:paraId="0250BAF8" w14:textId="77777777" w:rsidR="00E34326" w:rsidRPr="004168EF" w:rsidRDefault="00E34326" w:rsidP="00E34326">
      <w:r w:rsidRPr="009C2049">
        <w:rPr>
          <w:b/>
        </w:rPr>
        <w:t>Notes</w:t>
      </w:r>
      <w:r w:rsidRPr="004168EF">
        <w:t>:</w:t>
      </w:r>
    </w:p>
    <w:p w14:paraId="6E2162C1" w14:textId="77777777" w:rsidR="00E34326" w:rsidRPr="001A516F" w:rsidRDefault="00E34326" w:rsidP="00AA5614">
      <w:pPr>
        <w:pStyle w:val="ListParagraph"/>
        <w:numPr>
          <w:ilvl w:val="0"/>
          <w:numId w:val="92"/>
        </w:numPr>
      </w:pPr>
      <w:r w:rsidRPr="001A516F">
        <w:t>If the network location is not available, is an invalid path, or the network is disconnected the</w:t>
      </w:r>
      <w:r w:rsidRPr="003C657F">
        <w:t xml:space="preserve"> software </w:t>
      </w:r>
      <w:r w:rsidRPr="001A516F">
        <w:t xml:space="preserve">will temporarily write the selected data to the </w:t>
      </w:r>
      <w:r w:rsidRPr="009C2049">
        <w:rPr>
          <w:rStyle w:val="PlainTextChar"/>
        </w:rPr>
        <w:t>C:\software root directory\_</w:t>
      </w:r>
      <w:proofErr w:type="spellStart"/>
      <w:r w:rsidRPr="009C2049">
        <w:rPr>
          <w:rStyle w:val="PlainTextChar"/>
        </w:rPr>
        <w:t>Data_Backup</w:t>
      </w:r>
      <w:proofErr w:type="spellEnd"/>
      <w:r w:rsidRPr="001A516F">
        <w:t>_ folder until the network path or connection has been reestablished.</w:t>
      </w:r>
    </w:p>
    <w:p w14:paraId="11D67BD5" w14:textId="77777777" w:rsidR="00E34326" w:rsidRPr="001A516F" w:rsidRDefault="00E34326" w:rsidP="00116513"/>
    <w:p w14:paraId="6C594C34" w14:textId="0065CE6A" w:rsidR="00E34326" w:rsidRPr="001A516F" w:rsidRDefault="00E34326" w:rsidP="00AA5614">
      <w:pPr>
        <w:pStyle w:val="ListParagraph"/>
        <w:numPr>
          <w:ilvl w:val="0"/>
          <w:numId w:val="92"/>
        </w:numPr>
      </w:pPr>
      <w:r w:rsidRPr="00186824">
        <w:t>The CopyToNetwork</w:t>
      </w:r>
      <w:r w:rsidRPr="001A516F">
        <w:t xml:space="preserve"> tool launch</w:t>
      </w:r>
      <w:r>
        <w:t>es</w:t>
      </w:r>
      <w:r w:rsidRPr="001A516F">
        <w:t xml:space="preserve"> automatically as long as the </w:t>
      </w:r>
      <w:r w:rsidRPr="00685028">
        <w:t xml:space="preserve">Copy </w:t>
      </w:r>
      <w:r w:rsidR="00E53BC5">
        <w:t xml:space="preserve">Data </w:t>
      </w:r>
      <w:r w:rsidRPr="00685028">
        <w:t>to Network option</w:t>
      </w:r>
      <w:r w:rsidRPr="001A516F">
        <w:t xml:space="preserve"> is checked in the </w:t>
      </w:r>
      <w:r>
        <w:t>Global Preferences</w:t>
      </w:r>
      <w:r w:rsidRPr="00685028">
        <w:t xml:space="preserve"> tab.</w:t>
      </w:r>
      <w:r w:rsidRPr="001A516F">
        <w:t xml:space="preserve">  </w:t>
      </w:r>
    </w:p>
    <w:p w14:paraId="38CD5F14" w14:textId="77777777" w:rsidR="00E34326" w:rsidRDefault="00E34326" w:rsidP="00116513"/>
    <w:p w14:paraId="5FB0F46A" w14:textId="7051D7CD" w:rsidR="00E34326" w:rsidRDefault="00E7531E" w:rsidP="002B516A">
      <w:pPr>
        <w:pStyle w:val="ListParagraph"/>
        <w:numPr>
          <w:ilvl w:val="0"/>
          <w:numId w:val="92"/>
        </w:numPr>
      </w:pPr>
      <w:r>
        <w:t>Whenever any selected folder is updated with new/modified information, the new information is automatically backed up to the network location without any further user interaction.</w:t>
      </w:r>
    </w:p>
    <w:p w14:paraId="229D7960" w14:textId="7B4A9FD7" w:rsidR="008708F9" w:rsidRPr="00922305" w:rsidRDefault="00C343C4" w:rsidP="0026146F">
      <w:pPr>
        <w:pStyle w:val="Heading1"/>
      </w:pPr>
      <w:bookmarkStart w:id="2554" w:name="_Process_Window_Setup"/>
      <w:bookmarkStart w:id="2555" w:name="_Define/Edit_Process_Window"/>
      <w:bookmarkStart w:id="2556" w:name="_Ref91061158"/>
      <w:bookmarkStart w:id="2557" w:name="_Toc119468079"/>
      <w:bookmarkStart w:id="2558" w:name="_Toc329784598"/>
      <w:bookmarkStart w:id="2559" w:name="_Toc329852088"/>
      <w:bookmarkStart w:id="2560" w:name="_Toc331173660"/>
      <w:bookmarkStart w:id="2561" w:name="_Toc332208768"/>
      <w:bookmarkStart w:id="2562" w:name="_Toc332274015"/>
      <w:bookmarkStart w:id="2563" w:name="_Toc367109136"/>
      <w:bookmarkStart w:id="2564" w:name="_Toc394486335"/>
      <w:bookmarkStart w:id="2565" w:name="_Toc394583541"/>
      <w:bookmarkStart w:id="2566" w:name="_Toc468171257"/>
      <w:bookmarkStart w:id="2567" w:name="_Toc468549172"/>
      <w:bookmarkStart w:id="2568" w:name="_Toc468552690"/>
      <w:bookmarkStart w:id="2569" w:name="_Toc469041217"/>
      <w:bookmarkStart w:id="2570" w:name="_Toc469041323"/>
      <w:bookmarkStart w:id="2571" w:name="_Toc469043302"/>
      <w:bookmarkStart w:id="2572" w:name="_Toc469044936"/>
      <w:bookmarkStart w:id="2573" w:name="_Toc469139232"/>
      <w:bookmarkStart w:id="2574" w:name="_Toc469143769"/>
      <w:bookmarkStart w:id="2575" w:name="_Toc469152527"/>
      <w:bookmarkStart w:id="2576" w:name="_Toc469152677"/>
      <w:bookmarkStart w:id="2577" w:name="_Toc491174776"/>
      <w:bookmarkStart w:id="2578" w:name="_Toc491175158"/>
      <w:bookmarkStart w:id="2579" w:name="_Toc491337757"/>
      <w:bookmarkStart w:id="2580" w:name="_Toc491337931"/>
      <w:bookmarkStart w:id="2581" w:name="_Toc491338704"/>
      <w:bookmarkStart w:id="2582" w:name="_Toc491339246"/>
      <w:bookmarkStart w:id="2583" w:name="_Toc532836362"/>
      <w:bookmarkStart w:id="2584" w:name="_Toc532855686"/>
      <w:bookmarkStart w:id="2585" w:name="_Toc532856708"/>
      <w:bookmarkStart w:id="2586" w:name="_Toc53042130"/>
      <w:bookmarkStart w:id="2587" w:name="_Toc53042315"/>
      <w:bookmarkStart w:id="2588" w:name="_Toc53042481"/>
      <w:bookmarkStart w:id="2589" w:name="_Toc86846287"/>
      <w:bookmarkStart w:id="2590" w:name="_Toc86846478"/>
      <w:bookmarkStart w:id="2591" w:name="_Toc119049731"/>
      <w:bookmarkStart w:id="2592" w:name="_Toc119049857"/>
      <w:bookmarkStart w:id="2593" w:name="_Toc119050422"/>
      <w:bookmarkStart w:id="2594" w:name="_Toc119050612"/>
      <w:bookmarkEnd w:id="2554"/>
      <w:bookmarkEnd w:id="2555"/>
      <w:r>
        <w:rPr>
          <w:noProof/>
        </w:rPr>
        <w:lastRenderedPageBreak/>
        <w:drawing>
          <wp:anchor distT="0" distB="0" distL="114300" distR="114300" simplePos="0" relativeHeight="251795456" behindDoc="0" locked="0" layoutInCell="1" allowOverlap="1" wp14:anchorId="79713397" wp14:editId="34A2C33A">
            <wp:simplePos x="0" y="0"/>
            <wp:positionH relativeFrom="column">
              <wp:posOffset>3651250</wp:posOffset>
            </wp:positionH>
            <wp:positionV relativeFrom="line">
              <wp:posOffset>19050</wp:posOffset>
            </wp:positionV>
            <wp:extent cx="914400" cy="495279"/>
            <wp:effectExtent l="19050" t="19050" r="19050" b="19685"/>
            <wp:wrapSquare wrapText="bothSides"/>
            <wp:docPr id="20" name="Picture 20"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t-NAV_Process-men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14400" cy="495279"/>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364D2F">
        <w:rPr>
          <w:noProof/>
        </w:rPr>
        <w:object w:dxaOrig="1440" w:dyaOrig="1440" w14:anchorId="13A611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3" type="#_x0000_t75" style="position:absolute;margin-left:160.65pt;margin-top:-534.95pt;width:107.25pt;height:59.25pt;z-index:251703808;mso-wrap-edited:f;mso-position-horizontal-relative:text;mso-position-vertical-relative:page" wrapcoords="-151 0 -151 21327 21600 21327 21600 0 -151 0" o:allowincell="f">
            <v:imagedata r:id="rId44" o:title=""/>
            <w10:wrap anchory="page"/>
          </v:shape>
          <o:OLEObject Type="Embed" ProgID="PBrush" ShapeID="_x0000_s1083" DrawAspect="Content" ObjectID="_1729664451" r:id="rId45"/>
        </w:object>
      </w:r>
      <w:r>
        <w:t xml:space="preserve">Define/Edit </w:t>
      </w:r>
      <w:r w:rsidR="006C7149">
        <w:t>Process Window</w:t>
      </w:r>
      <w:bookmarkEnd w:id="2417"/>
      <w:bookmarkEnd w:id="2418"/>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p>
    <w:p w14:paraId="0E461CD0" w14:textId="77777777" w:rsidR="008708F9" w:rsidRDefault="008708F9" w:rsidP="00922305">
      <w:pPr>
        <w:rPr>
          <w:noProof/>
        </w:rPr>
      </w:pPr>
    </w:p>
    <w:p w14:paraId="32CC0F3C" w14:textId="3A51A377" w:rsidR="00D41AFB" w:rsidRDefault="00DF4FC3" w:rsidP="009C2049">
      <w:pPr>
        <w:keepNext/>
        <w:jc w:val="center"/>
      </w:pPr>
      <w:r>
        <w:rPr>
          <w:rFonts w:cs="Arial"/>
          <w:noProof/>
        </w:rPr>
        <mc:AlternateContent>
          <mc:Choice Requires="wpg">
            <w:drawing>
              <wp:anchor distT="0" distB="0" distL="114300" distR="114300" simplePos="0" relativeHeight="251470848" behindDoc="0" locked="0" layoutInCell="1" allowOverlap="1" wp14:anchorId="63E44C43" wp14:editId="2E404CE4">
                <wp:simplePos x="0" y="0"/>
                <wp:positionH relativeFrom="column">
                  <wp:posOffset>85725</wp:posOffset>
                </wp:positionH>
                <wp:positionV relativeFrom="paragraph">
                  <wp:posOffset>872490</wp:posOffset>
                </wp:positionV>
                <wp:extent cx="1485900" cy="1000125"/>
                <wp:effectExtent l="0" t="0" r="19050" b="66675"/>
                <wp:wrapNone/>
                <wp:docPr id="2759" name="Group 4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5900" cy="1000125"/>
                          <a:chOff x="1233" y="4134"/>
                          <a:chExt cx="2340" cy="1575"/>
                        </a:xfrm>
                      </wpg:grpSpPr>
                      <wps:wsp>
                        <wps:cNvPr id="2760" name="Text Box 2970"/>
                        <wps:cNvSpPr txBox="1">
                          <a:spLocks noChangeArrowheads="1"/>
                        </wps:cNvSpPr>
                        <wps:spPr bwMode="auto">
                          <a:xfrm>
                            <a:off x="1233" y="4134"/>
                            <a:ext cx="2340" cy="1105"/>
                          </a:xfrm>
                          <a:prstGeom prst="rect">
                            <a:avLst/>
                          </a:prstGeom>
                          <a:solidFill>
                            <a:srgbClr val="FFFFFF"/>
                          </a:solidFill>
                          <a:ln w="19050">
                            <a:solidFill>
                              <a:srgbClr val="FF0000"/>
                            </a:solidFill>
                            <a:miter lim="800000"/>
                            <a:headEnd/>
                            <a:tailEnd/>
                          </a:ln>
                        </wps:spPr>
                        <wps:txbx>
                          <w:txbxContent>
                            <w:p w14:paraId="08CA52CB" w14:textId="77777777" w:rsidR="00BB401D" w:rsidRPr="00C604DD" w:rsidRDefault="00BB401D" w:rsidP="0007750F">
                              <w:pPr>
                                <w:rPr>
                                  <w:sz w:val="16"/>
                                  <w:szCs w:val="16"/>
                                </w:rPr>
                              </w:pPr>
                              <w:r>
                                <w:t xml:space="preserve">Deselect this check box to assign separate specs for each thermocouple used.  </w:t>
                              </w:r>
                              <w:r>
                                <w:rPr>
                                  <w:sz w:val="16"/>
                                  <w:szCs w:val="16"/>
                                </w:rPr>
                                <w:t>See details below.</w:t>
                              </w:r>
                            </w:p>
                          </w:txbxContent>
                        </wps:txbx>
                        <wps:bodyPr rot="0" vert="horz" wrap="square" lIns="91440" tIns="45720" rIns="91440" bIns="45720" anchor="t" anchorCtr="0" upright="1">
                          <a:noAutofit/>
                        </wps:bodyPr>
                      </wps:wsp>
                      <wps:wsp>
                        <wps:cNvPr id="2761" name="Line 2971"/>
                        <wps:cNvCnPr/>
                        <wps:spPr bwMode="auto">
                          <a:xfrm>
                            <a:off x="2898" y="5239"/>
                            <a:ext cx="225" cy="47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3E44C43" id="Group 4105" o:spid="_x0000_s1052" style="position:absolute;left:0;text-align:left;margin-left:6.75pt;margin-top:68.7pt;width:117pt;height:78.75pt;z-index:251470848;mso-position-horizontal-relative:text;mso-position-vertical-relative:text" coordorigin="1233,4134" coordsize="2340,1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">
                <v:shape id="Text Box 2970" o:spid="_x0000_s1053" type="#_x0000_t202" style="position:absolute;left:1233;top:4134;width:2340;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" strokecolor="red" strokeweight="1.5pt">
                  <v:textbox>
                    <w:txbxContent>
                      <w:p w14:paraId="08CA52CB" w14:textId="77777777" w:rsidR="00BB401D" w:rsidRPr="00C604DD" w:rsidRDefault="00BB401D" w:rsidP="0007750F">
                        <w:pPr>
                          <w:rPr>
                            <w:sz w:val="16"/>
                            <w:szCs w:val="16"/>
                          </w:rPr>
                        </w:pPr>
                        <w:r>
                          <w:t xml:space="preserve">Deselect this check box to assign separate specs for each thermocouple used.  </w:t>
                        </w:r>
                        <w:r>
                          <w:rPr>
                            <w:sz w:val="16"/>
                            <w:szCs w:val="16"/>
                          </w:rPr>
                          <w:t>See details below.</w:t>
                        </w:r>
                      </w:p>
                    </w:txbxContent>
                  </v:textbox>
                </v:shape>
                <v:line id="Line 2971" o:spid="_x0000_s1054" style="position:absolute;visibility:visible;mso-wrap-style:square" from="2898,5239" to="3123,5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" strokecolor="red" strokeweight="1.5pt">
                  <v:stroke endarrow="block"/>
                </v:line>
              </v:group>
            </w:pict>
          </mc:Fallback>
        </mc:AlternateContent>
      </w:r>
      <w:ins w:id="2595" w:author="Ryan Beck" w:date="2022-10-10T10:33:00Z">
        <w:del w:id="2596" w:author="Tom Bergeron" w:date="2022-11-11T08:12:00Z">
          <w:r w:rsidDel="0012581F">
            <w:rPr>
              <w:rFonts w:cs="Arial"/>
              <w:noProof/>
            </w:rPr>
            <mc:AlternateContent>
              <mc:Choice Requires="wps">
                <w:drawing>
                  <wp:anchor distT="0" distB="0" distL="114300" distR="114300" simplePos="0" relativeHeight="251509760" behindDoc="0" locked="0" layoutInCell="1" allowOverlap="1" wp14:anchorId="4E6173EF" wp14:editId="68F8E791">
                    <wp:simplePos x="0" y="0"/>
                    <wp:positionH relativeFrom="column">
                      <wp:posOffset>1059628</wp:posOffset>
                    </wp:positionH>
                    <wp:positionV relativeFrom="paragraph">
                      <wp:posOffset>725470</wp:posOffset>
                    </wp:positionV>
                    <wp:extent cx="3738133" cy="908610"/>
                    <wp:effectExtent l="0" t="0" r="15240" b="25400"/>
                    <wp:wrapNone/>
                    <wp:docPr id="65" name="Rectangle 65"/>
                    <wp:cNvGraphicFramePr/>
                    <a:graphic xmlns:a="http://schemas.openxmlformats.org/drawingml/2006/main">
                      <a:graphicData uri="http://schemas.microsoft.com/office/word/2010/wordprocessingShape">
                        <wps:wsp>
                          <wps:cNvSpPr/>
                          <wps:spPr>
                            <a:xfrm>
                              <a:off x="0" y="0"/>
                              <a:ext cx="3738133" cy="9086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8BC764" id="Rectangle 65" o:spid="_x0000_s1026" style="position:absolute;margin-left:83.45pt;margin-top:57.1pt;width:294.35pt;height:71.55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" filled="f" strokecolor="red" strokeweight="2pt"/>
                </w:pict>
              </mc:Fallback>
            </mc:AlternateContent>
          </w:r>
        </w:del>
      </w:ins>
      <w:r w:rsidR="0026496C">
        <w:rPr>
          <w:noProof/>
        </w:rPr>
        <w:drawing>
          <wp:inline distT="0" distB="0" distL="0" distR="0" wp14:anchorId="7CDF6335" wp14:editId="73C5889F">
            <wp:extent cx="3862661" cy="3072384"/>
            <wp:effectExtent l="0" t="0" r="5080" b="0"/>
            <wp:docPr id="3003" name="Picture 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862661" cy="3072384"/>
                    </a:xfrm>
                    <a:prstGeom prst="rect">
                      <a:avLst/>
                    </a:prstGeom>
                  </pic:spPr>
                </pic:pic>
              </a:graphicData>
            </a:graphic>
          </wp:inline>
        </w:drawing>
      </w:r>
    </w:p>
    <w:p w14:paraId="59714910" w14:textId="4079BFF7" w:rsidR="008708F9" w:rsidRDefault="00D41AFB" w:rsidP="00F5043F">
      <w:pPr>
        <w:pStyle w:val="Caption"/>
      </w:pPr>
      <w:r>
        <w:t xml:space="preserve">Figure </w:t>
      </w:r>
      <w:r w:rsidR="00364D2F">
        <w:fldChar w:fldCharType="begin"/>
      </w:r>
      <w:r w:rsidR="00364D2F">
        <w:instrText xml:space="preserve"> SEQ Figure \* ARABIC </w:instrText>
      </w:r>
      <w:r w:rsidR="00364D2F">
        <w:fldChar w:fldCharType="separate"/>
      </w:r>
      <w:r w:rsidR="00F9407E">
        <w:rPr>
          <w:noProof/>
        </w:rPr>
        <w:t>12</w:t>
      </w:r>
      <w:r w:rsidR="00364D2F">
        <w:rPr>
          <w:noProof/>
        </w:rPr>
        <w:fldChar w:fldCharType="end"/>
      </w:r>
      <w:r w:rsidR="00435384">
        <w:t>: Process Window Setup</w:t>
      </w:r>
    </w:p>
    <w:p w14:paraId="6A0CC39A" w14:textId="77777777" w:rsidR="005D0ACF" w:rsidRPr="00186824" w:rsidRDefault="005D0ACF" w:rsidP="005D0ACF">
      <w:r>
        <w:t xml:space="preserve">To </w:t>
      </w:r>
      <w:r w:rsidRPr="00186824">
        <w:t>create a Process Window, follow these steps:</w:t>
      </w:r>
    </w:p>
    <w:p w14:paraId="06B8CE27" w14:textId="77777777" w:rsidR="005D0ACF" w:rsidRPr="000A2FFD" w:rsidRDefault="005D0ACF" w:rsidP="00AA5614">
      <w:pPr>
        <w:pStyle w:val="ListParagraph"/>
        <w:numPr>
          <w:ilvl w:val="0"/>
          <w:numId w:val="93"/>
        </w:numPr>
      </w:pPr>
      <w:r w:rsidRPr="000A2FFD">
        <w:t>Choose a solder paste from the Solder Paste Menu.</w:t>
      </w:r>
    </w:p>
    <w:p w14:paraId="7AC97486" w14:textId="77777777" w:rsidR="005D0ACF" w:rsidRPr="000A2FFD" w:rsidRDefault="005D0ACF" w:rsidP="00AA5614">
      <w:pPr>
        <w:pStyle w:val="ListParagraph"/>
        <w:numPr>
          <w:ilvl w:val="0"/>
          <w:numId w:val="93"/>
        </w:numPr>
      </w:pPr>
      <w:r w:rsidRPr="000A2FFD">
        <w:t xml:space="preserve">Edit the specs if necessary.  </w:t>
      </w:r>
    </w:p>
    <w:p w14:paraId="1D882807" w14:textId="77777777" w:rsidR="005D0ACF" w:rsidRPr="000A2FFD" w:rsidRDefault="005D0ACF" w:rsidP="00AA5614">
      <w:pPr>
        <w:pStyle w:val="ListParagraph"/>
        <w:numPr>
          <w:ilvl w:val="0"/>
          <w:numId w:val="93"/>
        </w:numPr>
      </w:pPr>
      <w:r w:rsidRPr="000A2FFD">
        <w:t>Enter a name the Process Window</w:t>
      </w:r>
    </w:p>
    <w:p w14:paraId="0B744506" w14:textId="77777777" w:rsidR="005D0ACF" w:rsidRPr="00186824" w:rsidRDefault="005D0ACF" w:rsidP="00AA5614">
      <w:pPr>
        <w:pStyle w:val="ListParagraph"/>
        <w:numPr>
          <w:ilvl w:val="0"/>
          <w:numId w:val="93"/>
        </w:numPr>
      </w:pPr>
      <w:r w:rsidRPr="000A2FFD">
        <w:t>Save the Process Window</w:t>
      </w:r>
      <w:r w:rsidRPr="00186824">
        <w:t xml:space="preserve"> </w:t>
      </w:r>
    </w:p>
    <w:p w14:paraId="0688BEAA" w14:textId="77777777" w:rsidR="005D0ACF" w:rsidRDefault="005D0ACF" w:rsidP="005D0ACF"/>
    <w:p w14:paraId="47073E2C" w14:textId="3D0CD784" w:rsidR="008708F9" w:rsidRPr="00186824" w:rsidRDefault="005058BE">
      <w:r>
        <w:rPr>
          <w:b/>
        </w:rPr>
        <w:t xml:space="preserve">Process </w:t>
      </w:r>
      <w:ins w:id="2597" w:author="Ryan Beck" w:date="2022-10-10T10:32:00Z">
        <w:r w:rsidR="00537EE0">
          <w:rPr>
            <w:b/>
          </w:rPr>
          <w:t>W</w:t>
        </w:r>
      </w:ins>
      <w:del w:id="2598" w:author="Ryan Beck" w:date="2022-10-10T10:32:00Z">
        <w:r w:rsidDel="00537EE0">
          <w:rPr>
            <w:b/>
          </w:rPr>
          <w:delText>w</w:delText>
        </w:r>
      </w:del>
      <w:r>
        <w:rPr>
          <w:b/>
        </w:rPr>
        <w:t xml:space="preserve">indow </w:t>
      </w:r>
      <w:ins w:id="2599" w:author="Ryan Beck" w:date="2022-10-10T10:32:00Z">
        <w:r w:rsidR="00537EE0">
          <w:rPr>
            <w:b/>
          </w:rPr>
          <w:t>N</w:t>
        </w:r>
      </w:ins>
      <w:del w:id="2600" w:author="Ryan Beck" w:date="2022-10-10T10:32:00Z">
        <w:r w:rsidDel="00537EE0">
          <w:rPr>
            <w:b/>
          </w:rPr>
          <w:delText>n</w:delText>
        </w:r>
      </w:del>
      <w:r w:rsidR="008708F9">
        <w:rPr>
          <w:b/>
        </w:rPr>
        <w:t>ame</w:t>
      </w:r>
      <w:r w:rsidR="008708F9">
        <w:t xml:space="preserve"> – Name of </w:t>
      </w:r>
      <w:r w:rsidR="008708F9" w:rsidRPr="00186824">
        <w:t xml:space="preserve">the Process Window </w:t>
      </w:r>
      <w:r w:rsidR="002B6238" w:rsidRPr="00186824">
        <w:t>file that</w:t>
      </w:r>
      <w:r w:rsidR="008708F9" w:rsidRPr="00186824">
        <w:t xml:space="preserve"> includes the statistics chosen and limits for those statistics, along with whatever text </w:t>
      </w:r>
      <w:r w:rsidR="009908A2" w:rsidRPr="00186824">
        <w:t>appears</w:t>
      </w:r>
      <w:r w:rsidR="008708F9" w:rsidRPr="00186824">
        <w:t xml:space="preserve"> in the Description field.</w:t>
      </w:r>
    </w:p>
    <w:p w14:paraId="7BE90395" w14:textId="77777777" w:rsidR="007A746E" w:rsidRPr="005D0ACF" w:rsidRDefault="007A746E">
      <w:pPr>
        <w:rPr>
          <w:sz w:val="8"/>
        </w:rPr>
      </w:pPr>
    </w:p>
    <w:p w14:paraId="353B7705" w14:textId="77777777" w:rsidR="008708F9" w:rsidRDefault="005058BE" w:rsidP="00116513">
      <w:r>
        <w:rPr>
          <w:b/>
        </w:rPr>
        <w:t xml:space="preserve">Solder </w:t>
      </w:r>
      <w:r w:rsidR="00484BF4">
        <w:rPr>
          <w:b/>
        </w:rPr>
        <w:t>P</w:t>
      </w:r>
      <w:r>
        <w:rPr>
          <w:b/>
        </w:rPr>
        <w:t xml:space="preserve">aste </w:t>
      </w:r>
      <w:r w:rsidR="00484BF4">
        <w:rPr>
          <w:b/>
        </w:rPr>
        <w:t>M</w:t>
      </w:r>
      <w:r w:rsidR="008708F9">
        <w:rPr>
          <w:b/>
        </w:rPr>
        <w:t>enu</w:t>
      </w:r>
      <w:r w:rsidR="00B02927">
        <w:t xml:space="preserve"> – </w:t>
      </w:r>
      <w:r w:rsidR="008708F9">
        <w:t xml:space="preserve">A read only library list of numerous solder pastes along with the statistics and limits suggested by the paste mfg., also included is </w:t>
      </w:r>
      <w:r w:rsidR="008708F9" w:rsidRPr="00186824">
        <w:t xml:space="preserve">a </w:t>
      </w:r>
      <w:r w:rsidR="009908A2" w:rsidRPr="00186824">
        <w:t>user-d</w:t>
      </w:r>
      <w:r w:rsidR="008708F9" w:rsidRPr="00186824">
        <w:t>efined option</w:t>
      </w:r>
      <w:r w:rsidR="008708F9">
        <w:t xml:space="preserve"> in the list which allows you to create a spec. of your own.  See below for additional details.</w:t>
      </w:r>
    </w:p>
    <w:p w14:paraId="4551D973" w14:textId="77777777" w:rsidR="00116513" w:rsidRPr="005D0ACF" w:rsidRDefault="00116513" w:rsidP="00116513">
      <w:pPr>
        <w:rPr>
          <w:sz w:val="8"/>
        </w:rPr>
      </w:pPr>
    </w:p>
    <w:p w14:paraId="700FFA6C" w14:textId="77777777" w:rsidR="008708F9" w:rsidRDefault="005058BE" w:rsidP="00116513">
      <w:r>
        <w:rPr>
          <w:b/>
        </w:rPr>
        <w:t xml:space="preserve">Edit </w:t>
      </w:r>
      <w:r w:rsidR="00484BF4">
        <w:rPr>
          <w:b/>
        </w:rPr>
        <w:t>S</w:t>
      </w:r>
      <w:r w:rsidR="008708F9">
        <w:rPr>
          <w:b/>
        </w:rPr>
        <w:t>pecs</w:t>
      </w:r>
      <w:r w:rsidR="008708F9">
        <w:t xml:space="preserve"> – Screen allowing </w:t>
      </w:r>
      <w:r w:rsidR="00BF3428">
        <w:t>you</w:t>
      </w:r>
      <w:r w:rsidR="008708F9">
        <w:t xml:space="preserve"> to edit or choose statistics and limits for a chosen solder paste or define your own specs</w:t>
      </w:r>
      <w:r w:rsidR="001B627C">
        <w:t>.</w:t>
      </w:r>
    </w:p>
    <w:p w14:paraId="300705C9" w14:textId="77777777" w:rsidR="00116513" w:rsidRPr="005D0ACF" w:rsidRDefault="00116513" w:rsidP="00116513">
      <w:pPr>
        <w:rPr>
          <w:sz w:val="8"/>
        </w:rPr>
      </w:pPr>
    </w:p>
    <w:p w14:paraId="1875AFF0" w14:textId="0F4A8124" w:rsidR="008708F9" w:rsidRDefault="008708F9" w:rsidP="00116513">
      <w:r>
        <w:rPr>
          <w:b/>
        </w:rPr>
        <w:t>Read only text box</w:t>
      </w:r>
      <w:r w:rsidR="00B02927">
        <w:t xml:space="preserve"> – </w:t>
      </w:r>
      <w:ins w:id="2601" w:author="Ryan Beck" w:date="2022-10-10T10:34:00Z">
        <w:r w:rsidR="00DF4FC3">
          <w:t xml:space="preserve">(Boxed in red) </w:t>
        </w:r>
      </w:ins>
      <w:r>
        <w:t xml:space="preserve">Shows the paste name, statistics name, and limits for a Process Window chosen, edited, or saved by </w:t>
      </w:r>
      <w:r w:rsidR="00BF3428">
        <w:t>you</w:t>
      </w:r>
      <w:r>
        <w:t>.</w:t>
      </w:r>
      <w:r w:rsidR="0007750F">
        <w:t xml:space="preserve">  To edit select the </w:t>
      </w:r>
      <w:r w:rsidR="0007750F" w:rsidRPr="0007750F">
        <w:rPr>
          <w:i/>
        </w:rPr>
        <w:t>Edit Specs</w:t>
      </w:r>
      <w:r w:rsidR="000425A5">
        <w:t xml:space="preserve"> button.</w:t>
      </w:r>
    </w:p>
    <w:p w14:paraId="75EB3B56" w14:textId="77777777" w:rsidR="00116513" w:rsidRPr="005D0ACF" w:rsidRDefault="00116513" w:rsidP="00116513">
      <w:pPr>
        <w:rPr>
          <w:sz w:val="8"/>
        </w:rPr>
      </w:pPr>
    </w:p>
    <w:p w14:paraId="5C505870" w14:textId="05101E9A" w:rsidR="0007750F" w:rsidRDefault="005058BE" w:rsidP="00116513">
      <w:r>
        <w:rPr>
          <w:b/>
        </w:rPr>
        <w:t>Same s</w:t>
      </w:r>
      <w:r w:rsidR="00925F83">
        <w:rPr>
          <w:b/>
        </w:rPr>
        <w:t>pecs for all TC</w:t>
      </w:r>
      <w:r w:rsidR="0007750F">
        <w:rPr>
          <w:b/>
        </w:rPr>
        <w:t>s</w:t>
      </w:r>
      <w:r w:rsidR="00B02927">
        <w:t xml:space="preserve"> – </w:t>
      </w:r>
      <w:r w:rsidR="0007750F">
        <w:t xml:space="preserve">By deselecting this checkbox, you can assign separate specifications for each individual thermocouple you are using.   </w:t>
      </w:r>
      <w:r w:rsidR="003857E2">
        <w:t xml:space="preserve"> </w:t>
      </w:r>
      <w:r w:rsidR="0007750F">
        <w:t xml:space="preserve">This option would be used if you had component specific specifications that differ from the general solder paste specs. Another use for this would be if you wanted to monitor the actual board temperature as well as component temps. </w:t>
      </w:r>
      <w:r w:rsidR="003857E2">
        <w:t xml:space="preserve"> </w:t>
      </w:r>
      <w:r w:rsidR="0007750F">
        <w:t>You would then only select the statistics for that TC that are relevant. If you wish to use the same specifications for all thermocouples, put a check mark in the box.</w:t>
      </w:r>
    </w:p>
    <w:p w14:paraId="115DA6D1" w14:textId="77777777" w:rsidR="00116513" w:rsidRPr="005D0ACF" w:rsidRDefault="00116513" w:rsidP="00116513">
      <w:pPr>
        <w:rPr>
          <w:sz w:val="8"/>
        </w:rPr>
      </w:pPr>
    </w:p>
    <w:p w14:paraId="50D56981" w14:textId="77777777" w:rsidR="0007750F" w:rsidRDefault="005058BE" w:rsidP="008B3B1C">
      <w:r w:rsidRPr="00116513">
        <w:rPr>
          <w:b/>
        </w:rPr>
        <w:t>Select TC to vi</w:t>
      </w:r>
      <w:r w:rsidR="0007750F" w:rsidRPr="00116513">
        <w:rPr>
          <w:b/>
        </w:rPr>
        <w:t>ew</w:t>
      </w:r>
      <w:r w:rsidR="00B02927" w:rsidRPr="00116513">
        <w:t xml:space="preserve"> – </w:t>
      </w:r>
      <w:r w:rsidR="0007750F" w:rsidRPr="00116513">
        <w:t xml:space="preserve">This dialog box will appear only if the </w:t>
      </w:r>
      <w:r w:rsidR="00925F83" w:rsidRPr="00116513">
        <w:rPr>
          <w:i/>
        </w:rPr>
        <w:t>Same Specs for all TC</w:t>
      </w:r>
      <w:r w:rsidR="0007750F" w:rsidRPr="00116513">
        <w:rPr>
          <w:i/>
        </w:rPr>
        <w:t>s</w:t>
      </w:r>
      <w:r w:rsidR="0007750F" w:rsidRPr="00116513">
        <w:t xml:space="preserve"> checkbox is </w:t>
      </w:r>
      <w:r w:rsidR="0007750F" w:rsidRPr="00116513">
        <w:rPr>
          <w:u w:val="single"/>
        </w:rPr>
        <w:t>deselected</w:t>
      </w:r>
      <w:r w:rsidR="0007750F" w:rsidRPr="00116513">
        <w:t>.</w:t>
      </w:r>
      <w:r w:rsidR="003857E2" w:rsidRPr="00116513">
        <w:t xml:space="preserve"> </w:t>
      </w:r>
      <w:r w:rsidR="0007750F" w:rsidRPr="00116513">
        <w:t xml:space="preserve"> By clicking on the dropdown menu, you can view the specifications that have been </w:t>
      </w:r>
      <w:r w:rsidR="0007750F">
        <w:t xml:space="preserve">defined for that number thermocouple. </w:t>
      </w:r>
      <w:r w:rsidR="003857E2">
        <w:t xml:space="preserve"> </w:t>
      </w:r>
      <w:r w:rsidR="0007750F">
        <w:t xml:space="preserve">If a description was included, it will be </w:t>
      </w:r>
      <w:r w:rsidR="0007750F" w:rsidRPr="00186824">
        <w:t>displayed next to Label</w:t>
      </w:r>
      <w:r w:rsidR="000425A5">
        <w:t>.</w:t>
      </w:r>
    </w:p>
    <w:p w14:paraId="263D61F1" w14:textId="77777777" w:rsidR="00116513" w:rsidRPr="005D0ACF" w:rsidRDefault="00116513" w:rsidP="00116513">
      <w:pPr>
        <w:rPr>
          <w:sz w:val="8"/>
        </w:rPr>
      </w:pPr>
    </w:p>
    <w:p w14:paraId="1BE3197E" w14:textId="77777777" w:rsidR="007A746E" w:rsidRDefault="005058BE" w:rsidP="00116513">
      <w:r>
        <w:rPr>
          <w:b/>
        </w:rPr>
        <w:t xml:space="preserve">Process </w:t>
      </w:r>
      <w:r w:rsidR="00484BF4">
        <w:rPr>
          <w:b/>
        </w:rPr>
        <w:t>W</w:t>
      </w:r>
      <w:r>
        <w:rPr>
          <w:b/>
        </w:rPr>
        <w:t xml:space="preserve">indow </w:t>
      </w:r>
      <w:r w:rsidR="00484BF4">
        <w:rPr>
          <w:b/>
        </w:rPr>
        <w:t>D</w:t>
      </w:r>
      <w:r w:rsidR="008708F9">
        <w:rPr>
          <w:b/>
        </w:rPr>
        <w:t>escription</w:t>
      </w:r>
      <w:r w:rsidR="00B02927">
        <w:t xml:space="preserve"> – </w:t>
      </w:r>
      <w:r w:rsidR="008708F9">
        <w:t>Field allowing for freehand notes for a particular Process Window</w:t>
      </w:r>
      <w:r w:rsidR="000425A5">
        <w:t>.</w:t>
      </w:r>
    </w:p>
    <w:p w14:paraId="7255C06D" w14:textId="77777777" w:rsidR="00116513" w:rsidRPr="005D0ACF" w:rsidRDefault="00116513" w:rsidP="00116513">
      <w:pPr>
        <w:rPr>
          <w:sz w:val="10"/>
        </w:rPr>
      </w:pPr>
    </w:p>
    <w:p w14:paraId="5EC404A4" w14:textId="33049C64" w:rsidR="004A5823" w:rsidRDefault="004A5823" w:rsidP="00116513">
      <w:r w:rsidRPr="00092BE2">
        <w:rPr>
          <w:b/>
        </w:rPr>
        <w:t>Change Specs Name</w:t>
      </w:r>
      <w:r w:rsidRPr="00092BE2">
        <w:t xml:space="preserve"> – Opens an external application allowing you to customize the name of any individual statistic. (See </w:t>
      </w:r>
      <w:hyperlink w:anchor="_Change_Specs_Name" w:history="1">
        <w:r w:rsidR="005D0ACF" w:rsidRPr="005D0ACF">
          <w:rPr>
            <w:rStyle w:val="Hyperlink"/>
          </w:rPr>
          <w:t>Change Specs Name</w:t>
        </w:r>
      </w:hyperlink>
      <w:r w:rsidR="005D0ACF">
        <w:t xml:space="preserve"> </w:t>
      </w:r>
      <w:r w:rsidRPr="00092BE2">
        <w:t>for additional details)</w:t>
      </w:r>
      <w:r>
        <w:t>.</w:t>
      </w:r>
    </w:p>
    <w:p w14:paraId="20F2E8EA" w14:textId="77777777" w:rsidR="008708F9" w:rsidRDefault="00754243" w:rsidP="00E14151">
      <w:pPr>
        <w:pStyle w:val="Heading2"/>
      </w:pPr>
      <w:bookmarkStart w:id="2602" w:name="_Toc488490441"/>
      <w:bookmarkStart w:id="2603" w:name="_Toc119468080"/>
      <w:bookmarkStart w:id="2604" w:name="_Toc329784599"/>
      <w:bookmarkStart w:id="2605" w:name="_Toc469043303"/>
      <w:bookmarkStart w:id="2606" w:name="_Toc469044937"/>
      <w:bookmarkStart w:id="2607" w:name="_Toc469139233"/>
      <w:bookmarkStart w:id="2608" w:name="_Toc469152678"/>
      <w:bookmarkStart w:id="2609" w:name="_Toc491174777"/>
      <w:bookmarkStart w:id="2610" w:name="_Toc491337758"/>
      <w:bookmarkStart w:id="2611" w:name="_Toc491337932"/>
      <w:bookmarkStart w:id="2612" w:name="_Toc491338705"/>
      <w:bookmarkStart w:id="2613" w:name="_Toc532855687"/>
      <w:bookmarkStart w:id="2614" w:name="_Toc532856709"/>
      <w:bookmarkStart w:id="2615" w:name="_Toc53042131"/>
      <w:bookmarkStart w:id="2616" w:name="_Toc53042316"/>
      <w:bookmarkStart w:id="2617" w:name="_Toc86846288"/>
      <w:bookmarkStart w:id="2618" w:name="_Toc86846479"/>
      <w:bookmarkStart w:id="2619" w:name="_Toc119049732"/>
      <w:bookmarkStart w:id="2620" w:name="_Toc119049858"/>
      <w:bookmarkStart w:id="2621" w:name="_Toc119050423"/>
      <w:bookmarkStart w:id="2622" w:name="_Toc119050613"/>
      <w:r>
        <w:lastRenderedPageBreak/>
        <w:t>Solder Paste Menu</w:t>
      </w:r>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p>
    <w:p w14:paraId="21DE0A9D" w14:textId="77777777" w:rsidR="008708F9" w:rsidRDefault="008708F9" w:rsidP="009C2049">
      <w:pPr>
        <w:jc w:val="center"/>
      </w:pPr>
      <w:r>
        <w:object w:dxaOrig="2010" w:dyaOrig="750" w14:anchorId="03D1341E">
          <v:shape id="_x0000_i1026" type="#_x0000_t75" style="width:101.25pt;height:38.25pt" o:ole="" o:bordertopcolor="this" o:borderleftcolor="this" o:borderbottomcolor="this" o:borderrightcolor="this" fillcolor="window">
            <v:imagedata r:id="rId47" o:title=""/>
            <w10:bordertop type="single" width="6"/>
            <w10:borderleft type="single" width="6"/>
            <w10:borderbottom type="single" width="6"/>
            <w10:borderright type="single" width="6"/>
          </v:shape>
          <o:OLEObject Type="Embed" ProgID="PBrush" ShapeID="_x0000_i1026" DrawAspect="Content" ObjectID="_1729664440" r:id="rId48"/>
        </w:object>
      </w:r>
    </w:p>
    <w:p w14:paraId="5E49E5F3" w14:textId="77777777" w:rsidR="008708F9" w:rsidRDefault="008708F9"/>
    <w:p w14:paraId="54078EF7" w14:textId="596834F7" w:rsidR="00D41AFB" w:rsidRDefault="000E0382" w:rsidP="009C2049">
      <w:pPr>
        <w:keepNext/>
        <w:jc w:val="center"/>
      </w:pPr>
      <w:del w:id="2623" w:author="Ryan Beck" w:date="2022-10-10T10:34:00Z">
        <w:r w:rsidDel="00391D6D">
          <w:rPr>
            <w:noProof/>
          </w:rPr>
          <w:drawing>
            <wp:inline distT="0" distB="0" distL="0" distR="0" wp14:anchorId="66517E26" wp14:editId="741B04E0">
              <wp:extent cx="4501515" cy="36855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01515" cy="3685540"/>
                      </a:xfrm>
                      <a:prstGeom prst="rect">
                        <a:avLst/>
                      </a:prstGeom>
                      <a:noFill/>
                      <a:ln>
                        <a:noFill/>
                      </a:ln>
                    </pic:spPr>
                  </pic:pic>
                </a:graphicData>
              </a:graphic>
            </wp:inline>
          </w:drawing>
        </w:r>
      </w:del>
      <w:ins w:id="2624" w:author="Ryan Beck" w:date="2022-10-10T10:34:00Z">
        <w:r w:rsidR="00391D6D">
          <w:rPr>
            <w:noProof/>
          </w:rPr>
          <w:drawing>
            <wp:inline distT="0" distB="0" distL="0" distR="0" wp14:anchorId="0DC4D86D" wp14:editId="53AF8844">
              <wp:extent cx="4928235" cy="3684905"/>
              <wp:effectExtent l="0" t="0" r="5715"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 name="Picture 2992" descr="Text&#10;&#10;Description automatically generated"/>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928235" cy="3684905"/>
                      </a:xfrm>
                      <a:prstGeom prst="rect">
                        <a:avLst/>
                      </a:prstGeom>
                    </pic:spPr>
                  </pic:pic>
                </a:graphicData>
              </a:graphic>
            </wp:inline>
          </w:drawing>
        </w:r>
      </w:ins>
    </w:p>
    <w:p w14:paraId="410484F4" w14:textId="0DD6B2E6" w:rsidR="008708F9" w:rsidRDefault="00D41AFB" w:rsidP="00F5043F">
      <w:pPr>
        <w:pStyle w:val="Caption"/>
        <w:rPr>
          <w:noProof/>
        </w:rPr>
      </w:pPr>
      <w:bookmarkStart w:id="2625" w:name="_Ref185671013"/>
      <w:r>
        <w:t xml:space="preserve">Figure </w:t>
      </w:r>
      <w:r w:rsidR="00364D2F">
        <w:fldChar w:fldCharType="begin"/>
      </w:r>
      <w:r w:rsidR="00364D2F">
        <w:instrText xml:space="preserve"> SEQ Figure \* ARABIC </w:instrText>
      </w:r>
      <w:r w:rsidR="00364D2F">
        <w:fldChar w:fldCharType="separate"/>
      </w:r>
      <w:r w:rsidR="00F9407E">
        <w:rPr>
          <w:noProof/>
        </w:rPr>
        <w:t>13</w:t>
      </w:r>
      <w:r w:rsidR="00364D2F">
        <w:rPr>
          <w:noProof/>
        </w:rPr>
        <w:fldChar w:fldCharType="end"/>
      </w:r>
      <w:bookmarkEnd w:id="2625"/>
      <w:r w:rsidR="00435384">
        <w:t>: Solder Paste Menu</w:t>
      </w:r>
    </w:p>
    <w:p w14:paraId="656D5BB5" w14:textId="77777777" w:rsidR="008708F9" w:rsidRDefault="008708F9" w:rsidP="00194E1A"/>
    <w:p w14:paraId="2F640B24" w14:textId="2338309C" w:rsidR="008708F9" w:rsidRDefault="005058BE">
      <w:r>
        <w:rPr>
          <w:b/>
        </w:rPr>
        <w:t xml:space="preserve">Solder </w:t>
      </w:r>
      <w:r w:rsidR="00484BF4">
        <w:rPr>
          <w:b/>
        </w:rPr>
        <w:t>P</w:t>
      </w:r>
      <w:r>
        <w:rPr>
          <w:b/>
        </w:rPr>
        <w:t xml:space="preserve">aste </w:t>
      </w:r>
      <w:r w:rsidR="00484BF4">
        <w:rPr>
          <w:b/>
        </w:rPr>
        <w:t>M</w:t>
      </w:r>
      <w:r w:rsidR="008708F9">
        <w:rPr>
          <w:b/>
        </w:rPr>
        <w:t>enu</w:t>
      </w:r>
      <w:r w:rsidR="008708F9">
        <w:t xml:space="preserve"> - Once you have clicked on </w:t>
      </w:r>
      <w:r w:rsidR="008708F9" w:rsidRPr="00635F38">
        <w:rPr>
          <w:iCs/>
          <w:rPrChange w:id="2626" w:author="Ryan Beck" w:date="2022-10-10T13:31:00Z">
            <w:rPr>
              <w:i/>
            </w:rPr>
          </w:rPrChange>
        </w:rPr>
        <w:t>the</w:t>
      </w:r>
      <w:r w:rsidR="008708F9" w:rsidRPr="00186824">
        <w:rPr>
          <w:i/>
        </w:rPr>
        <w:t xml:space="preserve"> Solder Paste Menu</w:t>
      </w:r>
      <w:r w:rsidR="008708F9">
        <w:t xml:space="preserve"> you will have a list of pastes to choose from.  Use the scroll bar on the right to find your paste, </w:t>
      </w:r>
      <w:r w:rsidR="006A3615">
        <w:t>and then</w:t>
      </w:r>
      <w:r w:rsidR="008708F9">
        <w:t xml:space="preserve"> click on the paste in</w:t>
      </w:r>
      <w:r w:rsidR="00194E1A">
        <w:t xml:space="preserve"> the list.</w:t>
      </w:r>
      <w:r w:rsidR="00D41AFB">
        <w:t xml:space="preserve"> </w:t>
      </w:r>
      <w:r w:rsidR="00D41AFB" w:rsidRPr="00090076">
        <w:t xml:space="preserve"> </w:t>
      </w:r>
      <w:del w:id="2627" w:author="Ryan Beck" w:date="2022-10-10T13:31:00Z">
        <w:r w:rsidR="00D41AFB" w:rsidRPr="00090076" w:rsidDel="00635F38">
          <w:delText>See</w:delText>
        </w:r>
        <w:r w:rsidR="00090076" w:rsidDel="00635F38">
          <w:delText xml:space="preserve"> </w:delText>
        </w:r>
        <w:r w:rsidR="00090076" w:rsidDel="00635F38">
          <w:fldChar w:fldCharType="begin"/>
        </w:r>
        <w:r w:rsidR="00090076" w:rsidDel="00635F38">
          <w:delInstrText xml:space="preserve"> REF _Ref185671013 \h </w:delInstrText>
        </w:r>
        <w:r w:rsidR="00090076" w:rsidDel="00635F38">
          <w:fldChar w:fldCharType="separate"/>
        </w:r>
        <w:r w:rsidR="00F9407E" w:rsidDel="00635F38">
          <w:delText xml:space="preserve">Figure </w:delText>
        </w:r>
        <w:r w:rsidR="00F9407E" w:rsidDel="00635F38">
          <w:rPr>
            <w:noProof/>
          </w:rPr>
          <w:delText>13</w:delText>
        </w:r>
        <w:r w:rsidR="00090076" w:rsidDel="00635F38">
          <w:fldChar w:fldCharType="end"/>
        </w:r>
        <w:r w:rsidR="00D41AFB" w:rsidRPr="00090076" w:rsidDel="00635F38">
          <w:delText>.</w:delText>
        </w:r>
      </w:del>
    </w:p>
    <w:p w14:paraId="2C0C3C7F" w14:textId="77777777" w:rsidR="008708F9" w:rsidRDefault="008708F9"/>
    <w:p w14:paraId="6C79947F" w14:textId="77777777" w:rsidR="008708F9" w:rsidRDefault="008708F9" w:rsidP="00194E1A">
      <w:pPr>
        <w:pStyle w:val="ListBullet"/>
      </w:pPr>
      <w:r>
        <w:t xml:space="preserve">Clicking the </w:t>
      </w:r>
      <w:r w:rsidR="00A46BC1">
        <w:rPr>
          <w:b/>
        </w:rPr>
        <w:t>green c</w:t>
      </w:r>
      <w:r>
        <w:rPr>
          <w:b/>
        </w:rPr>
        <w:t>heck</w:t>
      </w:r>
      <w:r>
        <w:t xml:space="preserve"> will accept that paste and load its specs.  </w:t>
      </w:r>
      <w:r w:rsidR="00A46BC1">
        <w:t>The software first presents disclaimer information.  When you click the green check, a new screen presents an opportunity to fine tune the solder paste specifications.  When you click the green check on this screen, you return to the Process Window Setup screen.</w:t>
      </w:r>
      <w:r w:rsidR="00C3393C">
        <w:t xml:space="preserve">  Clicking the green check on this screen saves the named process and associated solder paste specs.</w:t>
      </w:r>
    </w:p>
    <w:p w14:paraId="0F42CD77" w14:textId="77777777" w:rsidR="007A746E" w:rsidRDefault="007A746E" w:rsidP="007A746E"/>
    <w:p w14:paraId="10D1157E" w14:textId="77777777" w:rsidR="008708F9" w:rsidRDefault="008708F9" w:rsidP="00194E1A">
      <w:pPr>
        <w:pStyle w:val="ListBullet"/>
      </w:pPr>
      <w:r>
        <w:t xml:space="preserve">Clicking the picture of the </w:t>
      </w:r>
      <w:r>
        <w:rPr>
          <w:b/>
        </w:rPr>
        <w:t>paste jar and tube</w:t>
      </w:r>
      <w:r>
        <w:t xml:space="preserve"> will give you technical support information for the sol</w:t>
      </w:r>
      <w:r w:rsidR="00A46BC1">
        <w:t>der paste manufacturer</w:t>
      </w:r>
      <w:r w:rsidR="00194E1A">
        <w:t xml:space="preserve"> that you chose.</w:t>
      </w:r>
    </w:p>
    <w:p w14:paraId="40322C49" w14:textId="77777777" w:rsidR="007A746E" w:rsidRDefault="007A746E" w:rsidP="007A746E"/>
    <w:p w14:paraId="5FD9B81F" w14:textId="77777777" w:rsidR="008708F9" w:rsidRPr="00186824" w:rsidRDefault="008708F9" w:rsidP="00194E1A">
      <w:pPr>
        <w:pStyle w:val="ListBullet"/>
      </w:pPr>
      <w:r>
        <w:t xml:space="preserve">Clicking the </w:t>
      </w:r>
      <w:r w:rsidR="00860424" w:rsidRPr="00635F38">
        <w:rPr>
          <w:b/>
          <w:bCs/>
          <w:rPrChange w:id="2628" w:author="Ryan Beck" w:date="2022-10-10T13:31:00Z">
            <w:rPr/>
          </w:rPrChange>
        </w:rPr>
        <w:t>r</w:t>
      </w:r>
      <w:r w:rsidRPr="00635F38">
        <w:rPr>
          <w:b/>
          <w:bCs/>
          <w:rPrChange w:id="2629" w:author="Ryan Beck" w:date="2022-10-10T13:31:00Z">
            <w:rPr/>
          </w:rPrChange>
        </w:rPr>
        <w:t>ed</w:t>
      </w:r>
      <w:r>
        <w:rPr>
          <w:b/>
        </w:rPr>
        <w:t xml:space="preserve"> X</w:t>
      </w:r>
      <w:r>
        <w:t xml:space="preserve"> will cancel your selection and return </w:t>
      </w:r>
      <w:r w:rsidRPr="00186824">
        <w:t>you to the Process Window screen without making any changes.</w:t>
      </w:r>
    </w:p>
    <w:p w14:paraId="3E7961AB" w14:textId="77777777" w:rsidR="007A746E" w:rsidRDefault="007A746E"/>
    <w:p w14:paraId="51A49FE2" w14:textId="77777777" w:rsidR="009E3543" w:rsidRDefault="009E3543" w:rsidP="009E3543">
      <w:bookmarkStart w:id="2630" w:name="_Toc486325573"/>
      <w:bookmarkStart w:id="2631" w:name="_Toc488490442"/>
      <w:r w:rsidRPr="00A012A9">
        <w:rPr>
          <w:b/>
        </w:rPr>
        <w:t>Note</w:t>
      </w:r>
      <w:r>
        <w:t>:  Updates to the solder paste list occur on a regular basis.  Check for new additions at www.kicthermal.com.</w:t>
      </w:r>
    </w:p>
    <w:p w14:paraId="339674DF" w14:textId="77777777" w:rsidR="009E3543" w:rsidRDefault="009E3543" w:rsidP="009E3543"/>
    <w:p w14:paraId="2E0E6BB3" w14:textId="77777777" w:rsidR="008708F9" w:rsidRDefault="008708F9"/>
    <w:p w14:paraId="7A467FF3" w14:textId="77777777" w:rsidR="008708F9" w:rsidRDefault="00754243" w:rsidP="00E14151">
      <w:pPr>
        <w:pStyle w:val="Heading2"/>
      </w:pPr>
      <w:r>
        <w:br w:type="page"/>
      </w:r>
      <w:bookmarkStart w:id="2632" w:name="_Edit_Specs"/>
      <w:bookmarkStart w:id="2633" w:name="_Ref91061038"/>
      <w:bookmarkStart w:id="2634" w:name="_Toc119468081"/>
      <w:bookmarkStart w:id="2635" w:name="_Toc329784600"/>
      <w:bookmarkStart w:id="2636" w:name="_Toc469043304"/>
      <w:bookmarkStart w:id="2637" w:name="_Toc469044938"/>
      <w:bookmarkStart w:id="2638" w:name="_Toc469139234"/>
      <w:bookmarkStart w:id="2639" w:name="_Toc469152679"/>
      <w:bookmarkStart w:id="2640" w:name="_Toc491174778"/>
      <w:bookmarkStart w:id="2641" w:name="_Toc491337759"/>
      <w:bookmarkStart w:id="2642" w:name="_Toc491337933"/>
      <w:bookmarkStart w:id="2643" w:name="_Toc491338706"/>
      <w:bookmarkStart w:id="2644" w:name="_Toc532855688"/>
      <w:bookmarkStart w:id="2645" w:name="_Toc532856710"/>
      <w:bookmarkStart w:id="2646" w:name="_Toc53042132"/>
      <w:bookmarkStart w:id="2647" w:name="_Toc53042317"/>
      <w:bookmarkStart w:id="2648" w:name="_Toc86846289"/>
      <w:bookmarkStart w:id="2649" w:name="_Toc86846480"/>
      <w:bookmarkStart w:id="2650" w:name="_Toc119049733"/>
      <w:bookmarkStart w:id="2651" w:name="_Toc119049859"/>
      <w:bookmarkStart w:id="2652" w:name="_Toc119050424"/>
      <w:bookmarkStart w:id="2653" w:name="_Toc119050614"/>
      <w:bookmarkEnd w:id="2632"/>
      <w:r>
        <w:lastRenderedPageBreak/>
        <w:t>Edit Specs</w:t>
      </w:r>
      <w:bookmarkEnd w:id="2630"/>
      <w:bookmarkEnd w:id="2631"/>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p>
    <w:p w14:paraId="7DA789E1" w14:textId="77777777" w:rsidR="002F7683" w:rsidRPr="002F7683" w:rsidRDefault="008708F9" w:rsidP="009C2049">
      <w:pPr>
        <w:jc w:val="center"/>
        <w:rPr>
          <w:noProof/>
        </w:rPr>
      </w:pPr>
      <w:r>
        <w:rPr>
          <w:noProof/>
        </w:rPr>
        <w:object w:dxaOrig="1995" w:dyaOrig="780" w14:anchorId="5D07A953">
          <v:shape id="_x0000_i1027" type="#_x0000_t75" style="width:101.25pt;height:38.25pt" o:ole="" fillcolor="window">
            <v:imagedata r:id="rId51" o:title=""/>
          </v:shape>
          <o:OLEObject Type="Embed" ProgID="PBrush" ShapeID="_x0000_i1027" DrawAspect="Content" ObjectID="_1729664441" r:id="rId52"/>
        </w:object>
      </w:r>
    </w:p>
    <w:p w14:paraId="1F617FA4" w14:textId="77777777" w:rsidR="008708F9" w:rsidRDefault="008708F9" w:rsidP="00194E1A"/>
    <w:p w14:paraId="7A6A76A3" w14:textId="77777777" w:rsidR="00504AAF" w:rsidRDefault="000E0382" w:rsidP="00504AAF">
      <w:pPr>
        <w:jc w:val="center"/>
      </w:pPr>
      <w:r>
        <w:rPr>
          <w:noProof/>
        </w:rPr>
        <w:drawing>
          <wp:inline distT="0" distB="0" distL="0" distR="0" wp14:anchorId="432DEF16" wp14:editId="2EC583E0">
            <wp:extent cx="3861435" cy="3067050"/>
            <wp:effectExtent l="0" t="0" r="5715" b="0"/>
            <wp:docPr id="25" name="Picture 1" descr="Description: C:\Users\dklueck\Desktop\Updated solder pa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Updated solder past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61435" cy="3067050"/>
                    </a:xfrm>
                    <a:prstGeom prst="rect">
                      <a:avLst/>
                    </a:prstGeom>
                    <a:noFill/>
                    <a:ln>
                      <a:noFill/>
                    </a:ln>
                  </pic:spPr>
                </pic:pic>
              </a:graphicData>
            </a:graphic>
          </wp:inline>
        </w:drawing>
      </w:r>
    </w:p>
    <w:p w14:paraId="61565708" w14:textId="08F03C78" w:rsidR="008708F9" w:rsidRPr="0025224B" w:rsidRDefault="00D41AFB" w:rsidP="00F5043F">
      <w:pPr>
        <w:pStyle w:val="Caption"/>
      </w:pPr>
      <w:bookmarkStart w:id="2654" w:name="_Ref185671484"/>
      <w:r>
        <w:t xml:space="preserve">Figure </w:t>
      </w:r>
      <w:r w:rsidR="00364D2F">
        <w:fldChar w:fldCharType="begin"/>
      </w:r>
      <w:r w:rsidR="00364D2F">
        <w:instrText xml:space="preserve"> SEQ Figure \* ARABIC </w:instrText>
      </w:r>
      <w:r w:rsidR="00364D2F">
        <w:fldChar w:fldCharType="separate"/>
      </w:r>
      <w:r w:rsidR="00F9407E">
        <w:rPr>
          <w:noProof/>
        </w:rPr>
        <w:t>14</w:t>
      </w:r>
      <w:r w:rsidR="00364D2F">
        <w:rPr>
          <w:noProof/>
        </w:rPr>
        <w:fldChar w:fldCharType="end"/>
      </w:r>
      <w:bookmarkEnd w:id="2654"/>
      <w:r w:rsidR="00435384">
        <w:t>: Process Window Edit Specs</w:t>
      </w:r>
    </w:p>
    <w:p w14:paraId="4855A5A6" w14:textId="77777777" w:rsidR="008708F9" w:rsidRDefault="008708F9" w:rsidP="00194E1A"/>
    <w:p w14:paraId="18C09FAF" w14:textId="68DA45DD" w:rsidR="00DA2F1E" w:rsidRDefault="00C343C4">
      <w:r>
        <w:t xml:space="preserve">The </w:t>
      </w:r>
      <w:r w:rsidR="008708F9" w:rsidRPr="00DA2F1E">
        <w:t xml:space="preserve">Process Window </w:t>
      </w:r>
      <w:r w:rsidR="00DA2F1E" w:rsidRPr="00DA2F1E">
        <w:t xml:space="preserve">name </w:t>
      </w:r>
      <w:r w:rsidR="002A1995">
        <w:t>appears</w:t>
      </w:r>
      <w:r w:rsidR="008708F9" w:rsidRPr="00DA2F1E">
        <w:t xml:space="preserve"> at the top</w:t>
      </w:r>
      <w:r w:rsidR="00DA2F1E">
        <w:t xml:space="preserve"> of the screen</w:t>
      </w:r>
      <w:r w:rsidR="008708F9" w:rsidRPr="00DA2F1E">
        <w:t>.</w:t>
      </w:r>
      <w:r w:rsidR="00D41AFB">
        <w:t xml:space="preserve"> </w:t>
      </w:r>
      <w:r w:rsidR="00D41AFB" w:rsidRPr="00BD655D">
        <w:t xml:space="preserve"> </w:t>
      </w:r>
      <w:del w:id="2655" w:author="Ryan Beck" w:date="2022-10-10T10:34:00Z">
        <w:r w:rsidR="00D41AFB" w:rsidRPr="00BD655D" w:rsidDel="00391D6D">
          <w:delText>See</w:delText>
        </w:r>
        <w:r w:rsidR="00BD655D" w:rsidDel="00391D6D">
          <w:delText xml:space="preserve"> </w:delText>
        </w:r>
        <w:r w:rsidR="00BD655D" w:rsidDel="00391D6D">
          <w:fldChar w:fldCharType="begin"/>
        </w:r>
        <w:r w:rsidR="00BD655D" w:rsidDel="00391D6D">
          <w:delInstrText xml:space="preserve"> REF _Ref185671484 \h </w:delInstrText>
        </w:r>
        <w:r w:rsidR="00BD655D" w:rsidDel="00391D6D">
          <w:fldChar w:fldCharType="separate"/>
        </w:r>
        <w:r w:rsidR="00F9407E" w:rsidDel="00391D6D">
          <w:delText xml:space="preserve">Figure </w:delText>
        </w:r>
        <w:r w:rsidR="00F9407E" w:rsidDel="00391D6D">
          <w:rPr>
            <w:noProof/>
          </w:rPr>
          <w:delText>14</w:delText>
        </w:r>
        <w:r w:rsidR="00BD655D" w:rsidDel="00391D6D">
          <w:fldChar w:fldCharType="end"/>
        </w:r>
        <w:r w:rsidR="00D41AFB" w:rsidRPr="00D41AFB" w:rsidDel="00391D6D">
          <w:rPr>
            <w:color w:val="FF0000"/>
          </w:rPr>
          <w:delText>.</w:delText>
        </w:r>
      </w:del>
    </w:p>
    <w:p w14:paraId="30BAAFE7" w14:textId="77777777" w:rsidR="00DA2F1E" w:rsidRDefault="00DA2F1E"/>
    <w:p w14:paraId="04FAF4A8" w14:textId="36C2DA4F" w:rsidR="008708F9" w:rsidRPr="00186824" w:rsidRDefault="00DA2F1E">
      <w:r>
        <w:t xml:space="preserve">There is a single </w:t>
      </w:r>
      <w:r w:rsidR="00515180">
        <w:t>drop-down</w:t>
      </w:r>
      <w:r>
        <w:t xml:space="preserve"> list at the top that contains </w:t>
      </w:r>
      <w:del w:id="2656" w:author="Ryan Beck" w:date="2022-10-10T10:35:00Z">
        <w:r w:rsidDel="00391D6D">
          <w:delText>all of</w:delText>
        </w:r>
      </w:del>
      <w:ins w:id="2657" w:author="Ryan Beck" w:date="2022-10-10T10:35:00Z">
        <w:r w:rsidR="00391D6D">
          <w:t>all</w:t>
        </w:r>
      </w:ins>
      <w:r>
        <w:t xml:space="preserve"> the available specifications that can be applied to your </w:t>
      </w:r>
      <w:r w:rsidRPr="00186824">
        <w:t>Process Window</w:t>
      </w:r>
      <w:r w:rsidR="002B6238" w:rsidRPr="00186824">
        <w:t xml:space="preserve">.  </w:t>
      </w:r>
      <w:r w:rsidRPr="00186824">
        <w:t>These specifications are specific limits</w:t>
      </w:r>
      <w:r w:rsidR="00BF7588" w:rsidRPr="00186824">
        <w:t xml:space="preserve"> or a group of limits</w:t>
      </w:r>
      <w:r w:rsidRPr="00186824">
        <w:t xml:space="preserve"> that define the overall Process Window for your product.  These specifications </w:t>
      </w:r>
      <w:r w:rsidR="002B6238" w:rsidRPr="00186824">
        <w:t>include</w:t>
      </w:r>
      <w:r w:rsidRPr="00186824">
        <w:t xml:space="preserve"> Slope, Preheat, Soak, Peak temperatures</w:t>
      </w:r>
      <w:r w:rsidR="002B6238" w:rsidRPr="00186824">
        <w:t>, and Time above temperatures.</w:t>
      </w:r>
    </w:p>
    <w:p w14:paraId="2A888C4D" w14:textId="77777777" w:rsidR="00194E1A" w:rsidRDefault="00194E1A"/>
    <w:p w14:paraId="537B3373" w14:textId="77777777" w:rsidR="00A11BA5" w:rsidRDefault="005058BE" w:rsidP="00194E1A">
      <w:r>
        <w:rPr>
          <w:b/>
        </w:rPr>
        <w:t>Spec</w:t>
      </w:r>
      <w:r w:rsidR="000A2FFD">
        <w:rPr>
          <w:b/>
        </w:rPr>
        <w:t>s</w:t>
      </w:r>
      <w:r>
        <w:rPr>
          <w:b/>
        </w:rPr>
        <w:t xml:space="preserve"> d</w:t>
      </w:r>
      <w:r w:rsidR="00DA2F1E" w:rsidRPr="00A11BA5">
        <w:rPr>
          <w:b/>
        </w:rPr>
        <w:t>etails</w:t>
      </w:r>
      <w:r w:rsidR="00345692">
        <w:t xml:space="preserve"> – The Spec d</w:t>
      </w:r>
      <w:r w:rsidR="00DA2F1E">
        <w:t>eta</w:t>
      </w:r>
      <w:r w:rsidR="00345692">
        <w:t>ils coincide with the selected s</w:t>
      </w:r>
      <w:r w:rsidR="00DA2F1E">
        <w:t>pecification.  F</w:t>
      </w:r>
      <w:r w:rsidR="00345692">
        <w:t>or each s</w:t>
      </w:r>
      <w:r w:rsidR="00DA2F1E">
        <w:t>pe</w:t>
      </w:r>
      <w:r w:rsidR="00345692">
        <w:t>cification selected, enter the temperature, and t</w:t>
      </w:r>
      <w:r w:rsidR="00DA2F1E">
        <w:t xml:space="preserve">ime limits.  These limits are usually dictated by the solder paste used.  </w:t>
      </w:r>
      <w:r w:rsidR="00A11BA5">
        <w:t>The software uses the limi</w:t>
      </w:r>
      <w:r w:rsidR="002B6238">
        <w:t>ts to measure the profile PWI.</w:t>
      </w:r>
    </w:p>
    <w:p w14:paraId="38719593" w14:textId="77777777" w:rsidR="002B6238" w:rsidRDefault="002B6238" w:rsidP="00194E1A"/>
    <w:p w14:paraId="7883F739" w14:textId="77777777" w:rsidR="00A11BA5" w:rsidRPr="009C2049" w:rsidRDefault="00BB1B4C" w:rsidP="00BB1B4C">
      <w:r w:rsidRPr="009C2049">
        <w:rPr>
          <w:b/>
        </w:rPr>
        <w:t>Caution</w:t>
      </w:r>
      <w:r w:rsidRPr="009C2049">
        <w:t xml:space="preserve">: </w:t>
      </w:r>
      <w:r w:rsidR="00A11BA5" w:rsidRPr="009C2049">
        <w:t>Changes made within this screen will have a direct effect on the profile PWI value</w:t>
      </w:r>
      <w:r w:rsidR="00632595" w:rsidRPr="009C2049">
        <w:t>.</w:t>
      </w:r>
    </w:p>
    <w:p w14:paraId="79B04934" w14:textId="77777777" w:rsidR="00A11BA5" w:rsidRDefault="00A11BA5" w:rsidP="00194E1A"/>
    <w:p w14:paraId="7AF547B3" w14:textId="77777777" w:rsidR="008708F9" w:rsidRDefault="008708F9">
      <w:r>
        <w:t xml:space="preserve">Once you have completed all spec modifications you can click on the </w:t>
      </w:r>
      <w:r w:rsidR="000A2FFD">
        <w:rPr>
          <w:b/>
        </w:rPr>
        <w:t>g</w:t>
      </w:r>
      <w:r>
        <w:rPr>
          <w:b/>
        </w:rPr>
        <w:t>reen check “DONE”</w:t>
      </w:r>
      <w:r>
        <w:t xml:space="preserve"> button and your changes will be applied.  Clicking on the </w:t>
      </w:r>
      <w:r w:rsidR="000A2FFD">
        <w:rPr>
          <w:b/>
        </w:rPr>
        <w:t>r</w:t>
      </w:r>
      <w:r>
        <w:rPr>
          <w:b/>
        </w:rPr>
        <w:t>ed X “CANCEL”</w:t>
      </w:r>
      <w:r>
        <w:t xml:space="preserve"> button will cancel your changes and exit.</w:t>
      </w:r>
    </w:p>
    <w:p w14:paraId="2ECC88F4" w14:textId="77777777" w:rsidR="00194E1A" w:rsidRDefault="00194E1A"/>
    <w:p w14:paraId="77AEB3E8" w14:textId="77777777" w:rsidR="00194E1A" w:rsidRDefault="00194E1A"/>
    <w:p w14:paraId="0438BF20" w14:textId="77777777" w:rsidR="00BE4981" w:rsidRDefault="00754243" w:rsidP="00C67678">
      <w:pPr>
        <w:pStyle w:val="Heading3"/>
      </w:pPr>
      <w:bookmarkStart w:id="2658" w:name="_Toc119468082"/>
      <w:r>
        <w:br w:type="page"/>
      </w:r>
      <w:bookmarkStart w:id="2659" w:name="_Toc329784601"/>
      <w:bookmarkStart w:id="2660" w:name="_Toc469043305"/>
      <w:bookmarkStart w:id="2661" w:name="_Toc469044939"/>
      <w:bookmarkStart w:id="2662" w:name="_Toc469139235"/>
      <w:bookmarkStart w:id="2663" w:name="_Toc469152680"/>
      <w:bookmarkStart w:id="2664" w:name="_Toc491174779"/>
      <w:bookmarkStart w:id="2665" w:name="_Toc491337760"/>
      <w:bookmarkStart w:id="2666" w:name="_Toc491337934"/>
      <w:bookmarkStart w:id="2667" w:name="_Toc491338707"/>
      <w:bookmarkStart w:id="2668" w:name="_Toc532855689"/>
      <w:bookmarkStart w:id="2669" w:name="_Toc532856711"/>
      <w:bookmarkStart w:id="2670" w:name="_Toc53042133"/>
      <w:bookmarkStart w:id="2671" w:name="_Toc53042318"/>
      <w:bookmarkStart w:id="2672" w:name="_Toc86846290"/>
      <w:bookmarkStart w:id="2673" w:name="_Toc86846481"/>
      <w:bookmarkStart w:id="2674" w:name="_Toc119049860"/>
      <w:bookmarkStart w:id="2675" w:name="_Toc119050425"/>
      <w:bookmarkStart w:id="2676" w:name="_Toc119050615"/>
      <w:r w:rsidR="005D0ACF">
        <w:lastRenderedPageBreak/>
        <w:t>Specify</w:t>
      </w:r>
      <w:r w:rsidR="00636C9A">
        <w:t xml:space="preserve"> </w:t>
      </w:r>
      <w:r w:rsidR="00C343C4">
        <w:t>Different Specs f</w:t>
      </w:r>
      <w:r>
        <w:t>or Individual T</w:t>
      </w:r>
      <w:r w:rsidR="00C343C4">
        <w:t>C</w:t>
      </w:r>
      <w:r>
        <w:t>s</w:t>
      </w:r>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p>
    <w:p w14:paraId="1008DB36" w14:textId="77777777" w:rsidR="00D41AFB" w:rsidRDefault="004A5823" w:rsidP="00C343C4">
      <w:pPr>
        <w:jc w:val="center"/>
      </w:pPr>
      <w:r>
        <w:rPr>
          <w:noProof/>
        </w:rPr>
        <mc:AlternateContent>
          <mc:Choice Requires="wps">
            <w:drawing>
              <wp:anchor distT="0" distB="0" distL="114300" distR="114300" simplePos="0" relativeHeight="251328512" behindDoc="0" locked="0" layoutInCell="1" allowOverlap="1" wp14:anchorId="4E67FC6C" wp14:editId="3682EF78">
                <wp:simplePos x="0" y="0"/>
                <wp:positionH relativeFrom="column">
                  <wp:posOffset>3685735</wp:posOffset>
                </wp:positionH>
                <wp:positionV relativeFrom="paragraph">
                  <wp:posOffset>1120335</wp:posOffset>
                </wp:positionV>
                <wp:extent cx="614094" cy="794825"/>
                <wp:effectExtent l="38100" t="0" r="33655" b="62865"/>
                <wp:wrapNone/>
                <wp:docPr id="2758" name="Line 29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4094" cy="79482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A8B0DB" id="Line 2973" o:spid="_x0000_s1026" style="position:absolute;flip:x;z-index:25132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0.2pt,88.2pt" to="338.55pt,1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" strokecolor="red" strokeweight="1.5pt">
                <v:stroke endarrow="block"/>
              </v:line>
            </w:pict>
          </mc:Fallback>
        </mc:AlternateContent>
      </w:r>
      <w:r>
        <w:rPr>
          <w:noProof/>
        </w:rPr>
        <w:drawing>
          <wp:inline distT="0" distB="0" distL="0" distR="0" wp14:anchorId="1D46A434" wp14:editId="26654C3E">
            <wp:extent cx="3069436" cy="2441448"/>
            <wp:effectExtent l="0" t="0" r="0" b="0"/>
            <wp:docPr id="3004" name="Picture 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069436" cy="2441448"/>
                    </a:xfrm>
                    <a:prstGeom prst="rect">
                      <a:avLst/>
                    </a:prstGeom>
                  </pic:spPr>
                </pic:pic>
              </a:graphicData>
            </a:graphic>
          </wp:inline>
        </w:drawing>
      </w:r>
      <w:r w:rsidR="000E0382">
        <w:rPr>
          <w:noProof/>
        </w:rPr>
        <mc:AlternateContent>
          <mc:Choice Requires="wps">
            <w:drawing>
              <wp:anchor distT="0" distB="0" distL="114300" distR="114300" simplePos="0" relativeHeight="251311104" behindDoc="0" locked="0" layoutInCell="1" allowOverlap="1" wp14:anchorId="00C4D888" wp14:editId="3454DBD9">
                <wp:simplePos x="0" y="0"/>
                <wp:positionH relativeFrom="column">
                  <wp:posOffset>3556000</wp:posOffset>
                </wp:positionH>
                <wp:positionV relativeFrom="paragraph">
                  <wp:posOffset>549910</wp:posOffset>
                </wp:positionV>
                <wp:extent cx="1447800" cy="571500"/>
                <wp:effectExtent l="0" t="0" r="0" b="0"/>
                <wp:wrapNone/>
                <wp:docPr id="2757" name="Text Box 29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571500"/>
                        </a:xfrm>
                        <a:prstGeom prst="rect">
                          <a:avLst/>
                        </a:prstGeom>
                        <a:solidFill>
                          <a:srgbClr val="FFFFFF"/>
                        </a:solidFill>
                        <a:ln w="19050">
                          <a:solidFill>
                            <a:srgbClr val="FF0000"/>
                          </a:solidFill>
                          <a:miter lim="800000"/>
                          <a:headEnd/>
                          <a:tailEnd/>
                        </a:ln>
                      </wps:spPr>
                      <wps:txbx>
                        <w:txbxContent>
                          <w:p w14:paraId="5589ECB0" w14:textId="77777777" w:rsidR="00BB401D" w:rsidRDefault="00BB401D" w:rsidP="00A11BA5">
                            <w:r>
                              <w:t xml:space="preserve">This panel is available when </w:t>
                            </w:r>
                            <w:r w:rsidRPr="00B16C84">
                              <w:rPr>
                                <w:i/>
                              </w:rPr>
                              <w:t>Separate Specs</w:t>
                            </w:r>
                            <w:r>
                              <w:t xml:space="preserve"> for each TC is enabled.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4D888" id="Text Box 2972" o:spid="_x0000_s1055" type="#_x0000_t202" style="position:absolute;left:0;text-align:left;margin-left:280pt;margin-top:43.3pt;width:114pt;height:45pt;z-index:25131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" strokecolor="red" strokeweight="1.5pt">
                <v:textbox>
                  <w:txbxContent>
                    <w:p w14:paraId="5589ECB0" w14:textId="77777777" w:rsidR="00BB401D" w:rsidRDefault="00BB401D" w:rsidP="00A11BA5">
                      <w:r>
                        <w:t xml:space="preserve">This panel is available when </w:t>
                      </w:r>
                      <w:r w:rsidRPr="00B16C84">
                        <w:rPr>
                          <w:i/>
                        </w:rPr>
                        <w:t>Separate Specs</w:t>
                      </w:r>
                      <w:r>
                        <w:t xml:space="preserve"> for each TC is enabled.</w:t>
                      </w:r>
                    </w:p>
                  </w:txbxContent>
                </v:textbox>
              </v:shape>
            </w:pict>
          </mc:Fallback>
        </mc:AlternateContent>
      </w:r>
    </w:p>
    <w:p w14:paraId="3ECE5D04" w14:textId="46D0D862" w:rsidR="00BE4981" w:rsidRPr="004A5823" w:rsidRDefault="00D41AFB" w:rsidP="00F5043F">
      <w:pPr>
        <w:pStyle w:val="Caption"/>
        <w:rPr>
          <w:rFonts w:ascii="Trebuchet MS" w:hAnsi="Trebuchet MS"/>
          <w:color w:val="FF0000"/>
          <w:sz w:val="24"/>
          <w:szCs w:val="24"/>
        </w:rPr>
      </w:pPr>
      <w:bookmarkStart w:id="2677" w:name="_Ref185671788"/>
      <w:r>
        <w:t xml:space="preserve">Figure </w:t>
      </w:r>
      <w:r w:rsidR="00364D2F">
        <w:fldChar w:fldCharType="begin"/>
      </w:r>
      <w:r w:rsidR="00364D2F">
        <w:instrText xml:space="preserve"> SEQ Figure \* ARABIC </w:instrText>
      </w:r>
      <w:r w:rsidR="00364D2F">
        <w:fldChar w:fldCharType="separate"/>
      </w:r>
      <w:r w:rsidR="00F9407E">
        <w:rPr>
          <w:noProof/>
        </w:rPr>
        <w:t>15</w:t>
      </w:r>
      <w:r w:rsidR="00364D2F">
        <w:rPr>
          <w:noProof/>
        </w:rPr>
        <w:fldChar w:fldCharType="end"/>
      </w:r>
      <w:bookmarkEnd w:id="2677"/>
      <w:r w:rsidR="00205334">
        <w:t xml:space="preserve">: Edit Specs </w:t>
      </w:r>
      <w:r w:rsidR="007D2AF2">
        <w:t>screen</w:t>
      </w:r>
      <w:r w:rsidR="00205334">
        <w:t xml:space="preserve"> with</w:t>
      </w:r>
      <w:r w:rsidR="00435384">
        <w:t xml:space="preserve"> </w:t>
      </w:r>
      <w:r w:rsidR="00205334">
        <w:t xml:space="preserve">TC Selection &amp; Label panel </w:t>
      </w:r>
      <w:r w:rsidR="007D2AF2">
        <w:t>displayed</w:t>
      </w:r>
    </w:p>
    <w:p w14:paraId="0DD3375A" w14:textId="77777777" w:rsidR="00A11BA5" w:rsidRPr="007A0D7E" w:rsidRDefault="00C653DF" w:rsidP="00C67678">
      <w:pPr>
        <w:pStyle w:val="Heading3"/>
      </w:pPr>
      <w:bookmarkStart w:id="2678" w:name="_Toc469043306"/>
      <w:bookmarkStart w:id="2679" w:name="_Toc469044940"/>
      <w:bookmarkStart w:id="2680" w:name="_Toc469139236"/>
      <w:bookmarkStart w:id="2681" w:name="_Toc469152681"/>
      <w:bookmarkStart w:id="2682" w:name="_Toc491174780"/>
      <w:bookmarkStart w:id="2683" w:name="_Toc491337761"/>
      <w:bookmarkStart w:id="2684" w:name="_Toc491337935"/>
      <w:bookmarkStart w:id="2685" w:name="_Toc491338708"/>
      <w:bookmarkStart w:id="2686" w:name="_Toc532855690"/>
      <w:bookmarkStart w:id="2687" w:name="_Toc532856712"/>
      <w:bookmarkStart w:id="2688" w:name="_Toc53042134"/>
      <w:bookmarkStart w:id="2689" w:name="_Toc53042319"/>
      <w:bookmarkStart w:id="2690" w:name="_Toc86846291"/>
      <w:bookmarkStart w:id="2691" w:name="_Toc86846482"/>
      <w:bookmarkStart w:id="2692" w:name="_Toc119049861"/>
      <w:bookmarkStart w:id="2693" w:name="_Toc119050426"/>
      <w:bookmarkStart w:id="2694" w:name="_Toc119050616"/>
      <w:r w:rsidRPr="007A0D7E">
        <w:t>T</w:t>
      </w:r>
      <w:r w:rsidR="00C343C4">
        <w:t xml:space="preserve">C </w:t>
      </w:r>
      <w:r w:rsidRPr="007A0D7E">
        <w:t>Selection &amp; Label</w:t>
      </w:r>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p>
    <w:p w14:paraId="7AFF2373" w14:textId="1889046C" w:rsidR="007D2AF2" w:rsidRPr="00186824" w:rsidRDefault="00A11BA5" w:rsidP="00A11BA5">
      <w:r w:rsidRPr="00186824">
        <w:t xml:space="preserve">If you </w:t>
      </w:r>
      <w:r w:rsidR="00205334" w:rsidRPr="00186824">
        <w:rPr>
          <w:u w:val="single"/>
        </w:rPr>
        <w:t>deselected</w:t>
      </w:r>
      <w:r w:rsidR="00205334" w:rsidRPr="00186824">
        <w:t xml:space="preserve"> the </w:t>
      </w:r>
      <w:r w:rsidR="00205334" w:rsidRPr="00C343C4">
        <w:rPr>
          <w:b/>
        </w:rPr>
        <w:t>Same Specs for all TCs</w:t>
      </w:r>
      <w:r w:rsidR="00205334" w:rsidRPr="00186824">
        <w:t xml:space="preserve"> option on the </w:t>
      </w:r>
      <w:hyperlink w:anchor="_Define/Edit_Process_Window" w:history="1">
        <w:r w:rsidR="00205334" w:rsidRPr="005D0ACF">
          <w:rPr>
            <w:rStyle w:val="Hyperlink"/>
          </w:rPr>
          <w:t>Process Window Setup</w:t>
        </w:r>
      </w:hyperlink>
      <w:r w:rsidR="00205334" w:rsidRPr="00186824">
        <w:t xml:space="preserve"> screen, the Edit Specs screen </w:t>
      </w:r>
      <w:r w:rsidR="007D2AF2" w:rsidRPr="00186824">
        <w:t xml:space="preserve">will display an additional TC Selection &amp; Label.  </w:t>
      </w:r>
      <w:del w:id="2695" w:author="Ryan Beck" w:date="2022-10-10T10:35:00Z">
        <w:r w:rsidR="007D2AF2" w:rsidRPr="00186824" w:rsidDel="00D15133">
          <w:delText xml:space="preserve">See </w:delText>
        </w:r>
        <w:r w:rsidR="007D2AF2" w:rsidRPr="00186824" w:rsidDel="00D15133">
          <w:fldChar w:fldCharType="begin"/>
        </w:r>
        <w:r w:rsidR="007D2AF2" w:rsidRPr="00186824" w:rsidDel="00D15133">
          <w:delInstrText xml:space="preserve"> REF _Ref185671788 \h </w:delInstrText>
        </w:r>
        <w:r w:rsidR="00186824" w:rsidRPr="00186824" w:rsidDel="00D15133">
          <w:delInstrText xml:space="preserve"> \* MERGEFORMAT </w:delInstrText>
        </w:r>
        <w:r w:rsidR="007D2AF2" w:rsidRPr="00186824" w:rsidDel="00D15133">
          <w:fldChar w:fldCharType="separate"/>
        </w:r>
        <w:r w:rsidR="00F9407E" w:rsidDel="00D15133">
          <w:delText xml:space="preserve">Figure </w:delText>
        </w:r>
        <w:r w:rsidR="00F9407E" w:rsidDel="00D15133">
          <w:rPr>
            <w:noProof/>
          </w:rPr>
          <w:delText>15</w:delText>
        </w:r>
        <w:r w:rsidR="007D2AF2" w:rsidRPr="00186824" w:rsidDel="00D15133">
          <w:fldChar w:fldCharType="end"/>
        </w:r>
        <w:r w:rsidR="007D2AF2" w:rsidRPr="00186824" w:rsidDel="00D15133">
          <w:delText>.</w:delText>
        </w:r>
      </w:del>
    </w:p>
    <w:p w14:paraId="28FFF5FB" w14:textId="77777777" w:rsidR="00D41AFB" w:rsidRPr="00186824" w:rsidRDefault="00D41AFB" w:rsidP="00A11BA5"/>
    <w:p w14:paraId="7E8C53C1" w14:textId="77777777" w:rsidR="00A11BA5" w:rsidRDefault="00A11BA5" w:rsidP="005D0ACF">
      <w:r w:rsidRPr="00A11BA5">
        <w:rPr>
          <w:b/>
        </w:rPr>
        <w:t xml:space="preserve">Select </w:t>
      </w:r>
      <w:r>
        <w:t xml:space="preserve">- Use the Select drop-down menu to select the TC whose specifications you wish to </w:t>
      </w:r>
      <w:r w:rsidR="00BF7588">
        <w:t>view/</w:t>
      </w:r>
      <w:r>
        <w:t>edit.  The Spec Details for</w:t>
      </w:r>
      <w:r w:rsidR="003C7B14">
        <w:t xml:space="preserve"> the selected TC appear</w:t>
      </w:r>
      <w:r w:rsidR="0025224B">
        <w:t>.</w:t>
      </w:r>
    </w:p>
    <w:p w14:paraId="68760E71" w14:textId="77777777" w:rsidR="005D0ACF" w:rsidRDefault="005D0ACF" w:rsidP="005D0ACF"/>
    <w:p w14:paraId="141504A8" w14:textId="77777777" w:rsidR="00A11BA5" w:rsidRPr="00245281" w:rsidRDefault="005058BE" w:rsidP="005D0ACF">
      <w:pPr>
        <w:rPr>
          <w:b/>
        </w:rPr>
      </w:pPr>
      <w:r>
        <w:rPr>
          <w:b/>
        </w:rPr>
        <w:t>TC l</w:t>
      </w:r>
      <w:r w:rsidR="00A11BA5">
        <w:rPr>
          <w:b/>
        </w:rPr>
        <w:t xml:space="preserve">abel – </w:t>
      </w:r>
      <w:r w:rsidR="00A11BA5">
        <w:t>This area will allow you to type in a description or label to identify that parti</w:t>
      </w:r>
      <w:r w:rsidR="00925F83">
        <w:t>cular TC. If left blank, the TC</w:t>
      </w:r>
      <w:r w:rsidR="00A11BA5">
        <w:t>s will simply be identified as TC2, TC3, etc.</w:t>
      </w:r>
    </w:p>
    <w:p w14:paraId="05606153" w14:textId="77777777" w:rsidR="00245281" w:rsidRPr="002E2ABC" w:rsidRDefault="00245281" w:rsidP="00245281"/>
    <w:p w14:paraId="5D825AC8" w14:textId="77777777" w:rsidR="00A11BA5" w:rsidRPr="00585CF3" w:rsidRDefault="00BB1B4C" w:rsidP="00BB1B4C">
      <w:pPr>
        <w:rPr>
          <w:b/>
        </w:rPr>
      </w:pPr>
      <w:r w:rsidRPr="00585CF3">
        <w:t xml:space="preserve">Note: </w:t>
      </w:r>
      <w:r w:rsidR="00BF7588" w:rsidRPr="00585CF3">
        <w:rPr>
          <w:b/>
        </w:rPr>
        <w:t xml:space="preserve">When </w:t>
      </w:r>
      <w:r w:rsidR="007D2AF2" w:rsidRPr="00585CF3">
        <w:rPr>
          <w:b/>
        </w:rPr>
        <w:t>using separate specs</w:t>
      </w:r>
      <w:r w:rsidR="00BF7588" w:rsidRPr="00585CF3">
        <w:rPr>
          <w:b/>
        </w:rPr>
        <w:t xml:space="preserve">, </w:t>
      </w:r>
      <w:r w:rsidR="007D2AF2" w:rsidRPr="00585CF3">
        <w:rPr>
          <w:b/>
        </w:rPr>
        <w:t>the Edit Specs screen</w:t>
      </w:r>
      <w:r w:rsidR="00BF7588" w:rsidRPr="00585CF3">
        <w:rPr>
          <w:b/>
        </w:rPr>
        <w:t xml:space="preserve"> is the only place where you can select or deselect </w:t>
      </w:r>
      <w:r w:rsidR="00925F83" w:rsidRPr="00585CF3">
        <w:rPr>
          <w:b/>
        </w:rPr>
        <w:t>which TC</w:t>
      </w:r>
      <w:r w:rsidR="00BF7588" w:rsidRPr="00585CF3">
        <w:rPr>
          <w:b/>
        </w:rPr>
        <w:t>s will be used for a profile.</w:t>
      </w:r>
    </w:p>
    <w:p w14:paraId="6CE19C3F" w14:textId="77777777" w:rsidR="00245281" w:rsidRPr="00245281" w:rsidRDefault="00245281" w:rsidP="00245281"/>
    <w:p w14:paraId="263404D0" w14:textId="77777777" w:rsidR="00BF7588" w:rsidRPr="00186824" w:rsidRDefault="00BF7588" w:rsidP="00245281">
      <w:r w:rsidRPr="00186824">
        <w:t>Once you have compl</w:t>
      </w:r>
      <w:r w:rsidR="005D0ACF">
        <w:t xml:space="preserve">eted all edits of the specs, </w:t>
      </w:r>
      <w:r w:rsidRPr="00186824">
        <w:t xml:space="preserve">click the </w:t>
      </w:r>
      <w:r w:rsidR="000A2FFD">
        <w:t>g</w:t>
      </w:r>
      <w:r w:rsidRPr="00186824">
        <w:t xml:space="preserve">reen </w:t>
      </w:r>
      <w:r w:rsidR="000A2FFD">
        <w:t>c</w:t>
      </w:r>
      <w:r w:rsidRPr="00186824">
        <w:t xml:space="preserve">heck button and your changes will be applied.  Clicking the </w:t>
      </w:r>
      <w:r w:rsidR="000A2FFD">
        <w:t>r</w:t>
      </w:r>
      <w:r w:rsidRPr="00186824">
        <w:t>ed X</w:t>
      </w:r>
      <w:r w:rsidRPr="00186824">
        <w:rPr>
          <w:b/>
        </w:rPr>
        <w:t xml:space="preserve"> </w:t>
      </w:r>
      <w:r w:rsidRPr="00186824">
        <w:t>(Cancel) button will cancel your changes and exit.</w:t>
      </w:r>
    </w:p>
    <w:p w14:paraId="34A97701" w14:textId="77777777" w:rsidR="00435384" w:rsidRDefault="00435384" w:rsidP="00245281"/>
    <w:p w14:paraId="64473A3A" w14:textId="77777777" w:rsidR="00D41AFB" w:rsidRDefault="005D0ACF" w:rsidP="009C2049">
      <w:pPr>
        <w:keepNext/>
        <w:jc w:val="center"/>
      </w:pPr>
      <w:r>
        <w:rPr>
          <w:noProof/>
        </w:rPr>
        <mc:AlternateContent>
          <mc:Choice Requires="wps">
            <w:drawing>
              <wp:anchor distT="0" distB="0" distL="114300" distR="114300" simplePos="0" relativeHeight="251088896" behindDoc="0" locked="0" layoutInCell="1" allowOverlap="1" wp14:anchorId="777DD142" wp14:editId="0A82AAFF">
                <wp:simplePos x="0" y="0"/>
                <wp:positionH relativeFrom="column">
                  <wp:posOffset>2495550</wp:posOffset>
                </wp:positionH>
                <wp:positionV relativeFrom="line">
                  <wp:posOffset>1234440</wp:posOffset>
                </wp:positionV>
                <wp:extent cx="755650" cy="685800"/>
                <wp:effectExtent l="0" t="0" r="25400" b="19050"/>
                <wp:wrapNone/>
                <wp:docPr id="2756" name="Oval 4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650" cy="6858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DB7C7A" id="Oval 4149" o:spid="_x0000_s1026" style="position:absolute;margin-left:196.5pt;margin-top:97.2pt;width:59.5pt;height:54pt;z-index:25108889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" filled="f" fillcolor="#bbe0e3" strokecolor="red" strokeweight="1.5pt">
                <w10:wrap anchory="line"/>
              </v:oval>
            </w:pict>
          </mc:Fallback>
        </mc:AlternateContent>
      </w:r>
      <w:r w:rsidR="004A5823">
        <w:rPr>
          <w:noProof/>
        </w:rPr>
        <w:drawing>
          <wp:inline distT="0" distB="0" distL="0" distR="0" wp14:anchorId="7DDB01C4" wp14:editId="073A6B39">
            <wp:extent cx="2874004" cy="2286000"/>
            <wp:effectExtent l="0" t="0" r="3175" b="0"/>
            <wp:docPr id="3005" name="Picture 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874004" cy="2286000"/>
                    </a:xfrm>
                    <a:prstGeom prst="rect">
                      <a:avLst/>
                    </a:prstGeom>
                  </pic:spPr>
                </pic:pic>
              </a:graphicData>
            </a:graphic>
          </wp:inline>
        </w:drawing>
      </w:r>
    </w:p>
    <w:p w14:paraId="1B91AD3F" w14:textId="5E67AFA2" w:rsidR="00D41AFB" w:rsidRPr="00D41AFB" w:rsidRDefault="00D41AFB" w:rsidP="004A5823">
      <w:pPr>
        <w:pStyle w:val="Caption"/>
      </w:pPr>
      <w:bookmarkStart w:id="2696" w:name="_Ref185671808"/>
      <w:r>
        <w:t xml:space="preserve">Figure </w:t>
      </w:r>
      <w:r w:rsidR="00364D2F">
        <w:fldChar w:fldCharType="begin"/>
      </w:r>
      <w:r w:rsidR="00364D2F">
        <w:instrText xml:space="preserve"> SEQ Figure \* ARABIC </w:instrText>
      </w:r>
      <w:r w:rsidR="00364D2F">
        <w:fldChar w:fldCharType="separate"/>
      </w:r>
      <w:r w:rsidR="00F9407E">
        <w:rPr>
          <w:noProof/>
        </w:rPr>
        <w:t>16</w:t>
      </w:r>
      <w:r w:rsidR="00364D2F">
        <w:rPr>
          <w:noProof/>
        </w:rPr>
        <w:fldChar w:fldCharType="end"/>
      </w:r>
      <w:bookmarkEnd w:id="2696"/>
      <w:r w:rsidR="00435384">
        <w:t>: Process Window Select TC to View</w:t>
      </w:r>
    </w:p>
    <w:p w14:paraId="3EB00C20" w14:textId="77777777" w:rsidR="005D0ACF" w:rsidRPr="005D0ACF" w:rsidRDefault="005D0ACF"/>
    <w:p w14:paraId="02CDF0FC" w14:textId="6B1A2706" w:rsidR="00194E1A" w:rsidRDefault="00BF7588">
      <w:r w:rsidRPr="00BF7588">
        <w:rPr>
          <w:b/>
        </w:rPr>
        <w:t xml:space="preserve">Select TC to </w:t>
      </w:r>
      <w:r w:rsidR="00740503">
        <w:rPr>
          <w:b/>
        </w:rPr>
        <w:t>v</w:t>
      </w:r>
      <w:r w:rsidRPr="00BF7588">
        <w:rPr>
          <w:b/>
        </w:rPr>
        <w:t>iew</w:t>
      </w:r>
      <w:r>
        <w:t xml:space="preserve"> – D</w:t>
      </w:r>
      <w:r w:rsidR="00925F83">
        <w:t>rop-down menu containing the TC</w:t>
      </w:r>
      <w:r>
        <w:t>s that have already been defined</w:t>
      </w:r>
      <w:ins w:id="2697" w:author="Ryan Beck" w:date="2022-10-10T10:35:00Z">
        <w:r w:rsidR="00D15133">
          <w:t xml:space="preserve"> in the </w:t>
        </w:r>
      </w:ins>
      <w:del w:id="2698" w:author="Ryan Beck" w:date="2022-10-10T10:35:00Z">
        <w:r w:rsidDel="00D15133">
          <w:delText>.  (</w:delText>
        </w:r>
      </w:del>
      <w:ins w:id="2699" w:author="Ryan Beck" w:date="2022-10-10T10:35:00Z">
        <w:r w:rsidR="00D15133">
          <w:t>p</w:t>
        </w:r>
      </w:ins>
      <w:del w:id="2700" w:author="Ryan Beck" w:date="2022-10-10T10:35:00Z">
        <w:r w:rsidDel="00D15133">
          <w:delText>P</w:delText>
        </w:r>
      </w:del>
      <w:r>
        <w:t>revious step</w:t>
      </w:r>
      <w:del w:id="2701" w:author="Ryan Beck" w:date="2022-10-10T10:35:00Z">
        <w:r w:rsidDel="00D15133">
          <w:delText>)</w:delText>
        </w:r>
      </w:del>
      <w:r w:rsidR="00D41AFB" w:rsidRPr="005F134F">
        <w:t xml:space="preserve">. </w:t>
      </w:r>
      <w:del w:id="2702" w:author="Ryan Beck" w:date="2022-10-10T10:35:00Z">
        <w:r w:rsidR="00D41AFB" w:rsidRPr="005F134F" w:rsidDel="00D15133">
          <w:delText xml:space="preserve"> See</w:delText>
        </w:r>
        <w:r w:rsidR="005F134F" w:rsidDel="00D15133">
          <w:delText xml:space="preserve"> </w:delText>
        </w:r>
        <w:r w:rsidR="005F134F" w:rsidDel="00D15133">
          <w:fldChar w:fldCharType="begin"/>
        </w:r>
        <w:r w:rsidR="005F134F" w:rsidDel="00D15133">
          <w:delInstrText xml:space="preserve"> REF _Ref185671808 \h </w:delInstrText>
        </w:r>
        <w:r w:rsidR="005F134F" w:rsidDel="00D15133">
          <w:fldChar w:fldCharType="separate"/>
        </w:r>
        <w:r w:rsidR="00F9407E" w:rsidDel="00D15133">
          <w:delText xml:space="preserve">Figure </w:delText>
        </w:r>
        <w:r w:rsidR="00F9407E" w:rsidDel="00D15133">
          <w:rPr>
            <w:noProof/>
          </w:rPr>
          <w:delText>16</w:delText>
        </w:r>
        <w:r w:rsidR="005F134F" w:rsidDel="00D15133">
          <w:fldChar w:fldCharType="end"/>
        </w:r>
        <w:r w:rsidR="00D41AFB" w:rsidRPr="005F134F" w:rsidDel="00D15133">
          <w:delText>.</w:delText>
        </w:r>
      </w:del>
    </w:p>
    <w:p w14:paraId="31A2A05B" w14:textId="77777777" w:rsidR="004A5823" w:rsidRPr="005D0ACF" w:rsidRDefault="00C653DF" w:rsidP="00C67678">
      <w:pPr>
        <w:pStyle w:val="Heading3"/>
        <w:rPr>
          <w:rFonts w:ascii="Trebuchet MS" w:hAnsi="Trebuchet MS"/>
          <w:noProof/>
          <w:szCs w:val="24"/>
        </w:rPr>
      </w:pPr>
      <w:bookmarkStart w:id="2703" w:name="_Change_Specs_Name"/>
      <w:bookmarkStart w:id="2704" w:name="_Toc469043307"/>
      <w:bookmarkStart w:id="2705" w:name="_Toc469044941"/>
      <w:bookmarkStart w:id="2706" w:name="_Toc469139237"/>
      <w:bookmarkStart w:id="2707" w:name="_Toc469152682"/>
      <w:bookmarkStart w:id="2708" w:name="_Toc491174781"/>
      <w:bookmarkStart w:id="2709" w:name="_Toc491337762"/>
      <w:bookmarkStart w:id="2710" w:name="_Toc491337936"/>
      <w:bookmarkStart w:id="2711" w:name="_Toc491338709"/>
      <w:bookmarkStart w:id="2712" w:name="_Toc532855691"/>
      <w:bookmarkStart w:id="2713" w:name="_Toc532856713"/>
      <w:bookmarkStart w:id="2714" w:name="_Toc53042135"/>
      <w:bookmarkStart w:id="2715" w:name="_Toc53042320"/>
      <w:bookmarkStart w:id="2716" w:name="_Toc86846292"/>
      <w:bookmarkStart w:id="2717" w:name="_Toc86846483"/>
      <w:bookmarkStart w:id="2718" w:name="_Toc119049862"/>
      <w:bookmarkStart w:id="2719" w:name="_Toc119050427"/>
      <w:bookmarkStart w:id="2720" w:name="_Toc119050617"/>
      <w:bookmarkEnd w:id="2703"/>
      <w:r w:rsidRPr="005D0ACF">
        <w:lastRenderedPageBreak/>
        <w:t>Change Specs Name</w:t>
      </w:r>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p>
    <w:p w14:paraId="46EE8E5D" w14:textId="77777777" w:rsidR="004A5823" w:rsidRPr="004A5823" w:rsidRDefault="004A5823" w:rsidP="004A5823">
      <w:pPr>
        <w:jc w:val="center"/>
        <w:rPr>
          <w:highlight w:val="yellow"/>
        </w:rPr>
      </w:pPr>
      <w:r w:rsidRPr="00424624">
        <w:rPr>
          <w:noProof/>
        </w:rPr>
        <w:drawing>
          <wp:inline distT="0" distB="0" distL="0" distR="0" wp14:anchorId="7FF03A1E" wp14:editId="67302BCB">
            <wp:extent cx="920750" cy="552450"/>
            <wp:effectExtent l="0" t="0" r="0" b="0"/>
            <wp:docPr id="3006" name="Picture 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20750" cy="552450"/>
                    </a:xfrm>
                    <a:prstGeom prst="rect">
                      <a:avLst/>
                    </a:prstGeom>
                    <a:noFill/>
                    <a:ln>
                      <a:noFill/>
                    </a:ln>
                  </pic:spPr>
                </pic:pic>
              </a:graphicData>
            </a:graphic>
          </wp:inline>
        </w:drawing>
      </w:r>
    </w:p>
    <w:p w14:paraId="48D86552" w14:textId="77777777" w:rsidR="004A5823" w:rsidRPr="004A5823" w:rsidRDefault="004A5823" w:rsidP="004A5823">
      <w:pPr>
        <w:jc w:val="center"/>
        <w:rPr>
          <w:noProof/>
          <w:highlight w:val="yellow"/>
        </w:rPr>
      </w:pPr>
      <w:r w:rsidRPr="004A5823">
        <w:rPr>
          <w:noProof/>
          <w:highlight w:val="yellow"/>
        </w:rPr>
        <w:drawing>
          <wp:inline distT="0" distB="0" distL="0" distR="0" wp14:anchorId="1E537D28" wp14:editId="3E0CEC87">
            <wp:extent cx="4686300" cy="3162300"/>
            <wp:effectExtent l="0" t="0" r="0" b="0"/>
            <wp:docPr id="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86300" cy="3162300"/>
                    </a:xfrm>
                    <a:prstGeom prst="rect">
                      <a:avLst/>
                    </a:prstGeom>
                    <a:noFill/>
                    <a:ln>
                      <a:noFill/>
                    </a:ln>
                  </pic:spPr>
                </pic:pic>
              </a:graphicData>
            </a:graphic>
          </wp:inline>
        </w:drawing>
      </w:r>
    </w:p>
    <w:p w14:paraId="30B3C4F8" w14:textId="77777777" w:rsidR="004A5823" w:rsidRPr="004A5823" w:rsidRDefault="004A5823" w:rsidP="004A5823">
      <w:pPr>
        <w:rPr>
          <w:noProof/>
          <w:highlight w:val="yellow"/>
        </w:rPr>
      </w:pPr>
    </w:p>
    <w:p w14:paraId="7B983130" w14:textId="77777777" w:rsidR="004A5823" w:rsidRPr="005D0ACF" w:rsidRDefault="004A5823" w:rsidP="004A5823">
      <w:pPr>
        <w:rPr>
          <w:rFonts w:ascii="Trebuchet MS" w:hAnsi="Trebuchet MS"/>
          <w:sz w:val="24"/>
          <w:szCs w:val="24"/>
        </w:rPr>
      </w:pPr>
      <w:r w:rsidRPr="005D0ACF">
        <w:rPr>
          <w:noProof/>
        </w:rPr>
        <w:t xml:space="preserve">If you wish to rename the label for a particular statistic, start by clicking the </w:t>
      </w:r>
      <w:r w:rsidRPr="00855E01">
        <w:rPr>
          <w:b/>
          <w:bCs/>
          <w:iCs/>
          <w:noProof/>
          <w:rPrChange w:id="2721" w:author="Ryan Beck" w:date="2022-10-10T10:36:00Z">
            <w:rPr>
              <w:i/>
              <w:noProof/>
            </w:rPr>
          </w:rPrChange>
        </w:rPr>
        <w:t>Change Specs Name</w:t>
      </w:r>
      <w:r w:rsidRPr="005D0ACF">
        <w:rPr>
          <w:i/>
          <w:noProof/>
        </w:rPr>
        <w:t xml:space="preserve"> </w:t>
      </w:r>
      <w:r w:rsidRPr="005D0ACF">
        <w:rPr>
          <w:noProof/>
        </w:rPr>
        <w:t xml:space="preserve">button, which opens a separate window. Put a check mark in the checkbox at the top of the screen to enable the change function. Next, locate the desired specification in the greyed out columns, and type in the new name in the corresponding editable column. Click the </w:t>
      </w:r>
      <w:r w:rsidRPr="00D15133">
        <w:rPr>
          <w:b/>
          <w:bCs/>
          <w:noProof/>
          <w:rPrChange w:id="2722" w:author="Ryan Beck" w:date="2022-10-10T10:35:00Z">
            <w:rPr>
              <w:noProof/>
            </w:rPr>
          </w:rPrChange>
        </w:rPr>
        <w:t>Save</w:t>
      </w:r>
      <w:r w:rsidRPr="005D0ACF">
        <w:rPr>
          <w:noProof/>
        </w:rPr>
        <w:t xml:space="preserve">, then </w:t>
      </w:r>
      <w:r w:rsidRPr="00D15133">
        <w:rPr>
          <w:b/>
          <w:bCs/>
          <w:noProof/>
          <w:rPrChange w:id="2723" w:author="Ryan Beck" w:date="2022-10-10T10:35:00Z">
            <w:rPr>
              <w:noProof/>
            </w:rPr>
          </w:rPrChange>
        </w:rPr>
        <w:t>Exit</w:t>
      </w:r>
      <w:r w:rsidRPr="005D0ACF">
        <w:rPr>
          <w:noProof/>
        </w:rPr>
        <w:t xml:space="preserve"> to close the window and return to the Process Window screen. </w:t>
      </w:r>
    </w:p>
    <w:p w14:paraId="18A3E923" w14:textId="77777777" w:rsidR="004A5823" w:rsidRPr="005D0ACF" w:rsidRDefault="004A5823"/>
    <w:p w14:paraId="6333B05D" w14:textId="77777777" w:rsidR="004A5823" w:rsidRPr="005D0ACF" w:rsidRDefault="004A5823"/>
    <w:p w14:paraId="5101D905" w14:textId="77777777" w:rsidR="008708F9" w:rsidRDefault="00754243" w:rsidP="00E14151">
      <w:pPr>
        <w:pStyle w:val="Heading2"/>
      </w:pPr>
      <w:bookmarkStart w:id="2724" w:name="_Toc486325574"/>
      <w:bookmarkStart w:id="2725" w:name="_Toc488490443"/>
      <w:bookmarkStart w:id="2726" w:name="_Toc119468083"/>
      <w:bookmarkStart w:id="2727" w:name="_Toc329784602"/>
      <w:bookmarkStart w:id="2728" w:name="_Toc469043308"/>
      <w:bookmarkStart w:id="2729" w:name="_Toc469044942"/>
      <w:bookmarkStart w:id="2730" w:name="_Toc469139238"/>
      <w:bookmarkStart w:id="2731" w:name="_Toc469152683"/>
      <w:bookmarkStart w:id="2732" w:name="_Toc491174782"/>
      <w:bookmarkStart w:id="2733" w:name="_Toc491337763"/>
      <w:bookmarkStart w:id="2734" w:name="_Toc491337937"/>
      <w:bookmarkStart w:id="2735" w:name="_Toc491338710"/>
      <w:bookmarkStart w:id="2736" w:name="_Toc532855692"/>
      <w:bookmarkStart w:id="2737" w:name="_Toc532856714"/>
      <w:bookmarkStart w:id="2738" w:name="_Toc53042136"/>
      <w:bookmarkStart w:id="2739" w:name="_Toc53042321"/>
      <w:bookmarkStart w:id="2740" w:name="_Toc86846293"/>
      <w:bookmarkStart w:id="2741" w:name="_Toc86846484"/>
      <w:bookmarkStart w:id="2742" w:name="_Toc119049734"/>
      <w:bookmarkStart w:id="2743" w:name="_Toc119049863"/>
      <w:bookmarkStart w:id="2744" w:name="_Toc119050428"/>
      <w:bookmarkStart w:id="2745" w:name="_Toc119050618"/>
      <w:r>
        <w:lastRenderedPageBreak/>
        <w:t>Sav</w:t>
      </w:r>
      <w:r w:rsidR="005D0ACF">
        <w:t xml:space="preserve">e </w:t>
      </w:r>
      <w:r>
        <w:t>Process Window</w:t>
      </w:r>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p>
    <w:p w14:paraId="4EEF6A9C" w14:textId="77777777" w:rsidR="00D41AFB" w:rsidRDefault="004A5823" w:rsidP="009C2049">
      <w:pPr>
        <w:keepNext/>
        <w:jc w:val="center"/>
      </w:pPr>
      <w:r>
        <w:rPr>
          <w:noProof/>
        </w:rPr>
        <w:drawing>
          <wp:inline distT="0" distB="0" distL="0" distR="0" wp14:anchorId="6FA6700A" wp14:editId="10DAD275">
            <wp:extent cx="3862661" cy="3072384"/>
            <wp:effectExtent l="0" t="0" r="5080" b="0"/>
            <wp:docPr id="3008" name="Picture 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62661" cy="3072384"/>
                    </a:xfrm>
                    <a:prstGeom prst="rect">
                      <a:avLst/>
                    </a:prstGeom>
                  </pic:spPr>
                </pic:pic>
              </a:graphicData>
            </a:graphic>
          </wp:inline>
        </w:drawing>
      </w:r>
    </w:p>
    <w:p w14:paraId="51D9BBB0" w14:textId="323F3B63" w:rsidR="008708F9" w:rsidRPr="0025224B" w:rsidRDefault="00D41AFB" w:rsidP="00F5043F">
      <w:pPr>
        <w:pStyle w:val="Caption"/>
      </w:pPr>
      <w:bookmarkStart w:id="2746" w:name="_Ref185673863"/>
      <w:r>
        <w:t xml:space="preserve">Figure </w:t>
      </w:r>
      <w:r w:rsidR="00364D2F">
        <w:fldChar w:fldCharType="begin"/>
      </w:r>
      <w:r w:rsidR="00364D2F">
        <w:instrText xml:space="preserve"> SEQ Figure \* ARABIC </w:instrText>
      </w:r>
      <w:r w:rsidR="00364D2F">
        <w:fldChar w:fldCharType="separate"/>
      </w:r>
      <w:r w:rsidR="00F9407E">
        <w:rPr>
          <w:noProof/>
        </w:rPr>
        <w:t>17</w:t>
      </w:r>
      <w:r w:rsidR="00364D2F">
        <w:rPr>
          <w:noProof/>
        </w:rPr>
        <w:fldChar w:fldCharType="end"/>
      </w:r>
      <w:bookmarkEnd w:id="2746"/>
      <w:r w:rsidR="00F639E2">
        <w:t>: Save Process Window</w:t>
      </w:r>
    </w:p>
    <w:p w14:paraId="290220B0" w14:textId="77777777" w:rsidR="008708F9" w:rsidRDefault="008708F9"/>
    <w:p w14:paraId="51ACB9EE" w14:textId="5E9C0593" w:rsidR="008708F9" w:rsidRPr="00186824" w:rsidRDefault="008708F9">
      <w:r>
        <w:rPr>
          <w:b/>
        </w:rPr>
        <w:t>To save</w:t>
      </w:r>
      <w:r>
        <w:t xml:space="preserve"> - </w:t>
      </w:r>
      <w:r w:rsidRPr="00186824">
        <w:t xml:space="preserve">Click </w:t>
      </w:r>
      <w:r w:rsidRPr="000A2FFD">
        <w:t xml:space="preserve">the </w:t>
      </w:r>
      <w:r w:rsidR="000A2FFD" w:rsidRPr="000A2FFD">
        <w:t>g</w:t>
      </w:r>
      <w:r w:rsidR="00BF7588" w:rsidRPr="000A2FFD">
        <w:t xml:space="preserve">reen check </w:t>
      </w:r>
      <w:r w:rsidRPr="00186824">
        <w:t xml:space="preserve">button.  A dialog box will appear asking if you want to </w:t>
      </w:r>
      <w:bookmarkStart w:id="2747" w:name="_Toc486325575"/>
      <w:bookmarkStart w:id="2748" w:name="_Toc488490444"/>
      <w:r w:rsidR="00FB7876" w:rsidRPr="00186824">
        <w:t>add thi</w:t>
      </w:r>
      <w:r w:rsidR="00F242CE" w:rsidRPr="00186824">
        <w:t xml:space="preserve">s Process Window to your current list of </w:t>
      </w:r>
      <w:r w:rsidR="00FB7876" w:rsidRPr="00186824">
        <w:t>P</w:t>
      </w:r>
      <w:r w:rsidR="00F242CE" w:rsidRPr="00186824">
        <w:t>rocess Windows</w:t>
      </w:r>
      <w:r w:rsidR="00194E1A" w:rsidRPr="00186824">
        <w:t>.</w:t>
      </w:r>
      <w:r w:rsidR="00194666" w:rsidRPr="00186824">
        <w:t xml:space="preserve">  </w:t>
      </w:r>
      <w:del w:id="2749" w:author="Ryan Beck" w:date="2022-10-10T10:36:00Z">
        <w:r w:rsidR="00194666" w:rsidRPr="00186824" w:rsidDel="00855E01">
          <w:delText>See</w:delText>
        </w:r>
        <w:r w:rsidR="007E0F66" w:rsidRPr="00186824" w:rsidDel="00855E01">
          <w:delText xml:space="preserve"> </w:delText>
        </w:r>
        <w:r w:rsidR="007E0F66" w:rsidRPr="00186824" w:rsidDel="00855E01">
          <w:fldChar w:fldCharType="begin"/>
        </w:r>
        <w:r w:rsidR="007E0F66" w:rsidRPr="00186824" w:rsidDel="00855E01">
          <w:delInstrText xml:space="preserve"> REF _Ref185673863 \h </w:delInstrText>
        </w:r>
        <w:r w:rsidR="00186824" w:rsidRPr="00186824" w:rsidDel="00855E01">
          <w:delInstrText xml:space="preserve"> \* MERGEFORMAT </w:delInstrText>
        </w:r>
        <w:r w:rsidR="007E0F66" w:rsidRPr="00186824" w:rsidDel="00855E01">
          <w:fldChar w:fldCharType="separate"/>
        </w:r>
        <w:r w:rsidR="00F9407E" w:rsidDel="00855E01">
          <w:delText xml:space="preserve">Figure </w:delText>
        </w:r>
        <w:r w:rsidR="00F9407E" w:rsidDel="00855E01">
          <w:rPr>
            <w:noProof/>
          </w:rPr>
          <w:delText>17</w:delText>
        </w:r>
        <w:r w:rsidR="007E0F66" w:rsidRPr="00186824" w:rsidDel="00855E01">
          <w:fldChar w:fldCharType="end"/>
        </w:r>
        <w:r w:rsidR="002F0447" w:rsidRPr="00186824" w:rsidDel="00855E01">
          <w:delText xml:space="preserve"> and </w:delText>
        </w:r>
        <w:r w:rsidR="002F0447" w:rsidRPr="00186824" w:rsidDel="00855E01">
          <w:fldChar w:fldCharType="begin"/>
        </w:r>
        <w:r w:rsidR="002F0447" w:rsidRPr="00186824" w:rsidDel="00855E01">
          <w:delInstrText xml:space="preserve"> REF _Ref209341352 \h </w:delInstrText>
        </w:r>
        <w:r w:rsidR="00186824" w:rsidRPr="00186824" w:rsidDel="00855E01">
          <w:delInstrText xml:space="preserve"> \* MERGEFORMAT </w:delInstrText>
        </w:r>
        <w:r w:rsidR="002F0447" w:rsidRPr="00186824" w:rsidDel="00855E01">
          <w:fldChar w:fldCharType="separate"/>
        </w:r>
        <w:r w:rsidR="00F9407E" w:rsidDel="00855E01">
          <w:delText xml:space="preserve">Figure </w:delText>
        </w:r>
        <w:r w:rsidR="00F9407E" w:rsidDel="00855E01">
          <w:rPr>
            <w:noProof/>
          </w:rPr>
          <w:delText>18</w:delText>
        </w:r>
        <w:r w:rsidR="002F0447" w:rsidRPr="00186824" w:rsidDel="00855E01">
          <w:fldChar w:fldCharType="end"/>
        </w:r>
        <w:r w:rsidR="002F0447" w:rsidRPr="00186824" w:rsidDel="00855E01">
          <w:delText xml:space="preserve">.  </w:delText>
        </w:r>
      </w:del>
    </w:p>
    <w:p w14:paraId="6A65CFED" w14:textId="77777777" w:rsidR="008708F9" w:rsidRDefault="008708F9"/>
    <w:p w14:paraId="5EE6A996" w14:textId="32B4AA65" w:rsidR="00194666" w:rsidRDefault="000E0382" w:rsidP="009C2049">
      <w:pPr>
        <w:keepNext/>
        <w:jc w:val="center"/>
      </w:pPr>
      <w:del w:id="2750" w:author="Ryan Beck" w:date="2022-10-10T10:39:00Z">
        <w:r w:rsidDel="009C197C">
          <w:rPr>
            <w:noProof/>
          </w:rPr>
          <w:drawing>
            <wp:inline distT="0" distB="0" distL="0" distR="0" wp14:anchorId="2E6170AB" wp14:editId="5A4CE46C">
              <wp:extent cx="3277870" cy="9493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77870" cy="949325"/>
                      </a:xfrm>
                      <a:prstGeom prst="rect">
                        <a:avLst/>
                      </a:prstGeom>
                      <a:noFill/>
                      <a:ln>
                        <a:noFill/>
                      </a:ln>
                    </pic:spPr>
                  </pic:pic>
                </a:graphicData>
              </a:graphic>
            </wp:inline>
          </w:drawing>
        </w:r>
      </w:del>
      <w:ins w:id="2751" w:author="Ryan Beck" w:date="2022-10-10T10:39:00Z">
        <w:r w:rsidR="009C197C" w:rsidRPr="009C197C">
          <w:rPr>
            <w:noProof/>
          </w:rPr>
          <w:drawing>
            <wp:inline distT="0" distB="0" distL="0" distR="0" wp14:anchorId="57F9AD39" wp14:editId="6F56CABA">
              <wp:extent cx="2615184" cy="950976"/>
              <wp:effectExtent l="0" t="0" r="0" b="1905"/>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60"/>
                      <a:stretch>
                        <a:fillRect/>
                      </a:stretch>
                    </pic:blipFill>
                    <pic:spPr>
                      <a:xfrm>
                        <a:off x="0" y="0"/>
                        <a:ext cx="2615184" cy="950976"/>
                      </a:xfrm>
                      <a:prstGeom prst="rect">
                        <a:avLst/>
                      </a:prstGeom>
                    </pic:spPr>
                  </pic:pic>
                </a:graphicData>
              </a:graphic>
            </wp:inline>
          </w:drawing>
        </w:r>
      </w:ins>
    </w:p>
    <w:p w14:paraId="5204CE4F" w14:textId="27A0A87C" w:rsidR="008708F9" w:rsidRDefault="00194666" w:rsidP="00F5043F">
      <w:pPr>
        <w:pStyle w:val="Caption"/>
      </w:pPr>
      <w:bookmarkStart w:id="2752" w:name="_Ref209341352"/>
      <w:r>
        <w:t xml:space="preserve">Figure </w:t>
      </w:r>
      <w:r w:rsidR="00364D2F">
        <w:fldChar w:fldCharType="begin"/>
      </w:r>
      <w:r w:rsidR="00364D2F">
        <w:instrText xml:space="preserve"> SEQ Figure \* ARABIC </w:instrText>
      </w:r>
      <w:r w:rsidR="00364D2F">
        <w:fldChar w:fldCharType="separate"/>
      </w:r>
      <w:r w:rsidR="00F9407E">
        <w:rPr>
          <w:noProof/>
        </w:rPr>
        <w:t>18</w:t>
      </w:r>
      <w:r w:rsidR="00364D2F">
        <w:rPr>
          <w:noProof/>
        </w:rPr>
        <w:fldChar w:fldCharType="end"/>
      </w:r>
      <w:bookmarkEnd w:id="2752"/>
      <w:r w:rsidR="00F639E2">
        <w:t>: Add Process Window Prompt</w:t>
      </w:r>
    </w:p>
    <w:p w14:paraId="1D6B9F58" w14:textId="77777777" w:rsidR="00857F6F" w:rsidRDefault="00857F6F"/>
    <w:p w14:paraId="44CCA2FF" w14:textId="4B59CEF9" w:rsidR="006F225D" w:rsidRDefault="006F225D" w:rsidP="006F225D">
      <w:r>
        <w:t xml:space="preserve">Clicking </w:t>
      </w:r>
      <w:r w:rsidR="005D0ACF" w:rsidRPr="005D0ACF">
        <w:rPr>
          <w:b/>
        </w:rPr>
        <w:t>Yes</w:t>
      </w:r>
      <w:r>
        <w:t xml:space="preserve"> will save it and exit to the main screen.  You can click </w:t>
      </w:r>
      <w:r w:rsidR="005D0ACF">
        <w:rPr>
          <w:b/>
        </w:rPr>
        <w:t>No</w:t>
      </w:r>
      <w:r>
        <w:t xml:space="preserve"> and </w:t>
      </w:r>
      <w:r w:rsidR="005D0ACF">
        <w:t xml:space="preserve">then </w:t>
      </w:r>
      <w:r>
        <w:t xml:space="preserve">click the </w:t>
      </w:r>
      <w:r w:rsidR="000A2FFD" w:rsidRPr="009C197C">
        <w:rPr>
          <w:b/>
          <w:bCs/>
          <w:rPrChange w:id="2753" w:author="Ryan Beck" w:date="2022-10-10T10:39:00Z">
            <w:rPr/>
          </w:rPrChange>
        </w:rPr>
        <w:t>r</w:t>
      </w:r>
      <w:r w:rsidRPr="009C197C">
        <w:rPr>
          <w:b/>
          <w:bCs/>
          <w:rPrChange w:id="2754" w:author="Ryan Beck" w:date="2022-10-10T10:39:00Z">
            <w:rPr/>
          </w:rPrChange>
        </w:rPr>
        <w:t>ed X</w:t>
      </w:r>
      <w:r w:rsidRPr="000A2FFD">
        <w:t xml:space="preserve"> </w:t>
      </w:r>
      <w:del w:id="2755" w:author="Ryan Beck" w:date="2022-10-10T10:39:00Z">
        <w:r w:rsidRPr="000A2FFD" w:rsidDel="009E5763">
          <w:delText xml:space="preserve">“Cancel </w:delText>
        </w:r>
      </w:del>
      <w:r w:rsidRPr="000A2FFD">
        <w:t>button</w:t>
      </w:r>
      <w:del w:id="2756" w:author="Ryan Beck" w:date="2022-10-10T10:39:00Z">
        <w:r w:rsidRPr="000A2FFD" w:rsidDel="009E5763">
          <w:delText>”</w:delText>
        </w:r>
      </w:del>
      <w:r w:rsidRPr="000A2FFD">
        <w:t xml:space="preserve"> to exit without accepting or saving any changes.</w:t>
      </w:r>
    </w:p>
    <w:p w14:paraId="7995FB08" w14:textId="77777777" w:rsidR="004A5823" w:rsidRDefault="004A5823" w:rsidP="006F225D"/>
    <w:p w14:paraId="09CC5F6A" w14:textId="77777777" w:rsidR="004A5823" w:rsidRDefault="004A5823" w:rsidP="006F225D"/>
    <w:p w14:paraId="00752294" w14:textId="77777777" w:rsidR="004A5823" w:rsidRDefault="004A5823" w:rsidP="006F225D"/>
    <w:p w14:paraId="28BC3CAB" w14:textId="77777777" w:rsidR="004A5823" w:rsidRDefault="004A5823" w:rsidP="006F225D"/>
    <w:p w14:paraId="587028BD" w14:textId="77777777" w:rsidR="004A5823" w:rsidRDefault="004A5823" w:rsidP="006F225D"/>
    <w:p w14:paraId="61D7BDFA" w14:textId="77777777" w:rsidR="004A5823" w:rsidRDefault="004A5823" w:rsidP="006F225D"/>
    <w:p w14:paraId="2CA003C7" w14:textId="77777777" w:rsidR="004A5823" w:rsidRPr="000A2FFD" w:rsidRDefault="004A5823" w:rsidP="006F225D"/>
    <w:p w14:paraId="11BDA89C" w14:textId="77777777" w:rsidR="005D0ACF" w:rsidRDefault="005D0ACF">
      <w:pPr>
        <w:rPr>
          <w:rFonts w:ascii="Arial" w:hAnsi="Arial" w:cs="Arial"/>
          <w:b/>
          <w:bCs/>
          <w:iCs/>
          <w:sz w:val="32"/>
          <w:szCs w:val="28"/>
        </w:rPr>
      </w:pPr>
      <w:r>
        <w:br w:type="page"/>
      </w:r>
    </w:p>
    <w:p w14:paraId="33FA2ECE" w14:textId="77777777" w:rsidR="00157356" w:rsidRDefault="005D0ACF" w:rsidP="00E14151">
      <w:pPr>
        <w:pStyle w:val="Heading2"/>
      </w:pPr>
      <w:bookmarkStart w:id="2757" w:name="_Toc469043309"/>
      <w:bookmarkStart w:id="2758" w:name="_Toc469044943"/>
      <w:bookmarkStart w:id="2759" w:name="_Toc469139239"/>
      <w:bookmarkStart w:id="2760" w:name="_Toc469152684"/>
      <w:bookmarkStart w:id="2761" w:name="_Toc491174783"/>
      <w:bookmarkStart w:id="2762" w:name="_Toc491337764"/>
      <w:bookmarkStart w:id="2763" w:name="_Toc491337938"/>
      <w:bookmarkStart w:id="2764" w:name="_Toc491338711"/>
      <w:bookmarkStart w:id="2765" w:name="_Toc532855693"/>
      <w:bookmarkStart w:id="2766" w:name="_Toc532856715"/>
      <w:bookmarkStart w:id="2767" w:name="_Toc53042137"/>
      <w:bookmarkStart w:id="2768" w:name="_Toc53042322"/>
      <w:bookmarkStart w:id="2769" w:name="_Toc86846294"/>
      <w:bookmarkStart w:id="2770" w:name="_Toc86846485"/>
      <w:bookmarkStart w:id="2771" w:name="_Toc119049735"/>
      <w:bookmarkStart w:id="2772" w:name="_Toc119049864"/>
      <w:bookmarkStart w:id="2773" w:name="_Toc119050429"/>
      <w:bookmarkStart w:id="2774" w:name="_Toc119050619"/>
      <w:r>
        <w:lastRenderedPageBreak/>
        <w:t>Import</w:t>
      </w:r>
      <w:r w:rsidR="00157356">
        <w:t xml:space="preserve"> </w:t>
      </w:r>
      <w:r w:rsidR="00754243">
        <w:t>Legacy Process Windows</w:t>
      </w:r>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p>
    <w:p w14:paraId="1FE26F47" w14:textId="77777777" w:rsidR="00157356" w:rsidRDefault="00157356" w:rsidP="00157356">
      <w:r>
        <w:t xml:space="preserve">You can import process windows that you’ve created </w:t>
      </w:r>
      <w:r w:rsidR="004A5823">
        <w:t xml:space="preserve">in KIC 2000 software into the </w:t>
      </w:r>
      <w:r w:rsidR="004A5823" w:rsidRPr="009C2049">
        <w:t>automatic system software</w:t>
      </w:r>
      <w:r>
        <w:t xml:space="preserve"> and use them in your current production.  </w:t>
      </w:r>
    </w:p>
    <w:p w14:paraId="4CD3B37C" w14:textId="77777777" w:rsidR="00157356" w:rsidRPr="004A5823" w:rsidRDefault="00157356" w:rsidP="005D0ACF"/>
    <w:tbl>
      <w:tblPr>
        <w:tblW w:w="0" w:type="auto"/>
        <w:tblLook w:val="04A0" w:firstRow="1" w:lastRow="0" w:firstColumn="1" w:lastColumn="0" w:noHBand="0" w:noVBand="1"/>
      </w:tblPr>
      <w:tblGrid>
        <w:gridCol w:w="4794"/>
        <w:gridCol w:w="4566"/>
      </w:tblGrid>
      <w:tr w:rsidR="00157356" w14:paraId="38E0859C" w14:textId="77777777" w:rsidTr="005D0ACF">
        <w:tc>
          <w:tcPr>
            <w:tcW w:w="4794" w:type="dxa"/>
            <w:shd w:val="clear" w:color="auto" w:fill="auto"/>
          </w:tcPr>
          <w:p w14:paraId="70997AD4" w14:textId="77777777" w:rsidR="00157356" w:rsidRDefault="00157356" w:rsidP="00CA32BB"/>
          <w:p w14:paraId="4B0A0E9A" w14:textId="77777777" w:rsidR="00157356" w:rsidRDefault="00157356" w:rsidP="00AA5614">
            <w:pPr>
              <w:pStyle w:val="ListParagraph"/>
              <w:numPr>
                <w:ilvl w:val="0"/>
                <w:numId w:val="48"/>
              </w:numPr>
              <w:contextualSpacing/>
            </w:pPr>
            <w:r>
              <w:t>Open the KIC 2000 main product folder.</w:t>
            </w:r>
          </w:p>
          <w:p w14:paraId="5BDEFFE3" w14:textId="77777777" w:rsidR="00157356" w:rsidRDefault="00157356" w:rsidP="00CA32BB"/>
        </w:tc>
        <w:tc>
          <w:tcPr>
            <w:tcW w:w="4566" w:type="dxa"/>
            <w:shd w:val="clear" w:color="auto" w:fill="auto"/>
          </w:tcPr>
          <w:p w14:paraId="150B8E6B" w14:textId="77777777" w:rsidR="00157356" w:rsidRDefault="00157356" w:rsidP="00CA32BB"/>
          <w:p w14:paraId="7763685F" w14:textId="77777777" w:rsidR="00157356" w:rsidRDefault="000E0382" w:rsidP="00CA32BB">
            <w:r>
              <w:rPr>
                <w:noProof/>
              </w:rPr>
              <w:drawing>
                <wp:inline distT="0" distB="0" distL="0" distR="0" wp14:anchorId="1724C19F" wp14:editId="6C3E1805">
                  <wp:extent cx="759460" cy="232410"/>
                  <wp:effectExtent l="0" t="0" r="2540" b="0"/>
                  <wp:docPr id="30" name="Picture 5" descr="C:\Users\dklueck\Desktop\KIC 2000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klueck\Desktop\KIC 2000 folder.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59460" cy="232410"/>
                          </a:xfrm>
                          <a:prstGeom prst="rect">
                            <a:avLst/>
                          </a:prstGeom>
                          <a:noFill/>
                          <a:ln>
                            <a:noFill/>
                          </a:ln>
                        </pic:spPr>
                      </pic:pic>
                    </a:graphicData>
                  </a:graphic>
                </wp:inline>
              </w:drawing>
            </w:r>
          </w:p>
          <w:p w14:paraId="3BA80BFC" w14:textId="77777777" w:rsidR="00157356" w:rsidRDefault="00157356" w:rsidP="00CA32BB"/>
        </w:tc>
      </w:tr>
      <w:tr w:rsidR="00157356" w14:paraId="3E8235FB" w14:textId="77777777" w:rsidTr="005D0ACF">
        <w:tc>
          <w:tcPr>
            <w:tcW w:w="4794" w:type="dxa"/>
            <w:shd w:val="clear" w:color="auto" w:fill="auto"/>
          </w:tcPr>
          <w:p w14:paraId="18727AF4" w14:textId="77777777" w:rsidR="00157356" w:rsidRDefault="00157356" w:rsidP="00CA32BB"/>
          <w:p w14:paraId="7AE3AED7" w14:textId="77777777" w:rsidR="00157356" w:rsidRDefault="00157356" w:rsidP="00AA5614">
            <w:pPr>
              <w:pStyle w:val="ListParagraph"/>
              <w:numPr>
                <w:ilvl w:val="0"/>
                <w:numId w:val="48"/>
              </w:numPr>
              <w:contextualSpacing/>
            </w:pPr>
            <w:r>
              <w:t xml:space="preserve">Open the KIC 2000 </w:t>
            </w:r>
            <w:r w:rsidRPr="00752A26">
              <w:rPr>
                <w:b/>
              </w:rPr>
              <w:t>Process Specs</w:t>
            </w:r>
            <w:r>
              <w:t xml:space="preserve"> folder:</w:t>
            </w:r>
          </w:p>
          <w:p w14:paraId="0BB763E5" w14:textId="77777777" w:rsidR="00157356" w:rsidRDefault="00157356" w:rsidP="00752A26">
            <w:pPr>
              <w:ind w:left="720"/>
            </w:pPr>
          </w:p>
          <w:p w14:paraId="1580105A" w14:textId="77777777" w:rsidR="00157356" w:rsidRDefault="00157356" w:rsidP="00CA32BB"/>
        </w:tc>
        <w:tc>
          <w:tcPr>
            <w:tcW w:w="4566" w:type="dxa"/>
            <w:shd w:val="clear" w:color="auto" w:fill="auto"/>
          </w:tcPr>
          <w:p w14:paraId="6CFFFD19" w14:textId="77777777" w:rsidR="00157356" w:rsidRDefault="000E0382" w:rsidP="00CA32BB">
            <w:r>
              <w:rPr>
                <w:noProof/>
              </w:rPr>
              <w:drawing>
                <wp:inline distT="0" distB="0" distL="0" distR="0" wp14:anchorId="324A37FC" wp14:editId="252C7446">
                  <wp:extent cx="1863725" cy="654050"/>
                  <wp:effectExtent l="0" t="0" r="3175" b="0"/>
                  <wp:docPr id="31" name="Picture 3" descr="C:\Users\dklueck\Desktop\process specs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klueck\Desktop\process specs folder.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63725" cy="654050"/>
                          </a:xfrm>
                          <a:prstGeom prst="rect">
                            <a:avLst/>
                          </a:prstGeom>
                          <a:noFill/>
                          <a:ln>
                            <a:noFill/>
                          </a:ln>
                        </pic:spPr>
                      </pic:pic>
                    </a:graphicData>
                  </a:graphic>
                </wp:inline>
              </w:drawing>
            </w:r>
          </w:p>
          <w:p w14:paraId="339D8EF6" w14:textId="77777777" w:rsidR="00157356" w:rsidRDefault="00157356" w:rsidP="00CA32BB"/>
        </w:tc>
      </w:tr>
      <w:tr w:rsidR="00157356" w14:paraId="662A72C1" w14:textId="77777777" w:rsidTr="005D0ACF">
        <w:tc>
          <w:tcPr>
            <w:tcW w:w="4794" w:type="dxa"/>
            <w:shd w:val="clear" w:color="auto" w:fill="auto"/>
          </w:tcPr>
          <w:p w14:paraId="245DA405" w14:textId="77777777" w:rsidR="00157356" w:rsidRPr="005D0ACF" w:rsidRDefault="00157356" w:rsidP="00CA32BB"/>
          <w:p w14:paraId="376A1262" w14:textId="77777777" w:rsidR="00157356" w:rsidRPr="005D0ACF" w:rsidRDefault="00157356" w:rsidP="00CA32BB"/>
          <w:p w14:paraId="7B5006C6" w14:textId="77777777" w:rsidR="00157356" w:rsidRPr="005D0ACF" w:rsidRDefault="00157356" w:rsidP="00CA32BB"/>
          <w:p w14:paraId="4820DD94" w14:textId="77777777" w:rsidR="00157356" w:rsidRPr="005D0ACF" w:rsidRDefault="00157356" w:rsidP="00CA32BB"/>
          <w:p w14:paraId="2FE15627" w14:textId="77777777" w:rsidR="00157356" w:rsidRPr="005D0ACF" w:rsidRDefault="00157356" w:rsidP="00AA5614">
            <w:pPr>
              <w:pStyle w:val="ListParagraph"/>
              <w:numPr>
                <w:ilvl w:val="0"/>
                <w:numId w:val="48"/>
              </w:numPr>
              <w:contextualSpacing/>
            </w:pPr>
            <w:r w:rsidRPr="005D0ACF">
              <w:t>Copy the file</w:t>
            </w:r>
            <w:r w:rsidR="004A5823" w:rsidRPr="005D0ACF">
              <w:t>s that you want to run in the automatic system</w:t>
            </w:r>
            <w:r w:rsidRPr="005D0ACF">
              <w:t>.</w:t>
            </w:r>
          </w:p>
          <w:p w14:paraId="72B2D268" w14:textId="77777777" w:rsidR="00157356" w:rsidRPr="005D0ACF" w:rsidRDefault="00157356" w:rsidP="00CA32BB"/>
          <w:p w14:paraId="513EE17B" w14:textId="77777777" w:rsidR="004A5823" w:rsidRPr="005D0ACF" w:rsidRDefault="004A5823" w:rsidP="00CA32BB"/>
          <w:p w14:paraId="745D15B4" w14:textId="77777777" w:rsidR="004A5823" w:rsidRPr="005D0ACF" w:rsidRDefault="004A5823" w:rsidP="00CA32BB"/>
        </w:tc>
        <w:tc>
          <w:tcPr>
            <w:tcW w:w="4566" w:type="dxa"/>
            <w:shd w:val="clear" w:color="auto" w:fill="auto"/>
          </w:tcPr>
          <w:p w14:paraId="32169B6B" w14:textId="77777777" w:rsidR="00157356" w:rsidRDefault="00157356" w:rsidP="00CA32BB">
            <w:pPr>
              <w:rPr>
                <w:noProof/>
              </w:rPr>
            </w:pPr>
          </w:p>
          <w:p w14:paraId="2855299F" w14:textId="77777777" w:rsidR="004A5823" w:rsidRDefault="004A5823" w:rsidP="00CA32BB">
            <w:r w:rsidRPr="008E2CDB">
              <w:rPr>
                <w:noProof/>
              </w:rPr>
              <w:drawing>
                <wp:inline distT="0" distB="0" distL="0" distR="0" wp14:anchorId="509E54C6" wp14:editId="35757008">
                  <wp:extent cx="2482948" cy="1489770"/>
                  <wp:effectExtent l="0" t="0" r="0" b="0"/>
                  <wp:docPr id="51" name="Picture 6" descr="C:\Users\dklueck\Desktop\KIC 2000 files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KIC 2000 files selected.jpg"/>
                          <pic:cNvPicPr>
                            <a:picLocks noChangeAspect="1" noChangeArrowheads="1"/>
                          </pic:cNvPicPr>
                        </pic:nvPicPr>
                        <pic:blipFill>
                          <a:blip r:embed="rId63" cstate="print">
                            <a:extLst>
                              <a:ext uri="{28A0092B-C50C-407E-A947-70E740481C1C}">
                                <a14:useLocalDpi xmlns:a14="http://schemas.microsoft.com/office/drawing/2010/main" val="0"/>
                              </a:ext>
                            </a:extLst>
                          </a:blip>
                          <a:srcRect b="29332"/>
                          <a:stretch>
                            <a:fillRect/>
                          </a:stretch>
                        </pic:blipFill>
                        <pic:spPr bwMode="auto">
                          <a:xfrm>
                            <a:off x="0" y="0"/>
                            <a:ext cx="2482729" cy="1489639"/>
                          </a:xfrm>
                          <a:prstGeom prst="rect">
                            <a:avLst/>
                          </a:prstGeom>
                          <a:noFill/>
                          <a:ln>
                            <a:noFill/>
                          </a:ln>
                        </pic:spPr>
                      </pic:pic>
                    </a:graphicData>
                  </a:graphic>
                </wp:inline>
              </w:drawing>
            </w:r>
          </w:p>
        </w:tc>
      </w:tr>
      <w:tr w:rsidR="00157356" w14:paraId="697986DD" w14:textId="77777777" w:rsidTr="005D0ACF">
        <w:tc>
          <w:tcPr>
            <w:tcW w:w="4794" w:type="dxa"/>
            <w:shd w:val="clear" w:color="auto" w:fill="auto"/>
          </w:tcPr>
          <w:p w14:paraId="05814696" w14:textId="77777777" w:rsidR="00157356" w:rsidRPr="005D0ACF" w:rsidRDefault="00157356" w:rsidP="00CA32BB"/>
          <w:p w14:paraId="4B7D8E41" w14:textId="77777777" w:rsidR="00157356" w:rsidRPr="005D0ACF" w:rsidRDefault="004A5823" w:rsidP="00AA5614">
            <w:pPr>
              <w:pStyle w:val="ListParagraph"/>
              <w:numPr>
                <w:ilvl w:val="0"/>
                <w:numId w:val="48"/>
              </w:numPr>
              <w:contextualSpacing/>
            </w:pPr>
            <w:r w:rsidRPr="005D0ACF">
              <w:t xml:space="preserve">Open the </w:t>
            </w:r>
            <w:r w:rsidRPr="00635F38">
              <w:rPr>
                <w:rFonts w:ascii="Courier New" w:hAnsi="Courier New" w:cs="Courier New"/>
                <w:rPrChange w:id="2775" w:author="Ryan Beck" w:date="2022-10-10T13:31:00Z">
                  <w:rPr/>
                </w:rPrChange>
              </w:rPr>
              <w:t>C:\software root folder\</w:t>
            </w:r>
            <w:proofErr w:type="spellStart"/>
            <w:r w:rsidRPr="00635F38">
              <w:rPr>
                <w:rFonts w:ascii="Courier New" w:hAnsi="Courier New" w:cs="Courier New"/>
                <w:rPrChange w:id="2776" w:author="Ryan Beck" w:date="2022-10-10T13:31:00Z">
                  <w:rPr/>
                </w:rPrChange>
              </w:rPr>
              <w:t>ProcessSpecs</w:t>
            </w:r>
            <w:proofErr w:type="spellEnd"/>
            <w:r w:rsidRPr="005D0ACF">
              <w:t xml:space="preserve"> folder and paste in the copied files.</w:t>
            </w:r>
          </w:p>
          <w:p w14:paraId="2AC7426F" w14:textId="77777777" w:rsidR="00157356" w:rsidRPr="005D0ACF" w:rsidRDefault="00157356" w:rsidP="00CA32BB"/>
          <w:p w14:paraId="394C689A" w14:textId="77777777" w:rsidR="004A5823" w:rsidRPr="005D0ACF" w:rsidRDefault="004A5823" w:rsidP="00CA32BB"/>
          <w:p w14:paraId="4355B256" w14:textId="77777777" w:rsidR="004A5823" w:rsidRPr="005D0ACF" w:rsidRDefault="004A5823" w:rsidP="00CA32BB"/>
          <w:p w14:paraId="49A777A4" w14:textId="77777777" w:rsidR="004A5823" w:rsidRPr="005D0ACF" w:rsidRDefault="004A5823" w:rsidP="00CA32BB"/>
          <w:p w14:paraId="38A5A5B8" w14:textId="77777777" w:rsidR="004A5823" w:rsidRPr="005D0ACF" w:rsidRDefault="004A5823" w:rsidP="00CA32BB"/>
          <w:p w14:paraId="45D36733" w14:textId="77777777" w:rsidR="004A5823" w:rsidRPr="005D0ACF" w:rsidRDefault="004A5823" w:rsidP="00CA32BB"/>
          <w:p w14:paraId="5A2AE3D2" w14:textId="77777777" w:rsidR="004A5823" w:rsidRPr="005D0ACF" w:rsidRDefault="004A5823" w:rsidP="00CA32BB"/>
          <w:p w14:paraId="3A72D664" w14:textId="77777777" w:rsidR="004A5823" w:rsidRPr="005D0ACF" w:rsidRDefault="004A5823" w:rsidP="004A5823"/>
          <w:p w14:paraId="629791C5" w14:textId="77777777" w:rsidR="00D5165D" w:rsidRPr="005D0ACF" w:rsidRDefault="00D5165D" w:rsidP="00D5165D">
            <w:pPr>
              <w:pStyle w:val="ListParagraph"/>
            </w:pPr>
          </w:p>
          <w:p w14:paraId="6BC00B6E" w14:textId="77777777" w:rsidR="00D5165D" w:rsidRPr="005D0ACF" w:rsidRDefault="004A5823" w:rsidP="00AA5614">
            <w:pPr>
              <w:pStyle w:val="ListParagraph"/>
              <w:numPr>
                <w:ilvl w:val="0"/>
                <w:numId w:val="48"/>
              </w:numPr>
            </w:pPr>
            <w:r w:rsidRPr="005D0ACF">
              <w:t xml:space="preserve">Run the </w:t>
            </w:r>
            <w:r w:rsidR="00D5165D" w:rsidRPr="005D0ACF">
              <w:t>automatic system</w:t>
            </w:r>
            <w:r w:rsidRPr="005D0ACF">
              <w:t xml:space="preserve"> software</w:t>
            </w:r>
            <w:r w:rsidR="00D5165D" w:rsidRPr="005D0ACF">
              <w:t>. Access the Process Window screen and the newly copied files will be displayed.</w:t>
            </w:r>
          </w:p>
        </w:tc>
        <w:tc>
          <w:tcPr>
            <w:tcW w:w="4566" w:type="dxa"/>
            <w:shd w:val="clear" w:color="auto" w:fill="auto"/>
          </w:tcPr>
          <w:p w14:paraId="41836522" w14:textId="77777777" w:rsidR="00157356" w:rsidRDefault="00157356" w:rsidP="00CA32BB"/>
          <w:p w14:paraId="68CBB206" w14:textId="1196DF17" w:rsidR="00157356" w:rsidRDefault="0006369B" w:rsidP="00991084">
            <w:r>
              <w:object w:dxaOrig="2710" w:dyaOrig="1180" w14:anchorId="6E760EE7">
                <v:shape id="_x0000_i1028" type="#_x0000_t75" style="width:198.75pt;height:87pt" o:ole="">
                  <v:imagedata r:id="rId64" o:title=""/>
                </v:shape>
                <o:OLEObject Type="Embed" ProgID="PBrush" ShapeID="_x0000_i1028" DrawAspect="Content" ObjectID="_1729664442" r:id="rId65"/>
              </w:object>
            </w:r>
            <w:r w:rsidR="00D5165D">
              <w:rPr>
                <w:noProof/>
              </w:rPr>
              <w:drawing>
                <wp:anchor distT="0" distB="0" distL="114300" distR="114300" simplePos="0" relativeHeight="251345920" behindDoc="1" locked="0" layoutInCell="1" allowOverlap="1" wp14:anchorId="257ADE91" wp14:editId="5829AE0D">
                  <wp:simplePos x="0" y="0"/>
                  <wp:positionH relativeFrom="column">
                    <wp:posOffset>-59055</wp:posOffset>
                  </wp:positionH>
                  <wp:positionV relativeFrom="line">
                    <wp:posOffset>1520190</wp:posOffset>
                  </wp:positionV>
                  <wp:extent cx="2757170" cy="1638935"/>
                  <wp:effectExtent l="0" t="0" r="5080" b="0"/>
                  <wp:wrapTight wrapText="bothSides">
                    <wp:wrapPolygon edited="0">
                      <wp:start x="0" y="0"/>
                      <wp:lineTo x="0" y="21341"/>
                      <wp:lineTo x="21491" y="21341"/>
                      <wp:lineTo x="21491" y="0"/>
                      <wp:lineTo x="0" y="0"/>
                    </wp:wrapPolygon>
                  </wp:wrapTight>
                  <wp:docPr id="36" name="Picture 9" descr="C:\Users\dklueck\Desktop\Process Window pull downShorte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Process Window pull downShortene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57170" cy="16389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637C1B2" w14:textId="77777777" w:rsidR="00157356" w:rsidRPr="00D5165D" w:rsidRDefault="00157356" w:rsidP="00D5165D"/>
    <w:p w14:paraId="540EBBB4" w14:textId="77777777" w:rsidR="008708F9" w:rsidRPr="00194E1A" w:rsidRDefault="0029047F" w:rsidP="0026146F">
      <w:pPr>
        <w:pStyle w:val="Heading1"/>
      </w:pPr>
      <w:bookmarkStart w:id="2777" w:name="_Toc119468084"/>
      <w:bookmarkStart w:id="2778" w:name="_Toc329784603"/>
      <w:bookmarkStart w:id="2779" w:name="_Toc329852089"/>
      <w:bookmarkStart w:id="2780" w:name="_Toc331173661"/>
      <w:bookmarkStart w:id="2781" w:name="_Toc332208769"/>
      <w:bookmarkStart w:id="2782" w:name="_Toc332274016"/>
      <w:bookmarkStart w:id="2783" w:name="_Toc367109137"/>
      <w:bookmarkStart w:id="2784" w:name="_Toc394486336"/>
      <w:bookmarkStart w:id="2785" w:name="_Toc394583542"/>
      <w:bookmarkStart w:id="2786" w:name="_Toc468171258"/>
      <w:bookmarkStart w:id="2787" w:name="_Toc468549173"/>
      <w:bookmarkStart w:id="2788" w:name="_Toc468552691"/>
      <w:bookmarkStart w:id="2789" w:name="_Toc469041218"/>
      <w:bookmarkStart w:id="2790" w:name="_Toc469041324"/>
      <w:bookmarkStart w:id="2791" w:name="_Toc469043310"/>
      <w:bookmarkStart w:id="2792" w:name="_Toc469044944"/>
      <w:bookmarkStart w:id="2793" w:name="_Toc469139240"/>
      <w:bookmarkStart w:id="2794" w:name="_Toc469143770"/>
      <w:bookmarkStart w:id="2795" w:name="_Toc469152528"/>
      <w:bookmarkStart w:id="2796" w:name="_Toc469152685"/>
      <w:bookmarkStart w:id="2797" w:name="_Toc491174784"/>
      <w:bookmarkStart w:id="2798" w:name="_Toc491175159"/>
      <w:bookmarkStart w:id="2799" w:name="_Toc491337765"/>
      <w:bookmarkStart w:id="2800" w:name="_Toc491337939"/>
      <w:bookmarkStart w:id="2801" w:name="_Toc491338712"/>
      <w:bookmarkStart w:id="2802" w:name="_Toc491339247"/>
      <w:bookmarkStart w:id="2803" w:name="_Toc532836363"/>
      <w:bookmarkStart w:id="2804" w:name="_Toc532855694"/>
      <w:bookmarkStart w:id="2805" w:name="_Toc532856716"/>
      <w:bookmarkStart w:id="2806" w:name="_Toc53042138"/>
      <w:bookmarkStart w:id="2807" w:name="_Toc53042323"/>
      <w:bookmarkStart w:id="2808" w:name="_Toc53042482"/>
      <w:bookmarkStart w:id="2809" w:name="_Toc86846295"/>
      <w:bookmarkStart w:id="2810" w:name="_Toc86846486"/>
      <w:bookmarkStart w:id="2811" w:name="_Toc119049736"/>
      <w:bookmarkStart w:id="2812" w:name="_Toc119049865"/>
      <w:bookmarkStart w:id="2813" w:name="_Toc119050430"/>
      <w:bookmarkStart w:id="2814" w:name="_Toc119050620"/>
      <w:r>
        <w:rPr>
          <w:noProof/>
        </w:rPr>
        <w:lastRenderedPageBreak/>
        <w:drawing>
          <wp:anchor distT="0" distB="0" distL="114300" distR="114300" simplePos="0" relativeHeight="251436032" behindDoc="0" locked="0" layoutInCell="1" allowOverlap="1" wp14:anchorId="05F2670B" wp14:editId="7408E19E">
            <wp:simplePos x="0" y="0"/>
            <wp:positionH relativeFrom="column">
              <wp:posOffset>3295650</wp:posOffset>
            </wp:positionH>
            <wp:positionV relativeFrom="line">
              <wp:posOffset>0</wp:posOffset>
            </wp:positionV>
            <wp:extent cx="914400" cy="498247"/>
            <wp:effectExtent l="0" t="0" r="0" b="0"/>
            <wp:wrapSquare wrapText="bothSides"/>
            <wp:docPr id="37" name="Picture 1" descr="Description: C:\Users\dklueck\Desktop\bt-NAV_HW-status-X5-9c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bt-NAV_HW-status-X5-9ch.b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4400" cy="498247"/>
                    </a:xfrm>
                    <a:prstGeom prst="rect">
                      <a:avLst/>
                    </a:prstGeom>
                    <a:noFill/>
                    <a:ln>
                      <a:noFill/>
                    </a:ln>
                  </pic:spPr>
                </pic:pic>
              </a:graphicData>
            </a:graphic>
            <wp14:sizeRelH relativeFrom="page">
              <wp14:pctWidth>0</wp14:pctWidth>
            </wp14:sizeRelH>
            <wp14:sizeRelV relativeFrom="page">
              <wp14:pctHeight>0</wp14:pctHeight>
            </wp14:sizeRelV>
          </wp:anchor>
        </w:drawing>
      </w:r>
      <w:r w:rsidR="008708F9">
        <w:t>Hardware Status</w:t>
      </w:r>
      <w:bookmarkEnd w:id="2777"/>
      <w:r w:rsidR="00942166">
        <w:t xml:space="preserve"> </w:t>
      </w:r>
      <w:r w:rsidR="006C7149">
        <w:t>Screen</w:t>
      </w:r>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p>
    <w:p w14:paraId="5443D3E9" w14:textId="77777777" w:rsidR="008708F9" w:rsidRDefault="008708F9" w:rsidP="00194E1A">
      <w:pPr>
        <w:rPr>
          <w:noProof/>
        </w:rPr>
      </w:pPr>
    </w:p>
    <w:p w14:paraId="49258496" w14:textId="47BC597C" w:rsidR="00942166" w:rsidRPr="0033367E" w:rsidRDefault="00F44BB9" w:rsidP="00D5165D">
      <w:pPr>
        <w:jc w:val="center"/>
      </w:pPr>
      <w:r>
        <w:rPr>
          <w:noProof/>
        </w:rPr>
        <w:drawing>
          <wp:inline distT="0" distB="0" distL="0" distR="0" wp14:anchorId="37553728" wp14:editId="3E74F377">
            <wp:extent cx="3680621" cy="3136392"/>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PS Hardware Tab.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680621" cy="3136392"/>
                    </a:xfrm>
                    <a:prstGeom prst="rect">
                      <a:avLst/>
                    </a:prstGeom>
                  </pic:spPr>
                </pic:pic>
              </a:graphicData>
            </a:graphic>
          </wp:inline>
        </w:drawing>
      </w:r>
    </w:p>
    <w:p w14:paraId="3F5C3A65" w14:textId="21576800" w:rsidR="008708F9" w:rsidRDefault="00194666" w:rsidP="00F5043F">
      <w:pPr>
        <w:pStyle w:val="Caption"/>
      </w:pPr>
      <w:bookmarkStart w:id="2815" w:name="_Ref185674530"/>
      <w:r>
        <w:t xml:space="preserve">Figure </w:t>
      </w:r>
      <w:r w:rsidR="00364D2F">
        <w:fldChar w:fldCharType="begin"/>
      </w:r>
      <w:r w:rsidR="00364D2F">
        <w:instrText xml:space="preserve"> SEQ Figure \* ARABIC </w:instrText>
      </w:r>
      <w:r w:rsidR="00364D2F">
        <w:fldChar w:fldCharType="separate"/>
      </w:r>
      <w:r w:rsidR="00F9407E">
        <w:rPr>
          <w:noProof/>
        </w:rPr>
        <w:t>19</w:t>
      </w:r>
      <w:r w:rsidR="00364D2F">
        <w:rPr>
          <w:noProof/>
        </w:rPr>
        <w:fldChar w:fldCharType="end"/>
      </w:r>
      <w:bookmarkEnd w:id="2815"/>
      <w:r w:rsidR="002C2ABB">
        <w:t>: Hardware Status Screen</w:t>
      </w:r>
    </w:p>
    <w:p w14:paraId="50390E9B" w14:textId="77777777" w:rsidR="00F22E4E" w:rsidRPr="00F22E4E" w:rsidRDefault="00F22E4E" w:rsidP="00F22E4E"/>
    <w:p w14:paraId="6019C78B" w14:textId="77777777" w:rsidR="0029047F" w:rsidRPr="007E0F66" w:rsidRDefault="0029047F"/>
    <w:p w14:paraId="58091475" w14:textId="22E3C557" w:rsidR="007A746E" w:rsidRDefault="005058BE" w:rsidP="0029047F">
      <w:r>
        <w:rPr>
          <w:b/>
        </w:rPr>
        <w:t xml:space="preserve">Oven </w:t>
      </w:r>
      <w:r w:rsidR="0029047F">
        <w:rPr>
          <w:b/>
        </w:rPr>
        <w:t>C</w:t>
      </w:r>
      <w:r w:rsidR="008708F9">
        <w:rPr>
          <w:b/>
        </w:rPr>
        <w:t>ontroller –</w:t>
      </w:r>
      <w:r w:rsidR="008708F9">
        <w:t xml:space="preserve"> When connected to an oven that </w:t>
      </w:r>
      <w:del w:id="2816" w:author="Ryan Beck" w:date="2022-10-10T10:40:00Z">
        <w:r w:rsidR="008708F9" w:rsidDel="003E1828">
          <w:delText>is capable of communicating</w:delText>
        </w:r>
      </w:del>
      <w:ins w:id="2817" w:author="Ryan Beck" w:date="2022-10-10T10:40:00Z">
        <w:r w:rsidR="003E1828">
          <w:t>can communicate</w:t>
        </w:r>
      </w:ins>
      <w:r w:rsidR="008708F9">
        <w:t xml:space="preserve"> with the software, the software will display oven status and display t</w:t>
      </w:r>
      <w:r w:rsidR="00194E1A">
        <w:t>he oven control</w:t>
      </w:r>
      <w:r w:rsidR="00E53BC5">
        <w:t>ler</w:t>
      </w:r>
      <w:r w:rsidR="00194E1A">
        <w:t xml:space="preserve"> software name.</w:t>
      </w:r>
    </w:p>
    <w:p w14:paraId="6F62BB18" w14:textId="77777777" w:rsidR="0029047F" w:rsidRDefault="0029047F" w:rsidP="00D5165D">
      <w:pPr>
        <w:pStyle w:val="List"/>
      </w:pPr>
    </w:p>
    <w:p w14:paraId="39B08BD1" w14:textId="77777777" w:rsidR="00C115E5" w:rsidRPr="00E1141B" w:rsidRDefault="003A3D8E" w:rsidP="0029047F">
      <w:r>
        <w:rPr>
          <w:b/>
        </w:rPr>
        <w:t>Profil</w:t>
      </w:r>
      <w:r w:rsidR="00C115E5" w:rsidRPr="00E1141B">
        <w:rPr>
          <w:b/>
        </w:rPr>
        <w:t>er –</w:t>
      </w:r>
      <w:r w:rsidR="00C115E5" w:rsidRPr="00E1141B">
        <w:t xml:space="preserve"> Shows the status of th</w:t>
      </w:r>
      <w:r>
        <w:t xml:space="preserve">e profiler unit, including </w:t>
      </w:r>
      <w:r w:rsidR="00C115E5" w:rsidRPr="00E1141B">
        <w:t>the following information:</w:t>
      </w:r>
    </w:p>
    <w:p w14:paraId="612CE35B" w14:textId="3D1094FF" w:rsidR="00C115E5" w:rsidRPr="00E1141B" w:rsidRDefault="003A3D8E">
      <w:pPr>
        <w:pStyle w:val="ListParagraph"/>
        <w:numPr>
          <w:ilvl w:val="0"/>
          <w:numId w:val="94"/>
        </w:numPr>
        <w:ind w:left="1260"/>
      </w:pPr>
      <w:r>
        <w:t>Profil</w:t>
      </w:r>
      <w:r w:rsidR="00C115E5" w:rsidRPr="00E1141B">
        <w:t>er communication status</w:t>
      </w:r>
      <w:r w:rsidR="005141A6" w:rsidRPr="00E1141B">
        <w:t>.</w:t>
      </w:r>
    </w:p>
    <w:p w14:paraId="121AF7A6" w14:textId="77777777" w:rsidR="00C115E5" w:rsidRPr="00E1141B" w:rsidRDefault="00C115E5" w:rsidP="00AA5614">
      <w:pPr>
        <w:pStyle w:val="ListParagraph"/>
        <w:numPr>
          <w:ilvl w:val="0"/>
          <w:numId w:val="94"/>
        </w:numPr>
        <w:ind w:left="1260"/>
      </w:pPr>
      <w:r w:rsidRPr="00E1141B">
        <w:t>Temperature display – for all connected thermocouples.</w:t>
      </w:r>
    </w:p>
    <w:p w14:paraId="2F9B49C3" w14:textId="26609417" w:rsidR="00C115E5" w:rsidRPr="00E1141B" w:rsidRDefault="00C115E5" w:rsidP="00AA5614">
      <w:pPr>
        <w:pStyle w:val="ListParagraph"/>
        <w:numPr>
          <w:ilvl w:val="0"/>
          <w:numId w:val="94"/>
        </w:numPr>
        <w:ind w:left="1260"/>
      </w:pPr>
      <w:r w:rsidRPr="00E1141B">
        <w:t xml:space="preserve">Battery </w:t>
      </w:r>
      <w:r w:rsidR="00515180">
        <w:t>information</w:t>
      </w:r>
      <w:r w:rsidRPr="00E1141B">
        <w:t>.</w:t>
      </w:r>
    </w:p>
    <w:p w14:paraId="736988FD" w14:textId="77777777" w:rsidR="00C115E5" w:rsidRPr="00E1141B" w:rsidRDefault="00C115E5" w:rsidP="00AA5614">
      <w:pPr>
        <w:pStyle w:val="ListParagraph"/>
        <w:numPr>
          <w:ilvl w:val="0"/>
          <w:numId w:val="94"/>
        </w:numPr>
        <w:ind w:left="1260"/>
      </w:pPr>
      <w:r w:rsidRPr="00E1141B">
        <w:t xml:space="preserve">Internal </w:t>
      </w:r>
      <w:r w:rsidR="00740503">
        <w:t>T</w:t>
      </w:r>
      <w:r w:rsidR="003A3D8E">
        <w:t>emperature (</w:t>
      </w:r>
      <w:r w:rsidR="003A3D8E" w:rsidRPr="00E1141B">
        <w:t>of th</w:t>
      </w:r>
      <w:r w:rsidR="003A3D8E">
        <w:t>e profiler)</w:t>
      </w:r>
      <w:r w:rsidRPr="00E1141B">
        <w:t>.</w:t>
      </w:r>
    </w:p>
    <w:p w14:paraId="32B9593B" w14:textId="77777777" w:rsidR="008708F9" w:rsidRDefault="00C115E5" w:rsidP="00AA5614">
      <w:pPr>
        <w:pStyle w:val="ListParagraph"/>
        <w:numPr>
          <w:ilvl w:val="0"/>
          <w:numId w:val="94"/>
        </w:numPr>
        <w:ind w:left="1260"/>
      </w:pPr>
      <w:r w:rsidRPr="00E1141B">
        <w:t xml:space="preserve">Maximum Temperature Capability – This value determines the maximum temperature </w:t>
      </w:r>
      <w:r w:rsidR="003A3D8E">
        <w:t xml:space="preserve">that </w:t>
      </w:r>
      <w:r w:rsidRPr="00E1141B">
        <w:t xml:space="preserve">the </w:t>
      </w:r>
      <w:r w:rsidR="003A3D8E">
        <w:t xml:space="preserve">profiler can read. </w:t>
      </w:r>
    </w:p>
    <w:p w14:paraId="0BA10813" w14:textId="77777777" w:rsidR="0029047F" w:rsidRDefault="0029047F" w:rsidP="0029047F"/>
    <w:p w14:paraId="3BBF7A00" w14:textId="4A6F0A11" w:rsidR="007A746E" w:rsidRDefault="0029047F" w:rsidP="0029047F">
      <w:r>
        <w:rPr>
          <w:b/>
        </w:rPr>
        <w:t>Software K</w:t>
      </w:r>
      <w:r w:rsidR="008708F9">
        <w:rPr>
          <w:b/>
        </w:rPr>
        <w:t>ey –</w:t>
      </w:r>
      <w:ins w:id="2818" w:author="Ryan Beck" w:date="2022-10-10T10:40:00Z">
        <w:r w:rsidR="003E1828">
          <w:t xml:space="preserve"> </w:t>
        </w:r>
      </w:ins>
      <w:del w:id="2819" w:author="Ryan Beck" w:date="2022-10-10T10:40:00Z">
        <w:r w:rsidR="00763EBD" w:rsidDel="003E1828">
          <w:delText>.</w:delText>
        </w:r>
        <w:r w:rsidR="00533AC4" w:rsidDel="003E1828">
          <w:delText xml:space="preserve"> </w:delText>
        </w:r>
      </w:del>
      <w:r w:rsidR="00533AC4">
        <w:t>Displays all of the features currently programmed on the USB Dongle key.</w:t>
      </w:r>
    </w:p>
    <w:p w14:paraId="3BB81536" w14:textId="77777777" w:rsidR="0029047F" w:rsidRDefault="0029047F" w:rsidP="00D5165D">
      <w:pPr>
        <w:pStyle w:val="List"/>
      </w:pPr>
    </w:p>
    <w:p w14:paraId="20128FD6" w14:textId="621DF598" w:rsidR="008708F9" w:rsidRDefault="008708F9" w:rsidP="0029047F">
      <w:pPr>
        <w:rPr>
          <w:ins w:id="2820" w:author="Ryan Beck" w:date="2022-10-10T10:40:00Z"/>
        </w:rPr>
      </w:pPr>
      <w:r>
        <w:rPr>
          <w:b/>
        </w:rPr>
        <w:t>Probes –</w:t>
      </w:r>
      <w:r>
        <w:t xml:space="preserve">The </w:t>
      </w:r>
      <w:r w:rsidR="009D15E0">
        <w:t>current live</w:t>
      </w:r>
      <w:r>
        <w:t xml:space="preserve"> temperatures for the </w:t>
      </w:r>
      <w:r w:rsidR="00B05E79">
        <w:t>probe</w:t>
      </w:r>
      <w:r w:rsidRPr="00E1141B">
        <w:t>s</w:t>
      </w:r>
      <w:r>
        <w:t xml:space="preserve"> are displayed.  A third line displays hardware information </w:t>
      </w:r>
      <w:r w:rsidR="00515180">
        <w:t>for</w:t>
      </w:r>
      <w:r>
        <w:t xml:space="preserve"> the </w:t>
      </w:r>
      <w:r w:rsidRPr="00E1141B">
        <w:t>Board Sensor, and Conveyor Speed Encoder</w:t>
      </w:r>
      <w:r w:rsidR="009E0929" w:rsidRPr="00E1141B">
        <w:t>.</w:t>
      </w:r>
    </w:p>
    <w:p w14:paraId="0D50039D" w14:textId="77777777" w:rsidR="003E1828" w:rsidRDefault="003E1828" w:rsidP="0029047F"/>
    <w:p w14:paraId="0324C8B5" w14:textId="77777777" w:rsidR="007A746E" w:rsidRDefault="00BB1B4C" w:rsidP="0029047F">
      <w:pPr>
        <w:ind w:left="720"/>
      </w:pPr>
      <w:r w:rsidRPr="0029047F">
        <w:rPr>
          <w:b/>
        </w:rPr>
        <w:t>Note</w:t>
      </w:r>
      <w:r w:rsidRPr="00CB7395">
        <w:t xml:space="preserve">: </w:t>
      </w:r>
      <w:r w:rsidR="00857F6F" w:rsidRPr="00CB7395">
        <w:t xml:space="preserve">If you do not see any data displayed in this field, then the software is not communicating properly with the eTPU hardware.  </w:t>
      </w:r>
    </w:p>
    <w:p w14:paraId="35347191" w14:textId="77777777" w:rsidR="0029047F" w:rsidRPr="00D5165D" w:rsidRDefault="0029047F" w:rsidP="0029047F"/>
    <w:p w14:paraId="37F588CB" w14:textId="7A74DB5F" w:rsidR="00BF7588" w:rsidRDefault="00BF7588" w:rsidP="0029047F">
      <w:pPr>
        <w:rPr>
          <w:ins w:id="2821" w:author="Ryan Beck" w:date="2022-10-10T10:40:00Z"/>
        </w:rPr>
      </w:pPr>
      <w:r>
        <w:rPr>
          <w:b/>
        </w:rPr>
        <w:t xml:space="preserve">Test </w:t>
      </w:r>
      <w:r w:rsidR="008802C1">
        <w:rPr>
          <w:b/>
        </w:rPr>
        <w:t>e</w:t>
      </w:r>
      <w:r>
        <w:rPr>
          <w:b/>
        </w:rPr>
        <w:t xml:space="preserve">TPU </w:t>
      </w:r>
      <w:r w:rsidR="0029047F">
        <w:rPr>
          <w:b/>
        </w:rPr>
        <w:t>A</w:t>
      </w:r>
      <w:r>
        <w:rPr>
          <w:b/>
        </w:rPr>
        <w:t xml:space="preserve">larm </w:t>
      </w:r>
      <w:r w:rsidR="0029047F">
        <w:rPr>
          <w:b/>
        </w:rPr>
        <w:t>R</w:t>
      </w:r>
      <w:r>
        <w:rPr>
          <w:b/>
        </w:rPr>
        <w:t>elay</w:t>
      </w:r>
      <w:r w:rsidR="00942266">
        <w:t xml:space="preserve"> – </w:t>
      </w:r>
      <w:r w:rsidR="00942266" w:rsidRPr="00942266">
        <w:t>Use t</w:t>
      </w:r>
      <w:r w:rsidRPr="00942266">
        <w:t xml:space="preserve">his button to test the </w:t>
      </w:r>
      <w:r w:rsidR="00533AC4">
        <w:rPr>
          <w:i/>
        </w:rPr>
        <w:t xml:space="preserve">optional </w:t>
      </w:r>
      <w:r w:rsidRPr="00907313">
        <w:rPr>
          <w:i/>
        </w:rPr>
        <w:t>Alarm R</w:t>
      </w:r>
      <w:r w:rsidR="00822E03" w:rsidRPr="00907313">
        <w:rPr>
          <w:i/>
        </w:rPr>
        <w:t>elay</w:t>
      </w:r>
      <w:r w:rsidR="00822E03">
        <w:t xml:space="preserve"> function of the software. T</w:t>
      </w:r>
      <w:r w:rsidRPr="00942266">
        <w:t>he Alarm Relay hardwar</w:t>
      </w:r>
      <w:r w:rsidR="00942266" w:rsidRPr="00942266">
        <w:t>e must be properly connected.  Use t</w:t>
      </w:r>
      <w:r w:rsidRPr="00942266">
        <w:t xml:space="preserve">his button to manually disable the </w:t>
      </w:r>
      <w:r w:rsidR="00740503">
        <w:t>a</w:t>
      </w:r>
      <w:r w:rsidRPr="00942266">
        <w:t>larm, should it stay active after Virtual Profiling</w:t>
      </w:r>
      <w:r w:rsidR="00942266" w:rsidRPr="00942266">
        <w:t xml:space="preserve"> is not running.  The button </w:t>
      </w:r>
      <w:r w:rsidRPr="00942266">
        <w:t xml:space="preserve">appears as long as the </w:t>
      </w:r>
      <w:r w:rsidR="00C40A54" w:rsidRPr="00942266">
        <w:t>software is detecting the eTPU device</w:t>
      </w:r>
      <w:r w:rsidRPr="00942266">
        <w:t>.</w:t>
      </w:r>
    </w:p>
    <w:p w14:paraId="0EFBC986" w14:textId="77777777" w:rsidR="003E1828" w:rsidRPr="00942266" w:rsidRDefault="003E1828" w:rsidP="0029047F"/>
    <w:p w14:paraId="618D984E" w14:textId="77777777" w:rsidR="00C115E5" w:rsidRPr="00D5165D" w:rsidRDefault="00232568" w:rsidP="00822E03">
      <w:pPr>
        <w:ind w:left="720"/>
      </w:pPr>
      <w:r w:rsidRPr="00822E03">
        <w:rPr>
          <w:b/>
        </w:rPr>
        <w:t>Tip</w:t>
      </w:r>
      <w:r w:rsidRPr="00CB7395">
        <w:t xml:space="preserve">:  </w:t>
      </w:r>
      <w:r w:rsidR="00BF7588" w:rsidRPr="00CB7395">
        <w:t xml:space="preserve">The Alarm Relay is not energized until the Virtual Profile is running and the VP goes out of spec.  To learn more about </w:t>
      </w:r>
      <w:r w:rsidR="00C40A54" w:rsidRPr="00CB7395">
        <w:t>this see the Alarm Relay chapter</w:t>
      </w:r>
      <w:r w:rsidR="00BF7588" w:rsidRPr="00CB7395">
        <w:t>.</w:t>
      </w:r>
    </w:p>
    <w:p w14:paraId="1018C9E5" w14:textId="254A8BC1" w:rsidR="008708F9" w:rsidRPr="00102D27" w:rsidRDefault="0029047F" w:rsidP="0026146F">
      <w:pPr>
        <w:pStyle w:val="Heading1"/>
      </w:pPr>
      <w:bookmarkStart w:id="2822" w:name="_Toc119468085"/>
      <w:bookmarkStart w:id="2823" w:name="_Toc329784604"/>
      <w:bookmarkStart w:id="2824" w:name="_Toc329852090"/>
      <w:bookmarkStart w:id="2825" w:name="_Toc331173662"/>
      <w:bookmarkStart w:id="2826" w:name="_Toc332208770"/>
      <w:bookmarkStart w:id="2827" w:name="_Toc332274017"/>
      <w:bookmarkStart w:id="2828" w:name="_Toc367109138"/>
      <w:bookmarkStart w:id="2829" w:name="_Toc394486337"/>
      <w:bookmarkStart w:id="2830" w:name="_Toc394583543"/>
      <w:bookmarkStart w:id="2831" w:name="_Toc468171259"/>
      <w:bookmarkStart w:id="2832" w:name="_Toc468549174"/>
      <w:bookmarkStart w:id="2833" w:name="_Toc468552692"/>
      <w:bookmarkStart w:id="2834" w:name="_Toc469041219"/>
      <w:bookmarkStart w:id="2835" w:name="_Toc469041325"/>
      <w:bookmarkStart w:id="2836" w:name="_Toc469043311"/>
      <w:bookmarkStart w:id="2837" w:name="_Toc469044945"/>
      <w:bookmarkStart w:id="2838" w:name="_Toc469139241"/>
      <w:bookmarkStart w:id="2839" w:name="_Toc469143771"/>
      <w:bookmarkStart w:id="2840" w:name="_Toc469152529"/>
      <w:bookmarkStart w:id="2841" w:name="_Toc469152686"/>
      <w:bookmarkStart w:id="2842" w:name="_Toc491174785"/>
      <w:bookmarkStart w:id="2843" w:name="_Toc491175160"/>
      <w:bookmarkStart w:id="2844" w:name="_Toc491337766"/>
      <w:bookmarkStart w:id="2845" w:name="_Toc491337940"/>
      <w:bookmarkStart w:id="2846" w:name="_Toc491338713"/>
      <w:bookmarkStart w:id="2847" w:name="_Toc491339248"/>
      <w:bookmarkStart w:id="2848" w:name="_Toc532836364"/>
      <w:bookmarkStart w:id="2849" w:name="_Toc532855695"/>
      <w:bookmarkStart w:id="2850" w:name="_Toc532856717"/>
      <w:bookmarkStart w:id="2851" w:name="_Toc53042139"/>
      <w:bookmarkStart w:id="2852" w:name="_Toc53042324"/>
      <w:bookmarkStart w:id="2853" w:name="_Toc53042483"/>
      <w:bookmarkStart w:id="2854" w:name="_Toc86846296"/>
      <w:bookmarkStart w:id="2855" w:name="_Toc86846487"/>
      <w:bookmarkStart w:id="2856" w:name="_Toc119049737"/>
      <w:bookmarkStart w:id="2857" w:name="_Toc119049866"/>
      <w:bookmarkStart w:id="2858" w:name="_Toc119050431"/>
      <w:bookmarkStart w:id="2859" w:name="_Toc119050621"/>
      <w:r>
        <w:rPr>
          <w:noProof/>
        </w:rPr>
        <w:lastRenderedPageBreak/>
        <w:drawing>
          <wp:anchor distT="0" distB="0" distL="114300" distR="114300" simplePos="0" relativeHeight="251453440" behindDoc="0" locked="0" layoutInCell="1" allowOverlap="1" wp14:anchorId="130CA7B3" wp14:editId="13C460B7">
            <wp:simplePos x="0" y="0"/>
            <wp:positionH relativeFrom="column">
              <wp:posOffset>1885950</wp:posOffset>
            </wp:positionH>
            <wp:positionV relativeFrom="line">
              <wp:posOffset>19050</wp:posOffset>
            </wp:positionV>
            <wp:extent cx="843915" cy="457200"/>
            <wp:effectExtent l="19050" t="19050" r="13335" b="19050"/>
            <wp:wrapSquare wrapText="bothSides"/>
            <wp:docPr id="39" name="Picture 3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t-NAV_Run-profil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43915" cy="457200"/>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Run</w:t>
      </w:r>
      <w:r w:rsidR="00754243">
        <w:t xml:space="preserve"> </w:t>
      </w:r>
      <w:r w:rsidR="00822E03">
        <w:t>a</w:t>
      </w:r>
      <w:r w:rsidR="006C7149">
        <w:t xml:space="preserve"> </w:t>
      </w:r>
      <w:r w:rsidR="00740503">
        <w:t>P</w:t>
      </w:r>
      <w:r w:rsidR="008708F9">
        <w:t>rofile</w:t>
      </w:r>
      <w:bookmarkEnd w:id="2747"/>
      <w:bookmarkEnd w:id="2748"/>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p>
    <w:p w14:paraId="22061CB3" w14:textId="77777777" w:rsidR="008708F9" w:rsidRDefault="008708F9" w:rsidP="00102D27">
      <w:pPr>
        <w:rPr>
          <w:noProof/>
        </w:rPr>
      </w:pPr>
    </w:p>
    <w:p w14:paraId="5F87D5F1" w14:textId="7C51BCA0" w:rsidR="00BB1B4C" w:rsidRDefault="008708F9">
      <w:pPr>
        <w:rPr>
          <w:noProof/>
        </w:rPr>
      </w:pPr>
      <w:r w:rsidRPr="00754243">
        <w:t xml:space="preserve">The </w:t>
      </w:r>
      <w:r w:rsidRPr="00754243">
        <w:rPr>
          <w:i/>
        </w:rPr>
        <w:t xml:space="preserve">Run a </w:t>
      </w:r>
      <w:r w:rsidR="00740503" w:rsidRPr="00754243">
        <w:rPr>
          <w:i/>
        </w:rPr>
        <w:t>P</w:t>
      </w:r>
      <w:r w:rsidRPr="00754243">
        <w:rPr>
          <w:i/>
        </w:rPr>
        <w:t>rofile</w:t>
      </w:r>
      <w:r w:rsidRPr="00754243">
        <w:t xml:space="preserve"> button will guide you through </w:t>
      </w:r>
      <w:r w:rsidR="004F297C" w:rsidRPr="00754243">
        <w:t xml:space="preserve">a series of </w:t>
      </w:r>
      <w:r w:rsidR="00754243">
        <w:t xml:space="preserve">screens. </w:t>
      </w:r>
      <w:r w:rsidR="002948B1" w:rsidRPr="00754243">
        <w:t xml:space="preserve">Use the </w:t>
      </w:r>
      <w:r w:rsidR="002948B1" w:rsidRPr="00754243">
        <w:rPr>
          <w:b/>
        </w:rPr>
        <w:t>Back</w:t>
      </w:r>
      <w:r w:rsidR="002948B1" w:rsidRPr="00754243">
        <w:t xml:space="preserve"> and </w:t>
      </w:r>
      <w:r w:rsidR="002948B1" w:rsidRPr="00754243">
        <w:rPr>
          <w:b/>
        </w:rPr>
        <w:t>Next</w:t>
      </w:r>
      <w:r w:rsidR="002948B1" w:rsidRPr="00754243">
        <w:t xml:space="preserve"> arrow buttons at the bottom to move through the screens in the process, which will end with a completed and graphed profile.  The </w:t>
      </w:r>
      <w:r w:rsidR="002948B1" w:rsidRPr="00754243">
        <w:rPr>
          <w:b/>
        </w:rPr>
        <w:t>Cancel</w:t>
      </w:r>
      <w:r w:rsidR="002948B1" w:rsidRPr="00754243">
        <w:t xml:space="preserve"> button returns you to the main menu.</w:t>
      </w:r>
      <w:r w:rsidR="002948B1" w:rsidRPr="00754243">
        <w:rPr>
          <w:noProof/>
        </w:rPr>
        <w:t xml:space="preserve"> </w:t>
      </w:r>
    </w:p>
    <w:p w14:paraId="7927735C" w14:textId="77777777" w:rsidR="00754243" w:rsidRPr="00754243" w:rsidRDefault="00754243"/>
    <w:p w14:paraId="79819771" w14:textId="2212E0BA" w:rsidR="008708F9" w:rsidRPr="00424624" w:rsidRDefault="00C40A54" w:rsidP="00BB1B4C">
      <w:r w:rsidRPr="00424624">
        <w:rPr>
          <w:b/>
        </w:rPr>
        <w:t>Note:</w:t>
      </w:r>
      <w:r w:rsidRPr="00CB7395">
        <w:t xml:space="preserve"> </w:t>
      </w:r>
      <w:r w:rsidR="008708F9" w:rsidRPr="00424624">
        <w:t>If you have already profiled your product using the software, you can save time and go directl</w:t>
      </w:r>
      <w:r w:rsidR="004F297C" w:rsidRPr="00424624">
        <w:t>y to the Profile Explorer</w:t>
      </w:r>
      <w:r w:rsidR="008708F9" w:rsidRPr="00424624">
        <w:t>, start a Virtual Profile, or load the most recent profile for your product, then use the prediction capabilities to improve the profile PWI and generate new oven settings.</w:t>
      </w:r>
    </w:p>
    <w:p w14:paraId="7B9BB02D" w14:textId="77777777" w:rsidR="00754243" w:rsidRPr="00CB7395" w:rsidRDefault="00754243" w:rsidP="00BB1B4C">
      <w:pPr>
        <w:rPr>
          <w:b/>
        </w:rPr>
      </w:pPr>
    </w:p>
    <w:p w14:paraId="1EC29E5E" w14:textId="3D35B32F" w:rsidR="00194666" w:rsidRDefault="00D5165D" w:rsidP="009C2049">
      <w:pPr>
        <w:keepNext/>
        <w:jc w:val="center"/>
      </w:pPr>
      <w:r w:rsidRPr="00D5165D">
        <w:rPr>
          <w:noProof/>
        </w:rPr>
        <mc:AlternateContent>
          <mc:Choice Requires="wpg">
            <w:drawing>
              <wp:anchor distT="0" distB="0" distL="114300" distR="114300" simplePos="0" relativeHeight="251363328" behindDoc="0" locked="0" layoutInCell="1" allowOverlap="1" wp14:anchorId="3C7189D6" wp14:editId="5207124C">
                <wp:simplePos x="0" y="0"/>
                <wp:positionH relativeFrom="column">
                  <wp:posOffset>2969211</wp:posOffset>
                </wp:positionH>
                <wp:positionV relativeFrom="line">
                  <wp:posOffset>2274619</wp:posOffset>
                </wp:positionV>
                <wp:extent cx="1686560" cy="499745"/>
                <wp:effectExtent l="0" t="0" r="8890" b="52705"/>
                <wp:wrapNone/>
                <wp:docPr id="2961"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6560" cy="499745"/>
                          <a:chOff x="0" y="0"/>
                          <a:chExt cx="1889712" cy="553480"/>
                        </a:xfrm>
                      </wpg:grpSpPr>
                      <wps:wsp>
                        <wps:cNvPr id="2962" name="Text Box 149"/>
                        <wps:cNvSpPr txBox="1">
                          <a:spLocks noChangeArrowheads="1"/>
                        </wps:cNvSpPr>
                        <wps:spPr bwMode="auto">
                          <a:xfrm>
                            <a:off x="0"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A417228" w14:textId="77777777" w:rsidR="00BB401D" w:rsidRPr="009072DD" w:rsidRDefault="00BB401D" w:rsidP="00D5165D">
                              <w:pPr>
                                <w:jc w:val="center"/>
                                <w:rPr>
                                  <w:rFonts w:ascii="Arial" w:hAnsi="Arial" w:cs="Arial"/>
                                  <w:b/>
                                </w:rPr>
                              </w:pPr>
                              <w:r w:rsidRPr="009072DD">
                                <w:rPr>
                                  <w:rFonts w:ascii="Arial" w:hAnsi="Arial" w:cs="Arial"/>
                                  <w:b/>
                                </w:rPr>
                                <w:t>Back</w:t>
                              </w:r>
                            </w:p>
                          </w:txbxContent>
                        </wps:txbx>
                        <wps:bodyPr rot="0" vert="horz" wrap="square" lIns="0" tIns="0" rIns="0" bIns="0" anchor="ctr" anchorCtr="0" upright="1">
                          <a:noAutofit/>
                        </wps:bodyPr>
                      </wps:wsp>
                      <wps:wsp>
                        <wps:cNvPr id="2963" name="Text Box 150"/>
                        <wps:cNvSpPr txBox="1">
                          <a:spLocks noChangeArrowheads="1"/>
                        </wps:cNvSpPr>
                        <wps:spPr bwMode="auto">
                          <a:xfrm>
                            <a:off x="681487"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93F8BCD" w14:textId="77777777" w:rsidR="00BB401D" w:rsidRPr="009072DD" w:rsidRDefault="00BB401D" w:rsidP="00D5165D">
                              <w:pPr>
                                <w:jc w:val="center"/>
                                <w:rPr>
                                  <w:rFonts w:ascii="Arial" w:hAnsi="Arial" w:cs="Arial"/>
                                  <w:b/>
                                </w:rPr>
                              </w:pPr>
                              <w:r>
                                <w:rPr>
                                  <w:rFonts w:ascii="Arial" w:hAnsi="Arial" w:cs="Arial"/>
                                  <w:b/>
                                </w:rPr>
                                <w:t>Next</w:t>
                              </w:r>
                            </w:p>
                          </w:txbxContent>
                        </wps:txbx>
                        <wps:bodyPr rot="0" vert="horz" wrap="square" lIns="0" tIns="0" rIns="0" bIns="0" anchor="ctr" anchorCtr="0" upright="1">
                          <a:noAutofit/>
                        </wps:bodyPr>
                      </wps:wsp>
                      <wps:wsp>
                        <wps:cNvPr id="2964" name="Text Box 151"/>
                        <wps:cNvSpPr txBox="1">
                          <a:spLocks noChangeArrowheads="1"/>
                        </wps:cNvSpPr>
                        <wps:spPr bwMode="auto">
                          <a:xfrm>
                            <a:off x="1414732" y="0"/>
                            <a:ext cx="47498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8D5F9DA" w14:textId="77777777" w:rsidR="00BB401D" w:rsidRPr="009072DD" w:rsidRDefault="00BB401D" w:rsidP="00D5165D">
                              <w:pPr>
                                <w:jc w:val="center"/>
                                <w:rPr>
                                  <w:rFonts w:ascii="Arial" w:hAnsi="Arial" w:cs="Arial"/>
                                  <w:b/>
                                </w:rPr>
                              </w:pPr>
                              <w:r>
                                <w:rPr>
                                  <w:rFonts w:ascii="Arial" w:hAnsi="Arial" w:cs="Arial"/>
                                  <w:b/>
                                </w:rPr>
                                <w:t>Cancel</w:t>
                              </w:r>
                            </w:p>
                          </w:txbxContent>
                        </wps:txbx>
                        <wps:bodyPr rot="0" vert="horz" wrap="square" lIns="0" tIns="0" rIns="0" bIns="0" anchor="ctr" anchorCtr="0" upright="1">
                          <a:noAutofit/>
                        </wps:bodyPr>
                      </wps:wsp>
                      <wps:wsp>
                        <wps:cNvPr id="2965" name="Straight Arrow Connector 152"/>
                        <wps:cNvCnPr>
                          <a:cxnSpLocks noChangeShapeType="1"/>
                        </wps:cNvCnPr>
                        <wps:spPr bwMode="auto">
                          <a:xfrm flipH="1">
                            <a:off x="207034"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6" name="Straight Arrow Connector 153"/>
                        <wps:cNvCnPr>
                          <a:cxnSpLocks noChangeShapeType="1"/>
                        </wps:cNvCnPr>
                        <wps:spPr bwMode="auto">
                          <a:xfrm flipH="1">
                            <a:off x="1613140"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7" name="Straight Arrow Connector 154"/>
                        <wps:cNvCnPr>
                          <a:cxnSpLocks noChangeShapeType="1"/>
                        </wps:cNvCnPr>
                        <wps:spPr bwMode="auto">
                          <a:xfrm flipH="1">
                            <a:off x="914400" y="207034"/>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C7189D6" id="Group 56" o:spid="_x0000_s1056" style="position:absolute;left:0;text-align:left;margin-left:233.8pt;margin-top:179.1pt;width:132.8pt;height:39.35pt;z-index:251363328;mso-position-horizontal-relative:text;mso-position-vertical-relative:line" coordsize="18897,5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">
                <v:shape id="Text Box 149" o:spid="_x0000_s1057" type="#_x0000_t202" style="position:absolute;width:4749;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" stroked="f" strokeweight=".5pt">
                  <v:textbox inset="0,0,0,0">
                    <w:txbxContent>
                      <w:p w14:paraId="5A417228" w14:textId="77777777" w:rsidR="00BB401D" w:rsidRPr="009072DD" w:rsidRDefault="00BB401D" w:rsidP="00D5165D">
                        <w:pPr>
                          <w:jc w:val="center"/>
                          <w:rPr>
                            <w:rFonts w:ascii="Arial" w:hAnsi="Arial" w:cs="Arial"/>
                            <w:b/>
                          </w:rPr>
                        </w:pPr>
                        <w:r w:rsidRPr="009072DD">
                          <w:rPr>
                            <w:rFonts w:ascii="Arial" w:hAnsi="Arial" w:cs="Arial"/>
                            <w:b/>
                          </w:rPr>
                          <w:t>Back</w:t>
                        </w:r>
                      </w:p>
                    </w:txbxContent>
                  </v:textbox>
                </v:shape>
                <v:shape id="Text Box 150" o:spid="_x0000_s1058" type="#_x0000_t202" style="position:absolute;left:6814;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" stroked="f" strokeweight=".5pt">
                  <v:textbox inset="0,0,0,0">
                    <w:txbxContent>
                      <w:p w14:paraId="793F8BCD" w14:textId="77777777" w:rsidR="00BB401D" w:rsidRPr="009072DD" w:rsidRDefault="00BB401D" w:rsidP="00D5165D">
                        <w:pPr>
                          <w:jc w:val="center"/>
                          <w:rPr>
                            <w:rFonts w:ascii="Arial" w:hAnsi="Arial" w:cs="Arial"/>
                            <w:b/>
                          </w:rPr>
                        </w:pPr>
                        <w:r>
                          <w:rPr>
                            <w:rFonts w:ascii="Arial" w:hAnsi="Arial" w:cs="Arial"/>
                            <w:b/>
                          </w:rPr>
                          <w:t>Next</w:t>
                        </w:r>
                      </w:p>
                    </w:txbxContent>
                  </v:textbox>
                </v:shape>
                <v:shape id="Text Box 151" o:spid="_x0000_s1059" type="#_x0000_t202" style="position:absolute;left:14147;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" filled="f" stroked="f" strokeweight=".5pt">
                  <v:textbox inset="0,0,0,0">
                    <w:txbxContent>
                      <w:p w14:paraId="48D5F9DA" w14:textId="77777777" w:rsidR="00BB401D" w:rsidRPr="009072DD" w:rsidRDefault="00BB401D" w:rsidP="00D5165D">
                        <w:pPr>
                          <w:jc w:val="center"/>
                          <w:rPr>
                            <w:rFonts w:ascii="Arial" w:hAnsi="Arial" w:cs="Arial"/>
                            <w:b/>
                          </w:rPr>
                        </w:pPr>
                        <w:r>
                          <w:rPr>
                            <w:rFonts w:ascii="Arial" w:hAnsi="Arial" w:cs="Arial"/>
                            <w:b/>
                          </w:rPr>
                          <w:t>Cancel</w:t>
                        </w:r>
                      </w:p>
                    </w:txbxContent>
                  </v:textbox>
                </v:shape>
                <v:shapetype id="_x0000_t32" coordsize="21600,21600" o:spt="32" o:oned="t" path="m,l21600,21600e" filled="f">
                  <v:path arrowok="t" fillok="f" o:connecttype="none"/>
                  <o:lock v:ext="edit" shapetype="t"/>
                </v:shapetype>
                <v:shape id="Straight Arrow Connector 152" o:spid="_x0000_s1060" type="#_x0000_t32" style="position:absolute;left:2070;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" strokecolor="red" strokeweight="2.25pt">
                  <v:stroke endarrow="open" joinstyle="miter"/>
                </v:shape>
                <v:shape id="Straight Arrow Connector 153" o:spid="_x0000_s1061" type="#_x0000_t32" style="position:absolute;left:16131;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" strokecolor="red" strokeweight="2.25pt">
                  <v:stroke endarrow="open" joinstyle="miter"/>
                </v:shape>
                <v:shape id="Straight Arrow Connector 154" o:spid="_x0000_s1062" type="#_x0000_t32" style="position:absolute;left:9144;top:2070;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" strokecolor="red" strokeweight="2.25pt">
                  <v:stroke endarrow="open" joinstyle="miter"/>
                </v:shape>
                <w10:wrap anchory="line"/>
              </v:group>
            </w:pict>
          </mc:Fallback>
        </mc:AlternateContent>
      </w:r>
      <w:del w:id="2860" w:author="Ryan Beck" w:date="2022-10-10T10:41:00Z">
        <w:r w:rsidR="000E0382" w:rsidDel="00AE00CF">
          <w:rPr>
            <w:noProof/>
          </w:rPr>
          <w:drawing>
            <wp:inline distT="0" distB="0" distL="0" distR="0" wp14:anchorId="233B7A54" wp14:editId="03321ABB">
              <wp:extent cx="4329919" cy="32004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29919" cy="3200400"/>
                      </a:xfrm>
                      <a:prstGeom prst="rect">
                        <a:avLst/>
                      </a:prstGeom>
                      <a:noFill/>
                      <a:ln>
                        <a:noFill/>
                      </a:ln>
                    </pic:spPr>
                  </pic:pic>
                </a:graphicData>
              </a:graphic>
            </wp:inline>
          </w:drawing>
        </w:r>
      </w:del>
      <w:ins w:id="2861" w:author="Ryan Beck" w:date="2022-10-10T10:41:00Z">
        <w:r w:rsidR="00AE00CF">
          <w:rPr>
            <w:noProof/>
          </w:rPr>
          <w:drawing>
            <wp:inline distT="0" distB="0" distL="0" distR="0" wp14:anchorId="5027DA01" wp14:editId="23E34097">
              <wp:extent cx="4333875" cy="3200400"/>
              <wp:effectExtent l="0" t="0" r="9525" b="0"/>
              <wp:docPr id="3057" name="Picture 30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 name="Picture 3057" descr="Graphical user interface, text, application, email&#10;&#10;Description automatically generated"/>
                      <pic:cNvPicPr>
                        <a:picLocks noChangeAspect="1"/>
                      </pic:cNvPicPr>
                    </pic:nvPicPr>
                    <pic:blipFill>
                      <a:blip r:embed="rId69"/>
                      <a:stretch>
                        <a:fillRect/>
                      </a:stretch>
                    </pic:blipFill>
                    <pic:spPr>
                      <a:xfrm>
                        <a:off x="0" y="0"/>
                        <a:ext cx="4333875" cy="3200400"/>
                      </a:xfrm>
                      <a:prstGeom prst="rect">
                        <a:avLst/>
                      </a:prstGeom>
                    </pic:spPr>
                  </pic:pic>
                </a:graphicData>
              </a:graphic>
            </wp:inline>
          </w:drawing>
        </w:r>
      </w:ins>
    </w:p>
    <w:p w14:paraId="2B4244E8" w14:textId="34B99B0E" w:rsidR="008708F9" w:rsidRPr="0025224B" w:rsidRDefault="00194666" w:rsidP="00F5043F">
      <w:pPr>
        <w:pStyle w:val="Caption"/>
      </w:pPr>
      <w:r>
        <w:t xml:space="preserve">Figure </w:t>
      </w:r>
      <w:r w:rsidR="00364D2F">
        <w:fldChar w:fldCharType="begin"/>
      </w:r>
      <w:r w:rsidR="00364D2F">
        <w:instrText xml:space="preserve"> SEQ Figure \* ARABIC </w:instrText>
      </w:r>
      <w:r w:rsidR="00364D2F">
        <w:fldChar w:fldCharType="separate"/>
      </w:r>
      <w:r w:rsidR="00F9407E">
        <w:rPr>
          <w:noProof/>
        </w:rPr>
        <w:t>20</w:t>
      </w:r>
      <w:r w:rsidR="00364D2F">
        <w:rPr>
          <w:noProof/>
        </w:rPr>
        <w:fldChar w:fldCharType="end"/>
      </w:r>
      <w:r w:rsidR="001D41DE">
        <w:t>: Run a Profile Screen #1</w:t>
      </w:r>
    </w:p>
    <w:p w14:paraId="285A3A12" w14:textId="77777777" w:rsidR="00FE4897" w:rsidRDefault="00FE4897" w:rsidP="00102D27"/>
    <w:p w14:paraId="28728A73" w14:textId="5572E388" w:rsidR="008708F9" w:rsidRDefault="005058BE" w:rsidP="0029047F">
      <w:r>
        <w:rPr>
          <w:b/>
        </w:rPr>
        <w:t xml:space="preserve">Product </w:t>
      </w:r>
      <w:r w:rsidR="0029047F">
        <w:rPr>
          <w:b/>
        </w:rPr>
        <w:t>N</w:t>
      </w:r>
      <w:r w:rsidR="008708F9">
        <w:rPr>
          <w:b/>
        </w:rPr>
        <w:t>ame</w:t>
      </w:r>
      <w:r w:rsidR="008708F9">
        <w:t xml:space="preserve"> – Enter in a unique product name (long file names are acceptable) or choose an existing product name from the </w:t>
      </w:r>
      <w:r w:rsidR="00515180">
        <w:t>drop-down</w:t>
      </w:r>
      <w:r w:rsidR="008708F9">
        <w:t xml:space="preserve"> list.</w:t>
      </w:r>
    </w:p>
    <w:p w14:paraId="4D36234F" w14:textId="77777777" w:rsidR="0029047F" w:rsidRDefault="0029047F" w:rsidP="0029047F"/>
    <w:p w14:paraId="30F57D1E" w14:textId="338FB086" w:rsidR="008708F9" w:rsidRDefault="005058BE" w:rsidP="0029047F">
      <w:r>
        <w:rPr>
          <w:b/>
        </w:rPr>
        <w:t xml:space="preserve">Process </w:t>
      </w:r>
      <w:r w:rsidR="0029047F">
        <w:rPr>
          <w:b/>
        </w:rPr>
        <w:t>W</w:t>
      </w:r>
      <w:r w:rsidR="008708F9">
        <w:rPr>
          <w:b/>
        </w:rPr>
        <w:t>indow</w:t>
      </w:r>
      <w:r w:rsidR="008708F9">
        <w:t xml:space="preserve"> – Choose a </w:t>
      </w:r>
      <w:r w:rsidR="008708F9">
        <w:rPr>
          <w:i/>
        </w:rPr>
        <w:t>Process Window</w:t>
      </w:r>
      <w:r w:rsidR="008708F9">
        <w:t xml:space="preserve"> from the </w:t>
      </w:r>
      <w:r w:rsidR="00515180">
        <w:t>drop-down</w:t>
      </w:r>
      <w:r w:rsidR="008708F9">
        <w:t xml:space="preserve"> list.  These </w:t>
      </w:r>
      <w:r w:rsidR="008708F9" w:rsidRPr="00186824">
        <w:t xml:space="preserve">Process Windows are created in the Define/Edit Process Window </w:t>
      </w:r>
      <w:r w:rsidR="0025224B" w:rsidRPr="00186824">
        <w:t>screen that</w:t>
      </w:r>
      <w:r w:rsidR="008708F9" w:rsidRPr="00186824">
        <w:t xml:space="preserve"> is accessed from the main screen</w:t>
      </w:r>
      <w:r w:rsidR="00102D27" w:rsidRPr="00186824">
        <w:t>.</w:t>
      </w:r>
    </w:p>
    <w:p w14:paraId="54CDC58F" w14:textId="77777777" w:rsidR="0029047F" w:rsidRPr="00186824" w:rsidRDefault="0029047F" w:rsidP="0029047F"/>
    <w:p w14:paraId="7520DABC" w14:textId="6C726C52" w:rsidR="000372EC" w:rsidRDefault="000372EC" w:rsidP="0029047F">
      <w:r>
        <w:rPr>
          <w:b/>
        </w:rPr>
        <w:t xml:space="preserve">Application </w:t>
      </w:r>
      <w:r w:rsidRPr="00186824">
        <w:t xml:space="preserve">– Select your </w:t>
      </w:r>
      <w:del w:id="2862" w:author="Ryan Beck" w:date="2022-10-10T10:40:00Z">
        <w:r w:rsidRPr="00186824" w:rsidDel="00257D9B">
          <w:delText>Application</w:delText>
        </w:r>
      </w:del>
      <w:ins w:id="2863" w:author="Ryan Beck" w:date="2022-10-10T10:40:00Z">
        <w:r w:rsidR="00257D9B" w:rsidRPr="00186824">
          <w:t>application</w:t>
        </w:r>
      </w:ins>
      <w:r w:rsidRPr="00186824">
        <w:t xml:space="preserve"> type from the list.  The software will function depending on the selected Application type.  Some variables that might change depending on the selected Application type </w:t>
      </w:r>
      <w:del w:id="2864" w:author="Ryan Beck" w:date="2022-10-10T10:41:00Z">
        <w:r w:rsidRPr="00186824" w:rsidDel="00AE00CF">
          <w:delText>are:</w:delText>
        </w:r>
      </w:del>
      <w:ins w:id="2865" w:author="Ryan Beck" w:date="2022-10-10T10:41:00Z">
        <w:r w:rsidR="00AE00CF" w:rsidRPr="00186824">
          <w:t>are</w:t>
        </w:r>
      </w:ins>
      <w:r w:rsidRPr="00186824">
        <w:t xml:space="preserve"> </w:t>
      </w:r>
      <w:r w:rsidRPr="00186824">
        <w:rPr>
          <w:i/>
        </w:rPr>
        <w:t>data-sample rate, profile temperature trigger</w:t>
      </w:r>
      <w:r w:rsidR="00B54F3F" w:rsidRPr="00186824">
        <w:rPr>
          <w:i/>
        </w:rPr>
        <w:t xml:space="preserve"> values, and specific artwork</w:t>
      </w:r>
      <w:r w:rsidR="00B54F3F" w:rsidRPr="00186824">
        <w:t>.</w:t>
      </w:r>
    </w:p>
    <w:p w14:paraId="08744BB2" w14:textId="77777777" w:rsidR="0029047F" w:rsidRPr="00186824" w:rsidRDefault="0029047F" w:rsidP="0029047F"/>
    <w:p w14:paraId="6DA77D58" w14:textId="77777777" w:rsidR="00515180" w:rsidRDefault="00515180" w:rsidP="00515180">
      <w:r>
        <w:rPr>
          <w:b/>
        </w:rPr>
        <w:t>Oven Name</w:t>
      </w:r>
      <w:r>
        <w:t xml:space="preserve"> – The oven will have information about the number of zones saved with it as well as other zone information.</w:t>
      </w:r>
      <w:r w:rsidRPr="00142812">
        <w:t xml:space="preserve"> </w:t>
      </w:r>
      <w:r>
        <w:t>These details, as well as the oven name, are entered into the Global Preferences screen.</w:t>
      </w:r>
    </w:p>
    <w:p w14:paraId="69AD8B52" w14:textId="77777777" w:rsidR="0029047F" w:rsidRPr="00034E55" w:rsidRDefault="0029047F" w:rsidP="0029047F"/>
    <w:p w14:paraId="41C6ABC5" w14:textId="4017E326" w:rsidR="008708F9" w:rsidRDefault="005058BE" w:rsidP="0029047F">
      <w:pPr>
        <w:rPr>
          <w:ins w:id="2866" w:author="Tom Bergeron" w:date="2022-11-11T09:31:00Z"/>
        </w:rPr>
      </w:pPr>
      <w:r>
        <w:rPr>
          <w:b/>
        </w:rPr>
        <w:t xml:space="preserve">Profile </w:t>
      </w:r>
      <w:r w:rsidR="00740503">
        <w:rPr>
          <w:b/>
        </w:rPr>
        <w:t>d</w:t>
      </w:r>
      <w:r w:rsidR="008708F9">
        <w:rPr>
          <w:b/>
        </w:rPr>
        <w:t>escription</w:t>
      </w:r>
      <w:r w:rsidR="008708F9">
        <w:t xml:space="preserve"> </w:t>
      </w:r>
      <w:r w:rsidR="008708F9" w:rsidRPr="00186824">
        <w:t>– Allows for freehand typing of any notes you may want to include with this profile.  These notes can be changed later from the Profile Explorer</w:t>
      </w:r>
      <w:r w:rsidR="00102D27" w:rsidRPr="00186824">
        <w:t>.</w:t>
      </w:r>
    </w:p>
    <w:p w14:paraId="6F71FB27" w14:textId="77777777" w:rsidR="00364D2F" w:rsidRPr="00186824" w:rsidRDefault="00364D2F" w:rsidP="0029047F"/>
    <w:p w14:paraId="7DB87C61" w14:textId="77777777" w:rsidR="00CB7395" w:rsidRDefault="0029047F" w:rsidP="00E14151">
      <w:pPr>
        <w:pStyle w:val="Heading2"/>
        <w:rPr>
          <w:noProof/>
        </w:rPr>
      </w:pPr>
      <w:bookmarkStart w:id="2867" w:name="_Toc322712143"/>
      <w:bookmarkStart w:id="2868" w:name="_Toc329249423"/>
      <w:bookmarkStart w:id="2869" w:name="_Toc469043312"/>
      <w:bookmarkStart w:id="2870" w:name="_Toc469044946"/>
      <w:bookmarkStart w:id="2871" w:name="_Toc469139242"/>
      <w:bookmarkStart w:id="2872" w:name="_Toc469152687"/>
      <w:bookmarkStart w:id="2873" w:name="_Toc491174786"/>
      <w:bookmarkStart w:id="2874" w:name="_Toc491337767"/>
      <w:bookmarkStart w:id="2875" w:name="_Toc491337941"/>
      <w:bookmarkStart w:id="2876" w:name="_Toc491338714"/>
      <w:bookmarkStart w:id="2877" w:name="_Toc532855696"/>
      <w:bookmarkStart w:id="2878" w:name="_Toc532856718"/>
      <w:bookmarkStart w:id="2879" w:name="_Toc53042140"/>
      <w:bookmarkStart w:id="2880" w:name="_Toc53042325"/>
      <w:bookmarkStart w:id="2881" w:name="_Toc86846297"/>
      <w:bookmarkStart w:id="2882" w:name="_Toc86846488"/>
      <w:bookmarkStart w:id="2883" w:name="_Toc119049738"/>
      <w:bookmarkStart w:id="2884" w:name="_Toc119049867"/>
      <w:bookmarkStart w:id="2885" w:name="_Toc119050432"/>
      <w:bookmarkStart w:id="2886" w:name="_Toc119050622"/>
      <w:bookmarkStart w:id="2887" w:name="_Toc315443423"/>
      <w:bookmarkStart w:id="2888" w:name="_Toc316649882"/>
      <w:bookmarkStart w:id="2889" w:name="_Toc329784608"/>
      <w:bookmarkStart w:id="2890" w:name="_Ref113957180"/>
      <w:bookmarkStart w:id="2891" w:name="_Toc494599902"/>
      <w:r>
        <w:rPr>
          <w:noProof/>
        </w:rPr>
        <w:lastRenderedPageBreak/>
        <w:t>Specify</w:t>
      </w:r>
      <w:r w:rsidR="00CB7395">
        <w:rPr>
          <w:noProof/>
        </w:rPr>
        <w:t xml:space="preserve"> </w:t>
      </w:r>
      <w:r w:rsidR="00754243">
        <w:rPr>
          <w:noProof/>
        </w:rPr>
        <w:t>Oven Characteristics</w:t>
      </w:r>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p>
    <w:p w14:paraId="298890F2" w14:textId="4DA49A8D" w:rsidR="00CB7395" w:rsidRDefault="00CB7395" w:rsidP="00CB7395">
      <w:r>
        <w:t>To ensure accurate profile data, you may need to enter specific information into the software about the oven(s) you intend to use--information that changes the default values used by the software’s</w:t>
      </w:r>
      <w:r>
        <w:rPr>
          <w:i/>
        </w:rPr>
        <w:t xml:space="preserve"> </w:t>
      </w:r>
      <w:r>
        <w:t xml:space="preserve">predictive algorithms.  These default values are stored in an oven </w:t>
      </w:r>
      <w:r w:rsidRPr="006D73EE">
        <w:rPr>
          <w:i/>
        </w:rPr>
        <w:t>initialization</w:t>
      </w:r>
      <w:r>
        <w:t xml:space="preserve"> file that the software creates when you first enter the name of a new oven.  The software adds the </w:t>
      </w:r>
      <w:del w:id="2892" w:author="Ryan Beck" w:date="2022-10-10T10:41:00Z">
        <w:r w:rsidDel="00AE00CF">
          <w:delText xml:space="preserve">extension </w:delText>
        </w:r>
        <w:r w:rsidRPr="009D7BF7" w:rsidDel="00AE00CF">
          <w:rPr>
            <w:rStyle w:val="PlainTextChar"/>
          </w:rPr>
          <w:delText>.kiccfg</w:delText>
        </w:r>
      </w:del>
      <w:proofErr w:type="gramStart"/>
      <w:ins w:id="2893" w:author="Ryan Beck" w:date="2022-10-10T10:41:00Z">
        <w:r w:rsidR="00AE00CF">
          <w:t>extension .</w:t>
        </w:r>
        <w:proofErr w:type="spellStart"/>
        <w:r w:rsidR="00AE00CF">
          <w:t>kiccfg</w:t>
        </w:r>
      </w:ins>
      <w:proofErr w:type="spellEnd"/>
      <w:proofErr w:type="gramEnd"/>
      <w:r>
        <w:t xml:space="preserve"> to the name you entered and stores the file in this location:</w:t>
      </w:r>
    </w:p>
    <w:p w14:paraId="772D698E" w14:textId="77777777" w:rsidR="00CB7395" w:rsidRDefault="00CB7395" w:rsidP="00CB7395">
      <w:pPr>
        <w:rPr>
          <w:rStyle w:val="PlainTextChar"/>
        </w:rPr>
      </w:pPr>
      <w:r>
        <w:rPr>
          <w:rStyle w:val="PlainTextChar"/>
        </w:rPr>
        <w:t>C:\</w:t>
      </w:r>
      <w:r w:rsidR="00243F9D">
        <w:rPr>
          <w:rStyle w:val="PlainTextChar"/>
        </w:rPr>
        <w:t>Software Root Directory</w:t>
      </w:r>
      <w:r w:rsidRPr="009D7BF7">
        <w:rPr>
          <w:rStyle w:val="PlainTextChar"/>
        </w:rPr>
        <w:t>\Ovens</w:t>
      </w:r>
    </w:p>
    <w:p w14:paraId="24375E08" w14:textId="77777777" w:rsidR="00CB7395" w:rsidRPr="009D7BF7" w:rsidRDefault="00CB7395" w:rsidP="00CB7395"/>
    <w:p w14:paraId="7B1F0CAE" w14:textId="77777777" w:rsidR="00CB7395" w:rsidRDefault="00CB7395" w:rsidP="0029047F">
      <w:r>
        <w:t>Unless you specify otherwise, the software works with the following initialization file default assumptions:</w:t>
      </w:r>
    </w:p>
    <w:p w14:paraId="34D7432D" w14:textId="2F85530A" w:rsidR="00B77903" w:rsidRPr="00192E11" w:rsidRDefault="00CB7395" w:rsidP="00907313">
      <w:pPr>
        <w:pStyle w:val="ListParagraph"/>
        <w:numPr>
          <w:ilvl w:val="0"/>
          <w:numId w:val="96"/>
        </w:numPr>
        <w:spacing w:after="60"/>
      </w:pPr>
      <w:r w:rsidRPr="00192E11">
        <w:t>The zones are uniform and consecutive with no large gaps between them.</w:t>
      </w:r>
    </w:p>
    <w:p w14:paraId="4D914788" w14:textId="77777777" w:rsidR="00CB7395" w:rsidRPr="00192E11" w:rsidRDefault="00CB7395" w:rsidP="00907313">
      <w:pPr>
        <w:pStyle w:val="ListParagraph"/>
        <w:numPr>
          <w:ilvl w:val="0"/>
          <w:numId w:val="96"/>
        </w:numPr>
        <w:spacing w:after="60"/>
      </w:pPr>
      <w:r w:rsidRPr="00192E11">
        <w:t>The minimum temperature for all zones is 70° C.</w:t>
      </w:r>
    </w:p>
    <w:p w14:paraId="59720A24" w14:textId="77777777" w:rsidR="00CB7395" w:rsidRDefault="00CB7395" w:rsidP="00907313">
      <w:pPr>
        <w:pStyle w:val="ListParagraph"/>
        <w:numPr>
          <w:ilvl w:val="0"/>
          <w:numId w:val="96"/>
        </w:numPr>
        <w:spacing w:after="60"/>
      </w:pPr>
      <w:r w:rsidRPr="00192E11">
        <w:t>The maximum temperature for all zones is 350° C</w:t>
      </w:r>
    </w:p>
    <w:p w14:paraId="41C77B5B" w14:textId="1D492C64" w:rsidR="00B77903" w:rsidRDefault="00CB7395" w:rsidP="00907313">
      <w:pPr>
        <w:pStyle w:val="ListParagraph"/>
        <w:numPr>
          <w:ilvl w:val="0"/>
          <w:numId w:val="96"/>
        </w:numPr>
        <w:spacing w:after="60"/>
      </w:pPr>
      <w:r>
        <w:t>Default setpoint values start at 100</w:t>
      </w:r>
      <w:r w:rsidRPr="00192E11">
        <w:t>° C</w:t>
      </w:r>
      <w:r>
        <w:t xml:space="preserve"> and increases at 5</w:t>
      </w:r>
      <w:r w:rsidRPr="00192E11">
        <w:t>°</w:t>
      </w:r>
      <w:r>
        <w:t xml:space="preserve"> intervals at each zone.</w:t>
      </w:r>
    </w:p>
    <w:p w14:paraId="1B38B0FA" w14:textId="77777777" w:rsidR="00B77903" w:rsidRPr="00192E11" w:rsidRDefault="00B77903" w:rsidP="00907313">
      <w:pPr>
        <w:spacing w:after="60"/>
      </w:pPr>
    </w:p>
    <w:p w14:paraId="094679A8" w14:textId="33F3EE25" w:rsidR="0055760E" w:rsidRDefault="00034E55" w:rsidP="00907313">
      <w:r>
        <w:t>In the Global Preferences screen</w:t>
      </w:r>
      <w:r w:rsidR="00CB7395">
        <w:t>, the software let</w:t>
      </w:r>
      <w:r>
        <w:t>s</w:t>
      </w:r>
      <w:r w:rsidR="00CB7395">
        <w:t xml:space="preserve"> you change the default values </w:t>
      </w:r>
      <w:r w:rsidRPr="00034E55">
        <w:t xml:space="preserve">of a configuration </w:t>
      </w:r>
      <w:r>
        <w:t>file to accurately reflect your equipment. You will likely need to set some values, such as the length of oven heating zones, and min/max temperature limits only once</w:t>
      </w:r>
      <w:r w:rsidR="00B77903">
        <w:t xml:space="preserve"> </w:t>
      </w:r>
      <w:r>
        <w:t>-when you first set up the oven. Others, such as temperature setpoints and conveyor speed values that make up an oven recipe, you may change frequently to match to new products.</w:t>
      </w:r>
      <w:r w:rsidR="0055760E">
        <w:t xml:space="preserve"> </w:t>
      </w:r>
    </w:p>
    <w:p w14:paraId="6FB5DD5F" w14:textId="77777777" w:rsidR="0029047F" w:rsidRDefault="0029047F">
      <w:r>
        <w:br w:type="page"/>
      </w:r>
    </w:p>
    <w:p w14:paraId="2EFA8052" w14:textId="77777777" w:rsidR="0055760E" w:rsidRDefault="00C653DF" w:rsidP="00C67678">
      <w:pPr>
        <w:pStyle w:val="Heading3"/>
        <w:rPr>
          <w:noProof/>
        </w:rPr>
      </w:pPr>
      <w:bookmarkStart w:id="2894" w:name="_Toc358296238"/>
      <w:bookmarkStart w:id="2895" w:name="_Toc358298403"/>
      <w:bookmarkStart w:id="2896" w:name="_Toc469043313"/>
      <w:bookmarkStart w:id="2897" w:name="_Toc469044947"/>
      <w:bookmarkStart w:id="2898" w:name="_Toc469139243"/>
      <w:bookmarkStart w:id="2899" w:name="_Toc469152688"/>
      <w:bookmarkStart w:id="2900" w:name="_Toc491174787"/>
      <w:bookmarkStart w:id="2901" w:name="_Toc491337768"/>
      <w:bookmarkStart w:id="2902" w:name="_Toc491337942"/>
      <w:bookmarkStart w:id="2903" w:name="_Toc491338715"/>
      <w:bookmarkStart w:id="2904" w:name="_Toc532855697"/>
      <w:bookmarkStart w:id="2905" w:name="_Toc532856719"/>
      <w:bookmarkStart w:id="2906" w:name="_Toc53042141"/>
      <w:bookmarkStart w:id="2907" w:name="_Toc53042326"/>
      <w:bookmarkStart w:id="2908" w:name="_Toc86846298"/>
      <w:bookmarkStart w:id="2909" w:name="_Toc86846489"/>
      <w:bookmarkStart w:id="2910" w:name="_Toc119049868"/>
      <w:bookmarkStart w:id="2911" w:name="_Toc119050433"/>
      <w:bookmarkStart w:id="2912" w:name="_Toc119050623"/>
      <w:r>
        <w:rPr>
          <w:noProof/>
        </w:rPr>
        <w:lastRenderedPageBreak/>
        <w:t>Specify An Oven Recipe</w:t>
      </w:r>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p>
    <w:tbl>
      <w:tblPr>
        <w:tblW w:w="9682" w:type="dxa"/>
        <w:tblLayout w:type="fixed"/>
        <w:tblLook w:val="04A0" w:firstRow="1" w:lastRow="0" w:firstColumn="1" w:lastColumn="0" w:noHBand="0" w:noVBand="1"/>
      </w:tblPr>
      <w:tblGrid>
        <w:gridCol w:w="4738"/>
        <w:gridCol w:w="50"/>
        <w:gridCol w:w="4894"/>
      </w:tblGrid>
      <w:tr w:rsidR="0055760E" w14:paraId="10390C51" w14:textId="77777777" w:rsidTr="00D32BD1">
        <w:trPr>
          <w:trHeight w:val="4374"/>
        </w:trPr>
        <w:tc>
          <w:tcPr>
            <w:tcW w:w="4738" w:type="dxa"/>
            <w:shd w:val="clear" w:color="auto" w:fill="auto"/>
          </w:tcPr>
          <w:p w14:paraId="5B19988A" w14:textId="5A88AFF9" w:rsidR="0055760E" w:rsidRPr="0029047F" w:rsidRDefault="0055760E" w:rsidP="00AA5614">
            <w:pPr>
              <w:pStyle w:val="ListParagraph"/>
              <w:numPr>
                <w:ilvl w:val="0"/>
                <w:numId w:val="36"/>
              </w:numPr>
              <w:ind w:left="360"/>
              <w:contextualSpacing/>
            </w:pPr>
            <w:r w:rsidRPr="0029047F">
              <w:t xml:space="preserve">In the </w:t>
            </w:r>
            <w:r w:rsidRPr="0029047F">
              <w:rPr>
                <w:i/>
              </w:rPr>
              <w:t>Enter Oven Setpoints and Conveyor Speed</w:t>
            </w:r>
            <w:r w:rsidRPr="0029047F">
              <w:t xml:space="preserve"> screen</w:t>
            </w:r>
            <w:del w:id="2913" w:author="Ryan Beck" w:date="2022-10-10T10:41:00Z">
              <w:r w:rsidRPr="0029047F" w:rsidDel="00B63FE8">
                <w:delText xml:space="preserve"> (</w:delText>
              </w:r>
              <w:r w:rsidRPr="0029047F" w:rsidDel="00B63FE8">
                <w:fldChar w:fldCharType="begin"/>
              </w:r>
              <w:r w:rsidRPr="0029047F" w:rsidDel="00B63FE8">
                <w:delInstrText xml:space="preserve"> REF _Ref185825698 \h  \* MERGEFORMAT </w:delInstrText>
              </w:r>
              <w:r w:rsidRPr="0029047F" w:rsidDel="00B63FE8">
                <w:fldChar w:fldCharType="separate"/>
              </w:r>
              <w:r w:rsidR="00F9407E" w:rsidDel="00B63FE8">
                <w:delText xml:space="preserve">Figure </w:delText>
              </w:r>
              <w:r w:rsidR="00F9407E" w:rsidDel="00B63FE8">
                <w:rPr>
                  <w:noProof/>
                </w:rPr>
                <w:delText>21</w:delText>
              </w:r>
              <w:r w:rsidRPr="0029047F" w:rsidDel="00B63FE8">
                <w:fldChar w:fldCharType="end"/>
              </w:r>
              <w:r w:rsidRPr="0029047F" w:rsidDel="00B63FE8">
                <w:delText>)</w:delText>
              </w:r>
            </w:del>
            <w:r w:rsidRPr="0029047F">
              <w:t>, type in the current temperature values for the each of the oven zones.</w:t>
            </w:r>
          </w:p>
          <w:p w14:paraId="7FFDBC4C" w14:textId="77777777" w:rsidR="0055760E" w:rsidRPr="0029047F" w:rsidRDefault="0055760E" w:rsidP="00D32BD1">
            <w:pPr>
              <w:ind w:left="720"/>
              <w:rPr>
                <w:b/>
                <w:noProof/>
              </w:rPr>
            </w:pPr>
          </w:p>
          <w:p w14:paraId="442DAB77" w14:textId="77777777" w:rsidR="0055760E" w:rsidRPr="0029047F" w:rsidRDefault="0055760E" w:rsidP="00D32BD1">
            <w:pPr>
              <w:ind w:left="360"/>
              <w:rPr>
                <w:noProof/>
              </w:rPr>
            </w:pPr>
            <w:r w:rsidRPr="0029047F">
              <w:rPr>
                <w:b/>
                <w:noProof/>
              </w:rPr>
              <w:t>Note</w:t>
            </w:r>
            <w:r w:rsidRPr="0029047F">
              <w:rPr>
                <w:noProof/>
              </w:rPr>
              <w:t>: This screen does not appear when the software</w:t>
            </w:r>
            <w:r w:rsidRPr="0029047F">
              <w:rPr>
                <w:i/>
                <w:noProof/>
              </w:rPr>
              <w:t xml:space="preserve"> </w:t>
            </w:r>
            <w:r w:rsidRPr="0029047F">
              <w:rPr>
                <w:noProof/>
              </w:rPr>
              <w:t>is communicating with an oven controller.</w:t>
            </w:r>
          </w:p>
          <w:p w14:paraId="2717D7D0" w14:textId="77777777" w:rsidR="0055760E" w:rsidRPr="0029047F" w:rsidRDefault="0055760E" w:rsidP="00D32BD1"/>
        </w:tc>
        <w:tc>
          <w:tcPr>
            <w:tcW w:w="4944" w:type="dxa"/>
            <w:gridSpan w:val="2"/>
            <w:shd w:val="clear" w:color="auto" w:fill="auto"/>
          </w:tcPr>
          <w:p w14:paraId="58BF0966" w14:textId="66BE4E7E" w:rsidR="0055760E" w:rsidRDefault="00D12DB7" w:rsidP="00D32BD1">
            <w:pPr>
              <w:rPr>
                <w:noProof/>
              </w:rPr>
            </w:pPr>
            <w:r>
              <w:rPr>
                <w:noProof/>
              </w:rPr>
              <w:drawing>
                <wp:inline distT="0" distB="0" distL="0" distR="0" wp14:anchorId="1A243E95" wp14:editId="1809DBDD">
                  <wp:extent cx="3002280" cy="2261235"/>
                  <wp:effectExtent l="0" t="0" r="7620" b="5715"/>
                  <wp:docPr id="2804" name="Picture 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ipe - Generic.png"/>
                          <pic:cNvPicPr/>
                        </pic:nvPicPr>
                        <pic:blipFill>
                          <a:blip r:embed="rId70">
                            <a:extLst>
                              <a:ext uri="{28A0092B-C50C-407E-A947-70E740481C1C}">
                                <a14:useLocalDpi xmlns:a14="http://schemas.microsoft.com/office/drawing/2010/main" val="0"/>
                              </a:ext>
                            </a:extLst>
                          </a:blip>
                          <a:stretch>
                            <a:fillRect/>
                          </a:stretch>
                        </pic:blipFill>
                        <pic:spPr>
                          <a:xfrm>
                            <a:off x="0" y="0"/>
                            <a:ext cx="3010561" cy="2267472"/>
                          </a:xfrm>
                          <a:prstGeom prst="rect">
                            <a:avLst/>
                          </a:prstGeom>
                        </pic:spPr>
                      </pic:pic>
                    </a:graphicData>
                  </a:graphic>
                </wp:inline>
              </w:drawing>
            </w:r>
          </w:p>
          <w:p w14:paraId="33D868CB" w14:textId="0AF0E77B" w:rsidR="0055760E" w:rsidRDefault="0055760E" w:rsidP="00D32BD1">
            <w:pPr>
              <w:pStyle w:val="Caption"/>
            </w:pPr>
            <w:bookmarkStart w:id="2914" w:name="_Ref185825698"/>
            <w:r>
              <w:t xml:space="preserve">Figure </w:t>
            </w:r>
            <w:r w:rsidR="00364D2F">
              <w:fldChar w:fldCharType="begin"/>
            </w:r>
            <w:r w:rsidR="00364D2F">
              <w:instrText xml:space="preserve"> SEQ Figure \</w:instrText>
            </w:r>
            <w:r w:rsidR="00364D2F">
              <w:instrText xml:space="preserve">* ARABIC </w:instrText>
            </w:r>
            <w:r w:rsidR="00364D2F">
              <w:fldChar w:fldCharType="separate"/>
            </w:r>
            <w:r w:rsidR="00F9407E">
              <w:rPr>
                <w:noProof/>
              </w:rPr>
              <w:t>21</w:t>
            </w:r>
            <w:r w:rsidR="00364D2F">
              <w:rPr>
                <w:noProof/>
              </w:rPr>
              <w:fldChar w:fldCharType="end"/>
            </w:r>
            <w:bookmarkEnd w:id="2914"/>
            <w:r>
              <w:t>: Run a Profile screen #2</w:t>
            </w:r>
          </w:p>
        </w:tc>
      </w:tr>
      <w:tr w:rsidR="0055760E" w14:paraId="7542E34E" w14:textId="77777777" w:rsidTr="00D32BD1">
        <w:trPr>
          <w:trHeight w:val="1611"/>
        </w:trPr>
        <w:tc>
          <w:tcPr>
            <w:tcW w:w="4738" w:type="dxa"/>
            <w:shd w:val="clear" w:color="auto" w:fill="auto"/>
          </w:tcPr>
          <w:p w14:paraId="779A275C" w14:textId="38E8CEFE" w:rsidR="0055760E" w:rsidRDefault="0055760E" w:rsidP="00AA5614">
            <w:pPr>
              <w:pStyle w:val="ListParagraph"/>
              <w:numPr>
                <w:ilvl w:val="0"/>
                <w:numId w:val="36"/>
              </w:numPr>
              <w:ind w:left="360"/>
              <w:contextualSpacing/>
            </w:pPr>
            <w:r>
              <w:t xml:space="preserve">If the bottom of the zones </w:t>
            </w:r>
            <w:del w:id="2915" w:author="Ryan Beck" w:date="2022-10-10T10:41:00Z">
              <w:r w:rsidDel="00B63FE8">
                <w:delText>are</w:delText>
              </w:r>
            </w:del>
            <w:ins w:id="2916" w:author="Ryan Beck" w:date="2022-10-10T10:41:00Z">
              <w:r w:rsidR="00B63FE8">
                <w:t>is</w:t>
              </w:r>
            </w:ins>
            <w:r>
              <w:t xml:space="preserve"> to have different setpoint values than the top, deselect the </w:t>
            </w:r>
            <w:r w:rsidRPr="006217FE">
              <w:rPr>
                <w:b/>
              </w:rPr>
              <w:t>Top and Bottom Setpoint are the same</w:t>
            </w:r>
            <w:r>
              <w:t xml:space="preserve"> checkbox.</w:t>
            </w:r>
          </w:p>
          <w:p w14:paraId="6FE4ED81" w14:textId="77777777" w:rsidR="0055760E" w:rsidRDefault="0055760E" w:rsidP="00D32BD1"/>
          <w:p w14:paraId="3C785C15" w14:textId="77777777" w:rsidR="0055760E" w:rsidRDefault="0055760E" w:rsidP="00D32BD1">
            <w:pPr>
              <w:ind w:left="360"/>
            </w:pPr>
            <w:r>
              <w:t>The bottom row of fields becomes editable (white).</w:t>
            </w:r>
          </w:p>
          <w:p w14:paraId="707172F5" w14:textId="77777777" w:rsidR="0055760E" w:rsidRDefault="0055760E" w:rsidP="00D32BD1"/>
        </w:tc>
        <w:tc>
          <w:tcPr>
            <w:tcW w:w="4944" w:type="dxa"/>
            <w:gridSpan w:val="2"/>
            <w:shd w:val="clear" w:color="auto" w:fill="auto"/>
          </w:tcPr>
          <w:p w14:paraId="4B541F55" w14:textId="77777777" w:rsidR="0055760E" w:rsidRDefault="0055760E" w:rsidP="00D32BD1">
            <w:r w:rsidRPr="00CD2633">
              <w:rPr>
                <w:noProof/>
              </w:rPr>
              <w:drawing>
                <wp:inline distT="0" distB="0" distL="0" distR="0" wp14:anchorId="64A4B538" wp14:editId="1EAE6E36">
                  <wp:extent cx="2063750" cy="800100"/>
                  <wp:effectExtent l="0" t="0" r="0" b="0"/>
                  <wp:docPr id="3028" name="Picture 6" descr="Description: Description: C:\Users\dklueck\Desktop\New oven setup art\Top and bottom z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Description: C:\Users\dklueck\Desktop\New oven setup art\Top and bottom zone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63750" cy="800100"/>
                          </a:xfrm>
                          <a:prstGeom prst="rect">
                            <a:avLst/>
                          </a:prstGeom>
                          <a:noFill/>
                          <a:ln>
                            <a:noFill/>
                          </a:ln>
                        </pic:spPr>
                      </pic:pic>
                    </a:graphicData>
                  </a:graphic>
                </wp:inline>
              </w:drawing>
            </w:r>
          </w:p>
        </w:tc>
      </w:tr>
      <w:tr w:rsidR="0055760E" w14:paraId="0CD76DF4" w14:textId="77777777" w:rsidTr="00D32BD1">
        <w:tc>
          <w:tcPr>
            <w:tcW w:w="9682" w:type="dxa"/>
            <w:gridSpan w:val="3"/>
            <w:shd w:val="clear" w:color="auto" w:fill="auto"/>
          </w:tcPr>
          <w:p w14:paraId="221728F7" w14:textId="77777777" w:rsidR="0055760E" w:rsidRDefault="0055760E" w:rsidP="00AA5614">
            <w:pPr>
              <w:pStyle w:val="ListParagraph"/>
              <w:numPr>
                <w:ilvl w:val="0"/>
                <w:numId w:val="36"/>
              </w:numPr>
              <w:ind w:left="360"/>
              <w:contextualSpacing/>
            </w:pPr>
            <w:r>
              <w:t>Enter new temperature values in the bottom row fields.</w:t>
            </w:r>
          </w:p>
          <w:p w14:paraId="6D8B487F" w14:textId="77777777" w:rsidR="0055760E" w:rsidRDefault="0055760E" w:rsidP="00D32BD1"/>
          <w:p w14:paraId="136915E4" w14:textId="77777777" w:rsidR="0055760E" w:rsidRDefault="0055760E" w:rsidP="00AA5614">
            <w:pPr>
              <w:pStyle w:val="ListParagraph"/>
              <w:keepNext/>
              <w:numPr>
                <w:ilvl w:val="0"/>
                <w:numId w:val="36"/>
              </w:numPr>
              <w:spacing w:after="120"/>
              <w:ind w:left="360"/>
              <w:contextualSpacing/>
            </w:pPr>
            <w:r>
              <w:t xml:space="preserve">Type in a value in the </w:t>
            </w:r>
            <w:r w:rsidRPr="006217FE">
              <w:rPr>
                <w:b/>
              </w:rPr>
              <w:t>Conveyor Speed</w:t>
            </w:r>
            <w:r>
              <w:t xml:space="preserve"> field.</w:t>
            </w:r>
          </w:p>
          <w:p w14:paraId="41799914" w14:textId="77777777" w:rsidR="0055760E" w:rsidRPr="006217FE" w:rsidRDefault="0055760E" w:rsidP="00D32BD1">
            <w:pPr>
              <w:pStyle w:val="ListParagraph"/>
              <w:keepNext/>
              <w:rPr>
                <w:sz w:val="16"/>
                <w:szCs w:val="16"/>
              </w:rPr>
            </w:pPr>
          </w:p>
          <w:p w14:paraId="70F27884" w14:textId="77777777" w:rsidR="0055760E" w:rsidRDefault="0055760E" w:rsidP="00D32BD1">
            <w:pPr>
              <w:pStyle w:val="ListParagraph"/>
              <w:jc w:val="center"/>
            </w:pPr>
            <w:r w:rsidRPr="00CD2633">
              <w:rPr>
                <w:noProof/>
              </w:rPr>
              <w:drawing>
                <wp:inline distT="0" distB="0" distL="0" distR="0" wp14:anchorId="45AD0052" wp14:editId="24C6DF24">
                  <wp:extent cx="2819400" cy="374650"/>
                  <wp:effectExtent l="0" t="0" r="0" b="6350"/>
                  <wp:docPr id="3029" name="Picture 5" descr="Description: Description: C:\Users\dklueck\Desktop\New oven setup art\conveyor speed f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Description: C:\Users\dklueck\Desktop\New oven setup art\conveyor speed field.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19400" cy="374650"/>
                          </a:xfrm>
                          <a:prstGeom prst="rect">
                            <a:avLst/>
                          </a:prstGeom>
                          <a:noFill/>
                          <a:ln>
                            <a:noFill/>
                          </a:ln>
                        </pic:spPr>
                      </pic:pic>
                    </a:graphicData>
                  </a:graphic>
                </wp:inline>
              </w:drawing>
            </w:r>
          </w:p>
          <w:p w14:paraId="21066182" w14:textId="77777777" w:rsidR="0055760E" w:rsidRDefault="0055760E" w:rsidP="00D32BD1"/>
        </w:tc>
      </w:tr>
      <w:tr w:rsidR="0055760E" w14:paraId="7AD45C32" w14:textId="77777777" w:rsidTr="00D32BD1">
        <w:tc>
          <w:tcPr>
            <w:tcW w:w="9682" w:type="dxa"/>
            <w:gridSpan w:val="3"/>
            <w:shd w:val="clear" w:color="auto" w:fill="auto"/>
          </w:tcPr>
          <w:p w14:paraId="3FA1E62F" w14:textId="77777777" w:rsidR="0055760E" w:rsidRDefault="0055760E" w:rsidP="00AA5614">
            <w:pPr>
              <w:pStyle w:val="ListParagraph"/>
              <w:numPr>
                <w:ilvl w:val="0"/>
                <w:numId w:val="36"/>
              </w:numPr>
              <w:ind w:left="360"/>
              <w:contextualSpacing/>
            </w:pPr>
            <w:r>
              <w:t>Click the next button to advance to the thermocouple attachment phase of running a profile.</w:t>
            </w:r>
          </w:p>
          <w:p w14:paraId="410869EC" w14:textId="77777777" w:rsidR="0055760E" w:rsidRDefault="0055760E" w:rsidP="00D32BD1"/>
        </w:tc>
      </w:tr>
      <w:tr w:rsidR="0055760E" w:rsidRPr="006217FE" w14:paraId="115F9933" w14:textId="77777777" w:rsidTr="00D32BD1">
        <w:tc>
          <w:tcPr>
            <w:tcW w:w="4788" w:type="dxa"/>
            <w:gridSpan w:val="2"/>
            <w:shd w:val="clear" w:color="auto" w:fill="auto"/>
          </w:tcPr>
          <w:p w14:paraId="3FE1E5B9" w14:textId="0C8A5EC8" w:rsidR="0055760E" w:rsidRPr="0029047F" w:rsidRDefault="0055760E" w:rsidP="0029047F">
            <w:pPr>
              <w:ind w:left="342"/>
            </w:pPr>
          </w:p>
        </w:tc>
        <w:tc>
          <w:tcPr>
            <w:tcW w:w="4894" w:type="dxa"/>
            <w:shd w:val="clear" w:color="auto" w:fill="auto"/>
          </w:tcPr>
          <w:p w14:paraId="5836B1EA" w14:textId="77777777" w:rsidR="0055760E" w:rsidRDefault="0055760E" w:rsidP="00D32BD1">
            <w:pPr>
              <w:rPr>
                <w:noProof/>
                <w:sz w:val="22"/>
              </w:rPr>
            </w:pPr>
          </w:p>
          <w:p w14:paraId="45543154" w14:textId="3362D7C1" w:rsidR="0055760E" w:rsidRDefault="0055760E" w:rsidP="00D32BD1">
            <w:pPr>
              <w:rPr>
                <w:noProof/>
                <w:sz w:val="22"/>
              </w:rPr>
            </w:pPr>
          </w:p>
          <w:p w14:paraId="49F53CC1" w14:textId="77777777" w:rsidR="0055760E" w:rsidRPr="006217FE" w:rsidRDefault="0055760E" w:rsidP="00D32BD1">
            <w:pPr>
              <w:rPr>
                <w:sz w:val="22"/>
              </w:rPr>
            </w:pPr>
          </w:p>
          <w:p w14:paraId="60289EC3" w14:textId="77777777" w:rsidR="0055760E" w:rsidRPr="006217FE" w:rsidRDefault="0055760E" w:rsidP="00D32BD1">
            <w:pPr>
              <w:rPr>
                <w:sz w:val="22"/>
              </w:rPr>
            </w:pPr>
          </w:p>
        </w:tc>
      </w:tr>
    </w:tbl>
    <w:p w14:paraId="1B8504C2" w14:textId="77777777" w:rsidR="00191F1A" w:rsidRDefault="00191F1A" w:rsidP="00CB7395"/>
    <w:p w14:paraId="5914480A" w14:textId="77777777" w:rsidR="0029047F" w:rsidRDefault="0029047F">
      <w:pPr>
        <w:rPr>
          <w:rFonts w:ascii="Arial" w:hAnsi="Arial" w:cs="Arial"/>
          <w:b/>
          <w:bCs/>
          <w:iCs/>
          <w:noProof/>
          <w:sz w:val="32"/>
          <w:szCs w:val="28"/>
        </w:rPr>
      </w:pPr>
      <w:bookmarkStart w:id="2917" w:name="_Toc329249424"/>
      <w:bookmarkStart w:id="2918" w:name="_Toc488490448"/>
      <w:bookmarkStart w:id="2919" w:name="_Toc119468092"/>
      <w:bookmarkStart w:id="2920" w:name="_Toc329784609"/>
      <w:bookmarkEnd w:id="2887"/>
      <w:bookmarkEnd w:id="2888"/>
      <w:bookmarkEnd w:id="2889"/>
      <w:bookmarkEnd w:id="2890"/>
      <w:bookmarkEnd w:id="2891"/>
      <w:r>
        <w:rPr>
          <w:noProof/>
        </w:rPr>
        <w:br w:type="page"/>
      </w:r>
    </w:p>
    <w:p w14:paraId="7A1C7EFF" w14:textId="77777777" w:rsidR="00121926" w:rsidRDefault="0029047F" w:rsidP="00E14151">
      <w:pPr>
        <w:pStyle w:val="Heading2"/>
        <w:rPr>
          <w:noProof/>
        </w:rPr>
      </w:pPr>
      <w:bookmarkStart w:id="2921" w:name="_Toc469043314"/>
      <w:bookmarkStart w:id="2922" w:name="_Toc469044948"/>
      <w:bookmarkStart w:id="2923" w:name="_Toc469139244"/>
      <w:bookmarkStart w:id="2924" w:name="_Toc469152689"/>
      <w:bookmarkStart w:id="2925" w:name="_Toc491174788"/>
      <w:bookmarkStart w:id="2926" w:name="_Toc491337769"/>
      <w:bookmarkStart w:id="2927" w:name="_Toc491337943"/>
      <w:bookmarkStart w:id="2928" w:name="_Toc491338716"/>
      <w:bookmarkStart w:id="2929" w:name="_Toc532855698"/>
      <w:bookmarkStart w:id="2930" w:name="_Toc532856720"/>
      <w:bookmarkStart w:id="2931" w:name="_Toc53042142"/>
      <w:bookmarkStart w:id="2932" w:name="_Toc53042327"/>
      <w:bookmarkStart w:id="2933" w:name="_Toc86846299"/>
      <w:bookmarkStart w:id="2934" w:name="_Toc86846490"/>
      <w:bookmarkStart w:id="2935" w:name="_Toc119049739"/>
      <w:bookmarkStart w:id="2936" w:name="_Toc119049869"/>
      <w:bookmarkStart w:id="2937" w:name="_Toc119050434"/>
      <w:bookmarkStart w:id="2938" w:name="_Toc119050624"/>
      <w:r>
        <w:rPr>
          <w:noProof/>
        </w:rPr>
        <w:lastRenderedPageBreak/>
        <w:t>Attach</w:t>
      </w:r>
      <w:r w:rsidR="00121926">
        <w:rPr>
          <w:noProof/>
        </w:rPr>
        <w:t xml:space="preserve"> </w:t>
      </w:r>
      <w:r w:rsidR="00754243">
        <w:rPr>
          <w:noProof/>
        </w:rPr>
        <w:t>Thermocouples</w:t>
      </w:r>
      <w:bookmarkEnd w:id="2917"/>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p>
    <w:p w14:paraId="3240F4E6" w14:textId="77777777" w:rsidR="00121926" w:rsidRDefault="00121926" w:rsidP="00121926">
      <w:r>
        <w:t>Thermocouples (TCs), attached to solder joints or other important sites on the board, directly measure</w:t>
      </w:r>
      <w:r w:rsidRPr="001651C5">
        <w:t xml:space="preserve"> the temperature at the point </w:t>
      </w:r>
      <w:r>
        <w:t xml:space="preserve">that </w:t>
      </w:r>
      <w:r w:rsidRPr="001651C5">
        <w:t>the TC b</w:t>
      </w:r>
      <w:r w:rsidR="00111256">
        <w:t>ead is in contact with the PCB.</w:t>
      </w:r>
      <w:r w:rsidRPr="001651C5">
        <w:t xml:space="preserve"> The TC measurements are collected by the </w:t>
      </w:r>
      <w:r>
        <w:t>profiler</w:t>
      </w:r>
      <w:r w:rsidRPr="001651C5">
        <w:t xml:space="preserve"> and the software to create thermal profiles.</w:t>
      </w:r>
    </w:p>
    <w:p w14:paraId="00FFE391" w14:textId="77777777" w:rsidR="00121926" w:rsidRDefault="00121926" w:rsidP="00121926">
      <w:pPr>
        <w:rPr>
          <w:noProof/>
        </w:rPr>
      </w:pPr>
    </w:p>
    <w:p w14:paraId="73C9D424" w14:textId="77777777" w:rsidR="00121926" w:rsidRDefault="00121926" w:rsidP="00121926">
      <w:pPr>
        <w:rPr>
          <w:noProof/>
        </w:rPr>
      </w:pPr>
      <w:r>
        <w:rPr>
          <w:noProof/>
        </w:rPr>
        <w:t>Two methods are typically used to attach TCs—</w:t>
      </w:r>
      <w:r w:rsidRPr="00927182">
        <w:rPr>
          <w:i/>
          <w:noProof/>
        </w:rPr>
        <w:t>aluminum tape</w:t>
      </w:r>
      <w:r>
        <w:rPr>
          <w:noProof/>
        </w:rPr>
        <w:t xml:space="preserve"> and </w:t>
      </w:r>
      <w:r w:rsidRPr="00927182">
        <w:rPr>
          <w:i/>
          <w:noProof/>
        </w:rPr>
        <w:t>high temperature solder</w:t>
      </w:r>
      <w:r>
        <w:rPr>
          <w:noProof/>
        </w:rPr>
        <w:t>.  Both methods are discussed below.</w:t>
      </w:r>
    </w:p>
    <w:p w14:paraId="20DC5833" w14:textId="77777777" w:rsidR="00121926" w:rsidRDefault="00121926" w:rsidP="00121926">
      <w:pPr>
        <w:rPr>
          <w:noProof/>
        </w:rPr>
      </w:pPr>
    </w:p>
    <w:p w14:paraId="403069EE" w14:textId="77777777" w:rsidR="00121926" w:rsidRDefault="00121926" w:rsidP="00121926">
      <w:pPr>
        <w:rPr>
          <w:noProof/>
        </w:rPr>
      </w:pPr>
      <w:r>
        <w:rPr>
          <w:noProof/>
        </w:rPr>
        <w:t>The system works with two kinds of TCs—</w:t>
      </w:r>
      <w:r w:rsidRPr="00082F50">
        <w:rPr>
          <w:i/>
          <w:noProof/>
        </w:rPr>
        <w:t>standard</w:t>
      </w:r>
      <w:r>
        <w:rPr>
          <w:noProof/>
        </w:rPr>
        <w:t xml:space="preserve"> TCs and the </w:t>
      </w:r>
      <w:r>
        <w:rPr>
          <w:i/>
          <w:noProof/>
        </w:rPr>
        <w:t>A</w:t>
      </w:r>
      <w:r w:rsidRPr="00082F50">
        <w:rPr>
          <w:i/>
          <w:noProof/>
        </w:rPr>
        <w:t>ir TC</w:t>
      </w:r>
      <w:r>
        <w:rPr>
          <w:noProof/>
        </w:rPr>
        <w:t xml:space="preserve">.  Standard TCs record the temperature data for various sites on the board.  The air TC gets specific positioning because its temperature </w:t>
      </w:r>
      <w:r w:rsidRPr="00975A10">
        <w:rPr>
          <w:i/>
          <w:noProof/>
        </w:rPr>
        <w:t>triggers the start</w:t>
      </w:r>
      <w:r w:rsidRPr="00D07364">
        <w:rPr>
          <w:i/>
          <w:noProof/>
        </w:rPr>
        <w:t xml:space="preserve"> of the profile</w:t>
      </w:r>
      <w:r>
        <w:rPr>
          <w:noProof/>
        </w:rPr>
        <w:t xml:space="preserve"> data processing, </w:t>
      </w:r>
      <w:r w:rsidRPr="001651C5">
        <w:rPr>
          <w:noProof/>
        </w:rPr>
        <w:t>aids with TC shifting</w:t>
      </w:r>
      <w:r>
        <w:rPr>
          <w:noProof/>
        </w:rPr>
        <w:t>,</w:t>
      </w:r>
      <w:r w:rsidRPr="001651C5">
        <w:rPr>
          <w:noProof/>
        </w:rPr>
        <w:t xml:space="preserve"> and </w:t>
      </w:r>
      <w:r>
        <w:rPr>
          <w:noProof/>
        </w:rPr>
        <w:t xml:space="preserve">improves </w:t>
      </w:r>
      <w:r w:rsidRPr="001651C5">
        <w:rPr>
          <w:noProof/>
        </w:rPr>
        <w:t>the prediction capabilities of the software.</w:t>
      </w:r>
    </w:p>
    <w:p w14:paraId="1C5C9B4A" w14:textId="77777777" w:rsidR="00121926" w:rsidRDefault="00121926" w:rsidP="00C67678">
      <w:pPr>
        <w:pStyle w:val="Heading3"/>
        <w:rPr>
          <w:noProof/>
        </w:rPr>
      </w:pPr>
      <w:bookmarkStart w:id="2939" w:name="_Toc316649883"/>
      <w:bookmarkStart w:id="2940" w:name="_Toc469043315"/>
      <w:bookmarkStart w:id="2941" w:name="_Toc469044949"/>
      <w:bookmarkStart w:id="2942" w:name="_Toc469139245"/>
      <w:bookmarkStart w:id="2943" w:name="_Toc469152690"/>
      <w:bookmarkStart w:id="2944" w:name="_Toc491174789"/>
      <w:bookmarkStart w:id="2945" w:name="_Toc491337770"/>
      <w:bookmarkStart w:id="2946" w:name="_Toc491337944"/>
      <w:bookmarkStart w:id="2947" w:name="_Toc491338717"/>
      <w:bookmarkStart w:id="2948" w:name="_Toc532855699"/>
      <w:bookmarkStart w:id="2949" w:name="_Toc532856721"/>
      <w:bookmarkStart w:id="2950" w:name="_Toc53042143"/>
      <w:bookmarkStart w:id="2951" w:name="_Toc53042328"/>
      <w:bookmarkStart w:id="2952" w:name="_Toc86846300"/>
      <w:bookmarkStart w:id="2953" w:name="_Toc86846491"/>
      <w:bookmarkStart w:id="2954" w:name="_Toc119049870"/>
      <w:bookmarkStart w:id="2955" w:name="_Toc119050435"/>
      <w:bookmarkStart w:id="2956" w:name="_Toc119050625"/>
      <w:r>
        <w:rPr>
          <w:noProof/>
        </w:rPr>
        <w:t>Attach</w:t>
      </w:r>
      <w:r w:rsidR="0029047F">
        <w:rPr>
          <w:noProof/>
        </w:rPr>
        <w:t xml:space="preserve"> t</w:t>
      </w:r>
      <w:r w:rsidR="00C653DF">
        <w:rPr>
          <w:noProof/>
        </w:rPr>
        <w:t xml:space="preserve">he </w:t>
      </w:r>
      <w:r>
        <w:rPr>
          <w:noProof/>
        </w:rPr>
        <w:t>Air TC</w:t>
      </w:r>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p>
    <w:p w14:paraId="27BE38D5" w14:textId="77777777" w:rsidR="00121926" w:rsidRDefault="00121926" w:rsidP="00121926">
      <w:pPr>
        <w:keepNext/>
        <w:spacing w:after="120"/>
        <w:rPr>
          <w:rFonts w:ascii="TimesNewRomanPSMT" w:hAnsi="TimesNewRomanPSMT" w:cs="TimesNewRomanPSMT"/>
        </w:rPr>
      </w:pPr>
      <w:r>
        <w:rPr>
          <w:rFonts w:ascii="TimesNewRomanPSMT" w:hAnsi="TimesNewRomanPSMT" w:cs="TimesNewRomanPSMT"/>
        </w:rPr>
        <w:t xml:space="preserve">There are </w:t>
      </w:r>
      <w:r w:rsidRPr="00D64CE4">
        <w:rPr>
          <w:rFonts w:ascii="TimesNewRomanPSMT" w:hAnsi="TimesNewRomanPSMT" w:cs="TimesNewRomanPSMT"/>
          <w:u w:val="single"/>
        </w:rPr>
        <w:t>two</w:t>
      </w:r>
      <w:r>
        <w:rPr>
          <w:rFonts w:ascii="TimesNewRomanPSMT" w:hAnsi="TimesNewRomanPSMT" w:cs="TimesNewRomanPSMT"/>
        </w:rPr>
        <w:t xml:space="preserve"> important considerations regarding the Air TC:</w:t>
      </w:r>
    </w:p>
    <w:tbl>
      <w:tblPr>
        <w:tblW w:w="0" w:type="auto"/>
        <w:tblLook w:val="04A0" w:firstRow="1" w:lastRow="0" w:firstColumn="1" w:lastColumn="0" w:noHBand="0" w:noVBand="1"/>
      </w:tblPr>
      <w:tblGrid>
        <w:gridCol w:w="3874"/>
        <w:gridCol w:w="5486"/>
      </w:tblGrid>
      <w:tr w:rsidR="00121926" w14:paraId="1DBAFAE7" w14:textId="77777777" w:rsidTr="00192FFB">
        <w:tc>
          <w:tcPr>
            <w:tcW w:w="4068" w:type="dxa"/>
            <w:shd w:val="clear" w:color="auto" w:fill="auto"/>
          </w:tcPr>
          <w:p w14:paraId="4796F9C7" w14:textId="77777777" w:rsidR="00121926" w:rsidRDefault="00121926" w:rsidP="00192FFB">
            <w:pPr>
              <w:rPr>
                <w:noProof/>
              </w:rPr>
            </w:pPr>
          </w:p>
          <w:p w14:paraId="05F91C31" w14:textId="77777777" w:rsidR="00121926" w:rsidRDefault="00121926" w:rsidP="00192FFB">
            <w:pPr>
              <w:rPr>
                <w:noProof/>
              </w:rPr>
            </w:pPr>
          </w:p>
          <w:p w14:paraId="40BB2F8F" w14:textId="2DD62818" w:rsidR="00121926" w:rsidRDefault="00121926" w:rsidP="00AA5614">
            <w:pPr>
              <w:pStyle w:val="ListParagraph"/>
              <w:numPr>
                <w:ilvl w:val="0"/>
                <w:numId w:val="97"/>
              </w:numPr>
              <w:ind w:left="360"/>
            </w:pPr>
            <w:r>
              <w:t xml:space="preserve">It must be attached at the leading edge of the board, extending one inch (25 mm) in front of the leading edge of the board.   </w:t>
            </w:r>
          </w:p>
          <w:p w14:paraId="681C5DC9" w14:textId="77777777" w:rsidR="00121926" w:rsidRDefault="00121926" w:rsidP="0029047F">
            <w:pPr>
              <w:rPr>
                <w:noProof/>
              </w:rPr>
            </w:pPr>
          </w:p>
          <w:p w14:paraId="2346C3E2" w14:textId="77777777" w:rsidR="00121926" w:rsidRDefault="00121926" w:rsidP="0029047F">
            <w:pPr>
              <w:rPr>
                <w:noProof/>
              </w:rPr>
            </w:pPr>
          </w:p>
          <w:p w14:paraId="6CD58319" w14:textId="77777777" w:rsidR="00121926" w:rsidRPr="0029047F" w:rsidRDefault="00121926" w:rsidP="00AA5614">
            <w:pPr>
              <w:pStyle w:val="ListParagraph"/>
              <w:numPr>
                <w:ilvl w:val="0"/>
                <w:numId w:val="97"/>
              </w:numPr>
              <w:ind w:left="360"/>
              <w:rPr>
                <w:rFonts w:ascii="TimesNewRomanPSMT" w:hAnsi="TimesNewRomanPSMT" w:cs="TimesNewRomanPSMT"/>
              </w:rPr>
            </w:pPr>
            <w:r>
              <w:t xml:space="preserve">It </w:t>
            </w:r>
            <w:r w:rsidRPr="0029047F">
              <w:rPr>
                <w:u w:val="single"/>
              </w:rPr>
              <w:t>MUST</w:t>
            </w:r>
            <w:r w:rsidRPr="00662DEC">
              <w:t xml:space="preserve"> be plugged into </w:t>
            </w:r>
            <w:r w:rsidRPr="0029047F">
              <w:rPr>
                <w:b/>
              </w:rPr>
              <w:t>channel 1</w:t>
            </w:r>
            <w:r>
              <w:t xml:space="preserve"> on </w:t>
            </w:r>
            <w:r w:rsidRPr="00662DEC">
              <w:t xml:space="preserve">the </w:t>
            </w:r>
            <w:r>
              <w:t>profiler.</w:t>
            </w:r>
          </w:p>
          <w:p w14:paraId="561359A8" w14:textId="77777777" w:rsidR="00121926" w:rsidRDefault="00121926" w:rsidP="00192FFB">
            <w:pPr>
              <w:rPr>
                <w:noProof/>
              </w:rPr>
            </w:pPr>
          </w:p>
          <w:p w14:paraId="3F635A5F" w14:textId="77777777" w:rsidR="00121926" w:rsidRPr="0029047F" w:rsidRDefault="00111256" w:rsidP="00AA5614">
            <w:pPr>
              <w:pStyle w:val="ListParagraph"/>
              <w:numPr>
                <w:ilvl w:val="0"/>
                <w:numId w:val="71"/>
              </w:numPr>
              <w:rPr>
                <w:b/>
                <w:noProof/>
              </w:rPr>
            </w:pPr>
            <w:r w:rsidRPr="0029047F">
              <w:rPr>
                <w:b/>
                <w:noProof/>
              </w:rPr>
              <w:t>Click the Next button.</w:t>
            </w:r>
          </w:p>
          <w:p w14:paraId="618ECE45" w14:textId="77777777" w:rsidR="00121926" w:rsidRDefault="00121926" w:rsidP="00192FFB">
            <w:pPr>
              <w:rPr>
                <w:noProof/>
              </w:rPr>
            </w:pPr>
          </w:p>
        </w:tc>
        <w:tc>
          <w:tcPr>
            <w:tcW w:w="5508" w:type="dxa"/>
            <w:shd w:val="clear" w:color="auto" w:fill="auto"/>
          </w:tcPr>
          <w:p w14:paraId="3E8C0C27" w14:textId="3B226C12" w:rsidR="00121926" w:rsidRDefault="000E0382" w:rsidP="00192FFB">
            <w:pPr>
              <w:rPr>
                <w:noProof/>
              </w:rPr>
            </w:pPr>
            <w:del w:id="2957" w:author="Ryan Beck" w:date="2022-10-10T10:42:00Z">
              <w:r w:rsidDel="004E681C">
                <w:rPr>
                  <w:noProof/>
                </w:rPr>
                <w:drawing>
                  <wp:inline distT="0" distB="0" distL="0" distR="0" wp14:anchorId="25DA39C9" wp14:editId="30519959">
                    <wp:extent cx="3179445" cy="2391410"/>
                    <wp:effectExtent l="0" t="0" r="1905" b="889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79445" cy="2391410"/>
                            </a:xfrm>
                            <a:prstGeom prst="rect">
                              <a:avLst/>
                            </a:prstGeom>
                            <a:noFill/>
                            <a:ln>
                              <a:noFill/>
                            </a:ln>
                          </pic:spPr>
                        </pic:pic>
                      </a:graphicData>
                    </a:graphic>
                  </wp:inline>
                </w:drawing>
              </w:r>
            </w:del>
            <w:ins w:id="2958" w:author="Ryan Beck" w:date="2022-10-10T10:42:00Z">
              <w:r w:rsidR="004E681C">
                <w:rPr>
                  <w:noProof/>
                </w:rPr>
                <w:drawing>
                  <wp:inline distT="0" distB="0" distL="0" distR="0" wp14:anchorId="3298CC0D" wp14:editId="2AD8DC93">
                    <wp:extent cx="3181985" cy="2395220"/>
                    <wp:effectExtent l="0" t="0" r="0" b="5080"/>
                    <wp:docPr id="311" name="Picture 3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Diagram&#10;&#10;Description automatically generated"/>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3181985" cy="2395220"/>
                            </a:xfrm>
                            <a:prstGeom prst="rect">
                              <a:avLst/>
                            </a:prstGeom>
                          </pic:spPr>
                        </pic:pic>
                      </a:graphicData>
                    </a:graphic>
                  </wp:inline>
                </w:drawing>
              </w:r>
            </w:ins>
          </w:p>
        </w:tc>
      </w:tr>
    </w:tbl>
    <w:p w14:paraId="29383561" w14:textId="588A6E08" w:rsidR="00121926" w:rsidRDefault="0029047F" w:rsidP="00C67678">
      <w:pPr>
        <w:pStyle w:val="Heading3"/>
      </w:pPr>
      <w:bookmarkStart w:id="2959" w:name="_Toc316649884"/>
      <w:bookmarkStart w:id="2960" w:name="_Toc469043316"/>
      <w:bookmarkStart w:id="2961" w:name="_Toc469044950"/>
      <w:bookmarkStart w:id="2962" w:name="_Toc469139246"/>
      <w:bookmarkStart w:id="2963" w:name="_Toc469152691"/>
      <w:bookmarkStart w:id="2964" w:name="_Toc491174790"/>
      <w:bookmarkStart w:id="2965" w:name="_Toc491337771"/>
      <w:bookmarkStart w:id="2966" w:name="_Toc491337945"/>
      <w:bookmarkStart w:id="2967" w:name="_Toc491338718"/>
      <w:bookmarkStart w:id="2968" w:name="_Toc532855700"/>
      <w:bookmarkStart w:id="2969" w:name="_Toc532856722"/>
      <w:bookmarkStart w:id="2970" w:name="_Toc53042144"/>
      <w:bookmarkStart w:id="2971" w:name="_Toc53042329"/>
      <w:bookmarkStart w:id="2972" w:name="_Toc86846301"/>
      <w:bookmarkStart w:id="2973" w:name="_Toc86846492"/>
      <w:bookmarkStart w:id="2974" w:name="_Toc119049871"/>
      <w:bookmarkStart w:id="2975" w:name="_Toc119050436"/>
      <w:bookmarkStart w:id="2976" w:name="_Toc119050626"/>
      <w:r>
        <w:t>Attach</w:t>
      </w:r>
      <w:r w:rsidR="00121926">
        <w:t xml:space="preserve"> </w:t>
      </w:r>
      <w:r w:rsidR="00C653DF">
        <w:t>Standard T</w:t>
      </w:r>
      <w:r w:rsidR="00B77903">
        <w:t>C</w:t>
      </w:r>
      <w:r w:rsidR="00C653DF">
        <w:t>s</w:t>
      </w:r>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p>
    <w:tbl>
      <w:tblPr>
        <w:tblW w:w="0" w:type="auto"/>
        <w:tblLook w:val="04A0" w:firstRow="1" w:lastRow="0" w:firstColumn="1" w:lastColumn="0" w:noHBand="0" w:noVBand="1"/>
      </w:tblPr>
      <w:tblGrid>
        <w:gridCol w:w="3874"/>
        <w:gridCol w:w="5486"/>
      </w:tblGrid>
      <w:tr w:rsidR="00121926" w14:paraId="534A349B" w14:textId="77777777" w:rsidTr="00192FFB">
        <w:tc>
          <w:tcPr>
            <w:tcW w:w="4068" w:type="dxa"/>
            <w:shd w:val="clear" w:color="auto" w:fill="auto"/>
          </w:tcPr>
          <w:p w14:paraId="6C648C53" w14:textId="77777777" w:rsidR="00121926" w:rsidRDefault="00121926" w:rsidP="00192FFB">
            <w:r>
              <w:rPr>
                <w:noProof/>
              </w:rPr>
              <w:t xml:space="preserve">Attach the standard TCs at selected sites on the board, and plug them into the remaining </w:t>
            </w:r>
            <w:r w:rsidRPr="00D64CE4">
              <w:rPr>
                <w:noProof/>
              </w:rPr>
              <w:t>connectors on the profiler.</w:t>
            </w:r>
            <w:r>
              <w:rPr>
                <w:noProof/>
              </w:rPr>
              <w:t xml:space="preserve">  Order is not important, unless you plan on labeling where each TC is attached.  </w:t>
            </w:r>
          </w:p>
          <w:p w14:paraId="68682DEE" w14:textId="77777777" w:rsidR="00121926" w:rsidRDefault="00121926" w:rsidP="00192FFB"/>
          <w:p w14:paraId="7FB7054F" w14:textId="77777777" w:rsidR="00121926" w:rsidRDefault="00121926" w:rsidP="00192FFB">
            <w:r>
              <w:t>When selecting a position for the standard TCs, you want to measure points on the product that represent the mass-range of the product.  Select at least one position that is a high mass (large component) area of the board and at least one position that is a low mass (small component) area of the board.  If you can develop an acceptable profile for the low and high mass areas of the board, you can process the other areas of the board within the same parameters.</w:t>
            </w:r>
          </w:p>
          <w:p w14:paraId="2B539F96" w14:textId="77777777" w:rsidR="00111256" w:rsidRDefault="00111256" w:rsidP="00192FFB"/>
          <w:p w14:paraId="421E08F2" w14:textId="77777777" w:rsidR="00111256" w:rsidRPr="0029047F" w:rsidRDefault="00111256" w:rsidP="00AA5614">
            <w:pPr>
              <w:pStyle w:val="ListParagraph"/>
              <w:numPr>
                <w:ilvl w:val="0"/>
                <w:numId w:val="70"/>
              </w:numPr>
              <w:rPr>
                <w:b/>
              </w:rPr>
            </w:pPr>
            <w:r w:rsidRPr="0029047F">
              <w:rPr>
                <w:b/>
              </w:rPr>
              <w:t>Click the Next button.</w:t>
            </w:r>
          </w:p>
        </w:tc>
        <w:tc>
          <w:tcPr>
            <w:tcW w:w="5508" w:type="dxa"/>
            <w:shd w:val="clear" w:color="auto" w:fill="auto"/>
          </w:tcPr>
          <w:p w14:paraId="154A0262" w14:textId="0B57AD0C" w:rsidR="00121926" w:rsidRDefault="000E0382" w:rsidP="00192FFB">
            <w:del w:id="2977" w:author="Ryan Beck" w:date="2022-10-10T10:42:00Z">
              <w:r w:rsidDel="003A5BEF">
                <w:rPr>
                  <w:noProof/>
                </w:rPr>
                <w:drawing>
                  <wp:inline distT="0" distB="0" distL="0" distR="0" wp14:anchorId="308DCFF7" wp14:editId="7818CEFA">
                    <wp:extent cx="3179445" cy="2391410"/>
                    <wp:effectExtent l="0" t="0" r="1905" b="889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79445" cy="2391410"/>
                            </a:xfrm>
                            <a:prstGeom prst="rect">
                              <a:avLst/>
                            </a:prstGeom>
                            <a:noFill/>
                            <a:ln>
                              <a:noFill/>
                            </a:ln>
                          </pic:spPr>
                        </pic:pic>
                      </a:graphicData>
                    </a:graphic>
                  </wp:inline>
                </w:drawing>
              </w:r>
            </w:del>
            <w:ins w:id="2978" w:author="Ryan Beck" w:date="2022-10-10T10:42:00Z">
              <w:r w:rsidR="003A5BEF">
                <w:rPr>
                  <w:noProof/>
                </w:rPr>
                <w:drawing>
                  <wp:inline distT="0" distB="0" distL="0" distR="0" wp14:anchorId="3D96681F" wp14:editId="4E254108">
                    <wp:extent cx="3181985" cy="2395220"/>
                    <wp:effectExtent l="0" t="0" r="0" b="5080"/>
                    <wp:docPr id="312" name="Picture 3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Diagram&#10;&#10;Description automatically generated with medium confidence"/>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181985" cy="2395220"/>
                            </a:xfrm>
                            <a:prstGeom prst="rect">
                              <a:avLst/>
                            </a:prstGeom>
                          </pic:spPr>
                        </pic:pic>
                      </a:graphicData>
                    </a:graphic>
                  </wp:inline>
                </w:drawing>
              </w:r>
            </w:ins>
          </w:p>
        </w:tc>
      </w:tr>
    </w:tbl>
    <w:p w14:paraId="60D0F154" w14:textId="77777777" w:rsidR="00121926" w:rsidRDefault="00121926" w:rsidP="00E14151">
      <w:pPr>
        <w:pStyle w:val="Heading2"/>
        <w:rPr>
          <w:noProof/>
        </w:rPr>
      </w:pPr>
      <w:bookmarkStart w:id="2979" w:name="_Toc329014340"/>
      <w:bookmarkStart w:id="2980" w:name="_Toc329249425"/>
      <w:bookmarkStart w:id="2981" w:name="_Toc469043317"/>
      <w:bookmarkStart w:id="2982" w:name="_Toc469044951"/>
      <w:bookmarkStart w:id="2983" w:name="_Toc469139247"/>
      <w:bookmarkStart w:id="2984" w:name="_Toc469152692"/>
      <w:bookmarkStart w:id="2985" w:name="_Toc491174791"/>
      <w:bookmarkStart w:id="2986" w:name="_Toc491337772"/>
      <w:bookmarkStart w:id="2987" w:name="_Toc491337946"/>
      <w:bookmarkStart w:id="2988" w:name="_Toc491338719"/>
      <w:bookmarkStart w:id="2989" w:name="_Toc532855701"/>
      <w:bookmarkStart w:id="2990" w:name="_Toc532856723"/>
      <w:bookmarkStart w:id="2991" w:name="_Toc53042145"/>
      <w:bookmarkStart w:id="2992" w:name="_Toc53042330"/>
      <w:bookmarkStart w:id="2993" w:name="_Toc86846302"/>
      <w:bookmarkStart w:id="2994" w:name="_Toc86846493"/>
      <w:bookmarkStart w:id="2995" w:name="_Toc119049740"/>
      <w:bookmarkStart w:id="2996" w:name="_Toc119049872"/>
      <w:bookmarkStart w:id="2997" w:name="_Toc119050437"/>
      <w:bookmarkStart w:id="2998" w:name="_Toc119050627"/>
      <w:r>
        <w:rPr>
          <w:noProof/>
        </w:rPr>
        <w:lastRenderedPageBreak/>
        <w:t xml:space="preserve">Attach </w:t>
      </w:r>
      <w:r w:rsidR="00754243">
        <w:rPr>
          <w:noProof/>
        </w:rPr>
        <w:t>Thermocouples</w:t>
      </w:r>
      <w:bookmarkEnd w:id="2979"/>
      <w:r w:rsidR="00754243">
        <w:rPr>
          <w:noProof/>
        </w:rPr>
        <w:t xml:space="preserve"> To Semiconductor Wafers</w:t>
      </w:r>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p>
    <w:tbl>
      <w:tblPr>
        <w:tblW w:w="0" w:type="auto"/>
        <w:tblLook w:val="04A0" w:firstRow="1" w:lastRow="0" w:firstColumn="1" w:lastColumn="0" w:noHBand="0" w:noVBand="1"/>
      </w:tblPr>
      <w:tblGrid>
        <w:gridCol w:w="4133"/>
        <w:gridCol w:w="5227"/>
      </w:tblGrid>
      <w:tr w:rsidR="00121926" w14:paraId="1C407AF9" w14:textId="77777777" w:rsidTr="00192FFB">
        <w:tc>
          <w:tcPr>
            <w:tcW w:w="4788" w:type="dxa"/>
            <w:shd w:val="clear" w:color="auto" w:fill="auto"/>
          </w:tcPr>
          <w:p w14:paraId="4AC7073F" w14:textId="77777777" w:rsidR="00121926" w:rsidRDefault="00121926" w:rsidP="00C67678">
            <w:pPr>
              <w:pStyle w:val="Heading3"/>
              <w:rPr>
                <w:noProof/>
              </w:rPr>
            </w:pPr>
            <w:bookmarkStart w:id="2999" w:name="_Toc469043318"/>
            <w:bookmarkStart w:id="3000" w:name="_Toc469044952"/>
            <w:bookmarkStart w:id="3001" w:name="_Toc469139248"/>
            <w:bookmarkStart w:id="3002" w:name="_Toc469152693"/>
            <w:bookmarkStart w:id="3003" w:name="_Toc491174792"/>
            <w:bookmarkStart w:id="3004" w:name="_Toc491337773"/>
            <w:bookmarkStart w:id="3005" w:name="_Toc491337947"/>
            <w:bookmarkStart w:id="3006" w:name="_Toc491338720"/>
            <w:bookmarkStart w:id="3007" w:name="_Toc532855702"/>
            <w:bookmarkStart w:id="3008" w:name="_Toc532856724"/>
            <w:bookmarkStart w:id="3009" w:name="_Toc53042146"/>
            <w:bookmarkStart w:id="3010" w:name="_Toc53042331"/>
            <w:bookmarkStart w:id="3011" w:name="_Toc86846303"/>
            <w:bookmarkStart w:id="3012" w:name="_Toc86846494"/>
            <w:bookmarkStart w:id="3013" w:name="_Toc119049873"/>
            <w:bookmarkStart w:id="3014" w:name="_Toc119050438"/>
            <w:bookmarkStart w:id="3015" w:name="_Toc119050628"/>
            <w:r>
              <w:rPr>
                <w:noProof/>
              </w:rPr>
              <w:t>Attach</w:t>
            </w:r>
            <w:r w:rsidR="0029047F">
              <w:rPr>
                <w:noProof/>
              </w:rPr>
              <w:t xml:space="preserve"> t</w:t>
            </w:r>
            <w:r w:rsidR="00C653DF">
              <w:rPr>
                <w:noProof/>
              </w:rPr>
              <w:t xml:space="preserve">he </w:t>
            </w:r>
            <w:r>
              <w:rPr>
                <w:noProof/>
              </w:rPr>
              <w:t>Air TC</w:t>
            </w:r>
            <w:r w:rsidR="00C653DF">
              <w:rPr>
                <w:noProof/>
              </w:rPr>
              <w:t>:</w:t>
            </w:r>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p>
          <w:p w14:paraId="506DCCA9" w14:textId="77777777" w:rsidR="00121926" w:rsidRDefault="00121926" w:rsidP="00192FFB"/>
          <w:p w14:paraId="1F5141E5" w14:textId="36F3387F" w:rsidR="00121926" w:rsidRDefault="00121926" w:rsidP="00AA5614">
            <w:pPr>
              <w:numPr>
                <w:ilvl w:val="0"/>
                <w:numId w:val="37"/>
              </w:numPr>
              <w:rPr>
                <w:noProof/>
              </w:rPr>
            </w:pPr>
            <w:r>
              <w:rPr>
                <w:noProof/>
              </w:rPr>
              <w:t xml:space="preserve">It must be attached at the leading edge of the </w:t>
            </w:r>
            <w:r w:rsidR="00E53BC5">
              <w:rPr>
                <w:noProof/>
              </w:rPr>
              <w:t>wafer</w:t>
            </w:r>
            <w:r>
              <w:rPr>
                <w:noProof/>
              </w:rPr>
              <w:t>, extending one inch (25</w:t>
            </w:r>
            <w:r w:rsidRPr="00AF1D5A">
              <w:rPr>
                <w:i/>
                <w:noProof/>
              </w:rPr>
              <w:t> </w:t>
            </w:r>
            <w:r>
              <w:rPr>
                <w:noProof/>
              </w:rPr>
              <w:t xml:space="preserve">mm) in front of the leading edge of the </w:t>
            </w:r>
            <w:r w:rsidR="00E53BC5">
              <w:rPr>
                <w:noProof/>
              </w:rPr>
              <w:t>wafer</w:t>
            </w:r>
            <w:r>
              <w:rPr>
                <w:noProof/>
              </w:rPr>
              <w:t xml:space="preserve">.   </w:t>
            </w:r>
          </w:p>
          <w:p w14:paraId="0B59A125" w14:textId="77777777" w:rsidR="00121926" w:rsidRDefault="00121926" w:rsidP="00192FFB">
            <w:pPr>
              <w:rPr>
                <w:noProof/>
              </w:rPr>
            </w:pPr>
          </w:p>
          <w:p w14:paraId="0887CFB4" w14:textId="77777777" w:rsidR="00121926" w:rsidRPr="00AF1D5A" w:rsidRDefault="00121926" w:rsidP="00AA5614">
            <w:pPr>
              <w:numPr>
                <w:ilvl w:val="0"/>
                <w:numId w:val="37"/>
              </w:numPr>
              <w:rPr>
                <w:rFonts w:ascii="TimesNewRomanPSMT" w:hAnsi="TimesNewRomanPSMT" w:cs="TimesNewRomanPSMT"/>
              </w:rPr>
            </w:pPr>
            <w:r>
              <w:rPr>
                <w:noProof/>
              </w:rPr>
              <w:t xml:space="preserve">It </w:t>
            </w:r>
            <w:r w:rsidRPr="00AF1D5A">
              <w:rPr>
                <w:noProof/>
                <w:u w:val="single"/>
              </w:rPr>
              <w:t>MUST</w:t>
            </w:r>
            <w:r w:rsidRPr="00662DEC">
              <w:rPr>
                <w:noProof/>
              </w:rPr>
              <w:t xml:space="preserve"> be plugged into </w:t>
            </w:r>
            <w:r w:rsidRPr="00AF1D5A">
              <w:rPr>
                <w:b/>
                <w:noProof/>
              </w:rPr>
              <w:t>channel 1</w:t>
            </w:r>
            <w:r>
              <w:rPr>
                <w:noProof/>
              </w:rPr>
              <w:t xml:space="preserve"> on </w:t>
            </w:r>
            <w:r w:rsidRPr="00662DEC">
              <w:rPr>
                <w:noProof/>
              </w:rPr>
              <w:t xml:space="preserve">the </w:t>
            </w:r>
            <w:r>
              <w:rPr>
                <w:noProof/>
              </w:rPr>
              <w:t>profiler.</w:t>
            </w:r>
          </w:p>
          <w:p w14:paraId="5D37D5E6" w14:textId="77777777" w:rsidR="00121926" w:rsidRDefault="00121926" w:rsidP="00192FFB">
            <w:pPr>
              <w:rPr>
                <w:noProof/>
              </w:rPr>
            </w:pPr>
          </w:p>
          <w:p w14:paraId="4215CA85" w14:textId="77777777" w:rsidR="00121926" w:rsidRDefault="00121926" w:rsidP="00192FFB"/>
          <w:p w14:paraId="590734B8" w14:textId="77777777" w:rsidR="00121926" w:rsidRDefault="00121926" w:rsidP="00192FFB"/>
        </w:tc>
        <w:tc>
          <w:tcPr>
            <w:tcW w:w="4788" w:type="dxa"/>
            <w:shd w:val="clear" w:color="auto" w:fill="auto"/>
          </w:tcPr>
          <w:p w14:paraId="047E5FF9" w14:textId="469659A7" w:rsidR="00121926" w:rsidRDefault="000E0382" w:rsidP="00192FFB">
            <w:del w:id="3016" w:author="Ryan Beck" w:date="2022-10-10T10:42:00Z">
              <w:r w:rsidDel="00470F5B">
                <w:rPr>
                  <w:noProof/>
                </w:rPr>
                <w:drawing>
                  <wp:inline distT="0" distB="0" distL="0" distR="0" wp14:anchorId="207E5929" wp14:editId="6A13C401">
                    <wp:extent cx="2447925" cy="1765300"/>
                    <wp:effectExtent l="0" t="0" r="9525" b="6350"/>
                    <wp:docPr id="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447925" cy="1765300"/>
                            </a:xfrm>
                            <a:prstGeom prst="rect">
                              <a:avLst/>
                            </a:prstGeom>
                            <a:noFill/>
                            <a:ln>
                              <a:noFill/>
                            </a:ln>
                          </pic:spPr>
                        </pic:pic>
                      </a:graphicData>
                    </a:graphic>
                  </wp:inline>
                </w:drawing>
              </w:r>
            </w:del>
            <w:ins w:id="3017" w:author="Ryan Beck" w:date="2022-10-10T10:42:00Z">
              <w:r w:rsidR="00470F5B">
                <w:rPr>
                  <w:noProof/>
                </w:rPr>
                <w:drawing>
                  <wp:inline distT="0" distB="0" distL="0" distR="0" wp14:anchorId="10FA397B" wp14:editId="6A7BE70B">
                    <wp:extent cx="3181985" cy="2395220"/>
                    <wp:effectExtent l="0" t="0" r="0" b="5080"/>
                    <wp:docPr id="313" name="Picture 3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Diagram&#10;&#10;Description automatically generated"/>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181985" cy="2395220"/>
                            </a:xfrm>
                            <a:prstGeom prst="rect">
                              <a:avLst/>
                            </a:prstGeom>
                          </pic:spPr>
                        </pic:pic>
                      </a:graphicData>
                    </a:graphic>
                  </wp:inline>
                </w:drawing>
              </w:r>
            </w:ins>
          </w:p>
          <w:p w14:paraId="7F3480DC" w14:textId="77777777" w:rsidR="00121926" w:rsidRDefault="00121926" w:rsidP="00192FFB"/>
        </w:tc>
      </w:tr>
      <w:tr w:rsidR="00121926" w14:paraId="23EB19CB" w14:textId="77777777" w:rsidTr="00192FFB">
        <w:tc>
          <w:tcPr>
            <w:tcW w:w="4788" w:type="dxa"/>
            <w:shd w:val="clear" w:color="auto" w:fill="auto"/>
          </w:tcPr>
          <w:p w14:paraId="70BA7074" w14:textId="77777777" w:rsidR="00121926" w:rsidRDefault="0029047F" w:rsidP="00C67678">
            <w:pPr>
              <w:pStyle w:val="Heading3"/>
            </w:pPr>
            <w:bookmarkStart w:id="3018" w:name="_Toc469043319"/>
            <w:bookmarkStart w:id="3019" w:name="_Toc469044953"/>
            <w:bookmarkStart w:id="3020" w:name="_Toc469139249"/>
            <w:bookmarkStart w:id="3021" w:name="_Toc469152694"/>
            <w:bookmarkStart w:id="3022" w:name="_Toc491174793"/>
            <w:bookmarkStart w:id="3023" w:name="_Toc491337774"/>
            <w:bookmarkStart w:id="3024" w:name="_Toc491337948"/>
            <w:bookmarkStart w:id="3025" w:name="_Toc491338721"/>
            <w:bookmarkStart w:id="3026" w:name="_Toc532855703"/>
            <w:bookmarkStart w:id="3027" w:name="_Toc532856725"/>
            <w:bookmarkStart w:id="3028" w:name="_Toc53042147"/>
            <w:bookmarkStart w:id="3029" w:name="_Toc53042332"/>
            <w:bookmarkStart w:id="3030" w:name="_Toc86846304"/>
            <w:bookmarkStart w:id="3031" w:name="_Toc86846495"/>
            <w:bookmarkStart w:id="3032" w:name="_Toc119049874"/>
            <w:bookmarkStart w:id="3033" w:name="_Toc119050439"/>
            <w:bookmarkStart w:id="3034" w:name="_Toc119050629"/>
            <w:r>
              <w:t>Attach</w:t>
            </w:r>
            <w:r w:rsidR="00121926">
              <w:t xml:space="preserve"> </w:t>
            </w:r>
            <w:r>
              <w:t>Standard TC</w:t>
            </w:r>
            <w:r w:rsidR="00C653DF">
              <w:t>s:</w:t>
            </w:r>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p>
          <w:p w14:paraId="3B7915B7" w14:textId="77777777" w:rsidR="00121926" w:rsidRDefault="00121926" w:rsidP="00192FFB"/>
          <w:p w14:paraId="2F42E5D3" w14:textId="2BCB3D93" w:rsidR="00121926" w:rsidRDefault="00121926" w:rsidP="00192FFB">
            <w:r>
              <w:rPr>
                <w:noProof/>
              </w:rPr>
              <w:t xml:space="preserve">Attach the standard TCs at selected sites on the </w:t>
            </w:r>
            <w:r w:rsidR="00E53BC5">
              <w:rPr>
                <w:noProof/>
              </w:rPr>
              <w:t>wafer</w:t>
            </w:r>
            <w:r>
              <w:rPr>
                <w:noProof/>
              </w:rPr>
              <w:t xml:space="preserve">, and plug them into the remaining </w:t>
            </w:r>
            <w:r w:rsidRPr="00D64CE4">
              <w:rPr>
                <w:noProof/>
              </w:rPr>
              <w:t>connectors on the profiler.</w:t>
            </w:r>
            <w:r>
              <w:rPr>
                <w:noProof/>
              </w:rPr>
              <w:t xml:space="preserve">  Order is not important, unless you plan on labeling where each TC is attached.  </w:t>
            </w:r>
          </w:p>
          <w:p w14:paraId="3477890C" w14:textId="77777777" w:rsidR="00121926" w:rsidRDefault="00121926" w:rsidP="00192FFB"/>
          <w:p w14:paraId="68D17071" w14:textId="77777777" w:rsidR="00121926" w:rsidRDefault="00121926" w:rsidP="00192FFB"/>
        </w:tc>
        <w:tc>
          <w:tcPr>
            <w:tcW w:w="4788" w:type="dxa"/>
            <w:shd w:val="clear" w:color="auto" w:fill="auto"/>
          </w:tcPr>
          <w:p w14:paraId="45D38C25" w14:textId="5EBAE31D" w:rsidR="00121926" w:rsidRDefault="000E0382" w:rsidP="00192FFB">
            <w:del w:id="3035" w:author="Ryan Beck" w:date="2022-10-10T10:42:00Z">
              <w:r w:rsidDel="00677ED9">
                <w:rPr>
                  <w:noProof/>
                </w:rPr>
                <w:drawing>
                  <wp:inline distT="0" distB="0" distL="0" distR="0" wp14:anchorId="7025B916" wp14:editId="4E897947">
                    <wp:extent cx="2475865" cy="1870710"/>
                    <wp:effectExtent l="0" t="0" r="635" b="0"/>
                    <wp:docPr id="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475865" cy="1870710"/>
                            </a:xfrm>
                            <a:prstGeom prst="rect">
                              <a:avLst/>
                            </a:prstGeom>
                            <a:noFill/>
                            <a:ln>
                              <a:noFill/>
                            </a:ln>
                          </pic:spPr>
                        </pic:pic>
                      </a:graphicData>
                    </a:graphic>
                  </wp:inline>
                </w:drawing>
              </w:r>
            </w:del>
            <w:ins w:id="3036" w:author="Ryan Beck" w:date="2022-10-10T10:42:00Z">
              <w:r w:rsidR="00677ED9">
                <w:rPr>
                  <w:noProof/>
                </w:rPr>
                <w:drawing>
                  <wp:inline distT="0" distB="0" distL="0" distR="0" wp14:anchorId="42A7B464" wp14:editId="36C02689">
                    <wp:extent cx="3181985" cy="2395220"/>
                    <wp:effectExtent l="0" t="0" r="0" b="5080"/>
                    <wp:docPr id="314" name="Picture 3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Diagram&#10;&#10;Description automatically generated"/>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3181985" cy="2395220"/>
                            </a:xfrm>
                            <a:prstGeom prst="rect">
                              <a:avLst/>
                            </a:prstGeom>
                          </pic:spPr>
                        </pic:pic>
                      </a:graphicData>
                    </a:graphic>
                  </wp:inline>
                </w:drawing>
              </w:r>
            </w:ins>
          </w:p>
          <w:p w14:paraId="5FB45343" w14:textId="77777777" w:rsidR="00121926" w:rsidRDefault="00121926" w:rsidP="00192FFB"/>
        </w:tc>
      </w:tr>
    </w:tbl>
    <w:p w14:paraId="0D493C2B" w14:textId="77777777" w:rsidR="00615F5B" w:rsidRDefault="00615F5B" w:rsidP="0029047F"/>
    <w:p w14:paraId="4D95F2AB" w14:textId="7EE21826" w:rsidR="008708F9" w:rsidRDefault="008708F9" w:rsidP="00E14151">
      <w:pPr>
        <w:pStyle w:val="Heading2"/>
        <w:rPr>
          <w:noProof/>
        </w:rPr>
      </w:pPr>
      <w:bookmarkStart w:id="3037" w:name="_Toc469043320"/>
      <w:bookmarkStart w:id="3038" w:name="_Toc469044954"/>
      <w:bookmarkStart w:id="3039" w:name="_Toc469139250"/>
      <w:bookmarkStart w:id="3040" w:name="_Toc469152695"/>
      <w:bookmarkStart w:id="3041" w:name="_Toc491174794"/>
      <w:bookmarkStart w:id="3042" w:name="_Toc491337775"/>
      <w:bookmarkStart w:id="3043" w:name="_Toc491337949"/>
      <w:bookmarkStart w:id="3044" w:name="_Toc491338722"/>
      <w:bookmarkStart w:id="3045" w:name="_Toc532855704"/>
      <w:bookmarkStart w:id="3046" w:name="_Toc532856726"/>
      <w:bookmarkStart w:id="3047" w:name="_Toc53042148"/>
      <w:bookmarkStart w:id="3048" w:name="_Toc53042333"/>
      <w:bookmarkStart w:id="3049" w:name="_Toc86846305"/>
      <w:bookmarkStart w:id="3050" w:name="_Toc86846496"/>
      <w:bookmarkStart w:id="3051" w:name="_Toc119049741"/>
      <w:bookmarkStart w:id="3052" w:name="_Toc119049875"/>
      <w:bookmarkStart w:id="3053" w:name="_Toc119050440"/>
      <w:bookmarkStart w:id="3054" w:name="_Toc119050630"/>
      <w:r>
        <w:rPr>
          <w:noProof/>
        </w:rPr>
        <w:lastRenderedPageBreak/>
        <w:t>Select</w:t>
      </w:r>
      <w:r w:rsidR="00636C9A">
        <w:rPr>
          <w:noProof/>
        </w:rPr>
        <w:t xml:space="preserve"> </w:t>
      </w:r>
      <w:r w:rsidR="0029047F">
        <w:rPr>
          <w:noProof/>
        </w:rPr>
        <w:t>Thermocouples t</w:t>
      </w:r>
      <w:r w:rsidR="00754243">
        <w:rPr>
          <w:noProof/>
        </w:rPr>
        <w:t xml:space="preserve">o Start </w:t>
      </w:r>
      <w:r w:rsidR="0029047F">
        <w:rPr>
          <w:noProof/>
        </w:rPr>
        <w:t>a</w:t>
      </w:r>
      <w:r w:rsidR="00754243">
        <w:rPr>
          <w:noProof/>
        </w:rPr>
        <w:t xml:space="preserve"> Profile</w:t>
      </w:r>
      <w:bookmarkEnd w:id="2918"/>
      <w:bookmarkEnd w:id="2919"/>
      <w:bookmarkEnd w:id="2920"/>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p>
    <w:p w14:paraId="0C8B7B0B" w14:textId="77777777" w:rsidR="00A5552D" w:rsidRPr="00A5552D" w:rsidRDefault="00111256" w:rsidP="00111256">
      <w:pPr>
        <w:jc w:val="center"/>
      </w:pPr>
      <w:r w:rsidRPr="004B2B33">
        <w:rPr>
          <w:noProof/>
        </w:rPr>
        <w:drawing>
          <wp:inline distT="0" distB="0" distL="0" distR="0" wp14:anchorId="45567CB5" wp14:editId="7D186199">
            <wp:extent cx="5105356" cy="3822192"/>
            <wp:effectExtent l="0" t="0" r="635" b="6985"/>
            <wp:docPr id="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05356" cy="3822192"/>
                    </a:xfrm>
                    <a:prstGeom prst="rect">
                      <a:avLst/>
                    </a:prstGeom>
                    <a:noFill/>
                    <a:ln>
                      <a:noFill/>
                    </a:ln>
                  </pic:spPr>
                </pic:pic>
              </a:graphicData>
            </a:graphic>
          </wp:inline>
        </w:drawing>
      </w:r>
    </w:p>
    <w:p w14:paraId="5DFBFE35" w14:textId="710D8AAD" w:rsidR="008708F9" w:rsidRDefault="00760132" w:rsidP="00F5043F">
      <w:pPr>
        <w:pStyle w:val="Caption"/>
      </w:pPr>
      <w:r>
        <w:t xml:space="preserve">Figure </w:t>
      </w:r>
      <w:r w:rsidR="00364D2F">
        <w:fldChar w:fldCharType="begin"/>
      </w:r>
      <w:r w:rsidR="00364D2F">
        <w:instrText xml:space="preserve"> SEQ Figure \* ARABIC </w:instrText>
      </w:r>
      <w:r w:rsidR="00364D2F">
        <w:fldChar w:fldCharType="separate"/>
      </w:r>
      <w:r w:rsidR="00F9407E">
        <w:rPr>
          <w:noProof/>
        </w:rPr>
        <w:t>22</w:t>
      </w:r>
      <w:r w:rsidR="00364D2F">
        <w:rPr>
          <w:noProof/>
        </w:rPr>
        <w:fldChar w:fldCharType="end"/>
      </w:r>
      <w:r w:rsidR="001D41DE">
        <w:t xml:space="preserve">: Run </w:t>
      </w:r>
      <w:r w:rsidR="00925F83">
        <w:t>a Pro</w:t>
      </w:r>
      <w:r w:rsidR="0029047F">
        <w:t>file Screen</w:t>
      </w:r>
      <w:r w:rsidR="00925F83">
        <w:t xml:space="preserve"> – Select TC</w:t>
      </w:r>
      <w:r w:rsidR="001D41DE">
        <w:t>s</w:t>
      </w:r>
      <w:r w:rsidR="00111256">
        <w:t xml:space="preserve"> </w:t>
      </w:r>
    </w:p>
    <w:p w14:paraId="27540D59" w14:textId="77777777" w:rsidR="008708F9" w:rsidRDefault="008708F9"/>
    <w:p w14:paraId="5E90DDDB" w14:textId="77777777" w:rsidR="008708F9" w:rsidRDefault="005058BE" w:rsidP="0029047F">
      <w:r>
        <w:rPr>
          <w:b/>
        </w:rPr>
        <w:t>Include thermocouple (TC) labels (20 char. m</w:t>
      </w:r>
      <w:r w:rsidR="008708F9">
        <w:rPr>
          <w:b/>
        </w:rPr>
        <w:t>ax)</w:t>
      </w:r>
      <w:r w:rsidR="008708F9">
        <w:t xml:space="preserve"> – Checking this will display a field below each TC that is selected.  Up to 20 characters can be used to describe the placement or description of the TC.</w:t>
      </w:r>
    </w:p>
    <w:p w14:paraId="769C022E" w14:textId="77777777" w:rsidR="008708F9" w:rsidRDefault="008708F9" w:rsidP="0029047F"/>
    <w:p w14:paraId="5A0CA6EE" w14:textId="26E03281" w:rsidR="008708F9" w:rsidRDefault="00907313" w:rsidP="0029047F">
      <w:r>
        <w:rPr>
          <w:b/>
        </w:rPr>
        <w:t>TC</w:t>
      </w:r>
      <w:r w:rsidR="008708F9">
        <w:rPr>
          <w:b/>
        </w:rPr>
        <w:t xml:space="preserve"> </w:t>
      </w:r>
      <w:r w:rsidR="00B77903" w:rsidRPr="00907313">
        <w:rPr>
          <w:b/>
        </w:rPr>
        <w:t>Checkboxes</w:t>
      </w:r>
      <w:r w:rsidR="00B77903">
        <w:t xml:space="preserve"> </w:t>
      </w:r>
      <w:r w:rsidR="008708F9">
        <w:t>– Place a check next to each TC channel that is going to be used for this profile.  TC number 1 is always used for the AIR TC.  You must use at least one other TC as well.</w:t>
      </w:r>
    </w:p>
    <w:p w14:paraId="326CDAFE" w14:textId="77777777" w:rsidR="008708F9" w:rsidRPr="00234C0A" w:rsidRDefault="008708F9" w:rsidP="00AA5614">
      <w:pPr>
        <w:pStyle w:val="ListParagraph"/>
        <w:numPr>
          <w:ilvl w:val="0"/>
          <w:numId w:val="98"/>
        </w:numPr>
      </w:pPr>
      <w:r w:rsidRPr="00234C0A">
        <w:t xml:space="preserve">Turn on </w:t>
      </w:r>
      <w:r w:rsidRPr="00673430">
        <w:t>the</w:t>
      </w:r>
      <w:r w:rsidR="00C40A54" w:rsidRPr="0029047F">
        <w:rPr>
          <w:i/>
        </w:rPr>
        <w:t xml:space="preserve"> </w:t>
      </w:r>
      <w:r w:rsidR="00C40A54" w:rsidRPr="00C40A54">
        <w:t>profiler</w:t>
      </w:r>
      <w:r w:rsidR="00C40A54" w:rsidRPr="0029047F">
        <w:rPr>
          <w:i/>
        </w:rPr>
        <w:t xml:space="preserve">.  </w:t>
      </w:r>
    </w:p>
    <w:p w14:paraId="151A16A5" w14:textId="77777777" w:rsidR="008708F9" w:rsidRPr="00673430" w:rsidRDefault="008708F9" w:rsidP="00AA5614">
      <w:pPr>
        <w:pStyle w:val="ListParagraph"/>
        <w:numPr>
          <w:ilvl w:val="0"/>
          <w:numId w:val="98"/>
        </w:numPr>
      </w:pPr>
      <w:r w:rsidRPr="00673430">
        <w:t>Click</w:t>
      </w:r>
      <w:r w:rsidR="00860424">
        <w:t xml:space="preserve"> the g</w:t>
      </w:r>
      <w:r w:rsidRPr="00673430">
        <w:t>reen traffic light</w:t>
      </w:r>
      <w:r w:rsidR="004A1A9F" w:rsidRPr="00673430">
        <w:t xml:space="preserve"> button</w:t>
      </w:r>
      <w:r w:rsidRPr="00673430">
        <w:t xml:space="preserve"> to start the profile</w:t>
      </w:r>
    </w:p>
    <w:p w14:paraId="24E37FA6" w14:textId="77777777" w:rsidR="008708F9" w:rsidRDefault="008708F9" w:rsidP="0029047F"/>
    <w:p w14:paraId="46A4D6A0" w14:textId="77777777" w:rsidR="008708F9" w:rsidRDefault="005058BE" w:rsidP="0029047F">
      <w:r>
        <w:rPr>
          <w:b/>
        </w:rPr>
        <w:t>Live r</w:t>
      </w:r>
      <w:r w:rsidR="008708F9">
        <w:rPr>
          <w:b/>
        </w:rPr>
        <w:t>eading</w:t>
      </w:r>
      <w:r w:rsidR="004A1A9F">
        <w:rPr>
          <w:b/>
        </w:rPr>
        <w:t>s</w:t>
      </w:r>
      <w:r w:rsidR="008708F9">
        <w:t xml:space="preserve"> </w:t>
      </w:r>
      <w:r w:rsidR="008708F9" w:rsidRPr="00673430">
        <w:t xml:space="preserve">– When the </w:t>
      </w:r>
      <w:r w:rsidR="003A2A5F">
        <w:t xml:space="preserve">profiler </w:t>
      </w:r>
      <w:r w:rsidR="008708F9" w:rsidRPr="00673430">
        <w:t xml:space="preserve">is on and </w:t>
      </w:r>
      <w:r w:rsidR="001E0AB0" w:rsidRPr="00673430">
        <w:t xml:space="preserve">plugged directly to either the download cable for </w:t>
      </w:r>
      <w:r w:rsidR="00860424">
        <w:t>data</w:t>
      </w:r>
      <w:r w:rsidR="001F145D" w:rsidRPr="00673430">
        <w:t>logging</w:t>
      </w:r>
      <w:r w:rsidR="001E0AB0" w:rsidRPr="00673430">
        <w:t xml:space="preserve"> or the</w:t>
      </w:r>
      <w:r w:rsidR="008708F9" w:rsidRPr="00673430">
        <w:t xml:space="preserve"> receiver</w:t>
      </w:r>
      <w:r w:rsidR="00C115E5" w:rsidRPr="00673430">
        <w:t>/Base Station</w:t>
      </w:r>
      <w:r w:rsidR="008708F9" w:rsidRPr="00673430">
        <w:t xml:space="preserve">, you will see live temperature updates for the </w:t>
      </w:r>
      <w:r w:rsidR="00925F83" w:rsidRPr="00673430">
        <w:t>TC</w:t>
      </w:r>
      <w:r w:rsidR="006A3615" w:rsidRPr="00673430">
        <w:t>s</w:t>
      </w:r>
      <w:r w:rsidR="008708F9" w:rsidRPr="00673430">
        <w:t xml:space="preserve"> plugged into the</w:t>
      </w:r>
      <w:r w:rsidR="00C115E5" w:rsidRPr="00673430">
        <w:t xml:space="preserve"> profiler</w:t>
      </w:r>
      <w:r w:rsidR="008708F9" w:rsidRPr="00673430">
        <w:t xml:space="preserve">.  The TC checkbox must be </w:t>
      </w:r>
      <w:r w:rsidR="00576D2A" w:rsidRPr="00673430">
        <w:t>selected</w:t>
      </w:r>
      <w:r w:rsidR="008708F9" w:rsidRPr="00673430">
        <w:t xml:space="preserve"> for each TC you are using </w:t>
      </w:r>
      <w:r w:rsidR="004A1A9F" w:rsidRPr="00673430">
        <w:t>in order to view</w:t>
      </w:r>
      <w:r w:rsidR="008708F9" w:rsidRPr="00673430">
        <w:t xml:space="preserve"> the temperature </w:t>
      </w:r>
      <w:r w:rsidR="00576D2A" w:rsidRPr="00673430">
        <w:t>readings</w:t>
      </w:r>
      <w:r w:rsidR="00A53423">
        <w:t>.</w:t>
      </w:r>
    </w:p>
    <w:p w14:paraId="3CCA915D" w14:textId="77777777" w:rsidR="008708F9" w:rsidRDefault="008708F9" w:rsidP="0029047F"/>
    <w:p w14:paraId="42378370" w14:textId="77777777" w:rsidR="008708F9" w:rsidRPr="00673430" w:rsidRDefault="008708F9" w:rsidP="0029047F">
      <w:r>
        <w:rPr>
          <w:b/>
        </w:rPr>
        <w:t>Battery</w:t>
      </w:r>
      <w:r w:rsidR="005058BE">
        <w:rPr>
          <w:b/>
        </w:rPr>
        <w:t xml:space="preserve"> v</w:t>
      </w:r>
      <w:r>
        <w:rPr>
          <w:b/>
        </w:rPr>
        <w:t>oltage</w:t>
      </w:r>
      <w:r>
        <w:t xml:space="preserve"> –</w:t>
      </w:r>
      <w:r w:rsidR="00576D2A" w:rsidRPr="00673430">
        <w:t>D</w:t>
      </w:r>
      <w:r w:rsidRPr="00673430">
        <w:t xml:space="preserve">isplays </w:t>
      </w:r>
      <w:r w:rsidR="00070E42" w:rsidRPr="00673430">
        <w:t>the live</w:t>
      </w:r>
      <w:r w:rsidRPr="00673430">
        <w:t xml:space="preserve"> reading</w:t>
      </w:r>
      <w:r w:rsidR="00C115E5" w:rsidRPr="00673430">
        <w:t>s</w:t>
      </w:r>
      <w:r w:rsidRPr="00673430">
        <w:t xml:space="preserve"> of the </w:t>
      </w:r>
      <w:r w:rsidR="003A2A5F">
        <w:t xml:space="preserve">profiler </w:t>
      </w:r>
      <w:r w:rsidRPr="00673430">
        <w:t xml:space="preserve">battery voltage.  The software will recognize if your battery voltage is too low and will not allow you to start a </w:t>
      </w:r>
      <w:r w:rsidR="00C115E5" w:rsidRPr="00673430">
        <w:t xml:space="preserve">profile until you </w:t>
      </w:r>
      <w:r w:rsidR="00070E42" w:rsidRPr="00673430">
        <w:t>have batteries</w:t>
      </w:r>
      <w:r w:rsidRPr="00673430">
        <w:t xml:space="preserve"> with enough voltage to co</w:t>
      </w:r>
      <w:r w:rsidR="00A53423" w:rsidRPr="00673430">
        <w:t>mplete the profile.</w:t>
      </w:r>
    </w:p>
    <w:p w14:paraId="66BA33AE" w14:textId="77777777" w:rsidR="008708F9" w:rsidRDefault="008708F9" w:rsidP="0029047F"/>
    <w:p w14:paraId="105D8BCE" w14:textId="0A1B2473" w:rsidR="008708F9" w:rsidRPr="00673430" w:rsidRDefault="00677ED9" w:rsidP="0029047F">
      <w:ins w:id="3055" w:author="Ryan Beck" w:date="2022-10-10T10:43:00Z">
        <w:r>
          <w:rPr>
            <w:b/>
          </w:rPr>
          <w:t xml:space="preserve">Profiler </w:t>
        </w:r>
      </w:ins>
      <w:r w:rsidR="005058BE">
        <w:rPr>
          <w:b/>
        </w:rPr>
        <w:t>Internal t</w:t>
      </w:r>
      <w:r w:rsidR="008708F9">
        <w:rPr>
          <w:b/>
        </w:rPr>
        <w:t>emperature</w:t>
      </w:r>
      <w:r w:rsidR="00576D2A">
        <w:t xml:space="preserve"> – </w:t>
      </w:r>
      <w:r w:rsidR="00576D2A" w:rsidRPr="00673430">
        <w:t>D</w:t>
      </w:r>
      <w:r w:rsidR="008708F9" w:rsidRPr="00673430">
        <w:t xml:space="preserve">isplays the internal temperature of the profiler.  If the temperature is too high to complete the profile and stay under the </w:t>
      </w:r>
      <w:r w:rsidR="00C115E5" w:rsidRPr="00673430">
        <w:t>maximum rating for the unit</w:t>
      </w:r>
      <w:r w:rsidR="008708F9" w:rsidRPr="00673430">
        <w:t xml:space="preserve">, it will not allow you to start the profile.  You must wait until the </w:t>
      </w:r>
      <w:r w:rsidR="003A2A5F">
        <w:t xml:space="preserve">profiler </w:t>
      </w:r>
      <w:r w:rsidR="008708F9" w:rsidRPr="00673430">
        <w:t xml:space="preserve">is cool enough.  The software will let you know what temperature you will have to </w:t>
      </w:r>
      <w:r w:rsidR="004A1A9F" w:rsidRPr="00673430">
        <w:t>cool</w:t>
      </w:r>
      <w:r w:rsidR="008708F9" w:rsidRPr="00673430">
        <w:t xml:space="preserve"> below.</w:t>
      </w:r>
    </w:p>
    <w:p w14:paraId="6FC91F65" w14:textId="77777777" w:rsidR="00864B2D" w:rsidRDefault="00864B2D" w:rsidP="0029047F"/>
    <w:p w14:paraId="11C6636D" w14:textId="779FF190" w:rsidR="00111256" w:rsidRPr="00D421D9" w:rsidRDefault="00111256" w:rsidP="0029047F">
      <w:pPr>
        <w:rPr>
          <w:rFonts w:ascii="Trebuchet MS" w:hAnsi="Trebuchet MS"/>
          <w:sz w:val="24"/>
          <w:szCs w:val="24"/>
        </w:rPr>
      </w:pPr>
      <w:r w:rsidRPr="00B87626">
        <w:rPr>
          <w:b/>
        </w:rPr>
        <w:t>Board Length</w:t>
      </w:r>
      <w:r w:rsidRPr="00B87626">
        <w:t xml:space="preserve"> – Enter the length of the board to be profiled. When using </w:t>
      </w:r>
      <w:r>
        <w:t xml:space="preserve">the </w:t>
      </w:r>
      <w:r w:rsidRPr="00111256">
        <w:rPr>
          <w:i/>
        </w:rPr>
        <w:t>Auto-Focus</w:t>
      </w:r>
      <w:r>
        <w:rPr>
          <w:i/>
        </w:rPr>
        <w:t xml:space="preserve"> </w:t>
      </w:r>
      <w:ins w:id="3056" w:author="Ryan Beck" w:date="2022-10-10T10:43:00Z">
        <w:r w:rsidR="00677ED9">
          <w:t>feature</w:t>
        </w:r>
      </w:ins>
      <w:del w:id="3057" w:author="Ryan Beck" w:date="2022-10-10T10:43:00Z">
        <w:r w:rsidDel="00677ED9">
          <w:delText>option</w:delText>
        </w:r>
      </w:del>
      <w:r w:rsidRPr="00B87626">
        <w:t xml:space="preserve">, this value will automatically </w:t>
      </w:r>
      <w:r w:rsidRPr="00D421D9">
        <w:t>be filled in based on previous Board Length entry.</w:t>
      </w:r>
    </w:p>
    <w:p w14:paraId="02E0F849" w14:textId="77777777" w:rsidR="00864B2D" w:rsidRDefault="00864B2D" w:rsidP="0029047F"/>
    <w:p w14:paraId="0BA1B807" w14:textId="77777777" w:rsidR="008708F9" w:rsidRDefault="00754243" w:rsidP="00E14151">
      <w:pPr>
        <w:pStyle w:val="Heading2"/>
      </w:pPr>
      <w:r>
        <w:br w:type="page"/>
      </w:r>
      <w:bookmarkStart w:id="3058" w:name="_Toc488490449"/>
      <w:bookmarkStart w:id="3059" w:name="_Toc119468093"/>
      <w:bookmarkStart w:id="3060" w:name="_Toc329784610"/>
      <w:bookmarkStart w:id="3061" w:name="_Toc469043321"/>
      <w:bookmarkStart w:id="3062" w:name="_Toc469044955"/>
      <w:bookmarkStart w:id="3063" w:name="_Toc469139251"/>
      <w:bookmarkStart w:id="3064" w:name="_Toc469152696"/>
      <w:bookmarkStart w:id="3065" w:name="_Toc491174795"/>
      <w:bookmarkStart w:id="3066" w:name="_Toc491337776"/>
      <w:bookmarkStart w:id="3067" w:name="_Toc491337950"/>
      <w:bookmarkStart w:id="3068" w:name="_Toc491338723"/>
      <w:bookmarkStart w:id="3069" w:name="_Toc532855705"/>
      <w:bookmarkStart w:id="3070" w:name="_Toc532856727"/>
      <w:bookmarkStart w:id="3071" w:name="_Toc53042149"/>
      <w:bookmarkStart w:id="3072" w:name="_Toc53042334"/>
      <w:bookmarkStart w:id="3073" w:name="_Toc86846306"/>
      <w:bookmarkStart w:id="3074" w:name="_Toc86846497"/>
      <w:bookmarkStart w:id="3075" w:name="_Toc119049742"/>
      <w:bookmarkStart w:id="3076" w:name="_Toc119049876"/>
      <w:bookmarkStart w:id="3077" w:name="_Toc119050441"/>
      <w:bookmarkStart w:id="3078" w:name="_Toc119050631"/>
      <w:r w:rsidR="0029047F">
        <w:lastRenderedPageBreak/>
        <w:t>Start</w:t>
      </w:r>
      <w:r w:rsidR="00636C9A">
        <w:t xml:space="preserve"> </w:t>
      </w:r>
      <w:r>
        <w:t>The Profile</w:t>
      </w:r>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p>
    <w:p w14:paraId="561D9E2A" w14:textId="77777777" w:rsidR="00D738CD" w:rsidRPr="00550E3E" w:rsidRDefault="00D738CD" w:rsidP="00D738CD">
      <w:pPr>
        <w:rPr>
          <w:b/>
        </w:rPr>
      </w:pPr>
      <w:r w:rsidRPr="00424624">
        <w:rPr>
          <w:b/>
        </w:rPr>
        <w:t>Note</w:t>
      </w:r>
      <w:r w:rsidRPr="00306F09">
        <w:rPr>
          <w:b/>
        </w:rPr>
        <w:t>:</w:t>
      </w:r>
      <w:r w:rsidRPr="00424624">
        <w:t xml:space="preserve"> Make sure your profiler is powered on and ready to operate.</w:t>
      </w:r>
    </w:p>
    <w:p w14:paraId="494995E0" w14:textId="77777777" w:rsidR="00D738CD" w:rsidRDefault="00D738CD" w:rsidP="00D738CD"/>
    <w:p w14:paraId="2707A11F" w14:textId="3F30D6AD" w:rsidR="00111256" w:rsidRDefault="00D738CD" w:rsidP="00D738CD">
      <w:pPr>
        <w:rPr>
          <w:noProof/>
        </w:rPr>
      </w:pPr>
      <w:r w:rsidRPr="00EE4612">
        <w:t>Depen</w:t>
      </w:r>
      <w:r w:rsidRPr="00673430">
        <w:t xml:space="preserve">ding on the settings in the </w:t>
      </w:r>
      <w:r>
        <w:t>profiler</w:t>
      </w:r>
      <w:r w:rsidRPr="00673430">
        <w:t xml:space="preserve"> and in the software</w:t>
      </w:r>
      <w:r>
        <w:t>,</w:t>
      </w:r>
      <w:r w:rsidRPr="00673430">
        <w:t xml:space="preserve"> you may have to </w:t>
      </w:r>
      <w:r>
        <w:t>initialize the profiler</w:t>
      </w:r>
      <w:r w:rsidRPr="00673430">
        <w:t xml:space="preserve">.  </w:t>
      </w:r>
      <w:r>
        <w:t>(</w:t>
      </w:r>
      <w:r w:rsidR="00243F9D">
        <w:t>The</w:t>
      </w:r>
      <w:r w:rsidRPr="00C0592E">
        <w:t xml:space="preserve"> software let</w:t>
      </w:r>
      <w:r>
        <w:t>s</w:t>
      </w:r>
      <w:r w:rsidRPr="00C0592E">
        <w:t xml:space="preserve"> yo</w:t>
      </w:r>
      <w:r>
        <w:t>u know when this is necessary.)  To initialize your profiler, connect the communication cable direc</w:t>
      </w:r>
      <w:r w:rsidRPr="00673430">
        <w:t>t</w:t>
      </w:r>
      <w:r>
        <w:t>l</w:t>
      </w:r>
      <w:r w:rsidRPr="00673430">
        <w:t xml:space="preserve">y to the </w:t>
      </w:r>
      <w:r w:rsidR="009E1827">
        <w:t xml:space="preserve">SPS, </w:t>
      </w:r>
      <w:r>
        <w:t>X5</w:t>
      </w:r>
      <w:r w:rsidR="00F34529">
        <w:t xml:space="preserve">, </w:t>
      </w:r>
      <w:r w:rsidR="009E1827">
        <w:t xml:space="preserve">or </w:t>
      </w:r>
      <w:r w:rsidR="00F34529">
        <w:t>K2</w:t>
      </w:r>
      <w:r w:rsidRPr="00673430">
        <w:t xml:space="preserve">.  </w:t>
      </w:r>
      <w:r w:rsidRPr="00C0592E">
        <w:t xml:space="preserve">Click </w:t>
      </w:r>
      <w:r w:rsidRPr="00A8036E">
        <w:rPr>
          <w:b/>
        </w:rPr>
        <w:t>OK</w:t>
      </w:r>
      <w:r w:rsidRPr="00C0592E">
        <w:t xml:space="preserve"> when </w:t>
      </w:r>
      <w:r>
        <w:t>the software displays</w:t>
      </w:r>
      <w:r w:rsidRPr="00C0592E">
        <w:t xml:space="preserve"> the message that the initialization was successful</w:t>
      </w:r>
      <w:r>
        <w:t>.</w:t>
      </w:r>
      <w:r w:rsidR="00111256" w:rsidRPr="00111256">
        <w:rPr>
          <w:noProof/>
        </w:rPr>
        <w:t xml:space="preserve"> </w:t>
      </w:r>
    </w:p>
    <w:p w14:paraId="6ABCE791" w14:textId="77777777" w:rsidR="00111256" w:rsidRDefault="00111256" w:rsidP="00D738CD">
      <w:pPr>
        <w:rPr>
          <w:noProof/>
        </w:rPr>
      </w:pPr>
    </w:p>
    <w:p w14:paraId="6C0CA68D" w14:textId="77777777" w:rsidR="00D738CD" w:rsidRDefault="00111256" w:rsidP="00111256">
      <w:pPr>
        <w:jc w:val="center"/>
      </w:pPr>
      <w:r>
        <w:rPr>
          <w:noProof/>
        </w:rPr>
        <mc:AlternateContent>
          <mc:Choice Requires="wpg">
            <w:drawing>
              <wp:anchor distT="0" distB="0" distL="114300" distR="114300" simplePos="0" relativeHeight="251380736" behindDoc="0" locked="0" layoutInCell="1" allowOverlap="1" wp14:anchorId="3606EA69" wp14:editId="7455C4D3">
                <wp:simplePos x="0" y="0"/>
                <wp:positionH relativeFrom="column">
                  <wp:posOffset>4126963</wp:posOffset>
                </wp:positionH>
                <wp:positionV relativeFrom="paragraph">
                  <wp:posOffset>1792068</wp:posOffset>
                </wp:positionV>
                <wp:extent cx="1371600" cy="1143000"/>
                <wp:effectExtent l="38100" t="0" r="19050" b="57150"/>
                <wp:wrapNone/>
                <wp:docPr id="2944" name="Group 4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1143000"/>
                          <a:chOff x="7893" y="5181"/>
                          <a:chExt cx="2160" cy="1800"/>
                        </a:xfrm>
                      </wpg:grpSpPr>
                      <wps:wsp>
                        <wps:cNvPr id="2945" name="Text Box 4623"/>
                        <wps:cNvSpPr txBox="1">
                          <a:spLocks noChangeArrowheads="1"/>
                        </wps:cNvSpPr>
                        <wps:spPr bwMode="auto">
                          <a:xfrm>
                            <a:off x="8433" y="5181"/>
                            <a:ext cx="1620" cy="900"/>
                          </a:xfrm>
                          <a:prstGeom prst="rect">
                            <a:avLst/>
                          </a:prstGeom>
                          <a:solidFill>
                            <a:srgbClr val="FFFFFF"/>
                          </a:solidFill>
                          <a:ln w="19050">
                            <a:solidFill>
                              <a:srgbClr val="FF0000"/>
                            </a:solidFill>
                            <a:miter lim="800000"/>
                            <a:headEnd/>
                            <a:tailEnd/>
                          </a:ln>
                        </wps:spPr>
                        <wps:txbx>
                          <w:txbxContent>
                            <w:p w14:paraId="2E614377" w14:textId="77777777" w:rsidR="00BB401D" w:rsidRPr="00A94A01" w:rsidRDefault="00BB401D" w:rsidP="00111256">
                              <w:pPr>
                                <w:jc w:val="center"/>
                                <w:rPr>
                                  <w:sz w:val="22"/>
                                  <w:szCs w:val="22"/>
                                </w:rPr>
                              </w:pPr>
                              <w:r w:rsidRPr="00A94A01">
                                <w:rPr>
                                  <w:sz w:val="22"/>
                                  <w:szCs w:val="22"/>
                                </w:rPr>
                                <w:t>Select this button to start a profile.</w:t>
                              </w:r>
                            </w:p>
                          </w:txbxContent>
                        </wps:txbx>
                        <wps:bodyPr rot="0" vert="horz" wrap="square" lIns="91440" tIns="45720" rIns="91440" bIns="45720" anchor="t" anchorCtr="0" upright="1">
                          <a:noAutofit/>
                        </wps:bodyPr>
                      </wps:wsp>
                      <wps:wsp>
                        <wps:cNvPr id="2946" name="Line 4624"/>
                        <wps:cNvCnPr>
                          <a:cxnSpLocks noChangeShapeType="1"/>
                        </wps:cNvCnPr>
                        <wps:spPr bwMode="auto">
                          <a:xfrm flipH="1">
                            <a:off x="7893" y="6081"/>
                            <a:ext cx="1080" cy="90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606EA69" id="Group 4622" o:spid="_x0000_s1063" style="position:absolute;left:0;text-align:left;margin-left:324.95pt;margin-top:141.1pt;width:108pt;height:90pt;z-index:251380736;mso-position-horizontal-relative:text;mso-position-vertical-relative:text" coordorigin="7893,5181" coordsize="216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">
                <v:shape id="Text Box 4623" o:spid="_x0000_s1064" type="#_x0000_t202" style="position:absolute;left:8433;top:5181;width:16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" strokecolor="red" strokeweight="1.5pt">
                  <v:textbox>
                    <w:txbxContent>
                      <w:p w14:paraId="2E614377" w14:textId="77777777" w:rsidR="00BB401D" w:rsidRPr="00A94A01" w:rsidRDefault="00BB401D" w:rsidP="00111256">
                        <w:pPr>
                          <w:jc w:val="center"/>
                          <w:rPr>
                            <w:sz w:val="22"/>
                            <w:szCs w:val="22"/>
                          </w:rPr>
                        </w:pPr>
                        <w:r w:rsidRPr="00A94A01">
                          <w:rPr>
                            <w:sz w:val="22"/>
                            <w:szCs w:val="22"/>
                          </w:rPr>
                          <w:t>Select this button to start a profile.</w:t>
                        </w:r>
                      </w:p>
                    </w:txbxContent>
                  </v:textbox>
                </v:shape>
                <v:line id="Line 4624" o:spid="_x0000_s1065" style="position:absolute;flip:x;visibility:visible;mso-wrap-style:square" from="7893,6081" to="8973,6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" strokecolor="red" strokeweight="1.5pt">
                  <v:stroke endarrow="block"/>
                </v:line>
              </v:group>
            </w:pict>
          </mc:Fallback>
        </mc:AlternateContent>
      </w:r>
      <w:r w:rsidRPr="008C2EEA">
        <w:rPr>
          <w:noProof/>
        </w:rPr>
        <w:drawing>
          <wp:inline distT="0" distB="0" distL="0" distR="0" wp14:anchorId="4B89D6C2" wp14:editId="6318D356">
            <wp:extent cx="4425950" cy="3308350"/>
            <wp:effectExtent l="0" t="0" r="0" b="6350"/>
            <wp:docPr id="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25950" cy="3308350"/>
                    </a:xfrm>
                    <a:prstGeom prst="rect">
                      <a:avLst/>
                    </a:prstGeom>
                    <a:noFill/>
                    <a:ln>
                      <a:noFill/>
                    </a:ln>
                  </pic:spPr>
                </pic:pic>
              </a:graphicData>
            </a:graphic>
          </wp:inline>
        </w:drawing>
      </w:r>
    </w:p>
    <w:p w14:paraId="3C5E593F" w14:textId="77777777" w:rsidR="00D738CD" w:rsidRDefault="00D738CD" w:rsidP="00D738CD"/>
    <w:p w14:paraId="0A92A0A1" w14:textId="77777777" w:rsidR="00D738CD" w:rsidRDefault="00111256" w:rsidP="00D738CD">
      <w:r w:rsidRPr="00EE4612">
        <w:t xml:space="preserve">Once the oven has stabilized and you are ready to load the profiler and profile board into the oven select </w:t>
      </w:r>
      <w:r w:rsidRPr="00673430">
        <w:t xml:space="preserve">the </w:t>
      </w:r>
      <w:r>
        <w:t>green</w:t>
      </w:r>
      <w:r w:rsidRPr="00673430">
        <w:t xml:space="preserve"> </w:t>
      </w:r>
      <w:r>
        <w:t>traffic light</w:t>
      </w:r>
      <w:r w:rsidRPr="00673430">
        <w:t xml:space="preserve"> button.</w:t>
      </w:r>
      <w:r>
        <w:t xml:space="preserve"> </w:t>
      </w:r>
    </w:p>
    <w:p w14:paraId="3628F2B1" w14:textId="77777777" w:rsidR="00A64B31" w:rsidRDefault="00A64B31" w:rsidP="00D738CD"/>
    <w:tbl>
      <w:tblPr>
        <w:tblW w:w="0" w:type="auto"/>
        <w:tblLook w:val="04A0" w:firstRow="1" w:lastRow="0" w:firstColumn="1" w:lastColumn="0" w:noHBand="0" w:noVBand="1"/>
      </w:tblPr>
      <w:tblGrid>
        <w:gridCol w:w="4314"/>
        <w:gridCol w:w="5046"/>
      </w:tblGrid>
      <w:tr w:rsidR="00D738CD" w14:paraId="27585834" w14:textId="77777777" w:rsidTr="00192FFB">
        <w:tc>
          <w:tcPr>
            <w:tcW w:w="4573" w:type="dxa"/>
            <w:shd w:val="clear" w:color="auto" w:fill="auto"/>
          </w:tcPr>
          <w:p w14:paraId="5BF33E99" w14:textId="5BDD2F75" w:rsidR="00D738CD" w:rsidRPr="00590B19" w:rsidRDefault="00111256" w:rsidP="00192FFB">
            <w:r>
              <w:t>T</w:t>
            </w:r>
            <w:r w:rsidR="00D738CD">
              <w:t>he software will ask if all the oven control thermocouples are within 2 degrees of the setpoint temperature values.</w:t>
            </w:r>
            <w:r w:rsidR="00D738CD" w:rsidRPr="00590B19">
              <w:t xml:space="preserve">  </w:t>
            </w:r>
            <w:del w:id="3079" w:author="Ryan Beck" w:date="2022-10-10T10:43:00Z">
              <w:r w:rsidR="00D738CD" w:rsidRPr="00590B19" w:rsidDel="00A8063C">
                <w:delText>See</w:delText>
              </w:r>
              <w:r w:rsidR="00D738CD" w:rsidDel="00A8063C">
                <w:delText xml:space="preserve"> </w:delText>
              </w:r>
              <w:r w:rsidR="00D738CD" w:rsidDel="00A8063C">
                <w:fldChar w:fldCharType="begin"/>
              </w:r>
              <w:r w:rsidR="00D738CD" w:rsidDel="00A8063C">
                <w:delInstrText xml:space="preserve"> REF _Ref185828591 \h </w:delInstrText>
              </w:r>
              <w:r w:rsidR="00D738CD" w:rsidDel="00A8063C">
                <w:fldChar w:fldCharType="separate"/>
              </w:r>
              <w:r w:rsidR="00F9407E" w:rsidRPr="0060328D" w:rsidDel="00A8063C">
                <w:delText xml:space="preserve">Figure </w:delText>
              </w:r>
              <w:r w:rsidR="00F9407E" w:rsidDel="00A8063C">
                <w:rPr>
                  <w:noProof/>
                </w:rPr>
                <w:delText>23</w:delText>
              </w:r>
              <w:r w:rsidR="00D738CD" w:rsidDel="00A8063C">
                <w:fldChar w:fldCharType="end"/>
              </w:r>
              <w:r w:rsidR="00D738CD" w:rsidRPr="00590B19" w:rsidDel="00A8063C">
                <w:delText>.</w:delText>
              </w:r>
            </w:del>
          </w:p>
          <w:p w14:paraId="1DB56CAB" w14:textId="77777777" w:rsidR="00D738CD" w:rsidRDefault="00D738CD" w:rsidP="00192FFB"/>
          <w:p w14:paraId="5416A3FA" w14:textId="77777777" w:rsidR="00D738CD" w:rsidRPr="002C1026" w:rsidRDefault="00D738CD" w:rsidP="00192FFB">
            <w:r w:rsidRPr="00424624">
              <w:rPr>
                <w:b/>
              </w:rPr>
              <w:t>Note:</w:t>
            </w:r>
            <w:r w:rsidRPr="002C1026">
              <w:t xml:space="preserve"> </w:t>
            </w:r>
            <w:r w:rsidRPr="00424624">
              <w:t>This dialog box will not appear if the software is communicating with the oven controller.</w:t>
            </w:r>
            <w:r w:rsidR="00111256" w:rsidRPr="00424624">
              <w:t xml:space="preserve"> The oven controller will send the zone temperature data directly to the automatic software.</w:t>
            </w:r>
          </w:p>
          <w:p w14:paraId="039D8F15" w14:textId="77777777" w:rsidR="00D738CD" w:rsidRDefault="00D738CD" w:rsidP="00192FFB"/>
        </w:tc>
        <w:tc>
          <w:tcPr>
            <w:tcW w:w="5003" w:type="dxa"/>
            <w:shd w:val="clear" w:color="auto" w:fill="auto"/>
          </w:tcPr>
          <w:p w14:paraId="4E86C343" w14:textId="785BD024" w:rsidR="00D738CD" w:rsidRDefault="00BA3B34" w:rsidP="00192FFB">
            <w:del w:id="3080" w:author="Ryan Beck" w:date="2022-10-10T10:45:00Z">
              <w:r w:rsidDel="00A322E6">
                <w:rPr>
                  <w:noProof/>
                </w:rPr>
                <w:drawing>
                  <wp:inline distT="0" distB="0" distL="0" distR="0" wp14:anchorId="26E12511" wp14:editId="06A93D40">
                    <wp:extent cx="3059599" cy="822960"/>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C temps.png"/>
                            <pic:cNvPicPr/>
                          </pic:nvPicPr>
                          <pic:blipFill>
                            <a:blip r:embed="rId82">
                              <a:extLst>
                                <a:ext uri="{28A0092B-C50C-407E-A947-70E740481C1C}">
                                  <a14:useLocalDpi xmlns:a14="http://schemas.microsoft.com/office/drawing/2010/main" val="0"/>
                                </a:ext>
                              </a:extLst>
                            </a:blip>
                            <a:stretch>
                              <a:fillRect/>
                            </a:stretch>
                          </pic:blipFill>
                          <pic:spPr>
                            <a:xfrm>
                              <a:off x="0" y="0"/>
                              <a:ext cx="3059599" cy="822960"/>
                            </a:xfrm>
                            <a:prstGeom prst="rect">
                              <a:avLst/>
                            </a:prstGeom>
                          </pic:spPr>
                        </pic:pic>
                      </a:graphicData>
                    </a:graphic>
                  </wp:inline>
                </w:drawing>
              </w:r>
            </w:del>
            <w:ins w:id="3081" w:author="Ryan Beck" w:date="2022-10-10T10:45:00Z">
              <w:r w:rsidR="00A322E6" w:rsidRPr="00A322E6">
                <w:rPr>
                  <w:noProof/>
                </w:rPr>
                <w:drawing>
                  <wp:inline distT="0" distB="0" distL="0" distR="0" wp14:anchorId="754CF281" wp14:editId="7B1337AB">
                    <wp:extent cx="2743200" cy="94183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43200" cy="941832"/>
                            </a:xfrm>
                            <a:prstGeom prst="rect">
                              <a:avLst/>
                            </a:prstGeom>
                          </pic:spPr>
                        </pic:pic>
                      </a:graphicData>
                    </a:graphic>
                  </wp:inline>
                </w:drawing>
              </w:r>
            </w:ins>
          </w:p>
          <w:p w14:paraId="22FDC8BE" w14:textId="6EAC0868" w:rsidR="00D738CD" w:rsidRDefault="00D738CD" w:rsidP="00192FFB">
            <w:pPr>
              <w:pStyle w:val="Caption"/>
            </w:pPr>
            <w:bookmarkStart w:id="3082" w:name="_Ref185828591"/>
            <w:r w:rsidRPr="0060328D">
              <w:t xml:space="preserve">Figure </w:t>
            </w:r>
            <w:r w:rsidR="00364D2F">
              <w:fldChar w:fldCharType="begin"/>
            </w:r>
            <w:r w:rsidR="00364D2F">
              <w:instrText xml:space="preserve"> SEQ Figure \* ARABIC </w:instrText>
            </w:r>
            <w:r w:rsidR="00364D2F">
              <w:fldChar w:fldCharType="separate"/>
            </w:r>
            <w:r w:rsidR="00F9407E">
              <w:rPr>
                <w:noProof/>
              </w:rPr>
              <w:t>23</w:t>
            </w:r>
            <w:r w:rsidR="00364D2F">
              <w:rPr>
                <w:noProof/>
              </w:rPr>
              <w:fldChar w:fldCharType="end"/>
            </w:r>
            <w:bookmarkEnd w:id="3082"/>
          </w:p>
          <w:p w14:paraId="7D0AEDF9" w14:textId="77777777" w:rsidR="00D738CD" w:rsidRDefault="00D738CD" w:rsidP="00192FFB"/>
        </w:tc>
      </w:tr>
      <w:tr w:rsidR="00D738CD" w14:paraId="1D4D244C" w14:textId="77777777" w:rsidTr="00192FFB">
        <w:tc>
          <w:tcPr>
            <w:tcW w:w="9576" w:type="dxa"/>
            <w:gridSpan w:val="2"/>
            <w:shd w:val="clear" w:color="auto" w:fill="auto"/>
          </w:tcPr>
          <w:p w14:paraId="033C885A" w14:textId="77777777" w:rsidR="00D738CD" w:rsidRDefault="00D738CD" w:rsidP="00192FFB"/>
          <w:p w14:paraId="4447A6C8" w14:textId="77777777" w:rsidR="00D738CD" w:rsidRDefault="00D738CD" w:rsidP="00192FFB"/>
          <w:p w14:paraId="0BD62872" w14:textId="77777777" w:rsidR="00D738CD" w:rsidRPr="00673430" w:rsidRDefault="00D738CD" w:rsidP="00192FFB">
            <w:r w:rsidRPr="00E9435F">
              <w:t>If the control thermocouples are NOT within 2 degrees of the setpoints, click No, then reference Appendix B.</w:t>
            </w:r>
          </w:p>
          <w:p w14:paraId="31DA431B" w14:textId="77777777" w:rsidR="00D738CD" w:rsidRPr="00E9435F" w:rsidRDefault="00D738CD" w:rsidP="00192FFB">
            <w:pPr>
              <w:pStyle w:val="Caption"/>
              <w:rPr>
                <w:rFonts w:ascii="Times New Roman" w:hAnsi="Times New Roman"/>
                <w:bCs w:val="0"/>
                <w:sz w:val="20"/>
              </w:rPr>
            </w:pPr>
          </w:p>
        </w:tc>
      </w:tr>
    </w:tbl>
    <w:p w14:paraId="33764802" w14:textId="77777777" w:rsidR="00D738CD" w:rsidRPr="00A53423" w:rsidRDefault="00D738CD" w:rsidP="00D738CD"/>
    <w:tbl>
      <w:tblPr>
        <w:tblW w:w="0" w:type="auto"/>
        <w:tblLook w:val="04A0" w:firstRow="1" w:lastRow="0" w:firstColumn="1" w:lastColumn="0" w:noHBand="0" w:noVBand="1"/>
      </w:tblPr>
      <w:tblGrid>
        <w:gridCol w:w="4131"/>
        <w:gridCol w:w="5067"/>
      </w:tblGrid>
      <w:tr w:rsidR="00D738CD" w14:paraId="3516D904" w14:textId="77777777" w:rsidTr="00192FFB">
        <w:tc>
          <w:tcPr>
            <w:tcW w:w="4131" w:type="dxa"/>
            <w:shd w:val="clear" w:color="auto" w:fill="auto"/>
          </w:tcPr>
          <w:p w14:paraId="5BB54ABE" w14:textId="77777777" w:rsidR="00D738CD" w:rsidRPr="002C1026" w:rsidRDefault="00D738CD" w:rsidP="00A64B31"/>
          <w:p w14:paraId="550148F1" w14:textId="47D99201" w:rsidR="00D738CD" w:rsidRPr="00673430" w:rsidRDefault="00D738CD" w:rsidP="00192FFB">
            <w:r w:rsidRPr="002C1026">
              <w:rPr>
                <w:b/>
              </w:rPr>
              <w:t>If you answer yes</w:t>
            </w:r>
            <w:r w:rsidRPr="00673430">
              <w:t>, the software will display a prompt telling you that th</w:t>
            </w:r>
            <w:r w:rsidR="004A3638">
              <w:t>e next board to pass under the board s</w:t>
            </w:r>
            <w:r w:rsidRPr="00673430">
              <w:t>ensor must be the board b</w:t>
            </w:r>
            <w:r w:rsidR="004A3638">
              <w:t>eing profiled.  If no board s</w:t>
            </w:r>
            <w:r w:rsidRPr="00673430">
              <w:t xml:space="preserve">ensor is used, this screen </w:t>
            </w:r>
            <w:r>
              <w:t>is</w:t>
            </w:r>
            <w:r w:rsidRPr="00673430">
              <w:t xml:space="preserve"> skipped.  You acknowledge the prompt, by selecting </w:t>
            </w:r>
            <w:r w:rsidRPr="002C1026">
              <w:rPr>
                <w:b/>
              </w:rPr>
              <w:t>OK</w:t>
            </w:r>
            <w:r w:rsidRPr="00673430">
              <w:t xml:space="preserve">.  </w:t>
            </w:r>
            <w:del w:id="3083" w:author="Ryan Beck" w:date="2022-10-10T10:45:00Z">
              <w:r w:rsidRPr="00673430" w:rsidDel="000E6831">
                <w:delText xml:space="preserve">See </w:delText>
              </w:r>
              <w:r w:rsidRPr="00673430" w:rsidDel="000E6831">
                <w:fldChar w:fldCharType="begin"/>
              </w:r>
              <w:r w:rsidRPr="00673430" w:rsidDel="000E6831">
                <w:delInstrText xml:space="preserve"> REF _Ref185830029 \h  \* MERGEFORMAT </w:delInstrText>
              </w:r>
              <w:r w:rsidRPr="00673430" w:rsidDel="000E6831">
                <w:fldChar w:fldCharType="separate"/>
              </w:r>
              <w:r w:rsidR="00F9407E" w:rsidRPr="00673430" w:rsidDel="000E6831">
                <w:delText xml:space="preserve">Figure </w:delText>
              </w:r>
              <w:r w:rsidR="00F9407E" w:rsidDel="000E6831">
                <w:rPr>
                  <w:noProof/>
                </w:rPr>
                <w:delText>24</w:delText>
              </w:r>
              <w:r w:rsidRPr="00673430" w:rsidDel="000E6831">
                <w:fldChar w:fldCharType="end"/>
              </w:r>
              <w:r w:rsidRPr="00673430" w:rsidDel="000E6831">
                <w:delText>.</w:delText>
              </w:r>
            </w:del>
          </w:p>
          <w:p w14:paraId="2D58314D" w14:textId="77777777" w:rsidR="00D738CD" w:rsidRDefault="00D738CD" w:rsidP="00192FFB"/>
        </w:tc>
        <w:tc>
          <w:tcPr>
            <w:tcW w:w="5067" w:type="dxa"/>
            <w:shd w:val="clear" w:color="auto" w:fill="auto"/>
          </w:tcPr>
          <w:p w14:paraId="2B681218" w14:textId="6E41EAD7" w:rsidR="00D738CD" w:rsidRDefault="00BA3B34" w:rsidP="00192FFB">
            <w:pPr>
              <w:jc w:val="center"/>
            </w:pPr>
            <w:del w:id="3084" w:author="Ryan Beck" w:date="2022-10-10T10:46:00Z">
              <w:r w:rsidDel="000E6831">
                <w:rPr>
                  <w:noProof/>
                </w:rPr>
                <w:drawing>
                  <wp:inline distT="0" distB="0" distL="0" distR="0" wp14:anchorId="4194E347" wp14:editId="3A565BF6">
                    <wp:extent cx="2419048" cy="1323810"/>
                    <wp:effectExtent l="0" t="0" r="635" b="0"/>
                    <wp:docPr id="2988" name="Picture 2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 Sensor trigger.png"/>
                            <pic:cNvPicPr/>
                          </pic:nvPicPr>
                          <pic:blipFill>
                            <a:blip r:embed="rId84">
                              <a:extLst>
                                <a:ext uri="{28A0092B-C50C-407E-A947-70E740481C1C}">
                                  <a14:useLocalDpi xmlns:a14="http://schemas.microsoft.com/office/drawing/2010/main" val="0"/>
                                </a:ext>
                              </a:extLst>
                            </a:blip>
                            <a:stretch>
                              <a:fillRect/>
                            </a:stretch>
                          </pic:blipFill>
                          <pic:spPr>
                            <a:xfrm>
                              <a:off x="0" y="0"/>
                              <a:ext cx="2419048" cy="1323810"/>
                            </a:xfrm>
                            <a:prstGeom prst="rect">
                              <a:avLst/>
                            </a:prstGeom>
                          </pic:spPr>
                        </pic:pic>
                      </a:graphicData>
                    </a:graphic>
                  </wp:inline>
                </w:drawing>
              </w:r>
            </w:del>
            <w:ins w:id="3085" w:author="Ryan Beck" w:date="2022-10-10T10:46:00Z">
              <w:r w:rsidR="000E6831">
                <w:rPr>
                  <w:noProof/>
                </w:rPr>
                <w:drawing>
                  <wp:inline distT="0" distB="0" distL="0" distR="0" wp14:anchorId="71DB27F3" wp14:editId="7F987A34">
                    <wp:extent cx="2367915" cy="1325880"/>
                    <wp:effectExtent l="0" t="0" r="0" b="7620"/>
                    <wp:docPr id="316" name="Picture 3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 text, application, email&#10;&#10;Description automatically generated"/>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367915" cy="1325880"/>
                            </a:xfrm>
                            <a:prstGeom prst="rect">
                              <a:avLst/>
                            </a:prstGeom>
                          </pic:spPr>
                        </pic:pic>
                      </a:graphicData>
                    </a:graphic>
                  </wp:inline>
                </w:drawing>
              </w:r>
            </w:ins>
          </w:p>
          <w:p w14:paraId="528AE242" w14:textId="2FE73109" w:rsidR="00D738CD" w:rsidRDefault="00D738CD" w:rsidP="00192FFB">
            <w:pPr>
              <w:pStyle w:val="Caption"/>
            </w:pPr>
            <w:bookmarkStart w:id="3086" w:name="_Ref185830029"/>
            <w:r w:rsidRPr="00673430">
              <w:t xml:space="preserve">Figure </w:t>
            </w:r>
            <w:r w:rsidR="00364D2F">
              <w:fldChar w:fldCharType="begin"/>
            </w:r>
            <w:r w:rsidR="00364D2F">
              <w:instrText xml:space="preserve"> SEQ Figure \* ARABIC </w:instrText>
            </w:r>
            <w:r w:rsidR="00364D2F">
              <w:fldChar w:fldCharType="separate"/>
            </w:r>
            <w:r w:rsidR="00F9407E">
              <w:rPr>
                <w:noProof/>
              </w:rPr>
              <w:t>24</w:t>
            </w:r>
            <w:r w:rsidR="00364D2F">
              <w:rPr>
                <w:noProof/>
              </w:rPr>
              <w:fldChar w:fldCharType="end"/>
            </w:r>
            <w:bookmarkEnd w:id="3086"/>
          </w:p>
        </w:tc>
      </w:tr>
      <w:tr w:rsidR="00D738CD" w14:paraId="73F833A1" w14:textId="77777777" w:rsidTr="00192FFB">
        <w:tc>
          <w:tcPr>
            <w:tcW w:w="4131" w:type="dxa"/>
            <w:shd w:val="clear" w:color="auto" w:fill="auto"/>
          </w:tcPr>
          <w:p w14:paraId="48903C87" w14:textId="77777777" w:rsidR="00D738CD" w:rsidRDefault="00D738CD" w:rsidP="00192FFB"/>
          <w:p w14:paraId="606EEB38" w14:textId="5B8B9DF7" w:rsidR="00D738CD" w:rsidRPr="00673430" w:rsidRDefault="00D738CD" w:rsidP="00192FFB">
            <w:r w:rsidRPr="00673430">
              <w:t xml:space="preserve">Next, the software will prompt you to put the </w:t>
            </w:r>
            <w:r>
              <w:t>profiler</w:t>
            </w:r>
            <w:r w:rsidRPr="00673430">
              <w:t xml:space="preserve"> and profile board into the oven.  Then choose the forward button.  </w:t>
            </w:r>
            <w:del w:id="3087" w:author="Ryan Beck" w:date="2022-10-10T10:46:00Z">
              <w:r w:rsidRPr="00673430" w:rsidDel="000E6831">
                <w:delText xml:space="preserve">See </w:delText>
              </w:r>
              <w:r w:rsidRPr="00673430" w:rsidDel="000E6831">
                <w:fldChar w:fldCharType="begin"/>
              </w:r>
              <w:r w:rsidRPr="00673430" w:rsidDel="000E6831">
                <w:delInstrText xml:space="preserve"> REF _Ref185830062 \h  \* MERGEFORMAT </w:delInstrText>
              </w:r>
              <w:r w:rsidRPr="00673430" w:rsidDel="000E6831">
                <w:fldChar w:fldCharType="separate"/>
              </w:r>
              <w:r w:rsidR="00F9407E" w:rsidDel="000E6831">
                <w:delText xml:space="preserve">Figure </w:delText>
              </w:r>
              <w:r w:rsidR="00F9407E" w:rsidDel="000E6831">
                <w:rPr>
                  <w:noProof/>
                </w:rPr>
                <w:delText>25</w:delText>
              </w:r>
              <w:r w:rsidRPr="00673430" w:rsidDel="000E6831">
                <w:fldChar w:fldCharType="end"/>
              </w:r>
              <w:r w:rsidRPr="00673430" w:rsidDel="000E6831">
                <w:delText>.</w:delText>
              </w:r>
            </w:del>
          </w:p>
          <w:p w14:paraId="1A42BDEE" w14:textId="77777777" w:rsidR="00D738CD" w:rsidRPr="00673430" w:rsidRDefault="00D738CD" w:rsidP="00192FFB"/>
          <w:p w14:paraId="0D7D0D3C" w14:textId="77777777" w:rsidR="00D738CD" w:rsidRPr="00673430" w:rsidRDefault="00D738CD" w:rsidP="00192FFB">
            <w:r w:rsidRPr="00673430">
              <w:t>In order f</w:t>
            </w:r>
            <w:r>
              <w:t xml:space="preserve">or the board sensor to properly </w:t>
            </w:r>
            <w:r w:rsidRPr="00673430">
              <w:t>calculate the length of the profile board, make sure the profiler is at least 8” behind the profile board.  For profiling and Virtual Profile Verification profiling, the software will ignore any boards including the profiler that fall within 24” of the trailing edge of the profile board.</w:t>
            </w:r>
          </w:p>
          <w:p w14:paraId="11716C00" w14:textId="77777777" w:rsidR="00D738CD" w:rsidRDefault="00D738CD" w:rsidP="00192FFB"/>
        </w:tc>
        <w:tc>
          <w:tcPr>
            <w:tcW w:w="5067" w:type="dxa"/>
            <w:shd w:val="clear" w:color="auto" w:fill="auto"/>
          </w:tcPr>
          <w:p w14:paraId="4748EE20" w14:textId="77777777" w:rsidR="00D738CD" w:rsidRDefault="000E0382" w:rsidP="00192FFB">
            <w:pPr>
              <w:jc w:val="center"/>
            </w:pPr>
            <w:r>
              <w:rPr>
                <w:noProof/>
              </w:rPr>
              <w:drawing>
                <wp:inline distT="0" distB="0" distL="0" distR="0" wp14:anchorId="478C1A6D" wp14:editId="369EE6F4">
                  <wp:extent cx="2848610" cy="2159635"/>
                  <wp:effectExtent l="0" t="0" r="8890" b="0"/>
                  <wp:docPr id="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48610" cy="2159635"/>
                          </a:xfrm>
                          <a:prstGeom prst="rect">
                            <a:avLst/>
                          </a:prstGeom>
                          <a:noFill/>
                          <a:ln>
                            <a:noFill/>
                          </a:ln>
                        </pic:spPr>
                      </pic:pic>
                    </a:graphicData>
                  </a:graphic>
                </wp:inline>
              </w:drawing>
            </w:r>
          </w:p>
          <w:p w14:paraId="53E42F52" w14:textId="486FBD7E" w:rsidR="00D738CD" w:rsidRDefault="00D738CD" w:rsidP="00192FFB">
            <w:pPr>
              <w:pStyle w:val="Caption"/>
            </w:pPr>
            <w:bookmarkStart w:id="3088" w:name="_Ref185830062"/>
            <w:r>
              <w:t xml:space="preserve">Figure </w:t>
            </w:r>
            <w:r w:rsidR="00364D2F">
              <w:fldChar w:fldCharType="begin"/>
            </w:r>
            <w:r w:rsidR="00364D2F">
              <w:instrText xml:space="preserve"> SEQ Figure \* ARABIC </w:instrText>
            </w:r>
            <w:r w:rsidR="00364D2F">
              <w:fldChar w:fldCharType="separate"/>
            </w:r>
            <w:r w:rsidR="00F9407E">
              <w:rPr>
                <w:noProof/>
              </w:rPr>
              <w:t>25</w:t>
            </w:r>
            <w:r w:rsidR="00364D2F">
              <w:rPr>
                <w:noProof/>
              </w:rPr>
              <w:fldChar w:fldCharType="end"/>
            </w:r>
            <w:bookmarkEnd w:id="3088"/>
            <w:r>
              <w:t>: Run a Profile screen #7 – Insert Profiler/Product</w:t>
            </w:r>
          </w:p>
        </w:tc>
      </w:tr>
    </w:tbl>
    <w:p w14:paraId="13E19556" w14:textId="77777777" w:rsidR="00D738CD" w:rsidRPr="00673430" w:rsidRDefault="00D738CD" w:rsidP="00D738CD"/>
    <w:p w14:paraId="502AC2CF" w14:textId="77777777" w:rsidR="00D738CD" w:rsidRDefault="00D738CD" w:rsidP="00A64B31">
      <w:r w:rsidRPr="00B53F8A">
        <w:rPr>
          <w:b/>
          <w:u w:val="single"/>
        </w:rPr>
        <w:t>IMPORTANT NOTE</w:t>
      </w:r>
      <w:r>
        <w:t xml:space="preserve">: All profilers have a </w:t>
      </w:r>
      <w:r w:rsidRPr="007B3C47">
        <w:t>maximum operating temperature</w:t>
      </w:r>
      <w:r>
        <w:t xml:space="preserve"> that, to avoid damage, </w:t>
      </w:r>
      <w:r>
        <w:rPr>
          <w:u w:val="single"/>
        </w:rPr>
        <w:t>should never</w:t>
      </w:r>
      <w:r w:rsidRPr="007B3C47">
        <w:rPr>
          <w:u w:val="single"/>
        </w:rPr>
        <w:t xml:space="preserve"> be exceeded</w:t>
      </w:r>
      <w:r>
        <w:t xml:space="preserve">.  See the product datasheet for temperature tolerance information: </w:t>
      </w:r>
    </w:p>
    <w:p w14:paraId="13804C61" w14:textId="77777777" w:rsidR="00A64B31" w:rsidRDefault="00A64B31" w:rsidP="00A64B31"/>
    <w:tbl>
      <w:tblPr>
        <w:tblW w:w="0" w:type="auto"/>
        <w:tblInd w:w="2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3"/>
        <w:gridCol w:w="3240"/>
      </w:tblGrid>
      <w:tr w:rsidR="00D738CD" w14:paraId="2B1BD688" w14:textId="77777777" w:rsidTr="00424624">
        <w:tc>
          <w:tcPr>
            <w:tcW w:w="1823" w:type="dxa"/>
            <w:shd w:val="clear" w:color="auto" w:fill="auto"/>
          </w:tcPr>
          <w:p w14:paraId="3BFEDC29" w14:textId="77777777" w:rsidR="00D738CD" w:rsidRPr="00D7623E" w:rsidRDefault="00D738CD" w:rsidP="00192FFB">
            <w:pPr>
              <w:keepNext/>
              <w:spacing w:before="40" w:after="40"/>
              <w:jc w:val="center"/>
              <w:rPr>
                <w:rFonts w:ascii="Arial" w:hAnsi="Arial" w:cs="Arial"/>
              </w:rPr>
            </w:pPr>
            <w:r w:rsidRPr="00D7623E">
              <w:rPr>
                <w:rFonts w:ascii="Arial" w:hAnsi="Arial" w:cs="Arial"/>
              </w:rPr>
              <w:t>Profiler model</w:t>
            </w:r>
          </w:p>
        </w:tc>
        <w:tc>
          <w:tcPr>
            <w:tcW w:w="3240" w:type="dxa"/>
            <w:shd w:val="clear" w:color="auto" w:fill="auto"/>
          </w:tcPr>
          <w:p w14:paraId="3B50F034" w14:textId="77777777" w:rsidR="00D738CD" w:rsidRPr="00D7623E" w:rsidRDefault="00D738CD" w:rsidP="00192FFB">
            <w:pPr>
              <w:keepNext/>
              <w:spacing w:before="40" w:after="40"/>
              <w:jc w:val="center"/>
              <w:rPr>
                <w:rFonts w:ascii="Arial" w:hAnsi="Arial" w:cs="Arial"/>
              </w:rPr>
            </w:pPr>
            <w:r w:rsidRPr="00D7623E">
              <w:rPr>
                <w:rFonts w:ascii="Arial" w:hAnsi="Arial" w:cs="Arial"/>
              </w:rPr>
              <w:t>Maximum operating temperature</w:t>
            </w:r>
          </w:p>
        </w:tc>
      </w:tr>
      <w:tr w:rsidR="00D738CD" w14:paraId="70E86764" w14:textId="77777777" w:rsidTr="00424624">
        <w:tc>
          <w:tcPr>
            <w:tcW w:w="1823" w:type="dxa"/>
            <w:shd w:val="clear" w:color="auto" w:fill="auto"/>
          </w:tcPr>
          <w:p w14:paraId="53D68BE6" w14:textId="77777777" w:rsidR="00D738CD" w:rsidRPr="007B3C47" w:rsidRDefault="00D738CD" w:rsidP="00192FFB">
            <w:pPr>
              <w:spacing w:before="20" w:after="20"/>
              <w:jc w:val="center"/>
            </w:pPr>
            <w:r>
              <w:t>X</w:t>
            </w:r>
            <w:r w:rsidRPr="00F34529">
              <w:rPr>
                <w:position w:val="6"/>
              </w:rPr>
              <w:t>5</w:t>
            </w:r>
          </w:p>
        </w:tc>
        <w:tc>
          <w:tcPr>
            <w:tcW w:w="3240" w:type="dxa"/>
            <w:shd w:val="clear" w:color="auto" w:fill="auto"/>
          </w:tcPr>
          <w:p w14:paraId="68C1E12D" w14:textId="77777777" w:rsidR="00D738CD" w:rsidRPr="007B3C47" w:rsidRDefault="00D738CD" w:rsidP="00192FFB">
            <w:pPr>
              <w:spacing w:before="20" w:after="20"/>
              <w:jc w:val="center"/>
            </w:pPr>
            <w:r w:rsidRPr="007B3C47">
              <w:t>85</w:t>
            </w:r>
            <w:r w:rsidRPr="00D7623E">
              <w:sym w:font="Symbol" w:char="F0B0"/>
            </w:r>
            <w:r w:rsidRPr="007B3C47">
              <w:t>C/185</w:t>
            </w:r>
            <w:r w:rsidRPr="00D7623E">
              <w:sym w:font="Symbol" w:char="F0B0"/>
            </w:r>
            <w:r w:rsidRPr="007B3C47">
              <w:t>F</w:t>
            </w:r>
          </w:p>
        </w:tc>
      </w:tr>
      <w:tr w:rsidR="00F34529" w14:paraId="254766AF" w14:textId="77777777" w:rsidTr="00424624">
        <w:tc>
          <w:tcPr>
            <w:tcW w:w="1823" w:type="dxa"/>
            <w:shd w:val="clear" w:color="auto" w:fill="auto"/>
          </w:tcPr>
          <w:p w14:paraId="1ED364AF" w14:textId="77777777" w:rsidR="00F34529" w:rsidRDefault="00F34529" w:rsidP="00192FFB">
            <w:pPr>
              <w:spacing w:before="20" w:after="20"/>
              <w:jc w:val="center"/>
            </w:pPr>
            <w:r>
              <w:t>K</w:t>
            </w:r>
            <w:r w:rsidRPr="00F34529">
              <w:rPr>
                <w:position w:val="6"/>
              </w:rPr>
              <w:t>2</w:t>
            </w:r>
          </w:p>
        </w:tc>
        <w:tc>
          <w:tcPr>
            <w:tcW w:w="3240" w:type="dxa"/>
            <w:shd w:val="clear" w:color="auto" w:fill="auto"/>
          </w:tcPr>
          <w:p w14:paraId="2ECA6312" w14:textId="77777777" w:rsidR="00F34529" w:rsidRPr="007B3C47" w:rsidRDefault="00F34529" w:rsidP="00192FFB">
            <w:pPr>
              <w:spacing w:before="20" w:after="20"/>
              <w:jc w:val="center"/>
            </w:pPr>
            <w:r w:rsidRPr="007B3C47">
              <w:t>85</w:t>
            </w:r>
            <w:r w:rsidRPr="00D7623E">
              <w:sym w:font="Symbol" w:char="F0B0"/>
            </w:r>
            <w:r w:rsidRPr="007B3C47">
              <w:t>C/185</w:t>
            </w:r>
            <w:r w:rsidRPr="00D7623E">
              <w:sym w:font="Symbol" w:char="F0B0"/>
            </w:r>
            <w:r w:rsidRPr="007B3C47">
              <w:t>F</w:t>
            </w:r>
          </w:p>
        </w:tc>
      </w:tr>
      <w:tr w:rsidR="00D32F59" w14:paraId="21FA21C9" w14:textId="77777777" w:rsidTr="00424624">
        <w:tc>
          <w:tcPr>
            <w:tcW w:w="1823" w:type="dxa"/>
            <w:shd w:val="clear" w:color="auto" w:fill="auto"/>
          </w:tcPr>
          <w:p w14:paraId="79C3C681" w14:textId="4D2A9AD5" w:rsidR="00D32F59" w:rsidRDefault="00D32F59" w:rsidP="00192FFB">
            <w:pPr>
              <w:spacing w:before="20" w:after="20"/>
              <w:jc w:val="center"/>
            </w:pPr>
            <w:r>
              <w:t>SPS Smart Profiler</w:t>
            </w:r>
          </w:p>
        </w:tc>
        <w:tc>
          <w:tcPr>
            <w:tcW w:w="3240" w:type="dxa"/>
            <w:shd w:val="clear" w:color="auto" w:fill="auto"/>
          </w:tcPr>
          <w:p w14:paraId="66A34E27" w14:textId="408E5D76" w:rsidR="00D32F59" w:rsidRPr="007B3C47" w:rsidRDefault="00D32F59" w:rsidP="00192FFB">
            <w:pPr>
              <w:spacing w:before="20" w:after="20"/>
              <w:jc w:val="center"/>
            </w:pPr>
            <w:r w:rsidRPr="007B3C47">
              <w:t>85</w:t>
            </w:r>
            <w:r w:rsidRPr="00D7623E">
              <w:sym w:font="Symbol" w:char="F0B0"/>
            </w:r>
            <w:r w:rsidRPr="007B3C47">
              <w:t>C/185</w:t>
            </w:r>
            <w:r w:rsidRPr="00D7623E">
              <w:sym w:font="Symbol" w:char="F0B0"/>
            </w:r>
            <w:r w:rsidRPr="007B3C47">
              <w:t>F</w:t>
            </w:r>
          </w:p>
        </w:tc>
      </w:tr>
    </w:tbl>
    <w:p w14:paraId="3F3B0371" w14:textId="77777777" w:rsidR="00CC463E" w:rsidRDefault="00636C9A" w:rsidP="00C67678">
      <w:pPr>
        <w:pStyle w:val="Heading3"/>
      </w:pPr>
      <w:bookmarkStart w:id="3089" w:name="_Toc469043322"/>
      <w:bookmarkStart w:id="3090" w:name="_Toc469044956"/>
      <w:bookmarkStart w:id="3091" w:name="_Toc469139252"/>
      <w:bookmarkStart w:id="3092" w:name="_Toc469152697"/>
      <w:bookmarkStart w:id="3093" w:name="_Toc491174796"/>
      <w:bookmarkStart w:id="3094" w:name="_Toc491337777"/>
      <w:bookmarkStart w:id="3095" w:name="_Toc491337951"/>
      <w:bookmarkStart w:id="3096" w:name="_Toc491338724"/>
      <w:bookmarkStart w:id="3097" w:name="_Toc532855706"/>
      <w:bookmarkStart w:id="3098" w:name="_Toc532856728"/>
      <w:bookmarkStart w:id="3099" w:name="_Toc53042150"/>
      <w:bookmarkStart w:id="3100" w:name="_Toc53042335"/>
      <w:bookmarkStart w:id="3101" w:name="_Toc86846307"/>
      <w:bookmarkStart w:id="3102" w:name="_Toc86846498"/>
      <w:bookmarkStart w:id="3103" w:name="_Toc119049877"/>
      <w:bookmarkStart w:id="3104" w:name="_Toc119050442"/>
      <w:bookmarkStart w:id="3105" w:name="_Toc119050632"/>
      <w:r>
        <w:t xml:space="preserve">Trailing </w:t>
      </w:r>
      <w:r w:rsidR="00C653DF">
        <w:t>Wire Profiling</w:t>
      </w:r>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p>
    <w:p w14:paraId="55FFE4E9" w14:textId="73497121" w:rsidR="00D738CD" w:rsidRPr="00673430" w:rsidRDefault="00D738CD" w:rsidP="00D738CD">
      <w:r>
        <w:t>You can also use t</w:t>
      </w:r>
      <w:r w:rsidRPr="00673430">
        <w:t xml:space="preserve">he </w:t>
      </w:r>
      <w:r w:rsidR="00D32F59">
        <w:t xml:space="preserve">SPS, </w:t>
      </w:r>
      <w:r>
        <w:t>X5,</w:t>
      </w:r>
      <w:r w:rsidR="00147680">
        <w:t xml:space="preserve"> </w:t>
      </w:r>
      <w:r w:rsidR="009E1827">
        <w:t xml:space="preserve">or </w:t>
      </w:r>
      <w:r w:rsidR="00147680">
        <w:t>K2</w:t>
      </w:r>
      <w:r w:rsidRPr="00673430">
        <w:t xml:space="preserve"> profiler with elongated thermocouples or a thermocouple extension long enough to pass through the process.  This is especially useful for low clearance processes or higher temperature processes that would normally cause the profiler to overheat during use.</w:t>
      </w:r>
    </w:p>
    <w:p w14:paraId="54FD96D6" w14:textId="77777777" w:rsidR="00CC463E" w:rsidRPr="00673430" w:rsidRDefault="00CC463E" w:rsidP="00CC463E"/>
    <w:p w14:paraId="1F906191" w14:textId="77777777" w:rsidR="00CC463E" w:rsidRPr="00673430" w:rsidRDefault="00CC463E" w:rsidP="00CC463E">
      <w:r w:rsidRPr="00673430">
        <w:t xml:space="preserve">If you </w:t>
      </w:r>
      <w:r w:rsidR="00860424">
        <w:t>have a data</w:t>
      </w:r>
      <w:r w:rsidR="00532DED" w:rsidRPr="00673430">
        <w:t xml:space="preserve">logger model and </w:t>
      </w:r>
      <w:r w:rsidRPr="00673430">
        <w:t xml:space="preserve">plan to keep the </w:t>
      </w:r>
      <w:r w:rsidR="003A2A5F">
        <w:t xml:space="preserve">profiler </w:t>
      </w:r>
      <w:r w:rsidRPr="00673430">
        <w:t>connected during the profile, ignore the message to unplug the download cable from the</w:t>
      </w:r>
      <w:r w:rsidR="00532DED" w:rsidRPr="00673430">
        <w:t xml:space="preserve"> profiler</w:t>
      </w:r>
      <w:r w:rsidRPr="00673430">
        <w:t xml:space="preserve">.  At the end of the profile, be sure and leave the product </w:t>
      </w:r>
      <w:r w:rsidR="00925F83" w:rsidRPr="00673430">
        <w:t>TC</w:t>
      </w:r>
      <w:r w:rsidR="005F6E3D" w:rsidRPr="00673430">
        <w:t>s</w:t>
      </w:r>
      <w:r w:rsidRPr="00673430">
        <w:t xml:space="preserve"> connected long enough to achieve the profile-stop trigger value, 110</w:t>
      </w:r>
      <w:r w:rsidRPr="00673430">
        <w:sym w:font="Symbol" w:char="F0B0"/>
      </w:r>
      <w:r w:rsidRPr="00673430">
        <w:t xml:space="preserve">C, otherwise the profile will not complete.  Leave the product </w:t>
      </w:r>
      <w:r w:rsidR="00925F83" w:rsidRPr="00673430">
        <w:t>TC</w:t>
      </w:r>
      <w:r w:rsidR="005F6E3D" w:rsidRPr="00673430">
        <w:t>s</w:t>
      </w:r>
      <w:r w:rsidRPr="00673430">
        <w:t xml:space="preserve"> connected until the download has completed and the</w:t>
      </w:r>
      <w:r w:rsidR="00AE7626" w:rsidRPr="00AE7626">
        <w:t xml:space="preserve"> </w:t>
      </w:r>
      <w:r w:rsidR="00AE7626" w:rsidRPr="00F0388A">
        <w:t>software</w:t>
      </w:r>
      <w:r w:rsidRPr="00673430">
        <w:t xml:space="preserve"> asks you</w:t>
      </w:r>
      <w:r w:rsidR="00A53423" w:rsidRPr="00673430">
        <w:t xml:space="preserve"> to turn off the</w:t>
      </w:r>
      <w:r w:rsidR="00532DED" w:rsidRPr="00673430">
        <w:t xml:space="preserve"> </w:t>
      </w:r>
      <w:r w:rsidRPr="00673430">
        <w:t>profiler.</w:t>
      </w:r>
    </w:p>
    <w:p w14:paraId="00FBB8A5" w14:textId="77777777" w:rsidR="008D3363" w:rsidRPr="00673430" w:rsidRDefault="008D3363" w:rsidP="00CC463E"/>
    <w:p w14:paraId="53E7318F" w14:textId="704BD6D2" w:rsidR="008D3363" w:rsidRPr="00673430" w:rsidRDefault="008D3363" w:rsidP="00CC463E">
      <w:r w:rsidRPr="00673430">
        <w:t xml:space="preserve">Using long thermocouples or thermocouple extensions will have an effect on the </w:t>
      </w:r>
      <w:r w:rsidR="003A2A5F">
        <w:t xml:space="preserve">profiler </w:t>
      </w:r>
      <w:r w:rsidRPr="00673430">
        <w:t xml:space="preserve">temperature accuracy.  In order to compensate for the length of thermocouple or thermocouple extension wire, </w:t>
      </w:r>
      <w:r w:rsidR="00345692">
        <w:t>recalibrate</w:t>
      </w:r>
      <w:r w:rsidRPr="00673430">
        <w:t xml:space="preserve"> the </w:t>
      </w:r>
      <w:r w:rsidR="003A2A5F">
        <w:t xml:space="preserve">profiler </w:t>
      </w:r>
      <w:r w:rsidRPr="00673430">
        <w:t xml:space="preserve">using the same </w:t>
      </w:r>
      <w:r w:rsidR="00D57F01">
        <w:t xml:space="preserve">length and gauge </w:t>
      </w:r>
      <w:r w:rsidRPr="00673430">
        <w:t xml:space="preserve">TC wires that are to be trailed through the oven or process.  </w:t>
      </w:r>
    </w:p>
    <w:p w14:paraId="67652DD0" w14:textId="77777777" w:rsidR="00CC463E" w:rsidRPr="00673430" w:rsidRDefault="00CC463E" w:rsidP="00CC463E">
      <w:pPr>
        <w:rPr>
          <w:noProof/>
        </w:rPr>
      </w:pPr>
    </w:p>
    <w:p w14:paraId="2F9B7B53" w14:textId="77777777" w:rsidR="00CC463E" w:rsidRDefault="00CC463E" w:rsidP="00CC463E">
      <w:r w:rsidRPr="00673430">
        <w:t xml:space="preserve">If the </w:t>
      </w:r>
      <w:r w:rsidR="003A2A5F">
        <w:t xml:space="preserve">profiler </w:t>
      </w:r>
      <w:r w:rsidRPr="00673430">
        <w:t>remains connected to the communication cable while profiling, the live profile</w:t>
      </w:r>
      <w:r w:rsidR="00A53423" w:rsidRPr="00673430">
        <w:t xml:space="preserve"> will be plotted on</w:t>
      </w:r>
      <w:r w:rsidR="00A53423">
        <w:t xml:space="preserve"> the graph.</w:t>
      </w:r>
    </w:p>
    <w:p w14:paraId="7AD6F52B" w14:textId="77777777" w:rsidR="00005D10" w:rsidRDefault="00005D10" w:rsidP="00A53423"/>
    <w:p w14:paraId="41EC79F4" w14:textId="77777777" w:rsidR="008708F9" w:rsidRDefault="00754243" w:rsidP="00E14151">
      <w:pPr>
        <w:pStyle w:val="Heading2"/>
        <w:rPr>
          <w:noProof/>
        </w:rPr>
      </w:pPr>
      <w:bookmarkStart w:id="3106" w:name="_Toc488490450"/>
      <w:bookmarkStart w:id="3107" w:name="_Toc119468094"/>
      <w:r>
        <w:rPr>
          <w:noProof/>
        </w:rPr>
        <w:br w:type="page"/>
      </w:r>
      <w:bookmarkStart w:id="3108" w:name="_Toc329784611"/>
      <w:bookmarkStart w:id="3109" w:name="_Toc469043323"/>
      <w:bookmarkStart w:id="3110" w:name="_Toc469044957"/>
      <w:bookmarkStart w:id="3111" w:name="_Toc469139253"/>
      <w:bookmarkStart w:id="3112" w:name="_Toc469152698"/>
      <w:bookmarkStart w:id="3113" w:name="_Toc491174797"/>
      <w:bookmarkStart w:id="3114" w:name="_Toc491337778"/>
      <w:bookmarkStart w:id="3115" w:name="_Toc491337952"/>
      <w:bookmarkStart w:id="3116" w:name="_Toc491338725"/>
      <w:bookmarkStart w:id="3117" w:name="_Toc532855707"/>
      <w:bookmarkStart w:id="3118" w:name="_Toc532856729"/>
      <w:bookmarkStart w:id="3119" w:name="_Toc53042151"/>
      <w:bookmarkStart w:id="3120" w:name="_Toc53042336"/>
      <w:bookmarkStart w:id="3121" w:name="_Toc86846308"/>
      <w:bookmarkStart w:id="3122" w:name="_Toc86846499"/>
      <w:bookmarkStart w:id="3123" w:name="_Toc119049743"/>
      <w:bookmarkStart w:id="3124" w:name="_Toc119049878"/>
      <w:bookmarkStart w:id="3125" w:name="_Toc119050443"/>
      <w:bookmarkStart w:id="3126" w:name="_Toc119050633"/>
      <w:r w:rsidR="00111256" w:rsidRPr="00A64B31">
        <w:rPr>
          <w:noProof/>
        </w:rPr>
        <w:lastRenderedPageBreak/>
        <w:t>L</w:t>
      </w:r>
      <w:r w:rsidR="008708F9" w:rsidRPr="00A64B31">
        <w:rPr>
          <w:noProof/>
        </w:rPr>
        <w:t xml:space="preserve">ive </w:t>
      </w:r>
      <w:r w:rsidRPr="00A64B31">
        <w:rPr>
          <w:noProof/>
        </w:rPr>
        <w:t>Profile Graph</w:t>
      </w:r>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p>
    <w:p w14:paraId="280F6E18" w14:textId="1580C96F" w:rsidR="00133461" w:rsidRDefault="00254B34" w:rsidP="00A64B31">
      <w:pPr>
        <w:jc w:val="center"/>
      </w:pPr>
      <w:ins w:id="3127" w:author="Ryan Beck" w:date="2022-10-10T10:49:00Z">
        <w:r>
          <w:rPr>
            <w:noProof/>
            <w:sz w:val="24"/>
            <w:szCs w:val="24"/>
          </w:rPr>
          <mc:AlternateContent>
            <mc:Choice Requires="wpg">
              <w:drawing>
                <wp:anchor distT="0" distB="0" distL="114300" distR="114300" simplePos="0" relativeHeight="252540928" behindDoc="0" locked="0" layoutInCell="1" allowOverlap="1" wp14:anchorId="0CE0C01E" wp14:editId="2253A61D">
                  <wp:simplePos x="0" y="0"/>
                  <wp:positionH relativeFrom="column">
                    <wp:posOffset>1253863</wp:posOffset>
                  </wp:positionH>
                  <wp:positionV relativeFrom="paragraph">
                    <wp:posOffset>2909981</wp:posOffset>
                  </wp:positionV>
                  <wp:extent cx="2171700" cy="260350"/>
                  <wp:effectExtent l="38100" t="0" r="19050" b="25400"/>
                  <wp:wrapNone/>
                  <wp:docPr id="2743" name="Group 2743"/>
                  <wp:cNvGraphicFramePr/>
                  <a:graphic xmlns:a="http://schemas.openxmlformats.org/drawingml/2006/main">
                    <a:graphicData uri="http://schemas.microsoft.com/office/word/2010/wordprocessingGroup">
                      <wpg:wgp>
                        <wpg:cNvGrpSpPr/>
                        <wpg:grpSpPr bwMode="auto">
                          <a:xfrm>
                            <a:off x="0" y="0"/>
                            <a:ext cx="2171700" cy="260350"/>
                            <a:chOff x="0" y="0"/>
                            <a:chExt cx="3420" cy="410"/>
                          </a:xfrm>
                        </wpg:grpSpPr>
                        <wps:wsp>
                          <wps:cNvPr id="132" name="Text Box 2643"/>
                          <wps:cNvSpPr txBox="1">
                            <a:spLocks noChangeArrowheads="1"/>
                          </wps:cNvSpPr>
                          <wps:spPr bwMode="auto">
                            <a:xfrm>
                              <a:off x="1260" y="0"/>
                              <a:ext cx="2160" cy="410"/>
                            </a:xfrm>
                            <a:prstGeom prst="rect">
                              <a:avLst/>
                            </a:prstGeom>
                            <a:solidFill>
                              <a:srgbClr val="FFFFFF"/>
                            </a:solidFill>
                            <a:ln w="19050">
                              <a:solidFill>
                                <a:srgbClr val="FF0000"/>
                              </a:solidFill>
                              <a:miter lim="800000"/>
                              <a:headEnd/>
                              <a:tailEnd/>
                            </a:ln>
                          </wps:spPr>
                          <wps:txbx>
                            <w:txbxContent>
                              <w:p w14:paraId="2536F3F3" w14:textId="77777777" w:rsidR="00254B34" w:rsidRDefault="00254B34" w:rsidP="00254B34">
                                <w:r>
                                  <w:t>Live profile status</w:t>
                                </w:r>
                              </w:p>
                            </w:txbxContent>
                          </wps:txbx>
                          <wps:bodyPr rot="0" vert="horz" wrap="square" lIns="91440" tIns="45720" rIns="91440" bIns="45720" anchor="t" anchorCtr="0" upright="1">
                            <a:noAutofit/>
                          </wps:bodyPr>
                        </wps:wsp>
                        <wps:wsp>
                          <wps:cNvPr id="133" name="Line 2644"/>
                          <wps:cNvCnPr/>
                          <wps:spPr bwMode="auto">
                            <a:xfrm flipH="1" flipV="1">
                              <a:off x="0" y="180"/>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CE0C01E" id="Group 2743" o:spid="_x0000_s1066" style="position:absolute;left:0;text-align:left;margin-left:98.75pt;margin-top:229.15pt;width:171pt;height:20.5pt;z-index:252540928;mso-position-horizontal-relative:text;mso-position-vertical-relative:text" coordsize="342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">
                  <v:shape id="Text Box 2643" o:spid="_x0000_s1067" type="#_x0000_t202" style="position:absolute;left:1260;width:216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" strokecolor="red" strokeweight="1.5pt">
                    <v:textbox>
                      <w:txbxContent>
                        <w:p w14:paraId="2536F3F3" w14:textId="77777777" w:rsidR="00254B34" w:rsidRDefault="00254B34" w:rsidP="00254B34">
                          <w:r>
                            <w:t>Live profile status</w:t>
                          </w:r>
                        </w:p>
                      </w:txbxContent>
                    </v:textbox>
                  </v:shape>
                  <v:line id="Line 2644" o:spid="_x0000_s1068" style="position:absolute;flip:x y;visibility:visible;mso-wrap-style:square" from="0,180" to="1260,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" strokecolor="red" strokeweight="1.5pt">
                    <v:stroke endarrow="block"/>
                  </v:line>
                </v:group>
              </w:pict>
            </mc:Fallback>
          </mc:AlternateContent>
        </w:r>
        <w:r w:rsidR="008B0212">
          <w:rPr>
            <w:noProof/>
            <w:sz w:val="24"/>
            <w:szCs w:val="24"/>
          </w:rPr>
          <mc:AlternateContent>
            <mc:Choice Requires="wpg">
              <w:drawing>
                <wp:anchor distT="0" distB="0" distL="114300" distR="114300" simplePos="0" relativeHeight="251812864" behindDoc="0" locked="0" layoutInCell="1" allowOverlap="1" wp14:anchorId="0BA7C88D" wp14:editId="6328491B">
                  <wp:simplePos x="0" y="0"/>
                  <wp:positionH relativeFrom="column">
                    <wp:posOffset>906556</wp:posOffset>
                  </wp:positionH>
                  <wp:positionV relativeFrom="paragraph">
                    <wp:posOffset>2116791</wp:posOffset>
                  </wp:positionV>
                  <wp:extent cx="3657600" cy="457200"/>
                  <wp:effectExtent l="76200" t="0" r="19050" b="57150"/>
                  <wp:wrapNone/>
                  <wp:docPr id="119" name="Group 4113"/>
                  <wp:cNvGraphicFramePr/>
                  <a:graphic xmlns:a="http://schemas.openxmlformats.org/drawingml/2006/main">
                    <a:graphicData uri="http://schemas.microsoft.com/office/word/2010/wordprocessingGroup">
                      <wpg:wgp>
                        <wpg:cNvGrpSpPr/>
                        <wpg:grpSpPr bwMode="auto">
                          <a:xfrm>
                            <a:off x="0" y="0"/>
                            <a:ext cx="3657600" cy="457200"/>
                            <a:chOff x="0" y="0"/>
                            <a:chExt cx="5760" cy="720"/>
                          </a:xfrm>
                        </wpg:grpSpPr>
                        <wps:wsp>
                          <wps:cNvPr id="122" name="Text Box 2642"/>
                          <wps:cNvSpPr txBox="1">
                            <a:spLocks noChangeArrowheads="1"/>
                          </wps:cNvSpPr>
                          <wps:spPr bwMode="auto">
                            <a:xfrm>
                              <a:off x="3240" y="0"/>
                              <a:ext cx="2520" cy="720"/>
                            </a:xfrm>
                            <a:prstGeom prst="rect">
                              <a:avLst/>
                            </a:prstGeom>
                            <a:solidFill>
                              <a:srgbClr val="FFFFFF"/>
                            </a:solidFill>
                            <a:ln w="19050">
                              <a:solidFill>
                                <a:srgbClr val="FF0000"/>
                              </a:solidFill>
                              <a:miter lim="800000"/>
                              <a:headEnd/>
                              <a:tailEnd/>
                            </a:ln>
                          </wps:spPr>
                          <wps:txbx>
                            <w:txbxContent>
                              <w:p w14:paraId="76C0DE88" w14:textId="77777777" w:rsidR="008B0212" w:rsidRDefault="008B0212" w:rsidP="008B0212">
                                <w:r>
                                  <w:t>Oven temperature settings and conveyor speed.</w:t>
                                </w:r>
                              </w:p>
                            </w:txbxContent>
                          </wps:txbx>
                          <wps:bodyPr rot="0" vert="horz" wrap="square" lIns="91440" tIns="45720" rIns="91440" bIns="45720" anchor="t" anchorCtr="0" upright="1">
                            <a:noAutofit/>
                          </wps:bodyPr>
                        </wps:wsp>
                        <wps:wsp>
                          <wps:cNvPr id="127" name="Line 2649"/>
                          <wps:cNvCnPr/>
                          <wps:spPr bwMode="auto">
                            <a:xfrm flipH="1">
                              <a:off x="0" y="540"/>
                              <a:ext cx="324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128" name="Line 2650"/>
                          <wps:cNvCnPr/>
                          <wps:spPr bwMode="auto">
                            <a:xfrm flipH="1">
                              <a:off x="2520" y="540"/>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29" name="Line 2651"/>
                          <wps:cNvCnPr/>
                          <wps:spPr bwMode="auto">
                            <a:xfrm flipH="1">
                              <a:off x="1800" y="540"/>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30" name="Line 2652"/>
                          <wps:cNvCnPr/>
                          <wps:spPr bwMode="auto">
                            <a:xfrm flipH="1">
                              <a:off x="900" y="540"/>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31" name="Line 2653"/>
                          <wps:cNvCnPr/>
                          <wps:spPr bwMode="auto">
                            <a:xfrm flipH="1">
                              <a:off x="0" y="540"/>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BA7C88D" id="Group 4113" o:spid="_x0000_s1069" style="position:absolute;left:0;text-align:left;margin-left:71.4pt;margin-top:166.7pt;width:4in;height:36pt;z-index:251812864;mso-position-horizontal-relative:text;mso-position-vertical-relative:text" coordsize="576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">
                  <v:shape id="Text Box 2642" o:spid="_x0000_s1070" type="#_x0000_t202" style="position:absolute;left:3240;width:252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" strokecolor="red" strokeweight="1.5pt">
                    <v:textbox>
                      <w:txbxContent>
                        <w:p w14:paraId="76C0DE88" w14:textId="77777777" w:rsidR="008B0212" w:rsidRDefault="008B0212" w:rsidP="008B0212">
                          <w:r>
                            <w:t>Oven temperature settings and conveyor speed.</w:t>
                          </w:r>
                        </w:p>
                      </w:txbxContent>
                    </v:textbox>
                  </v:shape>
                  <v:line id="Line 2649" o:spid="_x0000_s1071" style="position:absolute;flip:x;visibility:visible;mso-wrap-style:square" from="0,540" to="324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" strokecolor="red" strokeweight="1.5pt"/>
                  <v:line id="Line 2650" o:spid="_x0000_s1072" style="position:absolute;flip:x;visibility:visible;mso-wrap-style:square" from="2520,540" to="2520,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" strokecolor="red" strokeweight="1.5pt">
                    <v:stroke endarrow="block"/>
                  </v:line>
                  <v:line id="Line 2651" o:spid="_x0000_s1073" style="position:absolute;flip:x;visibility:visible;mso-wrap-style:square" from="1800,540" to="1800,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" strokecolor="red" strokeweight="1.5pt">
                    <v:stroke endarrow="block"/>
                  </v:line>
                  <v:line id="Line 2652" o:spid="_x0000_s1074" style="position:absolute;flip:x;visibility:visible;mso-wrap-style:square" from="900,540" to="900,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" strokecolor="red" strokeweight="1.5pt">
                    <v:stroke endarrow="block"/>
                  </v:line>
                  <v:line id="Line 2653" o:spid="_x0000_s1075" style="position:absolute;flip:x;visibility:visible;mso-wrap-style:square" from="0,540" to="0,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" strokecolor="red" strokeweight="1.5pt">
                    <v:stroke endarrow="block"/>
                  </v:line>
                </v:group>
              </w:pict>
            </mc:Fallback>
          </mc:AlternateContent>
        </w:r>
        <w:r w:rsidR="00385827">
          <w:rPr>
            <w:noProof/>
            <w:sz w:val="24"/>
            <w:szCs w:val="24"/>
          </w:rPr>
          <mc:AlternateContent>
            <mc:Choice Requires="wpg">
              <w:drawing>
                <wp:anchor distT="0" distB="0" distL="114300" distR="114300" simplePos="0" relativeHeight="251757568" behindDoc="0" locked="0" layoutInCell="1" allowOverlap="1" wp14:anchorId="022FB1E4" wp14:editId="20456741">
                  <wp:simplePos x="0" y="0"/>
                  <wp:positionH relativeFrom="column">
                    <wp:posOffset>849779</wp:posOffset>
                  </wp:positionH>
                  <wp:positionV relativeFrom="paragraph">
                    <wp:posOffset>1232348</wp:posOffset>
                  </wp:positionV>
                  <wp:extent cx="1828800" cy="260350"/>
                  <wp:effectExtent l="38100" t="57150" r="19050" b="25400"/>
                  <wp:wrapNone/>
                  <wp:docPr id="2739" name="Group 2739"/>
                  <wp:cNvGraphicFramePr/>
                  <a:graphic xmlns:a="http://schemas.openxmlformats.org/drawingml/2006/main">
                    <a:graphicData uri="http://schemas.microsoft.com/office/word/2010/wordprocessingGroup">
                      <wpg:wgp>
                        <wpg:cNvGrpSpPr/>
                        <wpg:grpSpPr bwMode="auto">
                          <a:xfrm>
                            <a:off x="0" y="0"/>
                            <a:ext cx="1828800" cy="260350"/>
                            <a:chOff x="0" y="0"/>
                            <a:chExt cx="2880" cy="410"/>
                          </a:xfrm>
                        </wpg:grpSpPr>
                        <wps:wsp>
                          <wps:cNvPr id="116" name="Text Box 2641"/>
                          <wps:cNvSpPr txBox="1">
                            <a:spLocks noChangeArrowheads="1"/>
                          </wps:cNvSpPr>
                          <wps:spPr bwMode="auto">
                            <a:xfrm>
                              <a:off x="1080" y="0"/>
                              <a:ext cx="1800" cy="410"/>
                            </a:xfrm>
                            <a:prstGeom prst="rect">
                              <a:avLst/>
                            </a:prstGeom>
                            <a:solidFill>
                              <a:srgbClr val="FFFFFF"/>
                            </a:solidFill>
                            <a:ln w="19050">
                              <a:solidFill>
                                <a:srgbClr val="FF0000"/>
                              </a:solidFill>
                              <a:miter lim="800000"/>
                              <a:headEnd/>
                              <a:tailEnd/>
                            </a:ln>
                          </wps:spPr>
                          <wps:txbx>
                            <w:txbxContent>
                              <w:p w14:paraId="7AC82CA7" w14:textId="77777777" w:rsidR="00385827" w:rsidRDefault="00385827" w:rsidP="00385827">
                                <w:r>
                                  <w:t>Temperature plots</w:t>
                                </w:r>
                              </w:p>
                            </w:txbxContent>
                          </wps:txbx>
                          <wps:bodyPr rot="0" vert="horz" wrap="square" lIns="91440" tIns="45720" rIns="91440" bIns="45720" anchor="t" anchorCtr="0" upright="1">
                            <a:noAutofit/>
                          </wps:bodyPr>
                        </wps:wsp>
                        <wps:wsp>
                          <wps:cNvPr id="118" name="Line 2646"/>
                          <wps:cNvCnPr/>
                          <wps:spPr bwMode="auto">
                            <a:xfrm flipH="1" flipV="1">
                              <a:off x="0" y="0"/>
                              <a:ext cx="108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22FB1E4" id="Group 2739" o:spid="_x0000_s1076" style="position:absolute;left:0;text-align:left;margin-left:66.9pt;margin-top:97.05pt;width:2in;height:20.5pt;z-index:251757568;mso-position-horizontal-relative:text;mso-position-vertical-relative:text" coordsize="288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">
                  <v:shape id="Text Box 2641" o:spid="_x0000_s1077" type="#_x0000_t202" style="position:absolute;left:1080;width:180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" strokecolor="red" strokeweight="1.5pt">
                    <v:textbox>
                      <w:txbxContent>
                        <w:p w14:paraId="7AC82CA7" w14:textId="77777777" w:rsidR="00385827" w:rsidRDefault="00385827" w:rsidP="00385827">
                          <w:r>
                            <w:t>Temperature plots</w:t>
                          </w:r>
                        </w:p>
                      </w:txbxContent>
                    </v:textbox>
                  </v:shape>
                  <v:line id="Line 2646" o:spid="_x0000_s1078" style="position:absolute;flip:x y;visibility:visible;mso-wrap-style:square" from="0,0" to="1080,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" strokecolor="red" strokeweight="1.5pt">
                    <v:stroke endarrow="block"/>
                  </v:line>
                </v:group>
              </w:pict>
            </mc:Fallback>
          </mc:AlternateContent>
        </w:r>
      </w:ins>
      <w:ins w:id="3128" w:author="Ryan Beck" w:date="2022-10-10T10:48:00Z">
        <w:r w:rsidR="00135809">
          <w:rPr>
            <w:noProof/>
            <w:sz w:val="24"/>
            <w:szCs w:val="24"/>
          </w:rPr>
          <mc:AlternateContent>
            <mc:Choice Requires="wpg">
              <w:drawing>
                <wp:anchor distT="0" distB="0" distL="114300" distR="114300" simplePos="0" relativeHeight="251722752" behindDoc="0" locked="0" layoutInCell="1" allowOverlap="1" wp14:anchorId="5BA6C53F" wp14:editId="72DA30D1">
                  <wp:simplePos x="0" y="0"/>
                  <wp:positionH relativeFrom="column">
                    <wp:posOffset>621478</wp:posOffset>
                  </wp:positionH>
                  <wp:positionV relativeFrom="paragraph">
                    <wp:posOffset>540796</wp:posOffset>
                  </wp:positionV>
                  <wp:extent cx="2220595" cy="529590"/>
                  <wp:effectExtent l="38100" t="38100" r="27305" b="22860"/>
                  <wp:wrapNone/>
                  <wp:docPr id="108" name="Group 4111"/>
                  <wp:cNvGraphicFramePr/>
                  <a:graphic xmlns:a="http://schemas.openxmlformats.org/drawingml/2006/main">
                    <a:graphicData uri="http://schemas.microsoft.com/office/word/2010/wordprocessingGroup">
                      <wpg:wgp>
                        <wpg:cNvGrpSpPr/>
                        <wpg:grpSpPr bwMode="auto">
                          <a:xfrm>
                            <a:off x="0" y="0"/>
                            <a:ext cx="2220595" cy="529590"/>
                            <a:chOff x="0" y="0"/>
                            <a:chExt cx="3497" cy="834"/>
                          </a:xfrm>
                        </wpg:grpSpPr>
                        <wps:wsp>
                          <wps:cNvPr id="109" name="Text Box 2640"/>
                          <wps:cNvSpPr txBox="1">
                            <a:spLocks noChangeArrowheads="1"/>
                          </wps:cNvSpPr>
                          <wps:spPr bwMode="auto">
                            <a:xfrm>
                              <a:off x="257" y="344"/>
                              <a:ext cx="3240" cy="490"/>
                            </a:xfrm>
                            <a:prstGeom prst="rect">
                              <a:avLst/>
                            </a:prstGeom>
                            <a:solidFill>
                              <a:srgbClr val="FFFFFF"/>
                            </a:solidFill>
                            <a:ln w="19050">
                              <a:solidFill>
                                <a:srgbClr val="FF0000"/>
                              </a:solidFill>
                              <a:miter lim="800000"/>
                              <a:headEnd/>
                              <a:tailEnd/>
                            </a:ln>
                          </wps:spPr>
                          <wps:txbx>
                            <w:txbxContent>
                              <w:p w14:paraId="6FDA5552" w14:textId="77777777" w:rsidR="00135809" w:rsidRDefault="00135809" w:rsidP="00135809">
                                <w:r>
                                  <w:t>Live temperature readings and Delta</w:t>
                                </w:r>
                              </w:p>
                            </w:txbxContent>
                          </wps:txbx>
                          <wps:bodyPr rot="0" vert="horz" wrap="square" lIns="91440" tIns="45720" rIns="91440" bIns="45720" anchor="t" anchorCtr="0" upright="1">
                            <a:noAutofit/>
                          </wps:bodyPr>
                        </wps:wsp>
                        <wps:wsp>
                          <wps:cNvPr id="115" name="Line 2645"/>
                          <wps:cNvCnPr/>
                          <wps:spPr bwMode="auto">
                            <a:xfrm flipH="1" flipV="1">
                              <a:off x="0" y="0"/>
                              <a:ext cx="257" cy="344"/>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BA6C53F" id="Group 4111" o:spid="_x0000_s1079" style="position:absolute;left:0;text-align:left;margin-left:48.95pt;margin-top:42.6pt;width:174.85pt;height:41.7pt;z-index:251722752;mso-position-horizontal-relative:text;mso-position-vertical-relative:text" coordsize="3497,8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">
                  <v:shape id="Text Box 2640" o:spid="_x0000_s1080" type="#_x0000_t202" style="position:absolute;left:257;top:344;width:3240;height: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" strokecolor="red" strokeweight="1.5pt">
                    <v:textbox>
                      <w:txbxContent>
                        <w:p w14:paraId="6FDA5552" w14:textId="77777777" w:rsidR="00135809" w:rsidRDefault="00135809" w:rsidP="00135809">
                          <w:r>
                            <w:t>Live temperature readings and Delta</w:t>
                          </w:r>
                        </w:p>
                      </w:txbxContent>
                    </v:textbox>
                  </v:shape>
                  <v:line id="Line 2645" o:spid="_x0000_s1081" style="position:absolute;flip:x y;visibility:visible;mso-wrap-style:square" from="0,0" to="257,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" strokecolor="red" strokeweight="1.5pt">
                    <v:stroke endarrow="block"/>
                  </v:line>
                </v:group>
              </w:pict>
            </mc:Fallback>
          </mc:AlternateContent>
        </w:r>
        <w:r w:rsidR="000B0086">
          <w:rPr>
            <w:noProof/>
            <w:sz w:val="24"/>
            <w:szCs w:val="24"/>
          </w:rPr>
          <mc:AlternateContent>
            <mc:Choice Requires="wpg">
              <w:drawing>
                <wp:anchor distT="0" distB="0" distL="114300" distR="114300" simplePos="0" relativeHeight="251629568" behindDoc="0" locked="0" layoutInCell="1" allowOverlap="1" wp14:anchorId="0787D809" wp14:editId="682EC82A">
                  <wp:simplePos x="0" y="0"/>
                  <wp:positionH relativeFrom="column">
                    <wp:posOffset>1177962</wp:posOffset>
                  </wp:positionH>
                  <wp:positionV relativeFrom="paragraph">
                    <wp:posOffset>223259</wp:posOffset>
                  </wp:positionV>
                  <wp:extent cx="1468755" cy="260350"/>
                  <wp:effectExtent l="19050" t="57150" r="17145" b="25400"/>
                  <wp:wrapNone/>
                  <wp:docPr id="3019" name="Group 3019"/>
                  <wp:cNvGraphicFramePr/>
                  <a:graphic xmlns:a="http://schemas.openxmlformats.org/drawingml/2006/main">
                    <a:graphicData uri="http://schemas.microsoft.com/office/word/2010/wordprocessingGroup">
                      <wpg:wgp>
                        <wpg:cNvGrpSpPr/>
                        <wpg:grpSpPr bwMode="auto">
                          <a:xfrm>
                            <a:off x="0" y="0"/>
                            <a:ext cx="1468755" cy="260350"/>
                            <a:chOff x="0" y="0"/>
                            <a:chExt cx="2313" cy="410"/>
                          </a:xfrm>
                        </wpg:grpSpPr>
                        <wps:wsp>
                          <wps:cNvPr id="100" name="Text Box 2641"/>
                          <wps:cNvSpPr txBox="1">
                            <a:spLocks noChangeArrowheads="1"/>
                          </wps:cNvSpPr>
                          <wps:spPr bwMode="auto">
                            <a:xfrm>
                              <a:off x="681" y="0"/>
                              <a:ext cx="1632" cy="410"/>
                            </a:xfrm>
                            <a:prstGeom prst="rect">
                              <a:avLst/>
                            </a:prstGeom>
                            <a:solidFill>
                              <a:srgbClr val="FFFFFF"/>
                            </a:solidFill>
                            <a:ln w="19050">
                              <a:solidFill>
                                <a:srgbClr val="FF0000"/>
                              </a:solidFill>
                              <a:miter lim="800000"/>
                              <a:headEnd/>
                              <a:tailEnd/>
                            </a:ln>
                          </wps:spPr>
                          <wps:txbx>
                            <w:txbxContent>
                              <w:p w14:paraId="017794B6" w14:textId="77777777" w:rsidR="000B0086" w:rsidRDefault="000B0086" w:rsidP="000B0086">
                                <w:ins w:id="3129" w:author="Tom Bergeron" w:date="2022-09-30T09:55:00Z">
                                  <w:r>
                                    <w:t>Profile Board BNB</w:t>
                                  </w:r>
                                </w:ins>
                                <w:ins w:id="3130" w:author="Ryan Beck" w:date="2022-09-29T12:50:00Z">
                                  <w:del w:id="3131" w:author="Tom Bergeron" w:date="2022-09-30T09:55:00Z">
                                    <w:r>
                                      <w:delText>Board</w:delText>
                                    </w:r>
                                  </w:del>
                                  <w:r>
                                    <w:t xml:space="preserve"> Tracking</w:t>
                                  </w:r>
                                </w:ins>
                                <w:del w:id="3132" w:author="Ryan Beck" w:date="2022-09-29T12:50:00Z">
                                  <w:r>
                                    <w:delText>Temperature pl</w:delText>
                                  </w:r>
                                </w:del>
                                <w:del w:id="3133" w:author="Ryan Beck" w:date="2022-09-29T12:49:00Z">
                                  <w:r>
                                    <w:delText>ots</w:delText>
                                  </w:r>
                                </w:del>
                              </w:p>
                            </w:txbxContent>
                          </wps:txbx>
                          <wps:bodyPr rot="0" vert="horz" wrap="square" lIns="91440" tIns="45720" rIns="91440" bIns="45720" anchor="t" anchorCtr="0" upright="1">
                            <a:noAutofit/>
                          </wps:bodyPr>
                        </wps:wsp>
                        <wps:wsp>
                          <wps:cNvPr id="102" name="Line 2646"/>
                          <wps:cNvCnPr>
                            <a:cxnSpLocks noChangeShapeType="1"/>
                          </wps:cNvCnPr>
                          <wps:spPr bwMode="auto">
                            <a:xfrm flipH="1" flipV="1">
                              <a:off x="0" y="0"/>
                              <a:ext cx="674" cy="158"/>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787D809" id="Group 3019" o:spid="_x0000_s1082" style="position:absolute;left:0;text-align:left;margin-left:92.75pt;margin-top:17.6pt;width:115.65pt;height:20.5pt;z-index:251629568;mso-position-horizontal-relative:text;mso-position-vertical-relative:text" coordsize="2313,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">
                  <v:shape id="Text Box 2641" o:spid="_x0000_s1083" type="#_x0000_t202" style="position:absolute;left:681;width:1632;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" strokecolor="red" strokeweight="1.5pt">
                    <v:textbox>
                      <w:txbxContent>
                        <w:p w14:paraId="017794B6" w14:textId="77777777" w:rsidR="000B0086" w:rsidRDefault="000B0086" w:rsidP="000B0086">
                          <w:ins w:id="3134" w:author="Tom Bergeron" w:date="2022-09-30T09:55:00Z">
                            <w:r>
                              <w:t>Profile Board BNB</w:t>
                            </w:r>
                          </w:ins>
                          <w:ins w:id="3135" w:author="Ryan Beck" w:date="2022-09-29T12:50:00Z">
                            <w:del w:id="3136" w:author="Tom Bergeron" w:date="2022-09-30T09:55:00Z">
                              <w:r>
                                <w:delText>Board</w:delText>
                              </w:r>
                            </w:del>
                            <w:r>
                              <w:t xml:space="preserve"> Tracking</w:t>
                            </w:r>
                          </w:ins>
                          <w:del w:id="3137" w:author="Ryan Beck" w:date="2022-09-29T12:50:00Z">
                            <w:r>
                              <w:delText>Temperature pl</w:delText>
                            </w:r>
                          </w:del>
                          <w:del w:id="3138" w:author="Ryan Beck" w:date="2022-09-29T12:49:00Z">
                            <w:r>
                              <w:delText>ots</w:delText>
                            </w:r>
                          </w:del>
                        </w:p>
                      </w:txbxContent>
                    </v:textbox>
                  </v:shape>
                  <v:line id="Line 2646" o:spid="_x0000_s1084" style="position:absolute;flip:x y;visibility:visible;mso-wrap-style:square" from="0,0" to="674,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" strokecolor="red" strokeweight="1.5pt">
                    <v:stroke endarrow="block"/>
                  </v:line>
                </v:group>
              </w:pict>
            </mc:Fallback>
          </mc:AlternateContent>
        </w:r>
      </w:ins>
      <w:del w:id="3139" w:author="Ryan Beck" w:date="2022-10-10T10:47:00Z">
        <w:r w:rsidR="0083712B" w:rsidDel="00687745">
          <w:rPr>
            <w:noProof/>
          </w:rPr>
          <w:drawing>
            <wp:inline distT="0" distB="0" distL="0" distR="0" wp14:anchorId="1B0C0B70" wp14:editId="02F21FB9">
              <wp:extent cx="5876876" cy="3456432"/>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 Profile Plot - Generic.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876876" cy="3456432"/>
                      </a:xfrm>
                      <a:prstGeom prst="rect">
                        <a:avLst/>
                      </a:prstGeom>
                    </pic:spPr>
                  </pic:pic>
                </a:graphicData>
              </a:graphic>
            </wp:inline>
          </w:drawing>
        </w:r>
      </w:del>
      <w:ins w:id="3140" w:author="Ryan Beck" w:date="2022-10-10T10:47:00Z">
        <w:r w:rsidR="00687745">
          <w:rPr>
            <w:noProof/>
          </w:rPr>
          <w:drawing>
            <wp:inline distT="0" distB="0" distL="0" distR="0" wp14:anchorId="0AA2A000" wp14:editId="5C3037DD">
              <wp:extent cx="5943600" cy="3180080"/>
              <wp:effectExtent l="19050" t="19050" r="19050" b="20320"/>
              <wp:docPr id="3018" name="Picture 301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 name="Picture 3018" descr="Graphical user interface, application, table, Excel&#10;&#10;Description automatically generated"/>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5943600" cy="3180080"/>
                      </a:xfrm>
                      <a:prstGeom prst="rect">
                        <a:avLst/>
                      </a:prstGeom>
                      <a:noFill/>
                      <a:ln w="9525" cmpd="sng">
                        <a:solidFill>
                          <a:srgbClr val="000000"/>
                        </a:solidFill>
                        <a:miter lim="800000"/>
                        <a:headEnd/>
                        <a:tailEnd/>
                      </a:ln>
                      <a:effectLst/>
                    </pic:spPr>
                  </pic:pic>
                </a:graphicData>
              </a:graphic>
            </wp:inline>
          </w:drawing>
        </w:r>
      </w:ins>
    </w:p>
    <w:p w14:paraId="72FF4A22" w14:textId="4663AA78" w:rsidR="008708F9" w:rsidRDefault="00AD2521" w:rsidP="00F5043F">
      <w:pPr>
        <w:pStyle w:val="Caption"/>
      </w:pPr>
      <w:bookmarkStart w:id="3141" w:name="_Ref185830241"/>
      <w:r>
        <w:rPr>
          <w:color w:val="FF0000"/>
        </w:rPr>
        <w:t xml:space="preserve"> </w:t>
      </w:r>
      <w:r w:rsidR="00133461">
        <w:t xml:space="preserve">Figure </w:t>
      </w:r>
      <w:r w:rsidR="00364D2F">
        <w:fldChar w:fldCharType="begin"/>
      </w:r>
      <w:r w:rsidR="00364D2F">
        <w:instrText xml:space="preserve"> SEQ Figure \* ARABIC </w:instrText>
      </w:r>
      <w:r w:rsidR="00364D2F">
        <w:fldChar w:fldCharType="separate"/>
      </w:r>
      <w:r w:rsidR="00F9407E">
        <w:rPr>
          <w:noProof/>
        </w:rPr>
        <w:t>26</w:t>
      </w:r>
      <w:r w:rsidR="00364D2F">
        <w:rPr>
          <w:noProof/>
        </w:rPr>
        <w:fldChar w:fldCharType="end"/>
      </w:r>
      <w:bookmarkEnd w:id="3141"/>
      <w:r w:rsidR="00B55293">
        <w:t>: Live Profile Graph Display</w:t>
      </w:r>
    </w:p>
    <w:p w14:paraId="46CBFC21" w14:textId="77777777" w:rsidR="00FE4897" w:rsidRDefault="00FE4897" w:rsidP="00005D10"/>
    <w:p w14:paraId="1A94488B" w14:textId="7D110877" w:rsidR="008708F9" w:rsidRDefault="008708F9">
      <w:pPr>
        <w:rPr>
          <w:ins w:id="3142" w:author="Ryan Beck" w:date="2022-10-10T10:50:00Z"/>
        </w:rPr>
      </w:pPr>
      <w:r w:rsidRPr="00673430">
        <w:t>The Live graph screen shows the real-time plot of the product as it travels through the oven.</w:t>
      </w:r>
      <w:r w:rsidR="00133461" w:rsidRPr="00673430">
        <w:t xml:space="preserve">  See</w:t>
      </w:r>
      <w:r w:rsidR="00667BE1" w:rsidRPr="00673430">
        <w:t xml:space="preserve"> </w:t>
      </w:r>
      <w:r w:rsidR="00667BE1" w:rsidRPr="00673430">
        <w:fldChar w:fldCharType="begin"/>
      </w:r>
      <w:r w:rsidR="00667BE1" w:rsidRPr="00673430">
        <w:instrText xml:space="preserve"> REF _Ref185830241 \h </w:instrText>
      </w:r>
      <w:r w:rsidR="00673430" w:rsidRPr="00673430">
        <w:instrText xml:space="preserve"> \* MERGEFORMAT </w:instrText>
      </w:r>
      <w:r w:rsidR="00667BE1" w:rsidRPr="00673430">
        <w:fldChar w:fldCharType="separate"/>
      </w:r>
      <w:r w:rsidR="00F9407E" w:rsidRPr="00F9407E">
        <w:t xml:space="preserve"> </w:t>
      </w:r>
      <w:r w:rsidR="00F9407E">
        <w:t>Figure</w:t>
      </w:r>
      <w:r w:rsidR="00F9407E">
        <w:rPr>
          <w:noProof/>
        </w:rPr>
        <w:t xml:space="preserve"> 26</w:t>
      </w:r>
      <w:r w:rsidR="00667BE1" w:rsidRPr="00673430">
        <w:fldChar w:fldCharType="end"/>
      </w:r>
      <w:r w:rsidR="00133461" w:rsidRPr="00673430">
        <w:t>.</w:t>
      </w:r>
      <w:r w:rsidRPr="00673430">
        <w:t xml:space="preserve">  This will only appear for the</w:t>
      </w:r>
      <w:r w:rsidR="00532DED" w:rsidRPr="00673430">
        <w:t xml:space="preserve"> </w:t>
      </w:r>
      <w:r w:rsidR="00660F43">
        <w:t>wireless</w:t>
      </w:r>
      <w:r w:rsidRPr="00673430">
        <w:t xml:space="preserve"> </w:t>
      </w:r>
      <w:r w:rsidR="00532DED" w:rsidRPr="00673430">
        <w:t>models</w:t>
      </w:r>
      <w:r w:rsidRPr="00673430">
        <w:t xml:space="preserve">.  During the live </w:t>
      </w:r>
      <w:r w:rsidR="00EB2731" w:rsidRPr="00673430">
        <w:t>profile,</w:t>
      </w:r>
      <w:r w:rsidRPr="00673430">
        <w:t xml:space="preserve"> all of the tabs on th</w:t>
      </w:r>
      <w:r w:rsidR="00532DED" w:rsidRPr="00673430">
        <w:t>e screen are deactivated and are</w:t>
      </w:r>
      <w:r w:rsidRPr="00673430">
        <w:t xml:space="preserve"> </w:t>
      </w:r>
      <w:r w:rsidR="00532DED" w:rsidRPr="00673430">
        <w:t xml:space="preserve">inaccessible to </w:t>
      </w:r>
      <w:r w:rsidR="00BF3428" w:rsidRPr="00673430">
        <w:t>you</w:t>
      </w:r>
      <w:r w:rsidRPr="00673430">
        <w:t xml:space="preserve">.  The only action that you can take at this point </w:t>
      </w:r>
      <w:r w:rsidR="00253410" w:rsidRPr="00673430">
        <w:t xml:space="preserve">(besides waiting for the profile to complete) </w:t>
      </w:r>
      <w:r w:rsidRPr="00673430">
        <w:t xml:space="preserve">is to cancel the profile by clicking on the </w:t>
      </w:r>
      <w:r w:rsidRPr="00254B34">
        <w:rPr>
          <w:b/>
          <w:bCs/>
          <w:rPrChange w:id="3143" w:author="Ryan Beck" w:date="2022-10-10T10:49:00Z">
            <w:rPr/>
          </w:rPrChange>
        </w:rPr>
        <w:t>red X</w:t>
      </w:r>
      <w:r w:rsidRPr="00673430">
        <w:t xml:space="preserve"> button.  This will bring you back to the main menu.</w:t>
      </w:r>
    </w:p>
    <w:p w14:paraId="6213A89B" w14:textId="77777777" w:rsidR="00605BE5" w:rsidRPr="00673430" w:rsidRDefault="00605BE5"/>
    <w:p w14:paraId="703DE45E" w14:textId="77777777" w:rsidR="00605BE5" w:rsidRDefault="00605BE5" w:rsidP="00605BE5">
      <w:pPr>
        <w:rPr>
          <w:ins w:id="3144" w:author="Ryan Beck" w:date="2022-10-10T10:50:00Z"/>
        </w:rPr>
      </w:pPr>
      <w:ins w:id="3145" w:author="Ryan Beck" w:date="2022-10-10T10:50:00Z">
        <w:r>
          <w:t>Across the top of the graph, a green bar will represent the profile board progressing through the oven.</w:t>
        </w:r>
      </w:ins>
    </w:p>
    <w:p w14:paraId="45AFCC12" w14:textId="77777777" w:rsidR="008708F9" w:rsidRPr="00673430" w:rsidRDefault="008708F9" w:rsidP="00005D10"/>
    <w:p w14:paraId="0434A4A3" w14:textId="77777777" w:rsidR="00091930" w:rsidRPr="00673430" w:rsidDel="00605BE5" w:rsidRDefault="00091930" w:rsidP="00005D10">
      <w:pPr>
        <w:rPr>
          <w:del w:id="3146" w:author="Ryan Beck" w:date="2022-10-10T10:50:00Z"/>
        </w:rPr>
      </w:pPr>
      <w:r w:rsidRPr="00673430">
        <w:t>The bottom</w:t>
      </w:r>
      <w:r w:rsidR="008F2709" w:rsidRPr="00673430">
        <w:t xml:space="preserve"> </w:t>
      </w:r>
      <w:r w:rsidR="00111256">
        <w:t xml:space="preserve">left </w:t>
      </w:r>
      <w:r w:rsidR="008F2709" w:rsidRPr="00673430">
        <w:t>area</w:t>
      </w:r>
      <w:r w:rsidRPr="00673430">
        <w:t xml:space="preserve"> of the screen will </w:t>
      </w:r>
      <w:r w:rsidR="005840BB" w:rsidRPr="00673430">
        <w:t>show you the status of</w:t>
      </w:r>
      <w:r w:rsidRPr="00673430">
        <w:t xml:space="preserve"> the profile.</w:t>
      </w:r>
    </w:p>
    <w:p w14:paraId="729CA960" w14:textId="77777777" w:rsidR="00667BE1" w:rsidRPr="00673430" w:rsidRDefault="00667BE1" w:rsidP="00005D10"/>
    <w:p w14:paraId="7F1AAF7F" w14:textId="77777777" w:rsidR="008D3363" w:rsidRPr="00673430" w:rsidRDefault="00005D10" w:rsidP="00AA5614">
      <w:pPr>
        <w:pStyle w:val="ListNumber2"/>
        <w:numPr>
          <w:ilvl w:val="0"/>
          <w:numId w:val="6"/>
        </w:numPr>
        <w:spacing w:before="60" w:after="60"/>
      </w:pPr>
      <w:r w:rsidRPr="00673430">
        <w:t>Waiting for the Air TC to exceed the start trigger temperature</w:t>
      </w:r>
    </w:p>
    <w:p w14:paraId="3DCBA36F" w14:textId="77777777" w:rsidR="008D3363" w:rsidRPr="00673430" w:rsidRDefault="00005D10" w:rsidP="002F0447">
      <w:pPr>
        <w:pStyle w:val="ListNumber2"/>
        <w:spacing w:before="60" w:after="60"/>
      </w:pPr>
      <w:r w:rsidRPr="00673430">
        <w:t>Profile started- Waiting for the Air TC to exceed the midpoint trigger temperature</w:t>
      </w:r>
    </w:p>
    <w:p w14:paraId="48499C63" w14:textId="77777777" w:rsidR="008D3363" w:rsidRPr="00673430" w:rsidRDefault="00005D10" w:rsidP="002F0447">
      <w:pPr>
        <w:pStyle w:val="ListNumber2"/>
        <w:spacing w:before="60" w:after="60"/>
      </w:pPr>
      <w:r w:rsidRPr="00673430">
        <w:t>Profile will stop when all thermocouples drop below 110 Celsius</w:t>
      </w:r>
    </w:p>
    <w:p w14:paraId="4B014B3F" w14:textId="77777777" w:rsidR="00B16ECB" w:rsidRPr="00673430" w:rsidRDefault="006B49E9" w:rsidP="00B16ECB">
      <w:pPr>
        <w:pStyle w:val="ListNumber2"/>
        <w:spacing w:before="60" w:after="60"/>
      </w:pPr>
      <w:r>
        <w:t>Profiler</w:t>
      </w:r>
      <w:r w:rsidR="00B16ECB" w:rsidRPr="00673430">
        <w:t xml:space="preserve"> currently retransmitting.  </w:t>
      </w:r>
    </w:p>
    <w:p w14:paraId="0BB07C18" w14:textId="77777777" w:rsidR="00B16ECB" w:rsidRPr="00673430" w:rsidRDefault="006B49E9" w:rsidP="00B16ECB">
      <w:pPr>
        <w:pStyle w:val="ListNumber2"/>
        <w:spacing w:before="60" w:after="60"/>
      </w:pPr>
      <w:r>
        <w:t>Profiler</w:t>
      </w:r>
      <w:r w:rsidR="00B16ECB" w:rsidRPr="00673430">
        <w:t xml:space="preserve"> retransmission successful.  </w:t>
      </w:r>
    </w:p>
    <w:p w14:paraId="0C954DC8" w14:textId="77777777" w:rsidR="00532DED" w:rsidRPr="00673430" w:rsidRDefault="00532DED" w:rsidP="00005D10"/>
    <w:p w14:paraId="56D5B9D0" w14:textId="77777777" w:rsidR="00091930" w:rsidRPr="00673430" w:rsidRDefault="005058BE" w:rsidP="00091930">
      <w:pPr>
        <w:rPr>
          <w:b/>
        </w:rPr>
      </w:pPr>
      <w:r>
        <w:rPr>
          <w:b/>
        </w:rPr>
        <w:t>During the live p</w:t>
      </w:r>
      <w:r w:rsidR="00091930" w:rsidRPr="00673430">
        <w:rPr>
          <w:b/>
        </w:rPr>
        <w:t>rofile</w:t>
      </w:r>
      <w:r w:rsidR="00AE2AA8" w:rsidRPr="00AE2AA8">
        <w:t xml:space="preserve"> </w:t>
      </w:r>
      <w:r w:rsidR="00AE2AA8">
        <w:t>(</w:t>
      </w:r>
      <w:r w:rsidR="00AE2AA8" w:rsidRPr="00673430">
        <w:t>Wireless models only</w:t>
      </w:r>
      <w:r w:rsidR="00AE2AA8">
        <w:t>)</w:t>
      </w:r>
      <w:r w:rsidR="00091930" w:rsidRPr="00673430">
        <w:rPr>
          <w:b/>
        </w:rPr>
        <w:t>:</w:t>
      </w:r>
    </w:p>
    <w:p w14:paraId="60463754" w14:textId="1845784C" w:rsidR="00091930" w:rsidRPr="00673430" w:rsidRDefault="00091930" w:rsidP="00667BE1">
      <w:pPr>
        <w:pStyle w:val="ListBullet2"/>
      </w:pPr>
      <w:r w:rsidRPr="00673430">
        <w:t>The live profile is plotted on the graph</w:t>
      </w:r>
      <w:r w:rsidR="00005D10" w:rsidRPr="00673430">
        <w:t>.</w:t>
      </w:r>
    </w:p>
    <w:p w14:paraId="00C57865" w14:textId="3620ABFB" w:rsidR="00091930" w:rsidRPr="00673430" w:rsidRDefault="00091930" w:rsidP="00667BE1">
      <w:pPr>
        <w:pStyle w:val="ListBullet2"/>
      </w:pPr>
      <w:r w:rsidRPr="00673430">
        <w:t xml:space="preserve">The current temperatures for each thermocouple and the Delta between them are displayed </w:t>
      </w:r>
      <w:r w:rsidR="00894391">
        <w:t>in a small window in the upper-l</w:t>
      </w:r>
      <w:r w:rsidRPr="00673430">
        <w:t>eft hand corner of the profile graph.  The elapsed time is also displayed</w:t>
      </w:r>
      <w:r w:rsidR="00D57F01">
        <w:t>.</w:t>
      </w:r>
      <w:del w:id="3147" w:author="Ryan Beck" w:date="2022-10-10T10:50:00Z">
        <w:r w:rsidR="00005D10" w:rsidRPr="00673430" w:rsidDel="00E85D01">
          <w:delText>.</w:delText>
        </w:r>
      </w:del>
    </w:p>
    <w:p w14:paraId="32A87D3B" w14:textId="687B940C" w:rsidR="004E75B2" w:rsidDel="00E85D01" w:rsidRDefault="00091930">
      <w:pPr>
        <w:pStyle w:val="ListBullet2"/>
        <w:ind w:left="360" w:firstLine="0"/>
        <w:rPr>
          <w:del w:id="3148" w:author="Ryan Beck" w:date="2022-10-10T10:50:00Z"/>
        </w:rPr>
        <w:pPrChange w:id="3149" w:author="Ryan Beck" w:date="2022-10-10T10:50:00Z">
          <w:pPr>
            <w:pStyle w:val="ListBullet2"/>
          </w:pPr>
        </w:pPrChange>
      </w:pPr>
      <w:del w:id="3150" w:author="Ryan Beck" w:date="2022-10-10T10:50:00Z">
        <w:r w:rsidRPr="00673430" w:rsidDel="00E85D01">
          <w:delText xml:space="preserve">The current oven temperature setpoints and conveyor speed for this profile </w:delText>
        </w:r>
        <w:r w:rsidR="00DC7A51" w:rsidDel="00E85D01">
          <w:delText>a</w:delText>
        </w:r>
        <w:r w:rsidR="00E53BC5" w:rsidDel="00E85D01">
          <w:delText>p</w:delText>
        </w:r>
        <w:r w:rsidR="00DC7A51" w:rsidDel="00E85D01">
          <w:delText>pear</w:delText>
        </w:r>
        <w:r w:rsidRPr="00673430" w:rsidDel="00E85D01">
          <w:delText xml:space="preserve"> beneath the</w:delText>
        </w:r>
        <w:r w:rsidDel="00E85D01">
          <w:delText xml:space="preserve"> </w:delText>
        </w:r>
        <w:r w:rsidRPr="00673430" w:rsidDel="00E85D01">
          <w:delText>Statistics table</w:delText>
        </w:r>
        <w:r w:rsidR="00005D10" w:rsidRPr="00673430" w:rsidDel="00E85D01">
          <w:delText>.</w:delText>
        </w:r>
      </w:del>
    </w:p>
    <w:p w14:paraId="04D8FF4E" w14:textId="77777777" w:rsidR="00111256" w:rsidRPr="00673430" w:rsidRDefault="00111256">
      <w:pPr>
        <w:pStyle w:val="ListBullet2"/>
        <w:numPr>
          <w:ilvl w:val="0"/>
          <w:numId w:val="0"/>
        </w:numPr>
        <w:ind w:left="360"/>
        <w:pPrChange w:id="3151" w:author="Ryan Beck" w:date="2022-10-10T10:50:00Z">
          <w:pPr>
            <w:pStyle w:val="ListBullet2"/>
            <w:numPr>
              <w:numId w:val="0"/>
            </w:numPr>
            <w:tabs>
              <w:tab w:val="clear" w:pos="360"/>
            </w:tabs>
            <w:ind w:left="0" w:firstLine="0"/>
          </w:pPr>
        </w:pPrChange>
      </w:pPr>
    </w:p>
    <w:p w14:paraId="13C6FB2A" w14:textId="77777777" w:rsidR="00A64B31" w:rsidRDefault="00A64B31">
      <w:pPr>
        <w:rPr>
          <w:rFonts w:ascii="Arial" w:hAnsi="Arial" w:cs="Arial"/>
          <w:b/>
          <w:bCs/>
          <w:sz w:val="24"/>
          <w:szCs w:val="26"/>
        </w:rPr>
      </w:pPr>
      <w:r>
        <w:br w:type="page"/>
      </w:r>
    </w:p>
    <w:p w14:paraId="539E2F58" w14:textId="77777777" w:rsidR="00091930" w:rsidRPr="007531E5" w:rsidRDefault="00671E0B" w:rsidP="00C67678">
      <w:pPr>
        <w:pStyle w:val="Heading3"/>
      </w:pPr>
      <w:bookmarkStart w:id="3152" w:name="_Toc469043324"/>
      <w:bookmarkStart w:id="3153" w:name="_Toc469044958"/>
      <w:bookmarkStart w:id="3154" w:name="_Toc469139254"/>
      <w:bookmarkStart w:id="3155" w:name="_Toc469152699"/>
      <w:bookmarkStart w:id="3156" w:name="_Toc491174798"/>
      <w:bookmarkStart w:id="3157" w:name="_Toc491337779"/>
      <w:bookmarkStart w:id="3158" w:name="_Toc491337953"/>
      <w:bookmarkStart w:id="3159" w:name="_Toc491338726"/>
      <w:bookmarkStart w:id="3160" w:name="_Toc532855708"/>
      <w:bookmarkStart w:id="3161" w:name="_Toc532856730"/>
      <w:bookmarkStart w:id="3162" w:name="_Toc53042152"/>
      <w:bookmarkStart w:id="3163" w:name="_Toc53042337"/>
      <w:bookmarkStart w:id="3164" w:name="_Toc86846309"/>
      <w:bookmarkStart w:id="3165" w:name="_Toc86846500"/>
      <w:bookmarkStart w:id="3166" w:name="_Toc119049879"/>
      <w:bookmarkStart w:id="3167" w:name="_Toc119050444"/>
      <w:bookmarkStart w:id="3168" w:name="_Toc119050634"/>
      <w:r w:rsidRPr="007531E5">
        <w:lastRenderedPageBreak/>
        <w:t>P</w:t>
      </w:r>
      <w:r w:rsidR="003A2A5F" w:rsidRPr="007531E5">
        <w:t xml:space="preserve">rofiler </w:t>
      </w:r>
      <w:r w:rsidR="00C653DF" w:rsidRPr="007531E5">
        <w:t>Temperature Triggers</w:t>
      </w:r>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p>
    <w:p w14:paraId="768B242F" w14:textId="77777777" w:rsidR="00091930" w:rsidRDefault="00091930" w:rsidP="00091930">
      <w:r w:rsidRPr="007531E5">
        <w:t xml:space="preserve">The software uses temperature triggers for the </w:t>
      </w:r>
      <w:r w:rsidR="00451369" w:rsidRPr="007531E5">
        <w:t>profilers</w:t>
      </w:r>
      <w:r w:rsidRPr="007531E5">
        <w:t xml:space="preserve"> to determine when the profile is started, and when it ends.  The use of temperature triggers makes it so that </w:t>
      </w:r>
      <w:r w:rsidR="00BF3428" w:rsidRPr="007531E5">
        <w:t>you</w:t>
      </w:r>
      <w:r w:rsidRPr="007531E5">
        <w:t xml:space="preserve"> </w:t>
      </w:r>
      <w:r w:rsidR="00070E42" w:rsidRPr="007531E5">
        <w:t>do</w:t>
      </w:r>
      <w:r w:rsidRPr="007531E5">
        <w:t xml:space="preserve"> not have to worry about starting the profile </w:t>
      </w:r>
      <w:r w:rsidR="00BD3E33" w:rsidRPr="007531E5">
        <w:t xml:space="preserve">at </w:t>
      </w:r>
      <w:r w:rsidRPr="007531E5">
        <w:t xml:space="preserve">a specific point or time.  </w:t>
      </w:r>
      <w:r w:rsidR="00070E42" w:rsidRPr="007531E5">
        <w:t>Instead,</w:t>
      </w:r>
      <w:r w:rsidRPr="007531E5">
        <w:t xml:space="preserve"> the profile is started at the same temperature and ends at the same point each time you profile, making the profile data </w:t>
      </w:r>
      <w:r w:rsidR="004E75B2" w:rsidRPr="007531E5">
        <w:t>collection process consistent.</w:t>
      </w:r>
    </w:p>
    <w:p w14:paraId="52F82618" w14:textId="77777777" w:rsidR="00111256" w:rsidRDefault="00111256" w:rsidP="00091930"/>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pct12" w:color="auto" w:fill="auto"/>
        <w:tblLayout w:type="fixed"/>
        <w:tblLook w:val="0000" w:firstRow="0" w:lastRow="0" w:firstColumn="0" w:lastColumn="0" w:noHBand="0" w:noVBand="0"/>
      </w:tblPr>
      <w:tblGrid>
        <w:gridCol w:w="1384"/>
        <w:gridCol w:w="1384"/>
        <w:gridCol w:w="440"/>
        <w:gridCol w:w="1383"/>
        <w:gridCol w:w="1383"/>
        <w:gridCol w:w="440"/>
        <w:gridCol w:w="1383"/>
        <w:gridCol w:w="1383"/>
      </w:tblGrid>
      <w:tr w:rsidR="00111256" w14:paraId="04879A0D" w14:textId="77777777" w:rsidTr="00D32BD1">
        <w:trPr>
          <w:trHeight w:val="250"/>
          <w:jc w:val="center"/>
        </w:trPr>
        <w:tc>
          <w:tcPr>
            <w:tcW w:w="2768" w:type="dxa"/>
            <w:gridSpan w:val="2"/>
            <w:shd w:val="pct12" w:color="auto" w:fill="auto"/>
            <w:vAlign w:val="center"/>
          </w:tcPr>
          <w:p w14:paraId="14DA4CD9"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Solder Reflow</w:t>
            </w:r>
          </w:p>
        </w:tc>
        <w:tc>
          <w:tcPr>
            <w:tcW w:w="440" w:type="dxa"/>
            <w:tcBorders>
              <w:top w:val="nil"/>
              <w:bottom w:val="nil"/>
            </w:tcBorders>
            <w:shd w:val="clear" w:color="auto" w:fill="auto"/>
          </w:tcPr>
          <w:p w14:paraId="15C2EA6A"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1A7A638"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Cure</w:t>
            </w:r>
          </w:p>
        </w:tc>
        <w:tc>
          <w:tcPr>
            <w:tcW w:w="440" w:type="dxa"/>
            <w:tcBorders>
              <w:top w:val="nil"/>
              <w:bottom w:val="nil"/>
            </w:tcBorders>
            <w:shd w:val="clear" w:color="auto" w:fill="auto"/>
          </w:tcPr>
          <w:p w14:paraId="47A097A6"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6E684F5"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Semiconductor</w:t>
            </w:r>
          </w:p>
        </w:tc>
      </w:tr>
      <w:tr w:rsidR="00111256" w14:paraId="2279584D" w14:textId="77777777" w:rsidTr="00D32BD1">
        <w:trPr>
          <w:trHeight w:val="250"/>
          <w:jc w:val="center"/>
        </w:trPr>
        <w:tc>
          <w:tcPr>
            <w:tcW w:w="1384" w:type="dxa"/>
            <w:shd w:val="clear" w:color="auto" w:fill="auto"/>
            <w:vAlign w:val="center"/>
          </w:tcPr>
          <w:p w14:paraId="612D9FB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4" w:type="dxa"/>
            <w:shd w:val="clear" w:color="auto" w:fill="auto"/>
            <w:vAlign w:val="center"/>
          </w:tcPr>
          <w:p w14:paraId="2E54214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6C8D10FB"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AD160D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4D7E363C"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7DF372E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F8D448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698B5CF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r>
      <w:tr w:rsidR="00111256" w14:paraId="6FA10637" w14:textId="77777777" w:rsidTr="00D32BD1">
        <w:trPr>
          <w:trHeight w:val="250"/>
          <w:jc w:val="center"/>
        </w:trPr>
        <w:tc>
          <w:tcPr>
            <w:tcW w:w="1384" w:type="dxa"/>
            <w:shd w:val="clear" w:color="auto" w:fill="auto"/>
            <w:vAlign w:val="center"/>
          </w:tcPr>
          <w:p w14:paraId="243D582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4" w:type="dxa"/>
            <w:shd w:val="clear" w:color="auto" w:fill="auto"/>
            <w:vAlign w:val="center"/>
          </w:tcPr>
          <w:p w14:paraId="606B3292"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c>
          <w:tcPr>
            <w:tcW w:w="440" w:type="dxa"/>
            <w:tcBorders>
              <w:top w:val="nil"/>
              <w:bottom w:val="nil"/>
            </w:tcBorders>
            <w:shd w:val="clear" w:color="auto" w:fill="auto"/>
          </w:tcPr>
          <w:p w14:paraId="0B7FEE8C"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45EF2CB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0393BA6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100</w:t>
            </w:r>
            <w:r>
              <w:rPr>
                <w:color w:val="000000"/>
              </w:rPr>
              <w:t>º</w:t>
            </w:r>
            <w:r>
              <w:rPr>
                <w:rFonts w:ascii="Arial" w:hAnsi="Arial" w:cs="Arial"/>
                <w:color w:val="000000"/>
              </w:rPr>
              <w:t>C/212</w:t>
            </w:r>
            <w:r>
              <w:rPr>
                <w:color w:val="000000"/>
              </w:rPr>
              <w:t>º</w:t>
            </w:r>
            <w:r>
              <w:rPr>
                <w:rFonts w:ascii="Arial" w:hAnsi="Arial" w:cs="Arial"/>
                <w:color w:val="000000"/>
              </w:rPr>
              <w:t>F</w:t>
            </w:r>
          </w:p>
        </w:tc>
        <w:tc>
          <w:tcPr>
            <w:tcW w:w="440" w:type="dxa"/>
            <w:tcBorders>
              <w:top w:val="nil"/>
              <w:bottom w:val="nil"/>
            </w:tcBorders>
            <w:shd w:val="clear" w:color="auto" w:fill="auto"/>
          </w:tcPr>
          <w:p w14:paraId="5563E627"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48137F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1C4DCC3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r>
      <w:tr w:rsidR="00111256" w14:paraId="10AC8304" w14:textId="77777777" w:rsidTr="00D32BD1">
        <w:trPr>
          <w:trHeight w:val="250"/>
          <w:jc w:val="center"/>
        </w:trPr>
        <w:tc>
          <w:tcPr>
            <w:tcW w:w="1384" w:type="dxa"/>
            <w:shd w:val="clear" w:color="auto" w:fill="auto"/>
            <w:vAlign w:val="center"/>
          </w:tcPr>
          <w:p w14:paraId="0F7865D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4" w:type="dxa"/>
            <w:shd w:val="clear" w:color="auto" w:fill="auto"/>
            <w:vAlign w:val="center"/>
          </w:tcPr>
          <w:p w14:paraId="18E6C3E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c>
          <w:tcPr>
            <w:tcW w:w="440" w:type="dxa"/>
            <w:tcBorders>
              <w:top w:val="nil"/>
              <w:bottom w:val="nil"/>
            </w:tcBorders>
            <w:shd w:val="clear" w:color="auto" w:fill="auto"/>
          </w:tcPr>
          <w:p w14:paraId="67F5C7C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5AFF431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0DBCA81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80</w:t>
            </w:r>
            <w:r>
              <w:rPr>
                <w:color w:val="000000"/>
              </w:rPr>
              <w:t>º</w:t>
            </w:r>
            <w:r>
              <w:rPr>
                <w:rFonts w:ascii="Arial" w:hAnsi="Arial" w:cs="Arial"/>
                <w:color w:val="000000"/>
              </w:rPr>
              <w:t>C/176</w:t>
            </w:r>
            <w:r>
              <w:rPr>
                <w:color w:val="000000"/>
              </w:rPr>
              <w:t>º</w:t>
            </w:r>
            <w:r>
              <w:rPr>
                <w:rFonts w:ascii="Arial" w:hAnsi="Arial" w:cs="Arial"/>
                <w:color w:val="000000"/>
              </w:rPr>
              <w:t>F</w:t>
            </w:r>
          </w:p>
        </w:tc>
        <w:tc>
          <w:tcPr>
            <w:tcW w:w="440" w:type="dxa"/>
            <w:tcBorders>
              <w:top w:val="nil"/>
              <w:bottom w:val="nil"/>
            </w:tcBorders>
            <w:shd w:val="clear" w:color="auto" w:fill="auto"/>
          </w:tcPr>
          <w:p w14:paraId="198A1836"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61CF818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70A8A41B" w14:textId="77777777" w:rsidR="00111256" w:rsidRDefault="00111256" w:rsidP="00D32BD1">
            <w:pPr>
              <w:keepNext/>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r>
    </w:tbl>
    <w:p w14:paraId="452AF6D0" w14:textId="403CCFA8" w:rsidR="00111256" w:rsidRPr="00667BE1" w:rsidRDefault="00111256" w:rsidP="00111256">
      <w:pPr>
        <w:pStyle w:val="Caption"/>
      </w:pPr>
      <w:r>
        <w:t xml:space="preserve">Table </w:t>
      </w:r>
      <w:r w:rsidR="00364D2F">
        <w:fldChar w:fldCharType="begin"/>
      </w:r>
      <w:r w:rsidR="00364D2F">
        <w:instrText xml:space="preserve"> SEQ Table \* ARABIC </w:instrText>
      </w:r>
      <w:r w:rsidR="00364D2F">
        <w:fldChar w:fldCharType="separate"/>
      </w:r>
      <w:r w:rsidR="00F9407E">
        <w:rPr>
          <w:noProof/>
        </w:rPr>
        <w:t>1</w:t>
      </w:r>
      <w:r w:rsidR="00364D2F">
        <w:rPr>
          <w:noProof/>
        </w:rPr>
        <w:fldChar w:fldCharType="end"/>
      </w:r>
      <w:r>
        <w:t>: Default temperature trigger values for various Application types</w:t>
      </w:r>
    </w:p>
    <w:p w14:paraId="1C4B528C" w14:textId="77777777" w:rsidR="00A64B31" w:rsidRDefault="00A64B31" w:rsidP="00091930"/>
    <w:p w14:paraId="10AA7531" w14:textId="77777777" w:rsidR="00091930" w:rsidRPr="00673430" w:rsidRDefault="00091930" w:rsidP="00091930">
      <w:r w:rsidRPr="00673430">
        <w:t>The default trigger values should be fine for most processes</w:t>
      </w:r>
      <w:r w:rsidR="004E75B2" w:rsidRPr="00673430">
        <w:t xml:space="preserve">.  </w:t>
      </w:r>
      <w:r w:rsidRPr="00673430">
        <w:t xml:space="preserve">The Profile start-trigger is determined by the Maximum Product Temperature at Start of Profile setting in the Global Preferences screen.  The start trigger value is </w:t>
      </w:r>
      <w:r w:rsidR="004E75B2" w:rsidRPr="00673430">
        <w:t>always 2ºC above this setting.</w:t>
      </w:r>
    </w:p>
    <w:p w14:paraId="765E9258" w14:textId="77777777" w:rsidR="00091930" w:rsidRDefault="00341819" w:rsidP="00C67678">
      <w:pPr>
        <w:pStyle w:val="Heading3"/>
      </w:pPr>
      <w:bookmarkStart w:id="3169" w:name="_Toc469043325"/>
      <w:bookmarkStart w:id="3170" w:name="_Toc469044959"/>
      <w:bookmarkStart w:id="3171" w:name="_Toc469139255"/>
      <w:bookmarkStart w:id="3172" w:name="_Toc469152700"/>
      <w:bookmarkStart w:id="3173" w:name="_Toc491174799"/>
      <w:bookmarkStart w:id="3174" w:name="_Toc491337780"/>
      <w:bookmarkStart w:id="3175" w:name="_Toc491337954"/>
      <w:bookmarkStart w:id="3176" w:name="_Toc491338727"/>
      <w:bookmarkStart w:id="3177" w:name="_Toc532855709"/>
      <w:bookmarkStart w:id="3178" w:name="_Toc532856731"/>
      <w:bookmarkStart w:id="3179" w:name="_Toc53042153"/>
      <w:bookmarkStart w:id="3180" w:name="_Toc53042338"/>
      <w:bookmarkStart w:id="3181" w:name="_Toc86846310"/>
      <w:bookmarkStart w:id="3182" w:name="_Toc86846501"/>
      <w:bookmarkStart w:id="3183" w:name="_Toc119049880"/>
      <w:bookmarkStart w:id="3184" w:name="_Toc119050445"/>
      <w:bookmarkStart w:id="3185" w:name="_Toc119050635"/>
      <w:r>
        <w:t>Chang</w:t>
      </w:r>
      <w:r w:rsidR="00111256">
        <w:t>e</w:t>
      </w:r>
      <w:r>
        <w:t xml:space="preserve"> </w:t>
      </w:r>
      <w:r w:rsidR="00A64B31">
        <w:t>t</w:t>
      </w:r>
      <w:r w:rsidR="00C653DF">
        <w:t>he Profiler Temperature Trigger Settings</w:t>
      </w:r>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p>
    <w:p w14:paraId="252126FE" w14:textId="114BABCA" w:rsidR="00341819" w:rsidRDefault="00341819" w:rsidP="00091930">
      <w:r>
        <w:t xml:space="preserve">To change the </w:t>
      </w:r>
      <w:r w:rsidR="003A2A5F">
        <w:t xml:space="preserve">profiler </w:t>
      </w:r>
      <w:r>
        <w:t xml:space="preserve">temperature trigger </w:t>
      </w:r>
      <w:del w:id="3186" w:author="Ryan Beck" w:date="2022-10-10T10:51:00Z">
        <w:r w:rsidDel="0001688C">
          <w:delText>settings</w:delText>
        </w:r>
      </w:del>
      <w:ins w:id="3187" w:author="Ryan Beck" w:date="2022-10-10T10:51:00Z">
        <w:r w:rsidR="0001688C">
          <w:t>settings,</w:t>
        </w:r>
      </w:ins>
      <w:r>
        <w:t xml:space="preserve"> close the software and then launch the</w:t>
      </w:r>
      <w:r w:rsidR="00AE7626">
        <w:t xml:space="preserve"> c</w:t>
      </w:r>
      <w:r>
        <w:t xml:space="preserve">onfiguration software tool. </w:t>
      </w:r>
    </w:p>
    <w:p w14:paraId="03E19CD8" w14:textId="77777777" w:rsidR="00341819" w:rsidRDefault="00341819" w:rsidP="00091930"/>
    <w:p w14:paraId="014AB149" w14:textId="77777777" w:rsidR="00341819" w:rsidRPr="00341819" w:rsidRDefault="00AE7626" w:rsidP="00091930">
      <w:pPr>
        <w:rPr>
          <w:b/>
        </w:rPr>
      </w:pPr>
      <w:r>
        <w:rPr>
          <w:b/>
        </w:rPr>
        <w:t>C</w:t>
      </w:r>
      <w:r w:rsidR="00341819" w:rsidRPr="00341819">
        <w:rPr>
          <w:b/>
        </w:rPr>
        <w:t xml:space="preserve">onfiguration </w:t>
      </w:r>
      <w:r w:rsidR="005058BE">
        <w:rPr>
          <w:b/>
        </w:rPr>
        <w:t>s</w:t>
      </w:r>
      <w:r w:rsidR="00341819" w:rsidRPr="00341819">
        <w:rPr>
          <w:b/>
        </w:rPr>
        <w:t xml:space="preserve">oftware </w:t>
      </w:r>
      <w:r w:rsidR="005058BE">
        <w:rPr>
          <w:b/>
        </w:rPr>
        <w:t>t</w:t>
      </w:r>
      <w:r w:rsidR="00341819" w:rsidRPr="00341819">
        <w:rPr>
          <w:b/>
        </w:rPr>
        <w:t>ool location:</w:t>
      </w:r>
    </w:p>
    <w:p w14:paraId="297FF472" w14:textId="77777777" w:rsidR="00341819" w:rsidRDefault="001E43DA" w:rsidP="00A64B31">
      <w:pPr>
        <w:pStyle w:val="PlainText"/>
      </w:pPr>
      <w:r>
        <w:t>C:\SoftwareRootDirectory\</w:t>
      </w:r>
      <w:r w:rsidR="00341819" w:rsidRPr="00341819">
        <w:t>Config</w:t>
      </w:r>
      <w:r>
        <w:t>urationProgram</w:t>
      </w:r>
      <w:r w:rsidR="00341819" w:rsidRPr="00341819">
        <w:t>.exe</w:t>
      </w:r>
    </w:p>
    <w:p w14:paraId="2CD1725D" w14:textId="77777777" w:rsidR="00341819" w:rsidRDefault="00341819" w:rsidP="00091930">
      <w:pPr>
        <w:rPr>
          <w:rFonts w:ascii="Arial" w:hAnsi="Arial" w:cs="Arial"/>
        </w:rPr>
      </w:pPr>
    </w:p>
    <w:p w14:paraId="7A1D1A8F" w14:textId="77777777" w:rsidR="00341819" w:rsidRPr="009E25F2" w:rsidRDefault="00341819" w:rsidP="00091930">
      <w:r w:rsidRPr="009E25F2">
        <w:t>In the User</w:t>
      </w:r>
      <w:r w:rsidR="001E43DA" w:rsidRPr="009E25F2">
        <w:t xml:space="preserve"> </w:t>
      </w:r>
      <w:r w:rsidRPr="009E25F2">
        <w:t xml:space="preserve">Settings tab enter the new temperature trigger settings for each application type; Reflow, Cure, Semiconductor then select the </w:t>
      </w:r>
      <w:r w:rsidRPr="0001688C">
        <w:rPr>
          <w:b/>
          <w:bCs/>
          <w:iCs/>
          <w:rPrChange w:id="3188" w:author="Ryan Beck" w:date="2022-10-10T10:51:00Z">
            <w:rPr>
              <w:i/>
            </w:rPr>
          </w:rPrChange>
        </w:rPr>
        <w:t>Apply</w:t>
      </w:r>
      <w:r w:rsidRPr="009E25F2">
        <w:t xml:space="preserve">, or </w:t>
      </w:r>
      <w:r w:rsidRPr="0001688C">
        <w:rPr>
          <w:b/>
          <w:bCs/>
          <w:iCs/>
          <w:rPrChange w:id="3189" w:author="Ryan Beck" w:date="2022-10-10T10:51:00Z">
            <w:rPr>
              <w:i/>
            </w:rPr>
          </w:rPrChange>
        </w:rPr>
        <w:t>OK</w:t>
      </w:r>
      <w:r w:rsidRPr="009E25F2">
        <w:t xml:space="preserve"> button to implement the changes.  </w:t>
      </w:r>
    </w:p>
    <w:p w14:paraId="4990CE0E" w14:textId="77777777" w:rsidR="00E7514C" w:rsidRPr="00341819" w:rsidRDefault="00E7514C" w:rsidP="00091930">
      <w:pPr>
        <w:rPr>
          <w:rFonts w:ascii="Arial" w:hAnsi="Arial" w:cs="Arial"/>
        </w:rPr>
      </w:pPr>
    </w:p>
    <w:p w14:paraId="533DD91C" w14:textId="6E54C844" w:rsidR="00232568" w:rsidRDefault="00AD2521" w:rsidP="00111256">
      <w:pPr>
        <w:jc w:val="center"/>
      </w:pPr>
      <w:r>
        <w:rPr>
          <w:noProof/>
        </w:rPr>
        <w:drawing>
          <wp:inline distT="0" distB="0" distL="0" distR="0" wp14:anchorId="51242128" wp14:editId="3428CD1B">
            <wp:extent cx="4153898" cy="3465576"/>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screen.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153898" cy="3465576"/>
                    </a:xfrm>
                    <a:prstGeom prst="rect">
                      <a:avLst/>
                    </a:prstGeom>
                  </pic:spPr>
                </pic:pic>
              </a:graphicData>
            </a:graphic>
          </wp:inline>
        </w:drawing>
      </w:r>
    </w:p>
    <w:p w14:paraId="06BEE1D7" w14:textId="05F565F4" w:rsidR="00091930" w:rsidRDefault="00232568" w:rsidP="00A64B31">
      <w:pPr>
        <w:pStyle w:val="Caption"/>
      </w:pPr>
      <w:r>
        <w:t xml:space="preserve">Figure </w:t>
      </w:r>
      <w:r w:rsidR="00364D2F">
        <w:fldChar w:fldCharType="begin"/>
      </w:r>
      <w:r w:rsidR="00364D2F">
        <w:instrText xml:space="preserve"> SEQ Figure \* ARABIC </w:instrText>
      </w:r>
      <w:r w:rsidR="00364D2F">
        <w:fldChar w:fldCharType="separate"/>
      </w:r>
      <w:r w:rsidR="00F9407E">
        <w:rPr>
          <w:noProof/>
        </w:rPr>
        <w:t>27</w:t>
      </w:r>
      <w:r w:rsidR="00364D2F">
        <w:rPr>
          <w:noProof/>
        </w:rPr>
        <w:fldChar w:fldCharType="end"/>
      </w:r>
      <w:r>
        <w:t>:</w:t>
      </w:r>
      <w:r w:rsidR="009506B5" w:rsidRPr="009506B5">
        <w:rPr>
          <w:rStyle w:val="CaptionChar"/>
        </w:rPr>
        <w:t xml:space="preserve"> </w:t>
      </w:r>
      <w:r w:rsidRPr="009506B5">
        <w:rPr>
          <w:rStyle w:val="CaptionChar"/>
        </w:rPr>
        <w:t>Configuration</w:t>
      </w:r>
      <w:r w:rsidR="009506B5" w:rsidRPr="009506B5">
        <w:rPr>
          <w:rStyle w:val="CaptionChar"/>
        </w:rPr>
        <w:t xml:space="preserve"> software tool, changing temperature triggers</w:t>
      </w:r>
      <w:r w:rsidRPr="00232568">
        <w:t xml:space="preserve"> </w:t>
      </w:r>
    </w:p>
    <w:p w14:paraId="63EAA056" w14:textId="77777777" w:rsidR="00A64B31" w:rsidRPr="00A64B31" w:rsidRDefault="00A64B31" w:rsidP="00A64B31"/>
    <w:p w14:paraId="3B15FC07" w14:textId="77777777" w:rsidR="00A64B31" w:rsidRDefault="00A64B31">
      <w:bookmarkStart w:id="3190" w:name="_Toc329784612"/>
      <w:r>
        <w:br w:type="page"/>
      </w:r>
    </w:p>
    <w:p w14:paraId="55726AE3" w14:textId="77777777" w:rsidR="00A64B31" w:rsidRDefault="00A64B31" w:rsidP="00C67678">
      <w:pPr>
        <w:pStyle w:val="Heading3"/>
      </w:pPr>
      <w:bookmarkStart w:id="3191" w:name="_Toc469043326"/>
      <w:bookmarkStart w:id="3192" w:name="_Toc469044960"/>
      <w:bookmarkStart w:id="3193" w:name="_Toc469139256"/>
      <w:bookmarkStart w:id="3194" w:name="_Toc469152701"/>
      <w:bookmarkStart w:id="3195" w:name="_Toc491174800"/>
      <w:bookmarkStart w:id="3196" w:name="_Toc491337781"/>
      <w:bookmarkStart w:id="3197" w:name="_Toc491337955"/>
      <w:bookmarkStart w:id="3198" w:name="_Toc491338728"/>
      <w:bookmarkStart w:id="3199" w:name="_Toc532855710"/>
      <w:bookmarkStart w:id="3200" w:name="_Toc532856732"/>
      <w:bookmarkStart w:id="3201" w:name="_Toc53042154"/>
      <w:bookmarkStart w:id="3202" w:name="_Toc53042339"/>
      <w:bookmarkStart w:id="3203" w:name="_Toc86846311"/>
      <w:bookmarkStart w:id="3204" w:name="_Toc86846502"/>
      <w:bookmarkStart w:id="3205" w:name="_Toc119049881"/>
      <w:bookmarkStart w:id="3206" w:name="_Toc119050446"/>
      <w:bookmarkStart w:id="3207" w:name="_Toc119050636"/>
      <w:r>
        <w:lastRenderedPageBreak/>
        <w:t>Profile Retransmission</w:t>
      </w:r>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p>
    <w:p w14:paraId="217B7835" w14:textId="77777777" w:rsidR="001C7CAC" w:rsidRPr="00673430" w:rsidRDefault="009E25F2" w:rsidP="00667BE1">
      <w:r w:rsidRPr="009E25F2">
        <w:rPr>
          <w:b/>
        </w:rPr>
        <w:t>Note</w:t>
      </w:r>
      <w:r>
        <w:t>: Profile retransmission applies to</w:t>
      </w:r>
      <w:r w:rsidR="001C7CAC" w:rsidRPr="00673430">
        <w:t xml:space="preserve"> users of profilers with </w:t>
      </w:r>
      <w:r w:rsidR="002F0447" w:rsidRPr="00673430">
        <w:t>w</w:t>
      </w:r>
      <w:r w:rsidR="00FB7876" w:rsidRPr="00673430">
        <w:t>ireless</w:t>
      </w:r>
      <w:r w:rsidR="001C7CAC" w:rsidRPr="00673430">
        <w:t xml:space="preserve"> capability.</w:t>
      </w:r>
    </w:p>
    <w:p w14:paraId="18BF58C1" w14:textId="77777777" w:rsidR="001C7CAC" w:rsidRPr="00673430" w:rsidRDefault="001C7CAC" w:rsidP="00667BE1"/>
    <w:p w14:paraId="7FBCB33C" w14:textId="77777777" w:rsidR="00091930" w:rsidRPr="00673430" w:rsidRDefault="00091930" w:rsidP="00667BE1">
      <w:r w:rsidRPr="00673430">
        <w:t xml:space="preserve">While the </w:t>
      </w:r>
      <w:r w:rsidR="003A2A5F">
        <w:t xml:space="preserve">profiler </w:t>
      </w:r>
      <w:r w:rsidRPr="00673430">
        <w:t xml:space="preserve">transmits the live profile data to the </w:t>
      </w:r>
      <w:r w:rsidR="00451369" w:rsidRPr="00673430">
        <w:t>computer running the software</w:t>
      </w:r>
      <w:r w:rsidR="00577D36" w:rsidRPr="00673430">
        <w:t>,</w:t>
      </w:r>
      <w:r w:rsidRPr="00673430">
        <w:t xml:space="preserve"> it simultaneously stores the profile data in its </w:t>
      </w:r>
      <w:r w:rsidR="008F2709" w:rsidRPr="00673430">
        <w:t xml:space="preserve">onboard </w:t>
      </w:r>
      <w:r w:rsidR="004E75B2" w:rsidRPr="00673430">
        <w:t>memory.</w:t>
      </w:r>
    </w:p>
    <w:p w14:paraId="0534FDCF" w14:textId="77777777" w:rsidR="008F2709" w:rsidRPr="00673430" w:rsidRDefault="008F2709" w:rsidP="00667BE1"/>
    <w:p w14:paraId="5CF9AF29" w14:textId="373D1C92" w:rsidR="00091930" w:rsidRPr="00673430" w:rsidRDefault="00091930" w:rsidP="00091930">
      <w:r w:rsidRPr="00673430">
        <w:t xml:space="preserve">Once the </w:t>
      </w:r>
      <w:r w:rsidR="003A2A5F">
        <w:t xml:space="preserve">profiler </w:t>
      </w:r>
      <w:r w:rsidRPr="00673430">
        <w:t xml:space="preserve">detects that all of the thermocouples have cooled below the profile-end trigger value, it will begin retransmitting the profile data.  When retransmission begins, the </w:t>
      </w:r>
      <w:r w:rsidR="003A2A5F">
        <w:t xml:space="preserve">profiler </w:t>
      </w:r>
      <w:r w:rsidRPr="00673430">
        <w:t xml:space="preserve">will send the profile in data packets.  The retransmission status </w:t>
      </w:r>
      <w:r w:rsidR="00DC7A51">
        <w:t>appear</w:t>
      </w:r>
      <w:r w:rsidR="00515180">
        <w:t>s</w:t>
      </w:r>
      <w:r w:rsidR="004E75B2" w:rsidRPr="00673430">
        <w:t xml:space="preserve"> at the bottom of the screen.</w:t>
      </w:r>
      <w:r w:rsidR="00133461" w:rsidRPr="00673430">
        <w:t xml:space="preserve">  </w:t>
      </w:r>
      <w:del w:id="3208" w:author="Ryan Beck" w:date="2022-10-10T10:51:00Z">
        <w:r w:rsidR="00133461" w:rsidRPr="00673430" w:rsidDel="0001688C">
          <w:delText>See</w:delText>
        </w:r>
        <w:r w:rsidR="00667BE1" w:rsidRPr="00673430" w:rsidDel="0001688C">
          <w:delText xml:space="preserve"> </w:delText>
        </w:r>
        <w:r w:rsidR="00667BE1" w:rsidRPr="00673430" w:rsidDel="0001688C">
          <w:fldChar w:fldCharType="begin"/>
        </w:r>
        <w:r w:rsidR="00667BE1" w:rsidRPr="00673430" w:rsidDel="0001688C">
          <w:delInstrText xml:space="preserve"> REF _Ref185830485 \h </w:delInstrText>
        </w:r>
        <w:r w:rsidR="00673430" w:rsidRPr="00673430" w:rsidDel="0001688C">
          <w:delInstrText xml:space="preserve"> \* MERGEFORMAT </w:delInstrText>
        </w:r>
        <w:r w:rsidR="00667BE1" w:rsidRPr="00673430" w:rsidDel="0001688C">
          <w:fldChar w:fldCharType="separate"/>
        </w:r>
        <w:r w:rsidR="00F9407E" w:rsidDel="0001688C">
          <w:delText xml:space="preserve">Figure </w:delText>
        </w:r>
        <w:r w:rsidR="00F9407E" w:rsidDel="0001688C">
          <w:rPr>
            <w:noProof/>
          </w:rPr>
          <w:delText>28</w:delText>
        </w:r>
        <w:r w:rsidR="00667BE1" w:rsidRPr="00673430" w:rsidDel="0001688C">
          <w:fldChar w:fldCharType="end"/>
        </w:r>
        <w:r w:rsidR="00133461" w:rsidRPr="00673430" w:rsidDel="0001688C">
          <w:delText>.</w:delText>
        </w:r>
      </w:del>
    </w:p>
    <w:p w14:paraId="71C1A43D" w14:textId="77777777" w:rsidR="001C7CAC" w:rsidRDefault="001C7CAC" w:rsidP="00091930"/>
    <w:p w14:paraId="2CC6AB07" w14:textId="77777777" w:rsidR="00133461" w:rsidRDefault="000E0382" w:rsidP="00A64B31">
      <w:pPr>
        <w:jc w:val="center"/>
      </w:pPr>
      <w:r>
        <w:rPr>
          <w:noProof/>
        </w:rPr>
        <w:drawing>
          <wp:inline distT="0" distB="0" distL="0" distR="0" wp14:anchorId="2A8B6CAD" wp14:editId="1C5152A9">
            <wp:extent cx="4888230" cy="717550"/>
            <wp:effectExtent l="0" t="0" r="762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88230" cy="717550"/>
                    </a:xfrm>
                    <a:prstGeom prst="rect">
                      <a:avLst/>
                    </a:prstGeom>
                    <a:noFill/>
                    <a:ln>
                      <a:noFill/>
                    </a:ln>
                  </pic:spPr>
                </pic:pic>
              </a:graphicData>
            </a:graphic>
          </wp:inline>
        </w:drawing>
      </w:r>
    </w:p>
    <w:p w14:paraId="5C9BF08D" w14:textId="700BC164" w:rsidR="00091930" w:rsidRDefault="00133461" w:rsidP="00F5043F">
      <w:pPr>
        <w:pStyle w:val="Caption"/>
      </w:pPr>
      <w:bookmarkStart w:id="3209" w:name="_Ref185830485"/>
      <w:r>
        <w:t xml:space="preserve">Figure </w:t>
      </w:r>
      <w:r w:rsidR="00364D2F">
        <w:fldChar w:fldCharType="begin"/>
      </w:r>
      <w:r w:rsidR="00364D2F">
        <w:instrText xml:space="preserve"> SEQ Figure \* ARABIC </w:instrText>
      </w:r>
      <w:r w:rsidR="00364D2F">
        <w:fldChar w:fldCharType="separate"/>
      </w:r>
      <w:r w:rsidR="00F9407E">
        <w:rPr>
          <w:noProof/>
        </w:rPr>
        <w:t>28</w:t>
      </w:r>
      <w:r w:rsidR="00364D2F">
        <w:rPr>
          <w:noProof/>
        </w:rPr>
        <w:fldChar w:fldCharType="end"/>
      </w:r>
      <w:bookmarkEnd w:id="3209"/>
      <w:r w:rsidR="00667BE1">
        <w:t>:</w:t>
      </w:r>
      <w:r>
        <w:t xml:space="preserve"> </w:t>
      </w:r>
      <w:r w:rsidR="00A1379D">
        <w:t>W</w:t>
      </w:r>
      <w:r w:rsidR="00FB7876">
        <w:t>ireless models profile retransmission</w:t>
      </w:r>
    </w:p>
    <w:p w14:paraId="65683639" w14:textId="77777777" w:rsidR="00451369" w:rsidRPr="00451369" w:rsidRDefault="00451369" w:rsidP="00451369">
      <w:pPr>
        <w:rPr>
          <w:lang w:val="en"/>
        </w:rPr>
      </w:pPr>
    </w:p>
    <w:p w14:paraId="69F52336" w14:textId="77777777" w:rsidR="00577D36" w:rsidRPr="00673430" w:rsidRDefault="008F2709" w:rsidP="00667BE1">
      <w:r w:rsidRPr="00673430">
        <w:t xml:space="preserve">If you have a </w:t>
      </w:r>
      <w:r w:rsidR="00860424">
        <w:t>data</w:t>
      </w:r>
      <w:r w:rsidR="001C7CAC" w:rsidRPr="00673430">
        <w:t>logger</w:t>
      </w:r>
      <w:r w:rsidRPr="00673430">
        <w:t xml:space="preserve"> version, you must remove the </w:t>
      </w:r>
      <w:r w:rsidR="003A2A5F">
        <w:t xml:space="preserve">profiler </w:t>
      </w:r>
      <w:r w:rsidRPr="00673430">
        <w:t>from the oven</w:t>
      </w:r>
      <w:r w:rsidR="00451369" w:rsidRPr="00673430">
        <w:t xml:space="preserve"> and thermal shield</w:t>
      </w:r>
      <w:r w:rsidRPr="00673430">
        <w:t xml:space="preserve"> and </w:t>
      </w:r>
      <w:r w:rsidR="00451369" w:rsidRPr="00673430">
        <w:t xml:space="preserve">then </w:t>
      </w:r>
      <w:r w:rsidRPr="00673430">
        <w:t>connect the download cable to the</w:t>
      </w:r>
      <w:r w:rsidR="001C7CAC" w:rsidRPr="00673430">
        <w:t xml:space="preserve"> profiler</w:t>
      </w:r>
      <w:r w:rsidRPr="00673430">
        <w:t>.  The profile data will automatically begin downloading to</w:t>
      </w:r>
      <w:r w:rsidR="00AE7626">
        <w:t xml:space="preserve"> the</w:t>
      </w:r>
      <w:r w:rsidRPr="00673430">
        <w:t xml:space="preserve"> software</w:t>
      </w:r>
      <w:r w:rsidR="004E75B2" w:rsidRPr="00673430">
        <w:t>.</w:t>
      </w:r>
    </w:p>
    <w:p w14:paraId="7C54CE24" w14:textId="77777777" w:rsidR="001C7CAC" w:rsidRPr="00EE312A" w:rsidRDefault="001C7CAC" w:rsidP="00667BE1"/>
    <w:p w14:paraId="5C754120" w14:textId="77777777" w:rsidR="002E44AB" w:rsidRPr="00EE312A" w:rsidRDefault="009506B5" w:rsidP="0095411B">
      <w:pPr>
        <w:rPr>
          <w:b/>
        </w:rPr>
      </w:pPr>
      <w:r w:rsidRPr="0001688C">
        <w:rPr>
          <w:b/>
          <w:bCs/>
          <w:rPrChange w:id="3210" w:author="Ryan Beck" w:date="2022-10-10T10:51:00Z">
            <w:rPr/>
          </w:rPrChange>
        </w:rPr>
        <w:t>Caution:</w:t>
      </w:r>
      <w:r w:rsidRPr="00EE312A">
        <w:t xml:space="preserve"> </w:t>
      </w:r>
      <w:r w:rsidR="008F2709" w:rsidRPr="0001688C">
        <w:rPr>
          <w:b/>
          <w:i/>
          <w:iCs/>
          <w:u w:val="single"/>
          <w:rPrChange w:id="3211" w:author="Ryan Beck" w:date="2022-10-10T10:52:00Z">
            <w:rPr>
              <w:b/>
            </w:rPr>
          </w:rPrChange>
        </w:rPr>
        <w:t xml:space="preserve">The </w:t>
      </w:r>
      <w:r w:rsidR="003A2A5F" w:rsidRPr="0001688C">
        <w:rPr>
          <w:b/>
          <w:i/>
          <w:iCs/>
          <w:u w:val="single"/>
          <w:rPrChange w:id="3212" w:author="Ryan Beck" w:date="2022-10-10T10:52:00Z">
            <w:rPr>
              <w:b/>
            </w:rPr>
          </w:rPrChange>
        </w:rPr>
        <w:t xml:space="preserve">profiler </w:t>
      </w:r>
      <w:r w:rsidR="008F2709" w:rsidRPr="0001688C">
        <w:rPr>
          <w:b/>
          <w:i/>
          <w:iCs/>
          <w:u w:val="single"/>
          <w:rPrChange w:id="3213" w:author="Ryan Beck" w:date="2022-10-10T10:52:00Z">
            <w:rPr>
              <w:b/>
            </w:rPr>
          </w:rPrChange>
        </w:rPr>
        <w:t>and your product may be hot when exiting the oven.</w:t>
      </w:r>
      <w:r w:rsidR="00577D36" w:rsidRPr="0001688C">
        <w:rPr>
          <w:b/>
          <w:i/>
          <w:iCs/>
          <w:u w:val="single"/>
          <w:rPrChange w:id="3214" w:author="Ryan Beck" w:date="2022-10-10T10:52:00Z">
            <w:rPr>
              <w:b/>
            </w:rPr>
          </w:rPrChange>
        </w:rPr>
        <w:t xml:space="preserve">  </w:t>
      </w:r>
      <w:r w:rsidR="008F2709" w:rsidRPr="0001688C">
        <w:rPr>
          <w:b/>
          <w:i/>
          <w:iCs/>
          <w:u w:val="single"/>
          <w:rPrChange w:id="3215" w:author="Ryan Beck" w:date="2022-10-10T10:52:00Z">
            <w:rPr>
              <w:b/>
            </w:rPr>
          </w:rPrChange>
        </w:rPr>
        <w:t>Use gloves if necessary</w:t>
      </w:r>
      <w:r w:rsidR="008F2709" w:rsidRPr="0001688C">
        <w:rPr>
          <w:b/>
        </w:rPr>
        <w:t>.</w:t>
      </w:r>
    </w:p>
    <w:p w14:paraId="195040D1" w14:textId="77777777" w:rsidR="00577D36" w:rsidRPr="00EE312A" w:rsidRDefault="00577D36" w:rsidP="00577D36"/>
    <w:p w14:paraId="36D363C0" w14:textId="77777777" w:rsidR="00091930" w:rsidRPr="00673430" w:rsidRDefault="00091930" w:rsidP="00577D36">
      <w:pPr>
        <w:rPr>
          <w:b/>
        </w:rPr>
      </w:pPr>
      <w:r w:rsidRPr="00673430">
        <w:t xml:space="preserve">When all of the data packets have been received, the software will display a message asking you to turn the </w:t>
      </w:r>
      <w:r w:rsidR="00032D5C">
        <w:t>Profiler</w:t>
      </w:r>
      <w:r w:rsidRPr="00673430">
        <w:t xml:space="preserve"> off, choose </w:t>
      </w:r>
      <w:r w:rsidRPr="0001688C">
        <w:rPr>
          <w:b/>
          <w:bCs/>
          <w:rPrChange w:id="3216" w:author="Ryan Beck" w:date="2022-10-10T10:51:00Z">
            <w:rPr/>
          </w:rPrChange>
        </w:rPr>
        <w:t>OK</w:t>
      </w:r>
      <w:r w:rsidRPr="00673430">
        <w:t xml:space="preserve">.  </w:t>
      </w:r>
      <w:r w:rsidRPr="0001688C">
        <w:rPr>
          <w:b/>
          <w:bCs/>
          <w:i/>
          <w:u w:val="single"/>
          <w:rPrChange w:id="3217" w:author="Ryan Beck" w:date="2022-10-10T10:52:00Z">
            <w:rPr>
              <w:i/>
            </w:rPr>
          </w:rPrChange>
        </w:rPr>
        <w:t xml:space="preserve">Failing to turn the </w:t>
      </w:r>
      <w:r w:rsidR="003A2A5F" w:rsidRPr="0001688C">
        <w:rPr>
          <w:b/>
          <w:bCs/>
          <w:i/>
          <w:u w:val="single"/>
          <w:rPrChange w:id="3218" w:author="Ryan Beck" w:date="2022-10-10T10:52:00Z">
            <w:rPr>
              <w:i/>
            </w:rPr>
          </w:rPrChange>
        </w:rPr>
        <w:t xml:space="preserve">profiler </w:t>
      </w:r>
      <w:r w:rsidR="00B2165D" w:rsidRPr="0001688C">
        <w:rPr>
          <w:b/>
          <w:bCs/>
          <w:i/>
          <w:u w:val="single"/>
          <w:rPrChange w:id="3219" w:author="Ryan Beck" w:date="2022-10-10T10:52:00Z">
            <w:rPr>
              <w:i/>
            </w:rPr>
          </w:rPrChange>
        </w:rPr>
        <w:t>OFF</w:t>
      </w:r>
      <w:r w:rsidRPr="0001688C">
        <w:rPr>
          <w:b/>
          <w:bCs/>
          <w:i/>
          <w:u w:val="single"/>
          <w:rPrChange w:id="3220" w:author="Ryan Beck" w:date="2022-10-10T10:52:00Z">
            <w:rPr>
              <w:i/>
            </w:rPr>
          </w:rPrChange>
        </w:rPr>
        <w:t xml:space="preserve"> will drain the battery</w:t>
      </w:r>
      <w:r w:rsidRPr="00671E0B">
        <w:rPr>
          <w:i/>
        </w:rPr>
        <w:t>.</w:t>
      </w:r>
    </w:p>
    <w:p w14:paraId="66A67DB6" w14:textId="77777777" w:rsidR="00451369" w:rsidRDefault="00451369" w:rsidP="00577D36"/>
    <w:p w14:paraId="1C319B77" w14:textId="28B825F0" w:rsidR="008708F9" w:rsidRPr="00673430" w:rsidRDefault="008708F9" w:rsidP="00577D36">
      <w:r w:rsidRPr="00673430">
        <w:t xml:space="preserve">After the </w:t>
      </w:r>
      <w:r w:rsidR="003A2A5F">
        <w:t xml:space="preserve">profiler </w:t>
      </w:r>
      <w:r w:rsidRPr="00673430">
        <w:t xml:space="preserve">has completed </w:t>
      </w:r>
      <w:r w:rsidR="00BD3E33" w:rsidRPr="00673430">
        <w:t>its</w:t>
      </w:r>
      <w:r w:rsidRPr="00673430">
        <w:t xml:space="preserve"> </w:t>
      </w:r>
      <w:r w:rsidR="00577D36" w:rsidRPr="00673430">
        <w:t>retransmission,</w:t>
      </w:r>
      <w:r w:rsidRPr="00673430">
        <w:t xml:space="preserve"> </w:t>
      </w:r>
      <w:r w:rsidR="00FF34E1">
        <w:t>c</w:t>
      </w:r>
      <w:r w:rsidRPr="00673430">
        <w:t xml:space="preserve">lick </w:t>
      </w:r>
      <w:r w:rsidR="00451369" w:rsidRPr="00673430">
        <w:t>“</w:t>
      </w:r>
      <w:r w:rsidRPr="00673430">
        <w:t>OK</w:t>
      </w:r>
      <w:r w:rsidR="00451369" w:rsidRPr="00673430">
        <w:t>”</w:t>
      </w:r>
      <w:r w:rsidRPr="00673430">
        <w:t xml:space="preserve"> </w:t>
      </w:r>
      <w:r w:rsidR="00860424">
        <w:t>and you will be brought to the g</w:t>
      </w:r>
      <w:r w:rsidRPr="00673430">
        <w:t>raph screen, with the profile and statistics displayed for the current pro</w:t>
      </w:r>
      <w:r w:rsidR="00451369" w:rsidRPr="00673430">
        <w:t>file</w:t>
      </w:r>
      <w:r w:rsidRPr="00673430">
        <w:t xml:space="preserve"> run</w:t>
      </w:r>
      <w:r w:rsidR="004E75B2" w:rsidRPr="00673430">
        <w:t>.</w:t>
      </w:r>
    </w:p>
    <w:p w14:paraId="3625F0BC" w14:textId="77777777" w:rsidR="00667BE1" w:rsidRPr="00673430" w:rsidRDefault="00667BE1" w:rsidP="00A64B31"/>
    <w:p w14:paraId="6891213B" w14:textId="77777777" w:rsidR="008708F9" w:rsidRPr="00673430" w:rsidRDefault="00772C3F" w:rsidP="00AA5614">
      <w:pPr>
        <w:pStyle w:val="ListParagraph"/>
        <w:numPr>
          <w:ilvl w:val="0"/>
          <w:numId w:val="99"/>
        </w:numPr>
      </w:pPr>
      <w:r w:rsidRPr="00673430">
        <w:t>If the Air thermocouple was more than 10</w:t>
      </w:r>
      <w:r w:rsidR="00AE2AA8">
        <w:t xml:space="preserve">º </w:t>
      </w:r>
      <w:r w:rsidRPr="00673430">
        <w:t xml:space="preserve">C cooler than any other TC, </w:t>
      </w:r>
      <w:r w:rsidR="008708F9" w:rsidRPr="00673430">
        <w:t xml:space="preserve">you will get an error message.  At this point you must check to see that the Air thermocouple is plugged into the first channel on the </w:t>
      </w:r>
      <w:r w:rsidR="003A2A5F">
        <w:t xml:space="preserve">profiler </w:t>
      </w:r>
      <w:r w:rsidR="008708F9" w:rsidRPr="00673430">
        <w:t>and that all the other thermocouples are firmly attached to the product.  Then you will have to rerun the profile.</w:t>
      </w:r>
    </w:p>
    <w:p w14:paraId="22B4B279" w14:textId="3B944001" w:rsidR="002F65A0" w:rsidRPr="00673430" w:rsidRDefault="00BD3E33" w:rsidP="00AA5614">
      <w:pPr>
        <w:pStyle w:val="ListParagraph"/>
        <w:numPr>
          <w:ilvl w:val="0"/>
          <w:numId w:val="99"/>
        </w:numPr>
      </w:pPr>
      <w:r w:rsidRPr="00673430">
        <w:t>If the message “</w:t>
      </w:r>
      <w:r w:rsidRPr="0001688C">
        <w:rPr>
          <w:i/>
          <w:iCs/>
          <w:rPrChange w:id="3221" w:author="Ryan Beck" w:date="2022-10-10T10:52:00Z">
            <w:rPr/>
          </w:rPrChange>
        </w:rPr>
        <w:t>Waiting for the board to exit</w:t>
      </w:r>
      <w:r w:rsidRPr="00673430">
        <w:t>” appe</w:t>
      </w:r>
      <w:r w:rsidR="00032D5C">
        <w:t xml:space="preserve">ars, wait </w:t>
      </w:r>
      <w:r w:rsidR="006D4A8B">
        <w:t>until the</w:t>
      </w:r>
      <w:r w:rsidR="00032D5C">
        <w:t xml:space="preserve"> “</w:t>
      </w:r>
      <w:r w:rsidR="00032D5C" w:rsidRPr="0001688C">
        <w:rPr>
          <w:i/>
          <w:iCs/>
          <w:rPrChange w:id="3222" w:author="Ryan Beck" w:date="2022-10-10T10:52:00Z">
            <w:rPr/>
          </w:rPrChange>
        </w:rPr>
        <w:t>Turn the Profiler off</w:t>
      </w:r>
      <w:r w:rsidR="00A64B31">
        <w:t>”</w:t>
      </w:r>
      <w:r w:rsidRPr="00673430">
        <w:t xml:space="preserve"> message appears and </w:t>
      </w:r>
      <w:r w:rsidR="00A64B31">
        <w:t xml:space="preserve">then </w:t>
      </w:r>
      <w:r w:rsidRPr="00673430">
        <w:t>follow any subseq</w:t>
      </w:r>
      <w:r w:rsidR="004E75B2" w:rsidRPr="00673430">
        <w:t>uent messages that may appear.</w:t>
      </w:r>
    </w:p>
    <w:p w14:paraId="092F7DDD" w14:textId="77777777" w:rsidR="00E35861" w:rsidRPr="00673430" w:rsidRDefault="00E35861" w:rsidP="00A64B31"/>
    <w:p w14:paraId="7DFC39B5" w14:textId="77777777" w:rsidR="008F2709" w:rsidRPr="00673430" w:rsidRDefault="008F2709" w:rsidP="00577D36">
      <w:r w:rsidRPr="00673430">
        <w:t>Next, the</w:t>
      </w:r>
      <w:r w:rsidR="00A66FB9" w:rsidRPr="00673430">
        <w:t xml:space="preserve"> so</w:t>
      </w:r>
      <w:r w:rsidRPr="00673430">
        <w:t>ftware will automatically analyze the profile data and presen</w:t>
      </w:r>
      <w:r w:rsidR="00577D36" w:rsidRPr="00673430">
        <w:t>ts the profile and statistics.</w:t>
      </w:r>
    </w:p>
    <w:p w14:paraId="503EDE52" w14:textId="77777777" w:rsidR="00667BE1" w:rsidRDefault="00667BE1" w:rsidP="00577D36"/>
    <w:p w14:paraId="16E3DC83" w14:textId="77777777" w:rsidR="00667BE1" w:rsidRDefault="00667BE1" w:rsidP="00577D36"/>
    <w:p w14:paraId="3E8F5692" w14:textId="77777777" w:rsidR="00667BE1" w:rsidRDefault="00667BE1" w:rsidP="00577D36"/>
    <w:p w14:paraId="1BF8F5BC" w14:textId="77777777" w:rsidR="008708F9" w:rsidRDefault="00754243" w:rsidP="00E14151">
      <w:pPr>
        <w:pStyle w:val="Heading2"/>
        <w:rPr>
          <w:noProof/>
        </w:rPr>
      </w:pPr>
      <w:r>
        <w:br w:type="page"/>
      </w:r>
      <w:bookmarkStart w:id="3223" w:name="_Toc488474955"/>
      <w:bookmarkStart w:id="3224" w:name="_Toc488490452"/>
      <w:bookmarkStart w:id="3225" w:name="_Toc119468095"/>
      <w:bookmarkStart w:id="3226" w:name="_Toc329784613"/>
      <w:bookmarkStart w:id="3227" w:name="_Toc469043327"/>
      <w:bookmarkStart w:id="3228" w:name="_Toc469044961"/>
      <w:bookmarkStart w:id="3229" w:name="_Toc469139257"/>
      <w:bookmarkStart w:id="3230" w:name="_Toc469152702"/>
      <w:bookmarkStart w:id="3231" w:name="_Toc491174801"/>
      <w:bookmarkStart w:id="3232" w:name="_Toc491337782"/>
      <w:bookmarkStart w:id="3233" w:name="_Toc491337956"/>
      <w:bookmarkStart w:id="3234" w:name="_Toc491338729"/>
      <w:bookmarkStart w:id="3235" w:name="_Toc532855711"/>
      <w:bookmarkStart w:id="3236" w:name="_Toc532856733"/>
      <w:bookmarkStart w:id="3237" w:name="_Toc53042155"/>
      <w:bookmarkStart w:id="3238" w:name="_Toc53042340"/>
      <w:bookmarkStart w:id="3239" w:name="_Toc86846312"/>
      <w:bookmarkStart w:id="3240" w:name="_Toc86846503"/>
      <w:bookmarkStart w:id="3241" w:name="_Toc119049744"/>
      <w:bookmarkStart w:id="3242" w:name="_Toc119049882"/>
      <w:bookmarkStart w:id="3243" w:name="_Toc119050447"/>
      <w:bookmarkStart w:id="3244" w:name="_Toc119050637"/>
      <w:bookmarkStart w:id="3245" w:name="_Toc488490451"/>
      <w:r w:rsidR="00A64B31">
        <w:rPr>
          <w:noProof/>
        </w:rPr>
        <w:lastRenderedPageBreak/>
        <w:t>View t</w:t>
      </w:r>
      <w:r>
        <w:rPr>
          <w:noProof/>
        </w:rPr>
        <w:t xml:space="preserve">he Profile </w:t>
      </w:r>
      <w:r w:rsidR="00A64B31">
        <w:rPr>
          <w:noProof/>
        </w:rPr>
        <w:t>a</w:t>
      </w:r>
      <w:r>
        <w:rPr>
          <w:noProof/>
        </w:rPr>
        <w:t>nd Statistics</w:t>
      </w:r>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p>
    <w:p w14:paraId="38F7E6D8" w14:textId="77777777" w:rsidR="00B678D2" w:rsidRDefault="00B678D2" w:rsidP="00BC1977"/>
    <w:p w14:paraId="195FB321" w14:textId="77777777" w:rsidR="00133461" w:rsidRDefault="00C567A1" w:rsidP="009C2049">
      <w:pPr>
        <w:jc w:val="center"/>
      </w:pPr>
      <w:r>
        <w:rPr>
          <w:noProof/>
        </w:rPr>
        <w:drawing>
          <wp:inline distT="0" distB="0" distL="0" distR="0" wp14:anchorId="20DE0DC1" wp14:editId="76DCECAA">
            <wp:extent cx="5943600" cy="3169285"/>
            <wp:effectExtent l="0" t="0" r="0" b="0"/>
            <wp:docPr id="3036" name="Picture 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3169285"/>
                    </a:xfrm>
                    <a:prstGeom prst="rect">
                      <a:avLst/>
                    </a:prstGeom>
                  </pic:spPr>
                </pic:pic>
              </a:graphicData>
            </a:graphic>
          </wp:inline>
        </w:drawing>
      </w:r>
    </w:p>
    <w:p w14:paraId="0767B77B" w14:textId="745850F5" w:rsidR="00D250AC" w:rsidRPr="00A64B31" w:rsidRDefault="00133461" w:rsidP="00F5043F">
      <w:pPr>
        <w:pStyle w:val="Caption"/>
        <w:rPr>
          <w:rFonts w:ascii="Trebuchet MS" w:hAnsi="Trebuchet MS"/>
          <w:sz w:val="24"/>
          <w:szCs w:val="24"/>
        </w:rPr>
      </w:pPr>
      <w:bookmarkStart w:id="3246" w:name="_Ref185830907"/>
      <w:r w:rsidRPr="00A64B31">
        <w:t xml:space="preserve">Figure </w:t>
      </w:r>
      <w:r w:rsidR="00364D2F">
        <w:fldChar w:fldCharType="begin"/>
      </w:r>
      <w:r w:rsidR="00364D2F">
        <w:instrText xml:space="preserve"> SEQ Figure \* ARABIC </w:instrText>
      </w:r>
      <w:r w:rsidR="00364D2F">
        <w:fldChar w:fldCharType="separate"/>
      </w:r>
      <w:r w:rsidR="00F9407E">
        <w:rPr>
          <w:noProof/>
        </w:rPr>
        <w:t>29</w:t>
      </w:r>
      <w:r w:rsidR="00364D2F">
        <w:rPr>
          <w:noProof/>
        </w:rPr>
        <w:fldChar w:fldCharType="end"/>
      </w:r>
      <w:bookmarkEnd w:id="3246"/>
      <w:r w:rsidR="00271F23" w:rsidRPr="00A64B31">
        <w:t>:</w:t>
      </w:r>
      <w:r w:rsidR="0003430A" w:rsidRPr="00A64B31">
        <w:t xml:space="preserve"> </w:t>
      </w:r>
      <w:r w:rsidR="00271F23" w:rsidRPr="00A64B31">
        <w:t xml:space="preserve">Profile </w:t>
      </w:r>
      <w:r w:rsidR="0003430A" w:rsidRPr="00A64B31">
        <w:t>General Tab – Shows graph, statistics, and recipe</w:t>
      </w:r>
    </w:p>
    <w:p w14:paraId="30F6AFE5" w14:textId="77777777" w:rsidR="008708F9" w:rsidRPr="00910E39" w:rsidRDefault="00636C9A" w:rsidP="00C67678">
      <w:pPr>
        <w:pStyle w:val="Heading3"/>
      </w:pPr>
      <w:bookmarkStart w:id="3247" w:name="_Toc469043328"/>
      <w:bookmarkStart w:id="3248" w:name="_Toc469044962"/>
      <w:bookmarkStart w:id="3249" w:name="_Toc469139258"/>
      <w:bookmarkStart w:id="3250" w:name="_Toc469152703"/>
      <w:bookmarkStart w:id="3251" w:name="_Toc491174802"/>
      <w:bookmarkStart w:id="3252" w:name="_Toc491337783"/>
      <w:bookmarkStart w:id="3253" w:name="_Toc491337957"/>
      <w:bookmarkStart w:id="3254" w:name="_Toc491338730"/>
      <w:bookmarkStart w:id="3255" w:name="_Toc532855712"/>
      <w:bookmarkStart w:id="3256" w:name="_Toc532856734"/>
      <w:bookmarkStart w:id="3257" w:name="_Toc53042156"/>
      <w:bookmarkStart w:id="3258" w:name="_Toc53042341"/>
      <w:bookmarkStart w:id="3259" w:name="_Toc86846313"/>
      <w:bookmarkStart w:id="3260" w:name="_Toc86846504"/>
      <w:bookmarkStart w:id="3261" w:name="_Toc119049883"/>
      <w:bookmarkStart w:id="3262" w:name="_Toc119050448"/>
      <w:bookmarkStart w:id="3263" w:name="_Toc119050638"/>
      <w:r>
        <w:t xml:space="preserve">General </w:t>
      </w:r>
      <w:r w:rsidR="00C653DF">
        <w:t>T</w:t>
      </w:r>
      <w:r w:rsidR="00C653DF" w:rsidRPr="00910E39">
        <w:t>ab</w:t>
      </w:r>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p>
    <w:p w14:paraId="02C69F3D" w14:textId="09F9A582" w:rsidR="008708F9" w:rsidRPr="00673430" w:rsidRDefault="008708F9" w:rsidP="00F33FFF">
      <w:bookmarkStart w:id="3264" w:name="_Toc486325585"/>
      <w:bookmarkStart w:id="3265" w:name="_Toc488490454"/>
      <w:r w:rsidRPr="00673430">
        <w:t xml:space="preserve">The General </w:t>
      </w:r>
      <w:r w:rsidR="000A590C">
        <w:t>t</w:t>
      </w:r>
      <w:r w:rsidRPr="00673430">
        <w:t>ab shows the profile graph, profile statistics, current, and predicted recipes.  To enlarge the graph portion of the General Tab, simply double click on the graph.  To enlarge the statistics portion of this screen, d</w:t>
      </w:r>
      <w:r w:rsidR="00F33FFF" w:rsidRPr="00673430">
        <w:t>ouble click on the statistics.</w:t>
      </w:r>
      <w:r w:rsidR="00133461" w:rsidRPr="00673430">
        <w:t xml:space="preserve">  </w:t>
      </w:r>
      <w:del w:id="3266" w:author="Ryan Beck" w:date="2022-10-10T10:52:00Z">
        <w:r w:rsidR="00133461" w:rsidRPr="00673430" w:rsidDel="003339DC">
          <w:delText>See</w:delText>
        </w:r>
        <w:r w:rsidR="00B2165D" w:rsidRPr="00673430" w:rsidDel="003339DC">
          <w:delText xml:space="preserve"> </w:delText>
        </w:r>
        <w:r w:rsidR="00B2165D" w:rsidRPr="00673430" w:rsidDel="003339DC">
          <w:fldChar w:fldCharType="begin"/>
        </w:r>
        <w:r w:rsidR="00B2165D" w:rsidRPr="00673430" w:rsidDel="003339DC">
          <w:delInstrText xml:space="preserve"> REF _Ref185830907 \h </w:delInstrText>
        </w:r>
        <w:r w:rsidR="00673430" w:rsidRPr="00673430" w:rsidDel="003339DC">
          <w:delInstrText xml:space="preserve"> \* MERGEFORMAT </w:delInstrText>
        </w:r>
        <w:r w:rsidR="00B2165D" w:rsidRPr="00673430" w:rsidDel="003339DC">
          <w:fldChar w:fldCharType="separate"/>
        </w:r>
        <w:r w:rsidR="00F9407E" w:rsidRPr="00A64B31" w:rsidDel="003339DC">
          <w:delText xml:space="preserve">Figure </w:delText>
        </w:r>
        <w:r w:rsidR="00F9407E" w:rsidDel="003339DC">
          <w:rPr>
            <w:noProof/>
          </w:rPr>
          <w:delText>29</w:delText>
        </w:r>
        <w:r w:rsidR="00B2165D" w:rsidRPr="00673430" w:rsidDel="003339DC">
          <w:fldChar w:fldCharType="end"/>
        </w:r>
        <w:r w:rsidR="00133461" w:rsidRPr="00673430" w:rsidDel="003339DC">
          <w:delText>.</w:delText>
        </w:r>
      </w:del>
    </w:p>
    <w:p w14:paraId="18D79FBC" w14:textId="77777777" w:rsidR="00BC1977" w:rsidRDefault="00BC1977" w:rsidP="00F33FFF"/>
    <w:p w14:paraId="2317A819" w14:textId="77777777" w:rsidR="00926297" w:rsidRPr="009C2049" w:rsidRDefault="00926297" w:rsidP="00926297">
      <w:r w:rsidRPr="009C2049">
        <w:rPr>
          <w:b/>
        </w:rPr>
        <w:t>Tip</w:t>
      </w:r>
      <w:r w:rsidRPr="009C2049">
        <w:t>: If you have run a profile that meets the Virtual Profile criteria, then the “Start Virtual Profiling” button will appear once the profile has completed.  Click the Start Virtual Profiling button to start Virtual Profiling for this product.</w:t>
      </w:r>
    </w:p>
    <w:p w14:paraId="5D98856C" w14:textId="77777777" w:rsidR="00BC1977" w:rsidRDefault="00BC1977" w:rsidP="00BC1977"/>
    <w:p w14:paraId="3F435EDF" w14:textId="77777777" w:rsidR="00BC1977" w:rsidRDefault="00BC1977" w:rsidP="00BC1977"/>
    <w:p w14:paraId="169B544D" w14:textId="77777777" w:rsidR="00BC1977" w:rsidRDefault="00BC1977" w:rsidP="00BC1977"/>
    <w:p w14:paraId="5FFDC5CB" w14:textId="77777777" w:rsidR="00BC1977" w:rsidRDefault="00BC1977" w:rsidP="00BC1977"/>
    <w:p w14:paraId="2599E2F3" w14:textId="77777777" w:rsidR="00BC1977" w:rsidRPr="00BC1977" w:rsidRDefault="00BC1977" w:rsidP="00BC1977"/>
    <w:p w14:paraId="1BA454D4" w14:textId="0F071217" w:rsidR="00BC1977" w:rsidRDefault="00C653DF" w:rsidP="00C67678">
      <w:pPr>
        <w:pStyle w:val="Heading3"/>
      </w:pPr>
      <w:r>
        <w:br w:type="page"/>
      </w:r>
      <w:r w:rsidR="00636C9A">
        <w:lastRenderedPageBreak/>
        <w:t xml:space="preserve"> </w:t>
      </w:r>
      <w:bookmarkStart w:id="3267" w:name="_Toc469043329"/>
      <w:bookmarkStart w:id="3268" w:name="_Toc469044963"/>
      <w:bookmarkStart w:id="3269" w:name="_Toc469139259"/>
      <w:bookmarkStart w:id="3270" w:name="_Toc469152704"/>
      <w:bookmarkStart w:id="3271" w:name="_Toc491174803"/>
      <w:bookmarkStart w:id="3272" w:name="_Toc491337784"/>
      <w:bookmarkStart w:id="3273" w:name="_Toc491337958"/>
      <w:bookmarkStart w:id="3274" w:name="_Toc491338731"/>
      <w:bookmarkStart w:id="3275" w:name="_Toc532855713"/>
      <w:bookmarkStart w:id="3276" w:name="_Toc532856735"/>
      <w:bookmarkStart w:id="3277" w:name="_Toc53042157"/>
      <w:bookmarkStart w:id="3278" w:name="_Toc53042342"/>
      <w:bookmarkStart w:id="3279" w:name="_Toc86846314"/>
      <w:bookmarkStart w:id="3280" w:name="_Toc86846505"/>
      <w:bookmarkStart w:id="3281" w:name="_Toc119049884"/>
      <w:bookmarkStart w:id="3282" w:name="_Toc119050449"/>
      <w:bookmarkStart w:id="3283" w:name="_Toc119050639"/>
      <w:r>
        <w:t xml:space="preserve">The </w:t>
      </w:r>
      <w:r w:rsidR="00BC1977">
        <w:t>Graph Controller</w:t>
      </w:r>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p>
    <w:p w14:paraId="7F4918F0" w14:textId="13752C8B" w:rsidR="00515180" w:rsidRDefault="00515180" w:rsidP="00515180">
      <w:r>
        <w:rPr>
          <w:noProof/>
        </w:rPr>
        <w:drawing>
          <wp:anchor distT="0" distB="0" distL="114300" distR="114300" simplePos="0" relativeHeight="251906048" behindDoc="1" locked="0" layoutInCell="1" allowOverlap="1" wp14:anchorId="449275F0" wp14:editId="6ACB33AD">
            <wp:simplePos x="0" y="0"/>
            <wp:positionH relativeFrom="column">
              <wp:posOffset>2095500</wp:posOffset>
            </wp:positionH>
            <wp:positionV relativeFrom="paragraph">
              <wp:posOffset>5080</wp:posOffset>
            </wp:positionV>
            <wp:extent cx="3849370" cy="2743200"/>
            <wp:effectExtent l="0" t="0" r="0" b="0"/>
            <wp:wrapTight wrapText="left">
              <wp:wrapPolygon edited="0">
                <wp:start x="0" y="0"/>
                <wp:lineTo x="0" y="21450"/>
                <wp:lineTo x="21486" y="21450"/>
                <wp:lineTo x="21486" y="0"/>
                <wp:lineTo x="0" y="0"/>
              </wp:wrapPolygon>
            </wp:wrapTight>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849370" cy="2743200"/>
                    </a:xfrm>
                    <a:prstGeom prst="rect">
                      <a:avLst/>
                    </a:prstGeom>
                  </pic:spPr>
                </pic:pic>
              </a:graphicData>
            </a:graphic>
            <wp14:sizeRelH relativeFrom="margin">
              <wp14:pctWidth>0</wp14:pctWidth>
            </wp14:sizeRelH>
          </wp:anchor>
        </w:drawing>
      </w:r>
      <w:r w:rsidRPr="005941AF">
        <w:t xml:space="preserve">The </w:t>
      </w:r>
      <w:r w:rsidRPr="005941AF">
        <w:rPr>
          <w:i/>
        </w:rPr>
        <w:t>Graph Controller</w:t>
      </w:r>
      <w:r w:rsidRPr="005941AF">
        <w:t xml:space="preserve"> allows you to modify the view of the profile graph.  </w:t>
      </w:r>
      <w:del w:id="3284" w:author="Ryan Beck" w:date="2022-10-10T10:52:00Z">
        <w:r w:rsidRPr="005941AF" w:rsidDel="003339DC">
          <w:delText xml:space="preserve">See </w:delText>
        </w:r>
        <w:r w:rsidRPr="005941AF" w:rsidDel="003339DC">
          <w:fldChar w:fldCharType="begin"/>
        </w:r>
        <w:r w:rsidRPr="005941AF" w:rsidDel="003339DC">
          <w:delInstrText xml:space="preserve"> REF _Ref185831178 \h  \* MERGEFORMAT </w:delInstrText>
        </w:r>
        <w:r w:rsidRPr="005941AF" w:rsidDel="003339DC">
          <w:fldChar w:fldCharType="separate"/>
        </w:r>
        <w:r w:rsidR="00F9407E" w:rsidDel="003339DC">
          <w:rPr>
            <w:b/>
            <w:bCs/>
          </w:rPr>
          <w:delText>Error! Reference source not found.</w:delText>
        </w:r>
        <w:r w:rsidRPr="005941AF" w:rsidDel="003339DC">
          <w:fldChar w:fldCharType="end"/>
        </w:r>
        <w:r w:rsidRPr="005941AF" w:rsidDel="003339DC">
          <w:delText xml:space="preserve">.  </w:delText>
        </w:r>
      </w:del>
      <w:r w:rsidRPr="005941AF">
        <w:t xml:space="preserve">To open the Graph Controller, </w:t>
      </w:r>
      <w:r>
        <w:t>l</w:t>
      </w:r>
      <w:r w:rsidRPr="005941AF">
        <w:t xml:space="preserve">eft-click on the </w:t>
      </w:r>
      <w:r w:rsidRPr="008A5E9E">
        <w:rPr>
          <w:i/>
          <w:iCs/>
        </w:rPr>
        <w:t>TCs and Settings</w:t>
      </w:r>
      <w:r w:rsidRPr="005941AF">
        <w:t xml:space="preserve"> </w:t>
      </w:r>
      <w:r>
        <w:t xml:space="preserve">button on the </w:t>
      </w:r>
      <w:r w:rsidRPr="005941AF">
        <w:t xml:space="preserve">column header in the Statistics table or </w:t>
      </w:r>
      <w:r>
        <w:t>l</w:t>
      </w:r>
      <w:r w:rsidRPr="005941AF">
        <w:t>eft-click anywhere just outside the</w:t>
      </w:r>
      <w:r>
        <w:t xml:space="preserve"> left side of the</w:t>
      </w:r>
      <w:r w:rsidRPr="005941AF">
        <w:t xml:space="preserve"> profile graph</w:t>
      </w:r>
      <w:r>
        <w:t>.</w:t>
      </w:r>
    </w:p>
    <w:p w14:paraId="324EB7B5" w14:textId="77777777" w:rsidR="00515180" w:rsidRDefault="00515180" w:rsidP="00515180"/>
    <w:p w14:paraId="10EA72CC" w14:textId="77777777" w:rsidR="00515180" w:rsidRDefault="00515180" w:rsidP="00515180">
      <w:r w:rsidRPr="005941AF">
        <w:rPr>
          <w:b/>
        </w:rPr>
        <w:t>Auto scale –</w:t>
      </w:r>
      <w:r w:rsidRPr="005941AF">
        <w:t xml:space="preserve"> The Auto Scale feature will automatically adjust the</w:t>
      </w:r>
      <w:r>
        <w:t xml:space="preserve"> X</w:t>
      </w:r>
      <w:r w:rsidRPr="005941AF">
        <w:t xml:space="preserve"> and Y</w:t>
      </w:r>
      <w:r>
        <w:t xml:space="preserve"> </w:t>
      </w:r>
      <w:r w:rsidRPr="005941AF">
        <w:t>axis scales to fit all of the data in the profile graph.  When the Auto Scale feature is disabled, you must manually input the minimum and m</w:t>
      </w:r>
      <w:r>
        <w:t>aximum scale settings for the X</w:t>
      </w:r>
      <w:r w:rsidRPr="005941AF">
        <w:t xml:space="preserve"> and Y</w:t>
      </w:r>
      <w:r>
        <w:t xml:space="preserve"> </w:t>
      </w:r>
      <w:r w:rsidRPr="005941AF">
        <w:t>axis scale</w:t>
      </w:r>
      <w:r>
        <w:t>s</w:t>
      </w:r>
      <w:r w:rsidRPr="005941AF">
        <w:t xml:space="preserve"> of the profile graph.</w:t>
      </w:r>
    </w:p>
    <w:p w14:paraId="0D42BFFF" w14:textId="77777777" w:rsidR="00515180" w:rsidRDefault="00515180" w:rsidP="00515180">
      <w:pPr>
        <w:pStyle w:val="Caption"/>
        <w:ind w:left="2880" w:firstLine="720"/>
      </w:pPr>
      <w:r w:rsidRPr="00816D9D">
        <w:t xml:space="preserve">Figure </w:t>
      </w:r>
      <w:r>
        <w:rPr>
          <w:noProof/>
        </w:rPr>
        <w:t>31</w:t>
      </w:r>
      <w:r w:rsidRPr="00816D9D">
        <w:t>: Graph Controller</w:t>
      </w:r>
    </w:p>
    <w:p w14:paraId="54CC62D7" w14:textId="77777777" w:rsidR="00515180" w:rsidRPr="005941AF" w:rsidRDefault="00515180" w:rsidP="00515180">
      <w:pPr>
        <w:rPr>
          <w:b/>
          <w:strike/>
        </w:rPr>
      </w:pPr>
      <w:r w:rsidRPr="005941AF">
        <w:rPr>
          <w:b/>
        </w:rPr>
        <w:t xml:space="preserve">TCs </w:t>
      </w:r>
    </w:p>
    <w:p w14:paraId="3FF8BDB4" w14:textId="0F921E7C" w:rsidR="00515180" w:rsidRDefault="00515180" w:rsidP="00515180">
      <w:r w:rsidRPr="005941AF">
        <w:t xml:space="preserve">The TCs section is a list of the thermocouples used for the profile.  </w:t>
      </w:r>
      <w:del w:id="3285" w:author="Ryan Beck" w:date="2022-10-10T13:33:00Z">
        <w:r w:rsidRPr="005941AF" w:rsidDel="001D1F3C">
          <w:delText>In the event that</w:delText>
        </w:r>
      </w:del>
      <w:ins w:id="3286" w:author="Ryan Beck" w:date="2022-10-10T13:33:00Z">
        <w:r w:rsidR="001D1F3C" w:rsidRPr="005941AF">
          <w:t>If</w:t>
        </w:r>
      </w:ins>
      <w:r w:rsidRPr="005941AF">
        <w:t xml:space="preserve"> you wish to view the profile without a particular </w:t>
      </w:r>
      <w:r>
        <w:t>thermocouple</w:t>
      </w:r>
      <w:r w:rsidRPr="005941AF">
        <w:t xml:space="preserve">, you can </w:t>
      </w:r>
      <w:r>
        <w:t xml:space="preserve">deselect one </w:t>
      </w:r>
      <w:r w:rsidRPr="005941AF">
        <w:t>or deselect the “All” check box and choose only the thermocouples you wish to view. The software recalculates the PWI and updates the profile statistics based on the remaining thermocouples selected.  You must select at least one product thermocouple</w:t>
      </w:r>
      <w:r>
        <w:t>.</w:t>
      </w:r>
    </w:p>
    <w:p w14:paraId="0F554262" w14:textId="77777777" w:rsidR="00BC1977" w:rsidRDefault="00BC1977" w:rsidP="00BC1977">
      <w:pPr>
        <w:rPr>
          <w:ins w:id="3287" w:author="Ryan Beck" w:date="2022-10-10T10:53:00Z"/>
        </w:rPr>
      </w:pPr>
    </w:p>
    <w:p w14:paraId="304ED785" w14:textId="77777777" w:rsidR="003339DC" w:rsidRDefault="003339DC" w:rsidP="003339DC">
      <w:pPr>
        <w:rPr>
          <w:moveTo w:id="3288" w:author="Ryan Beck" w:date="2022-10-10T10:53:00Z"/>
        </w:rPr>
      </w:pPr>
      <w:moveToRangeStart w:id="3289" w:author="Ryan Beck" w:date="2022-10-10T10:53:00Z" w:name="move116291606"/>
      <w:moveTo w:id="3290" w:author="Ryan Beck" w:date="2022-10-10T10:53:00Z">
        <w:r>
          <w:rPr>
            <w:b/>
          </w:rPr>
          <w:t>TCs Line Thickness</w:t>
        </w:r>
        <w:r w:rsidRPr="00673430">
          <w:rPr>
            <w:b/>
          </w:rPr>
          <w:t xml:space="preserve"> </w:t>
        </w:r>
        <w:r>
          <w:t>– The pull-down menu lets you select five different thicknesses for the TC lines drawn on the graph.</w:t>
        </w:r>
      </w:moveTo>
    </w:p>
    <w:moveToRangeEnd w:id="3289"/>
    <w:p w14:paraId="7FF25F79" w14:textId="77777777" w:rsidR="003339DC" w:rsidRPr="00673430" w:rsidRDefault="003339DC" w:rsidP="00BC1977"/>
    <w:p w14:paraId="54E06458" w14:textId="24585074" w:rsidR="00BC1977" w:rsidRPr="00673430" w:rsidRDefault="00BC1977" w:rsidP="00BC1977">
      <w:r w:rsidRPr="00673430">
        <w:rPr>
          <w:b/>
        </w:rPr>
        <w:t>Grid –</w:t>
      </w:r>
      <w:r w:rsidRPr="00673430">
        <w:t xml:space="preserve"> Enables/disables the view of the X and Y-Axis scales.</w:t>
      </w:r>
    </w:p>
    <w:p w14:paraId="3F766D65" w14:textId="77777777" w:rsidR="00BC1977" w:rsidRPr="00673430" w:rsidRDefault="00BC1977" w:rsidP="00BC1977"/>
    <w:p w14:paraId="3D4F84F9" w14:textId="38319F00" w:rsidR="00BC1977" w:rsidRPr="00673430" w:rsidRDefault="00BC1977" w:rsidP="00BC1977">
      <w:r w:rsidRPr="00673430">
        <w:rPr>
          <w:b/>
        </w:rPr>
        <w:t xml:space="preserve">Reference </w:t>
      </w:r>
      <w:r w:rsidR="00484BF4">
        <w:rPr>
          <w:b/>
        </w:rPr>
        <w:t>l</w:t>
      </w:r>
      <w:r w:rsidRPr="00673430">
        <w:rPr>
          <w:b/>
        </w:rPr>
        <w:t>ines –</w:t>
      </w:r>
      <w:r w:rsidRPr="00673430">
        <w:t xml:space="preserve"> These lines represent any temperatures referenced in the selected Process Window.</w:t>
      </w:r>
    </w:p>
    <w:p w14:paraId="2EAD10A9" w14:textId="77777777" w:rsidR="00BC1977" w:rsidRPr="00673430" w:rsidRDefault="00BC1977" w:rsidP="00BC1977"/>
    <w:p w14:paraId="4064F2D2" w14:textId="77777777" w:rsidR="00BC1977" w:rsidRPr="00673430" w:rsidRDefault="00BC1977" w:rsidP="00BC1977">
      <w:r w:rsidRPr="00673430">
        <w:rPr>
          <w:b/>
        </w:rPr>
        <w:t xml:space="preserve">Zone </w:t>
      </w:r>
      <w:r w:rsidR="00484BF4">
        <w:rPr>
          <w:b/>
        </w:rPr>
        <w:t>l</w:t>
      </w:r>
      <w:r w:rsidRPr="00673430">
        <w:rPr>
          <w:b/>
        </w:rPr>
        <w:t xml:space="preserve">ines – </w:t>
      </w:r>
      <w:r w:rsidRPr="00673430">
        <w:t>Enables the view for the oven zone lines on the profile graph.</w:t>
      </w:r>
    </w:p>
    <w:p w14:paraId="7BC42A71" w14:textId="77777777" w:rsidR="00BC1977" w:rsidRPr="00673430" w:rsidRDefault="00BC1977" w:rsidP="00BC1977"/>
    <w:p w14:paraId="2F9D2E2F" w14:textId="77777777" w:rsidR="00BC1977" w:rsidRPr="00673430" w:rsidRDefault="00484BF4" w:rsidP="00BC1977">
      <w:pPr>
        <w:rPr>
          <w:b/>
        </w:rPr>
      </w:pPr>
      <w:r>
        <w:rPr>
          <w:b/>
        </w:rPr>
        <w:t>Predicted TCs o</w:t>
      </w:r>
      <w:r w:rsidR="00BC1977" w:rsidRPr="00673430">
        <w:rPr>
          <w:b/>
        </w:rPr>
        <w:t>nly</w:t>
      </w:r>
      <w:r w:rsidR="00BC1977" w:rsidRPr="00673430">
        <w:t xml:space="preserve"> - Removes the Original profile plot from view, displaying only the prediction profile p</w:t>
      </w:r>
      <w:r w:rsidR="00A64B31">
        <w:t>lot on the graph.</w:t>
      </w:r>
    </w:p>
    <w:p w14:paraId="3C0181BD" w14:textId="77777777" w:rsidR="00BC1977" w:rsidRPr="00673430" w:rsidRDefault="00BC1977" w:rsidP="00BC1977"/>
    <w:p w14:paraId="20DB0023" w14:textId="77777777" w:rsidR="00BC1977" w:rsidRPr="00673430" w:rsidRDefault="00BC1977" w:rsidP="00BC1977">
      <w:r w:rsidRPr="00673430">
        <w:rPr>
          <w:b/>
        </w:rPr>
        <w:t xml:space="preserve">Zero </w:t>
      </w:r>
      <w:r w:rsidR="00484BF4">
        <w:rPr>
          <w:b/>
        </w:rPr>
        <w:t>d</w:t>
      </w:r>
      <w:r w:rsidRPr="00673430">
        <w:rPr>
          <w:b/>
        </w:rPr>
        <w:t xml:space="preserve">ecimal </w:t>
      </w:r>
      <w:r w:rsidRPr="00673430">
        <w:t>– When viewing the Pointer tool, this setting enables or disables the decimal display.  When unchecked, the software will display one decimal point.</w:t>
      </w:r>
    </w:p>
    <w:p w14:paraId="0CA0F557" w14:textId="77777777" w:rsidR="00BC1977" w:rsidRPr="00673430" w:rsidRDefault="00BC1977" w:rsidP="00BC1977"/>
    <w:p w14:paraId="15F0CE0B" w14:textId="77777777" w:rsidR="00BC1977" w:rsidRPr="00673430" w:rsidRDefault="00BC1977" w:rsidP="00BC1977">
      <w:r w:rsidRPr="00673430">
        <w:rPr>
          <w:b/>
        </w:rPr>
        <w:t xml:space="preserve">Internal </w:t>
      </w:r>
      <w:r w:rsidR="00484BF4">
        <w:rPr>
          <w:b/>
        </w:rPr>
        <w:t>t</w:t>
      </w:r>
      <w:r w:rsidRPr="00673430">
        <w:rPr>
          <w:b/>
        </w:rPr>
        <w:t xml:space="preserve">emp </w:t>
      </w:r>
      <w:r w:rsidRPr="00673430">
        <w:t xml:space="preserve">– Enables the view of the profiler’s internal temperature </w:t>
      </w:r>
      <w:r w:rsidR="00A64B31">
        <w:t>profile plot on the graph.</w:t>
      </w:r>
    </w:p>
    <w:p w14:paraId="521D41C1" w14:textId="77777777" w:rsidR="00BC1977" w:rsidRPr="00673430" w:rsidDel="003339DC" w:rsidRDefault="00BC1977" w:rsidP="00BC1977">
      <w:pPr>
        <w:rPr>
          <w:del w:id="3291" w:author="Ryan Beck" w:date="2022-10-10T10:53:00Z"/>
        </w:rPr>
      </w:pPr>
    </w:p>
    <w:p w14:paraId="47706713" w14:textId="693A216A" w:rsidR="00955AC0" w:rsidDel="003339DC" w:rsidRDefault="00955AC0" w:rsidP="00955AC0">
      <w:pPr>
        <w:rPr>
          <w:moveFrom w:id="3292" w:author="Ryan Beck" w:date="2022-10-10T10:53:00Z"/>
        </w:rPr>
      </w:pPr>
      <w:moveFromRangeStart w:id="3293" w:author="Ryan Beck" w:date="2022-10-10T10:53:00Z" w:name="move116291606"/>
      <w:moveFrom w:id="3294" w:author="Ryan Beck" w:date="2022-10-10T10:53:00Z">
        <w:r w:rsidDel="003339DC">
          <w:rPr>
            <w:b/>
          </w:rPr>
          <w:t>TCs Line Thickness</w:t>
        </w:r>
        <w:r w:rsidRPr="00673430" w:rsidDel="003339DC">
          <w:rPr>
            <w:b/>
          </w:rPr>
          <w:t xml:space="preserve"> </w:t>
        </w:r>
        <w:r w:rsidDel="003339DC">
          <w:t xml:space="preserve">– The </w:t>
        </w:r>
        <w:r w:rsidR="00515180" w:rsidDel="003339DC">
          <w:t>pull-down</w:t>
        </w:r>
        <w:r w:rsidDel="003339DC">
          <w:t xml:space="preserve"> menu lets you select five different thicknesses for the TC lines drawn on the graph</w:t>
        </w:r>
        <w:r w:rsidR="00A64B31" w:rsidDel="003339DC">
          <w:t>.</w:t>
        </w:r>
      </w:moveFrom>
    </w:p>
    <w:moveFromRangeEnd w:id="3293"/>
    <w:p w14:paraId="3E2F1533" w14:textId="77777777" w:rsidR="00C567A1" w:rsidRPr="00A64B31" w:rsidRDefault="00C567A1" w:rsidP="00955AC0"/>
    <w:p w14:paraId="2F4D2271" w14:textId="77777777" w:rsidR="00C567A1" w:rsidRPr="00A64B31" w:rsidRDefault="00C567A1" w:rsidP="00C567A1">
      <w:r w:rsidRPr="00A64B31">
        <w:rPr>
          <w:b/>
        </w:rPr>
        <w:t>Display Detailed PWI</w:t>
      </w:r>
      <w:r w:rsidRPr="00A64B31">
        <w:t xml:space="preserve"> – With this unchecked, you will only see the “overall” PWI for the profile. It will not display the individual TC PWI values.</w:t>
      </w:r>
    </w:p>
    <w:p w14:paraId="3D2F0585" w14:textId="77777777" w:rsidR="00C567A1" w:rsidRPr="00A64B31" w:rsidRDefault="00C567A1" w:rsidP="00C567A1"/>
    <w:p w14:paraId="4FF38932" w14:textId="77777777" w:rsidR="00C567A1" w:rsidRPr="00A64B31" w:rsidRDefault="00C567A1" w:rsidP="00C567A1">
      <w:r w:rsidRPr="00A64B31">
        <w:rPr>
          <w:b/>
        </w:rPr>
        <w:t>Extra Cooling Slope</w:t>
      </w:r>
      <w:r w:rsidRPr="00A64B31">
        <w:t xml:space="preserve"> – Enabling this feature displays multiple Cooling Slope measurements whic</w:t>
      </w:r>
      <w:r w:rsidR="00A64B31">
        <w:t>h are customizable by the user.</w:t>
      </w:r>
    </w:p>
    <w:p w14:paraId="4CE320C0" w14:textId="77777777" w:rsidR="00C567A1" w:rsidRPr="00A64B31" w:rsidRDefault="00C567A1" w:rsidP="00C567A1"/>
    <w:p w14:paraId="0511ED8E" w14:textId="77777777" w:rsidR="00515180" w:rsidRPr="00A64B31" w:rsidRDefault="00515180" w:rsidP="00515180">
      <w:bookmarkStart w:id="3295" w:name="_Hlk51250535"/>
      <w:r w:rsidRPr="0083560A">
        <w:rPr>
          <w:b/>
          <w:bCs/>
        </w:rPr>
        <w:t>Slope Between/Time Between Peak Between</w:t>
      </w:r>
      <w:r>
        <w:t xml:space="preserve"> – These selections control which calculations will be displayed in the </w:t>
      </w:r>
      <w:r w:rsidRPr="0083560A">
        <w:rPr>
          <w:i/>
          <w:iCs/>
        </w:rPr>
        <w:t>Pointer Slopes</w:t>
      </w:r>
      <w:r>
        <w:t xml:space="preserve"> tab of the Statistics table when pointers are added onto a profile graph </w:t>
      </w:r>
      <w:bookmarkEnd w:id="3295"/>
      <w:r>
        <w:t>(see below for additional details on pointers).</w:t>
      </w:r>
    </w:p>
    <w:p w14:paraId="130FBE32" w14:textId="77777777" w:rsidR="00BC1977" w:rsidRPr="00A64B31" w:rsidRDefault="00BC1977" w:rsidP="00BC363E"/>
    <w:p w14:paraId="5E003EC2" w14:textId="77777777" w:rsidR="00BC363E" w:rsidRPr="00A64B31" w:rsidRDefault="00BC363E" w:rsidP="00BC363E"/>
    <w:p w14:paraId="4A7473F7" w14:textId="77777777" w:rsidR="00BC363E" w:rsidDel="00734A78" w:rsidRDefault="00BC363E" w:rsidP="00BC363E">
      <w:pPr>
        <w:rPr>
          <w:del w:id="3296" w:author="Tom Bergeron" w:date="2022-11-11T08:15:00Z"/>
        </w:rPr>
      </w:pPr>
    </w:p>
    <w:p w14:paraId="70919C40" w14:textId="77777777" w:rsidR="008708F9" w:rsidRDefault="008708F9" w:rsidP="00BC363E"/>
    <w:p w14:paraId="1D243512" w14:textId="20F223D2" w:rsidR="00BC363E" w:rsidRDefault="00C567A1" w:rsidP="00C67678">
      <w:pPr>
        <w:pStyle w:val="Heading3"/>
      </w:pPr>
      <w:bookmarkStart w:id="3297" w:name="_Toc469043330"/>
      <w:bookmarkStart w:id="3298" w:name="_Toc469044964"/>
      <w:bookmarkStart w:id="3299" w:name="_Toc469139260"/>
      <w:bookmarkStart w:id="3300" w:name="_Toc469152705"/>
      <w:bookmarkStart w:id="3301" w:name="_Toc491174804"/>
      <w:bookmarkStart w:id="3302" w:name="_Toc491337785"/>
      <w:bookmarkStart w:id="3303" w:name="_Toc491337959"/>
      <w:bookmarkStart w:id="3304" w:name="_Toc491338732"/>
      <w:bookmarkStart w:id="3305" w:name="_Toc532855714"/>
      <w:bookmarkStart w:id="3306" w:name="_Toc532856736"/>
      <w:bookmarkStart w:id="3307" w:name="_Toc53042158"/>
      <w:bookmarkStart w:id="3308" w:name="_Toc53042343"/>
      <w:bookmarkStart w:id="3309" w:name="_Toc86846315"/>
      <w:bookmarkStart w:id="3310" w:name="_Toc86846506"/>
      <w:bookmarkStart w:id="3311" w:name="_Toc119049885"/>
      <w:bookmarkStart w:id="3312" w:name="_Toc119050450"/>
      <w:bookmarkStart w:id="3313" w:name="_Toc119050640"/>
      <w:r w:rsidRPr="00A64B31">
        <w:lastRenderedPageBreak/>
        <w:t>G</w:t>
      </w:r>
      <w:r w:rsidR="00636C9A" w:rsidRPr="00A64B31">
        <w:t>raph</w:t>
      </w:r>
      <w:r w:rsidRPr="00A64B31">
        <w:t xml:space="preserve"> Option Menu</w:t>
      </w:r>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p>
    <w:tbl>
      <w:tblPr>
        <w:tblW w:w="0" w:type="auto"/>
        <w:tblLook w:val="04A0" w:firstRow="1" w:lastRow="0" w:firstColumn="1" w:lastColumn="0" w:noHBand="0" w:noVBand="1"/>
      </w:tblPr>
      <w:tblGrid>
        <w:gridCol w:w="6138"/>
        <w:gridCol w:w="2016"/>
      </w:tblGrid>
      <w:tr w:rsidR="00721E22" w14:paraId="6F4603D2" w14:textId="77777777" w:rsidTr="00211D6A">
        <w:tc>
          <w:tcPr>
            <w:tcW w:w="6138" w:type="dxa"/>
            <w:shd w:val="clear" w:color="auto" w:fill="auto"/>
          </w:tcPr>
          <w:p w14:paraId="1114A3B9" w14:textId="77777777" w:rsidR="00721E22" w:rsidRDefault="00721E22" w:rsidP="00721E22"/>
          <w:p w14:paraId="5FD99BD0" w14:textId="69A188C0" w:rsidR="00721E22" w:rsidRDefault="00721E22" w:rsidP="00721E22">
            <w:r>
              <w:t xml:space="preserve">To view the graph option menu, right-click anywhere within the profile graph area.  </w:t>
            </w:r>
            <w:del w:id="3314" w:author="Ryan Beck" w:date="2022-10-10T10:53:00Z">
              <w:r w:rsidDel="00EE7F89">
                <w:delText xml:space="preserve">See </w:delText>
              </w:r>
              <w:r w:rsidDel="00EE7F89">
                <w:fldChar w:fldCharType="begin"/>
              </w:r>
              <w:r w:rsidDel="00EE7F89">
                <w:delInstrText xml:space="preserve"> REF _Ref220307928 \h  \* MERGEFORMAT </w:delInstrText>
              </w:r>
              <w:r w:rsidDel="00EE7F89">
                <w:fldChar w:fldCharType="separate"/>
              </w:r>
              <w:r w:rsidR="00F9407E" w:rsidDel="00EE7F89">
                <w:delText xml:space="preserve">Figure </w:delText>
              </w:r>
              <w:r w:rsidR="00F9407E" w:rsidDel="00EE7F89">
                <w:rPr>
                  <w:noProof/>
                </w:rPr>
                <w:delText>30</w:delText>
              </w:r>
              <w:r w:rsidDel="00EE7F89">
                <w:fldChar w:fldCharType="end"/>
              </w:r>
              <w:r w:rsidDel="00EE7F89">
                <w:delText xml:space="preserve">.  </w:delText>
              </w:r>
            </w:del>
          </w:p>
          <w:p w14:paraId="3A3B6FD3" w14:textId="77777777" w:rsidR="00721E22" w:rsidRDefault="00721E22" w:rsidP="00BC363E"/>
        </w:tc>
        <w:tc>
          <w:tcPr>
            <w:tcW w:w="1980" w:type="dxa"/>
            <w:shd w:val="clear" w:color="auto" w:fill="auto"/>
          </w:tcPr>
          <w:p w14:paraId="153DD5C2" w14:textId="37003456" w:rsidR="00721E22" w:rsidRDefault="00515180" w:rsidP="00211D6A">
            <w:pPr>
              <w:jc w:val="center"/>
            </w:pPr>
            <w:r>
              <w:rPr>
                <w:noProof/>
              </w:rPr>
              <w:drawing>
                <wp:inline distT="0" distB="0" distL="0" distR="0" wp14:anchorId="51702E7B" wp14:editId="57B40E1B">
                  <wp:extent cx="1134086" cy="788929"/>
                  <wp:effectExtent l="0" t="0" r="9525"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 name="Picture 2987" descr="A screenshot of a cell phon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1149575" cy="799704"/>
                          </a:xfrm>
                          <a:prstGeom prst="rect">
                            <a:avLst/>
                          </a:prstGeom>
                        </pic:spPr>
                      </pic:pic>
                    </a:graphicData>
                  </a:graphic>
                </wp:inline>
              </w:drawing>
            </w:r>
          </w:p>
          <w:p w14:paraId="003E40BB" w14:textId="70370F70" w:rsidR="00721E22" w:rsidRDefault="00721E22" w:rsidP="00211D6A">
            <w:pPr>
              <w:pStyle w:val="Caption"/>
            </w:pPr>
            <w:bookmarkStart w:id="3315" w:name="_Ref220307928"/>
            <w:r>
              <w:t xml:space="preserve">Figure </w:t>
            </w:r>
            <w:r w:rsidR="00364D2F">
              <w:fldChar w:fldCharType="begin"/>
            </w:r>
            <w:r w:rsidR="00364D2F">
              <w:instrText xml:space="preserve"> SEQ Figure \* ARABIC </w:instrText>
            </w:r>
            <w:r w:rsidR="00364D2F">
              <w:fldChar w:fldCharType="separate"/>
            </w:r>
            <w:r w:rsidR="00F9407E">
              <w:rPr>
                <w:noProof/>
              </w:rPr>
              <w:t>30</w:t>
            </w:r>
            <w:r w:rsidR="00364D2F">
              <w:rPr>
                <w:noProof/>
              </w:rPr>
              <w:fldChar w:fldCharType="end"/>
            </w:r>
            <w:bookmarkEnd w:id="3315"/>
          </w:p>
        </w:tc>
      </w:tr>
    </w:tbl>
    <w:p w14:paraId="6C0D90D7" w14:textId="77777777" w:rsidR="00BC363E" w:rsidRPr="003335AF" w:rsidRDefault="00C653DF" w:rsidP="00EC684A">
      <w:pPr>
        <w:pStyle w:val="Heading4"/>
      </w:pPr>
      <w:r>
        <w:t>Examine Line</w:t>
      </w:r>
    </w:p>
    <w:tbl>
      <w:tblPr>
        <w:tblW w:w="0" w:type="auto"/>
        <w:tblLook w:val="04A0" w:firstRow="1" w:lastRow="0" w:firstColumn="1" w:lastColumn="0" w:noHBand="0" w:noVBand="1"/>
      </w:tblPr>
      <w:tblGrid>
        <w:gridCol w:w="6138"/>
        <w:gridCol w:w="2250"/>
      </w:tblGrid>
      <w:tr w:rsidR="00721E22" w14:paraId="7AADB762" w14:textId="77777777" w:rsidTr="00211D6A">
        <w:tc>
          <w:tcPr>
            <w:tcW w:w="6138" w:type="dxa"/>
            <w:shd w:val="clear" w:color="auto" w:fill="auto"/>
          </w:tcPr>
          <w:p w14:paraId="5F7A7294" w14:textId="77777777" w:rsidR="00721E22" w:rsidRDefault="00721E22" w:rsidP="00BC363E"/>
          <w:p w14:paraId="778A75F3" w14:textId="612FE914" w:rsidR="00721E22" w:rsidRDefault="00721E22" w:rsidP="00BC363E">
            <w:r>
              <w:t xml:space="preserve">The Examine Line feature displays the temperature for the location of the pointer on the profile graph.  </w:t>
            </w:r>
            <w:del w:id="3316" w:author="Ryan Beck" w:date="2022-10-10T10:53:00Z">
              <w:r w:rsidDel="00EE7F89">
                <w:delText xml:space="preserve">See </w:delText>
              </w:r>
              <w:r w:rsidR="00F9407E" w:rsidDel="00EE7F89">
                <w:fldChar w:fldCharType="begin"/>
              </w:r>
              <w:r w:rsidR="00F9407E" w:rsidDel="00EE7F89">
                <w:delInstrText xml:space="preserve"> REF _Ref173138906  \* MERGEFORMAT </w:delInstrText>
              </w:r>
              <w:r w:rsidR="00F9407E" w:rsidDel="00EE7F89">
                <w:fldChar w:fldCharType="separate"/>
              </w:r>
              <w:r w:rsidR="00F9407E" w:rsidRPr="00F9407E" w:rsidDel="00EE7F89">
                <w:delText xml:space="preserve">Figure </w:delText>
              </w:r>
              <w:r w:rsidR="00F9407E" w:rsidRPr="00F9407E" w:rsidDel="00EE7F89">
                <w:rPr>
                  <w:noProof/>
                </w:rPr>
                <w:delText>31</w:delText>
              </w:r>
              <w:r w:rsidR="00F9407E" w:rsidDel="00EE7F89">
                <w:rPr>
                  <w:noProof/>
                </w:rPr>
                <w:fldChar w:fldCharType="end"/>
              </w:r>
              <w:r w:rsidDel="00EE7F89">
                <w:delText xml:space="preserve">.  </w:delText>
              </w:r>
            </w:del>
          </w:p>
        </w:tc>
        <w:tc>
          <w:tcPr>
            <w:tcW w:w="2250" w:type="dxa"/>
            <w:shd w:val="clear" w:color="auto" w:fill="auto"/>
          </w:tcPr>
          <w:p w14:paraId="15DBD17C" w14:textId="77777777" w:rsidR="00721E22" w:rsidRDefault="000E0382" w:rsidP="00BC363E">
            <w:r>
              <w:rPr>
                <w:noProof/>
              </w:rPr>
              <w:drawing>
                <wp:inline distT="0" distB="0" distL="0" distR="0" wp14:anchorId="5A873E72" wp14:editId="7F63158A">
                  <wp:extent cx="1118235" cy="914400"/>
                  <wp:effectExtent l="19050" t="19050" r="24765" b="19050"/>
                  <wp:docPr id="71" name="Picture 71"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18235" cy="914400"/>
                          </a:xfrm>
                          <a:prstGeom prst="rect">
                            <a:avLst/>
                          </a:prstGeom>
                          <a:noFill/>
                          <a:ln w="6350" cmpd="sng">
                            <a:solidFill>
                              <a:srgbClr val="000000"/>
                            </a:solidFill>
                            <a:miter lim="800000"/>
                            <a:headEnd/>
                            <a:tailEnd/>
                          </a:ln>
                          <a:effectLst/>
                        </pic:spPr>
                      </pic:pic>
                    </a:graphicData>
                  </a:graphic>
                </wp:inline>
              </w:drawing>
            </w:r>
          </w:p>
          <w:p w14:paraId="2D002C3C" w14:textId="5EC644F7" w:rsidR="00721E22" w:rsidRPr="00211D6A" w:rsidRDefault="00721E22" w:rsidP="00BC363E">
            <w:pPr>
              <w:rPr>
                <w:rFonts w:ascii="Arial" w:hAnsi="Arial" w:cs="Arial"/>
                <w:sz w:val="16"/>
                <w:szCs w:val="16"/>
              </w:rPr>
            </w:pPr>
            <w:bookmarkStart w:id="3317" w:name="_Ref173138906"/>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F9407E">
              <w:rPr>
                <w:rFonts w:ascii="Arial" w:hAnsi="Arial" w:cs="Arial"/>
                <w:noProof/>
                <w:sz w:val="16"/>
                <w:szCs w:val="16"/>
              </w:rPr>
              <w:t>31</w:t>
            </w:r>
            <w:r w:rsidRPr="00211D6A">
              <w:rPr>
                <w:rFonts w:ascii="Arial" w:hAnsi="Arial" w:cs="Arial"/>
                <w:sz w:val="16"/>
                <w:szCs w:val="16"/>
              </w:rPr>
              <w:fldChar w:fldCharType="end"/>
            </w:r>
            <w:bookmarkEnd w:id="3317"/>
            <w:r w:rsidRPr="00211D6A">
              <w:rPr>
                <w:rFonts w:ascii="Arial" w:hAnsi="Arial" w:cs="Arial"/>
                <w:sz w:val="16"/>
                <w:szCs w:val="16"/>
              </w:rPr>
              <w:t xml:space="preserve">: </w:t>
            </w:r>
            <w:r w:rsidR="009258AE">
              <w:rPr>
                <w:rFonts w:ascii="Arial" w:hAnsi="Arial" w:cs="Arial"/>
                <w:sz w:val="16"/>
                <w:szCs w:val="16"/>
              </w:rPr>
              <w:t xml:space="preserve">Examine Line </w:t>
            </w:r>
          </w:p>
        </w:tc>
      </w:tr>
    </w:tbl>
    <w:p w14:paraId="756136A4" w14:textId="77777777" w:rsidR="00BC363E" w:rsidRDefault="00BC363E" w:rsidP="00BC363E"/>
    <w:p w14:paraId="2D7A1E27" w14:textId="77777777" w:rsidR="00BC363E" w:rsidRDefault="00BC363E" w:rsidP="00BC363E">
      <w:r>
        <w:t>Wherever the pointer is moved across the profile, the following data will be displayed:</w:t>
      </w:r>
    </w:p>
    <w:p w14:paraId="40E37949" w14:textId="77777777" w:rsidR="00BC363E" w:rsidRDefault="00BC363E" w:rsidP="00AA5614">
      <w:pPr>
        <w:pStyle w:val="ListParagraph"/>
        <w:numPr>
          <w:ilvl w:val="0"/>
          <w:numId w:val="100"/>
        </w:numPr>
      </w:pPr>
      <w:r>
        <w:t>The first column is the actual temperature for each TC.</w:t>
      </w:r>
    </w:p>
    <w:p w14:paraId="71B0CB6B" w14:textId="77777777" w:rsidR="00BC363E" w:rsidRDefault="00BC363E" w:rsidP="00AA5614">
      <w:pPr>
        <w:pStyle w:val="ListParagraph"/>
        <w:numPr>
          <w:ilvl w:val="0"/>
          <w:numId w:val="100"/>
        </w:numPr>
      </w:pPr>
      <w:r>
        <w:t>The second column is the temperature of the predicted profile data – based on set point or belt speed changes.</w:t>
      </w:r>
    </w:p>
    <w:p w14:paraId="2678C946" w14:textId="77777777" w:rsidR="00BC363E" w:rsidRDefault="00BC363E" w:rsidP="00AA5614">
      <w:pPr>
        <w:pStyle w:val="ListParagraph"/>
        <w:numPr>
          <w:ilvl w:val="0"/>
          <w:numId w:val="100"/>
        </w:numPr>
      </w:pPr>
      <w:r>
        <w:t>The Delta T for both actual and predicted TC data.</w:t>
      </w:r>
    </w:p>
    <w:p w14:paraId="02CE5095" w14:textId="77777777" w:rsidR="00BC363E" w:rsidRDefault="00BC363E" w:rsidP="00AA5614">
      <w:pPr>
        <w:pStyle w:val="ListParagraph"/>
        <w:numPr>
          <w:ilvl w:val="0"/>
          <w:numId w:val="100"/>
        </w:numPr>
      </w:pPr>
      <w:r w:rsidRPr="00FC3898">
        <w:t>The time during the profile at which the pointer is placed</w:t>
      </w:r>
      <w:r w:rsidR="000A590C">
        <w:t>.</w:t>
      </w:r>
    </w:p>
    <w:p w14:paraId="0E7CA0C4" w14:textId="77777777" w:rsidR="00A64B31" w:rsidRDefault="00A64B31">
      <w:pPr>
        <w:rPr>
          <w:rFonts w:ascii="Arial" w:hAnsi="Arial"/>
          <w:b/>
          <w:bCs/>
          <w:szCs w:val="28"/>
        </w:rPr>
      </w:pPr>
    </w:p>
    <w:p w14:paraId="5E3043E9" w14:textId="77777777" w:rsidR="00BC363E" w:rsidRPr="00673430" w:rsidRDefault="00BB7A5C" w:rsidP="00EC684A">
      <w:pPr>
        <w:pStyle w:val="Heading4"/>
      </w:pPr>
      <w:r>
        <w:t xml:space="preserve">Move TC </w:t>
      </w:r>
      <w:r w:rsidR="00C653DF">
        <w:t>L</w:t>
      </w:r>
      <w:r w:rsidR="00C653DF" w:rsidRPr="00673430">
        <w:t>ine</w:t>
      </w:r>
    </w:p>
    <w:tbl>
      <w:tblPr>
        <w:tblW w:w="0" w:type="auto"/>
        <w:tblLook w:val="04A0" w:firstRow="1" w:lastRow="0" w:firstColumn="1" w:lastColumn="0" w:noHBand="0" w:noVBand="1"/>
      </w:tblPr>
      <w:tblGrid>
        <w:gridCol w:w="6386"/>
        <w:gridCol w:w="2974"/>
      </w:tblGrid>
      <w:tr w:rsidR="00721E22" w14:paraId="5B560F7E" w14:textId="77777777" w:rsidTr="00211D6A">
        <w:tc>
          <w:tcPr>
            <w:tcW w:w="6588" w:type="dxa"/>
            <w:shd w:val="clear" w:color="auto" w:fill="auto"/>
          </w:tcPr>
          <w:p w14:paraId="7CAA3122" w14:textId="5BFDBF0B" w:rsidR="00721E22" w:rsidRDefault="00721E22" w:rsidP="00BC363E">
            <w:r>
              <w:t>The Move TC l</w:t>
            </w:r>
            <w:r w:rsidRPr="00673430">
              <w:t xml:space="preserve">ine feature allows the user to manually move the thermocouple plot on the profile graph.  This is used to fine tune the profile or make corrections in the event the software did not properly display the plot.  </w:t>
            </w:r>
            <w:del w:id="3318" w:author="Ryan Beck" w:date="2022-10-10T10:54:00Z">
              <w:r w:rsidRPr="00673430" w:rsidDel="00380016">
                <w:delText xml:space="preserve">See </w:delText>
              </w:r>
              <w:r w:rsidRPr="00673430" w:rsidDel="00380016">
                <w:fldChar w:fldCharType="begin"/>
              </w:r>
              <w:r w:rsidRPr="00673430" w:rsidDel="00380016">
                <w:delInstrText xml:space="preserve"> REF _Ref220307958 \h  \* MERGEFORMAT </w:delInstrText>
              </w:r>
              <w:r w:rsidRPr="00673430" w:rsidDel="00380016">
                <w:fldChar w:fldCharType="separate"/>
              </w:r>
              <w:r w:rsidR="00F9407E" w:rsidRPr="00F9407E" w:rsidDel="00380016">
                <w:delText xml:space="preserve">Figure </w:delText>
              </w:r>
              <w:r w:rsidR="00F9407E" w:rsidRPr="00F9407E" w:rsidDel="00380016">
                <w:rPr>
                  <w:noProof/>
                </w:rPr>
                <w:delText>32</w:delText>
              </w:r>
              <w:r w:rsidRPr="00673430" w:rsidDel="00380016">
                <w:fldChar w:fldCharType="end"/>
              </w:r>
              <w:r w:rsidRPr="00673430" w:rsidDel="00380016">
                <w:delText>.</w:delText>
              </w:r>
            </w:del>
          </w:p>
        </w:tc>
        <w:tc>
          <w:tcPr>
            <w:tcW w:w="2988" w:type="dxa"/>
            <w:shd w:val="clear" w:color="auto" w:fill="auto"/>
          </w:tcPr>
          <w:p w14:paraId="282BF058" w14:textId="2F4A49B7" w:rsidR="00721E22" w:rsidRDefault="000E0382" w:rsidP="00211D6A">
            <w:pPr>
              <w:jc w:val="center"/>
            </w:pPr>
            <w:del w:id="3319" w:author="Ryan Beck" w:date="2022-10-10T10:55:00Z">
              <w:r w:rsidDel="000D5703">
                <w:rPr>
                  <w:noProof/>
                </w:rPr>
                <w:drawing>
                  <wp:inline distT="0" distB="0" distL="0" distR="0" wp14:anchorId="19CCDD98" wp14:editId="7FE11EC0">
                    <wp:extent cx="1526540" cy="703580"/>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26540" cy="703580"/>
                            </a:xfrm>
                            <a:prstGeom prst="rect">
                              <a:avLst/>
                            </a:prstGeom>
                            <a:noFill/>
                            <a:ln>
                              <a:noFill/>
                            </a:ln>
                          </pic:spPr>
                        </pic:pic>
                      </a:graphicData>
                    </a:graphic>
                  </wp:inline>
                </w:drawing>
              </w:r>
            </w:del>
            <w:ins w:id="3320" w:author="Ryan Beck" w:date="2022-10-10T10:55:00Z">
              <w:r w:rsidR="000D5703">
                <w:rPr>
                  <w:noProof/>
                </w:rPr>
                <w:t xml:space="preserve"> </w:t>
              </w:r>
              <w:r w:rsidR="000D5703" w:rsidRPr="000D5703">
                <w:rPr>
                  <w:noProof/>
                </w:rPr>
                <w:drawing>
                  <wp:inline distT="0" distB="0" distL="0" distR="0" wp14:anchorId="2F2E5F4B" wp14:editId="13C8475C">
                    <wp:extent cx="1508760" cy="704088"/>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508760" cy="704088"/>
                            </a:xfrm>
                            <a:prstGeom prst="rect">
                              <a:avLst/>
                            </a:prstGeom>
                          </pic:spPr>
                        </pic:pic>
                      </a:graphicData>
                    </a:graphic>
                  </wp:inline>
                </w:drawing>
              </w:r>
            </w:ins>
          </w:p>
          <w:p w14:paraId="38B037B6" w14:textId="2B433D91" w:rsidR="00721E22" w:rsidRPr="00211D6A" w:rsidRDefault="00721E22" w:rsidP="00211D6A">
            <w:pPr>
              <w:jc w:val="center"/>
              <w:rPr>
                <w:rFonts w:ascii="Arial" w:hAnsi="Arial" w:cs="Arial"/>
                <w:sz w:val="16"/>
                <w:szCs w:val="16"/>
              </w:rPr>
            </w:pPr>
            <w:bookmarkStart w:id="3321" w:name="_Ref22030795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F9407E">
              <w:rPr>
                <w:rFonts w:ascii="Arial" w:hAnsi="Arial" w:cs="Arial"/>
                <w:noProof/>
                <w:sz w:val="16"/>
                <w:szCs w:val="16"/>
              </w:rPr>
              <w:t>32</w:t>
            </w:r>
            <w:r w:rsidRPr="00211D6A">
              <w:rPr>
                <w:rFonts w:ascii="Arial" w:hAnsi="Arial" w:cs="Arial"/>
                <w:sz w:val="16"/>
                <w:szCs w:val="16"/>
              </w:rPr>
              <w:fldChar w:fldCharType="end"/>
            </w:r>
            <w:bookmarkEnd w:id="3321"/>
          </w:p>
        </w:tc>
      </w:tr>
    </w:tbl>
    <w:p w14:paraId="0F9D2E77" w14:textId="77777777" w:rsidR="00721E22" w:rsidRDefault="00721E22" w:rsidP="00BC363E"/>
    <w:p w14:paraId="1F3E3B5D" w14:textId="2F6EE586" w:rsidR="00A64B31" w:rsidRDefault="00A64B31" w:rsidP="00BC363E">
      <w:r w:rsidRPr="00673430">
        <w:t xml:space="preserve">Select the thermocouple you wish to move and then click and drag the highlighted plot and move it to the desired location on the profile graph.  </w:t>
      </w:r>
      <w:del w:id="3322" w:author="Ryan Beck" w:date="2022-10-10T10:56:00Z">
        <w:r w:rsidRPr="00673430" w:rsidDel="000D5703">
          <w:delText xml:space="preserve"> See </w:delText>
        </w:r>
        <w:r w:rsidRPr="00673430" w:rsidDel="000D5703">
          <w:fldChar w:fldCharType="begin"/>
        </w:r>
        <w:r w:rsidRPr="00673430" w:rsidDel="000D5703">
          <w:delInstrText xml:space="preserve"> REF _Ref220307974 \h  \* MERGEFORMAT </w:delInstrText>
        </w:r>
        <w:r w:rsidRPr="00673430" w:rsidDel="000D5703">
          <w:fldChar w:fldCharType="separate"/>
        </w:r>
        <w:r w:rsidR="00F9407E" w:rsidDel="000D5703">
          <w:delText xml:space="preserve">Figure </w:delText>
        </w:r>
        <w:r w:rsidR="00F9407E" w:rsidDel="000D5703">
          <w:rPr>
            <w:noProof/>
          </w:rPr>
          <w:delText>33</w:delText>
        </w:r>
        <w:r w:rsidRPr="00673430" w:rsidDel="000D5703">
          <w:fldChar w:fldCharType="end"/>
        </w:r>
        <w:r w:rsidDel="000D5703">
          <w:delText xml:space="preserve">.  </w:delText>
        </w:r>
      </w:del>
    </w:p>
    <w:p w14:paraId="31782C43" w14:textId="11B9AAF2" w:rsidR="00BC363E" w:rsidRDefault="000E0382" w:rsidP="00BC363E">
      <w:pPr>
        <w:keepNext/>
        <w:jc w:val="center"/>
      </w:pPr>
      <w:del w:id="3323" w:author="Ryan Beck" w:date="2022-10-10T10:56:00Z">
        <w:r w:rsidDel="00B93515">
          <w:rPr>
            <w:noProof/>
          </w:rPr>
          <w:drawing>
            <wp:inline distT="0" distB="0" distL="0" distR="0" wp14:anchorId="1E771D5B" wp14:editId="29FBDCDA">
              <wp:extent cx="5486400" cy="2320925"/>
              <wp:effectExtent l="19050" t="19050" r="19050"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2320925"/>
                      </a:xfrm>
                      <a:prstGeom prst="rect">
                        <a:avLst/>
                      </a:prstGeom>
                      <a:noFill/>
                      <a:ln w="6350" cmpd="sng">
                        <a:solidFill>
                          <a:srgbClr val="000000"/>
                        </a:solidFill>
                        <a:miter lim="800000"/>
                        <a:headEnd/>
                        <a:tailEnd/>
                      </a:ln>
                      <a:effectLst/>
                    </pic:spPr>
                  </pic:pic>
                </a:graphicData>
              </a:graphic>
            </wp:inline>
          </w:drawing>
        </w:r>
      </w:del>
      <w:ins w:id="3324" w:author="Ryan Beck" w:date="2022-10-10T10:57:00Z">
        <w:r w:rsidR="00B93515" w:rsidRPr="00B93515">
          <w:rPr>
            <w:noProof/>
          </w:rPr>
          <w:t xml:space="preserve"> </w:t>
        </w:r>
        <w:r w:rsidR="00B93515" w:rsidRPr="00B93515">
          <w:rPr>
            <w:noProof/>
          </w:rPr>
          <w:drawing>
            <wp:inline distT="0" distB="0" distL="0" distR="0" wp14:anchorId="36C35810" wp14:editId="7E7514CF">
              <wp:extent cx="4096512" cy="2194560"/>
              <wp:effectExtent l="0" t="0" r="0" b="0"/>
              <wp:docPr id="136" name="Picture 1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Chart, line chart&#10;&#10;Description automatically generated"/>
                      <pic:cNvPicPr/>
                    </pic:nvPicPr>
                    <pic:blipFill>
                      <a:blip r:embed="rId98"/>
                      <a:stretch>
                        <a:fillRect/>
                      </a:stretch>
                    </pic:blipFill>
                    <pic:spPr>
                      <a:xfrm>
                        <a:off x="0" y="0"/>
                        <a:ext cx="4096512" cy="2194560"/>
                      </a:xfrm>
                      <a:prstGeom prst="rect">
                        <a:avLst/>
                      </a:prstGeom>
                    </pic:spPr>
                  </pic:pic>
                </a:graphicData>
              </a:graphic>
            </wp:inline>
          </w:drawing>
        </w:r>
      </w:ins>
    </w:p>
    <w:p w14:paraId="6A46D922" w14:textId="74387804" w:rsidR="00BC363E" w:rsidRDefault="00BC363E" w:rsidP="003335AF">
      <w:pPr>
        <w:pStyle w:val="Caption"/>
      </w:pPr>
      <w:bookmarkStart w:id="3325" w:name="_Ref220307974"/>
      <w:r>
        <w:t xml:space="preserve">Figure </w:t>
      </w:r>
      <w:r w:rsidR="00364D2F">
        <w:fldChar w:fldCharType="begin"/>
      </w:r>
      <w:r w:rsidR="00364D2F">
        <w:instrText xml:space="preserve"> SEQ Figure \* ARABIC </w:instrText>
      </w:r>
      <w:r w:rsidR="00364D2F">
        <w:fldChar w:fldCharType="separate"/>
      </w:r>
      <w:r w:rsidR="00F9407E">
        <w:rPr>
          <w:noProof/>
        </w:rPr>
        <w:t>33</w:t>
      </w:r>
      <w:r w:rsidR="00364D2F">
        <w:rPr>
          <w:noProof/>
        </w:rPr>
        <w:fldChar w:fldCharType="end"/>
      </w:r>
      <w:bookmarkEnd w:id="3325"/>
      <w:r>
        <w:t>: Move TC Line</w:t>
      </w:r>
    </w:p>
    <w:p w14:paraId="051307DD" w14:textId="3DC32CF9" w:rsidR="00734A78" w:rsidRPr="00302C15" w:rsidRDefault="00302C15">
      <w:pPr>
        <w:rPr>
          <w:ins w:id="3326" w:author="Tom Bergeron" w:date="2022-11-11T08:15:00Z"/>
          <w:lang w:val="en"/>
        </w:rPr>
        <w:pPrChange w:id="3327" w:author="Tom Bergeron" w:date="2022-11-11T08:16:00Z">
          <w:pPr>
            <w:pStyle w:val="Heading4"/>
          </w:pPr>
        </w:pPrChange>
      </w:pPr>
      <w:ins w:id="3328" w:author="Tom Bergeron" w:date="2022-11-11T08:16:00Z">
        <w:r>
          <w:rPr>
            <w:lang w:val="en"/>
          </w:rPr>
          <w:br w:type="page"/>
        </w:r>
      </w:ins>
    </w:p>
    <w:p w14:paraId="3B04E28A" w14:textId="3FB23D1C" w:rsidR="00BC363E" w:rsidRDefault="00C653DF" w:rsidP="00EC684A">
      <w:pPr>
        <w:pStyle w:val="Heading4"/>
        <w:rPr>
          <w:lang w:val="en"/>
        </w:rPr>
      </w:pPr>
      <w:r>
        <w:rPr>
          <w:lang w:val="en"/>
        </w:rPr>
        <w:lastRenderedPageBreak/>
        <w:t>Move Zone Line</w:t>
      </w:r>
    </w:p>
    <w:tbl>
      <w:tblPr>
        <w:tblW w:w="0" w:type="auto"/>
        <w:tblLook w:val="04A0" w:firstRow="1" w:lastRow="0" w:firstColumn="1" w:lastColumn="0" w:noHBand="0" w:noVBand="1"/>
      </w:tblPr>
      <w:tblGrid>
        <w:gridCol w:w="5923"/>
        <w:gridCol w:w="3437"/>
      </w:tblGrid>
      <w:tr w:rsidR="00327CED" w14:paraId="57E5109F" w14:textId="77777777" w:rsidTr="00211D6A">
        <w:tc>
          <w:tcPr>
            <w:tcW w:w="6138" w:type="dxa"/>
            <w:shd w:val="clear" w:color="auto" w:fill="auto"/>
          </w:tcPr>
          <w:p w14:paraId="4573A545" w14:textId="77777777" w:rsidR="00327CED" w:rsidRPr="00673430" w:rsidRDefault="00327CED" w:rsidP="00327CED">
            <w:r>
              <w:t xml:space="preserve">The </w:t>
            </w:r>
            <w:r w:rsidRPr="00211D6A">
              <w:rPr>
                <w:i/>
              </w:rPr>
              <w:t>Move Zone Line</w:t>
            </w:r>
            <w:r>
              <w:t xml:space="preserve"> feature allows the user to manually move the zone separation lines on the profile graph.  This is used to fine tune the profile </w:t>
            </w:r>
            <w:r w:rsidRPr="00673430">
              <w:t xml:space="preserve">or make corrections in the event the software did not properly display the zones.  </w:t>
            </w:r>
          </w:p>
          <w:p w14:paraId="00981971" w14:textId="3774A3A9" w:rsidR="00327CED" w:rsidRPr="008F51FF" w:rsidRDefault="00541318" w:rsidP="00EC684A">
            <w:pPr>
              <w:pStyle w:val="Heading4"/>
              <w:rPr>
                <w:lang w:val="en"/>
              </w:rPr>
            </w:pPr>
            <w:r>
              <w:rPr>
                <w:lang w:val="en"/>
              </w:rPr>
              <w:t>Zone Resize</w:t>
            </w:r>
          </w:p>
          <w:p w14:paraId="6614C191" w14:textId="127EFA82" w:rsidR="00327CED" w:rsidRDefault="00327CED" w:rsidP="00BC363E">
            <w:r w:rsidRPr="00673430">
              <w:t>Select to move the first line (</w:t>
            </w:r>
            <w:r>
              <w:t>z</w:t>
            </w:r>
            <w:r w:rsidRPr="00673430">
              <w:t>on</w:t>
            </w:r>
            <w:r>
              <w:t xml:space="preserve">e beginning) or the </w:t>
            </w:r>
            <w:r w:rsidR="006D4A8B">
              <w:t>l</w:t>
            </w:r>
            <w:r>
              <w:t>ast line (z</w:t>
            </w:r>
            <w:r w:rsidRPr="00673430">
              <w:t>one ending) (</w:t>
            </w:r>
            <w:del w:id="3329" w:author="Ryan Beck" w:date="2022-10-10T10:59:00Z">
              <w:r w:rsidRPr="00673430" w:rsidDel="002F5C02">
                <w:delText xml:space="preserve">See </w:delText>
              </w:r>
              <w:r w:rsidRPr="00673430" w:rsidDel="002F5C02">
                <w:fldChar w:fldCharType="begin"/>
              </w:r>
              <w:r w:rsidRPr="00673430" w:rsidDel="002F5C02">
                <w:delInstrText xml:space="preserve"> REF _Ref237149178 \h  \* MERGEFORMAT </w:delInstrText>
              </w:r>
              <w:r w:rsidRPr="00673430" w:rsidDel="002F5C02">
                <w:fldChar w:fldCharType="separate"/>
              </w:r>
              <w:r w:rsidR="00F9407E" w:rsidRPr="00F9407E" w:rsidDel="002F5C02">
                <w:delText xml:space="preserve">Figure </w:delText>
              </w:r>
              <w:r w:rsidR="00F9407E" w:rsidRPr="00F9407E" w:rsidDel="002F5C02">
                <w:rPr>
                  <w:noProof/>
                </w:rPr>
                <w:delText>34</w:delText>
              </w:r>
              <w:r w:rsidRPr="00673430" w:rsidDel="002F5C02">
                <w:fldChar w:fldCharType="end"/>
              </w:r>
              <w:r w:rsidRPr="00673430" w:rsidDel="002F5C02">
                <w:delText xml:space="preserve">) </w:delText>
              </w:r>
            </w:del>
            <w:r w:rsidRPr="00673430">
              <w:t xml:space="preserve">and then click and drag it to the desired location on the profile graph.   </w:t>
            </w:r>
            <w:del w:id="3330" w:author="Ryan Beck" w:date="2022-10-10T10:58:00Z">
              <w:r w:rsidRPr="00673430" w:rsidDel="004D33CA">
                <w:delText xml:space="preserve">See </w:delText>
              </w:r>
              <w:r w:rsidRPr="00673430" w:rsidDel="004D33CA">
                <w:fldChar w:fldCharType="begin"/>
              </w:r>
              <w:r w:rsidRPr="00673430" w:rsidDel="004D33CA">
                <w:delInstrText xml:space="preserve"> REF _Ref220307995 \h  \* MERGEFORMAT </w:delInstrText>
              </w:r>
              <w:r w:rsidRPr="00673430" w:rsidDel="004D33CA">
                <w:fldChar w:fldCharType="separate"/>
              </w:r>
              <w:r w:rsidR="00F9407E" w:rsidDel="004D33CA">
                <w:delText xml:space="preserve">Figure </w:delText>
              </w:r>
              <w:r w:rsidR="00F9407E" w:rsidDel="004D33CA">
                <w:rPr>
                  <w:noProof/>
                </w:rPr>
                <w:delText>35</w:delText>
              </w:r>
              <w:r w:rsidRPr="00673430" w:rsidDel="004D33CA">
                <w:fldChar w:fldCharType="end"/>
              </w:r>
              <w:r w:rsidDel="004D33CA">
                <w:delText>.</w:delText>
              </w:r>
            </w:del>
          </w:p>
        </w:tc>
        <w:tc>
          <w:tcPr>
            <w:tcW w:w="3438" w:type="dxa"/>
            <w:shd w:val="clear" w:color="auto" w:fill="auto"/>
          </w:tcPr>
          <w:p w14:paraId="4552B663" w14:textId="7125600F" w:rsidR="00327CED" w:rsidRDefault="000E0382" w:rsidP="00211D6A">
            <w:pPr>
              <w:jc w:val="center"/>
            </w:pPr>
            <w:del w:id="3331" w:author="Ryan Beck" w:date="2022-10-10T10:58:00Z">
              <w:r w:rsidDel="00E714D7">
                <w:rPr>
                  <w:noProof/>
                </w:rPr>
                <w:drawing>
                  <wp:inline distT="0" distB="0" distL="0" distR="0" wp14:anchorId="5F1FB181" wp14:editId="0C617944">
                    <wp:extent cx="2025650" cy="8578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025650" cy="857885"/>
                            </a:xfrm>
                            <a:prstGeom prst="rect">
                              <a:avLst/>
                            </a:prstGeom>
                            <a:noFill/>
                            <a:ln>
                              <a:noFill/>
                            </a:ln>
                          </pic:spPr>
                        </pic:pic>
                      </a:graphicData>
                    </a:graphic>
                  </wp:inline>
                </w:drawing>
              </w:r>
            </w:del>
            <w:ins w:id="3332" w:author="Ryan Beck" w:date="2022-10-10T10:58:00Z">
              <w:r w:rsidR="00E714D7">
                <w:rPr>
                  <w:noProof/>
                </w:rPr>
                <w:t xml:space="preserve"> </w:t>
              </w:r>
              <w:r w:rsidR="00E714D7" w:rsidRPr="00E714D7">
                <w:rPr>
                  <w:noProof/>
                </w:rPr>
                <w:drawing>
                  <wp:inline distT="0" distB="0" distL="0" distR="0" wp14:anchorId="77C41F5F" wp14:editId="5F2743D6">
                    <wp:extent cx="2029968" cy="777240"/>
                    <wp:effectExtent l="0" t="0" r="889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29968" cy="777240"/>
                            </a:xfrm>
                            <a:prstGeom prst="rect">
                              <a:avLst/>
                            </a:prstGeom>
                          </pic:spPr>
                        </pic:pic>
                      </a:graphicData>
                    </a:graphic>
                  </wp:inline>
                </w:drawing>
              </w:r>
            </w:ins>
          </w:p>
          <w:p w14:paraId="112BC9B0" w14:textId="510BB8A3" w:rsidR="00327CED" w:rsidRPr="00211D6A" w:rsidRDefault="00327CED" w:rsidP="00211D6A">
            <w:pPr>
              <w:jc w:val="center"/>
              <w:rPr>
                <w:rFonts w:ascii="Arial" w:hAnsi="Arial" w:cs="Arial"/>
                <w:sz w:val="16"/>
                <w:szCs w:val="16"/>
              </w:rPr>
            </w:pPr>
            <w:bookmarkStart w:id="3333" w:name="_Ref23714917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F9407E">
              <w:rPr>
                <w:rFonts w:ascii="Arial" w:hAnsi="Arial" w:cs="Arial"/>
                <w:noProof/>
                <w:sz w:val="16"/>
                <w:szCs w:val="16"/>
              </w:rPr>
              <w:t>34</w:t>
            </w:r>
            <w:r w:rsidRPr="00211D6A">
              <w:rPr>
                <w:rFonts w:ascii="Arial" w:hAnsi="Arial" w:cs="Arial"/>
                <w:sz w:val="16"/>
                <w:szCs w:val="16"/>
              </w:rPr>
              <w:fldChar w:fldCharType="end"/>
            </w:r>
            <w:bookmarkEnd w:id="3333"/>
            <w:r w:rsidRPr="00211D6A">
              <w:rPr>
                <w:rFonts w:ascii="Arial" w:hAnsi="Arial" w:cs="Arial"/>
                <w:sz w:val="16"/>
                <w:szCs w:val="16"/>
              </w:rPr>
              <w:t>: Zone Resize</w:t>
            </w:r>
          </w:p>
        </w:tc>
      </w:tr>
    </w:tbl>
    <w:p w14:paraId="09BB79A2" w14:textId="77777777" w:rsidR="00BC363E" w:rsidRPr="00673430" w:rsidRDefault="00BC363E" w:rsidP="00BC363E"/>
    <w:p w14:paraId="7835F578" w14:textId="77777777" w:rsidR="00BC363E" w:rsidRDefault="000E0382" w:rsidP="00BC363E">
      <w:pPr>
        <w:keepNext/>
        <w:jc w:val="center"/>
      </w:pPr>
      <w:r>
        <w:rPr>
          <w:noProof/>
        </w:rPr>
        <mc:AlternateContent>
          <mc:Choice Requires="wps">
            <w:drawing>
              <wp:anchor distT="0" distB="0" distL="114300" distR="114300" simplePos="0" relativeHeight="251109376" behindDoc="0" locked="0" layoutInCell="1" allowOverlap="0" wp14:anchorId="6318A498" wp14:editId="51E6AB10">
                <wp:simplePos x="0" y="0"/>
                <wp:positionH relativeFrom="column">
                  <wp:posOffset>2400300</wp:posOffset>
                </wp:positionH>
                <wp:positionV relativeFrom="paragraph">
                  <wp:posOffset>1382395</wp:posOffset>
                </wp:positionV>
                <wp:extent cx="106680" cy="0"/>
                <wp:effectExtent l="0" t="0" r="0" b="0"/>
                <wp:wrapNone/>
                <wp:docPr id="2734" name="Line 4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6680"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BB8F77B" id="Line 4188" o:spid="_x0000_s1026" style="position:absolute;flip:x;z-index:25110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pt,108.85pt" to="197.4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" o:allowoverlap="f" strokeweight=".5pt">
                <v:stroke endarrow="block"/>
              </v:line>
            </w:pict>
          </mc:Fallback>
        </mc:AlternateContent>
      </w:r>
      <w:r>
        <w:rPr>
          <w:noProof/>
        </w:rPr>
        <mc:AlternateContent>
          <mc:Choice Requires="wps">
            <w:drawing>
              <wp:anchor distT="0" distB="0" distL="114300" distR="114300" simplePos="0" relativeHeight="251129856" behindDoc="0" locked="0" layoutInCell="1" allowOverlap="0" wp14:anchorId="1D3947C7" wp14:editId="193D6805">
                <wp:simplePos x="0" y="0"/>
                <wp:positionH relativeFrom="column">
                  <wp:posOffset>2514600</wp:posOffset>
                </wp:positionH>
                <wp:positionV relativeFrom="paragraph">
                  <wp:posOffset>1382395</wp:posOffset>
                </wp:positionV>
                <wp:extent cx="114935" cy="0"/>
                <wp:effectExtent l="0" t="0" r="0" b="0"/>
                <wp:wrapNone/>
                <wp:docPr id="2732" name="Line 4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935"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399AE4A" id="Line 4189" o:spid="_x0000_s1026" style="position:absolute;z-index:25112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108.85pt" to="207.05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" o:allowoverlap="f" strokeweight=".5pt">
                <v:stroke endarrow="block"/>
              </v:line>
            </w:pict>
          </mc:Fallback>
        </mc:AlternateContent>
      </w:r>
      <w:r>
        <w:rPr>
          <w:noProof/>
        </w:rPr>
        <w:drawing>
          <wp:inline distT="0" distB="0" distL="0" distR="0" wp14:anchorId="00030D1E" wp14:editId="0CAA6640">
            <wp:extent cx="5479415" cy="2272030"/>
            <wp:effectExtent l="19050" t="19050" r="26035" b="139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79415" cy="2272030"/>
                    </a:xfrm>
                    <a:prstGeom prst="rect">
                      <a:avLst/>
                    </a:prstGeom>
                    <a:noFill/>
                    <a:ln w="6350" cmpd="sng">
                      <a:solidFill>
                        <a:srgbClr val="000000"/>
                      </a:solidFill>
                      <a:miter lim="800000"/>
                      <a:headEnd/>
                      <a:tailEnd/>
                    </a:ln>
                    <a:effectLst/>
                  </pic:spPr>
                </pic:pic>
              </a:graphicData>
            </a:graphic>
          </wp:inline>
        </w:drawing>
      </w:r>
    </w:p>
    <w:p w14:paraId="4916F095" w14:textId="521ABAA0" w:rsidR="00BC363E" w:rsidRDefault="00BC363E" w:rsidP="00BC363E">
      <w:pPr>
        <w:pStyle w:val="Caption"/>
      </w:pPr>
      <w:bookmarkStart w:id="3334" w:name="_Ref220307995"/>
      <w:r>
        <w:t xml:space="preserve">Figure </w:t>
      </w:r>
      <w:r w:rsidR="00364D2F">
        <w:fldChar w:fldCharType="begin"/>
      </w:r>
      <w:r w:rsidR="00364D2F">
        <w:instrText xml:space="preserve"> SEQ Figure \* ARABIC </w:instrText>
      </w:r>
      <w:r w:rsidR="00364D2F">
        <w:fldChar w:fldCharType="separate"/>
      </w:r>
      <w:r w:rsidR="00F9407E">
        <w:rPr>
          <w:noProof/>
        </w:rPr>
        <w:t>35</w:t>
      </w:r>
      <w:r w:rsidR="00364D2F">
        <w:rPr>
          <w:noProof/>
        </w:rPr>
        <w:fldChar w:fldCharType="end"/>
      </w:r>
      <w:bookmarkEnd w:id="3334"/>
      <w:r>
        <w:t>:  Move Zone Line</w:t>
      </w:r>
    </w:p>
    <w:p w14:paraId="101864DD" w14:textId="77777777" w:rsidR="00926297" w:rsidRDefault="00926297" w:rsidP="00EC684A">
      <w:pPr>
        <w:pStyle w:val="Heading4"/>
        <w:rPr>
          <w:lang w:val="en"/>
        </w:rPr>
      </w:pPr>
      <w:r>
        <w:rPr>
          <w:lang w:val="en"/>
        </w:rPr>
        <w:t>Reset</w:t>
      </w:r>
    </w:p>
    <w:tbl>
      <w:tblPr>
        <w:tblW w:w="0" w:type="auto"/>
        <w:tblLook w:val="04A0" w:firstRow="1" w:lastRow="0" w:firstColumn="1" w:lastColumn="0" w:noHBand="0" w:noVBand="1"/>
      </w:tblPr>
      <w:tblGrid>
        <w:gridCol w:w="4632"/>
        <w:gridCol w:w="4728"/>
      </w:tblGrid>
      <w:tr w:rsidR="00926297" w14:paraId="37DDA39F" w14:textId="77777777" w:rsidTr="00192FFB">
        <w:tc>
          <w:tcPr>
            <w:tcW w:w="4788" w:type="dxa"/>
            <w:shd w:val="clear" w:color="auto" w:fill="auto"/>
          </w:tcPr>
          <w:p w14:paraId="12E238DF" w14:textId="77777777" w:rsidR="00926297" w:rsidRPr="00044029" w:rsidRDefault="00926297" w:rsidP="00192FFB">
            <w:pPr>
              <w:rPr>
                <w:lang w:val="en"/>
              </w:rPr>
            </w:pPr>
          </w:p>
          <w:p w14:paraId="0BAC7A89" w14:textId="0AAE61AE" w:rsidR="00926297" w:rsidRPr="00044029" w:rsidRDefault="00926297" w:rsidP="00192FFB">
            <w:pPr>
              <w:rPr>
                <w:lang w:val="en"/>
              </w:rPr>
            </w:pPr>
            <w:r w:rsidRPr="00044029">
              <w:rPr>
                <w:lang w:val="en"/>
              </w:rPr>
              <w:t xml:space="preserve">The Reset feature will reset the profile and undo any changes you have made to the graph using the Graph Option Menu.  Select the TC Line, or Zone Line option.  </w:t>
            </w:r>
            <w:del w:id="3335" w:author="Ryan Beck" w:date="2022-10-10T10:57:00Z">
              <w:r w:rsidRPr="00044029" w:rsidDel="00B93515">
                <w:rPr>
                  <w:lang w:val="en"/>
                </w:rPr>
                <w:delText xml:space="preserve">See </w:delText>
              </w:r>
              <w:r w:rsidRPr="00044029" w:rsidDel="00B93515">
                <w:rPr>
                  <w:lang w:val="en"/>
                </w:rPr>
                <w:fldChar w:fldCharType="begin"/>
              </w:r>
              <w:r w:rsidRPr="00044029" w:rsidDel="00B93515">
                <w:rPr>
                  <w:lang w:val="en"/>
                </w:rPr>
                <w:delInstrText xml:space="preserve"> REF _Ref220308041 \h  \* MERGEFORMAT </w:delInstrText>
              </w:r>
              <w:r w:rsidRPr="00044029" w:rsidDel="00B93515">
                <w:rPr>
                  <w:lang w:val="en"/>
                </w:rPr>
              </w:r>
              <w:r w:rsidRPr="00044029" w:rsidDel="00B93515">
                <w:rPr>
                  <w:lang w:val="en"/>
                </w:rPr>
                <w:fldChar w:fldCharType="separate"/>
              </w:r>
              <w:r w:rsidR="00F9407E" w:rsidDel="00B93515">
                <w:delText xml:space="preserve">Figure </w:delText>
              </w:r>
              <w:r w:rsidR="00F9407E" w:rsidDel="00B93515">
                <w:rPr>
                  <w:noProof/>
                </w:rPr>
                <w:delText>36</w:delText>
              </w:r>
              <w:r w:rsidRPr="00044029" w:rsidDel="00B93515">
                <w:rPr>
                  <w:lang w:val="en"/>
                </w:rPr>
                <w:fldChar w:fldCharType="end"/>
              </w:r>
              <w:r w:rsidRPr="00044029" w:rsidDel="00B93515">
                <w:rPr>
                  <w:lang w:val="en"/>
                </w:rPr>
                <w:delText xml:space="preserve">.  </w:delText>
              </w:r>
            </w:del>
          </w:p>
          <w:p w14:paraId="72E5A418" w14:textId="77777777" w:rsidR="00926297" w:rsidRDefault="00926297" w:rsidP="00192FFB"/>
        </w:tc>
        <w:tc>
          <w:tcPr>
            <w:tcW w:w="4788" w:type="dxa"/>
            <w:shd w:val="clear" w:color="auto" w:fill="auto"/>
          </w:tcPr>
          <w:p w14:paraId="6ED5341D" w14:textId="31E4AD5D" w:rsidR="00926297" w:rsidRDefault="000E0382" w:rsidP="00192FFB">
            <w:del w:id="3336" w:author="Ryan Beck" w:date="2022-10-10T11:00:00Z">
              <w:r w:rsidDel="00E718CF">
                <w:rPr>
                  <w:noProof/>
                </w:rPr>
                <w:drawing>
                  <wp:inline distT="0" distB="0" distL="0" distR="0" wp14:anchorId="756E0068" wp14:editId="4668C8EA">
                    <wp:extent cx="1941195" cy="914400"/>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41195" cy="914400"/>
                            </a:xfrm>
                            <a:prstGeom prst="rect">
                              <a:avLst/>
                            </a:prstGeom>
                            <a:noFill/>
                            <a:ln>
                              <a:noFill/>
                            </a:ln>
                          </pic:spPr>
                        </pic:pic>
                      </a:graphicData>
                    </a:graphic>
                  </wp:inline>
                </w:drawing>
              </w:r>
            </w:del>
            <w:ins w:id="3337" w:author="Ryan Beck" w:date="2022-10-10T11:00:00Z">
              <w:r w:rsidR="00E718CF">
                <w:rPr>
                  <w:noProof/>
                </w:rPr>
                <w:t xml:space="preserve"> </w:t>
              </w:r>
              <w:r w:rsidR="00E718CF" w:rsidRPr="00E718CF">
                <w:rPr>
                  <w:noProof/>
                </w:rPr>
                <w:drawing>
                  <wp:inline distT="0" distB="0" distL="0" distR="0" wp14:anchorId="757E8B41" wp14:editId="627A3B9B">
                    <wp:extent cx="1938528" cy="758952"/>
                    <wp:effectExtent l="0" t="0" r="508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38528" cy="758952"/>
                            </a:xfrm>
                            <a:prstGeom prst="rect">
                              <a:avLst/>
                            </a:prstGeom>
                          </pic:spPr>
                        </pic:pic>
                      </a:graphicData>
                    </a:graphic>
                  </wp:inline>
                </w:drawing>
              </w:r>
            </w:ins>
          </w:p>
          <w:p w14:paraId="043D1F12" w14:textId="0EC3BB54" w:rsidR="00926297" w:rsidRDefault="00926297" w:rsidP="00192FFB">
            <w:pPr>
              <w:pStyle w:val="Caption"/>
            </w:pPr>
            <w:bookmarkStart w:id="3338" w:name="_Ref220308041"/>
            <w:r>
              <w:t xml:space="preserve">Figure </w:t>
            </w:r>
            <w:r w:rsidR="00364D2F">
              <w:fldChar w:fldCharType="begin"/>
            </w:r>
            <w:r w:rsidR="00364D2F">
              <w:instrText xml:space="preserve"> SEQ Figure \* ARABIC </w:instrText>
            </w:r>
            <w:r w:rsidR="00364D2F">
              <w:fldChar w:fldCharType="separate"/>
            </w:r>
            <w:r w:rsidR="00F9407E">
              <w:rPr>
                <w:noProof/>
              </w:rPr>
              <w:t>36</w:t>
            </w:r>
            <w:r w:rsidR="00364D2F">
              <w:rPr>
                <w:noProof/>
              </w:rPr>
              <w:fldChar w:fldCharType="end"/>
            </w:r>
            <w:bookmarkEnd w:id="3338"/>
            <w:r>
              <w:t>: Reset</w:t>
            </w:r>
          </w:p>
        </w:tc>
      </w:tr>
    </w:tbl>
    <w:p w14:paraId="3C5790A4" w14:textId="77777777" w:rsidR="00515180" w:rsidRDefault="00515180" w:rsidP="00EC684A">
      <w:pPr>
        <w:pStyle w:val="Heading4"/>
        <w:rPr>
          <w:lang w:val="en"/>
        </w:rPr>
      </w:pPr>
      <w:bookmarkStart w:id="3339" w:name="_Toc469043331"/>
      <w:bookmarkStart w:id="3340" w:name="_Toc469044965"/>
      <w:bookmarkStart w:id="3341" w:name="_Toc469139261"/>
      <w:bookmarkStart w:id="3342" w:name="_Toc469152706"/>
      <w:bookmarkStart w:id="3343" w:name="_Toc491174805"/>
      <w:bookmarkStart w:id="3344" w:name="_Toc491337786"/>
      <w:bookmarkStart w:id="3345" w:name="_Toc491337960"/>
      <w:bookmarkStart w:id="3346" w:name="_Toc491338733"/>
      <w:bookmarkStart w:id="3347" w:name="_Toc532855715"/>
      <w:bookmarkStart w:id="3348" w:name="_Toc532856737"/>
      <w:r>
        <w:rPr>
          <w:lang w:val="en"/>
        </w:rPr>
        <w:t>Pointer Slopes</w:t>
      </w:r>
    </w:p>
    <w:p w14:paraId="0654B661" w14:textId="77777777" w:rsidR="00515180" w:rsidRDefault="00515180" w:rsidP="00515180">
      <w:r>
        <w:t xml:space="preserve">The </w:t>
      </w:r>
      <w:r>
        <w:rPr>
          <w:i/>
        </w:rPr>
        <w:t xml:space="preserve">Pointer/Slopes </w:t>
      </w:r>
      <w:r>
        <w:rPr>
          <w:iCs/>
        </w:rPr>
        <w:t xml:space="preserve">selection allows you to place multiple pointers on the graph screen, manually move them to specific points of interest, and calculate various statistics at and between the pointers. </w:t>
      </w:r>
      <w:r>
        <w:t xml:space="preserve">Select </w:t>
      </w:r>
      <w:r w:rsidRPr="0083560A">
        <w:rPr>
          <w:i/>
          <w:iCs/>
        </w:rPr>
        <w:t>Remove All</w:t>
      </w:r>
      <w:r>
        <w:rPr>
          <w:i/>
          <w:iCs/>
        </w:rPr>
        <w:t xml:space="preserve"> </w:t>
      </w:r>
      <w:proofErr w:type="spellStart"/>
      <w:r>
        <w:t>to</w:t>
      </w:r>
      <w:proofErr w:type="spellEnd"/>
      <w:r>
        <w:t xml:space="preserve"> clear all the pointers from the graph. The </w:t>
      </w:r>
      <w:r w:rsidRPr="0083560A">
        <w:rPr>
          <w:i/>
          <w:iCs/>
        </w:rPr>
        <w:t>Pointer Slopes</w:t>
      </w:r>
      <w:r>
        <w:t xml:space="preserve"> tab in the statistics table shows all of the selected pointer calculations. To change with values are displayed, open the </w:t>
      </w:r>
      <w:r w:rsidRPr="0083560A">
        <w:rPr>
          <w:i/>
          <w:iCs/>
        </w:rPr>
        <w:t>Graph Controller</w:t>
      </w:r>
      <w:r>
        <w:t xml:space="preserve"> window.</w:t>
      </w:r>
    </w:p>
    <w:p w14:paraId="7AE54FB2" w14:textId="77777777" w:rsidR="00515180" w:rsidRDefault="00515180" w:rsidP="00515180">
      <w:pPr>
        <w:jc w:val="center"/>
      </w:pPr>
      <w:r>
        <w:rPr>
          <w:noProof/>
        </w:rPr>
        <w:drawing>
          <wp:inline distT="0" distB="0" distL="0" distR="0" wp14:anchorId="00179B68" wp14:editId="24B19A6F">
            <wp:extent cx="5123046" cy="1451561"/>
            <wp:effectExtent l="0" t="0" r="1905"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Picture 2071"/>
                    <pic:cNvPicPr/>
                  </pic:nvPicPr>
                  <pic:blipFill rotWithShape="1">
                    <a:blip r:embed="rId104">
                      <a:extLst>
                        <a:ext uri="{28A0092B-C50C-407E-A947-70E740481C1C}">
                          <a14:useLocalDpi xmlns:a14="http://schemas.microsoft.com/office/drawing/2010/main" val="0"/>
                        </a:ext>
                      </a:extLst>
                    </a:blip>
                    <a:srcRect t="10321"/>
                    <a:stretch/>
                  </pic:blipFill>
                  <pic:spPr bwMode="auto">
                    <a:xfrm>
                      <a:off x="0" y="0"/>
                      <a:ext cx="5123815" cy="1451779"/>
                    </a:xfrm>
                    <a:prstGeom prst="rect">
                      <a:avLst/>
                    </a:prstGeom>
                    <a:ln>
                      <a:noFill/>
                    </a:ln>
                    <a:extLst>
                      <a:ext uri="{53640926-AAD7-44D8-BBD7-CCE9431645EC}">
                        <a14:shadowObscured xmlns:a14="http://schemas.microsoft.com/office/drawing/2010/main"/>
                      </a:ext>
                    </a:extLst>
                  </pic:spPr>
                </pic:pic>
              </a:graphicData>
            </a:graphic>
          </wp:inline>
        </w:drawing>
      </w:r>
    </w:p>
    <w:p w14:paraId="4A2F632A" w14:textId="77777777" w:rsidR="00515180" w:rsidRDefault="00515180" w:rsidP="00515180"/>
    <w:p w14:paraId="16FC13B5" w14:textId="77777777" w:rsidR="00515180" w:rsidRDefault="00515180" w:rsidP="00515180"/>
    <w:p w14:paraId="58D54D4D" w14:textId="2DB5B718" w:rsidR="00515180" w:rsidRDefault="00C957B3" w:rsidP="00515180">
      <w:ins w:id="3349" w:author="Tom Bergeron" w:date="2022-11-11T08:16:00Z">
        <w:r>
          <w:br w:type="page"/>
        </w:r>
      </w:ins>
    </w:p>
    <w:p w14:paraId="375DBDC0" w14:textId="77777777" w:rsidR="00515180" w:rsidRDefault="00515180" w:rsidP="00515180">
      <w:r>
        <w:lastRenderedPageBreak/>
        <w:t xml:space="preserve">To add pointers to the graph, choose the </w:t>
      </w:r>
      <w:r w:rsidRPr="0083560A">
        <w:rPr>
          <w:i/>
          <w:iCs/>
        </w:rPr>
        <w:t>Pointer/Slopes</w:t>
      </w:r>
      <w:r>
        <w:t xml:space="preserve"> selection from the menu then left click on the graph to place a pointer at a given location. Continue left clicking at other locations to add up to six (6) pointers. </w:t>
      </w:r>
    </w:p>
    <w:p w14:paraId="22453961" w14:textId="77777777" w:rsidR="00515180" w:rsidRDefault="00515180" w:rsidP="00515180"/>
    <w:p w14:paraId="54B714C8" w14:textId="77777777" w:rsidR="00515180" w:rsidRDefault="00515180" w:rsidP="00515180">
      <w:r>
        <w:t>To edit the location of a pointer, you can click and hold the blue arrow at the bottom of the pointer and drag to a specific location. If you want the pointer at a more exact location, you can right click on the blue arrow and the following menu will display:</w:t>
      </w:r>
    </w:p>
    <w:p w14:paraId="0EA50EA2" w14:textId="77777777" w:rsidR="00515180" w:rsidRDefault="00515180" w:rsidP="00515180">
      <w:pPr>
        <w:jc w:val="center"/>
      </w:pPr>
      <w:r>
        <w:rPr>
          <w:noProof/>
        </w:rPr>
        <w:drawing>
          <wp:inline distT="0" distB="0" distL="0" distR="0" wp14:anchorId="4C7E49E6" wp14:editId="23E5DF2A">
            <wp:extent cx="1441397" cy="878205"/>
            <wp:effectExtent l="0" t="0" r="6985" b="0"/>
            <wp:docPr id="2060" name="Picture 20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Picture 2060" descr="A screenshot of a cell phone&#10;&#10;Description automatically generated"/>
                    <pic:cNvPicPr/>
                  </pic:nvPicPr>
                  <pic:blipFill rotWithShape="1">
                    <a:blip r:embed="rId105">
                      <a:extLst>
                        <a:ext uri="{28A0092B-C50C-407E-A947-70E740481C1C}">
                          <a14:useLocalDpi xmlns:a14="http://schemas.microsoft.com/office/drawing/2010/main" val="0"/>
                        </a:ext>
                      </a:extLst>
                    </a:blip>
                    <a:srcRect l="44416"/>
                    <a:stretch/>
                  </pic:blipFill>
                  <pic:spPr bwMode="auto">
                    <a:xfrm>
                      <a:off x="0" y="0"/>
                      <a:ext cx="1450752" cy="883905"/>
                    </a:xfrm>
                    <a:prstGeom prst="rect">
                      <a:avLst/>
                    </a:prstGeom>
                    <a:ln>
                      <a:noFill/>
                    </a:ln>
                    <a:extLst>
                      <a:ext uri="{53640926-AAD7-44D8-BBD7-CCE9431645EC}">
                        <a14:shadowObscured xmlns:a14="http://schemas.microsoft.com/office/drawing/2010/main"/>
                      </a:ext>
                    </a:extLst>
                  </pic:spPr>
                </pic:pic>
              </a:graphicData>
            </a:graphic>
          </wp:inline>
        </w:drawing>
      </w:r>
    </w:p>
    <w:p w14:paraId="6D2F0563" w14:textId="77777777" w:rsidR="00515180" w:rsidRDefault="00515180" w:rsidP="00515180">
      <w:pPr>
        <w:jc w:val="center"/>
      </w:pPr>
    </w:p>
    <w:p w14:paraId="3FEE8B12" w14:textId="77777777" w:rsidR="00515180" w:rsidRDefault="00515180" w:rsidP="00515180">
      <w:pPr>
        <w:jc w:val="center"/>
      </w:pPr>
      <w:r>
        <w:rPr>
          <w:noProof/>
        </w:rPr>
        <w:drawing>
          <wp:inline distT="0" distB="0" distL="0" distR="0" wp14:anchorId="44AF033B" wp14:editId="091BD863">
            <wp:extent cx="1536455" cy="748529"/>
            <wp:effectExtent l="0" t="0" r="6985" b="0"/>
            <wp:docPr id="2061" name="Picture 20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Picture 2061" descr="A screenshot of a cell phon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1549028" cy="754654"/>
                    </a:xfrm>
                    <a:prstGeom prst="rect">
                      <a:avLst/>
                    </a:prstGeom>
                  </pic:spPr>
                </pic:pic>
              </a:graphicData>
            </a:graphic>
          </wp:inline>
        </w:drawing>
      </w:r>
    </w:p>
    <w:p w14:paraId="3D59FECA" w14:textId="77777777" w:rsidR="00515180" w:rsidRDefault="00515180" w:rsidP="00515180">
      <w:pPr>
        <w:jc w:val="center"/>
      </w:pPr>
    </w:p>
    <w:p w14:paraId="40906FA3" w14:textId="56F83090" w:rsidR="00515180" w:rsidRDefault="00515180" w:rsidP="00515180">
      <w:r>
        <w:t xml:space="preserve">The </w:t>
      </w:r>
      <w:r w:rsidRPr="0083560A">
        <w:rPr>
          <w:i/>
          <w:iCs/>
        </w:rPr>
        <w:t>Edit</w:t>
      </w:r>
      <w:r>
        <w:t xml:space="preserve"> feature will allow to specify an exact time location for each of the pointers. The </w:t>
      </w:r>
      <w:r w:rsidRPr="0083560A">
        <w:rPr>
          <w:i/>
          <w:iCs/>
        </w:rPr>
        <w:t>Remove</w:t>
      </w:r>
      <w:r>
        <w:t xml:space="preserve"> feature allows for removal of a single pointer. </w:t>
      </w:r>
    </w:p>
    <w:p w14:paraId="0A6BDA2F" w14:textId="669DF6B1" w:rsidR="00515180" w:rsidRDefault="00515180" w:rsidP="00515180"/>
    <w:p w14:paraId="550DD84A" w14:textId="77777777" w:rsidR="00515180" w:rsidRDefault="00515180" w:rsidP="00515180"/>
    <w:p w14:paraId="4CDAD970" w14:textId="334194C7" w:rsidR="00BC363E" w:rsidRDefault="00BB7A5C" w:rsidP="00C67678">
      <w:pPr>
        <w:pStyle w:val="Heading3"/>
      </w:pPr>
      <w:bookmarkStart w:id="3350" w:name="_Toc53042159"/>
      <w:bookmarkStart w:id="3351" w:name="_Toc53042344"/>
      <w:bookmarkStart w:id="3352" w:name="_Toc86846316"/>
      <w:bookmarkStart w:id="3353" w:name="_Toc86846507"/>
      <w:bookmarkStart w:id="3354" w:name="_Toc119049886"/>
      <w:bookmarkStart w:id="3355" w:name="_Toc119050451"/>
      <w:bookmarkStart w:id="3356" w:name="_Toc119050641"/>
      <w:r>
        <w:t xml:space="preserve">Profile </w:t>
      </w:r>
      <w:r w:rsidR="00C653DF">
        <w:t>Screen Buttons</w:t>
      </w:r>
      <w:bookmarkEnd w:id="3339"/>
      <w:bookmarkEnd w:id="3340"/>
      <w:bookmarkEnd w:id="3341"/>
      <w:bookmarkEnd w:id="3342"/>
      <w:bookmarkEnd w:id="3343"/>
      <w:bookmarkEnd w:id="3344"/>
      <w:bookmarkEnd w:id="3345"/>
      <w:bookmarkEnd w:id="3346"/>
      <w:bookmarkEnd w:id="3347"/>
      <w:bookmarkEnd w:id="3348"/>
      <w:bookmarkEnd w:id="3350"/>
      <w:bookmarkEnd w:id="3351"/>
      <w:bookmarkEnd w:id="3352"/>
      <w:bookmarkEnd w:id="3353"/>
      <w:bookmarkEnd w:id="3354"/>
      <w:bookmarkEnd w:id="3355"/>
      <w:bookmarkEnd w:id="3356"/>
    </w:p>
    <w:p w14:paraId="02D46CE4" w14:textId="77777777" w:rsidR="00BC363E" w:rsidRDefault="00BC363E" w:rsidP="00BC363E">
      <w:r>
        <w:t>There are four buttons at the bottom of the profile screen.</w:t>
      </w:r>
    </w:p>
    <w:p w14:paraId="2A621A15" w14:textId="77777777" w:rsidR="00BC363E" w:rsidRDefault="00BC363E" w:rsidP="00BC363E"/>
    <w:tbl>
      <w:tblPr>
        <w:tblW w:w="0" w:type="auto"/>
        <w:tblLook w:val="04A0" w:firstRow="1" w:lastRow="0" w:firstColumn="1" w:lastColumn="0" w:noHBand="0" w:noVBand="1"/>
      </w:tblPr>
      <w:tblGrid>
        <w:gridCol w:w="2005"/>
        <w:gridCol w:w="7355"/>
      </w:tblGrid>
      <w:tr w:rsidR="000B4010" w14:paraId="1E7C36D1" w14:textId="77777777" w:rsidTr="00A64B31">
        <w:trPr>
          <w:trHeight w:val="1098"/>
        </w:trPr>
        <w:tc>
          <w:tcPr>
            <w:tcW w:w="2016" w:type="dxa"/>
            <w:shd w:val="clear" w:color="auto" w:fill="auto"/>
          </w:tcPr>
          <w:p w14:paraId="108F5467" w14:textId="77777777" w:rsidR="000B4010" w:rsidRPr="000B4010" w:rsidRDefault="000B4010" w:rsidP="00D32BD1">
            <w:pPr>
              <w:spacing w:before="120"/>
              <w:rPr>
                <w:highlight w:val="yellow"/>
              </w:rPr>
            </w:pPr>
            <w:r w:rsidRPr="000B4010">
              <w:rPr>
                <w:noProof/>
                <w:highlight w:val="yellow"/>
              </w:rPr>
              <w:drawing>
                <wp:inline distT="0" distB="0" distL="0" distR="0" wp14:anchorId="18E78AAA" wp14:editId="1DC541AC">
                  <wp:extent cx="933450" cy="508000"/>
                  <wp:effectExtent l="0" t="0" r="0" b="6350"/>
                  <wp:docPr id="3038" name="Picture 3038"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t-NAVint_Proc-menu"/>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65A5A372" w14:textId="77777777" w:rsidR="000B4010" w:rsidRPr="00A64B31" w:rsidRDefault="000B4010" w:rsidP="00D32BD1">
            <w:pPr>
              <w:spacing w:before="120"/>
            </w:pPr>
            <w:r w:rsidRPr="00A64B31">
              <w:rPr>
                <w:b/>
              </w:rPr>
              <w:t xml:space="preserve">View/Edit Process Window – </w:t>
            </w:r>
            <w:r w:rsidRPr="00A64B31">
              <w:t>Choose this button to either view or edit the process specification(s) for the product used in this profile.</w:t>
            </w:r>
          </w:p>
        </w:tc>
      </w:tr>
      <w:tr w:rsidR="000B4010" w14:paraId="58F0FFAE" w14:textId="77777777" w:rsidTr="00A64B31">
        <w:trPr>
          <w:trHeight w:val="1170"/>
        </w:trPr>
        <w:tc>
          <w:tcPr>
            <w:tcW w:w="2016" w:type="dxa"/>
            <w:shd w:val="clear" w:color="auto" w:fill="auto"/>
          </w:tcPr>
          <w:p w14:paraId="1E4FA0B5" w14:textId="77777777" w:rsidR="000B4010" w:rsidRPr="000B4010" w:rsidRDefault="000B4010" w:rsidP="00D32BD1">
            <w:pPr>
              <w:spacing w:before="120"/>
              <w:rPr>
                <w:highlight w:val="yellow"/>
              </w:rPr>
            </w:pPr>
            <w:r w:rsidRPr="000B4010">
              <w:rPr>
                <w:noProof/>
                <w:highlight w:val="yellow"/>
              </w:rPr>
              <w:drawing>
                <wp:inline distT="0" distB="0" distL="0" distR="0" wp14:anchorId="19240D64" wp14:editId="33751B75">
                  <wp:extent cx="933450" cy="508000"/>
                  <wp:effectExtent l="0" t="0" r="0" b="6350"/>
                  <wp:docPr id="3039" name="Picture 3039"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t-NAVint_Copy2Clipb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6FD4FCBE" w14:textId="77777777" w:rsidR="000B4010" w:rsidRPr="00A64B31" w:rsidRDefault="000B4010" w:rsidP="00D32BD1">
            <w:pPr>
              <w:spacing w:before="120"/>
            </w:pPr>
            <w:r w:rsidRPr="00A64B31">
              <w:rPr>
                <w:b/>
              </w:rPr>
              <w:t xml:space="preserve">Copy to Clipboard – </w:t>
            </w:r>
            <w:r w:rsidRPr="00A64B31">
              <w:t>Choose this button to copy the profile data to the windows clipboard.  You can then paste the data to a different application.</w:t>
            </w:r>
          </w:p>
        </w:tc>
      </w:tr>
      <w:tr w:rsidR="000B4010" w14:paraId="5FFCE09E" w14:textId="77777777" w:rsidTr="00A64B31">
        <w:trPr>
          <w:trHeight w:val="1080"/>
        </w:trPr>
        <w:tc>
          <w:tcPr>
            <w:tcW w:w="2016" w:type="dxa"/>
            <w:shd w:val="clear" w:color="auto" w:fill="auto"/>
          </w:tcPr>
          <w:p w14:paraId="308D9D63" w14:textId="77777777" w:rsidR="000B4010" w:rsidRPr="000B4010" w:rsidRDefault="000B4010" w:rsidP="00D32BD1">
            <w:pPr>
              <w:spacing w:before="120"/>
              <w:rPr>
                <w:highlight w:val="yellow"/>
              </w:rPr>
            </w:pPr>
            <w:r w:rsidRPr="000B4010">
              <w:rPr>
                <w:noProof/>
                <w:highlight w:val="yellow"/>
              </w:rPr>
              <w:drawing>
                <wp:inline distT="0" distB="0" distL="0" distR="0" wp14:anchorId="20DBB8D3" wp14:editId="2EAB33AB">
                  <wp:extent cx="933450" cy="508000"/>
                  <wp:effectExtent l="0" t="0" r="0" b="6350"/>
                  <wp:docPr id="2947" name="Picture 2947"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bt-NAVint_Prin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3DBBD60" w14:textId="77777777" w:rsidR="000B4010" w:rsidRPr="00A64B31" w:rsidRDefault="000B4010" w:rsidP="00D32BD1">
            <w:pPr>
              <w:spacing w:before="120"/>
            </w:pPr>
            <w:r w:rsidRPr="00A64B31">
              <w:rPr>
                <w:b/>
              </w:rPr>
              <w:t>Print –</w:t>
            </w:r>
            <w:r w:rsidRPr="00A64B31">
              <w:t xml:space="preserve"> Choose this button to print a copy of the profile that is currently on your screen.</w:t>
            </w:r>
          </w:p>
        </w:tc>
      </w:tr>
      <w:tr w:rsidR="000B4010" w14:paraId="53246263" w14:textId="77777777" w:rsidTr="00D32BD1">
        <w:tc>
          <w:tcPr>
            <w:tcW w:w="2016" w:type="dxa"/>
            <w:shd w:val="clear" w:color="auto" w:fill="auto"/>
          </w:tcPr>
          <w:p w14:paraId="0341F7F3" w14:textId="77777777" w:rsidR="000B4010" w:rsidRPr="000B4010" w:rsidRDefault="000B4010" w:rsidP="00D32BD1">
            <w:pPr>
              <w:spacing w:before="120"/>
              <w:rPr>
                <w:highlight w:val="yellow"/>
              </w:rPr>
            </w:pPr>
            <w:r w:rsidRPr="000B4010">
              <w:rPr>
                <w:noProof/>
                <w:highlight w:val="yellow"/>
              </w:rPr>
              <w:drawing>
                <wp:inline distT="0" distB="0" distL="0" distR="0" wp14:anchorId="5D8CF94D" wp14:editId="78E9EAA1">
                  <wp:extent cx="933450" cy="508000"/>
                  <wp:effectExtent l="0" t="0" r="0" b="6350"/>
                  <wp:docPr id="2948" name="Picture 2948"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t-NAVint_Chec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14D1E3FF" w14:textId="77777777" w:rsidR="000B4010" w:rsidRPr="00A64B31" w:rsidRDefault="000B4010" w:rsidP="00D32BD1">
            <w:pPr>
              <w:pStyle w:val="List"/>
              <w:spacing w:before="120"/>
              <w:ind w:left="0" w:firstLine="0"/>
            </w:pPr>
            <w:r w:rsidRPr="00A64B31">
              <w:rPr>
                <w:b/>
              </w:rPr>
              <w:t>Green check button –</w:t>
            </w:r>
            <w:r w:rsidRPr="00A64B31">
              <w:t xml:space="preserve"> When finished viewing or analyzing the profile select this button to either run another profile with this product or return to the software main menu.  You return to the Profile Explorer if the profile was opened from there.</w:t>
            </w:r>
          </w:p>
        </w:tc>
      </w:tr>
    </w:tbl>
    <w:p w14:paraId="35DF5C03" w14:textId="77777777" w:rsidR="00BC363E" w:rsidRDefault="00BC363E" w:rsidP="00BC363E"/>
    <w:p w14:paraId="54D9B615" w14:textId="77777777" w:rsidR="00BC363E" w:rsidRDefault="00BC363E" w:rsidP="00BC363E"/>
    <w:p w14:paraId="3F2B190C" w14:textId="77777777" w:rsidR="000613A2" w:rsidRPr="000600D3" w:rsidRDefault="00BC363E" w:rsidP="000613A2">
      <w:bookmarkStart w:id="3357" w:name="_Toc494599913"/>
      <w:r>
        <w:rPr>
          <w:noProof/>
        </w:rPr>
        <w:br w:type="page"/>
      </w:r>
      <w:bookmarkEnd w:id="3357"/>
    </w:p>
    <w:tbl>
      <w:tblPr>
        <w:tblW w:w="0" w:type="auto"/>
        <w:tblLook w:val="04A0" w:firstRow="1" w:lastRow="0" w:firstColumn="1" w:lastColumn="0" w:noHBand="0" w:noVBand="1"/>
      </w:tblPr>
      <w:tblGrid>
        <w:gridCol w:w="4162"/>
        <w:gridCol w:w="5198"/>
      </w:tblGrid>
      <w:tr w:rsidR="000613A2" w14:paraId="68573866" w14:textId="77777777" w:rsidTr="00192FFB">
        <w:tc>
          <w:tcPr>
            <w:tcW w:w="4788" w:type="dxa"/>
            <w:shd w:val="clear" w:color="auto" w:fill="auto"/>
          </w:tcPr>
          <w:p w14:paraId="663F86F5" w14:textId="5BA84707" w:rsidR="00541318" w:rsidRDefault="00541318" w:rsidP="00C67678">
            <w:pPr>
              <w:pStyle w:val="Heading3"/>
            </w:pPr>
            <w:bookmarkStart w:id="3358" w:name="_Toc469043332"/>
            <w:bookmarkStart w:id="3359" w:name="_Toc469044966"/>
            <w:bookmarkStart w:id="3360" w:name="_Toc469139262"/>
            <w:bookmarkStart w:id="3361" w:name="_Toc469152707"/>
            <w:bookmarkStart w:id="3362" w:name="_Toc491174806"/>
            <w:bookmarkStart w:id="3363" w:name="_Toc491337787"/>
            <w:bookmarkStart w:id="3364" w:name="_Toc491337961"/>
            <w:bookmarkStart w:id="3365" w:name="_Toc491338734"/>
            <w:bookmarkStart w:id="3366" w:name="_Toc532855716"/>
            <w:bookmarkStart w:id="3367" w:name="_Toc532856738"/>
            <w:bookmarkStart w:id="3368" w:name="_Toc53042160"/>
            <w:bookmarkStart w:id="3369" w:name="_Toc53042345"/>
            <w:bookmarkStart w:id="3370" w:name="_Toc86846317"/>
            <w:bookmarkStart w:id="3371" w:name="_Toc86846508"/>
            <w:bookmarkStart w:id="3372" w:name="_Toc119049887"/>
            <w:bookmarkStart w:id="3373" w:name="_Toc119050452"/>
            <w:bookmarkStart w:id="3374" w:name="_Toc119050642"/>
            <w:r w:rsidRPr="00541318">
              <w:lastRenderedPageBreak/>
              <w:t>Exit The Graph Screen</w:t>
            </w:r>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p>
          <w:p w14:paraId="736CBDE5" w14:textId="55532DA4" w:rsidR="000613A2" w:rsidRPr="00673430" w:rsidRDefault="000613A2" w:rsidP="000613A2">
            <w:r>
              <w:t xml:space="preserve">Upon exiting the graph screen, a message asks you, </w:t>
            </w:r>
            <w:proofErr w:type="gramStart"/>
            <w:r w:rsidRPr="00673430">
              <w:t>Do</w:t>
            </w:r>
            <w:proofErr w:type="gramEnd"/>
            <w:r w:rsidRPr="00673430">
              <w:t xml:space="preserve"> you wan</w:t>
            </w:r>
            <w:r>
              <w:t>t</w:t>
            </w:r>
            <w:r w:rsidRPr="00673430">
              <w:t xml:space="preserve"> to run a profile with this product?  </w:t>
            </w:r>
          </w:p>
          <w:p w14:paraId="2DBDE08B" w14:textId="77777777" w:rsidR="000613A2" w:rsidRPr="00673430" w:rsidRDefault="000613A2" w:rsidP="00192FFB"/>
          <w:p w14:paraId="685C1321" w14:textId="77777777" w:rsidR="000613A2" w:rsidRPr="00673430" w:rsidRDefault="000613A2" w:rsidP="00192FFB">
            <w:r w:rsidRPr="00673430">
              <w:t xml:space="preserve">If you select </w:t>
            </w:r>
            <w:r w:rsidRPr="00E90A47">
              <w:rPr>
                <w:b/>
              </w:rPr>
              <w:t>No</w:t>
            </w:r>
            <w:r w:rsidRPr="00673430">
              <w:t xml:space="preserve">, you </w:t>
            </w:r>
            <w:r>
              <w:t>return</w:t>
            </w:r>
            <w:r w:rsidR="00243F9D">
              <w:t xml:space="preserve"> to the</w:t>
            </w:r>
            <w:r w:rsidRPr="00673430">
              <w:t xml:space="preserve"> main screen or the Profile Explorer if the profile was originally opened from there.</w:t>
            </w:r>
          </w:p>
          <w:p w14:paraId="2F56C2A3" w14:textId="77777777" w:rsidR="000613A2" w:rsidRPr="00673430" w:rsidDel="00582F69" w:rsidRDefault="000613A2" w:rsidP="00192FFB">
            <w:pPr>
              <w:rPr>
                <w:del w:id="3375" w:author="Ryan Beck" w:date="2022-10-10T13:33:00Z"/>
              </w:rPr>
            </w:pPr>
          </w:p>
          <w:p w14:paraId="2E75C567" w14:textId="77777777" w:rsidR="000613A2" w:rsidRDefault="000613A2" w:rsidP="00192FFB"/>
        </w:tc>
        <w:tc>
          <w:tcPr>
            <w:tcW w:w="4788" w:type="dxa"/>
            <w:shd w:val="clear" w:color="auto" w:fill="auto"/>
          </w:tcPr>
          <w:p w14:paraId="7722C041" w14:textId="355B2B65" w:rsidR="000613A2" w:rsidRDefault="00C43BA2" w:rsidP="00192FFB">
            <w:del w:id="3376" w:author="Ryan Beck" w:date="2022-10-10T11:02:00Z">
              <w:r w:rsidDel="007D4BA4">
                <w:rPr>
                  <w:noProof/>
                </w:rPr>
                <w:drawing>
                  <wp:inline distT="0" distB="0" distL="0" distR="0" wp14:anchorId="3D06F2B2" wp14:editId="6D9A7E1A">
                    <wp:extent cx="2552700" cy="959662"/>
                    <wp:effectExtent l="0" t="0" r="0" b="0"/>
                    <wp:docPr id="2993" name="Picture 2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n a second profile.png"/>
                            <pic:cNvPicPr/>
                          </pic:nvPicPr>
                          <pic:blipFill>
                            <a:blip r:embed="rId110">
                              <a:extLst>
                                <a:ext uri="{28A0092B-C50C-407E-A947-70E740481C1C}">
                                  <a14:useLocalDpi xmlns:a14="http://schemas.microsoft.com/office/drawing/2010/main" val="0"/>
                                </a:ext>
                              </a:extLst>
                            </a:blip>
                            <a:stretch>
                              <a:fillRect/>
                            </a:stretch>
                          </pic:blipFill>
                          <pic:spPr>
                            <a:xfrm>
                              <a:off x="0" y="0"/>
                              <a:ext cx="2554784" cy="960446"/>
                            </a:xfrm>
                            <a:prstGeom prst="rect">
                              <a:avLst/>
                            </a:prstGeom>
                          </pic:spPr>
                        </pic:pic>
                      </a:graphicData>
                    </a:graphic>
                  </wp:inline>
                </w:drawing>
              </w:r>
            </w:del>
            <w:ins w:id="3377" w:author="Ryan Beck" w:date="2022-10-10T11:02:00Z">
              <w:r w:rsidR="007D4BA4">
                <w:rPr>
                  <w:noProof/>
                </w:rPr>
                <w:t xml:space="preserve"> </w:t>
              </w:r>
              <w:r w:rsidR="007D4BA4">
                <w:rPr>
                  <w:noProof/>
                </w:rPr>
                <w:drawing>
                  <wp:inline distT="0" distB="0" distL="0" distR="0" wp14:anchorId="20A86467" wp14:editId="77208354">
                    <wp:extent cx="3163570" cy="950595"/>
                    <wp:effectExtent l="0" t="0" r="0" b="1905"/>
                    <wp:docPr id="3034" name="Picture 30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 name="Picture 3034" descr="Graphical user interface, application&#10;&#10;Description automatically generated"/>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3163570" cy="950595"/>
                            </a:xfrm>
                            <a:prstGeom prst="rect">
                              <a:avLst/>
                            </a:prstGeom>
                          </pic:spPr>
                        </pic:pic>
                      </a:graphicData>
                    </a:graphic>
                  </wp:inline>
                </w:drawing>
              </w:r>
            </w:ins>
          </w:p>
          <w:p w14:paraId="0B367487" w14:textId="5E9163FA" w:rsidR="000613A2" w:rsidRPr="00FE57AE" w:rsidRDefault="000613A2" w:rsidP="00192FFB">
            <w:pPr>
              <w:jc w:val="center"/>
              <w:rPr>
                <w:rFonts w:ascii="Arial" w:hAnsi="Arial" w:cs="Arial"/>
                <w:sz w:val="16"/>
                <w:szCs w:val="16"/>
              </w:rPr>
            </w:pPr>
            <w:r w:rsidRPr="00FE57AE">
              <w:rPr>
                <w:rFonts w:ascii="Arial" w:hAnsi="Arial" w:cs="Arial"/>
                <w:sz w:val="16"/>
                <w:szCs w:val="16"/>
              </w:rPr>
              <w:t xml:space="preserve">Figure </w:t>
            </w:r>
            <w:r w:rsidRPr="00FE57AE">
              <w:rPr>
                <w:rFonts w:ascii="Arial" w:hAnsi="Arial" w:cs="Arial"/>
                <w:sz w:val="16"/>
                <w:szCs w:val="16"/>
              </w:rPr>
              <w:fldChar w:fldCharType="begin"/>
            </w:r>
            <w:r w:rsidRPr="00FE57AE">
              <w:rPr>
                <w:rFonts w:ascii="Arial" w:hAnsi="Arial" w:cs="Arial"/>
                <w:sz w:val="16"/>
                <w:szCs w:val="16"/>
              </w:rPr>
              <w:instrText xml:space="preserve"> SEQ Figure \* ARABIC </w:instrText>
            </w:r>
            <w:r w:rsidRPr="00FE57AE">
              <w:rPr>
                <w:rFonts w:ascii="Arial" w:hAnsi="Arial" w:cs="Arial"/>
                <w:sz w:val="16"/>
                <w:szCs w:val="16"/>
              </w:rPr>
              <w:fldChar w:fldCharType="separate"/>
            </w:r>
            <w:r w:rsidR="00F9407E">
              <w:rPr>
                <w:rFonts w:ascii="Arial" w:hAnsi="Arial" w:cs="Arial"/>
                <w:noProof/>
                <w:sz w:val="16"/>
                <w:szCs w:val="16"/>
              </w:rPr>
              <w:t>37</w:t>
            </w:r>
            <w:r w:rsidRPr="00FE57AE">
              <w:rPr>
                <w:rFonts w:ascii="Arial" w:hAnsi="Arial" w:cs="Arial"/>
                <w:sz w:val="16"/>
                <w:szCs w:val="16"/>
              </w:rPr>
              <w:fldChar w:fldCharType="end"/>
            </w:r>
          </w:p>
          <w:p w14:paraId="43211CB6" w14:textId="77777777" w:rsidR="000613A2" w:rsidRPr="00E90A47" w:rsidRDefault="000613A2" w:rsidP="00192FFB">
            <w:pPr>
              <w:jc w:val="center"/>
              <w:rPr>
                <w:rFonts w:ascii="Arial" w:hAnsi="Arial" w:cs="Arial"/>
              </w:rPr>
            </w:pPr>
          </w:p>
        </w:tc>
      </w:tr>
      <w:tr w:rsidR="000613A2" w14:paraId="2F07799A" w14:textId="77777777" w:rsidTr="00192FFB">
        <w:tc>
          <w:tcPr>
            <w:tcW w:w="4788" w:type="dxa"/>
            <w:shd w:val="clear" w:color="auto" w:fill="auto"/>
          </w:tcPr>
          <w:p w14:paraId="751B896D" w14:textId="77777777" w:rsidR="000613A2" w:rsidRPr="00673430" w:rsidRDefault="000613A2" w:rsidP="00192FFB">
            <w:r w:rsidRPr="00673430">
              <w:t xml:space="preserve">If you select </w:t>
            </w:r>
            <w:r w:rsidRPr="00E90A47">
              <w:rPr>
                <w:b/>
              </w:rPr>
              <w:t>Yes</w:t>
            </w:r>
            <w:r w:rsidRPr="00673430">
              <w:t xml:space="preserve">, you will need to choose from the Original, or Predicted recipe settings. </w:t>
            </w:r>
          </w:p>
          <w:p w14:paraId="3C741BC6" w14:textId="77777777" w:rsidR="000613A2" w:rsidRDefault="000613A2" w:rsidP="00192FFB">
            <w:pPr>
              <w:rPr>
                <w:ins w:id="3378" w:author="Ryan Beck" w:date="2022-10-10T13:34:00Z"/>
              </w:rPr>
            </w:pPr>
          </w:p>
          <w:p w14:paraId="31EBBA22" w14:textId="77777777" w:rsidR="00582F69" w:rsidRDefault="00582F69" w:rsidP="00192FFB"/>
          <w:p w14:paraId="4D5A5A76" w14:textId="77777777" w:rsidR="000613A2" w:rsidRPr="00673430" w:rsidRDefault="000613A2" w:rsidP="00192FFB">
            <w:r w:rsidRPr="00E90A47">
              <w:rPr>
                <w:b/>
              </w:rPr>
              <w:t>Original –</w:t>
            </w:r>
            <w:r w:rsidRPr="00673430">
              <w:t xml:space="preserve"> The same recipe settings used when this profile was originally run.</w:t>
            </w:r>
          </w:p>
          <w:p w14:paraId="1E4D5169" w14:textId="77777777" w:rsidR="000613A2" w:rsidRPr="00673430" w:rsidRDefault="000613A2" w:rsidP="00192FFB"/>
          <w:p w14:paraId="1738FC3E" w14:textId="77777777" w:rsidR="000613A2" w:rsidRDefault="000613A2" w:rsidP="00192FFB">
            <w:r w:rsidRPr="00E90A47">
              <w:rPr>
                <w:b/>
              </w:rPr>
              <w:t>Predicted -</w:t>
            </w:r>
            <w:r w:rsidRPr="00673430">
              <w:t xml:space="preserve"> </w:t>
            </w:r>
            <w:r w:rsidRPr="00A64B31">
              <w:t>The recipe settings as predicted by</w:t>
            </w:r>
            <w:r w:rsidR="000B4010" w:rsidRPr="00A64B31">
              <w:t xml:space="preserve"> the Optional</w:t>
            </w:r>
            <w:r w:rsidRPr="00A64B31">
              <w:t xml:space="preserve"> </w:t>
            </w:r>
            <w:r w:rsidRPr="00A64B31">
              <w:rPr>
                <w:i/>
              </w:rPr>
              <w:t>Navigator</w:t>
            </w:r>
            <w:r w:rsidRPr="00A64B31">
              <w:t>, o</w:t>
            </w:r>
            <w:r w:rsidRPr="00673430">
              <w:t xml:space="preserve">r a standard prediction </w:t>
            </w:r>
            <w:r>
              <w:t xml:space="preserve">that you </w:t>
            </w:r>
            <w:r w:rsidRPr="00673430">
              <w:t>ma</w:t>
            </w:r>
            <w:r>
              <w:t>nually input.</w:t>
            </w:r>
          </w:p>
        </w:tc>
        <w:tc>
          <w:tcPr>
            <w:tcW w:w="4788" w:type="dxa"/>
            <w:shd w:val="clear" w:color="auto" w:fill="auto"/>
          </w:tcPr>
          <w:p w14:paraId="00319ADD" w14:textId="1D5820A2" w:rsidR="000613A2" w:rsidRDefault="00C43BA2" w:rsidP="00192FFB">
            <w:del w:id="3379" w:author="Ryan Beck" w:date="2022-10-10T11:02:00Z">
              <w:r w:rsidDel="00E8685F">
                <w:rPr>
                  <w:noProof/>
                </w:rPr>
                <w:drawing>
                  <wp:inline distT="0" distB="0" distL="0" distR="0" wp14:anchorId="0696D9F8" wp14:editId="77B8D0BA">
                    <wp:extent cx="3079750" cy="969019"/>
                    <wp:effectExtent l="0" t="0" r="6350" b="2540"/>
                    <wp:docPr id="2994" name="Picture 2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 or Predicted.png"/>
                            <pic:cNvPicPr/>
                          </pic:nvPicPr>
                          <pic:blipFill>
                            <a:blip r:embed="rId112">
                              <a:extLst>
                                <a:ext uri="{28A0092B-C50C-407E-A947-70E740481C1C}">
                                  <a14:useLocalDpi xmlns:a14="http://schemas.microsoft.com/office/drawing/2010/main" val="0"/>
                                </a:ext>
                              </a:extLst>
                            </a:blip>
                            <a:stretch>
                              <a:fillRect/>
                            </a:stretch>
                          </pic:blipFill>
                          <pic:spPr>
                            <a:xfrm>
                              <a:off x="0" y="0"/>
                              <a:ext cx="3080514" cy="969259"/>
                            </a:xfrm>
                            <a:prstGeom prst="rect">
                              <a:avLst/>
                            </a:prstGeom>
                          </pic:spPr>
                        </pic:pic>
                      </a:graphicData>
                    </a:graphic>
                  </wp:inline>
                </w:drawing>
              </w:r>
            </w:del>
            <w:ins w:id="3380" w:author="Ryan Beck" w:date="2022-10-10T11:02:00Z">
              <w:r w:rsidR="00E8685F">
                <w:rPr>
                  <w:noProof/>
                </w:rPr>
                <w:t xml:space="preserve"> </w:t>
              </w:r>
              <w:r w:rsidR="00E8685F">
                <w:rPr>
                  <w:noProof/>
                </w:rPr>
                <w:drawing>
                  <wp:inline distT="0" distB="0" distL="0" distR="0" wp14:anchorId="02E48D47" wp14:editId="150C8BB3">
                    <wp:extent cx="2953385" cy="960120"/>
                    <wp:effectExtent l="0" t="0" r="0" b="0"/>
                    <wp:docPr id="3035" name="Picture 30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 name="Picture 3035" descr="Graphical user interface, application&#10;&#10;Description automatically generated"/>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2953385" cy="960120"/>
                            </a:xfrm>
                            <a:prstGeom prst="rect">
                              <a:avLst/>
                            </a:prstGeom>
                          </pic:spPr>
                        </pic:pic>
                      </a:graphicData>
                    </a:graphic>
                  </wp:inline>
                </w:drawing>
              </w:r>
            </w:ins>
          </w:p>
          <w:p w14:paraId="0A0EB694" w14:textId="04576F95" w:rsidR="000613A2" w:rsidRPr="00673430" w:rsidRDefault="000613A2" w:rsidP="00192FFB">
            <w:pPr>
              <w:pStyle w:val="Caption"/>
            </w:pPr>
            <w:r w:rsidRPr="00673430">
              <w:t xml:space="preserve">Figure </w:t>
            </w:r>
            <w:r w:rsidR="00364D2F">
              <w:fldChar w:fldCharType="begin"/>
            </w:r>
            <w:r w:rsidR="00364D2F">
              <w:instrText xml:space="preserve"> SEQ Figure \* ARABIC </w:instrText>
            </w:r>
            <w:r w:rsidR="00364D2F">
              <w:fldChar w:fldCharType="separate"/>
            </w:r>
            <w:r w:rsidR="00F9407E">
              <w:rPr>
                <w:noProof/>
              </w:rPr>
              <w:t>38</w:t>
            </w:r>
            <w:r w:rsidR="00364D2F">
              <w:rPr>
                <w:noProof/>
              </w:rPr>
              <w:fldChar w:fldCharType="end"/>
            </w:r>
          </w:p>
          <w:p w14:paraId="717EF846" w14:textId="77777777" w:rsidR="000613A2" w:rsidRDefault="000613A2" w:rsidP="00192FFB"/>
        </w:tc>
      </w:tr>
    </w:tbl>
    <w:p w14:paraId="4CD0CDF4" w14:textId="77777777" w:rsidR="000613A2" w:rsidRPr="00673430" w:rsidRDefault="000613A2" w:rsidP="000613A2"/>
    <w:p w14:paraId="0179EEA6" w14:textId="26620519" w:rsidR="00BC363E" w:rsidRPr="00673430" w:rsidRDefault="00BC363E" w:rsidP="00BC363E">
      <w:r w:rsidRPr="00673430">
        <w:t>For both the original and predicted recipe settings, the software will automatically send the selected recipe information to the oven controller.  If there is no communication between the software and the Oven controller, the</w:t>
      </w:r>
      <w:r w:rsidR="00AE7626" w:rsidRPr="00AE7626">
        <w:t xml:space="preserve"> </w:t>
      </w:r>
      <w:r w:rsidR="00AE7626" w:rsidRPr="00F0388A">
        <w:t>software</w:t>
      </w:r>
      <w:r w:rsidRPr="00673430">
        <w:t xml:space="preserve"> will display a dialog box showing the recipe information.  You must manually enter this recipe information in the oven control</w:t>
      </w:r>
      <w:r w:rsidR="006D4A8B">
        <w:t>ler</w:t>
      </w:r>
      <w:r w:rsidRPr="00673430">
        <w:t xml:space="preserve"> software.  </w:t>
      </w:r>
    </w:p>
    <w:p w14:paraId="3DC50416" w14:textId="77777777" w:rsidR="00BC363E" w:rsidRDefault="00BC363E" w:rsidP="00BC363E"/>
    <w:p w14:paraId="4A3A9928" w14:textId="7E92B6C8" w:rsidR="00BC363E" w:rsidRDefault="000E0382" w:rsidP="008F51FF">
      <w:pPr>
        <w:keepNext/>
        <w:jc w:val="center"/>
      </w:pPr>
      <w:del w:id="3381" w:author="Ryan Beck" w:date="2022-10-10T11:02:00Z">
        <w:r w:rsidDel="0013039D">
          <w:rPr>
            <w:noProof/>
          </w:rPr>
          <w:drawing>
            <wp:inline distT="0" distB="0" distL="0" distR="0" wp14:anchorId="32DA81BD" wp14:editId="4DFD24AE">
              <wp:extent cx="4389120" cy="2933065"/>
              <wp:effectExtent l="0" t="0" r="0" b="635"/>
              <wp:docPr id="79" name="Picture 79" descr="PL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L 5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89120" cy="2933065"/>
                      </a:xfrm>
                      <a:prstGeom prst="rect">
                        <a:avLst/>
                      </a:prstGeom>
                      <a:noFill/>
                      <a:ln>
                        <a:noFill/>
                      </a:ln>
                    </pic:spPr>
                  </pic:pic>
                </a:graphicData>
              </a:graphic>
            </wp:inline>
          </w:drawing>
        </w:r>
      </w:del>
      <w:ins w:id="3382" w:author="Ryan Beck" w:date="2022-10-10T11:02:00Z">
        <w:r w:rsidR="0013039D" w:rsidRPr="0013039D">
          <w:rPr>
            <w:noProof/>
          </w:rPr>
          <w:t xml:space="preserve"> </w:t>
        </w:r>
        <w:r w:rsidR="0013039D">
          <w:rPr>
            <w:noProof/>
          </w:rPr>
          <w:drawing>
            <wp:inline distT="0" distB="0" distL="0" distR="0" wp14:anchorId="5A9FB35B" wp14:editId="3BB0895E">
              <wp:extent cx="3126740" cy="2934970"/>
              <wp:effectExtent l="0" t="0" r="0" b="0"/>
              <wp:docPr id="3037" name="Picture 30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 name="Picture 3037" descr="Table&#10;&#10;Description automatically generated"/>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126740" cy="2934970"/>
                      </a:xfrm>
                      <a:prstGeom prst="rect">
                        <a:avLst/>
                      </a:prstGeom>
                    </pic:spPr>
                  </pic:pic>
                </a:graphicData>
              </a:graphic>
            </wp:inline>
          </w:drawing>
        </w:r>
      </w:ins>
    </w:p>
    <w:p w14:paraId="45127EAE" w14:textId="47231F31" w:rsidR="00BC363E" w:rsidRDefault="00BC363E" w:rsidP="00BC363E">
      <w:pPr>
        <w:pStyle w:val="Caption"/>
      </w:pPr>
      <w:r>
        <w:t xml:space="preserve">Figure </w:t>
      </w:r>
      <w:r w:rsidR="00364D2F">
        <w:fldChar w:fldCharType="begin"/>
      </w:r>
      <w:r w:rsidR="00364D2F">
        <w:instrText xml:space="preserve"> </w:instrText>
      </w:r>
      <w:r w:rsidR="00364D2F">
        <w:instrText xml:space="preserve">SEQ Figure \* ARABIC </w:instrText>
      </w:r>
      <w:r w:rsidR="00364D2F">
        <w:fldChar w:fldCharType="separate"/>
      </w:r>
      <w:r w:rsidR="00F9407E">
        <w:rPr>
          <w:noProof/>
        </w:rPr>
        <w:t>39</w:t>
      </w:r>
      <w:r w:rsidR="00364D2F">
        <w:rPr>
          <w:noProof/>
        </w:rPr>
        <w:fldChar w:fldCharType="end"/>
      </w:r>
    </w:p>
    <w:p w14:paraId="7192A94E" w14:textId="77777777" w:rsidR="00BC363E" w:rsidRDefault="00BC363E" w:rsidP="00BC363E"/>
    <w:p w14:paraId="22761C36" w14:textId="77777777" w:rsidR="00BC363E" w:rsidRPr="00673430" w:rsidRDefault="00591CFC" w:rsidP="00BC363E">
      <w:r>
        <w:t>The</w:t>
      </w:r>
      <w:r w:rsidR="00BC363E" w:rsidRPr="00673430">
        <w:t xml:space="preserve"> software will automatically apply the changes </w:t>
      </w:r>
      <w:r w:rsidR="000B4010">
        <w:t>to the Run a Profile –Enter Set</w:t>
      </w:r>
      <w:r w:rsidR="00BC363E" w:rsidRPr="00673430">
        <w:t>points screen.  You will exit to the</w:t>
      </w:r>
      <w:r w:rsidR="00BC363E" w:rsidRPr="00673430">
        <w:rPr>
          <w:b/>
        </w:rPr>
        <w:t xml:space="preserve"> </w:t>
      </w:r>
      <w:r w:rsidR="000B4010">
        <w:t>Run a Profile –Enter Set</w:t>
      </w:r>
      <w:r w:rsidR="00BC363E" w:rsidRPr="00673430">
        <w:t>points screen.  If you are running on the oven controller PC, and the oven is compatible with the software the oven recipe will automatically be updated.</w:t>
      </w:r>
    </w:p>
    <w:p w14:paraId="2824F54C" w14:textId="77777777" w:rsidR="00BC363E" w:rsidRDefault="00BC363E" w:rsidP="00BC363E"/>
    <w:p w14:paraId="2CE3287F" w14:textId="77777777" w:rsidR="00BC363E" w:rsidRDefault="00BC363E" w:rsidP="00BC363E"/>
    <w:p w14:paraId="21955958" w14:textId="77777777" w:rsidR="00BC363E" w:rsidRDefault="00BC363E" w:rsidP="00BC363E"/>
    <w:p w14:paraId="79914A33" w14:textId="77777777" w:rsidR="00BC363E" w:rsidRPr="00673430" w:rsidRDefault="00BC363E" w:rsidP="00BC363E">
      <w:r>
        <w:br w:type="page"/>
      </w:r>
    </w:p>
    <w:tbl>
      <w:tblPr>
        <w:tblW w:w="0" w:type="auto"/>
        <w:tblLook w:val="04A0" w:firstRow="1" w:lastRow="0" w:firstColumn="1" w:lastColumn="0" w:noHBand="0" w:noVBand="1"/>
      </w:tblPr>
      <w:tblGrid>
        <w:gridCol w:w="4370"/>
        <w:gridCol w:w="4990"/>
      </w:tblGrid>
      <w:tr w:rsidR="000613A2" w14:paraId="097BBB24" w14:textId="77777777" w:rsidTr="00A64B31">
        <w:trPr>
          <w:trHeight w:val="2250"/>
        </w:trPr>
        <w:tc>
          <w:tcPr>
            <w:tcW w:w="4788" w:type="dxa"/>
            <w:shd w:val="clear" w:color="auto" w:fill="auto"/>
          </w:tcPr>
          <w:p w14:paraId="55D8806F" w14:textId="77777777" w:rsidR="000613A2" w:rsidRPr="00673430" w:rsidRDefault="000613A2" w:rsidP="00EC684A">
            <w:pPr>
              <w:pStyle w:val="Heading4"/>
            </w:pPr>
            <w:r w:rsidRPr="00673430">
              <w:lastRenderedPageBreak/>
              <w:t xml:space="preserve">Saving </w:t>
            </w:r>
            <w:r w:rsidR="00C653DF" w:rsidRPr="00673430">
              <w:t xml:space="preserve">Changes </w:t>
            </w:r>
            <w:proofErr w:type="gramStart"/>
            <w:r w:rsidR="00C653DF" w:rsidRPr="00673430">
              <w:t>To</w:t>
            </w:r>
            <w:proofErr w:type="gramEnd"/>
            <w:r w:rsidR="00C653DF" w:rsidRPr="00673430">
              <w:t xml:space="preserve"> The Profile:</w:t>
            </w:r>
          </w:p>
          <w:p w14:paraId="6DC4108B" w14:textId="5AD98993" w:rsidR="000613A2" w:rsidRDefault="000613A2" w:rsidP="00BC363E">
            <w:r w:rsidRPr="00673430">
              <w:t xml:space="preserve">Any changes to the Description </w:t>
            </w:r>
            <w:proofErr w:type="gramStart"/>
            <w:r w:rsidRPr="00673430">
              <w:t>Notes</w:t>
            </w:r>
            <w:proofErr w:type="gramEnd"/>
            <w:r w:rsidRPr="00673430">
              <w:t xml:space="preserve"> or the Process Window can be saved with the profile.  This will permanently update this profile with the changes.  Changes to the Process Window saved here only save the changes with the profile.  To save the changes to Process Window file see next dialog box. </w:t>
            </w:r>
            <w:del w:id="3383" w:author="Ryan Beck" w:date="2022-10-10T11:08:00Z">
              <w:r w:rsidRPr="00673430" w:rsidDel="00D03BA4">
                <w:delText xml:space="preserve"> See </w:delText>
              </w:r>
              <w:r w:rsidRPr="00673430" w:rsidDel="00D03BA4">
                <w:fldChar w:fldCharType="begin"/>
              </w:r>
              <w:r w:rsidRPr="00673430" w:rsidDel="00D03BA4">
                <w:delInstrText xml:space="preserve"> REF _Ref270084164 \h  \* MERGEFORMAT </w:delInstrText>
              </w:r>
              <w:r w:rsidRPr="00673430" w:rsidDel="00D03BA4">
                <w:fldChar w:fldCharType="separate"/>
              </w:r>
              <w:r w:rsidR="00F9407E" w:rsidRPr="00673430" w:rsidDel="00D03BA4">
                <w:delText xml:space="preserve">Figure </w:delText>
              </w:r>
              <w:r w:rsidR="00F9407E" w:rsidDel="00D03BA4">
                <w:rPr>
                  <w:noProof/>
                </w:rPr>
                <w:delText>40</w:delText>
              </w:r>
              <w:r w:rsidRPr="00673430" w:rsidDel="00D03BA4">
                <w:fldChar w:fldCharType="end"/>
              </w:r>
              <w:r w:rsidDel="00D03BA4">
                <w:delText xml:space="preserve">.  </w:delText>
              </w:r>
            </w:del>
          </w:p>
        </w:tc>
        <w:tc>
          <w:tcPr>
            <w:tcW w:w="4788" w:type="dxa"/>
            <w:shd w:val="clear" w:color="auto" w:fill="auto"/>
          </w:tcPr>
          <w:p w14:paraId="15BB85C2" w14:textId="24770C9B" w:rsidR="000613A2" w:rsidRDefault="000E0382" w:rsidP="00BC363E">
            <w:del w:id="3384" w:author="Ryan Beck" w:date="2022-10-10T11:02:00Z">
              <w:r w:rsidDel="00A4542F">
                <w:rPr>
                  <w:noProof/>
                </w:rPr>
                <w:drawing>
                  <wp:inline distT="0" distB="0" distL="0" distR="0" wp14:anchorId="11F675DC" wp14:editId="69671CDE">
                    <wp:extent cx="2722245" cy="1012825"/>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22245" cy="1012825"/>
                            </a:xfrm>
                            <a:prstGeom prst="rect">
                              <a:avLst/>
                            </a:prstGeom>
                            <a:noFill/>
                            <a:ln>
                              <a:noFill/>
                            </a:ln>
                          </pic:spPr>
                        </pic:pic>
                      </a:graphicData>
                    </a:graphic>
                  </wp:inline>
                </w:drawing>
              </w:r>
            </w:del>
            <w:ins w:id="3385" w:author="Ryan Beck" w:date="2022-10-10T11:02:00Z">
              <w:r w:rsidR="00A4542F">
                <w:rPr>
                  <w:noProof/>
                </w:rPr>
                <w:t xml:space="preserve"> </w:t>
              </w:r>
              <w:r w:rsidR="00A4542F">
                <w:rPr>
                  <w:noProof/>
                </w:rPr>
                <w:drawing>
                  <wp:inline distT="0" distB="0" distL="0" distR="0" wp14:anchorId="1153F9B0" wp14:editId="5D9E7EE5">
                    <wp:extent cx="2738755" cy="1176020"/>
                    <wp:effectExtent l="0" t="0" r="4445" b="5080"/>
                    <wp:docPr id="3040" name="Picture 3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 name="Picture 3040"/>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2738755" cy="1176020"/>
                            </a:xfrm>
                            <a:prstGeom prst="rect">
                              <a:avLst/>
                            </a:prstGeom>
                          </pic:spPr>
                        </pic:pic>
                      </a:graphicData>
                    </a:graphic>
                  </wp:inline>
                </w:drawing>
              </w:r>
            </w:ins>
          </w:p>
          <w:p w14:paraId="56070E42" w14:textId="03E3E608" w:rsidR="000613A2" w:rsidRPr="00673430" w:rsidRDefault="000613A2" w:rsidP="000613A2">
            <w:pPr>
              <w:pStyle w:val="Caption"/>
            </w:pPr>
            <w:bookmarkStart w:id="3386" w:name="_Ref270084164"/>
            <w:r w:rsidRPr="00673430">
              <w:t xml:space="preserve">Figure </w:t>
            </w:r>
            <w:r w:rsidR="00364D2F">
              <w:fldChar w:fldCharType="begin"/>
            </w:r>
            <w:r w:rsidR="00364D2F">
              <w:instrText xml:space="preserve"> SEQ Figure \* ARABIC </w:instrText>
            </w:r>
            <w:r w:rsidR="00364D2F">
              <w:fldChar w:fldCharType="separate"/>
            </w:r>
            <w:r w:rsidR="00F9407E">
              <w:rPr>
                <w:noProof/>
              </w:rPr>
              <w:t>40</w:t>
            </w:r>
            <w:r w:rsidR="00364D2F">
              <w:rPr>
                <w:noProof/>
              </w:rPr>
              <w:fldChar w:fldCharType="end"/>
            </w:r>
            <w:bookmarkEnd w:id="3386"/>
          </w:p>
          <w:p w14:paraId="67BAEF50" w14:textId="77777777" w:rsidR="000613A2" w:rsidRDefault="000613A2" w:rsidP="00BC363E"/>
        </w:tc>
      </w:tr>
      <w:tr w:rsidR="000613A2" w14:paraId="11C94A2E" w14:textId="77777777" w:rsidTr="00192FFB">
        <w:tc>
          <w:tcPr>
            <w:tcW w:w="4788" w:type="dxa"/>
            <w:shd w:val="clear" w:color="auto" w:fill="auto"/>
          </w:tcPr>
          <w:p w14:paraId="6AC6F6D8" w14:textId="77777777" w:rsidR="000613A2" w:rsidRPr="00673430" w:rsidRDefault="000613A2" w:rsidP="00EC684A">
            <w:pPr>
              <w:pStyle w:val="Heading4"/>
            </w:pPr>
            <w:r w:rsidRPr="00673430">
              <w:t xml:space="preserve">Saving </w:t>
            </w:r>
            <w:r w:rsidR="00C653DF" w:rsidRPr="00673430">
              <w:t xml:space="preserve">Changes </w:t>
            </w:r>
            <w:proofErr w:type="gramStart"/>
            <w:r w:rsidR="00C653DF" w:rsidRPr="00673430">
              <w:t>To</w:t>
            </w:r>
            <w:proofErr w:type="gramEnd"/>
            <w:r w:rsidR="00C653DF" w:rsidRPr="00673430">
              <w:t xml:space="preserve"> The </w:t>
            </w:r>
            <w:r w:rsidRPr="00673430">
              <w:t>Process Window</w:t>
            </w:r>
            <w:r w:rsidR="00C653DF" w:rsidRPr="00673430">
              <w:t>:</w:t>
            </w:r>
          </w:p>
          <w:p w14:paraId="6DF8A118" w14:textId="77777777" w:rsidR="000613A2" w:rsidRDefault="000613A2" w:rsidP="00BC363E">
            <w:r w:rsidRPr="00673430">
              <w:t>If you have made changes to the Process Window from the Graph screen you can save these changes when you exit the graph screen.  The Process Window will permanently have these changes whenever it is used to p</w:t>
            </w:r>
            <w:r>
              <w:t>rofile from this point forward.</w:t>
            </w:r>
          </w:p>
        </w:tc>
        <w:tc>
          <w:tcPr>
            <w:tcW w:w="4788" w:type="dxa"/>
            <w:shd w:val="clear" w:color="auto" w:fill="auto"/>
          </w:tcPr>
          <w:p w14:paraId="764913D2" w14:textId="6B60F3D1" w:rsidR="000613A2" w:rsidRDefault="000E0382" w:rsidP="00BC363E">
            <w:del w:id="3387" w:author="Ryan Beck" w:date="2022-10-10T11:03:00Z">
              <w:r w:rsidDel="002D7DD7">
                <w:rPr>
                  <w:noProof/>
                </w:rPr>
                <w:drawing>
                  <wp:inline distT="0" distB="0" distL="0" distR="0" wp14:anchorId="1B1500F2" wp14:editId="0B96E640">
                    <wp:extent cx="3031490" cy="9709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31490" cy="970915"/>
                            </a:xfrm>
                            <a:prstGeom prst="rect">
                              <a:avLst/>
                            </a:prstGeom>
                            <a:noFill/>
                            <a:ln>
                              <a:noFill/>
                            </a:ln>
                          </pic:spPr>
                        </pic:pic>
                      </a:graphicData>
                    </a:graphic>
                  </wp:inline>
                </w:drawing>
              </w:r>
            </w:del>
            <w:ins w:id="3388" w:author="Ryan Beck" w:date="2022-10-10T11:03:00Z">
              <w:r w:rsidR="002D7DD7">
                <w:rPr>
                  <w:noProof/>
                </w:rPr>
                <w:t xml:space="preserve"> </w:t>
              </w:r>
              <w:r w:rsidR="002D7DD7">
                <w:rPr>
                  <w:noProof/>
                </w:rPr>
                <w:drawing>
                  <wp:inline distT="0" distB="0" distL="0" distR="0" wp14:anchorId="4382468D" wp14:editId="77D96E14">
                    <wp:extent cx="2854960" cy="1047115"/>
                    <wp:effectExtent l="0" t="0" r="2540" b="635"/>
                    <wp:docPr id="3041" name="Picture 3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 name="Picture 3041"/>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2854960" cy="1047115"/>
                            </a:xfrm>
                            <a:prstGeom prst="rect">
                              <a:avLst/>
                            </a:prstGeom>
                          </pic:spPr>
                        </pic:pic>
                      </a:graphicData>
                    </a:graphic>
                  </wp:inline>
                </w:drawing>
              </w:r>
            </w:ins>
          </w:p>
          <w:p w14:paraId="6C8A541A" w14:textId="1BF60602" w:rsidR="000613A2" w:rsidRPr="00192FFB" w:rsidRDefault="000613A2" w:rsidP="00192FFB">
            <w:pPr>
              <w:jc w:val="center"/>
              <w:rPr>
                <w:rFonts w:ascii="Arial" w:hAnsi="Arial" w:cs="Arial"/>
                <w:sz w:val="16"/>
                <w:szCs w:val="16"/>
              </w:rPr>
            </w:pPr>
            <w:r w:rsidRPr="00192FFB">
              <w:rPr>
                <w:rFonts w:ascii="Arial" w:hAnsi="Arial" w:cs="Arial"/>
                <w:sz w:val="16"/>
                <w:szCs w:val="16"/>
              </w:rPr>
              <w:t xml:space="preserve">Figure </w:t>
            </w:r>
            <w:r w:rsidRPr="00192FFB">
              <w:rPr>
                <w:rFonts w:ascii="Arial" w:hAnsi="Arial" w:cs="Arial"/>
                <w:sz w:val="16"/>
                <w:szCs w:val="16"/>
              </w:rPr>
              <w:fldChar w:fldCharType="begin"/>
            </w:r>
            <w:r w:rsidRPr="00192FFB">
              <w:rPr>
                <w:rFonts w:ascii="Arial" w:hAnsi="Arial" w:cs="Arial"/>
                <w:sz w:val="16"/>
                <w:szCs w:val="16"/>
              </w:rPr>
              <w:instrText xml:space="preserve"> SEQ Figure \* ARABIC </w:instrText>
            </w:r>
            <w:r w:rsidRPr="00192FFB">
              <w:rPr>
                <w:rFonts w:ascii="Arial" w:hAnsi="Arial" w:cs="Arial"/>
                <w:sz w:val="16"/>
                <w:szCs w:val="16"/>
              </w:rPr>
              <w:fldChar w:fldCharType="separate"/>
            </w:r>
            <w:r w:rsidR="00F9407E">
              <w:rPr>
                <w:rFonts w:ascii="Arial" w:hAnsi="Arial" w:cs="Arial"/>
                <w:noProof/>
                <w:sz w:val="16"/>
                <w:szCs w:val="16"/>
              </w:rPr>
              <w:t>41</w:t>
            </w:r>
            <w:r w:rsidRPr="00192FFB">
              <w:rPr>
                <w:rFonts w:ascii="Arial" w:hAnsi="Arial" w:cs="Arial"/>
                <w:sz w:val="16"/>
                <w:szCs w:val="16"/>
              </w:rPr>
              <w:fldChar w:fldCharType="end"/>
            </w:r>
          </w:p>
        </w:tc>
      </w:tr>
    </w:tbl>
    <w:p w14:paraId="722F8D5E" w14:textId="77777777" w:rsidR="00BC363E" w:rsidRPr="00673430" w:rsidRDefault="00BC363E" w:rsidP="00BC363E"/>
    <w:p w14:paraId="254F3401" w14:textId="77777777" w:rsidR="00BC363E" w:rsidRPr="00673430" w:rsidRDefault="00BC363E" w:rsidP="00BC363E">
      <w:r w:rsidRPr="00673430">
        <w:t>The</w:t>
      </w:r>
      <w:r w:rsidR="00CD58CB" w:rsidRPr="00673430">
        <w:t xml:space="preserve"> software</w:t>
      </w:r>
      <w:r w:rsidRPr="00673430">
        <w:t xml:space="preserve"> will take you to the Edit Process Window screen in order to save the changes that you have made.</w:t>
      </w:r>
    </w:p>
    <w:p w14:paraId="6A8AD0B8" w14:textId="77777777" w:rsidR="00BC363E" w:rsidRPr="00673430" w:rsidRDefault="00BC363E" w:rsidP="00BC363E"/>
    <w:p w14:paraId="6A76122F" w14:textId="77777777" w:rsidR="00BC363E" w:rsidRPr="00673430" w:rsidRDefault="00BC363E" w:rsidP="00BC363E">
      <w:r w:rsidRPr="00673430">
        <w:t xml:space="preserve">The first dialog – “Do you want to run a profile with this product?” will appear each time you exit the graph screen.  Click on </w:t>
      </w:r>
      <w:r w:rsidRPr="00673430">
        <w:rPr>
          <w:b/>
        </w:rPr>
        <w:t>No</w:t>
      </w:r>
      <w:r w:rsidRPr="00673430">
        <w:t xml:space="preserve"> if you do not wish to profile.</w:t>
      </w:r>
    </w:p>
    <w:p w14:paraId="4EA49221" w14:textId="77777777" w:rsidR="00BC363E" w:rsidRPr="00673430" w:rsidRDefault="00BC363E" w:rsidP="00BC363E"/>
    <w:p w14:paraId="1A86DBE6" w14:textId="489F79B7" w:rsidR="00BC363E" w:rsidRDefault="00BC363E" w:rsidP="00BC363E">
      <w:r w:rsidRPr="00673430">
        <w:t xml:space="preserve">You will be sent back to the Main menu if you had just completed running a profile.  If you opened the profile from the Profile </w:t>
      </w:r>
      <w:del w:id="3389" w:author="Ryan Beck" w:date="2022-10-10T11:03:00Z">
        <w:r w:rsidRPr="00673430" w:rsidDel="002D7DD7">
          <w:delText>Explorer</w:delText>
        </w:r>
      </w:del>
      <w:ins w:id="3390" w:author="Ryan Beck" w:date="2022-10-10T11:03:00Z">
        <w:r w:rsidR="002D7DD7" w:rsidRPr="00673430">
          <w:t>Explorer,</w:t>
        </w:r>
      </w:ins>
      <w:r w:rsidRPr="00673430">
        <w:t xml:space="preserve"> you will be returned to the Profile Explorer.  The other two dialogs will only appear if changes are made to the Description notes or Process Window.</w:t>
      </w:r>
    </w:p>
    <w:p w14:paraId="42AECD36" w14:textId="77777777" w:rsidR="00A64B31" w:rsidRPr="00673430" w:rsidRDefault="00A64B31" w:rsidP="00BC363E"/>
    <w:p w14:paraId="47037578" w14:textId="0E006778" w:rsidR="008708F9" w:rsidRPr="00673430" w:rsidDel="00A5405C" w:rsidRDefault="00A95608">
      <w:pPr>
        <w:pStyle w:val="Heading4"/>
        <w:rPr>
          <w:del w:id="3391" w:author="Ryan Beck" w:date="2022-10-10T11:08:00Z"/>
        </w:rPr>
      </w:pPr>
      <w:del w:id="3392" w:author="Ryan Beck" w:date="2022-10-10T11:08:00Z">
        <w:r w:rsidDel="00A5405C">
          <w:delText xml:space="preserve">General </w:delText>
        </w:r>
        <w:r w:rsidR="00C653DF" w:rsidDel="00A5405C">
          <w:delText>T</w:delText>
        </w:r>
        <w:r w:rsidR="00C653DF" w:rsidRPr="00673430" w:rsidDel="00A5405C">
          <w:delText xml:space="preserve">ab </w:delText>
        </w:r>
        <w:r w:rsidR="00C653DF" w:rsidDel="00A5405C">
          <w:delText>B</w:delText>
        </w:r>
        <w:r w:rsidR="00C653DF" w:rsidRPr="00673430" w:rsidDel="00A5405C">
          <w:delText>uttons</w:delText>
        </w:r>
      </w:del>
    </w:p>
    <w:p w14:paraId="6ABE692A" w14:textId="5B869BC7" w:rsidR="008708F9" w:rsidRPr="00673430" w:rsidDel="00A5405C" w:rsidRDefault="008708F9">
      <w:pPr>
        <w:pStyle w:val="Heading4"/>
        <w:rPr>
          <w:del w:id="3393" w:author="Ryan Beck" w:date="2022-10-10T11:08:00Z"/>
        </w:rPr>
        <w:pPrChange w:id="3394" w:author="Tom Bergeron" w:date="2022-11-11T09:06:00Z">
          <w:pPr/>
        </w:pPrChange>
      </w:pPr>
      <w:del w:id="3395" w:author="Ryan Beck" w:date="2022-10-10T11:08:00Z">
        <w:r w:rsidRPr="00673430" w:rsidDel="00A5405C">
          <w:delText>Start Virtual Profile – If your profile meets Virtual Profile criteria, this button will appear.  Choose this button to start Virtual Profiling using the displayed profile as a Baseline</w:delText>
        </w:r>
        <w:r w:rsidR="00F33FFF" w:rsidRPr="00673430" w:rsidDel="00A5405C">
          <w:delText>.</w:delText>
        </w:r>
      </w:del>
    </w:p>
    <w:p w14:paraId="25D551AB" w14:textId="5612F6C9" w:rsidR="00D250AC" w:rsidRPr="00673430" w:rsidDel="00A5405C" w:rsidRDefault="00D250AC">
      <w:pPr>
        <w:pStyle w:val="Heading4"/>
        <w:rPr>
          <w:del w:id="3396" w:author="Ryan Beck" w:date="2022-10-10T11:08:00Z"/>
        </w:rPr>
        <w:pPrChange w:id="3397" w:author="Tom Bergeron" w:date="2022-11-11T09:06:00Z">
          <w:pPr/>
        </w:pPrChange>
      </w:pPr>
    </w:p>
    <w:p w14:paraId="496EF676" w14:textId="2D84E7BC" w:rsidR="008708F9" w:rsidRPr="00673430" w:rsidDel="00A5405C" w:rsidRDefault="008708F9">
      <w:pPr>
        <w:pStyle w:val="Heading4"/>
        <w:rPr>
          <w:del w:id="3398" w:author="Ryan Beck" w:date="2022-10-10T11:08:00Z"/>
        </w:rPr>
        <w:pPrChange w:id="3399" w:author="Tom Bergeron" w:date="2022-11-11T09:06:00Z">
          <w:pPr/>
        </w:pPrChange>
      </w:pPr>
      <w:del w:id="3400" w:author="Ryan Beck" w:date="2022-10-10T11:08:00Z">
        <w:r w:rsidRPr="00673430" w:rsidDel="00A5405C">
          <w:delText>View/Edit Process Window – This will allow you to view the Process Window specifications and limits</w:delText>
        </w:r>
        <w:r w:rsidR="00070E42" w:rsidRPr="00673430" w:rsidDel="00A5405C">
          <w:delText>.</w:delText>
        </w:r>
        <w:r w:rsidR="006D4A8B" w:rsidDel="00A5405C">
          <w:delText xml:space="preserve"> </w:delText>
        </w:r>
        <w:r w:rsidR="00405A23" w:rsidRPr="00673430" w:rsidDel="00A5405C">
          <w:delText>Changes</w:delText>
        </w:r>
        <w:r w:rsidRPr="00673430" w:rsidDel="00A5405C">
          <w:delText xml:space="preserve"> </w:delText>
        </w:r>
        <w:r w:rsidR="00405A23" w:rsidRPr="00673430" w:rsidDel="00A5405C">
          <w:delText xml:space="preserve">made to the Profile and Process Window can be saved </w:delText>
        </w:r>
        <w:r w:rsidR="00F33FFF" w:rsidRPr="00673430" w:rsidDel="00A5405C">
          <w:delText>when exiting the Graph screen.</w:delText>
        </w:r>
      </w:del>
    </w:p>
    <w:p w14:paraId="40F1DA91" w14:textId="5EBAF2B5" w:rsidR="00D250AC" w:rsidRPr="00673430" w:rsidDel="00A5405C" w:rsidRDefault="00D250AC">
      <w:pPr>
        <w:pStyle w:val="Heading4"/>
        <w:rPr>
          <w:del w:id="3401" w:author="Ryan Beck" w:date="2022-10-10T11:08:00Z"/>
        </w:rPr>
        <w:pPrChange w:id="3402" w:author="Tom Bergeron" w:date="2022-11-11T09:06:00Z">
          <w:pPr/>
        </w:pPrChange>
      </w:pPr>
    </w:p>
    <w:p w14:paraId="195AD461" w14:textId="13E3C7E9" w:rsidR="002556D1" w:rsidRPr="00673430" w:rsidDel="00A5405C" w:rsidRDefault="008708F9">
      <w:pPr>
        <w:pStyle w:val="Heading4"/>
        <w:rPr>
          <w:del w:id="3403" w:author="Ryan Beck" w:date="2022-10-10T11:08:00Z"/>
        </w:rPr>
        <w:pPrChange w:id="3404" w:author="Tom Bergeron" w:date="2022-11-11T09:06:00Z">
          <w:pPr/>
        </w:pPrChange>
      </w:pPr>
      <w:del w:id="3405" w:author="Ryan Beck" w:date="2022-10-10T11:08:00Z">
        <w:r w:rsidRPr="00673430" w:rsidDel="00A5405C">
          <w:delText xml:space="preserve">Copy to </w:delText>
        </w:r>
        <w:r w:rsidR="00671E0B" w:rsidDel="00A5405C">
          <w:delText>c</w:delText>
        </w:r>
        <w:r w:rsidRPr="00673430" w:rsidDel="00A5405C">
          <w:delText>lipboard – This button will copy the profile data to the clipboard for use with third-party software such as a spreadsheet application, or SPC software.</w:delText>
        </w:r>
      </w:del>
    </w:p>
    <w:p w14:paraId="4C924FB3" w14:textId="2478F1AA" w:rsidR="002556D1" w:rsidRPr="00673430" w:rsidDel="00A5405C" w:rsidRDefault="002556D1">
      <w:pPr>
        <w:pStyle w:val="Heading4"/>
        <w:rPr>
          <w:del w:id="3406" w:author="Ryan Beck" w:date="2022-10-10T11:08:00Z"/>
        </w:rPr>
        <w:pPrChange w:id="3407" w:author="Tom Bergeron" w:date="2022-11-11T09:06:00Z">
          <w:pPr/>
        </w:pPrChange>
      </w:pPr>
    </w:p>
    <w:p w14:paraId="2408644A" w14:textId="718B43FF" w:rsidR="00906BD1" w:rsidRPr="00673430" w:rsidDel="00A5405C" w:rsidRDefault="008708F9">
      <w:pPr>
        <w:pStyle w:val="Heading4"/>
        <w:rPr>
          <w:del w:id="3408" w:author="Ryan Beck" w:date="2022-10-10T11:08:00Z"/>
        </w:rPr>
        <w:pPrChange w:id="3409" w:author="Tom Bergeron" w:date="2022-11-11T09:06:00Z">
          <w:pPr/>
        </w:pPrChange>
      </w:pPr>
      <w:del w:id="3410" w:author="Ryan Beck" w:date="2022-10-10T11:08:00Z">
        <w:r w:rsidRPr="00673430" w:rsidDel="00A5405C">
          <w:delText xml:space="preserve">Print – This button will print the current profile.  </w:delText>
        </w:r>
        <w:r w:rsidR="00E44AD9" w:rsidRPr="00673430" w:rsidDel="00A5405C">
          <w:delText xml:space="preserve">For more information about printing, see the </w:delText>
        </w:r>
        <w:r w:rsidR="007A5091" w:rsidRPr="00801682" w:rsidDel="00A5405C">
          <w:rPr>
            <w:b w:val="0"/>
            <w:bCs w:val="0"/>
            <w:color w:val="365F91"/>
          </w:rPr>
          <w:fldChar w:fldCharType="begin"/>
        </w:r>
        <w:r w:rsidR="007A5091" w:rsidRPr="00801682" w:rsidDel="00A5405C">
          <w:rPr>
            <w:color w:val="365F91"/>
          </w:rPr>
          <w:delInstrText xml:space="preserve"> REF _Ref91061264 \h  \* MERGEFORMAT </w:delInstrText>
        </w:r>
        <w:r w:rsidR="007A5091" w:rsidRPr="00801682" w:rsidDel="00A5405C">
          <w:rPr>
            <w:b w:val="0"/>
            <w:bCs w:val="0"/>
            <w:color w:val="365F91"/>
          </w:rPr>
        </w:r>
        <w:r w:rsidR="007A5091" w:rsidRPr="00801682" w:rsidDel="00A5405C">
          <w:rPr>
            <w:b w:val="0"/>
            <w:bCs w:val="0"/>
            <w:color w:val="365F91"/>
          </w:rPr>
          <w:fldChar w:fldCharType="separate"/>
        </w:r>
        <w:r w:rsidR="00F9407E" w:rsidRPr="00F9407E" w:rsidDel="00A5405C">
          <w:rPr>
            <w:color w:val="365F91"/>
          </w:rPr>
          <w:delText>Printing</w:delText>
        </w:r>
        <w:r w:rsidR="007A5091" w:rsidRPr="00801682" w:rsidDel="00A5405C">
          <w:rPr>
            <w:b w:val="0"/>
            <w:bCs w:val="0"/>
            <w:color w:val="365F91"/>
          </w:rPr>
          <w:fldChar w:fldCharType="end"/>
        </w:r>
        <w:r w:rsidR="0006228B" w:rsidRPr="00673430" w:rsidDel="00A5405C">
          <w:delText xml:space="preserve"> </w:delText>
        </w:r>
        <w:r w:rsidR="007A5091" w:rsidDel="00A5405C">
          <w:delText>section</w:delText>
        </w:r>
        <w:r w:rsidR="003D0623" w:rsidRPr="00673430" w:rsidDel="00A5405C">
          <w:delText xml:space="preserve"> </w:delText>
        </w:r>
        <w:r w:rsidR="00E44AD9" w:rsidRPr="00673430" w:rsidDel="00A5405C">
          <w:delText>of this manual</w:delText>
        </w:r>
        <w:r w:rsidR="00F33FFF" w:rsidRPr="00673430" w:rsidDel="00A5405C">
          <w:delText>.</w:delText>
        </w:r>
      </w:del>
    </w:p>
    <w:p w14:paraId="70FC31B0" w14:textId="06BC8E98" w:rsidR="002556D1" w:rsidRPr="00673430" w:rsidDel="00A5405C" w:rsidRDefault="002556D1">
      <w:pPr>
        <w:pStyle w:val="Heading4"/>
        <w:rPr>
          <w:del w:id="3411" w:author="Ryan Beck" w:date="2022-10-10T11:08:00Z"/>
        </w:rPr>
        <w:pPrChange w:id="3412" w:author="Tom Bergeron" w:date="2022-11-11T09:06:00Z">
          <w:pPr/>
        </w:pPrChange>
      </w:pPr>
    </w:p>
    <w:p w14:paraId="160B1FBB" w14:textId="114A561F" w:rsidR="008708F9" w:rsidRPr="00A64B31" w:rsidDel="00A5405C" w:rsidRDefault="00232568">
      <w:pPr>
        <w:pStyle w:val="Heading4"/>
        <w:rPr>
          <w:del w:id="3413" w:author="Ryan Beck" w:date="2022-10-10T11:08:00Z"/>
        </w:rPr>
        <w:pPrChange w:id="3414" w:author="Tom Bergeron" w:date="2022-11-11T09:06:00Z">
          <w:pPr/>
        </w:pPrChange>
      </w:pPr>
      <w:del w:id="3415" w:author="Ryan Beck" w:date="2022-10-10T11:08:00Z">
        <w:r w:rsidRPr="00A64B31" w:rsidDel="00A5405C">
          <w:delText>Tip</w:delText>
        </w:r>
        <w:r w:rsidR="0006228B" w:rsidRPr="00A64B31" w:rsidDel="00A5405C">
          <w:delText xml:space="preserve">: </w:delText>
        </w:r>
        <w:r w:rsidR="008708F9" w:rsidRPr="00A64B31" w:rsidDel="00A5405C">
          <w:delText>If you wish to print a tab besides the General tab, pressing F9 on your keyboard will print the contents of any screen in the software.</w:delText>
        </w:r>
      </w:del>
    </w:p>
    <w:p w14:paraId="43CD06E6" w14:textId="6BD69D7B" w:rsidR="00D250AC" w:rsidRPr="00673430" w:rsidDel="00A5405C" w:rsidRDefault="00D250AC">
      <w:pPr>
        <w:pStyle w:val="Heading4"/>
        <w:rPr>
          <w:del w:id="3416" w:author="Ryan Beck" w:date="2022-10-10T11:08:00Z"/>
        </w:rPr>
        <w:pPrChange w:id="3417" w:author="Tom Bergeron" w:date="2022-11-11T09:06:00Z">
          <w:pPr/>
        </w:pPrChange>
      </w:pPr>
    </w:p>
    <w:p w14:paraId="2B8E87B6" w14:textId="7211A8FC" w:rsidR="002F65A0" w:rsidRPr="00673430" w:rsidDel="00A5405C" w:rsidRDefault="008708F9">
      <w:pPr>
        <w:pStyle w:val="Heading4"/>
        <w:rPr>
          <w:del w:id="3418" w:author="Ryan Beck" w:date="2022-10-10T11:08:00Z"/>
        </w:rPr>
        <w:pPrChange w:id="3419" w:author="Tom Bergeron" w:date="2022-11-11T09:06:00Z">
          <w:pPr/>
        </w:pPrChange>
      </w:pPr>
      <w:del w:id="3420" w:author="Ryan Beck" w:date="2022-10-10T11:08:00Z">
        <w:r w:rsidRPr="00673430" w:rsidDel="00A5405C">
          <w:delText xml:space="preserve">Green </w:delText>
        </w:r>
        <w:r w:rsidR="00A64B31" w:rsidDel="00A5405C">
          <w:delText>Check B</w:delText>
        </w:r>
        <w:r w:rsidRPr="00673430" w:rsidDel="00A5405C">
          <w:delText>utton – Select this button to run another profile or to exit</w:delText>
        </w:r>
        <w:r w:rsidR="00B2165D" w:rsidRPr="00673430" w:rsidDel="00A5405C">
          <w:delText>.</w:delText>
        </w:r>
      </w:del>
    </w:p>
    <w:p w14:paraId="15F92903" w14:textId="2A8CD318" w:rsidR="00D250AC" w:rsidDel="00A5405C" w:rsidRDefault="00D250AC">
      <w:pPr>
        <w:pStyle w:val="Heading4"/>
        <w:rPr>
          <w:del w:id="3421" w:author="Ryan Beck" w:date="2022-10-10T11:08:00Z"/>
        </w:rPr>
        <w:pPrChange w:id="3422" w:author="Tom Bergeron" w:date="2022-11-11T09:06:00Z">
          <w:pPr/>
        </w:pPrChange>
      </w:pPr>
    </w:p>
    <w:p w14:paraId="7F645C22" w14:textId="77777777" w:rsidR="00A5405C" w:rsidRDefault="00A5405C" w:rsidP="00EC684A">
      <w:pPr>
        <w:pStyle w:val="Heading4"/>
        <w:rPr>
          <w:ins w:id="3423" w:author="Ryan Beck" w:date="2022-10-10T11:08:00Z"/>
        </w:rPr>
      </w:pPr>
      <w:ins w:id="3424" w:author="Ryan Beck" w:date="2022-10-10T11:08:00Z">
        <w:r>
          <w:t>General Tab Buttons</w:t>
        </w:r>
      </w:ins>
    </w:p>
    <w:tbl>
      <w:tblPr>
        <w:tblW w:w="0" w:type="auto"/>
        <w:tblLook w:val="04A0" w:firstRow="1" w:lastRow="0" w:firstColumn="1" w:lastColumn="0" w:noHBand="0" w:noVBand="1"/>
      </w:tblPr>
      <w:tblGrid>
        <w:gridCol w:w="2003"/>
        <w:gridCol w:w="7357"/>
      </w:tblGrid>
      <w:tr w:rsidR="00A5405C" w14:paraId="4082058F" w14:textId="77777777" w:rsidTr="00A5405C">
        <w:trPr>
          <w:trHeight w:val="1098"/>
          <w:ins w:id="3425" w:author="Ryan Beck" w:date="2022-10-10T11:08:00Z"/>
        </w:trPr>
        <w:tc>
          <w:tcPr>
            <w:tcW w:w="2016" w:type="dxa"/>
            <w:hideMark/>
          </w:tcPr>
          <w:p w14:paraId="482F708C" w14:textId="041AF972" w:rsidR="00A5405C" w:rsidRDefault="00A5405C">
            <w:pPr>
              <w:spacing w:before="120"/>
              <w:rPr>
                <w:ins w:id="3426" w:author="Ryan Beck" w:date="2022-10-10T11:08:00Z"/>
              </w:rPr>
            </w:pPr>
            <w:ins w:id="3427" w:author="Ryan Beck" w:date="2022-10-10T11:08:00Z">
              <w:r>
                <w:rPr>
                  <w:noProof/>
                </w:rPr>
                <w:drawing>
                  <wp:inline distT="0" distB="0" distL="0" distR="0" wp14:anchorId="2494C4D3" wp14:editId="3D41104C">
                    <wp:extent cx="855345" cy="467995"/>
                    <wp:effectExtent l="0" t="0" r="1905" b="8255"/>
                    <wp:docPr id="146" name="Picture 146"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3" descr="bt_Inspection_Star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855345" cy="467995"/>
                            </a:xfrm>
                            <a:prstGeom prst="rect">
                              <a:avLst/>
                            </a:prstGeom>
                            <a:noFill/>
                            <a:ln>
                              <a:noFill/>
                            </a:ln>
                          </pic:spPr>
                        </pic:pic>
                      </a:graphicData>
                    </a:graphic>
                  </wp:inline>
                </w:drawing>
              </w:r>
            </w:ins>
          </w:p>
        </w:tc>
        <w:tc>
          <w:tcPr>
            <w:tcW w:w="7560" w:type="dxa"/>
            <w:hideMark/>
          </w:tcPr>
          <w:p w14:paraId="5EFD8FC9" w14:textId="77777777" w:rsidR="00A5405C" w:rsidRDefault="00A5405C">
            <w:pPr>
              <w:spacing w:before="120"/>
              <w:rPr>
                <w:ins w:id="3428" w:author="Ryan Beck" w:date="2022-10-10T11:08:00Z"/>
              </w:rPr>
            </w:pPr>
            <w:ins w:id="3429" w:author="Ryan Beck" w:date="2022-10-10T11:08:00Z">
              <w:r>
                <w:rPr>
                  <w:b/>
                </w:rPr>
                <w:t>Start Virtual Profile –</w:t>
              </w:r>
              <w:r>
                <w:t xml:space="preserve"> If your profile meets Virtual Profile criteria, this button will appear.  Choose this button to start Virtual Profiling using the displayed profile as a baseline.</w:t>
              </w:r>
            </w:ins>
          </w:p>
        </w:tc>
      </w:tr>
      <w:tr w:rsidR="00A5405C" w14:paraId="3A8E2C72" w14:textId="77777777" w:rsidTr="00A5405C">
        <w:trPr>
          <w:trHeight w:val="1080"/>
          <w:ins w:id="3430" w:author="Ryan Beck" w:date="2022-10-10T11:08:00Z"/>
        </w:trPr>
        <w:tc>
          <w:tcPr>
            <w:tcW w:w="2016" w:type="dxa"/>
            <w:hideMark/>
          </w:tcPr>
          <w:p w14:paraId="571C1C3C" w14:textId="0F33EF49" w:rsidR="00A5405C" w:rsidRDefault="00A5405C">
            <w:pPr>
              <w:spacing w:before="120"/>
              <w:rPr>
                <w:ins w:id="3431" w:author="Ryan Beck" w:date="2022-10-10T11:08:00Z"/>
              </w:rPr>
            </w:pPr>
            <w:ins w:id="3432" w:author="Ryan Beck" w:date="2022-10-10T11:08:00Z">
              <w:r>
                <w:rPr>
                  <w:noProof/>
                </w:rPr>
                <w:drawing>
                  <wp:inline distT="0" distB="0" distL="0" distR="0" wp14:anchorId="7A4F897F" wp14:editId="19027AF6">
                    <wp:extent cx="855345" cy="457200"/>
                    <wp:effectExtent l="0" t="0" r="1905" b="0"/>
                    <wp:docPr id="144" name="Picture 144"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4" descr="bt-NAVint_Proc-menu"/>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55345" cy="457200"/>
                            </a:xfrm>
                            <a:prstGeom prst="rect">
                              <a:avLst/>
                            </a:prstGeom>
                            <a:noFill/>
                            <a:ln>
                              <a:noFill/>
                            </a:ln>
                          </pic:spPr>
                        </pic:pic>
                      </a:graphicData>
                    </a:graphic>
                  </wp:inline>
                </w:drawing>
              </w:r>
            </w:ins>
          </w:p>
        </w:tc>
        <w:tc>
          <w:tcPr>
            <w:tcW w:w="7560" w:type="dxa"/>
            <w:hideMark/>
          </w:tcPr>
          <w:p w14:paraId="6C74091A" w14:textId="77777777" w:rsidR="00A5405C" w:rsidRDefault="00A5405C">
            <w:pPr>
              <w:spacing w:before="120"/>
              <w:rPr>
                <w:ins w:id="3433" w:author="Ryan Beck" w:date="2022-10-10T11:08:00Z"/>
              </w:rPr>
            </w:pPr>
            <w:ins w:id="3434" w:author="Ryan Beck" w:date="2022-10-10T11:08:00Z">
              <w:r>
                <w:rPr>
                  <w:b/>
                </w:rPr>
                <w:t xml:space="preserve">View/Edit Process Window – </w:t>
              </w:r>
              <w:r>
                <w:t xml:space="preserve">This lets you view the Process Window specifications and limits.  </w:t>
              </w:r>
            </w:ins>
          </w:p>
        </w:tc>
      </w:tr>
      <w:tr w:rsidR="00A5405C" w14:paraId="3885AFC0" w14:textId="77777777" w:rsidTr="00A5405C">
        <w:trPr>
          <w:trHeight w:val="1053"/>
          <w:ins w:id="3435" w:author="Ryan Beck" w:date="2022-10-10T11:08:00Z"/>
        </w:trPr>
        <w:tc>
          <w:tcPr>
            <w:tcW w:w="2016" w:type="dxa"/>
            <w:hideMark/>
          </w:tcPr>
          <w:p w14:paraId="7B4BF0F2" w14:textId="404F20CB" w:rsidR="00A5405C" w:rsidRDefault="00A5405C">
            <w:pPr>
              <w:spacing w:before="120"/>
              <w:rPr>
                <w:ins w:id="3436" w:author="Ryan Beck" w:date="2022-10-10T11:08:00Z"/>
              </w:rPr>
            </w:pPr>
            <w:ins w:id="3437" w:author="Ryan Beck" w:date="2022-10-10T11:08:00Z">
              <w:r>
                <w:rPr>
                  <w:noProof/>
                </w:rPr>
                <w:drawing>
                  <wp:inline distT="0" distB="0" distL="0" distR="0" wp14:anchorId="585ACBD7" wp14:editId="4CD5C764">
                    <wp:extent cx="855345" cy="467995"/>
                    <wp:effectExtent l="0" t="0" r="1905" b="8255"/>
                    <wp:docPr id="143" name="Picture 143"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5" descr="bt-NAVint_Copy2Clipb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55345" cy="467995"/>
                            </a:xfrm>
                            <a:prstGeom prst="rect">
                              <a:avLst/>
                            </a:prstGeom>
                            <a:noFill/>
                            <a:ln>
                              <a:noFill/>
                            </a:ln>
                          </pic:spPr>
                        </pic:pic>
                      </a:graphicData>
                    </a:graphic>
                  </wp:inline>
                </w:drawing>
              </w:r>
            </w:ins>
          </w:p>
        </w:tc>
        <w:tc>
          <w:tcPr>
            <w:tcW w:w="7560" w:type="dxa"/>
            <w:hideMark/>
          </w:tcPr>
          <w:p w14:paraId="2B676475" w14:textId="77777777" w:rsidR="00A5405C" w:rsidRDefault="00A5405C">
            <w:pPr>
              <w:spacing w:before="120"/>
              <w:rPr>
                <w:ins w:id="3438" w:author="Ryan Beck" w:date="2022-10-10T11:08:00Z"/>
              </w:rPr>
            </w:pPr>
            <w:ins w:id="3439" w:author="Ryan Beck" w:date="2022-10-10T11:08:00Z">
              <w:r>
                <w:rPr>
                  <w:b/>
                </w:rPr>
                <w:t xml:space="preserve">Copy to Clipboard – </w:t>
              </w:r>
              <w:r>
                <w:t>This button will copy the profile data to the clipboard for use with third-party software such as a spreadsheet application, or SPC software.</w:t>
              </w:r>
            </w:ins>
          </w:p>
        </w:tc>
      </w:tr>
      <w:tr w:rsidR="00A5405C" w14:paraId="35FDCE99" w14:textId="77777777" w:rsidTr="00A5405C">
        <w:trPr>
          <w:trHeight w:val="1269"/>
          <w:ins w:id="3440" w:author="Ryan Beck" w:date="2022-10-10T11:08:00Z"/>
        </w:trPr>
        <w:tc>
          <w:tcPr>
            <w:tcW w:w="2016" w:type="dxa"/>
            <w:hideMark/>
          </w:tcPr>
          <w:p w14:paraId="7BB42B05" w14:textId="6166456C" w:rsidR="00A5405C" w:rsidRDefault="00A5405C">
            <w:pPr>
              <w:spacing w:before="120"/>
              <w:rPr>
                <w:ins w:id="3441" w:author="Ryan Beck" w:date="2022-10-10T11:08:00Z"/>
              </w:rPr>
            </w:pPr>
            <w:ins w:id="3442" w:author="Ryan Beck" w:date="2022-10-10T11:08:00Z">
              <w:r>
                <w:rPr>
                  <w:noProof/>
                </w:rPr>
                <w:drawing>
                  <wp:inline distT="0" distB="0" distL="0" distR="0" wp14:anchorId="2E4AD6F1" wp14:editId="5169C2E2">
                    <wp:extent cx="898525" cy="489585"/>
                    <wp:effectExtent l="0" t="0" r="0" b="5715"/>
                    <wp:docPr id="140" name="Picture 140"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6" descr="bt-NAVint_Prin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98525" cy="489585"/>
                            </a:xfrm>
                            <a:prstGeom prst="rect">
                              <a:avLst/>
                            </a:prstGeom>
                            <a:noFill/>
                            <a:ln>
                              <a:noFill/>
                            </a:ln>
                          </pic:spPr>
                        </pic:pic>
                      </a:graphicData>
                    </a:graphic>
                  </wp:inline>
                </w:drawing>
              </w:r>
            </w:ins>
          </w:p>
        </w:tc>
        <w:tc>
          <w:tcPr>
            <w:tcW w:w="7560" w:type="dxa"/>
          </w:tcPr>
          <w:p w14:paraId="49E34997" w14:textId="77777777" w:rsidR="00A5405C" w:rsidRDefault="00A5405C">
            <w:pPr>
              <w:rPr>
                <w:ins w:id="3443" w:author="Ryan Beck" w:date="2022-10-10T11:08:00Z"/>
              </w:rPr>
            </w:pPr>
            <w:ins w:id="3444" w:author="Ryan Beck" w:date="2022-10-10T11:08:00Z">
              <w:r>
                <w:rPr>
                  <w:b/>
                </w:rPr>
                <w:t>Print –</w:t>
              </w:r>
              <w:r>
                <w:t xml:space="preserve"> This button will print the current profile.  For more information about printing, see the section titled </w:t>
              </w:r>
              <w:r>
                <w:fldChar w:fldCharType="begin"/>
              </w:r>
              <w:r>
                <w:instrText xml:space="preserve"> HYPERLINK "file:///C:\\Users\\RyanBeck\\Downloads\\SFT-324000-200%20ProBot%20User%20Manual%20(1).docx" \l "_Printing" </w:instrText>
              </w:r>
              <w:r>
                <w:fldChar w:fldCharType="separate"/>
              </w:r>
              <w:r>
                <w:rPr>
                  <w:rStyle w:val="Hyperlink"/>
                </w:rPr>
                <w:t>Profile Printing</w:t>
              </w:r>
              <w:r>
                <w:fldChar w:fldCharType="end"/>
              </w:r>
              <w:r>
                <w:t>.</w:t>
              </w:r>
            </w:ins>
          </w:p>
          <w:p w14:paraId="2F8AF98D" w14:textId="77777777" w:rsidR="00A5405C" w:rsidRDefault="00A5405C">
            <w:pPr>
              <w:rPr>
                <w:ins w:id="3445" w:author="Ryan Beck" w:date="2022-10-10T11:08:00Z"/>
                <w:b/>
                <w:sz w:val="12"/>
              </w:rPr>
            </w:pPr>
          </w:p>
          <w:p w14:paraId="01946BF2" w14:textId="6E38F64D" w:rsidR="00A5405C" w:rsidRDefault="00A5405C">
            <w:pPr>
              <w:ind w:left="720"/>
              <w:rPr>
                <w:ins w:id="3446" w:author="Ryan Beck" w:date="2022-10-10T11:08:00Z"/>
              </w:rPr>
            </w:pPr>
            <w:ins w:id="3447" w:author="Ryan Beck" w:date="2022-10-10T11:08:00Z">
              <w:r>
                <w:rPr>
                  <w:b/>
                </w:rPr>
                <w:t>Note</w:t>
              </w:r>
              <w:r>
                <w:t>: If you wish to print a tab besides the General tab, pressing F9 on your keyboard will print the contents of any screen in the software.</w:t>
              </w:r>
            </w:ins>
          </w:p>
        </w:tc>
      </w:tr>
      <w:tr w:rsidR="00A5405C" w14:paraId="6B105D3B" w14:textId="77777777" w:rsidTr="00A5405C">
        <w:trPr>
          <w:ins w:id="3448" w:author="Ryan Beck" w:date="2022-10-10T11:08:00Z"/>
        </w:trPr>
        <w:tc>
          <w:tcPr>
            <w:tcW w:w="2016" w:type="dxa"/>
            <w:hideMark/>
          </w:tcPr>
          <w:p w14:paraId="64EB9973" w14:textId="3D68F09A" w:rsidR="00A5405C" w:rsidRDefault="00A5405C">
            <w:pPr>
              <w:spacing w:before="120"/>
              <w:rPr>
                <w:ins w:id="3449" w:author="Ryan Beck" w:date="2022-10-10T11:08:00Z"/>
              </w:rPr>
            </w:pPr>
            <w:ins w:id="3450" w:author="Ryan Beck" w:date="2022-10-10T11:08:00Z">
              <w:r>
                <w:rPr>
                  <w:noProof/>
                </w:rPr>
                <w:drawing>
                  <wp:inline distT="0" distB="0" distL="0" distR="0" wp14:anchorId="08249B3E" wp14:editId="2BB798AD">
                    <wp:extent cx="855345" cy="467995"/>
                    <wp:effectExtent l="0" t="0" r="1905" b="8255"/>
                    <wp:docPr id="139" name="Picture 139"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7" descr="bt-NAVint_Chec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55345" cy="467995"/>
                            </a:xfrm>
                            <a:prstGeom prst="rect">
                              <a:avLst/>
                            </a:prstGeom>
                            <a:noFill/>
                            <a:ln>
                              <a:noFill/>
                            </a:ln>
                          </pic:spPr>
                        </pic:pic>
                      </a:graphicData>
                    </a:graphic>
                  </wp:inline>
                </w:drawing>
              </w:r>
            </w:ins>
          </w:p>
        </w:tc>
        <w:tc>
          <w:tcPr>
            <w:tcW w:w="7560" w:type="dxa"/>
          </w:tcPr>
          <w:p w14:paraId="3D6ABC3A" w14:textId="77777777" w:rsidR="00A5405C" w:rsidRDefault="00A5405C">
            <w:pPr>
              <w:rPr>
                <w:ins w:id="3451" w:author="Ryan Beck" w:date="2022-10-10T11:08:00Z"/>
                <w:b/>
              </w:rPr>
            </w:pPr>
          </w:p>
          <w:p w14:paraId="42C3C2AE" w14:textId="77777777" w:rsidR="00A5405C" w:rsidRDefault="00A5405C">
            <w:pPr>
              <w:rPr>
                <w:ins w:id="3452" w:author="Ryan Beck" w:date="2022-10-10T11:08:00Z"/>
              </w:rPr>
            </w:pPr>
            <w:ins w:id="3453" w:author="Ryan Beck" w:date="2022-10-10T11:08:00Z">
              <w:r>
                <w:rPr>
                  <w:b/>
                </w:rPr>
                <w:t>Green check button –</w:t>
              </w:r>
              <w:r>
                <w:t xml:space="preserve"> Select this button to run another profile or to exit.</w:t>
              </w:r>
            </w:ins>
          </w:p>
        </w:tc>
      </w:tr>
    </w:tbl>
    <w:p w14:paraId="12A70E0B" w14:textId="77777777" w:rsidR="00D250AC" w:rsidRDefault="00D250AC" w:rsidP="00F33FFF"/>
    <w:p w14:paraId="2DD26715" w14:textId="77777777" w:rsidR="00BC1977" w:rsidRDefault="00C653DF" w:rsidP="00C67678">
      <w:pPr>
        <w:pStyle w:val="Heading3"/>
      </w:pPr>
      <w:r>
        <w:br w:type="page"/>
      </w:r>
      <w:bookmarkStart w:id="3454" w:name="_Toc469043333"/>
      <w:bookmarkStart w:id="3455" w:name="_Toc469044967"/>
      <w:bookmarkStart w:id="3456" w:name="_Toc469139263"/>
      <w:bookmarkStart w:id="3457" w:name="_Toc469152708"/>
      <w:bookmarkStart w:id="3458" w:name="_Toc491174807"/>
      <w:bookmarkStart w:id="3459" w:name="_Toc491337788"/>
      <w:bookmarkStart w:id="3460" w:name="_Toc491337962"/>
      <w:bookmarkStart w:id="3461" w:name="_Toc491338735"/>
      <w:bookmarkStart w:id="3462" w:name="_Toc532855717"/>
      <w:bookmarkStart w:id="3463" w:name="_Toc532856739"/>
      <w:bookmarkStart w:id="3464" w:name="_Toc53042161"/>
      <w:bookmarkStart w:id="3465" w:name="_Toc53042346"/>
      <w:bookmarkStart w:id="3466" w:name="_Toc86846318"/>
      <w:bookmarkStart w:id="3467" w:name="_Toc86846509"/>
      <w:bookmarkStart w:id="3468" w:name="_Toc119049888"/>
      <w:bookmarkStart w:id="3469" w:name="_Toc119050453"/>
      <w:bookmarkStart w:id="3470" w:name="_Toc119050643"/>
      <w:r w:rsidR="006E2A52">
        <w:lastRenderedPageBreak/>
        <w:t xml:space="preserve">Description </w:t>
      </w:r>
      <w:r>
        <w:t>Tab</w:t>
      </w:r>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p>
    <w:p w14:paraId="7BC9551C" w14:textId="77777777" w:rsidR="00BC1977" w:rsidRPr="00BC1977" w:rsidRDefault="00BC1977" w:rsidP="00BC1977"/>
    <w:p w14:paraId="75D3141F" w14:textId="7741DF91" w:rsidR="00133461" w:rsidRDefault="000E0382" w:rsidP="00133461">
      <w:pPr>
        <w:keepNext/>
        <w:jc w:val="center"/>
      </w:pPr>
      <w:del w:id="3471" w:author="Ryan Beck" w:date="2022-10-10T11:09:00Z">
        <w:r w:rsidDel="00291E58">
          <w:rPr>
            <w:noProof/>
          </w:rPr>
          <w:drawing>
            <wp:inline distT="0" distB="0" distL="0" distR="0" wp14:anchorId="07C70994" wp14:editId="4D2092CC">
              <wp:extent cx="5289550" cy="410083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89550" cy="4100830"/>
                      </a:xfrm>
                      <a:prstGeom prst="rect">
                        <a:avLst/>
                      </a:prstGeom>
                      <a:noFill/>
                      <a:ln>
                        <a:noFill/>
                      </a:ln>
                    </pic:spPr>
                  </pic:pic>
                </a:graphicData>
              </a:graphic>
            </wp:inline>
          </w:drawing>
        </w:r>
      </w:del>
      <w:ins w:id="3472" w:author="Ryan Beck" w:date="2022-10-10T11:09:00Z">
        <w:r w:rsidR="00291E58" w:rsidRPr="00291E58">
          <w:rPr>
            <w:noProof/>
          </w:rPr>
          <w:t xml:space="preserve"> </w:t>
        </w:r>
        <w:r w:rsidR="00291E58" w:rsidRPr="00291E58">
          <w:rPr>
            <w:noProof/>
          </w:rPr>
          <w:drawing>
            <wp:inline distT="0" distB="0" distL="0" distR="0" wp14:anchorId="546D61BB" wp14:editId="08C8CDE9">
              <wp:extent cx="5843016" cy="3127248"/>
              <wp:effectExtent l="0" t="0" r="5715" b="0"/>
              <wp:docPr id="148" name="Picture 14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able&#10;&#10;Description automatically generated"/>
                      <pic:cNvPicPr/>
                    </pic:nvPicPr>
                    <pic:blipFill>
                      <a:blip r:embed="rId122"/>
                      <a:stretch>
                        <a:fillRect/>
                      </a:stretch>
                    </pic:blipFill>
                    <pic:spPr>
                      <a:xfrm>
                        <a:off x="0" y="0"/>
                        <a:ext cx="5843016" cy="3127248"/>
                      </a:xfrm>
                      <a:prstGeom prst="rect">
                        <a:avLst/>
                      </a:prstGeom>
                    </pic:spPr>
                  </pic:pic>
                </a:graphicData>
              </a:graphic>
            </wp:inline>
          </w:drawing>
        </w:r>
      </w:ins>
    </w:p>
    <w:p w14:paraId="3DB7DA54" w14:textId="3DAB926F" w:rsidR="008708F9" w:rsidRDefault="00133461" w:rsidP="00F5043F">
      <w:pPr>
        <w:pStyle w:val="Caption"/>
      </w:pPr>
      <w:r>
        <w:t xml:space="preserve">Figure </w:t>
      </w:r>
      <w:r w:rsidR="00364D2F">
        <w:fldChar w:fldCharType="begin"/>
      </w:r>
      <w:r w:rsidR="00364D2F">
        <w:instrText xml:space="preserve"> SEQ Figure \* ARABIC </w:instrText>
      </w:r>
      <w:r w:rsidR="00364D2F">
        <w:fldChar w:fldCharType="separate"/>
      </w:r>
      <w:r w:rsidR="00F9407E">
        <w:rPr>
          <w:noProof/>
        </w:rPr>
        <w:t>42</w:t>
      </w:r>
      <w:r w:rsidR="00364D2F">
        <w:rPr>
          <w:noProof/>
        </w:rPr>
        <w:fldChar w:fldCharType="end"/>
      </w:r>
      <w:r w:rsidR="00271F23" w:rsidRPr="00271F23">
        <w:t xml:space="preserve">: </w:t>
      </w:r>
      <w:r w:rsidR="00271F23">
        <w:t xml:space="preserve">Profile </w:t>
      </w:r>
      <w:r w:rsidR="00271F23" w:rsidRPr="00271F23">
        <w:t>Description Tab –</w:t>
      </w:r>
      <w:r w:rsidR="00271F23">
        <w:t xml:space="preserve"> Shows Description notes, statistics, and recipe</w:t>
      </w:r>
    </w:p>
    <w:p w14:paraId="513FA61A" w14:textId="77777777" w:rsidR="00BC1977" w:rsidRPr="00BC1977" w:rsidRDefault="00BC1977" w:rsidP="00BC1977"/>
    <w:p w14:paraId="11D40844" w14:textId="77777777" w:rsidR="008708F9" w:rsidRDefault="008708F9" w:rsidP="00F33FFF">
      <w:r>
        <w:t xml:space="preserve">The Description tab shows the profile description notes, </w:t>
      </w:r>
      <w:r w:rsidR="00A95608">
        <w:t>p</w:t>
      </w:r>
      <w:r>
        <w:t xml:space="preserve">rofile </w:t>
      </w:r>
      <w:r w:rsidR="00A95608">
        <w:t>s</w:t>
      </w:r>
      <w:r>
        <w:t xml:space="preserve">tatistics, </w:t>
      </w:r>
      <w:r w:rsidR="00F33FFF">
        <w:t>current and predicted recipes.</w:t>
      </w:r>
    </w:p>
    <w:p w14:paraId="0E4DE3DC" w14:textId="77777777" w:rsidR="00A64B31" w:rsidRDefault="00A64B31" w:rsidP="00F33FFF"/>
    <w:p w14:paraId="4F2DCDC4" w14:textId="77777777" w:rsidR="002938B0" w:rsidRDefault="002938B0" w:rsidP="00EC684A">
      <w:pPr>
        <w:pStyle w:val="Heading4"/>
        <w:rPr>
          <w:ins w:id="3473" w:author="Ryan Beck" w:date="2022-10-10T11:10:00Z"/>
        </w:rPr>
      </w:pPr>
      <w:ins w:id="3474" w:author="Ryan Beck" w:date="2022-10-10T11:10:00Z">
        <w:r>
          <w:t>Description Tab Buttons</w:t>
        </w:r>
      </w:ins>
    </w:p>
    <w:tbl>
      <w:tblPr>
        <w:tblW w:w="0" w:type="auto"/>
        <w:tblLook w:val="04A0" w:firstRow="1" w:lastRow="0" w:firstColumn="1" w:lastColumn="0" w:noHBand="0" w:noVBand="1"/>
      </w:tblPr>
      <w:tblGrid>
        <w:gridCol w:w="2005"/>
        <w:gridCol w:w="7355"/>
      </w:tblGrid>
      <w:tr w:rsidR="002938B0" w14:paraId="6D8B9721" w14:textId="77777777" w:rsidTr="002938B0">
        <w:trPr>
          <w:trHeight w:val="1152"/>
          <w:ins w:id="3475" w:author="Ryan Beck" w:date="2022-10-10T11:10:00Z"/>
        </w:trPr>
        <w:tc>
          <w:tcPr>
            <w:tcW w:w="2016" w:type="dxa"/>
            <w:hideMark/>
          </w:tcPr>
          <w:p w14:paraId="2B3BA6A8" w14:textId="4DA20C3A" w:rsidR="002938B0" w:rsidRDefault="002938B0">
            <w:pPr>
              <w:spacing w:before="120"/>
              <w:rPr>
                <w:ins w:id="3476" w:author="Ryan Beck" w:date="2022-10-10T11:10:00Z"/>
              </w:rPr>
            </w:pPr>
            <w:ins w:id="3477" w:author="Ryan Beck" w:date="2022-10-10T11:10:00Z">
              <w:r>
                <w:rPr>
                  <w:noProof/>
                </w:rPr>
                <w:drawing>
                  <wp:inline distT="0" distB="0" distL="0" distR="0" wp14:anchorId="539969FC" wp14:editId="11B0FB36">
                    <wp:extent cx="930275" cy="511175"/>
                    <wp:effectExtent l="0" t="0" r="3175" b="3175"/>
                    <wp:docPr id="156" name="Picture 156"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9" descr="bt-NAVint_Proc-menu"/>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30275" cy="511175"/>
                            </a:xfrm>
                            <a:prstGeom prst="rect">
                              <a:avLst/>
                            </a:prstGeom>
                            <a:noFill/>
                            <a:ln>
                              <a:noFill/>
                            </a:ln>
                          </pic:spPr>
                        </pic:pic>
                      </a:graphicData>
                    </a:graphic>
                  </wp:inline>
                </w:drawing>
              </w:r>
            </w:ins>
          </w:p>
        </w:tc>
        <w:tc>
          <w:tcPr>
            <w:tcW w:w="7560" w:type="dxa"/>
            <w:hideMark/>
          </w:tcPr>
          <w:p w14:paraId="2A753554" w14:textId="77777777" w:rsidR="002938B0" w:rsidRDefault="002938B0">
            <w:pPr>
              <w:spacing w:before="120"/>
              <w:rPr>
                <w:ins w:id="3478" w:author="Ryan Beck" w:date="2022-10-10T11:10:00Z"/>
              </w:rPr>
            </w:pPr>
            <w:ins w:id="3479" w:author="Ryan Beck" w:date="2022-10-10T11:10:00Z">
              <w:r>
                <w:rPr>
                  <w:b/>
                </w:rPr>
                <w:t xml:space="preserve">View/Edit Process Window – </w:t>
              </w:r>
              <w:r>
                <w:t>This lets you view the Process Window specifications and limits</w:t>
              </w:r>
            </w:ins>
          </w:p>
        </w:tc>
      </w:tr>
      <w:tr w:rsidR="002938B0" w14:paraId="0C22236A" w14:textId="77777777" w:rsidTr="002938B0">
        <w:trPr>
          <w:trHeight w:val="1224"/>
          <w:ins w:id="3480" w:author="Ryan Beck" w:date="2022-10-10T11:10:00Z"/>
        </w:trPr>
        <w:tc>
          <w:tcPr>
            <w:tcW w:w="2016" w:type="dxa"/>
            <w:hideMark/>
          </w:tcPr>
          <w:p w14:paraId="1F31AEFF" w14:textId="07306B19" w:rsidR="002938B0" w:rsidRDefault="002938B0">
            <w:pPr>
              <w:spacing w:before="120"/>
              <w:rPr>
                <w:ins w:id="3481" w:author="Ryan Beck" w:date="2022-10-10T11:10:00Z"/>
              </w:rPr>
            </w:pPr>
            <w:ins w:id="3482" w:author="Ryan Beck" w:date="2022-10-10T11:10:00Z">
              <w:r>
                <w:rPr>
                  <w:noProof/>
                </w:rPr>
                <w:drawing>
                  <wp:inline distT="0" distB="0" distL="0" distR="0" wp14:anchorId="3F83D378" wp14:editId="1F331EC7">
                    <wp:extent cx="930275" cy="511175"/>
                    <wp:effectExtent l="0" t="0" r="3175" b="3175"/>
                    <wp:docPr id="154" name="Picture 154"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0" descr="bt-NAVint_Copy2Clipb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30275" cy="511175"/>
                            </a:xfrm>
                            <a:prstGeom prst="rect">
                              <a:avLst/>
                            </a:prstGeom>
                            <a:noFill/>
                            <a:ln>
                              <a:noFill/>
                            </a:ln>
                          </pic:spPr>
                        </pic:pic>
                      </a:graphicData>
                    </a:graphic>
                  </wp:inline>
                </w:drawing>
              </w:r>
            </w:ins>
          </w:p>
        </w:tc>
        <w:tc>
          <w:tcPr>
            <w:tcW w:w="7560" w:type="dxa"/>
            <w:hideMark/>
          </w:tcPr>
          <w:p w14:paraId="50133697" w14:textId="77777777" w:rsidR="002938B0" w:rsidRDefault="002938B0">
            <w:pPr>
              <w:spacing w:before="120"/>
              <w:rPr>
                <w:ins w:id="3483" w:author="Ryan Beck" w:date="2022-10-10T11:10:00Z"/>
              </w:rPr>
            </w:pPr>
            <w:ins w:id="3484" w:author="Ryan Beck" w:date="2022-10-10T11:10:00Z">
              <w:r>
                <w:rPr>
                  <w:b/>
                </w:rPr>
                <w:t xml:space="preserve">Copy to Clipboard – </w:t>
              </w:r>
              <w:r>
                <w:t>This button will copy the profile data to the clipboard for use with third-party software such as a spreadsheet application, or SPC software.</w:t>
              </w:r>
            </w:ins>
          </w:p>
        </w:tc>
      </w:tr>
      <w:tr w:rsidR="002938B0" w14:paraId="133263CA" w14:textId="77777777" w:rsidTr="002938B0">
        <w:trPr>
          <w:trHeight w:val="1467"/>
          <w:ins w:id="3485" w:author="Ryan Beck" w:date="2022-10-10T11:10:00Z"/>
        </w:trPr>
        <w:tc>
          <w:tcPr>
            <w:tcW w:w="2016" w:type="dxa"/>
            <w:hideMark/>
          </w:tcPr>
          <w:p w14:paraId="14B543D8" w14:textId="640DFA8B" w:rsidR="002938B0" w:rsidRDefault="002938B0">
            <w:pPr>
              <w:spacing w:before="120"/>
              <w:rPr>
                <w:ins w:id="3486" w:author="Ryan Beck" w:date="2022-10-10T11:10:00Z"/>
              </w:rPr>
            </w:pPr>
            <w:ins w:id="3487" w:author="Ryan Beck" w:date="2022-10-10T11:10:00Z">
              <w:r>
                <w:rPr>
                  <w:noProof/>
                </w:rPr>
                <w:drawing>
                  <wp:inline distT="0" distB="0" distL="0" distR="0" wp14:anchorId="3F548427" wp14:editId="484A438B">
                    <wp:extent cx="930275" cy="511175"/>
                    <wp:effectExtent l="0" t="0" r="3175" b="3175"/>
                    <wp:docPr id="153" name="Picture 153"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1" descr="bt-NAVint_Prin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30275" cy="511175"/>
                            </a:xfrm>
                            <a:prstGeom prst="rect">
                              <a:avLst/>
                            </a:prstGeom>
                            <a:noFill/>
                            <a:ln>
                              <a:noFill/>
                            </a:ln>
                          </pic:spPr>
                        </pic:pic>
                      </a:graphicData>
                    </a:graphic>
                  </wp:inline>
                </w:drawing>
              </w:r>
            </w:ins>
          </w:p>
        </w:tc>
        <w:tc>
          <w:tcPr>
            <w:tcW w:w="7560" w:type="dxa"/>
            <w:hideMark/>
          </w:tcPr>
          <w:p w14:paraId="08F88100" w14:textId="77777777" w:rsidR="002938B0" w:rsidRDefault="002938B0">
            <w:pPr>
              <w:rPr>
                <w:ins w:id="3488" w:author="Ryan Beck" w:date="2022-10-10T11:10:00Z"/>
              </w:rPr>
            </w:pPr>
            <w:ins w:id="3489" w:author="Ryan Beck" w:date="2022-10-10T11:10:00Z">
              <w:r>
                <w:rPr>
                  <w:b/>
                </w:rPr>
                <w:t>Print –</w:t>
              </w:r>
              <w:r>
                <w:t xml:space="preserve"> This button will print the current profile.  For more information about printing, see the section titled </w:t>
              </w:r>
              <w:r>
                <w:fldChar w:fldCharType="begin"/>
              </w:r>
              <w:r>
                <w:instrText xml:space="preserve"> HYPERLINK "file:///C:\\Users\\RyanBeck\\Downloads\\SFT-324000-200%20ProBot%20User%20Manual%20(1).docx" \l "_Profile_Printing" </w:instrText>
              </w:r>
              <w:r>
                <w:fldChar w:fldCharType="separate"/>
              </w:r>
              <w:r>
                <w:rPr>
                  <w:rStyle w:val="Hyperlink"/>
                </w:rPr>
                <w:t>Profile Printing</w:t>
              </w:r>
              <w:r>
                <w:fldChar w:fldCharType="end"/>
              </w:r>
              <w:r>
                <w:t>.</w:t>
              </w:r>
            </w:ins>
          </w:p>
          <w:p w14:paraId="40799413" w14:textId="010E5209" w:rsidR="002938B0" w:rsidRDefault="002938B0">
            <w:pPr>
              <w:spacing w:before="120"/>
              <w:ind w:left="360"/>
              <w:rPr>
                <w:ins w:id="3490" w:author="Ryan Beck" w:date="2022-10-10T11:10:00Z"/>
              </w:rPr>
            </w:pPr>
            <w:ins w:id="3491" w:author="Ryan Beck" w:date="2022-10-10T11:10:00Z">
              <w:r>
                <w:rPr>
                  <w:b/>
                </w:rPr>
                <w:t>Note</w:t>
              </w:r>
              <w:r>
                <w:t>: If you wish to print a tab besides the General tab, pressing F9 on your keyboard will print the contents of any screen in the software.</w:t>
              </w:r>
            </w:ins>
          </w:p>
        </w:tc>
      </w:tr>
      <w:tr w:rsidR="002938B0" w14:paraId="1418D989" w14:textId="77777777" w:rsidTr="002938B0">
        <w:trPr>
          <w:ins w:id="3492" w:author="Ryan Beck" w:date="2022-10-10T11:10:00Z"/>
        </w:trPr>
        <w:tc>
          <w:tcPr>
            <w:tcW w:w="2016" w:type="dxa"/>
            <w:hideMark/>
          </w:tcPr>
          <w:p w14:paraId="0F2AE96B" w14:textId="0FA8F959" w:rsidR="002938B0" w:rsidRDefault="002938B0">
            <w:pPr>
              <w:spacing w:before="120"/>
              <w:rPr>
                <w:ins w:id="3493" w:author="Ryan Beck" w:date="2022-10-10T11:10:00Z"/>
              </w:rPr>
            </w:pPr>
            <w:ins w:id="3494" w:author="Ryan Beck" w:date="2022-10-10T11:10:00Z">
              <w:r>
                <w:rPr>
                  <w:noProof/>
                </w:rPr>
                <w:drawing>
                  <wp:inline distT="0" distB="0" distL="0" distR="0" wp14:anchorId="285E92AD" wp14:editId="6C36DC29">
                    <wp:extent cx="930275" cy="511175"/>
                    <wp:effectExtent l="0" t="0" r="3175" b="3175"/>
                    <wp:docPr id="151" name="Picture 151"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2" descr="bt-NAVint_Chec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30275" cy="511175"/>
                            </a:xfrm>
                            <a:prstGeom prst="rect">
                              <a:avLst/>
                            </a:prstGeom>
                            <a:noFill/>
                            <a:ln>
                              <a:noFill/>
                            </a:ln>
                          </pic:spPr>
                        </pic:pic>
                      </a:graphicData>
                    </a:graphic>
                  </wp:inline>
                </w:drawing>
              </w:r>
            </w:ins>
          </w:p>
        </w:tc>
        <w:tc>
          <w:tcPr>
            <w:tcW w:w="7560" w:type="dxa"/>
          </w:tcPr>
          <w:p w14:paraId="7C4967B6" w14:textId="77777777" w:rsidR="002938B0" w:rsidRDefault="002938B0">
            <w:pPr>
              <w:rPr>
                <w:ins w:id="3495" w:author="Ryan Beck" w:date="2022-10-10T11:10:00Z"/>
                <w:b/>
              </w:rPr>
            </w:pPr>
          </w:p>
          <w:p w14:paraId="1F18318C" w14:textId="77777777" w:rsidR="002938B0" w:rsidRDefault="002938B0">
            <w:pPr>
              <w:rPr>
                <w:ins w:id="3496" w:author="Ryan Beck" w:date="2022-10-10T11:10:00Z"/>
              </w:rPr>
            </w:pPr>
            <w:ins w:id="3497" w:author="Ryan Beck" w:date="2022-10-10T11:10:00Z">
              <w:r>
                <w:rPr>
                  <w:b/>
                </w:rPr>
                <w:t>Green check button –</w:t>
              </w:r>
              <w:r>
                <w:t xml:space="preserve"> Select this button to run another profile or to exit.</w:t>
              </w:r>
            </w:ins>
          </w:p>
          <w:p w14:paraId="16776467" w14:textId="77777777" w:rsidR="002938B0" w:rsidRDefault="002938B0">
            <w:pPr>
              <w:rPr>
                <w:ins w:id="3498" w:author="Ryan Beck" w:date="2022-10-10T11:10:00Z"/>
              </w:rPr>
            </w:pPr>
          </w:p>
          <w:p w14:paraId="7403780B" w14:textId="77777777" w:rsidR="002938B0" w:rsidRDefault="002938B0">
            <w:pPr>
              <w:rPr>
                <w:ins w:id="3499" w:author="Ryan Beck" w:date="2022-10-10T11:10:00Z"/>
              </w:rPr>
            </w:pPr>
          </w:p>
          <w:p w14:paraId="669A6F62" w14:textId="77777777" w:rsidR="002938B0" w:rsidRDefault="002938B0">
            <w:pPr>
              <w:rPr>
                <w:ins w:id="3500" w:author="Tom Bergeron" w:date="2022-11-11T09:32:00Z"/>
              </w:rPr>
            </w:pPr>
          </w:p>
          <w:p w14:paraId="40D6B1B0" w14:textId="77777777" w:rsidR="00364D2F" w:rsidRDefault="00364D2F">
            <w:pPr>
              <w:rPr>
                <w:ins w:id="3501" w:author="Tom Bergeron" w:date="2022-11-11T09:32:00Z"/>
              </w:rPr>
            </w:pPr>
          </w:p>
          <w:p w14:paraId="271CBA03" w14:textId="13731419" w:rsidR="00364D2F" w:rsidRDefault="00364D2F">
            <w:pPr>
              <w:rPr>
                <w:ins w:id="3502" w:author="Ryan Beck" w:date="2022-10-10T11:10:00Z"/>
              </w:rPr>
            </w:pPr>
          </w:p>
        </w:tc>
      </w:tr>
    </w:tbl>
    <w:p w14:paraId="5D2B2984" w14:textId="29FBC4E9" w:rsidR="008708F9" w:rsidDel="002938B0" w:rsidRDefault="008708F9">
      <w:pPr>
        <w:pStyle w:val="Heading2"/>
        <w:rPr>
          <w:del w:id="3503" w:author="Ryan Beck" w:date="2022-10-10T11:10:00Z"/>
        </w:rPr>
        <w:pPrChange w:id="3504" w:author="Tom Bergeron" w:date="2022-11-11T09:11:00Z">
          <w:pPr>
            <w:pStyle w:val="Heading4"/>
          </w:pPr>
        </w:pPrChange>
      </w:pPr>
      <w:del w:id="3505" w:author="Ryan Beck" w:date="2022-10-10T11:10:00Z">
        <w:r w:rsidRPr="00910E39" w:rsidDel="002938B0">
          <w:lastRenderedPageBreak/>
          <w:delText xml:space="preserve">Description </w:delText>
        </w:r>
        <w:r w:rsidR="00C653DF" w:rsidDel="002938B0">
          <w:delText>T</w:delText>
        </w:r>
        <w:r w:rsidR="00C653DF" w:rsidRPr="00910E39" w:rsidDel="002938B0">
          <w:delText xml:space="preserve">ab </w:delText>
        </w:r>
        <w:r w:rsidR="00C653DF" w:rsidDel="002938B0">
          <w:delText>B</w:delText>
        </w:r>
        <w:r w:rsidR="00C653DF" w:rsidRPr="00910E39" w:rsidDel="002938B0">
          <w:delText>uttons</w:delText>
        </w:r>
      </w:del>
    </w:p>
    <w:p w14:paraId="5BE48870" w14:textId="2D69AD3C" w:rsidR="008708F9" w:rsidDel="002938B0" w:rsidRDefault="008708F9">
      <w:pPr>
        <w:pStyle w:val="Heading2"/>
        <w:rPr>
          <w:del w:id="3506" w:author="Ryan Beck" w:date="2022-10-10T11:10:00Z"/>
        </w:rPr>
        <w:pPrChange w:id="3507" w:author="Tom Bergeron" w:date="2022-11-11T09:11:00Z">
          <w:pPr/>
        </w:pPrChange>
      </w:pPr>
      <w:del w:id="3508" w:author="Ryan Beck" w:date="2022-10-10T11:10:00Z">
        <w:r w:rsidDel="002938B0">
          <w:delText>View/Edit Process Window – This will allow you to view th</w:delText>
        </w:r>
        <w:r w:rsidR="00F33FFF" w:rsidDel="002938B0">
          <w:delText>e process window specifications</w:delText>
        </w:r>
        <w:r w:rsidR="00B2165D" w:rsidDel="002938B0">
          <w:delText>.</w:delText>
        </w:r>
      </w:del>
    </w:p>
    <w:p w14:paraId="69532892" w14:textId="4A27A7DE" w:rsidR="00D250AC" w:rsidDel="002938B0" w:rsidRDefault="00D250AC">
      <w:pPr>
        <w:pStyle w:val="Heading2"/>
        <w:rPr>
          <w:del w:id="3509" w:author="Ryan Beck" w:date="2022-10-10T11:10:00Z"/>
        </w:rPr>
        <w:pPrChange w:id="3510" w:author="Tom Bergeron" w:date="2022-11-11T09:11:00Z">
          <w:pPr/>
        </w:pPrChange>
      </w:pPr>
    </w:p>
    <w:p w14:paraId="36485ADB" w14:textId="04E27BBA" w:rsidR="008708F9" w:rsidDel="002938B0" w:rsidRDefault="008708F9">
      <w:pPr>
        <w:pStyle w:val="Heading2"/>
        <w:rPr>
          <w:del w:id="3511" w:author="Ryan Beck" w:date="2022-10-10T11:10:00Z"/>
        </w:rPr>
        <w:pPrChange w:id="3512" w:author="Tom Bergeron" w:date="2022-11-11T09:11:00Z">
          <w:pPr/>
        </w:pPrChange>
      </w:pPr>
      <w:del w:id="3513" w:author="Ryan Beck" w:date="2022-10-10T11:10:00Z">
        <w:r w:rsidDel="002938B0">
          <w:delText xml:space="preserve">Copy to </w:delText>
        </w:r>
        <w:r w:rsidR="00671E0B" w:rsidDel="002938B0">
          <w:delText>c</w:delText>
        </w:r>
        <w:r w:rsidDel="002938B0">
          <w:delText>lipboard – This button will copy the profile data to the clipboard for use with third-party software such as a spreadsheet application, or SPC software.</w:delText>
        </w:r>
      </w:del>
    </w:p>
    <w:p w14:paraId="10D25A07" w14:textId="7FB14FFB" w:rsidR="00D250AC" w:rsidDel="002938B0" w:rsidRDefault="00D250AC">
      <w:pPr>
        <w:pStyle w:val="Heading2"/>
        <w:rPr>
          <w:del w:id="3514" w:author="Ryan Beck" w:date="2022-10-10T11:10:00Z"/>
        </w:rPr>
        <w:pPrChange w:id="3515" w:author="Tom Bergeron" w:date="2022-11-11T09:11:00Z">
          <w:pPr/>
        </w:pPrChange>
      </w:pPr>
    </w:p>
    <w:p w14:paraId="70D4898B" w14:textId="69FA8920" w:rsidR="008708F9" w:rsidDel="002938B0" w:rsidRDefault="008708F9">
      <w:pPr>
        <w:pStyle w:val="Heading2"/>
        <w:rPr>
          <w:del w:id="3516" w:author="Ryan Beck" w:date="2022-10-10T11:10:00Z"/>
        </w:rPr>
        <w:pPrChange w:id="3517" w:author="Tom Bergeron" w:date="2022-11-11T09:11:00Z">
          <w:pPr/>
        </w:pPrChange>
      </w:pPr>
      <w:del w:id="3518" w:author="Ryan Beck" w:date="2022-10-10T11:10:00Z">
        <w:r w:rsidDel="002938B0">
          <w:delText xml:space="preserve">Print – This button will </w:delText>
        </w:r>
        <w:r w:rsidR="00F33FFF" w:rsidDel="002938B0">
          <w:delText>print the current profile.</w:delText>
        </w:r>
      </w:del>
    </w:p>
    <w:p w14:paraId="24AD92E2" w14:textId="4B6B86B6" w:rsidR="00D250AC" w:rsidDel="002938B0" w:rsidRDefault="00D250AC">
      <w:pPr>
        <w:pStyle w:val="Heading2"/>
        <w:rPr>
          <w:del w:id="3519" w:author="Ryan Beck" w:date="2022-10-10T11:10:00Z"/>
        </w:rPr>
        <w:pPrChange w:id="3520" w:author="Tom Bergeron" w:date="2022-11-11T09:11:00Z">
          <w:pPr/>
        </w:pPrChange>
      </w:pPr>
    </w:p>
    <w:p w14:paraId="31E8A578" w14:textId="21045BB0" w:rsidR="008708F9" w:rsidRPr="00A64B31" w:rsidDel="002938B0" w:rsidRDefault="00232568">
      <w:pPr>
        <w:pStyle w:val="Heading2"/>
        <w:rPr>
          <w:del w:id="3521" w:author="Ryan Beck" w:date="2022-10-10T11:10:00Z"/>
        </w:rPr>
        <w:pPrChange w:id="3522" w:author="Tom Bergeron" w:date="2022-11-11T09:11:00Z">
          <w:pPr/>
        </w:pPrChange>
      </w:pPr>
      <w:del w:id="3523" w:author="Ryan Beck" w:date="2022-10-10T11:10:00Z">
        <w:r w:rsidRPr="00A64B31" w:rsidDel="002938B0">
          <w:delText>Tip</w:delText>
        </w:r>
        <w:r w:rsidR="0006228B" w:rsidRPr="00A64B31" w:rsidDel="002938B0">
          <w:delText xml:space="preserve">: </w:delText>
        </w:r>
        <w:r w:rsidR="008708F9" w:rsidRPr="00A64B31" w:rsidDel="002938B0">
          <w:delText>If you wish to print a tab besides the General tab, pressing F9 on your keyboard will print the contents of any screen in the software.</w:delText>
        </w:r>
      </w:del>
    </w:p>
    <w:p w14:paraId="4520BD5E" w14:textId="3F3E30CD" w:rsidR="002E44AB" w:rsidDel="002938B0" w:rsidRDefault="002E44AB">
      <w:pPr>
        <w:pStyle w:val="Heading2"/>
        <w:rPr>
          <w:del w:id="3524" w:author="Ryan Beck" w:date="2022-10-10T11:10:00Z"/>
        </w:rPr>
        <w:pPrChange w:id="3525" w:author="Tom Bergeron" w:date="2022-11-11T09:11:00Z">
          <w:pPr/>
        </w:pPrChange>
      </w:pPr>
    </w:p>
    <w:p w14:paraId="140D91A6" w14:textId="4945A3EF" w:rsidR="0004552F" w:rsidDel="002938B0" w:rsidRDefault="008708F9">
      <w:pPr>
        <w:pStyle w:val="Heading2"/>
        <w:rPr>
          <w:del w:id="3526" w:author="Ryan Beck" w:date="2022-10-10T11:10:00Z"/>
          <w:noProof/>
        </w:rPr>
        <w:pPrChange w:id="3527" w:author="Tom Bergeron" w:date="2022-11-11T09:11:00Z">
          <w:pPr/>
        </w:pPrChange>
      </w:pPr>
      <w:del w:id="3528" w:author="Ryan Beck" w:date="2022-10-10T11:10:00Z">
        <w:r w:rsidDel="002938B0">
          <w:delText xml:space="preserve">Green </w:delText>
        </w:r>
        <w:r w:rsidR="00A64B31" w:rsidDel="002938B0">
          <w:delText>C</w:delText>
        </w:r>
        <w:r w:rsidDel="002938B0">
          <w:delText xml:space="preserve">heck </w:delText>
        </w:r>
        <w:r w:rsidR="00A64B31" w:rsidDel="002938B0">
          <w:delText>B</w:delText>
        </w:r>
        <w:r w:rsidDel="002938B0">
          <w:delText>utton – Select this button to run another profile or to exit</w:delText>
        </w:r>
        <w:r w:rsidR="00B2165D" w:rsidDel="002938B0">
          <w:delText>.</w:delText>
        </w:r>
        <w:bookmarkStart w:id="3529" w:name="_Profile_Optimization_with_the_KIC_N"/>
        <w:bookmarkStart w:id="3530" w:name="_Toc176001788"/>
        <w:bookmarkStart w:id="3531" w:name="_Ref187209815"/>
        <w:bookmarkStart w:id="3532" w:name="_Ref91061591"/>
        <w:bookmarkStart w:id="3533" w:name="_Toc119468097"/>
        <w:bookmarkStart w:id="3534" w:name="_Toc488490456"/>
        <w:bookmarkEnd w:id="3264"/>
        <w:bookmarkEnd w:id="3265"/>
        <w:bookmarkEnd w:id="3529"/>
      </w:del>
    </w:p>
    <w:p w14:paraId="67994041" w14:textId="0FAED59A" w:rsidR="0027112C" w:rsidRPr="00673430" w:rsidRDefault="00754243" w:rsidP="00E14151">
      <w:pPr>
        <w:pStyle w:val="Heading2"/>
      </w:pPr>
      <w:bookmarkStart w:id="3535" w:name="_Toc329784614"/>
      <w:bookmarkEnd w:id="3530"/>
      <w:bookmarkEnd w:id="3531"/>
      <w:del w:id="3536" w:author="Ryan Beck" w:date="2022-10-10T11:10:00Z">
        <w:r w:rsidDel="002938B0">
          <w:br w:type="page"/>
        </w:r>
      </w:del>
      <w:bookmarkStart w:id="3537" w:name="_Toc469043334"/>
      <w:bookmarkStart w:id="3538" w:name="_Toc469044968"/>
      <w:bookmarkStart w:id="3539" w:name="_Toc469139264"/>
      <w:bookmarkStart w:id="3540" w:name="_Toc469152709"/>
      <w:bookmarkStart w:id="3541" w:name="_Toc491174808"/>
      <w:bookmarkStart w:id="3542" w:name="_Toc491337789"/>
      <w:bookmarkStart w:id="3543" w:name="_Toc491337963"/>
      <w:bookmarkStart w:id="3544" w:name="_Toc491338736"/>
      <w:bookmarkStart w:id="3545" w:name="_Toc532855718"/>
      <w:bookmarkStart w:id="3546" w:name="_Toc532856740"/>
      <w:bookmarkStart w:id="3547" w:name="_Toc53042162"/>
      <w:bookmarkStart w:id="3548" w:name="_Toc53042347"/>
      <w:bookmarkStart w:id="3549" w:name="_Toc86846319"/>
      <w:bookmarkStart w:id="3550" w:name="_Toc86846510"/>
      <w:bookmarkStart w:id="3551" w:name="_Toc119049745"/>
      <w:bookmarkStart w:id="3552" w:name="_Toc119049889"/>
      <w:bookmarkStart w:id="3553" w:name="_Toc119050454"/>
      <w:bookmarkStart w:id="3554" w:name="_Toc119050644"/>
      <w:r w:rsidR="0027112C" w:rsidRPr="00673430">
        <w:t xml:space="preserve">Manual </w:t>
      </w:r>
      <w:r>
        <w:t>P</w:t>
      </w:r>
      <w:r w:rsidRPr="00673430">
        <w:t xml:space="preserve">rofile </w:t>
      </w:r>
      <w:r>
        <w:t>P</w:t>
      </w:r>
      <w:r w:rsidRPr="00673430">
        <w:t>rediction</w:t>
      </w:r>
      <w:bookmarkEnd w:id="3532"/>
      <w:bookmarkEnd w:id="3533"/>
      <w:bookmarkEnd w:id="3535"/>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p>
    <w:p w14:paraId="7D42EB3B" w14:textId="77777777" w:rsidR="0027112C" w:rsidRPr="00673430" w:rsidRDefault="0027112C" w:rsidP="0027112C">
      <w:r w:rsidRPr="00673430">
        <w:t>The software has manual prediction capabilities</w:t>
      </w:r>
      <w:r w:rsidR="00081649" w:rsidRPr="00673430">
        <w:t xml:space="preserve">.  </w:t>
      </w:r>
      <w:r w:rsidRPr="00673430">
        <w:t xml:space="preserve">Manual prediction gives </w:t>
      </w:r>
      <w:r w:rsidR="00BF3428" w:rsidRPr="00673430">
        <w:t>you</w:t>
      </w:r>
      <w:r w:rsidRPr="00673430">
        <w:t xml:space="preserve"> the flexibility to easily predict changes to the oven settings (temperature settings, conveyor speed), and view the results without having to spend the t</w:t>
      </w:r>
      <w:r w:rsidR="006941AF" w:rsidRPr="00673430">
        <w:t>ime actually running unnecessary profiles</w:t>
      </w:r>
      <w:r w:rsidRPr="00673430">
        <w:t xml:space="preserve">.  This feature is very helpful to </w:t>
      </w:r>
      <w:r w:rsidR="00BF3428" w:rsidRPr="00673430">
        <w:t>you</w:t>
      </w:r>
      <w:r w:rsidRPr="00673430">
        <w:t>, minimizing the time spent fine tuning o</w:t>
      </w:r>
      <w:r w:rsidR="002B6A04" w:rsidRPr="00673430">
        <w:t>r developing a thermal profile.</w:t>
      </w:r>
    </w:p>
    <w:p w14:paraId="0B472CAD" w14:textId="77777777" w:rsidR="0027112C" w:rsidRPr="00673430" w:rsidRDefault="003F6142" w:rsidP="00C67678">
      <w:pPr>
        <w:pStyle w:val="Heading3"/>
      </w:pPr>
      <w:bookmarkStart w:id="3555" w:name="_Toc469043335"/>
      <w:bookmarkStart w:id="3556" w:name="_Toc469044969"/>
      <w:bookmarkStart w:id="3557" w:name="_Toc469139265"/>
      <w:bookmarkStart w:id="3558" w:name="_Toc469152710"/>
      <w:bookmarkStart w:id="3559" w:name="_Toc491174809"/>
      <w:bookmarkStart w:id="3560" w:name="_Toc491337790"/>
      <w:bookmarkStart w:id="3561" w:name="_Toc491337964"/>
      <w:bookmarkStart w:id="3562" w:name="_Toc491338737"/>
      <w:bookmarkStart w:id="3563" w:name="_Toc532855719"/>
      <w:bookmarkStart w:id="3564" w:name="_Toc532856741"/>
      <w:bookmarkStart w:id="3565" w:name="_Toc53042163"/>
      <w:bookmarkStart w:id="3566" w:name="_Toc53042348"/>
      <w:bookmarkStart w:id="3567" w:name="_Toc86846320"/>
      <w:bookmarkStart w:id="3568" w:name="_Toc86846511"/>
      <w:bookmarkStart w:id="3569" w:name="_Toc119049890"/>
      <w:bookmarkStart w:id="3570" w:name="_Toc119050455"/>
      <w:bookmarkStart w:id="3571" w:name="_Toc119050645"/>
      <w:r>
        <w:t>Predict</w:t>
      </w:r>
      <w:r w:rsidR="00671E0B">
        <w:t xml:space="preserve"> </w:t>
      </w:r>
      <w:r w:rsidR="00C653DF">
        <w:t>C</w:t>
      </w:r>
      <w:r w:rsidR="00C653DF" w:rsidRPr="00673430">
        <w:t>hanges</w:t>
      </w:r>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p>
    <w:p w14:paraId="44898E3D" w14:textId="77777777" w:rsidR="003F6142" w:rsidRDefault="0027112C" w:rsidP="0027112C">
      <w:r w:rsidRPr="00673430">
        <w:t>To predict changes to the oven settings</w:t>
      </w:r>
      <w:r w:rsidR="0037277C">
        <w:t>,</w:t>
      </w:r>
      <w:r w:rsidRPr="00673430">
        <w:t xml:space="preserve"> </w:t>
      </w:r>
    </w:p>
    <w:p w14:paraId="6C228623" w14:textId="77777777" w:rsidR="003F6142" w:rsidRDefault="003F6142" w:rsidP="0027112C"/>
    <w:p w14:paraId="0380CD9A" w14:textId="77777777" w:rsidR="003F6142" w:rsidRDefault="003F6142" w:rsidP="00AA5614">
      <w:pPr>
        <w:pStyle w:val="ListParagraph"/>
        <w:numPr>
          <w:ilvl w:val="0"/>
          <w:numId w:val="101"/>
        </w:numPr>
      </w:pPr>
      <w:r>
        <w:t>C</w:t>
      </w:r>
      <w:r w:rsidR="0027112C" w:rsidRPr="00673430">
        <w:t xml:space="preserve">lick </w:t>
      </w:r>
      <w:r w:rsidR="0037277C">
        <w:t>the zone you wish to change.</w:t>
      </w:r>
    </w:p>
    <w:p w14:paraId="7F5C3B2C" w14:textId="550C38BD" w:rsidR="0027112C" w:rsidRPr="00673430" w:rsidRDefault="0027112C" w:rsidP="003F6142">
      <w:pPr>
        <w:ind w:left="360"/>
      </w:pPr>
      <w:r w:rsidRPr="00673430">
        <w:t>In the example be</w:t>
      </w:r>
      <w:r w:rsidR="002B6A04" w:rsidRPr="00673430">
        <w:t>low, zone 1 has been selected.</w:t>
      </w:r>
      <w:r w:rsidR="00133461" w:rsidRPr="00673430">
        <w:t xml:space="preserve">  </w:t>
      </w:r>
      <w:del w:id="3572" w:author="Ryan Beck" w:date="2022-10-10T11:11:00Z">
        <w:r w:rsidR="00133461" w:rsidRPr="00673430" w:rsidDel="004B3996">
          <w:delText>See</w:delText>
        </w:r>
        <w:r w:rsidR="00311055" w:rsidRPr="00673430" w:rsidDel="004B3996">
          <w:delText xml:space="preserve"> </w:delText>
        </w:r>
        <w:r w:rsidR="00311055" w:rsidRPr="00673430" w:rsidDel="004B3996">
          <w:fldChar w:fldCharType="begin"/>
        </w:r>
        <w:r w:rsidR="00311055" w:rsidRPr="00673430" w:rsidDel="004B3996">
          <w:delInstrText xml:space="preserve"> REF _Ref185832902 \h </w:delInstrText>
        </w:r>
        <w:r w:rsidR="00673430" w:rsidRPr="00673430" w:rsidDel="004B3996">
          <w:delInstrText xml:space="preserve"> \* MERGEFORMAT </w:delInstrText>
        </w:r>
        <w:r w:rsidR="00311055" w:rsidRPr="00673430" w:rsidDel="004B3996">
          <w:fldChar w:fldCharType="separate"/>
        </w:r>
        <w:r w:rsidR="00F9407E" w:rsidDel="004B3996">
          <w:delText xml:space="preserve">Figure </w:delText>
        </w:r>
        <w:r w:rsidR="00F9407E" w:rsidDel="004B3996">
          <w:rPr>
            <w:noProof/>
          </w:rPr>
          <w:delText>43</w:delText>
        </w:r>
        <w:r w:rsidR="00311055" w:rsidRPr="00673430" w:rsidDel="004B3996">
          <w:fldChar w:fldCharType="end"/>
        </w:r>
        <w:r w:rsidR="00133461" w:rsidRPr="00673430" w:rsidDel="004B3996">
          <w:delText>.</w:delText>
        </w:r>
      </w:del>
    </w:p>
    <w:p w14:paraId="105709F6" w14:textId="77777777" w:rsidR="0027112C" w:rsidRDefault="0027112C" w:rsidP="002B6A04"/>
    <w:p w14:paraId="7625E952" w14:textId="77777777" w:rsidR="00133461" w:rsidRDefault="000E0382" w:rsidP="003F6142">
      <w:pPr>
        <w:jc w:val="center"/>
      </w:pPr>
      <w:r>
        <w:rPr>
          <w:noProof/>
        </w:rPr>
        <w:drawing>
          <wp:inline distT="0" distB="0" distL="0" distR="0" wp14:anchorId="676951D3" wp14:editId="6A782A56">
            <wp:extent cx="4789805" cy="773430"/>
            <wp:effectExtent l="19050" t="19050" r="10795" b="26670"/>
            <wp:docPr id="83" name="Picture 8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89805" cy="773430"/>
                    </a:xfrm>
                    <a:prstGeom prst="rect">
                      <a:avLst/>
                    </a:prstGeom>
                    <a:noFill/>
                    <a:ln w="6350" cmpd="sng">
                      <a:solidFill>
                        <a:srgbClr val="000000"/>
                      </a:solidFill>
                      <a:miter lim="800000"/>
                      <a:headEnd/>
                      <a:tailEnd/>
                    </a:ln>
                    <a:effectLst/>
                  </pic:spPr>
                </pic:pic>
              </a:graphicData>
            </a:graphic>
          </wp:inline>
        </w:drawing>
      </w:r>
    </w:p>
    <w:p w14:paraId="2774EF85" w14:textId="5E0E7A62" w:rsidR="0027112C" w:rsidRDefault="00133461" w:rsidP="00F5043F">
      <w:pPr>
        <w:pStyle w:val="Caption"/>
      </w:pPr>
      <w:bookmarkStart w:id="3573" w:name="_Ref185832902"/>
      <w:r>
        <w:t xml:space="preserve">Figure </w:t>
      </w:r>
      <w:r w:rsidR="00364D2F">
        <w:fldChar w:fldCharType="begin"/>
      </w:r>
      <w:r w:rsidR="00364D2F">
        <w:instrText xml:space="preserve"> SEQ Figure \* ARABIC </w:instrText>
      </w:r>
      <w:r w:rsidR="00364D2F">
        <w:fldChar w:fldCharType="separate"/>
      </w:r>
      <w:r w:rsidR="00F9407E">
        <w:rPr>
          <w:noProof/>
        </w:rPr>
        <w:t>43</w:t>
      </w:r>
      <w:r w:rsidR="00364D2F">
        <w:rPr>
          <w:noProof/>
        </w:rPr>
        <w:fldChar w:fldCharType="end"/>
      </w:r>
      <w:bookmarkEnd w:id="3573"/>
      <w:r w:rsidR="00271F23">
        <w:t>: Prediction settings</w:t>
      </w:r>
    </w:p>
    <w:p w14:paraId="4C157730" w14:textId="77777777" w:rsidR="0027112C" w:rsidRDefault="0027112C" w:rsidP="002B6A04"/>
    <w:p w14:paraId="6E8A5D47" w14:textId="77777777" w:rsidR="003F6142" w:rsidRDefault="0027112C" w:rsidP="00AA5614">
      <w:pPr>
        <w:pStyle w:val="ListParagraph"/>
        <w:numPr>
          <w:ilvl w:val="0"/>
          <w:numId w:val="101"/>
        </w:numPr>
      </w:pPr>
      <w:r w:rsidRPr="003F6142">
        <w:t xml:space="preserve">Type the new temperature setting, and then press Enter.  </w:t>
      </w:r>
    </w:p>
    <w:p w14:paraId="4D295BC3" w14:textId="77777777" w:rsidR="003F6142" w:rsidRDefault="003F6142" w:rsidP="0027112C"/>
    <w:p w14:paraId="46B22221" w14:textId="77777777" w:rsidR="003F6142" w:rsidRDefault="0027112C" w:rsidP="00AA5614">
      <w:pPr>
        <w:pStyle w:val="ListParagraph"/>
        <w:numPr>
          <w:ilvl w:val="0"/>
          <w:numId w:val="102"/>
        </w:numPr>
      </w:pPr>
      <w:r w:rsidRPr="003F6142">
        <w:t xml:space="preserve">The </w:t>
      </w:r>
      <w:r w:rsidR="00791E68" w:rsidRPr="003F6142">
        <w:t xml:space="preserve">manual </w:t>
      </w:r>
      <w:r w:rsidR="007B737D" w:rsidRPr="003F6142">
        <w:t xml:space="preserve">prediction tool </w:t>
      </w:r>
      <w:r w:rsidRPr="003F6142">
        <w:t xml:space="preserve">will predict the results of that change, and then automatically update the PWI, predicted Statistics, and the profile graph.  </w:t>
      </w:r>
    </w:p>
    <w:p w14:paraId="3AD4211C" w14:textId="77777777" w:rsidR="0027112C" w:rsidRPr="003F6142" w:rsidRDefault="0027112C" w:rsidP="00AA5614">
      <w:pPr>
        <w:pStyle w:val="ListParagraph"/>
        <w:numPr>
          <w:ilvl w:val="0"/>
          <w:numId w:val="102"/>
        </w:numPr>
      </w:pPr>
      <w:r w:rsidRPr="003F6142">
        <w:t xml:space="preserve">The new predicted results will be displayed on the graph in a dotted-line format.  This format enables </w:t>
      </w:r>
      <w:r w:rsidR="00BF3428" w:rsidRPr="003F6142">
        <w:t>you</w:t>
      </w:r>
      <w:r w:rsidRPr="003F6142">
        <w:t xml:space="preserve"> to easily determine the difference between the original and predicted</w:t>
      </w:r>
      <w:r w:rsidR="002B6A04" w:rsidRPr="003F6142">
        <w:t xml:space="preserve"> profiles.</w:t>
      </w:r>
    </w:p>
    <w:p w14:paraId="7706EFD5" w14:textId="77777777" w:rsidR="0027112C" w:rsidRPr="00673430" w:rsidRDefault="0027112C" w:rsidP="0027112C"/>
    <w:p w14:paraId="602BB537" w14:textId="77777777" w:rsidR="0087409C" w:rsidRDefault="00754243" w:rsidP="00E14151">
      <w:pPr>
        <w:pStyle w:val="Heading2"/>
      </w:pPr>
      <w:bookmarkStart w:id="3574" w:name="_Dealing_With_Different_Top_and_Bott"/>
      <w:bookmarkStart w:id="3575" w:name="_Ref91061109"/>
      <w:bookmarkStart w:id="3576" w:name="_Toc119468098"/>
      <w:bookmarkEnd w:id="3574"/>
      <w:r>
        <w:br w:type="page"/>
      </w:r>
      <w:bookmarkStart w:id="3577" w:name="_Toc329784615"/>
      <w:bookmarkStart w:id="3578" w:name="_Toc469043336"/>
      <w:bookmarkStart w:id="3579" w:name="_Toc469044970"/>
      <w:bookmarkStart w:id="3580" w:name="_Toc469139266"/>
      <w:bookmarkStart w:id="3581" w:name="_Toc469152711"/>
      <w:bookmarkStart w:id="3582" w:name="_Toc491174810"/>
      <w:bookmarkStart w:id="3583" w:name="_Toc491337791"/>
      <w:bookmarkStart w:id="3584" w:name="_Toc491337965"/>
      <w:bookmarkStart w:id="3585" w:name="_Toc491338738"/>
      <w:bookmarkStart w:id="3586" w:name="_Toc532855720"/>
      <w:bookmarkStart w:id="3587" w:name="_Toc532856742"/>
      <w:bookmarkStart w:id="3588" w:name="_Toc53042164"/>
      <w:bookmarkStart w:id="3589" w:name="_Toc53042349"/>
      <w:bookmarkStart w:id="3590" w:name="_Toc86846321"/>
      <w:bookmarkStart w:id="3591" w:name="_Toc86846512"/>
      <w:bookmarkStart w:id="3592" w:name="_Toc119049746"/>
      <w:bookmarkStart w:id="3593" w:name="_Toc119049891"/>
      <w:bookmarkStart w:id="3594" w:name="_Toc119050456"/>
      <w:bookmarkStart w:id="3595" w:name="_Toc119050646"/>
      <w:r w:rsidR="003F6142">
        <w:lastRenderedPageBreak/>
        <w:t>Set</w:t>
      </w:r>
      <w:r w:rsidR="00910E39">
        <w:t xml:space="preserve"> </w:t>
      </w:r>
      <w:r>
        <w:t xml:space="preserve">Different Top </w:t>
      </w:r>
      <w:r w:rsidR="003F6142">
        <w:t>a</w:t>
      </w:r>
      <w:r>
        <w:t>nd Bottom Set Point Temperatures</w:t>
      </w:r>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p>
    <w:p w14:paraId="30358E5A" w14:textId="77777777" w:rsidR="00A646A2" w:rsidRPr="00A646A2" w:rsidRDefault="00A646A2" w:rsidP="00737029"/>
    <w:tbl>
      <w:tblPr>
        <w:tblW w:w="0" w:type="auto"/>
        <w:tblLook w:val="04A0" w:firstRow="1" w:lastRow="0" w:firstColumn="1" w:lastColumn="0" w:noHBand="0" w:noVBand="1"/>
      </w:tblPr>
      <w:tblGrid>
        <w:gridCol w:w="2964"/>
        <w:gridCol w:w="6396"/>
      </w:tblGrid>
      <w:tr w:rsidR="000613A2" w14:paraId="4FEB7D40" w14:textId="77777777" w:rsidTr="00192FFB">
        <w:tc>
          <w:tcPr>
            <w:tcW w:w="4788" w:type="dxa"/>
            <w:shd w:val="clear" w:color="auto" w:fill="auto"/>
          </w:tcPr>
          <w:p w14:paraId="07D3DC1F" w14:textId="77777777" w:rsidR="000613A2" w:rsidRDefault="000613A2" w:rsidP="00224600"/>
          <w:p w14:paraId="65B03C45" w14:textId="3899DB35" w:rsidR="000613A2" w:rsidRPr="00673430" w:rsidRDefault="000613A2" w:rsidP="000613A2">
            <w:r w:rsidRPr="00673430">
              <w:t xml:space="preserve">The software will allow you to enter different top and bottom setpoint temperatures prior to running a profile.  </w:t>
            </w:r>
            <w:del w:id="3596" w:author="Ryan Beck" w:date="2022-10-10T11:11:00Z">
              <w:r w:rsidRPr="00673430" w:rsidDel="004B3996">
                <w:delText xml:space="preserve">See </w:delText>
              </w:r>
              <w:r w:rsidRPr="00673430" w:rsidDel="004B3996">
                <w:fldChar w:fldCharType="begin"/>
              </w:r>
              <w:r w:rsidRPr="00673430" w:rsidDel="004B3996">
                <w:delInstrText xml:space="preserve"> REF _Ref185833331 \h  \* MERGEFORMAT </w:delInstrText>
              </w:r>
              <w:r w:rsidRPr="00673430" w:rsidDel="004B3996">
                <w:fldChar w:fldCharType="separate"/>
              </w:r>
              <w:r w:rsidR="00F9407E" w:rsidRPr="003F6142" w:rsidDel="004B3996">
                <w:delText xml:space="preserve">Figure </w:delText>
              </w:r>
              <w:r w:rsidR="00F9407E" w:rsidDel="004B3996">
                <w:rPr>
                  <w:noProof/>
                </w:rPr>
                <w:delText>44</w:delText>
              </w:r>
              <w:r w:rsidRPr="00673430" w:rsidDel="004B3996">
                <w:fldChar w:fldCharType="end"/>
              </w:r>
              <w:r w:rsidRPr="00673430" w:rsidDel="004B3996">
                <w:delText>.</w:delText>
              </w:r>
            </w:del>
          </w:p>
          <w:p w14:paraId="350506F2" w14:textId="77777777" w:rsidR="000613A2" w:rsidRPr="00673430" w:rsidRDefault="000613A2" w:rsidP="000613A2"/>
          <w:p w14:paraId="1CE850A0" w14:textId="77777777" w:rsidR="000613A2" w:rsidRPr="00673430" w:rsidRDefault="00791E68" w:rsidP="000613A2">
            <w:r>
              <w:t xml:space="preserve">Notice the top of </w:t>
            </w:r>
            <w:r w:rsidRPr="000B1171">
              <w:t>zone 8 is set to 267 and the bottom is set to 257</w:t>
            </w:r>
            <w:r w:rsidR="000613A2" w:rsidRPr="000B1171">
              <w:t>.</w:t>
            </w:r>
          </w:p>
          <w:p w14:paraId="1769D462" w14:textId="77777777" w:rsidR="000613A2" w:rsidRDefault="000613A2" w:rsidP="00224600"/>
        </w:tc>
        <w:tc>
          <w:tcPr>
            <w:tcW w:w="4788" w:type="dxa"/>
            <w:shd w:val="clear" w:color="auto" w:fill="auto"/>
          </w:tcPr>
          <w:p w14:paraId="5205674D" w14:textId="7CEDF66F" w:rsidR="000613A2" w:rsidRPr="003F6142" w:rsidRDefault="00D12DB7" w:rsidP="00224600">
            <w:r>
              <w:rPr>
                <w:noProof/>
              </w:rPr>
              <w:drawing>
                <wp:inline distT="0" distB="0" distL="0" distR="0" wp14:anchorId="0AA1FFF4" wp14:editId="331696D2">
                  <wp:extent cx="3919035" cy="2953512"/>
                  <wp:effectExtent l="0" t="0" r="571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ipe - Top and Bottom Generic.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919035" cy="2953512"/>
                          </a:xfrm>
                          <a:prstGeom prst="rect">
                            <a:avLst/>
                          </a:prstGeom>
                        </pic:spPr>
                      </pic:pic>
                    </a:graphicData>
                  </a:graphic>
                </wp:inline>
              </w:drawing>
            </w:r>
          </w:p>
          <w:p w14:paraId="3458DB8D" w14:textId="7E24ECEA" w:rsidR="000613A2" w:rsidRPr="003F6142" w:rsidRDefault="000613A2" w:rsidP="003F6142">
            <w:pPr>
              <w:pStyle w:val="Caption"/>
              <w:rPr>
                <w:rFonts w:ascii="Trebuchet MS" w:hAnsi="Trebuchet MS"/>
                <w:sz w:val="24"/>
                <w:szCs w:val="24"/>
              </w:rPr>
            </w:pPr>
            <w:bookmarkStart w:id="3597" w:name="_Ref185833331"/>
            <w:r w:rsidRPr="003F6142">
              <w:t xml:space="preserve">Figure </w:t>
            </w:r>
            <w:r w:rsidR="00364D2F">
              <w:fldChar w:fldCharType="begin"/>
            </w:r>
            <w:r w:rsidR="00364D2F">
              <w:instrText xml:space="preserve"> SEQ Figure \* ARABIC </w:instrText>
            </w:r>
            <w:r w:rsidR="00364D2F">
              <w:fldChar w:fldCharType="separate"/>
            </w:r>
            <w:r w:rsidR="00F9407E">
              <w:rPr>
                <w:noProof/>
              </w:rPr>
              <w:t>44</w:t>
            </w:r>
            <w:r w:rsidR="00364D2F">
              <w:rPr>
                <w:noProof/>
              </w:rPr>
              <w:fldChar w:fldCharType="end"/>
            </w:r>
            <w:bookmarkEnd w:id="3597"/>
            <w:r w:rsidR="00791E68" w:rsidRPr="003F6142">
              <w:t xml:space="preserve"> </w:t>
            </w:r>
            <w:r w:rsidR="00D12DB7">
              <w:t>Different Top and Bottom Setpoints</w:t>
            </w:r>
          </w:p>
        </w:tc>
      </w:tr>
    </w:tbl>
    <w:p w14:paraId="1830CF9A" w14:textId="77777777" w:rsidR="00311055" w:rsidRPr="00673430" w:rsidRDefault="00311055" w:rsidP="00311055"/>
    <w:p w14:paraId="23990823" w14:textId="77777777" w:rsidR="0087409C" w:rsidRDefault="0087409C" w:rsidP="0027112C"/>
    <w:p w14:paraId="40D9DB3D" w14:textId="77777777" w:rsidR="0027112C" w:rsidRDefault="00C653DF" w:rsidP="00C67678">
      <w:pPr>
        <w:pStyle w:val="Heading3"/>
      </w:pPr>
      <w:r>
        <w:br w:type="page"/>
      </w:r>
      <w:bookmarkStart w:id="3598" w:name="_Toc469043337"/>
      <w:bookmarkStart w:id="3599" w:name="_Toc469044971"/>
      <w:bookmarkStart w:id="3600" w:name="_Toc469139267"/>
      <w:bookmarkStart w:id="3601" w:name="_Toc469152712"/>
      <w:bookmarkStart w:id="3602" w:name="_Toc491174811"/>
      <w:bookmarkStart w:id="3603" w:name="_Toc491337792"/>
      <w:bookmarkStart w:id="3604" w:name="_Toc491337966"/>
      <w:bookmarkStart w:id="3605" w:name="_Toc491338739"/>
      <w:bookmarkStart w:id="3606" w:name="_Toc532855721"/>
      <w:bookmarkStart w:id="3607" w:name="_Toc532856743"/>
      <w:bookmarkStart w:id="3608" w:name="_Toc53042165"/>
      <w:bookmarkStart w:id="3609" w:name="_Toc53042350"/>
      <w:bookmarkStart w:id="3610" w:name="_Toc86846322"/>
      <w:bookmarkStart w:id="3611" w:name="_Toc86846513"/>
      <w:bookmarkStart w:id="3612" w:name="_Toc119049892"/>
      <w:bookmarkStart w:id="3613" w:name="_Toc119050457"/>
      <w:bookmarkStart w:id="3614" w:name="_Toc119050647"/>
      <w:r w:rsidR="0027112C" w:rsidRPr="00990904">
        <w:lastRenderedPageBreak/>
        <w:t xml:space="preserve">Profile </w:t>
      </w:r>
      <w:r>
        <w:t>G</w:t>
      </w:r>
      <w:r w:rsidRPr="00990904">
        <w:t xml:space="preserve">raph </w:t>
      </w:r>
      <w:r>
        <w:t>D</w:t>
      </w:r>
      <w:r w:rsidRPr="00990904">
        <w:t>isplay</w:t>
      </w:r>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p>
    <w:p w14:paraId="00BC99AB" w14:textId="77777777" w:rsidR="0027112C" w:rsidRDefault="0027112C" w:rsidP="00226533"/>
    <w:p w14:paraId="5E5FD4D0" w14:textId="77777777" w:rsidR="00133461" w:rsidRDefault="000E0382" w:rsidP="003335AF">
      <w:pPr>
        <w:keepNext/>
        <w:jc w:val="center"/>
      </w:pPr>
      <w:r>
        <w:rPr>
          <w:noProof/>
        </w:rPr>
        <mc:AlternateContent>
          <mc:Choice Requires="wpg">
            <w:drawing>
              <wp:anchor distT="0" distB="0" distL="114300" distR="114300" simplePos="0" relativeHeight="251071488" behindDoc="0" locked="0" layoutInCell="1" allowOverlap="1" wp14:anchorId="6AAEC933" wp14:editId="66273E01">
                <wp:simplePos x="0" y="0"/>
                <wp:positionH relativeFrom="column">
                  <wp:posOffset>3091815</wp:posOffset>
                </wp:positionH>
                <wp:positionV relativeFrom="paragraph">
                  <wp:posOffset>2034540</wp:posOffset>
                </wp:positionV>
                <wp:extent cx="1988820" cy="557530"/>
                <wp:effectExtent l="0" t="0" r="0" b="0"/>
                <wp:wrapNone/>
                <wp:docPr id="2728" name="Group 4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8820" cy="557530"/>
                          <a:chOff x="6309" y="5246"/>
                          <a:chExt cx="3132" cy="878"/>
                        </a:xfrm>
                      </wpg:grpSpPr>
                      <wps:wsp>
                        <wps:cNvPr id="2729" name="Line 2633"/>
                        <wps:cNvCnPr/>
                        <wps:spPr bwMode="auto">
                          <a:xfrm flipH="1" flipV="1">
                            <a:off x="6309" y="5246"/>
                            <a:ext cx="972" cy="518"/>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30" name="Text Box 4117"/>
                        <wps:cNvSpPr txBox="1">
                          <a:spLocks noChangeArrowheads="1"/>
                        </wps:cNvSpPr>
                        <wps:spPr bwMode="auto">
                          <a:xfrm>
                            <a:off x="7281" y="5404"/>
                            <a:ext cx="2160" cy="720"/>
                          </a:xfrm>
                          <a:prstGeom prst="rect">
                            <a:avLst/>
                          </a:prstGeom>
                          <a:solidFill>
                            <a:srgbClr val="FFFFFF"/>
                          </a:solidFill>
                          <a:ln w="19050">
                            <a:solidFill>
                              <a:srgbClr val="FF0000"/>
                            </a:solidFill>
                            <a:miter lim="800000"/>
                            <a:headEnd/>
                            <a:tailEnd/>
                          </a:ln>
                        </wps:spPr>
                        <wps:txbx>
                          <w:txbxContent>
                            <w:p w14:paraId="2265E528" w14:textId="77777777" w:rsidR="00BB401D" w:rsidRDefault="00BB401D" w:rsidP="002B2CF2">
                              <w:r>
                                <w:rPr>
                                  <w:b/>
                                  <w:i/>
                                </w:rPr>
                                <w:t>Predicted</w:t>
                              </w:r>
                              <w:r>
                                <w:rPr>
                                  <w:b/>
                                </w:rPr>
                                <w:t xml:space="preserve"> </w:t>
                              </w:r>
                              <w:r>
                                <w:t>profile plot (dotted lines)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AEC933" id="Group 4119" o:spid="_x0000_s1085" style="position:absolute;left:0;text-align:left;margin-left:243.45pt;margin-top:160.2pt;width:156.6pt;height:43.9pt;z-index:251071488;mso-position-horizontal-relative:text;mso-position-vertical-relative:text" coordorigin="6309,5246" coordsize="3132,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">
                <v:line id="Line 2633" o:spid="_x0000_s1086" style="position:absolute;flip:x y;visibility:visible;mso-wrap-style:square" from="6309,5246" to="7281,5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" strokecolor="red" strokeweight="1.5pt">
                  <v:stroke endarrow="block"/>
                </v:line>
                <v:shape id="Text Box 4117" o:spid="_x0000_s1087" type="#_x0000_t202" style="position:absolute;left:7281;top:540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" strokecolor="red" strokeweight="1.5pt">
                  <v:textbox>
                    <w:txbxContent>
                      <w:p w14:paraId="2265E528" w14:textId="77777777" w:rsidR="00BB401D" w:rsidRDefault="00BB401D" w:rsidP="002B2CF2">
                        <w:r>
                          <w:rPr>
                            <w:b/>
                            <w:i/>
                          </w:rPr>
                          <w:t>Predicted</w:t>
                        </w:r>
                        <w:r>
                          <w:rPr>
                            <w:b/>
                          </w:rPr>
                          <w:t xml:space="preserve"> </w:t>
                        </w:r>
                        <w:r>
                          <w:t>profile plot (dotted lines)</w:t>
                        </w:r>
                      </w:p>
                    </w:txbxContent>
                  </v:textbox>
                </v:shape>
              </v:group>
            </w:pict>
          </mc:Fallback>
        </mc:AlternateContent>
      </w:r>
      <w:r>
        <w:rPr>
          <w:noProof/>
        </w:rPr>
        <mc:AlternateContent>
          <mc:Choice Requires="wpg">
            <w:drawing>
              <wp:anchor distT="0" distB="0" distL="114300" distR="114300" simplePos="0" relativeHeight="250806272" behindDoc="0" locked="0" layoutInCell="1" allowOverlap="1" wp14:anchorId="432344D3" wp14:editId="70629DA8">
                <wp:simplePos x="0" y="0"/>
                <wp:positionH relativeFrom="column">
                  <wp:posOffset>1651635</wp:posOffset>
                </wp:positionH>
                <wp:positionV relativeFrom="paragraph">
                  <wp:posOffset>725170</wp:posOffset>
                </wp:positionV>
                <wp:extent cx="1668780" cy="699770"/>
                <wp:effectExtent l="0" t="0" r="0" b="0"/>
                <wp:wrapNone/>
                <wp:docPr id="2725" name="Group 4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699770"/>
                          <a:chOff x="4041" y="3184"/>
                          <a:chExt cx="2628" cy="1102"/>
                        </a:xfrm>
                      </wpg:grpSpPr>
                      <wps:wsp>
                        <wps:cNvPr id="2726" name="Text Box 2630"/>
                        <wps:cNvSpPr txBox="1">
                          <a:spLocks noChangeArrowheads="1"/>
                        </wps:cNvSpPr>
                        <wps:spPr bwMode="auto">
                          <a:xfrm>
                            <a:off x="4041" y="3184"/>
                            <a:ext cx="2160" cy="720"/>
                          </a:xfrm>
                          <a:prstGeom prst="rect">
                            <a:avLst/>
                          </a:prstGeom>
                          <a:solidFill>
                            <a:srgbClr val="FFFFFF"/>
                          </a:solidFill>
                          <a:ln w="19050">
                            <a:solidFill>
                              <a:srgbClr val="FF0000"/>
                            </a:solidFill>
                            <a:miter lim="800000"/>
                            <a:headEnd/>
                            <a:tailEnd/>
                          </a:ln>
                        </wps:spPr>
                        <wps:txbx>
                          <w:txbxContent>
                            <w:p w14:paraId="4FCB4496" w14:textId="77777777" w:rsidR="00BB401D" w:rsidRDefault="00BB401D" w:rsidP="0027112C">
                              <w:r w:rsidRPr="00E02C6A">
                                <w:rPr>
                                  <w:b/>
                                  <w:i/>
                                </w:rPr>
                                <w:t>Original</w:t>
                              </w:r>
                              <w:r>
                                <w:rPr>
                                  <w:b/>
                                </w:rPr>
                                <w:t xml:space="preserve"> </w:t>
                              </w:r>
                              <w:r>
                                <w:t>profile plot (solid lines)</w:t>
                              </w:r>
                            </w:p>
                          </w:txbxContent>
                        </wps:txbx>
                        <wps:bodyPr rot="0" vert="horz" wrap="square" lIns="91440" tIns="45720" rIns="91440" bIns="45720" anchor="t" anchorCtr="0" upright="1">
                          <a:noAutofit/>
                        </wps:bodyPr>
                      </wps:wsp>
                      <wps:wsp>
                        <wps:cNvPr id="2727" name="Line 2631"/>
                        <wps:cNvCnPr/>
                        <wps:spPr bwMode="auto">
                          <a:xfrm>
                            <a:off x="6201" y="3904"/>
                            <a:ext cx="468" cy="382"/>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2344D3" id="Group 4118" o:spid="_x0000_s1088" style="position:absolute;left:0;text-align:left;margin-left:130.05pt;margin-top:57.1pt;width:131.4pt;height:55.1pt;z-index:250806272;mso-position-horizontal-relative:text;mso-position-vertical-relative:text" coordorigin="4041,3184" coordsize="2628,1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">
                <v:shape id="Text Box 2630" o:spid="_x0000_s1089" type="#_x0000_t202" style="position:absolute;left:4041;top:318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" strokecolor="red" strokeweight="1.5pt">
                  <v:textbox>
                    <w:txbxContent>
                      <w:p w14:paraId="4FCB4496" w14:textId="77777777" w:rsidR="00BB401D" w:rsidRDefault="00BB401D" w:rsidP="0027112C">
                        <w:r w:rsidRPr="00E02C6A">
                          <w:rPr>
                            <w:b/>
                            <w:i/>
                          </w:rPr>
                          <w:t>Original</w:t>
                        </w:r>
                        <w:r>
                          <w:rPr>
                            <w:b/>
                          </w:rPr>
                          <w:t xml:space="preserve"> </w:t>
                        </w:r>
                        <w:r>
                          <w:t>profile plot (solid lines)</w:t>
                        </w:r>
                      </w:p>
                    </w:txbxContent>
                  </v:textbox>
                </v:shape>
                <v:line id="Line 2631" o:spid="_x0000_s1090" style="position:absolute;visibility:visible;mso-wrap-style:square" from="6201,3904" to="6669,4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" strokecolor="red" strokeweight="1.5pt">
                  <v:stroke endarrow="block"/>
                </v:line>
              </v:group>
            </w:pict>
          </mc:Fallback>
        </mc:AlternateContent>
      </w:r>
      <w:r>
        <w:rPr>
          <w:noProof/>
        </w:rPr>
        <w:drawing>
          <wp:inline distT="0" distB="0" distL="0" distR="0" wp14:anchorId="12433532" wp14:editId="168C8ACB">
            <wp:extent cx="3179445" cy="3067050"/>
            <wp:effectExtent l="19050" t="19050" r="20955" b="19050"/>
            <wp:docPr id="86" name="Picture 8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79445" cy="3067050"/>
                    </a:xfrm>
                    <a:prstGeom prst="rect">
                      <a:avLst/>
                    </a:prstGeom>
                    <a:noFill/>
                    <a:ln w="9525" cmpd="sng">
                      <a:solidFill>
                        <a:srgbClr val="000000"/>
                      </a:solidFill>
                      <a:miter lim="800000"/>
                      <a:headEnd/>
                      <a:tailEnd/>
                    </a:ln>
                    <a:effectLst/>
                  </pic:spPr>
                </pic:pic>
              </a:graphicData>
            </a:graphic>
          </wp:inline>
        </w:drawing>
      </w:r>
    </w:p>
    <w:p w14:paraId="1D742966" w14:textId="1104ECB6" w:rsidR="0027112C" w:rsidRDefault="00133461" w:rsidP="00F5043F">
      <w:pPr>
        <w:pStyle w:val="Caption"/>
      </w:pPr>
      <w:bookmarkStart w:id="3615" w:name="_Ref469039218"/>
      <w:bookmarkStart w:id="3616" w:name="_Ref469039188"/>
      <w:r>
        <w:t xml:space="preserve">Figure </w:t>
      </w:r>
      <w:r w:rsidR="00364D2F">
        <w:fldChar w:fldCharType="begin"/>
      </w:r>
      <w:r w:rsidR="00364D2F">
        <w:instrText xml:space="preserve"> SEQ Figure \* ARABIC </w:instrText>
      </w:r>
      <w:r w:rsidR="00364D2F">
        <w:fldChar w:fldCharType="separate"/>
      </w:r>
      <w:r w:rsidR="00F9407E">
        <w:rPr>
          <w:noProof/>
        </w:rPr>
        <w:t>45</w:t>
      </w:r>
      <w:r w:rsidR="00364D2F">
        <w:rPr>
          <w:noProof/>
        </w:rPr>
        <w:fldChar w:fldCharType="end"/>
      </w:r>
      <w:bookmarkEnd w:id="3615"/>
      <w:r w:rsidR="00226533">
        <w:t>: Profile Graph</w:t>
      </w:r>
      <w:r w:rsidR="00271F23">
        <w:t xml:space="preserve"> Display</w:t>
      </w:r>
      <w:bookmarkEnd w:id="3616"/>
    </w:p>
    <w:p w14:paraId="0C64FA56" w14:textId="77777777" w:rsidR="0027112C" w:rsidRDefault="0027112C" w:rsidP="002B6A04"/>
    <w:p w14:paraId="18E46546" w14:textId="77777777" w:rsidR="0027112C" w:rsidRDefault="0027112C" w:rsidP="0027112C"/>
    <w:p w14:paraId="0D0DF278" w14:textId="11EA02C8" w:rsidR="0027112C" w:rsidRDefault="0027112C" w:rsidP="0027112C">
      <w:r>
        <w:t xml:space="preserve">The PWI for the profile </w:t>
      </w:r>
      <w:r w:rsidR="00DC7A51">
        <w:t>appears in the bottom l</w:t>
      </w:r>
      <w:r>
        <w:t>eft corner of this screen</w:t>
      </w:r>
      <w:r w:rsidRPr="00226533">
        <w:t>.</w:t>
      </w:r>
      <w:r w:rsidR="00133461" w:rsidRPr="00226533">
        <w:t xml:space="preserve">  </w:t>
      </w:r>
      <w:del w:id="3617" w:author="Ryan Beck" w:date="2022-10-10T11:11:00Z">
        <w:r w:rsidR="00133461" w:rsidRPr="00226533" w:rsidDel="004B3996">
          <w:delText>See</w:delText>
        </w:r>
        <w:r w:rsidR="00226533" w:rsidDel="004B3996">
          <w:delText xml:space="preserve"> </w:delText>
        </w:r>
        <w:r w:rsidR="00CB7750" w:rsidDel="004B3996">
          <w:delText xml:space="preserve">Figure </w:delText>
        </w:r>
        <w:r w:rsidR="00226533" w:rsidDel="004B3996">
          <w:fldChar w:fldCharType="begin"/>
        </w:r>
        <w:r w:rsidR="00226533" w:rsidDel="004B3996">
          <w:delInstrText xml:space="preserve"> REF _Ref185834496 \h </w:delInstrText>
        </w:r>
        <w:r w:rsidR="00226533" w:rsidDel="004B3996">
          <w:fldChar w:fldCharType="separate"/>
        </w:r>
        <w:r w:rsidR="00F9407E" w:rsidRPr="00226533" w:rsidDel="004B3996">
          <w:delText xml:space="preserve">Figure </w:delText>
        </w:r>
        <w:r w:rsidR="00F9407E" w:rsidDel="004B3996">
          <w:rPr>
            <w:noProof/>
          </w:rPr>
          <w:delText>46</w:delText>
        </w:r>
        <w:r w:rsidR="00226533" w:rsidDel="004B3996">
          <w:fldChar w:fldCharType="end"/>
        </w:r>
        <w:r w:rsidR="00133461" w:rsidRPr="00226533" w:rsidDel="004B3996">
          <w:delText>.</w:delText>
        </w:r>
        <w:r w:rsidRPr="00226533" w:rsidDel="004B3996">
          <w:delText xml:space="preserve">  </w:delText>
        </w:r>
      </w:del>
      <w:r w:rsidRPr="00226533">
        <w:t>I</w:t>
      </w:r>
      <w:r>
        <w:t xml:space="preserve">f the measured PWI is below 100%, the value will be displayed in a </w:t>
      </w:r>
      <w:r w:rsidR="00671E0B">
        <w:t>g</w:t>
      </w:r>
      <w:r>
        <w:t>reen font.  If the measured PWI is 100% or higher</w:t>
      </w:r>
      <w:r w:rsidR="006A3615">
        <w:t>, the value will be displayed with</w:t>
      </w:r>
      <w:r>
        <w:t xml:space="preserve"> a </w:t>
      </w:r>
      <w:r w:rsidR="00671E0B">
        <w:t>r</w:t>
      </w:r>
      <w:r>
        <w:t xml:space="preserve">ed font.  This enables </w:t>
      </w:r>
      <w:r w:rsidR="00BF3428">
        <w:t>you</w:t>
      </w:r>
      <w:r>
        <w:t xml:space="preserve"> to easily identify </w:t>
      </w:r>
      <w:r w:rsidR="002C4C73">
        <w:t>whether</w:t>
      </w:r>
      <w:r>
        <w:t xml:space="preserve"> the</w:t>
      </w:r>
      <w:r w:rsidR="002B6A04">
        <w:t xml:space="preserve"> profile is in or out of spec.</w:t>
      </w:r>
    </w:p>
    <w:p w14:paraId="6B1B965F" w14:textId="77777777" w:rsidR="0027112C" w:rsidRDefault="0027112C" w:rsidP="0027112C"/>
    <w:p w14:paraId="1C649DDF" w14:textId="77777777" w:rsidR="0027112C" w:rsidRDefault="0027112C" w:rsidP="0027112C"/>
    <w:p w14:paraId="5B092217" w14:textId="77777777" w:rsidR="0027112C" w:rsidRDefault="000E0382" w:rsidP="00BC0634">
      <w:pPr>
        <w:jc w:val="center"/>
      </w:pPr>
      <w:r>
        <w:rPr>
          <w:noProof/>
        </w:rPr>
        <mc:AlternateContent>
          <mc:Choice Requires="wpg">
            <w:drawing>
              <wp:anchor distT="0" distB="0" distL="114300" distR="114300" simplePos="0" relativeHeight="250826752" behindDoc="0" locked="0" layoutInCell="1" allowOverlap="1" wp14:anchorId="71B22338" wp14:editId="12472FCB">
                <wp:simplePos x="0" y="0"/>
                <wp:positionH relativeFrom="column">
                  <wp:posOffset>165735</wp:posOffset>
                </wp:positionH>
                <wp:positionV relativeFrom="paragraph">
                  <wp:posOffset>59690</wp:posOffset>
                </wp:positionV>
                <wp:extent cx="1714500" cy="457200"/>
                <wp:effectExtent l="0" t="0" r="0" b="0"/>
                <wp:wrapNone/>
                <wp:docPr id="2722" name="Group 4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1413" y="8831"/>
                          <a:chExt cx="2700" cy="720"/>
                        </a:xfrm>
                      </wpg:grpSpPr>
                      <wps:wsp>
                        <wps:cNvPr id="2723" name="Text Box 2635"/>
                        <wps:cNvSpPr txBox="1">
                          <a:spLocks noChangeArrowheads="1"/>
                        </wps:cNvSpPr>
                        <wps:spPr bwMode="auto">
                          <a:xfrm>
                            <a:off x="1413" y="8831"/>
                            <a:ext cx="1980" cy="720"/>
                          </a:xfrm>
                          <a:prstGeom prst="rect">
                            <a:avLst/>
                          </a:prstGeom>
                          <a:solidFill>
                            <a:srgbClr val="FFFFFF"/>
                          </a:solidFill>
                          <a:ln w="19050">
                            <a:solidFill>
                              <a:srgbClr val="0000FF"/>
                            </a:solidFill>
                            <a:miter lim="800000"/>
                            <a:headEnd/>
                            <a:tailEnd/>
                          </a:ln>
                        </wps:spPr>
                        <wps:txbx>
                          <w:txbxContent>
                            <w:p w14:paraId="2955F500" w14:textId="77777777" w:rsidR="00BB401D" w:rsidRDefault="00BB401D" w:rsidP="0027112C">
                              <w:r>
                                <w:t>A PWI under 100% is acceptable</w:t>
                              </w:r>
                            </w:p>
                          </w:txbxContent>
                        </wps:txbx>
                        <wps:bodyPr rot="0" vert="horz" wrap="square" lIns="91440" tIns="45720" rIns="91440" bIns="45720" anchor="t" anchorCtr="0" upright="1">
                          <a:noAutofit/>
                        </wps:bodyPr>
                      </wps:wsp>
                      <wps:wsp>
                        <wps:cNvPr id="2724" name="Line 2636"/>
                        <wps:cNvCnPr/>
                        <wps:spPr bwMode="auto">
                          <a:xfrm>
                            <a:off x="339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1B22338" id="Group 4122" o:spid="_x0000_s1091" style="position:absolute;left:0;text-align:left;margin-left:13.05pt;margin-top:4.7pt;width:135pt;height:36pt;z-index:250826752;mso-position-horizontal-relative:text;mso-position-vertical-relative:text" coordorigin="141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">
                <v:shape id="Text Box 2635" o:spid="_x0000_s1092" type="#_x0000_t202" style="position:absolute;left:141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" strokecolor="blue" strokeweight="1.5pt">
                  <v:textbox>
                    <w:txbxContent>
                      <w:p w14:paraId="2955F500" w14:textId="77777777" w:rsidR="00BB401D" w:rsidRDefault="00BB401D" w:rsidP="0027112C">
                        <w:r>
                          <w:t>A PWI under 100% is acceptable</w:t>
                        </w:r>
                      </w:p>
                    </w:txbxContent>
                  </v:textbox>
                </v:shape>
                <v:line id="Line 2636" o:spid="_x0000_s1093" style="position:absolute;visibility:visible;mso-wrap-style:square" from="3393,9371" to="411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" strokecolor="blue" strokeweight="1.5pt">
                  <v:stroke endarrow="block"/>
                </v:line>
              </v:group>
            </w:pict>
          </mc:Fallback>
        </mc:AlternateContent>
      </w:r>
      <w:r>
        <w:rPr>
          <w:noProof/>
        </w:rPr>
        <mc:AlternateContent>
          <mc:Choice Requires="wpg">
            <w:drawing>
              <wp:anchor distT="0" distB="0" distL="114300" distR="114300" simplePos="0" relativeHeight="250847232" behindDoc="0" locked="0" layoutInCell="1" allowOverlap="1" wp14:anchorId="0470BBD0" wp14:editId="500138AA">
                <wp:simplePos x="0" y="0"/>
                <wp:positionH relativeFrom="column">
                  <wp:posOffset>4051935</wp:posOffset>
                </wp:positionH>
                <wp:positionV relativeFrom="paragraph">
                  <wp:posOffset>59690</wp:posOffset>
                </wp:positionV>
                <wp:extent cx="1714500" cy="457200"/>
                <wp:effectExtent l="0" t="0" r="0" b="0"/>
                <wp:wrapNone/>
                <wp:docPr id="479" name="Group 4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7533" y="8831"/>
                          <a:chExt cx="2700" cy="720"/>
                        </a:xfrm>
                      </wpg:grpSpPr>
                      <wps:wsp>
                        <wps:cNvPr id="2720" name="Text Box 2637"/>
                        <wps:cNvSpPr txBox="1">
                          <a:spLocks noChangeArrowheads="1"/>
                        </wps:cNvSpPr>
                        <wps:spPr bwMode="auto">
                          <a:xfrm>
                            <a:off x="8253" y="8831"/>
                            <a:ext cx="1980" cy="720"/>
                          </a:xfrm>
                          <a:prstGeom prst="rect">
                            <a:avLst/>
                          </a:prstGeom>
                          <a:solidFill>
                            <a:srgbClr val="FFFFFF"/>
                          </a:solidFill>
                          <a:ln w="19050">
                            <a:solidFill>
                              <a:srgbClr val="0000FF"/>
                            </a:solidFill>
                            <a:miter lim="800000"/>
                            <a:headEnd/>
                            <a:tailEnd/>
                          </a:ln>
                        </wps:spPr>
                        <wps:txbx>
                          <w:txbxContent>
                            <w:p w14:paraId="0AB18FB2" w14:textId="77777777" w:rsidR="00BB401D" w:rsidRDefault="00BB401D" w:rsidP="0027112C">
                              <w:r>
                                <w:t>A PWI above 100% is unacceptable</w:t>
                              </w:r>
                            </w:p>
                          </w:txbxContent>
                        </wps:txbx>
                        <wps:bodyPr rot="0" vert="horz" wrap="square" lIns="91440" tIns="45720" rIns="91440" bIns="45720" anchor="t" anchorCtr="0" upright="1">
                          <a:noAutofit/>
                        </wps:bodyPr>
                      </wps:wsp>
                      <wps:wsp>
                        <wps:cNvPr id="2721" name="Line 2638"/>
                        <wps:cNvCnPr/>
                        <wps:spPr bwMode="auto">
                          <a:xfrm flipH="1">
                            <a:off x="753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470BBD0" id="Group 4123" o:spid="_x0000_s1094" style="position:absolute;left:0;text-align:left;margin-left:319.05pt;margin-top:4.7pt;width:135pt;height:36pt;z-index:250847232;mso-position-horizontal-relative:text;mso-position-vertical-relative:text" coordorigin="753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">
                <v:shape id="Text Box 2637" o:spid="_x0000_s1095" type="#_x0000_t202" style="position:absolute;left:825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" strokecolor="blue" strokeweight="1.5pt">
                  <v:textbox>
                    <w:txbxContent>
                      <w:p w14:paraId="0AB18FB2" w14:textId="77777777" w:rsidR="00BB401D" w:rsidRDefault="00BB401D" w:rsidP="0027112C">
                        <w:r>
                          <w:t>A PWI above 100% is unacceptable</w:t>
                        </w:r>
                      </w:p>
                    </w:txbxContent>
                  </v:textbox>
                </v:shape>
                <v:line id="Line 2638" o:spid="_x0000_s1096" style="position:absolute;flip:x;visibility:visible;mso-wrap-style:square" from="7533,9371" to="825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" strokecolor="blue" strokeweight="1.5pt">
                  <v:stroke endarrow="block"/>
                </v:line>
              </v:group>
            </w:pict>
          </mc:Fallback>
        </mc:AlternateContent>
      </w:r>
      <w:r>
        <w:rPr>
          <w:noProof/>
        </w:rPr>
        <w:drawing>
          <wp:inline distT="0" distB="0" distL="0" distR="0" wp14:anchorId="3B4DA8EA" wp14:editId="61CCD675">
            <wp:extent cx="1371600" cy="633095"/>
            <wp:effectExtent l="19050" t="19050" r="19050" b="14605"/>
            <wp:docPr id="87" name="Picture 8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371600" cy="633095"/>
                    </a:xfrm>
                    <a:prstGeom prst="rect">
                      <a:avLst/>
                    </a:prstGeom>
                    <a:noFill/>
                    <a:ln w="6350" cmpd="sng">
                      <a:solidFill>
                        <a:srgbClr val="000000"/>
                      </a:solidFill>
                      <a:miter lim="800000"/>
                      <a:headEnd/>
                      <a:tailEnd/>
                    </a:ln>
                    <a:effectLst/>
                  </pic:spPr>
                </pic:pic>
              </a:graphicData>
            </a:graphic>
          </wp:inline>
        </w:drawing>
      </w:r>
      <w:r>
        <w:rPr>
          <w:noProof/>
        </w:rPr>
        <w:drawing>
          <wp:inline distT="0" distB="0" distL="0" distR="0" wp14:anchorId="53DC9151" wp14:editId="0A4C1F99">
            <wp:extent cx="1413510" cy="640080"/>
            <wp:effectExtent l="19050" t="19050" r="15240" b="26670"/>
            <wp:docPr id="88" name="Picture 8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b"/>
                    <pic:cNvPicPr>
                      <a:picLocks noChangeAspect="1" noChangeArrowheads="1"/>
                    </pic:cNvPicPr>
                  </pic:nvPicPr>
                  <pic:blipFill>
                    <a:blip r:embed="rId127">
                      <a:extLst>
                        <a:ext uri="{28A0092B-C50C-407E-A947-70E740481C1C}">
                          <a14:useLocalDpi xmlns:a14="http://schemas.microsoft.com/office/drawing/2010/main" val="0"/>
                        </a:ext>
                      </a:extLst>
                    </a:blip>
                    <a:srcRect b="2782"/>
                    <a:stretch>
                      <a:fillRect/>
                    </a:stretch>
                  </pic:blipFill>
                  <pic:spPr bwMode="auto">
                    <a:xfrm>
                      <a:off x="0" y="0"/>
                      <a:ext cx="1413510" cy="640080"/>
                    </a:xfrm>
                    <a:prstGeom prst="rect">
                      <a:avLst/>
                    </a:prstGeom>
                    <a:noFill/>
                    <a:ln w="6350" cmpd="sng">
                      <a:solidFill>
                        <a:srgbClr val="000000"/>
                      </a:solidFill>
                      <a:miter lim="800000"/>
                      <a:headEnd/>
                      <a:tailEnd/>
                    </a:ln>
                    <a:effectLst/>
                  </pic:spPr>
                </pic:pic>
              </a:graphicData>
            </a:graphic>
          </wp:inline>
        </w:drawing>
      </w:r>
    </w:p>
    <w:p w14:paraId="086DC166" w14:textId="5480D7EC" w:rsidR="00133461" w:rsidRPr="00226533" w:rsidRDefault="00133461" w:rsidP="00226533">
      <w:pPr>
        <w:pStyle w:val="Caption"/>
      </w:pPr>
      <w:bookmarkStart w:id="3618" w:name="_Ref185834496"/>
      <w:r w:rsidRPr="00226533">
        <w:t xml:space="preserve">Figure </w:t>
      </w:r>
      <w:r w:rsidR="00364D2F">
        <w:fldChar w:fldCharType="begin"/>
      </w:r>
      <w:r w:rsidR="00364D2F">
        <w:instrText xml:space="preserve"> SEQ Figure \* ARABIC </w:instrText>
      </w:r>
      <w:r w:rsidR="00364D2F">
        <w:fldChar w:fldCharType="separate"/>
      </w:r>
      <w:r w:rsidR="00F9407E">
        <w:rPr>
          <w:noProof/>
        </w:rPr>
        <w:t>46</w:t>
      </w:r>
      <w:r w:rsidR="00364D2F">
        <w:rPr>
          <w:noProof/>
        </w:rPr>
        <w:fldChar w:fldCharType="end"/>
      </w:r>
      <w:bookmarkEnd w:id="3618"/>
      <w:r w:rsidR="00226533">
        <w:t>: Profile PWI</w:t>
      </w:r>
    </w:p>
    <w:p w14:paraId="75A10EE3" w14:textId="77777777" w:rsidR="0027112C" w:rsidRDefault="0027112C" w:rsidP="00226533"/>
    <w:p w14:paraId="3EC51A71" w14:textId="77777777" w:rsidR="00226533" w:rsidRDefault="00226533" w:rsidP="00226533"/>
    <w:p w14:paraId="2A94442F" w14:textId="77777777" w:rsidR="004D72B8" w:rsidRPr="000600D3" w:rsidRDefault="00C653DF" w:rsidP="00C67678">
      <w:pPr>
        <w:pStyle w:val="Heading3"/>
        <w:rPr>
          <w:noProof/>
        </w:rPr>
      </w:pPr>
      <w:r>
        <w:rPr>
          <w:noProof/>
        </w:rPr>
        <w:br w:type="page"/>
      </w:r>
      <w:bookmarkStart w:id="3619" w:name="_Toc469043338"/>
      <w:bookmarkStart w:id="3620" w:name="_Toc469044972"/>
      <w:bookmarkStart w:id="3621" w:name="_Toc469139268"/>
      <w:bookmarkStart w:id="3622" w:name="_Toc469152713"/>
      <w:bookmarkStart w:id="3623" w:name="_Toc491174812"/>
      <w:bookmarkStart w:id="3624" w:name="_Toc491337793"/>
      <w:bookmarkStart w:id="3625" w:name="_Toc491337967"/>
      <w:bookmarkStart w:id="3626" w:name="_Toc491338740"/>
      <w:bookmarkStart w:id="3627" w:name="_Toc532855722"/>
      <w:bookmarkStart w:id="3628" w:name="_Toc532856744"/>
      <w:bookmarkStart w:id="3629" w:name="_Toc53042166"/>
      <w:bookmarkStart w:id="3630" w:name="_Toc53042351"/>
      <w:bookmarkStart w:id="3631" w:name="_Toc86846323"/>
      <w:bookmarkStart w:id="3632" w:name="_Toc86846514"/>
      <w:bookmarkStart w:id="3633" w:name="_Toc119049893"/>
      <w:bookmarkStart w:id="3634" w:name="_Toc119050458"/>
      <w:bookmarkStart w:id="3635" w:name="_Toc119050648"/>
      <w:bookmarkEnd w:id="3534"/>
      <w:r w:rsidR="00BC0634">
        <w:rPr>
          <w:noProof/>
        </w:rPr>
        <w:lastRenderedPageBreak/>
        <w:t>Exit t</w:t>
      </w:r>
      <w:r>
        <w:rPr>
          <w:noProof/>
        </w:rPr>
        <w:t>he Graph Screen</w:t>
      </w:r>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p>
    <w:tbl>
      <w:tblPr>
        <w:tblW w:w="0" w:type="auto"/>
        <w:tblLook w:val="04A0" w:firstRow="1" w:lastRow="0" w:firstColumn="1" w:lastColumn="0" w:noHBand="0" w:noVBand="1"/>
      </w:tblPr>
      <w:tblGrid>
        <w:gridCol w:w="4162"/>
        <w:gridCol w:w="5198"/>
      </w:tblGrid>
      <w:tr w:rsidR="005317FC" w14:paraId="2650FCE1" w14:textId="77777777" w:rsidTr="00251B7B">
        <w:trPr>
          <w:trHeight w:val="2097"/>
        </w:trPr>
        <w:tc>
          <w:tcPr>
            <w:tcW w:w="4543" w:type="dxa"/>
            <w:shd w:val="clear" w:color="auto" w:fill="auto"/>
          </w:tcPr>
          <w:p w14:paraId="15087E77" w14:textId="4D2D926E" w:rsidR="005317FC" w:rsidRPr="00673430" w:rsidRDefault="005317FC" w:rsidP="005317FC">
            <w:r w:rsidRPr="00673430">
              <w:t xml:space="preserve">The following message </w:t>
            </w:r>
            <w:r w:rsidR="00DC7A51">
              <w:t>appears</w:t>
            </w:r>
            <w:r w:rsidRPr="00673430">
              <w:t xml:space="preserve"> whenever a profile is closed: “Do you want to run a profile with this product?”  </w:t>
            </w:r>
            <w:del w:id="3636" w:author="Ryan Beck" w:date="2022-10-10T11:11:00Z">
              <w:r w:rsidRPr="00673430" w:rsidDel="004B3996">
                <w:delText xml:space="preserve">See </w:delText>
              </w:r>
              <w:r w:rsidR="00F9407E" w:rsidDel="004B3996">
                <w:fldChar w:fldCharType="begin"/>
              </w:r>
              <w:r w:rsidR="00F9407E" w:rsidDel="004B3996">
                <w:delInstrText xml:space="preserve"> REF _Ref173139103  \* MERGEFORMAT </w:delInstrText>
              </w:r>
              <w:r w:rsidR="00F9407E" w:rsidDel="004B3996">
                <w:fldChar w:fldCharType="separate"/>
              </w:r>
              <w:r w:rsidR="00F9407E" w:rsidRPr="00F9407E" w:rsidDel="004B3996">
                <w:delText xml:space="preserve">Figure </w:delText>
              </w:r>
              <w:r w:rsidR="00F9407E" w:rsidRPr="00F9407E" w:rsidDel="004B3996">
                <w:rPr>
                  <w:noProof/>
                </w:rPr>
                <w:delText>47</w:delText>
              </w:r>
              <w:r w:rsidR="00F9407E" w:rsidDel="004B3996">
                <w:rPr>
                  <w:noProof/>
                </w:rPr>
                <w:fldChar w:fldCharType="end"/>
              </w:r>
              <w:r w:rsidRPr="00673430" w:rsidDel="004B3996">
                <w:delText>.</w:delText>
              </w:r>
            </w:del>
          </w:p>
          <w:p w14:paraId="01E86856" w14:textId="77777777" w:rsidR="005317FC" w:rsidRPr="00673430" w:rsidRDefault="005317FC" w:rsidP="005317FC"/>
          <w:p w14:paraId="4BF75B32" w14:textId="77777777" w:rsidR="005317FC" w:rsidRPr="00673430" w:rsidDel="00582F69" w:rsidRDefault="005317FC" w:rsidP="005317FC">
            <w:pPr>
              <w:rPr>
                <w:del w:id="3637" w:author="Ryan Beck" w:date="2022-10-10T13:34:00Z"/>
              </w:rPr>
            </w:pPr>
            <w:r w:rsidRPr="00673430">
              <w:t xml:space="preserve">If you select </w:t>
            </w:r>
            <w:r w:rsidRPr="00AD44B9">
              <w:rPr>
                <w:b/>
              </w:rPr>
              <w:t>No</w:t>
            </w:r>
            <w:r w:rsidRPr="00673430">
              <w:t>, you will be returned to the main screen or the Profile Explorer if the profile was originally opened from there.</w:t>
            </w:r>
          </w:p>
          <w:p w14:paraId="6B727098" w14:textId="03975604" w:rsidR="00582F69" w:rsidRPr="00582F69" w:rsidRDefault="00582F69" w:rsidP="00582F69"/>
        </w:tc>
        <w:tc>
          <w:tcPr>
            <w:tcW w:w="5033" w:type="dxa"/>
            <w:shd w:val="clear" w:color="auto" w:fill="auto"/>
          </w:tcPr>
          <w:p w14:paraId="2056697D" w14:textId="48F33446" w:rsidR="005317FC" w:rsidRDefault="000E0382" w:rsidP="00BC0634">
            <w:pPr>
              <w:jc w:val="center"/>
            </w:pPr>
            <w:del w:id="3638" w:author="Ryan Beck" w:date="2022-10-10T11:11:00Z">
              <w:r w:rsidDel="005B2223">
                <w:rPr>
                  <w:noProof/>
                </w:rPr>
                <w:drawing>
                  <wp:inline distT="0" distB="0" distL="0" distR="0" wp14:anchorId="06AEC77C" wp14:editId="66753656">
                    <wp:extent cx="2532380" cy="949325"/>
                    <wp:effectExtent l="0" t="0" r="1270" b="3175"/>
                    <wp:docPr id="89" name="Picture 89" descr="PL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L 6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32380" cy="949325"/>
                            </a:xfrm>
                            <a:prstGeom prst="rect">
                              <a:avLst/>
                            </a:prstGeom>
                            <a:noFill/>
                            <a:ln>
                              <a:noFill/>
                            </a:ln>
                          </pic:spPr>
                        </pic:pic>
                      </a:graphicData>
                    </a:graphic>
                  </wp:inline>
                </w:drawing>
              </w:r>
            </w:del>
            <w:ins w:id="3639" w:author="Ryan Beck" w:date="2022-10-10T11:11:00Z">
              <w:r w:rsidR="005B2223">
                <w:rPr>
                  <w:noProof/>
                </w:rPr>
                <w:t xml:space="preserve"> </w:t>
              </w:r>
              <w:r w:rsidR="005B2223">
                <w:rPr>
                  <w:noProof/>
                </w:rPr>
                <w:drawing>
                  <wp:inline distT="0" distB="0" distL="0" distR="0" wp14:anchorId="1C2A9E59" wp14:editId="2A097C53">
                    <wp:extent cx="3163570" cy="950595"/>
                    <wp:effectExtent l="0" t="0" r="0" b="1905"/>
                    <wp:docPr id="3053" name="Picture 30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 name="Picture 3053" descr="Graphical user interface, application&#10;&#10;Description automatically generated"/>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3163570" cy="950595"/>
                            </a:xfrm>
                            <a:prstGeom prst="rect">
                              <a:avLst/>
                            </a:prstGeom>
                          </pic:spPr>
                        </pic:pic>
                      </a:graphicData>
                    </a:graphic>
                  </wp:inline>
                </w:drawing>
              </w:r>
            </w:ins>
          </w:p>
          <w:p w14:paraId="2E19940A" w14:textId="6CDC774A" w:rsidR="005317FC" w:rsidRPr="00AD44B9" w:rsidRDefault="005317FC" w:rsidP="00AD44B9">
            <w:pPr>
              <w:jc w:val="center"/>
              <w:rPr>
                <w:rFonts w:ascii="Arial" w:hAnsi="Arial" w:cs="Arial"/>
                <w:sz w:val="16"/>
                <w:szCs w:val="16"/>
              </w:rPr>
            </w:pPr>
            <w:bookmarkStart w:id="3640" w:name="_Ref173139103"/>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r w:rsidR="00F9407E">
              <w:rPr>
                <w:rFonts w:ascii="Arial" w:hAnsi="Arial" w:cs="Arial"/>
                <w:noProof/>
                <w:sz w:val="16"/>
                <w:szCs w:val="16"/>
              </w:rPr>
              <w:t>47</w:t>
            </w:r>
            <w:r w:rsidRPr="00AD44B9">
              <w:rPr>
                <w:rFonts w:ascii="Arial" w:hAnsi="Arial" w:cs="Arial"/>
                <w:sz w:val="16"/>
                <w:szCs w:val="16"/>
              </w:rPr>
              <w:fldChar w:fldCharType="end"/>
            </w:r>
            <w:bookmarkEnd w:id="3640"/>
          </w:p>
        </w:tc>
      </w:tr>
      <w:tr w:rsidR="005317FC" w14:paraId="7579FEDE" w14:textId="77777777" w:rsidTr="00AD44B9">
        <w:tc>
          <w:tcPr>
            <w:tcW w:w="4543" w:type="dxa"/>
            <w:shd w:val="clear" w:color="auto" w:fill="auto"/>
          </w:tcPr>
          <w:p w14:paraId="0C0214E4" w14:textId="4828ADB2" w:rsidR="005317FC" w:rsidRPr="00673430" w:rsidRDefault="005317FC" w:rsidP="005317FC">
            <w:r w:rsidRPr="00673430">
              <w:t xml:space="preserve">If you select </w:t>
            </w:r>
            <w:r w:rsidRPr="00AD44B9">
              <w:rPr>
                <w:b/>
              </w:rPr>
              <w:t>Yes</w:t>
            </w:r>
            <w:r w:rsidRPr="00673430">
              <w:t xml:space="preserve">, you will need to choose from the Original, or Predicted recipe settings.  </w:t>
            </w:r>
            <w:del w:id="3641" w:author="Ryan Beck" w:date="2022-10-10T11:11:00Z">
              <w:r w:rsidRPr="00673430" w:rsidDel="004B3996">
                <w:delText xml:space="preserve">See </w:delText>
              </w:r>
              <w:r w:rsidR="00F9407E" w:rsidDel="004B3996">
                <w:fldChar w:fldCharType="begin"/>
              </w:r>
              <w:r w:rsidR="00F9407E" w:rsidDel="004B3996">
                <w:delInstrText xml:space="preserve"> REF _Ref173139177  \* MERGEFORMAT </w:delInstrText>
              </w:r>
              <w:r w:rsidR="00F9407E" w:rsidDel="004B3996">
                <w:fldChar w:fldCharType="separate"/>
              </w:r>
              <w:r w:rsidR="00F9407E" w:rsidRPr="00F9407E" w:rsidDel="004B3996">
                <w:delText xml:space="preserve">Figure </w:delText>
              </w:r>
              <w:r w:rsidR="00F9407E" w:rsidRPr="00F9407E" w:rsidDel="004B3996">
                <w:rPr>
                  <w:noProof/>
                </w:rPr>
                <w:delText>48</w:delText>
              </w:r>
              <w:r w:rsidR="00F9407E" w:rsidDel="004B3996">
                <w:rPr>
                  <w:noProof/>
                </w:rPr>
                <w:fldChar w:fldCharType="end"/>
              </w:r>
              <w:r w:rsidRPr="00673430" w:rsidDel="004B3996">
                <w:delText>.</w:delText>
              </w:r>
            </w:del>
          </w:p>
          <w:p w14:paraId="46E81770" w14:textId="77777777" w:rsidR="005317FC" w:rsidRPr="00673430" w:rsidRDefault="005317FC" w:rsidP="005317FC"/>
          <w:p w14:paraId="50D80EC2" w14:textId="77777777" w:rsidR="005317FC" w:rsidRPr="00673430" w:rsidRDefault="005317FC" w:rsidP="005317FC">
            <w:r w:rsidRPr="00AD44B9">
              <w:rPr>
                <w:b/>
              </w:rPr>
              <w:t>Original –</w:t>
            </w:r>
            <w:r w:rsidRPr="00673430">
              <w:t xml:space="preserve"> The same recipe settings used when this profile was originally run.</w:t>
            </w:r>
          </w:p>
          <w:p w14:paraId="0BBB17F9" w14:textId="77777777" w:rsidR="005317FC" w:rsidRPr="00673430" w:rsidRDefault="005317FC" w:rsidP="005317FC"/>
          <w:p w14:paraId="239369B9" w14:textId="77777777" w:rsidR="005317FC" w:rsidRPr="00673430" w:rsidRDefault="005317FC" w:rsidP="005317FC">
            <w:r w:rsidRPr="00AD44B9">
              <w:rPr>
                <w:b/>
              </w:rPr>
              <w:t>Predicted -</w:t>
            </w:r>
            <w:r w:rsidRPr="00673430">
              <w:t xml:space="preserve"> The recipe settings as predicted by standard prediction </w:t>
            </w:r>
            <w:r w:rsidR="005D32A5">
              <w:t>that you input manually</w:t>
            </w:r>
            <w:r w:rsidRPr="00673430">
              <w:t>.</w:t>
            </w:r>
          </w:p>
          <w:p w14:paraId="694BB5DF" w14:textId="77777777" w:rsidR="005317FC" w:rsidRPr="00673430" w:rsidRDefault="005317FC" w:rsidP="005317FC"/>
          <w:p w14:paraId="188D19C9" w14:textId="77777777" w:rsidR="005317FC" w:rsidRDefault="005317FC" w:rsidP="004D72B8"/>
        </w:tc>
        <w:tc>
          <w:tcPr>
            <w:tcW w:w="5033" w:type="dxa"/>
            <w:shd w:val="clear" w:color="auto" w:fill="auto"/>
          </w:tcPr>
          <w:p w14:paraId="7822EB77" w14:textId="09CE8286" w:rsidR="005317FC" w:rsidRDefault="000E0382" w:rsidP="004D72B8">
            <w:del w:id="3642" w:author="Ryan Beck" w:date="2022-10-10T11:11:00Z">
              <w:r w:rsidDel="005B7486">
                <w:rPr>
                  <w:noProof/>
                </w:rPr>
                <w:drawing>
                  <wp:inline distT="0" distB="0" distL="0" distR="0" wp14:anchorId="58D52A10" wp14:editId="646FDBD3">
                    <wp:extent cx="3059430" cy="963930"/>
                    <wp:effectExtent l="0" t="0" r="7620" b="7620"/>
                    <wp:docPr id="90" name="Picture 90" descr="PL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L 6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59430" cy="963930"/>
                            </a:xfrm>
                            <a:prstGeom prst="rect">
                              <a:avLst/>
                            </a:prstGeom>
                            <a:noFill/>
                            <a:ln>
                              <a:noFill/>
                            </a:ln>
                          </pic:spPr>
                        </pic:pic>
                      </a:graphicData>
                    </a:graphic>
                  </wp:inline>
                </w:drawing>
              </w:r>
            </w:del>
            <w:ins w:id="3643" w:author="Ryan Beck" w:date="2022-10-10T11:11:00Z">
              <w:r w:rsidR="005B7486">
                <w:rPr>
                  <w:noProof/>
                </w:rPr>
                <w:t xml:space="preserve"> </w:t>
              </w:r>
              <w:r w:rsidR="005B7486">
                <w:rPr>
                  <w:noProof/>
                </w:rPr>
                <w:drawing>
                  <wp:inline distT="0" distB="0" distL="0" distR="0" wp14:anchorId="759561E8" wp14:editId="7ED9EFB9">
                    <wp:extent cx="3020060" cy="981075"/>
                    <wp:effectExtent l="0" t="0" r="8890" b="9525"/>
                    <wp:docPr id="3054" name="Picture 30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 name="Picture 3054" descr="Graphical user interface, application&#10;&#10;Description automatically generated"/>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3020060" cy="981075"/>
                            </a:xfrm>
                            <a:prstGeom prst="rect">
                              <a:avLst/>
                            </a:prstGeom>
                          </pic:spPr>
                        </pic:pic>
                      </a:graphicData>
                    </a:graphic>
                  </wp:inline>
                </w:drawing>
              </w:r>
            </w:ins>
          </w:p>
          <w:p w14:paraId="6EB01DF4" w14:textId="284E4E5C" w:rsidR="005317FC" w:rsidRPr="00AD44B9" w:rsidRDefault="005317FC" w:rsidP="00AD44B9">
            <w:pPr>
              <w:jc w:val="center"/>
              <w:rPr>
                <w:rFonts w:ascii="Arial" w:hAnsi="Arial" w:cs="Arial"/>
                <w:sz w:val="16"/>
                <w:szCs w:val="16"/>
              </w:rPr>
            </w:pPr>
            <w:bookmarkStart w:id="3644" w:name="_Ref173139177"/>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r w:rsidR="00F9407E">
              <w:rPr>
                <w:rFonts w:ascii="Arial" w:hAnsi="Arial" w:cs="Arial"/>
                <w:noProof/>
                <w:sz w:val="16"/>
                <w:szCs w:val="16"/>
              </w:rPr>
              <w:t>48</w:t>
            </w:r>
            <w:r w:rsidRPr="00AD44B9">
              <w:rPr>
                <w:rFonts w:ascii="Arial" w:hAnsi="Arial" w:cs="Arial"/>
                <w:sz w:val="16"/>
                <w:szCs w:val="16"/>
              </w:rPr>
              <w:fldChar w:fldCharType="end"/>
            </w:r>
            <w:bookmarkEnd w:id="3644"/>
          </w:p>
        </w:tc>
      </w:tr>
    </w:tbl>
    <w:p w14:paraId="643373C5" w14:textId="77777777" w:rsidR="00226533" w:rsidRPr="00673430" w:rsidRDefault="00226533" w:rsidP="004D72B8"/>
    <w:p w14:paraId="24ED46C7" w14:textId="6ADF3654" w:rsidR="004D72B8" w:rsidRPr="00673430" w:rsidRDefault="004D72B8" w:rsidP="004D72B8">
      <w:r w:rsidRPr="00673430">
        <w:t xml:space="preserve">For both the original and predicted recipe settings, the software will automatically send the selected recipe information to the oven controller.  If there is no communication between the software and the </w:t>
      </w:r>
      <w:r w:rsidR="00CB7750">
        <w:t>o</w:t>
      </w:r>
      <w:r w:rsidRPr="00673430">
        <w:t>ven controller, the</w:t>
      </w:r>
      <w:r w:rsidR="00865014" w:rsidRPr="00865014">
        <w:t xml:space="preserve"> </w:t>
      </w:r>
      <w:r w:rsidR="00865014" w:rsidRPr="00F0388A">
        <w:t>software</w:t>
      </w:r>
      <w:r w:rsidRPr="00673430">
        <w:t xml:space="preserve"> will display a dialog box showing the recipe information.  </w:t>
      </w:r>
      <w:r w:rsidR="00BF3428" w:rsidRPr="00673430">
        <w:t>You</w:t>
      </w:r>
      <w:r w:rsidRPr="00673430">
        <w:t xml:space="preserve"> must manually enter this recipe information in the oven control</w:t>
      </w:r>
      <w:r w:rsidR="00CB7750">
        <w:t>ler</w:t>
      </w:r>
      <w:r w:rsidRPr="00673430">
        <w:t xml:space="preserve"> software</w:t>
      </w:r>
      <w:ins w:id="3645" w:author="Ryan Beck" w:date="2022-10-10T11:12:00Z">
        <w:r w:rsidR="005B7486">
          <w:t>.</w:t>
        </w:r>
      </w:ins>
      <w:del w:id="3646" w:author="Ryan Beck" w:date="2022-10-10T11:12:00Z">
        <w:r w:rsidRPr="00673430" w:rsidDel="005B7486">
          <w:delText xml:space="preserve">.  See </w:delText>
        </w:r>
        <w:r w:rsidRPr="00673430" w:rsidDel="005B7486">
          <w:fldChar w:fldCharType="begin"/>
        </w:r>
        <w:r w:rsidRPr="00673430" w:rsidDel="005B7486">
          <w:delInstrText xml:space="preserve"> REF _Ref173139192 </w:delInstrText>
        </w:r>
        <w:r w:rsidR="00673430" w:rsidRPr="00673430" w:rsidDel="005B7486">
          <w:delInstrText xml:space="preserve"> \* MERGEFORMAT </w:delInstrText>
        </w:r>
        <w:r w:rsidRPr="00673430" w:rsidDel="005B7486">
          <w:fldChar w:fldCharType="separate"/>
        </w:r>
        <w:r w:rsidR="00F9407E" w:rsidDel="005B7486">
          <w:delText xml:space="preserve">Figure </w:delText>
        </w:r>
        <w:r w:rsidR="00F9407E" w:rsidDel="005B7486">
          <w:rPr>
            <w:noProof/>
          </w:rPr>
          <w:delText>49</w:delText>
        </w:r>
        <w:r w:rsidRPr="00673430" w:rsidDel="005B7486">
          <w:fldChar w:fldCharType="end"/>
        </w:r>
        <w:r w:rsidR="00226533" w:rsidRPr="00673430" w:rsidDel="005B7486">
          <w:delText>.</w:delText>
        </w:r>
      </w:del>
    </w:p>
    <w:p w14:paraId="3DC0FD96" w14:textId="77777777" w:rsidR="004D72B8" w:rsidRDefault="004D72B8" w:rsidP="004D72B8"/>
    <w:p w14:paraId="2FCD2D4C" w14:textId="58BDB8C2" w:rsidR="004D72B8" w:rsidRDefault="000E0382" w:rsidP="003335AF">
      <w:pPr>
        <w:keepNext/>
        <w:jc w:val="center"/>
      </w:pPr>
      <w:del w:id="3647" w:author="Ryan Beck" w:date="2022-10-10T11:12:00Z">
        <w:r w:rsidDel="00505568">
          <w:rPr>
            <w:noProof/>
          </w:rPr>
          <w:drawing>
            <wp:inline distT="0" distB="0" distL="0" distR="0" wp14:anchorId="27784034" wp14:editId="1C00EA8D">
              <wp:extent cx="4389120" cy="2933065"/>
              <wp:effectExtent l="0" t="0" r="0" b="635"/>
              <wp:docPr id="91" name="Picture 91" descr="PL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L 7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89120" cy="2933065"/>
                      </a:xfrm>
                      <a:prstGeom prst="rect">
                        <a:avLst/>
                      </a:prstGeom>
                      <a:noFill/>
                      <a:ln>
                        <a:noFill/>
                      </a:ln>
                    </pic:spPr>
                  </pic:pic>
                </a:graphicData>
              </a:graphic>
            </wp:inline>
          </w:drawing>
        </w:r>
      </w:del>
      <w:ins w:id="3648" w:author="Ryan Beck" w:date="2022-10-10T11:12:00Z">
        <w:r w:rsidR="00505568" w:rsidRPr="00505568">
          <w:rPr>
            <w:noProof/>
          </w:rPr>
          <w:t xml:space="preserve"> </w:t>
        </w:r>
        <w:r w:rsidR="00505568">
          <w:rPr>
            <w:noProof/>
          </w:rPr>
          <w:drawing>
            <wp:inline distT="0" distB="0" distL="0" distR="0" wp14:anchorId="38005ACE" wp14:editId="00A86F2D">
              <wp:extent cx="3126740" cy="2934970"/>
              <wp:effectExtent l="0" t="0" r="0" b="0"/>
              <wp:docPr id="3056" name="Picture 30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 name="Picture 3056" descr="Table&#10;&#10;Description automatically generated"/>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126740" cy="2934970"/>
                      </a:xfrm>
                      <a:prstGeom prst="rect">
                        <a:avLst/>
                      </a:prstGeom>
                    </pic:spPr>
                  </pic:pic>
                </a:graphicData>
              </a:graphic>
            </wp:inline>
          </w:drawing>
        </w:r>
      </w:ins>
    </w:p>
    <w:p w14:paraId="6D4F9339" w14:textId="0C185163" w:rsidR="004D72B8" w:rsidRDefault="004D72B8" w:rsidP="00226533">
      <w:pPr>
        <w:pStyle w:val="Caption"/>
      </w:pPr>
      <w:bookmarkStart w:id="3649" w:name="_Ref173139192"/>
      <w:r>
        <w:t xml:space="preserve">Figure </w:t>
      </w:r>
      <w:r w:rsidR="00364D2F">
        <w:fldChar w:fldCharType="begin"/>
      </w:r>
      <w:r w:rsidR="00364D2F">
        <w:instrText xml:space="preserve"> SEQ Figure \* ARABIC </w:instrText>
      </w:r>
      <w:r w:rsidR="00364D2F">
        <w:fldChar w:fldCharType="separate"/>
      </w:r>
      <w:r w:rsidR="00F9407E">
        <w:rPr>
          <w:noProof/>
        </w:rPr>
        <w:t>49</w:t>
      </w:r>
      <w:r w:rsidR="00364D2F">
        <w:rPr>
          <w:noProof/>
        </w:rPr>
        <w:fldChar w:fldCharType="end"/>
      </w:r>
      <w:bookmarkEnd w:id="3649"/>
      <w:r w:rsidR="00271F23">
        <w:t>: Oven controller communication error</w:t>
      </w:r>
    </w:p>
    <w:p w14:paraId="20CFF103" w14:textId="77777777" w:rsidR="004D72B8" w:rsidRDefault="004D72B8" w:rsidP="004D72B8"/>
    <w:p w14:paraId="645DCAF1" w14:textId="77777777" w:rsidR="004D72B8" w:rsidRPr="00673430" w:rsidRDefault="00591CFC" w:rsidP="004D72B8">
      <w:r>
        <w:t>The</w:t>
      </w:r>
      <w:r w:rsidR="004D72B8" w:rsidRPr="00673430">
        <w:t xml:space="preserve"> software will automatically apply the changes </w:t>
      </w:r>
      <w:r w:rsidR="00D40D9F">
        <w:t>to the Run a Profile –</w:t>
      </w:r>
      <w:r w:rsidR="00251B7B">
        <w:t xml:space="preserve"> </w:t>
      </w:r>
      <w:r w:rsidR="00D40D9F">
        <w:t>Enter Set</w:t>
      </w:r>
      <w:r w:rsidR="004D72B8" w:rsidRPr="00673430">
        <w:t>points screen.  You will exit to the</w:t>
      </w:r>
      <w:r w:rsidR="004D72B8" w:rsidRPr="00673430">
        <w:rPr>
          <w:b/>
        </w:rPr>
        <w:t xml:space="preserve"> </w:t>
      </w:r>
      <w:r w:rsidR="004D72B8" w:rsidRPr="00673430">
        <w:t>Run a Profile screen.  If you are running on the oven controller PC, and the oven is compatible with the software the oven recipe will automatically be updated.</w:t>
      </w:r>
    </w:p>
    <w:p w14:paraId="7D3F6AFF" w14:textId="77777777" w:rsidR="004D72B8" w:rsidRDefault="004D72B8" w:rsidP="00226533"/>
    <w:p w14:paraId="04F8A49D" w14:textId="77777777" w:rsidR="004D72B8" w:rsidRPr="00673430" w:rsidRDefault="004D72B8" w:rsidP="004D72B8">
      <w:r w:rsidRPr="00673430">
        <w:t xml:space="preserve">The first dialog – “Do you want to run a profile with this product?” will appear each time you exit the graph screen.  Click </w:t>
      </w:r>
      <w:r w:rsidRPr="00673430">
        <w:rPr>
          <w:b/>
        </w:rPr>
        <w:t>No</w:t>
      </w:r>
      <w:r w:rsidRPr="00673430">
        <w:t xml:space="preserve"> if you do not wish to profile.</w:t>
      </w:r>
    </w:p>
    <w:p w14:paraId="51CFC4C5" w14:textId="77777777" w:rsidR="004D72B8" w:rsidRPr="00673430" w:rsidRDefault="004D72B8" w:rsidP="004D72B8"/>
    <w:p w14:paraId="2ABC9A13" w14:textId="77777777" w:rsidR="004D72B8" w:rsidRPr="00673430" w:rsidRDefault="004D72B8" w:rsidP="004D72B8">
      <w:r w:rsidRPr="00673430">
        <w:lastRenderedPageBreak/>
        <w:t xml:space="preserve">You </w:t>
      </w:r>
      <w:r w:rsidR="00282CDB">
        <w:t>return</w:t>
      </w:r>
      <w:r w:rsidRPr="00673430">
        <w:t xml:space="preserve"> to the </w:t>
      </w:r>
      <w:r w:rsidR="00345692">
        <w:t>m</w:t>
      </w:r>
      <w:r w:rsidRPr="00673430">
        <w:t xml:space="preserve">ain menu if you had just completed running a profile.  If you opened the profile from the Profile </w:t>
      </w:r>
      <w:r w:rsidR="00070E42" w:rsidRPr="00673430">
        <w:t>Explorer,</w:t>
      </w:r>
      <w:r w:rsidR="00282CDB">
        <w:t xml:space="preserve"> you </w:t>
      </w:r>
      <w:proofErr w:type="gramStart"/>
      <w:r w:rsidR="00282CDB">
        <w:t>will</w:t>
      </w:r>
      <w:proofErr w:type="gramEnd"/>
      <w:r w:rsidR="00282CDB">
        <w:t xml:space="preserve"> return to the Profile Explorer.  Two</w:t>
      </w:r>
      <w:r w:rsidRPr="00673430">
        <w:t xml:space="preserve"> other two dialogs appear if </w:t>
      </w:r>
      <w:r w:rsidR="00282CDB">
        <w:t>you make changes</w:t>
      </w:r>
      <w:r w:rsidRPr="00673430">
        <w:t xml:space="preserve"> to the Description notes or Process Window.</w:t>
      </w:r>
    </w:p>
    <w:p w14:paraId="206FA2F2" w14:textId="77777777" w:rsidR="00431FB0" w:rsidRDefault="00431FB0" w:rsidP="00431FB0"/>
    <w:tbl>
      <w:tblPr>
        <w:tblW w:w="0" w:type="auto"/>
        <w:tblLook w:val="04A0" w:firstRow="1" w:lastRow="0" w:firstColumn="1" w:lastColumn="0" w:noHBand="0" w:noVBand="1"/>
      </w:tblPr>
      <w:tblGrid>
        <w:gridCol w:w="4392"/>
        <w:gridCol w:w="4968"/>
      </w:tblGrid>
      <w:tr w:rsidR="00431FB0" w14:paraId="08174399" w14:textId="77777777" w:rsidTr="00192FFB">
        <w:tc>
          <w:tcPr>
            <w:tcW w:w="4788" w:type="dxa"/>
            <w:shd w:val="clear" w:color="auto" w:fill="auto"/>
          </w:tcPr>
          <w:p w14:paraId="75CAE1CC" w14:textId="77777777" w:rsidR="00431FB0" w:rsidRPr="00226533" w:rsidRDefault="00431FB0" w:rsidP="00EC684A">
            <w:pPr>
              <w:pStyle w:val="Heading4"/>
            </w:pPr>
            <w:r w:rsidRPr="00226533">
              <w:t>S</w:t>
            </w:r>
            <w:r>
              <w:t>av</w:t>
            </w:r>
            <w:r w:rsidR="00251B7B">
              <w:t>e</w:t>
            </w:r>
            <w:r>
              <w:t xml:space="preserve"> </w:t>
            </w:r>
            <w:r w:rsidR="00C653DF">
              <w:t xml:space="preserve">Changes </w:t>
            </w:r>
            <w:proofErr w:type="gramStart"/>
            <w:r w:rsidR="00C653DF">
              <w:t>To</w:t>
            </w:r>
            <w:proofErr w:type="gramEnd"/>
            <w:r w:rsidR="00C653DF">
              <w:t xml:space="preserve"> The Profile</w:t>
            </w:r>
          </w:p>
          <w:p w14:paraId="03453EAE" w14:textId="77777777" w:rsidR="00431FB0" w:rsidRDefault="009B5C3D" w:rsidP="00282CDB">
            <w:r>
              <w:t>You can save a</w:t>
            </w:r>
            <w:r w:rsidR="00431FB0" w:rsidRPr="00673430">
              <w:t>ny changes to the Description Notes or the Process Window with the profile.  This will permanently update this profile with the changes.  Changes to the Process Window saved here only save the changes with the profile.  To save the changes to Process Window file see next dialog box</w:t>
            </w:r>
          </w:p>
        </w:tc>
        <w:tc>
          <w:tcPr>
            <w:tcW w:w="4788" w:type="dxa"/>
            <w:shd w:val="clear" w:color="auto" w:fill="auto"/>
          </w:tcPr>
          <w:p w14:paraId="12825E86" w14:textId="77777777" w:rsidR="00431FB0" w:rsidRDefault="00431FB0" w:rsidP="00192FFB"/>
          <w:p w14:paraId="2E70EED5" w14:textId="06B45A91" w:rsidR="00431FB0" w:rsidRDefault="000E0382" w:rsidP="00192FFB">
            <w:del w:id="3650" w:author="Ryan Beck" w:date="2022-10-10T11:12:00Z">
              <w:r w:rsidDel="00091D46">
                <w:rPr>
                  <w:noProof/>
                </w:rPr>
                <w:drawing>
                  <wp:inline distT="0" distB="0" distL="0" distR="0" wp14:anchorId="06BBEAD5" wp14:editId="1CD8E5D6">
                    <wp:extent cx="2686685" cy="9988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86685" cy="998855"/>
                            </a:xfrm>
                            <a:prstGeom prst="rect">
                              <a:avLst/>
                            </a:prstGeom>
                            <a:noFill/>
                            <a:ln>
                              <a:noFill/>
                            </a:ln>
                          </pic:spPr>
                        </pic:pic>
                      </a:graphicData>
                    </a:graphic>
                  </wp:inline>
                </w:drawing>
              </w:r>
            </w:del>
            <w:ins w:id="3651" w:author="Ryan Beck" w:date="2022-10-10T11:12:00Z">
              <w:r w:rsidR="00091D46">
                <w:rPr>
                  <w:noProof/>
                </w:rPr>
                <w:t xml:space="preserve"> </w:t>
              </w:r>
              <w:r w:rsidR="00091D46">
                <w:rPr>
                  <w:noProof/>
                </w:rPr>
                <w:drawing>
                  <wp:inline distT="0" distB="0" distL="0" distR="0" wp14:anchorId="4AA9C137" wp14:editId="6D66400E">
                    <wp:extent cx="2498090" cy="1072515"/>
                    <wp:effectExtent l="0" t="0" r="0" b="0"/>
                    <wp:docPr id="310" name="Picture 3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Graphical user interface, application&#10;&#10;Description automatically generated"/>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2498090" cy="1072515"/>
                            </a:xfrm>
                            <a:prstGeom prst="rect">
                              <a:avLst/>
                            </a:prstGeom>
                          </pic:spPr>
                        </pic:pic>
                      </a:graphicData>
                    </a:graphic>
                  </wp:inline>
                </w:drawing>
              </w:r>
            </w:ins>
          </w:p>
          <w:p w14:paraId="3D873C0B" w14:textId="77777777" w:rsidR="00431FB0" w:rsidRDefault="00431FB0" w:rsidP="00282CDB">
            <w:pPr>
              <w:pStyle w:val="Caption"/>
            </w:pPr>
          </w:p>
        </w:tc>
      </w:tr>
      <w:tr w:rsidR="00431FB0" w14:paraId="72470F5B" w14:textId="77777777" w:rsidTr="00192FFB">
        <w:tc>
          <w:tcPr>
            <w:tcW w:w="4788" w:type="dxa"/>
            <w:shd w:val="clear" w:color="auto" w:fill="auto"/>
          </w:tcPr>
          <w:p w14:paraId="7F88F0A3" w14:textId="77777777" w:rsidR="00431FB0" w:rsidRPr="00F50EF3" w:rsidRDefault="00431FB0" w:rsidP="00EC684A">
            <w:pPr>
              <w:pStyle w:val="Heading4"/>
            </w:pPr>
            <w:r w:rsidRPr="00F50EF3">
              <w:t>Sav</w:t>
            </w:r>
            <w:r w:rsidR="00251B7B">
              <w:t>e</w:t>
            </w:r>
            <w:r w:rsidRPr="00F50EF3">
              <w:t xml:space="preserve"> </w:t>
            </w:r>
            <w:r w:rsidR="00C653DF" w:rsidRPr="00F50EF3">
              <w:t>Ch</w:t>
            </w:r>
            <w:r w:rsidR="00C653DF" w:rsidRPr="00226533">
              <w:t xml:space="preserve">anges </w:t>
            </w:r>
            <w:proofErr w:type="gramStart"/>
            <w:r w:rsidR="00C653DF" w:rsidRPr="00226533">
              <w:t>To</w:t>
            </w:r>
            <w:proofErr w:type="gramEnd"/>
            <w:r w:rsidR="00C653DF" w:rsidRPr="00226533">
              <w:t xml:space="preserve"> The </w:t>
            </w:r>
            <w:r w:rsidRPr="00226533">
              <w:t>Process Window</w:t>
            </w:r>
          </w:p>
          <w:p w14:paraId="438495ED" w14:textId="77777777" w:rsidR="00431FB0" w:rsidRDefault="00431FB0" w:rsidP="00192FFB">
            <w:r w:rsidRPr="00673430">
              <w:t xml:space="preserve">If you have made changes to the Process Window from the Graph screen, you can save these changes when you exit the graph screen.  The Process Window </w:t>
            </w:r>
            <w:r>
              <w:t>is</w:t>
            </w:r>
            <w:r w:rsidRPr="00673430">
              <w:t xml:space="preserve"> updated and utilize these changes whenever it is selected for profili</w:t>
            </w:r>
            <w:r>
              <w:t>ng from this point forward.</w:t>
            </w:r>
          </w:p>
        </w:tc>
        <w:tc>
          <w:tcPr>
            <w:tcW w:w="4788" w:type="dxa"/>
            <w:shd w:val="clear" w:color="auto" w:fill="auto"/>
          </w:tcPr>
          <w:p w14:paraId="5078708D" w14:textId="77777777" w:rsidR="00431FB0" w:rsidRDefault="00431FB0" w:rsidP="00192FFB"/>
          <w:p w14:paraId="3782A7B1" w14:textId="3B292AA8" w:rsidR="00431FB0" w:rsidRDefault="000E0382" w:rsidP="00192FFB">
            <w:del w:id="3652" w:author="Ryan Beck" w:date="2022-10-10T11:12:00Z">
              <w:r w:rsidDel="00AF4E00">
                <w:rPr>
                  <w:noProof/>
                </w:rPr>
                <w:drawing>
                  <wp:inline distT="0" distB="0" distL="0" distR="0" wp14:anchorId="371DAC78" wp14:editId="22F4A2BE">
                    <wp:extent cx="3017520" cy="96393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17520" cy="963930"/>
                            </a:xfrm>
                            <a:prstGeom prst="rect">
                              <a:avLst/>
                            </a:prstGeom>
                            <a:noFill/>
                            <a:ln>
                              <a:noFill/>
                            </a:ln>
                          </pic:spPr>
                        </pic:pic>
                      </a:graphicData>
                    </a:graphic>
                  </wp:inline>
                </w:drawing>
              </w:r>
            </w:del>
            <w:ins w:id="3653" w:author="Ryan Beck" w:date="2022-10-10T11:12:00Z">
              <w:r w:rsidR="00AF4E00">
                <w:rPr>
                  <w:noProof/>
                </w:rPr>
                <w:t xml:space="preserve"> </w:t>
              </w:r>
              <w:r w:rsidR="00AF4E00">
                <w:rPr>
                  <w:noProof/>
                </w:rPr>
                <w:drawing>
                  <wp:inline distT="0" distB="0" distL="0" distR="0" wp14:anchorId="27DF5F3A" wp14:editId="3F55018C">
                    <wp:extent cx="2818130" cy="1033145"/>
                    <wp:effectExtent l="0" t="0" r="1270" b="0"/>
                    <wp:docPr id="318" name="Picture 3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Graphical user interface, application&#10;&#10;Description automatically generated"/>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2818130" cy="1033145"/>
                            </a:xfrm>
                            <a:prstGeom prst="rect">
                              <a:avLst/>
                            </a:prstGeom>
                          </pic:spPr>
                        </pic:pic>
                      </a:graphicData>
                    </a:graphic>
                  </wp:inline>
                </w:drawing>
              </w:r>
            </w:ins>
          </w:p>
          <w:p w14:paraId="2A67FC4E" w14:textId="77777777" w:rsidR="00431FB0" w:rsidRDefault="00431FB0" w:rsidP="00192FFB">
            <w:pPr>
              <w:pStyle w:val="Caption"/>
            </w:pPr>
          </w:p>
        </w:tc>
      </w:tr>
    </w:tbl>
    <w:p w14:paraId="2B24F9CA" w14:textId="77777777" w:rsidR="00DA0D44" w:rsidRDefault="00DA0D44" w:rsidP="004D72B8"/>
    <w:p w14:paraId="448F8B3B" w14:textId="77777777" w:rsidR="004D72B8" w:rsidRPr="00673430" w:rsidRDefault="004D72B8" w:rsidP="004D72B8">
      <w:r w:rsidRPr="00673430">
        <w:t>If you select “</w:t>
      </w:r>
      <w:r w:rsidRPr="00251B7B">
        <w:rPr>
          <w:b/>
        </w:rPr>
        <w:t>Yes</w:t>
      </w:r>
      <w:r w:rsidRPr="00673430">
        <w:t>”</w:t>
      </w:r>
      <w:r w:rsidR="002224EF" w:rsidRPr="00673430">
        <w:t>,</w:t>
      </w:r>
      <w:r w:rsidRPr="00673430">
        <w:t xml:space="preserve"> the</w:t>
      </w:r>
      <w:r w:rsidR="00915B44" w:rsidRPr="00673430">
        <w:t xml:space="preserve"> software</w:t>
      </w:r>
      <w:r w:rsidRPr="00673430">
        <w:t xml:space="preserve"> will take you to the Edit Process Window screen in order to save the changes that you have made.</w:t>
      </w:r>
    </w:p>
    <w:p w14:paraId="51DD2FE6" w14:textId="77777777" w:rsidR="008708F9" w:rsidRDefault="008708F9"/>
    <w:p w14:paraId="2D835FC0" w14:textId="287CF5FB" w:rsidR="008708F9" w:rsidRPr="00673430" w:rsidRDefault="008708F9" w:rsidP="00224600">
      <w:pPr>
        <w:spacing w:after="60"/>
      </w:pPr>
      <w:r w:rsidRPr="00673430">
        <w:t xml:space="preserve">If your oven is capable of communicating with the </w:t>
      </w:r>
      <w:del w:id="3654" w:author="Ryan Beck" w:date="2022-10-10T13:35:00Z">
        <w:r w:rsidRPr="00673430" w:rsidDel="00582F69">
          <w:delText>software</w:delText>
        </w:r>
      </w:del>
      <w:ins w:id="3655" w:author="Ryan Beck" w:date="2022-10-10T13:35:00Z">
        <w:r w:rsidR="00582F69" w:rsidRPr="00673430">
          <w:t>software,</w:t>
        </w:r>
      </w:ins>
      <w:r w:rsidRPr="00673430">
        <w:t xml:space="preserve"> you w</w:t>
      </w:r>
      <w:r w:rsidR="00226533" w:rsidRPr="00673430">
        <w:t>ill see different dialog boxes.</w:t>
      </w:r>
    </w:p>
    <w:p w14:paraId="23FD1062" w14:textId="3B024989" w:rsidR="008708F9" w:rsidRPr="00224600" w:rsidRDefault="008708F9" w:rsidP="00AA5614">
      <w:pPr>
        <w:pStyle w:val="ListParagraph"/>
        <w:numPr>
          <w:ilvl w:val="0"/>
          <w:numId w:val="103"/>
        </w:numPr>
      </w:pPr>
      <w:r w:rsidRPr="00224600">
        <w:t>If you answer yes, a dialog box will appear displaying the amount of time until the oven acknowled</w:t>
      </w:r>
      <w:r w:rsidR="005C06A1" w:rsidRPr="00224600">
        <w:t xml:space="preserve">ges the recipe change request. </w:t>
      </w:r>
      <w:r w:rsidRPr="00224600">
        <w:t xml:space="preserve"> Select </w:t>
      </w:r>
      <w:r w:rsidRPr="00AF4E00">
        <w:rPr>
          <w:b/>
          <w:bCs/>
          <w:rPrChange w:id="3656" w:author="Ryan Beck" w:date="2022-10-10T11:12:00Z">
            <w:rPr/>
          </w:rPrChange>
        </w:rPr>
        <w:t>OK</w:t>
      </w:r>
      <w:r w:rsidR="005C06A1" w:rsidRPr="00224600">
        <w:t>.</w:t>
      </w:r>
      <w:r w:rsidR="00DA0D44" w:rsidRPr="00226533">
        <w:t xml:space="preserve">  </w:t>
      </w:r>
      <w:del w:id="3657" w:author="Ryan Beck" w:date="2022-10-10T11:12:00Z">
        <w:r w:rsidR="00DA0D44" w:rsidRPr="00226533" w:rsidDel="00AF4E00">
          <w:delText>See</w:delText>
        </w:r>
        <w:r w:rsidR="00226533" w:rsidDel="00AF4E00">
          <w:delText xml:space="preserve"> </w:delText>
        </w:r>
        <w:r w:rsidR="00226533" w:rsidDel="00AF4E00">
          <w:fldChar w:fldCharType="begin"/>
        </w:r>
        <w:r w:rsidR="00226533" w:rsidDel="00AF4E00">
          <w:delInstrText xml:space="preserve"> REF _Ref185835317 \h </w:delInstrText>
        </w:r>
        <w:r w:rsidR="00226533" w:rsidDel="00AF4E00">
          <w:fldChar w:fldCharType="separate"/>
        </w:r>
        <w:r w:rsidR="00F9407E" w:rsidRPr="00226533" w:rsidDel="00AF4E00">
          <w:delText xml:space="preserve">Figure </w:delText>
        </w:r>
        <w:r w:rsidR="00F9407E" w:rsidDel="00AF4E00">
          <w:rPr>
            <w:noProof/>
          </w:rPr>
          <w:delText>50</w:delText>
        </w:r>
        <w:r w:rsidR="00226533" w:rsidDel="00AF4E00">
          <w:fldChar w:fldCharType="end"/>
        </w:r>
        <w:r w:rsidR="00226533" w:rsidRPr="00226533" w:rsidDel="00AF4E00">
          <w:delText>.</w:delText>
        </w:r>
      </w:del>
    </w:p>
    <w:p w14:paraId="3E6A4BF4" w14:textId="77777777" w:rsidR="008708F9" w:rsidRDefault="008708F9" w:rsidP="005C06A1"/>
    <w:p w14:paraId="0EF0AD01" w14:textId="6A0F2D86" w:rsidR="004D72B8" w:rsidRDefault="00D330A9" w:rsidP="004D72B8">
      <w:pPr>
        <w:keepNext/>
      </w:pPr>
      <w:r>
        <w:rPr>
          <w:noProof/>
        </w:rPr>
        <mc:AlternateContent>
          <mc:Choice Requires="wps">
            <w:drawing>
              <wp:anchor distT="0" distB="0" distL="114300" distR="114300" simplePos="0" relativeHeight="251232256" behindDoc="0" locked="0" layoutInCell="1" allowOverlap="1" wp14:anchorId="138E53B1" wp14:editId="631FE4EA">
                <wp:simplePos x="0" y="0"/>
                <wp:positionH relativeFrom="column">
                  <wp:posOffset>726440</wp:posOffset>
                </wp:positionH>
                <wp:positionV relativeFrom="line">
                  <wp:posOffset>306705</wp:posOffset>
                </wp:positionV>
                <wp:extent cx="566420" cy="286385"/>
                <wp:effectExtent l="0" t="0" r="24130" b="18415"/>
                <wp:wrapNone/>
                <wp:docPr id="477" name="Oval 4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420" cy="286385"/>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972229" id="Oval 4270" o:spid="_x0000_s1026" style="position:absolute;margin-left:57.2pt;margin-top:24.15pt;width:44.6pt;height:22.55pt;z-index:25123225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" filled="f" fillcolor="#bbe0e3" strokecolor="red" strokeweight="1pt">
                <w10:wrap anchory="line"/>
              </v:oval>
            </w:pict>
          </mc:Fallback>
        </mc:AlternateContent>
      </w:r>
      <w:r>
        <w:rPr>
          <w:noProof/>
        </w:rPr>
        <mc:AlternateContent>
          <mc:Choice Requires="wps">
            <w:drawing>
              <wp:anchor distT="0" distB="0" distL="114300" distR="114300" simplePos="0" relativeHeight="251273216" behindDoc="0" locked="0" layoutInCell="1" allowOverlap="1" wp14:anchorId="0BB55B4F" wp14:editId="1558C95E">
                <wp:simplePos x="0" y="0"/>
                <wp:positionH relativeFrom="column">
                  <wp:posOffset>1292860</wp:posOffset>
                </wp:positionH>
                <wp:positionV relativeFrom="line">
                  <wp:posOffset>422275</wp:posOffset>
                </wp:positionV>
                <wp:extent cx="907415" cy="123190"/>
                <wp:effectExtent l="0" t="19050" r="45085" b="29210"/>
                <wp:wrapNone/>
                <wp:docPr id="478" name="AutoShape 4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7415" cy="123190"/>
                        </a:xfrm>
                        <a:prstGeom prst="rightArrow">
                          <a:avLst>
                            <a:gd name="adj1" fmla="val 50000"/>
                            <a:gd name="adj2" fmla="val 18414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FEA62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272" o:spid="_x0000_s1026" type="#_x0000_t13" style="position:absolute;margin-left:101.8pt;margin-top:33.25pt;width:71.45pt;height:9.7pt;z-index:25127321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" fillcolor="red" strokecolor="red">
                <w10:wrap anchory="line"/>
              </v:shape>
            </w:pict>
          </mc:Fallback>
        </mc:AlternateContent>
      </w:r>
      <w:r w:rsidR="000E0382">
        <w:rPr>
          <w:noProof/>
        </w:rPr>
        <w:drawing>
          <wp:inline distT="0" distB="0" distL="0" distR="0" wp14:anchorId="29505CA7" wp14:editId="162C61CB">
            <wp:extent cx="2046605" cy="123063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046605" cy="1230630"/>
                    </a:xfrm>
                    <a:prstGeom prst="rect">
                      <a:avLst/>
                    </a:prstGeom>
                    <a:noFill/>
                    <a:ln>
                      <a:noFill/>
                    </a:ln>
                  </pic:spPr>
                </pic:pic>
              </a:graphicData>
            </a:graphic>
          </wp:inline>
        </w:drawing>
      </w:r>
      <w:r w:rsidR="008E1911">
        <w:t xml:space="preserve">  </w:t>
      </w:r>
      <w:r w:rsidR="000E0382">
        <w:rPr>
          <w:noProof/>
        </w:rPr>
        <w:drawing>
          <wp:inline distT="0" distB="0" distL="0" distR="0" wp14:anchorId="7B4FD520" wp14:editId="3FB062E4">
            <wp:extent cx="3376295" cy="1238250"/>
            <wp:effectExtent l="0" t="0" r="0" b="0"/>
            <wp:docPr id="95" name="Picture 95" descr="Oven cont ack recipe req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Oven cont ack recipe req detail"/>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76295" cy="1238250"/>
                    </a:xfrm>
                    <a:prstGeom prst="rect">
                      <a:avLst/>
                    </a:prstGeom>
                    <a:noFill/>
                    <a:ln>
                      <a:noFill/>
                    </a:ln>
                  </pic:spPr>
                </pic:pic>
              </a:graphicData>
            </a:graphic>
          </wp:inline>
        </w:drawing>
      </w:r>
    </w:p>
    <w:p w14:paraId="4229BF47" w14:textId="00868B71" w:rsidR="008708F9" w:rsidRPr="00226533" w:rsidRDefault="004D72B8" w:rsidP="00226533">
      <w:pPr>
        <w:pStyle w:val="Caption"/>
      </w:pPr>
      <w:bookmarkStart w:id="3658" w:name="_Ref185835317"/>
      <w:r w:rsidRPr="00226533">
        <w:t xml:space="preserve">Figure </w:t>
      </w:r>
      <w:r w:rsidR="00364D2F">
        <w:fldChar w:fldCharType="begin"/>
      </w:r>
      <w:r w:rsidR="00364D2F">
        <w:instrText xml:space="preserve"> SEQ Figure \* ARABIC </w:instrText>
      </w:r>
      <w:r w:rsidR="00364D2F">
        <w:fldChar w:fldCharType="separate"/>
      </w:r>
      <w:r w:rsidR="00F9407E">
        <w:rPr>
          <w:noProof/>
        </w:rPr>
        <w:t>50</w:t>
      </w:r>
      <w:r w:rsidR="00364D2F">
        <w:rPr>
          <w:noProof/>
        </w:rPr>
        <w:fldChar w:fldCharType="end"/>
      </w:r>
      <w:bookmarkEnd w:id="3658"/>
      <w:r w:rsidR="00271F23">
        <w:t>: Oven controller acknowledge recipe change request</w:t>
      </w:r>
    </w:p>
    <w:p w14:paraId="569BDE4F" w14:textId="77777777" w:rsidR="00DA0D44" w:rsidRDefault="00DA0D44"/>
    <w:p w14:paraId="34AC5C89" w14:textId="5FA50177" w:rsidR="008708F9" w:rsidRPr="00226533" w:rsidRDefault="008708F9">
      <w:r>
        <w:t>When the oven has received the new recipe information, a confirmation dialog box will appear.</w:t>
      </w:r>
      <w:r w:rsidR="00DA0D44" w:rsidRPr="00226533">
        <w:t xml:space="preserve">  </w:t>
      </w:r>
      <w:del w:id="3659" w:author="Ryan Beck" w:date="2022-10-10T11:12:00Z">
        <w:r w:rsidR="00226533" w:rsidDel="00AF4E00">
          <w:delText xml:space="preserve">See </w:delText>
        </w:r>
        <w:r w:rsidR="00226533" w:rsidDel="00AF4E00">
          <w:fldChar w:fldCharType="begin"/>
        </w:r>
        <w:r w:rsidR="00226533" w:rsidDel="00AF4E00">
          <w:delInstrText xml:space="preserve"> REF _Ref185835344 \h </w:delInstrText>
        </w:r>
        <w:r w:rsidR="00226533" w:rsidDel="00AF4E00">
          <w:fldChar w:fldCharType="separate"/>
        </w:r>
        <w:r w:rsidR="00F9407E" w:rsidRPr="00226533" w:rsidDel="00AF4E00">
          <w:delText xml:space="preserve">Figure </w:delText>
        </w:r>
        <w:r w:rsidR="00F9407E" w:rsidDel="00AF4E00">
          <w:rPr>
            <w:noProof/>
          </w:rPr>
          <w:delText>51</w:delText>
        </w:r>
        <w:r w:rsidR="00226533" w:rsidDel="00AF4E00">
          <w:fldChar w:fldCharType="end"/>
        </w:r>
        <w:r w:rsidR="00DA0D44" w:rsidRPr="00226533" w:rsidDel="00AF4E00">
          <w:delText>.</w:delText>
        </w:r>
      </w:del>
    </w:p>
    <w:p w14:paraId="5366B375" w14:textId="77777777" w:rsidR="008708F9" w:rsidRDefault="008708F9"/>
    <w:p w14:paraId="25FF787B" w14:textId="77777777" w:rsidR="00DA0D44" w:rsidRDefault="000E0382" w:rsidP="00251B7B">
      <w:pPr>
        <w:jc w:val="center"/>
      </w:pPr>
      <w:r>
        <w:rPr>
          <w:noProof/>
        </w:rPr>
        <mc:AlternateContent>
          <mc:Choice Requires="wps">
            <w:drawing>
              <wp:anchor distT="0" distB="0" distL="114300" distR="114300" simplePos="0" relativeHeight="251293696" behindDoc="0" locked="0" layoutInCell="1" allowOverlap="1" wp14:anchorId="402224DE" wp14:editId="0A31D213">
                <wp:simplePos x="0" y="0"/>
                <wp:positionH relativeFrom="column">
                  <wp:posOffset>2204085</wp:posOffset>
                </wp:positionH>
                <wp:positionV relativeFrom="line">
                  <wp:posOffset>394970</wp:posOffset>
                </wp:positionV>
                <wp:extent cx="996315" cy="123190"/>
                <wp:effectExtent l="0" t="0" r="0" b="0"/>
                <wp:wrapNone/>
                <wp:docPr id="476" name="AutoShape 4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6315" cy="123190"/>
                        </a:xfrm>
                        <a:prstGeom prst="rightArrow">
                          <a:avLst>
                            <a:gd name="adj1" fmla="val 50000"/>
                            <a:gd name="adj2" fmla="val 202191"/>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5F5C2F" id="AutoShape 4273" o:spid="_x0000_s1026" type="#_x0000_t13" style="position:absolute;margin-left:173.55pt;margin-top:31.1pt;width:78.45pt;height:9.7pt;z-index:25129369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" fillcolor="red" strokecolor="red">
                <w10:wrap anchory="line"/>
              </v:shape>
            </w:pict>
          </mc:Fallback>
        </mc:AlternateContent>
      </w:r>
      <w:r>
        <w:rPr>
          <w:noProof/>
        </w:rPr>
        <mc:AlternateContent>
          <mc:Choice Requires="wps">
            <w:drawing>
              <wp:anchor distT="0" distB="0" distL="114300" distR="114300" simplePos="0" relativeHeight="251252736" behindDoc="0" locked="0" layoutInCell="1" allowOverlap="1" wp14:anchorId="3FEA493F" wp14:editId="599DC9EF">
                <wp:simplePos x="0" y="0"/>
                <wp:positionH relativeFrom="column">
                  <wp:posOffset>1821815</wp:posOffset>
                </wp:positionH>
                <wp:positionV relativeFrom="line">
                  <wp:posOffset>297815</wp:posOffset>
                </wp:positionV>
                <wp:extent cx="382270" cy="286385"/>
                <wp:effectExtent l="0" t="0" r="0" b="0"/>
                <wp:wrapNone/>
                <wp:docPr id="475" name="Oval 4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2270" cy="286385"/>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139528" id="Oval 4271" o:spid="_x0000_s1026" style="position:absolute;margin-left:143.45pt;margin-top:23.45pt;width:30.1pt;height:22.55pt;z-index:25125273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" filled="f" fillcolor="#bbe0e3" strokecolor="red" strokeweight="1pt">
                <w10:wrap anchory="line"/>
              </v:oval>
            </w:pict>
          </mc:Fallback>
        </mc:AlternateContent>
      </w:r>
      <w:r>
        <w:rPr>
          <w:noProof/>
        </w:rPr>
        <w:drawing>
          <wp:inline distT="0" distB="0" distL="0" distR="0" wp14:anchorId="5C30459B" wp14:editId="312E72C3">
            <wp:extent cx="1983740" cy="12026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983740" cy="1202690"/>
                    </a:xfrm>
                    <a:prstGeom prst="rect">
                      <a:avLst/>
                    </a:prstGeom>
                    <a:noFill/>
                    <a:ln>
                      <a:noFill/>
                    </a:ln>
                  </pic:spPr>
                </pic:pic>
              </a:graphicData>
            </a:graphic>
          </wp:inline>
        </w:drawing>
      </w:r>
      <w:r>
        <w:rPr>
          <w:noProof/>
        </w:rPr>
        <w:drawing>
          <wp:inline distT="0" distB="0" distL="0" distR="0" wp14:anchorId="5607C5EB" wp14:editId="5DF56812">
            <wp:extent cx="1821815" cy="1216660"/>
            <wp:effectExtent l="0" t="0" r="6985" b="2540"/>
            <wp:docPr id="97" name="Picture 97" descr="Oven cont recipe chng conf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Oven cont recipe chng conf detail"/>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821815" cy="1216660"/>
                    </a:xfrm>
                    <a:prstGeom prst="rect">
                      <a:avLst/>
                    </a:prstGeom>
                    <a:noFill/>
                    <a:ln>
                      <a:noFill/>
                    </a:ln>
                  </pic:spPr>
                </pic:pic>
              </a:graphicData>
            </a:graphic>
          </wp:inline>
        </w:drawing>
      </w:r>
    </w:p>
    <w:p w14:paraId="54BDCC84" w14:textId="099D3970" w:rsidR="008708F9" w:rsidRPr="00DA0D44" w:rsidRDefault="00DA0D44" w:rsidP="00226533">
      <w:pPr>
        <w:pStyle w:val="Caption"/>
      </w:pPr>
      <w:bookmarkStart w:id="3660" w:name="_Ref185835344"/>
      <w:r w:rsidRPr="00226533">
        <w:t xml:space="preserve">Figure </w:t>
      </w:r>
      <w:r w:rsidR="00364D2F">
        <w:fldChar w:fldCharType="begin"/>
      </w:r>
      <w:r w:rsidR="00364D2F">
        <w:instrText xml:space="preserve"> SEQ Figure \* ARABIC </w:instrText>
      </w:r>
      <w:r w:rsidR="00364D2F">
        <w:fldChar w:fldCharType="separate"/>
      </w:r>
      <w:r w:rsidR="00F9407E">
        <w:rPr>
          <w:noProof/>
        </w:rPr>
        <w:t>51</w:t>
      </w:r>
      <w:r w:rsidR="00364D2F">
        <w:rPr>
          <w:noProof/>
        </w:rPr>
        <w:fldChar w:fldCharType="end"/>
      </w:r>
      <w:bookmarkEnd w:id="3660"/>
      <w:r w:rsidR="00271F23">
        <w:t>: Oven controller recipe change confirmation</w:t>
      </w:r>
    </w:p>
    <w:p w14:paraId="105BC8E3" w14:textId="77777777" w:rsidR="008708F9" w:rsidRPr="005061F6" w:rsidRDefault="008708F9" w:rsidP="005C06A1"/>
    <w:p w14:paraId="2C365347" w14:textId="0980D166" w:rsidR="00D93BB5" w:rsidRPr="003335AF" w:rsidRDefault="00EE6A35" w:rsidP="005C06A1">
      <w:pPr>
        <w:rPr>
          <w:noProof/>
        </w:rPr>
      </w:pPr>
      <w:r w:rsidRPr="003335AF">
        <w:rPr>
          <w:b/>
          <w:noProof/>
        </w:rPr>
        <w:t>Tip</w:t>
      </w:r>
      <w:r w:rsidRPr="003335AF">
        <w:rPr>
          <w:noProof/>
        </w:rPr>
        <w:t xml:space="preserve">: </w:t>
      </w:r>
      <w:r w:rsidR="00405A23" w:rsidRPr="003335AF">
        <w:rPr>
          <w:noProof/>
        </w:rPr>
        <w:t>Oven controller:</w:t>
      </w:r>
      <w:r w:rsidRPr="003335AF">
        <w:rPr>
          <w:noProof/>
        </w:rPr>
        <w:t xml:space="preserve"> </w:t>
      </w:r>
      <w:r w:rsidR="00405A23" w:rsidRPr="003335AF">
        <w:rPr>
          <w:noProof/>
        </w:rPr>
        <w:t>If nothing happens within several seconds, check the oven controll</w:t>
      </w:r>
      <w:r w:rsidR="00CB7750">
        <w:rPr>
          <w:noProof/>
        </w:rPr>
        <w:t>er</w:t>
      </w:r>
      <w:r w:rsidR="00405A23" w:rsidRPr="003335AF">
        <w:rPr>
          <w:noProof/>
        </w:rPr>
        <w:t xml:space="preserve"> software to make sure there are no error messages or errors that </w:t>
      </w:r>
      <w:r w:rsidR="005C06A1" w:rsidRPr="003335AF">
        <w:rPr>
          <w:noProof/>
        </w:rPr>
        <w:t>will cause the system to hang.</w:t>
      </w:r>
    </w:p>
    <w:p w14:paraId="3B25A814" w14:textId="030319FD" w:rsidR="008708F9" w:rsidRDefault="00251B7B" w:rsidP="0026146F">
      <w:pPr>
        <w:pStyle w:val="Heading1"/>
      </w:pPr>
      <w:bookmarkStart w:id="3661" w:name="_Toc119468100"/>
      <w:bookmarkStart w:id="3662" w:name="_Toc329784616"/>
      <w:bookmarkStart w:id="3663" w:name="_Toc329852091"/>
      <w:bookmarkStart w:id="3664" w:name="_Toc331173663"/>
      <w:bookmarkStart w:id="3665" w:name="_Toc332208771"/>
      <w:bookmarkStart w:id="3666" w:name="_Toc332274018"/>
      <w:bookmarkStart w:id="3667" w:name="_Toc367109139"/>
      <w:bookmarkStart w:id="3668" w:name="_Toc394486338"/>
      <w:bookmarkStart w:id="3669" w:name="_Toc394583544"/>
      <w:bookmarkStart w:id="3670" w:name="_Toc468171260"/>
      <w:bookmarkStart w:id="3671" w:name="_Toc468549175"/>
      <w:bookmarkStart w:id="3672" w:name="_Toc468552693"/>
      <w:bookmarkStart w:id="3673" w:name="_Toc469041220"/>
      <w:bookmarkStart w:id="3674" w:name="_Toc469041326"/>
      <w:bookmarkStart w:id="3675" w:name="_Toc469043339"/>
      <w:bookmarkStart w:id="3676" w:name="_Toc469044973"/>
      <w:bookmarkStart w:id="3677" w:name="_Toc469139269"/>
      <w:bookmarkStart w:id="3678" w:name="_Toc469143772"/>
      <w:bookmarkStart w:id="3679" w:name="_Toc469152530"/>
      <w:bookmarkStart w:id="3680" w:name="_Toc469152714"/>
      <w:bookmarkStart w:id="3681" w:name="_Toc491174813"/>
      <w:bookmarkStart w:id="3682" w:name="_Toc491175161"/>
      <w:bookmarkStart w:id="3683" w:name="_Toc491337794"/>
      <w:bookmarkStart w:id="3684" w:name="_Toc491337968"/>
      <w:bookmarkStart w:id="3685" w:name="_Toc491338741"/>
      <w:bookmarkStart w:id="3686" w:name="_Toc491339249"/>
      <w:bookmarkStart w:id="3687" w:name="_Toc532836365"/>
      <w:bookmarkStart w:id="3688" w:name="_Toc532855723"/>
      <w:bookmarkStart w:id="3689" w:name="_Toc532856745"/>
      <w:bookmarkStart w:id="3690" w:name="_Toc53042167"/>
      <w:bookmarkStart w:id="3691" w:name="_Toc53042352"/>
      <w:bookmarkStart w:id="3692" w:name="_Toc53042484"/>
      <w:bookmarkStart w:id="3693" w:name="_Toc86846324"/>
      <w:bookmarkStart w:id="3694" w:name="_Toc86846515"/>
      <w:bookmarkStart w:id="3695" w:name="_Toc119049747"/>
      <w:bookmarkStart w:id="3696" w:name="_Toc119049894"/>
      <w:bookmarkStart w:id="3697" w:name="_Toc119050459"/>
      <w:bookmarkStart w:id="3698" w:name="_Toc119050649"/>
      <w:r>
        <w:rPr>
          <w:noProof/>
        </w:rPr>
        <w:lastRenderedPageBreak/>
        <w:drawing>
          <wp:anchor distT="0" distB="0" distL="114300" distR="114300" simplePos="0" relativeHeight="251491328" behindDoc="0" locked="0" layoutInCell="1" allowOverlap="1" wp14:anchorId="636D6E56" wp14:editId="0C5A3818">
            <wp:simplePos x="0" y="0"/>
            <wp:positionH relativeFrom="column">
              <wp:posOffset>2476500</wp:posOffset>
            </wp:positionH>
            <wp:positionV relativeFrom="line">
              <wp:posOffset>19050</wp:posOffset>
            </wp:positionV>
            <wp:extent cx="914400" cy="495645"/>
            <wp:effectExtent l="19050" t="19050" r="19050" b="19050"/>
            <wp:wrapSquare wrapText="bothSides"/>
            <wp:docPr id="98" name="Picture 98"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t-NAV_Log-book"/>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4400" cy="495645"/>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6C7149">
        <w:t>Profile Explorer</w:t>
      </w:r>
      <w:bookmarkEnd w:id="3245"/>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p>
    <w:p w14:paraId="2EADE693" w14:textId="77777777" w:rsidR="00226533" w:rsidRDefault="00226533" w:rsidP="00A4766B"/>
    <w:p w14:paraId="6073710A" w14:textId="6C243B42" w:rsidR="00A4766B" w:rsidRPr="00673430" w:rsidDel="00C957B3" w:rsidRDefault="00A4766B" w:rsidP="00A4766B">
      <w:pPr>
        <w:rPr>
          <w:del w:id="3699" w:author="Tom Bergeron" w:date="2022-11-11T08:18:00Z"/>
        </w:rPr>
      </w:pPr>
      <w:r w:rsidRPr="00673430">
        <w:t xml:space="preserve">The Profile Explorer is a powerful and simple data file management tool.  For each unique product </w:t>
      </w:r>
      <w:del w:id="3700" w:author="Ryan Beck" w:date="2022-10-10T13:35:00Z">
        <w:r w:rsidRPr="00673430" w:rsidDel="00582F69">
          <w:delText>name</w:delText>
        </w:r>
      </w:del>
      <w:ins w:id="3701" w:author="Ryan Beck" w:date="2022-10-10T13:35:00Z">
        <w:r w:rsidR="00582F69" w:rsidRPr="00673430">
          <w:t>name,</w:t>
        </w:r>
      </w:ins>
      <w:r>
        <w:t xml:space="preserve"> </w:t>
      </w:r>
      <w:r w:rsidRPr="00673430">
        <w:t xml:space="preserve">you use when profiling, the software will create a folder with the same name.  </w:t>
      </w:r>
      <w:del w:id="3702" w:author="Ryan Beck" w:date="2022-10-10T11:13:00Z">
        <w:r w:rsidRPr="00673430" w:rsidDel="00AF4E00">
          <w:delText>See</w:delText>
        </w:r>
        <w:r w:rsidRPr="00673430" w:rsidDel="00AF4E00">
          <w:rPr>
            <w:color w:val="FF0000"/>
          </w:rPr>
          <w:delText xml:space="preserve"> </w:delText>
        </w:r>
        <w:r w:rsidR="004D4640" w:rsidRPr="00673430" w:rsidDel="00AF4E00">
          <w:rPr>
            <w:color w:val="FF0000"/>
          </w:rPr>
          <w:fldChar w:fldCharType="begin"/>
        </w:r>
        <w:r w:rsidR="004D4640" w:rsidRPr="00673430" w:rsidDel="00AF4E00">
          <w:rPr>
            <w:color w:val="FF0000"/>
          </w:rPr>
          <w:delInstrText xml:space="preserve"> REF _Ref187210263 \h </w:delInstrText>
        </w:r>
        <w:r w:rsidR="00673430" w:rsidRPr="00673430" w:rsidDel="00AF4E00">
          <w:rPr>
            <w:color w:val="FF0000"/>
          </w:rPr>
          <w:delInstrText xml:space="preserve"> \* MERGEFORMAT </w:delInstrText>
        </w:r>
        <w:r w:rsidR="004D4640" w:rsidRPr="00673430" w:rsidDel="00AF4E00">
          <w:rPr>
            <w:color w:val="FF0000"/>
          </w:rPr>
        </w:r>
        <w:r w:rsidR="004D4640" w:rsidRPr="00673430" w:rsidDel="00AF4E00">
          <w:rPr>
            <w:color w:val="FF0000"/>
          </w:rPr>
          <w:fldChar w:fldCharType="separate"/>
        </w:r>
        <w:r w:rsidR="00F9407E" w:rsidRPr="00251B7B" w:rsidDel="00AF4E00">
          <w:delText xml:space="preserve">Figure </w:delText>
        </w:r>
        <w:r w:rsidR="00F9407E" w:rsidDel="00AF4E00">
          <w:rPr>
            <w:noProof/>
          </w:rPr>
          <w:delText>52</w:delText>
        </w:r>
        <w:r w:rsidR="004D4640" w:rsidRPr="00673430" w:rsidDel="00AF4E00">
          <w:rPr>
            <w:color w:val="FF0000"/>
          </w:rPr>
          <w:fldChar w:fldCharType="end"/>
        </w:r>
        <w:r w:rsidRPr="00673430" w:rsidDel="00AF4E00">
          <w:rPr>
            <w:color w:val="FF0000"/>
          </w:rPr>
          <w:delText>.</w:delText>
        </w:r>
        <w:r w:rsidRPr="00673430" w:rsidDel="00AF4E00">
          <w:delText xml:space="preserve"> </w:delText>
        </w:r>
      </w:del>
      <w:r w:rsidR="00B71C50">
        <w:t>The software saves all the profiles run using that product name in that folder.</w:t>
      </w:r>
      <w:r w:rsidRPr="00673430">
        <w:t xml:space="preserve"> </w:t>
      </w:r>
    </w:p>
    <w:p w14:paraId="47C46C17" w14:textId="77777777" w:rsidR="00A4766B" w:rsidDel="00C957B3" w:rsidRDefault="00A4766B" w:rsidP="00A4766B">
      <w:pPr>
        <w:rPr>
          <w:del w:id="3703" w:author="Tom Bergeron" w:date="2022-11-11T08:18:00Z"/>
        </w:rPr>
      </w:pPr>
    </w:p>
    <w:p w14:paraId="557397EE" w14:textId="3E745991" w:rsidR="00B14EB7" w:rsidRDefault="00B14EB7" w:rsidP="00251B7B"/>
    <w:p w14:paraId="4E985CAD" w14:textId="109CE22D" w:rsidR="00251B7B" w:rsidRDefault="0086328A" w:rsidP="00251B7B">
      <w:r>
        <w:rPr>
          <w:noProof/>
        </w:rPr>
        <mc:AlternateContent>
          <mc:Choice Requires="wpg">
            <w:drawing>
              <wp:anchor distT="0" distB="0" distL="114300" distR="114300" simplePos="0" relativeHeight="250989568" behindDoc="0" locked="0" layoutInCell="1" allowOverlap="1" wp14:anchorId="35F76E82" wp14:editId="0BA2A153">
                <wp:simplePos x="0" y="0"/>
                <wp:positionH relativeFrom="column">
                  <wp:posOffset>4724400</wp:posOffset>
                </wp:positionH>
                <wp:positionV relativeFrom="paragraph">
                  <wp:posOffset>142240</wp:posOffset>
                </wp:positionV>
                <wp:extent cx="1198825" cy="1247140"/>
                <wp:effectExtent l="0" t="0" r="20955" b="10160"/>
                <wp:wrapNone/>
                <wp:docPr id="470" name="Group 4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98825" cy="1247140"/>
                          <a:chOff x="6633" y="4719"/>
                          <a:chExt cx="2160" cy="1964"/>
                        </a:xfrm>
                      </wpg:grpSpPr>
                      <wps:wsp>
                        <wps:cNvPr id="471" name="Rectangle 3373"/>
                        <wps:cNvSpPr>
                          <a:spLocks noChangeArrowheads="1"/>
                        </wps:cNvSpPr>
                        <wps:spPr bwMode="auto">
                          <a:xfrm>
                            <a:off x="6633" y="4719"/>
                            <a:ext cx="1980" cy="524"/>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72" name="Group 4124"/>
                        <wpg:cNvGrpSpPr>
                          <a:grpSpLocks/>
                        </wpg:cNvGrpSpPr>
                        <wpg:grpSpPr bwMode="auto">
                          <a:xfrm>
                            <a:off x="6633" y="5243"/>
                            <a:ext cx="2160" cy="1440"/>
                            <a:chOff x="6633" y="5243"/>
                            <a:chExt cx="2160" cy="1440"/>
                          </a:xfrm>
                        </wpg:grpSpPr>
                        <wps:wsp>
                          <wps:cNvPr id="473" name="Text Box 3374"/>
                          <wps:cNvSpPr txBox="1">
                            <a:spLocks noChangeArrowheads="1"/>
                          </wps:cNvSpPr>
                          <wps:spPr bwMode="auto">
                            <a:xfrm>
                              <a:off x="6633" y="5783"/>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0AA3A94" w14:textId="77777777" w:rsidR="00BB401D" w:rsidRDefault="00BB401D">
                                <w:r>
                                  <w:t xml:space="preserve">This field is only active when running in </w:t>
                                </w:r>
                                <w:r w:rsidRPr="00E7523C">
                                  <w:rPr>
                                    <w:b/>
                                    <w:i/>
                                  </w:rPr>
                                  <w:t>History</w:t>
                                </w:r>
                                <w:r>
                                  <w:t xml:space="preserve"> mode.</w:t>
                                </w:r>
                              </w:p>
                            </w:txbxContent>
                          </wps:txbx>
                          <wps:bodyPr rot="0" vert="horz" wrap="square" lIns="91440" tIns="45720" rIns="91440" bIns="45720" anchor="t" anchorCtr="0" upright="1">
                            <a:noAutofit/>
                          </wps:bodyPr>
                        </wps:wsp>
                        <wps:wsp>
                          <wps:cNvPr id="474" name="Line 3375"/>
                          <wps:cNvCnPr/>
                          <wps:spPr bwMode="auto">
                            <a:xfrm flipH="1" flipV="1">
                              <a:off x="7456" y="5243"/>
                              <a:ext cx="540" cy="54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w14:anchorId="35F76E82" id="Group 4127" o:spid="_x0000_s1097" style="position:absolute;margin-left:372pt;margin-top:11.2pt;width:94.4pt;height:98.2pt;z-index:250989568;mso-position-horizontal-relative:text;mso-position-vertical-relative:text" coordorigin="6633,4719" coordsize="2160,19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">
                <v:rect id="Rectangle 3373" o:spid="_x0000_s1098" style="position:absolute;left:6633;top:4719;width:1980;height: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" filled="f" strokecolor="red" strokeweight="1.5pt"/>
                <v:group id="Group 4124" o:spid="_x0000_s1099" style="position:absolute;left:6633;top:5243;width:2160;height:1440" coordorigin="6633,5243" coordsize="216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">
                  <v:shape id="Text Box 3374" o:spid="_x0000_s1100" type="#_x0000_t202" style="position:absolute;left:6633;top:5783;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" strokecolor="red" strokeweight="1.5pt">
                    <v:textbox>
                      <w:txbxContent>
                        <w:p w14:paraId="00AA3A94" w14:textId="77777777" w:rsidR="00BB401D" w:rsidRDefault="00BB401D">
                          <w:r>
                            <w:t xml:space="preserve">This field is only active when running in </w:t>
                          </w:r>
                          <w:r w:rsidRPr="00E7523C">
                            <w:rPr>
                              <w:b/>
                              <w:i/>
                            </w:rPr>
                            <w:t>History</w:t>
                          </w:r>
                          <w:r>
                            <w:t xml:space="preserve"> mode.</w:t>
                          </w:r>
                        </w:p>
                      </w:txbxContent>
                    </v:textbox>
                  </v:shape>
                  <v:line id="Line 3375" o:spid="_x0000_s1101" style="position:absolute;flip:x y;visibility:visible;mso-wrap-style:square" from="7456,5243" to="7996,5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" strokecolor="red" strokeweight="1.5pt">
                    <v:stroke endarrow="block"/>
                  </v:line>
                </v:group>
              </v:group>
            </w:pict>
          </mc:Fallback>
        </mc:AlternateContent>
      </w:r>
    </w:p>
    <w:p w14:paraId="4628432C" w14:textId="6385EE08" w:rsidR="00A4766B" w:rsidRDefault="001A6E4B" w:rsidP="001A6E4B">
      <w:pPr>
        <w:jc w:val="center"/>
      </w:pPr>
      <w:r>
        <w:rPr>
          <w:noProof/>
        </w:rPr>
        <mc:AlternateContent>
          <mc:Choice Requires="wpg">
            <w:drawing>
              <wp:anchor distT="0" distB="0" distL="114300" distR="114300" simplePos="0" relativeHeight="251010048" behindDoc="0" locked="0" layoutInCell="1" allowOverlap="1" wp14:anchorId="5D2FFC25" wp14:editId="791391A4">
                <wp:simplePos x="0" y="0"/>
                <wp:positionH relativeFrom="column">
                  <wp:posOffset>4436745</wp:posOffset>
                </wp:positionH>
                <wp:positionV relativeFrom="paragraph">
                  <wp:posOffset>1863090</wp:posOffset>
                </wp:positionV>
                <wp:extent cx="1506855" cy="1352375"/>
                <wp:effectExtent l="0" t="0" r="17145" b="19685"/>
                <wp:wrapNone/>
                <wp:docPr id="465" name="Group 4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06855" cy="1352375"/>
                          <a:chOff x="6708" y="7043"/>
                          <a:chExt cx="2373" cy="1973"/>
                        </a:xfrm>
                      </wpg:grpSpPr>
                      <wps:wsp>
                        <wps:cNvPr id="466" name="Rectangle 3376"/>
                        <wps:cNvSpPr>
                          <a:spLocks noChangeArrowheads="1"/>
                        </wps:cNvSpPr>
                        <wps:spPr bwMode="auto">
                          <a:xfrm>
                            <a:off x="6708" y="8584"/>
                            <a:ext cx="540" cy="432"/>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67" name="Group 4125"/>
                        <wpg:cNvGrpSpPr>
                          <a:grpSpLocks/>
                        </wpg:cNvGrpSpPr>
                        <wpg:grpSpPr bwMode="auto">
                          <a:xfrm>
                            <a:off x="6921" y="7043"/>
                            <a:ext cx="2160" cy="1541"/>
                            <a:chOff x="6993" y="7043"/>
                            <a:chExt cx="2160" cy="1541"/>
                          </a:xfrm>
                        </wpg:grpSpPr>
                        <wps:wsp>
                          <wps:cNvPr id="468" name="Line 3372"/>
                          <wps:cNvCnPr/>
                          <wps:spPr bwMode="auto">
                            <a:xfrm flipH="1">
                              <a:off x="7143" y="7504"/>
                              <a:ext cx="535" cy="108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9" name="Text Box 3377"/>
                          <wps:cNvSpPr txBox="1">
                            <a:spLocks noChangeArrowheads="1"/>
                          </wps:cNvSpPr>
                          <wps:spPr bwMode="auto">
                            <a:xfrm>
                              <a:off x="6993" y="7043"/>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B4E3276" w14:textId="77777777" w:rsidR="00BB401D" w:rsidRDefault="00BB401D" w:rsidP="00676BFC">
                                <w:r>
                                  <w:t xml:space="preserve">This button will only display when running in </w:t>
                                </w:r>
                                <w:r w:rsidRPr="00E7523C">
                                  <w:rPr>
                                    <w:b/>
                                    <w:i/>
                                  </w:rPr>
                                  <w:t>Production</w:t>
                                </w:r>
                                <w:r>
                                  <w:t xml:space="preserve"> mode.</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D2FFC25" id="Group 4126" o:spid="_x0000_s1102" style="position:absolute;left:0;text-align:left;margin-left:349.35pt;margin-top:146.7pt;width:118.65pt;height:106.5pt;z-index:251010048;mso-position-horizontal-relative:text;mso-position-vertical-relative:text" coordorigin="6708,7043" coordsize="2373,19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">
                <v:rect id="Rectangle 3376" o:spid="_x0000_s1103" style="position:absolute;left:6708;top:8584;width:54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" filled="f" strokecolor="red" strokeweight="1.5pt"/>
                <v:group id="Group 4125" o:spid="_x0000_s1104" style="position:absolute;left:6921;top:7043;width:2160;height:1541" coordorigin="6993,7043" coordsize="2160,1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line id="Line 3372" o:spid="_x0000_s1105" style="position:absolute;flip:x;visibility:visible;mso-wrap-style:square" from="7143,7504" to="7678,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" strokecolor="red" strokeweight="1.5pt">
                    <v:stroke endarrow="block"/>
                  </v:line>
                  <v:shape id="Text Box 3377" o:spid="_x0000_s1106" type="#_x0000_t202" style="position:absolute;left:6993;top:7043;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" strokecolor="red" strokeweight="1.5pt">
                    <v:textbox>
                      <w:txbxContent>
                        <w:p w14:paraId="1B4E3276" w14:textId="77777777" w:rsidR="00BB401D" w:rsidRDefault="00BB401D" w:rsidP="00676BFC">
                          <w:r>
                            <w:t xml:space="preserve">This button will only display when running in </w:t>
                          </w:r>
                          <w:r w:rsidRPr="00E7523C">
                            <w:rPr>
                              <w:b/>
                              <w:i/>
                            </w:rPr>
                            <w:t>Production</w:t>
                          </w:r>
                          <w:r>
                            <w:t xml:space="preserve"> mode.</w:t>
                          </w:r>
                        </w:p>
                      </w:txbxContent>
                    </v:textbox>
                  </v:shape>
                </v:group>
              </v:group>
            </w:pict>
          </mc:Fallback>
        </mc:AlternateContent>
      </w:r>
      <w:r w:rsidR="0086328A">
        <w:rPr>
          <w:noProof/>
        </w:rPr>
        <w:drawing>
          <wp:inline distT="0" distB="0" distL="0" distR="0" wp14:anchorId="1CE30A98" wp14:editId="7BEF8F6A">
            <wp:extent cx="5943600" cy="3219450"/>
            <wp:effectExtent l="0" t="0" r="0" b="0"/>
            <wp:docPr id="14" name="Picture 1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low confidenc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11A5BF29" w14:textId="4B01AC8A" w:rsidR="00226533" w:rsidRPr="00251B7B" w:rsidRDefault="00226533" w:rsidP="00226533">
      <w:pPr>
        <w:pStyle w:val="Caption"/>
        <w:rPr>
          <w:rFonts w:ascii="Trebuchet MS" w:hAnsi="Trebuchet MS"/>
          <w:sz w:val="24"/>
          <w:szCs w:val="24"/>
        </w:rPr>
      </w:pPr>
      <w:bookmarkStart w:id="3704" w:name="_Ref187210263"/>
      <w:bookmarkStart w:id="3705" w:name="_Toc512685105"/>
      <w:bookmarkStart w:id="3706" w:name="_Toc512685201"/>
      <w:bookmarkStart w:id="3707" w:name="_Toc512686006"/>
      <w:bookmarkStart w:id="3708" w:name="_Toc512740441"/>
      <w:r w:rsidRPr="00251B7B">
        <w:t xml:space="preserve">Figure </w:t>
      </w:r>
      <w:r w:rsidR="00364D2F">
        <w:fldChar w:fldCharType="begin"/>
      </w:r>
      <w:r w:rsidR="00364D2F">
        <w:instrText xml:space="preserve"> SEQ Figure \* ARABIC </w:instrText>
      </w:r>
      <w:r w:rsidR="00364D2F">
        <w:fldChar w:fldCharType="separate"/>
      </w:r>
      <w:r w:rsidR="00F9407E">
        <w:rPr>
          <w:noProof/>
        </w:rPr>
        <w:t>52</w:t>
      </w:r>
      <w:r w:rsidR="00364D2F">
        <w:rPr>
          <w:noProof/>
        </w:rPr>
        <w:fldChar w:fldCharType="end"/>
      </w:r>
      <w:bookmarkEnd w:id="3704"/>
      <w:r w:rsidR="009F6CFB" w:rsidRPr="00251B7B">
        <w:t>: Profile Explorer</w:t>
      </w:r>
    </w:p>
    <w:bookmarkEnd w:id="3705"/>
    <w:bookmarkEnd w:id="3706"/>
    <w:bookmarkEnd w:id="3707"/>
    <w:bookmarkEnd w:id="3708"/>
    <w:p w14:paraId="1EA34902" w14:textId="77777777" w:rsidR="007F1DEE" w:rsidRPr="007F1DEE" w:rsidRDefault="007F1DEE" w:rsidP="00251B7B"/>
    <w:p w14:paraId="03F2F53F" w14:textId="28BC1654" w:rsidR="007B4DC2" w:rsidRPr="00251B7B" w:rsidRDefault="008708F9" w:rsidP="007B4DC2">
      <w:r w:rsidRPr="00251B7B">
        <w:t xml:space="preserve">The list of product folders is in the upper left of the Profile Explorer. </w:t>
      </w:r>
      <w:r w:rsidR="007B4DC2">
        <w:t>Click on the magnification glass button at the top left to search for a product name.</w:t>
      </w:r>
    </w:p>
    <w:p w14:paraId="73C39590" w14:textId="77777777" w:rsidR="00E56435" w:rsidRPr="00673430" w:rsidRDefault="00E56435" w:rsidP="00251B7B"/>
    <w:p w14:paraId="77F68F05" w14:textId="452DF195" w:rsidR="00C957B3" w:rsidRDefault="00C957B3" w:rsidP="00C957B3">
      <w:pPr>
        <w:numPr>
          <w:ilvl w:val="0"/>
          <w:numId w:val="139"/>
        </w:numPr>
        <w:ind w:left="360"/>
        <w:rPr>
          <w:ins w:id="3709" w:author="Tom Bergeron" w:date="2022-11-11T08:18:00Z"/>
        </w:rPr>
      </w:pPr>
      <w:bookmarkStart w:id="3710" w:name="_Hlk69496321"/>
      <w:bookmarkStart w:id="3711" w:name="_Toc119468101"/>
      <w:bookmarkStart w:id="3712" w:name="_Toc329784617"/>
      <w:ins w:id="3713" w:author="Tom Bergeron" w:date="2022-11-11T08:18:00Z">
        <w:r>
          <w:t xml:space="preserve">By default, the time/date listed in the </w:t>
        </w:r>
        <w:r w:rsidRPr="000E3B77">
          <w:rPr>
            <w:i/>
            <w:iCs/>
          </w:rPr>
          <w:t>Last Modified</w:t>
        </w:r>
        <w:r>
          <w:t xml:space="preserve"> column will show the date/time of the last completed VP. Alternatively, you can select the time/date to be based only on baseline profiles by right-clicking on the </w:t>
        </w:r>
        <w:r w:rsidRPr="006621DA">
          <w:rPr>
            <w:i/>
            <w:iCs/>
          </w:rPr>
          <w:t>Last Modified</w:t>
        </w:r>
        <w:r>
          <w:t xml:space="preserve"> button and selecting </w:t>
        </w:r>
        <w:r w:rsidRPr="006621DA">
          <w:rPr>
            <w:i/>
            <w:iCs/>
          </w:rPr>
          <w:t>Most recent profile/profile modification</w:t>
        </w:r>
        <w:r>
          <w:t>.</w:t>
        </w:r>
      </w:ins>
    </w:p>
    <w:p w14:paraId="0E99B820" w14:textId="77777777" w:rsidR="00C957B3" w:rsidRDefault="00C957B3">
      <w:pPr>
        <w:ind w:left="360"/>
        <w:rPr>
          <w:ins w:id="3714" w:author="Tom Bergeron" w:date="2022-11-11T08:18:00Z"/>
        </w:rPr>
        <w:pPrChange w:id="3715" w:author="Tom Bergeron" w:date="2022-11-11T08:18:00Z">
          <w:pPr>
            <w:numPr>
              <w:numId w:val="139"/>
            </w:numPr>
            <w:ind w:left="360" w:hanging="360"/>
          </w:pPr>
        </w:pPrChange>
      </w:pPr>
    </w:p>
    <w:bookmarkEnd w:id="3710"/>
    <w:p w14:paraId="492A138A" w14:textId="77777777" w:rsidR="00B71C50" w:rsidRPr="00673430" w:rsidRDefault="00B71C50" w:rsidP="00B71C50">
      <w:pPr>
        <w:numPr>
          <w:ilvl w:val="0"/>
          <w:numId w:val="139"/>
        </w:numPr>
        <w:ind w:left="360"/>
      </w:pPr>
      <w:r>
        <w:rPr>
          <w:b/>
        </w:rPr>
        <w:t>View</w:t>
      </w:r>
      <w:r w:rsidRPr="00622EA5">
        <w:rPr>
          <w:b/>
        </w:rPr>
        <w:t xml:space="preserve"> a profile </w:t>
      </w:r>
      <w:r w:rsidRPr="00673430">
        <w:t xml:space="preserve">- Click on a product folder to display the profiles that have previously been run for any product.  Highlight the profile you wish to view and then select the </w:t>
      </w:r>
      <w:r w:rsidRPr="00093C50">
        <w:rPr>
          <w:b/>
          <w:bCs/>
          <w:i/>
          <w:iCs/>
          <w:rPrChange w:id="3716" w:author="Ryan Beck" w:date="2022-10-10T11:13:00Z">
            <w:rPr/>
          </w:rPrChange>
        </w:rPr>
        <w:t>Graph</w:t>
      </w:r>
      <w:r w:rsidRPr="00673430">
        <w:t xml:space="preserve"> button at the bottom of the screen or double-click the profile to display it.  </w:t>
      </w:r>
    </w:p>
    <w:p w14:paraId="6E3C7BB5" w14:textId="77777777" w:rsidR="00B71C50" w:rsidRPr="00673430" w:rsidRDefault="00B71C50" w:rsidP="00B71C50">
      <w:pPr>
        <w:pStyle w:val="ListBullet"/>
        <w:numPr>
          <w:ilvl w:val="0"/>
          <w:numId w:val="0"/>
        </w:numPr>
      </w:pPr>
    </w:p>
    <w:p w14:paraId="2162C225" w14:textId="77777777" w:rsidR="00B71C50" w:rsidRPr="006034E1" w:rsidRDefault="00B71C50" w:rsidP="00B71C50">
      <w:pPr>
        <w:ind w:left="360"/>
      </w:pPr>
      <w:r w:rsidRPr="00085DF3">
        <w:rPr>
          <w:b/>
        </w:rPr>
        <w:t>Note</w:t>
      </w:r>
      <w:r w:rsidRPr="006034E1">
        <w:t xml:space="preserve">: </w:t>
      </w:r>
      <w:r w:rsidRPr="00233FE9">
        <w:t xml:space="preserve">Once the profile </w:t>
      </w:r>
      <w:r>
        <w:t>appears</w:t>
      </w:r>
      <w:r w:rsidRPr="00233FE9">
        <w:t xml:space="preserve"> on screen, you can use the Control</w:t>
      </w:r>
      <w:r>
        <w:t xml:space="preserve"> </w:t>
      </w:r>
      <w:r w:rsidRPr="00233FE9">
        <w:t>+</w:t>
      </w:r>
      <w:r>
        <w:t xml:space="preserve"> </w:t>
      </w:r>
      <w:r w:rsidRPr="00233FE9">
        <w:t>Up Arrow to view the next profile, and Control</w:t>
      </w:r>
      <w:r>
        <w:t xml:space="preserve"> </w:t>
      </w:r>
      <w:r w:rsidRPr="00233FE9">
        <w:t>+</w:t>
      </w:r>
      <w:r>
        <w:t xml:space="preserve"> </w:t>
      </w:r>
      <w:r w:rsidRPr="00233FE9">
        <w:t>Down Arrow to display the previous profile.</w:t>
      </w:r>
      <w:r w:rsidRPr="006034E1">
        <w:t xml:space="preserve"> </w:t>
      </w:r>
    </w:p>
    <w:p w14:paraId="64BED4CA" w14:textId="77777777" w:rsidR="00B71C50" w:rsidRPr="00673430" w:rsidRDefault="00B71C50" w:rsidP="00B71C50"/>
    <w:p w14:paraId="07F630F0" w14:textId="77777777" w:rsidR="00B71C50" w:rsidRPr="00673430" w:rsidRDefault="00B71C50" w:rsidP="00B71C50">
      <w:pPr>
        <w:numPr>
          <w:ilvl w:val="0"/>
          <w:numId w:val="139"/>
        </w:numPr>
        <w:ind w:left="360"/>
      </w:pPr>
      <w:r w:rsidRPr="00622EA5">
        <w:t>The profile section can be sorted by clicking on any of the column headers</w:t>
      </w:r>
      <w:r w:rsidRPr="00673430">
        <w:t>.  Single clicking on a profile will display the Profile description in the upper right corner.</w:t>
      </w:r>
    </w:p>
    <w:p w14:paraId="0AC01BB7" w14:textId="77777777" w:rsidR="00B71C50" w:rsidRPr="00673430" w:rsidRDefault="00B71C50" w:rsidP="00B71C50"/>
    <w:p w14:paraId="06F3FB9F" w14:textId="770CA3D0" w:rsidR="00B71C50" w:rsidRDefault="00B71C50" w:rsidP="00B71C50">
      <w:pPr>
        <w:numPr>
          <w:ilvl w:val="0"/>
          <w:numId w:val="139"/>
        </w:numPr>
        <w:ind w:left="360"/>
      </w:pPr>
      <w:r>
        <w:t>Double-</w:t>
      </w:r>
      <w:r w:rsidRPr="00622EA5">
        <w:t xml:space="preserve">click the profile </w:t>
      </w:r>
      <w:r w:rsidR="00CB7750">
        <w:t>will</w:t>
      </w:r>
      <w:r w:rsidRPr="00622EA5">
        <w:t xml:space="preserve"> display the graph and statistics for that profile.</w:t>
      </w:r>
      <w:r>
        <w:t xml:space="preserve"> </w:t>
      </w:r>
      <w:r w:rsidRPr="00673430">
        <w:t xml:space="preserve">Clicking the </w:t>
      </w:r>
      <w:r w:rsidRPr="00622EA5">
        <w:t>“</w:t>
      </w:r>
      <w:r w:rsidRPr="00C957B3">
        <w:rPr>
          <w:i/>
          <w:iCs/>
          <w:rPrChange w:id="3717" w:author="Tom Bergeron" w:date="2022-11-11T08:19:00Z">
            <w:rPr/>
          </w:rPrChange>
        </w:rPr>
        <w:t>Display Graph</w:t>
      </w:r>
      <w:r w:rsidRPr="00622EA5">
        <w:t>…” button</w:t>
      </w:r>
      <w:r w:rsidRPr="00673430">
        <w:t xml:space="preserve"> can also do this.</w:t>
      </w:r>
    </w:p>
    <w:p w14:paraId="4E9E12FF" w14:textId="77777777" w:rsidR="00B71C50" w:rsidRPr="00673430" w:rsidRDefault="00B71C50" w:rsidP="008F51FF"/>
    <w:p w14:paraId="3F76E0E2" w14:textId="4F876885" w:rsidR="00B71C50" w:rsidRDefault="00B71C50" w:rsidP="00B71C50">
      <w:r w:rsidRPr="00085DF3">
        <w:rPr>
          <w:b/>
        </w:rPr>
        <w:t>Note</w:t>
      </w:r>
      <w:r w:rsidRPr="006034E1">
        <w:t xml:space="preserve">: </w:t>
      </w:r>
      <w:r w:rsidRPr="00233FE9">
        <w:t xml:space="preserve">If the profile is labeled as “Bad” or </w:t>
      </w:r>
      <w:r>
        <w:t xml:space="preserve">if, </w:t>
      </w:r>
      <w:r w:rsidRPr="00233FE9">
        <w:t>for any reason</w:t>
      </w:r>
      <w:r>
        <w:t>,</w:t>
      </w:r>
      <w:r w:rsidRPr="00233FE9">
        <w:t xml:space="preserve"> the </w:t>
      </w:r>
      <w:r w:rsidR="00BA513C">
        <w:t xml:space="preserve">automatic system </w:t>
      </w:r>
      <w:r w:rsidRPr="00233FE9">
        <w:t xml:space="preserve">software cannot display it, the profile </w:t>
      </w:r>
      <w:r>
        <w:t>is</w:t>
      </w:r>
      <w:r w:rsidRPr="00233FE9">
        <w:t xml:space="preserve"> automatically copied to the Clipboard so that you can use a third party such as MS-Excel to view the data.</w:t>
      </w:r>
    </w:p>
    <w:p w14:paraId="32E79C86" w14:textId="77777777" w:rsidR="00251B7B" w:rsidRDefault="00251B7B">
      <w:pPr>
        <w:rPr>
          <w:rFonts w:ascii="Arial" w:hAnsi="Arial" w:cs="Arial"/>
          <w:b/>
          <w:bCs/>
          <w:iCs/>
          <w:sz w:val="32"/>
          <w:szCs w:val="28"/>
        </w:rPr>
      </w:pPr>
      <w:r>
        <w:br w:type="page"/>
      </w:r>
    </w:p>
    <w:p w14:paraId="7A6C8589" w14:textId="77777777" w:rsidR="00617055" w:rsidRPr="00617055" w:rsidRDefault="00617055" w:rsidP="00E14151">
      <w:pPr>
        <w:pStyle w:val="Heading2"/>
      </w:pPr>
      <w:bookmarkStart w:id="3718" w:name="_Toc469043340"/>
      <w:bookmarkStart w:id="3719" w:name="_Toc469044974"/>
      <w:bookmarkStart w:id="3720" w:name="_Toc469139270"/>
      <w:bookmarkStart w:id="3721" w:name="_Toc469152715"/>
      <w:bookmarkStart w:id="3722" w:name="_Toc491174814"/>
      <w:bookmarkStart w:id="3723" w:name="_Toc491337795"/>
      <w:bookmarkStart w:id="3724" w:name="_Toc491337969"/>
      <w:bookmarkStart w:id="3725" w:name="_Toc491338742"/>
      <w:bookmarkStart w:id="3726" w:name="_Toc532855724"/>
      <w:bookmarkStart w:id="3727" w:name="_Toc532856746"/>
      <w:bookmarkStart w:id="3728" w:name="_Toc53042168"/>
      <w:bookmarkStart w:id="3729" w:name="_Toc53042353"/>
      <w:bookmarkStart w:id="3730" w:name="_Toc86846325"/>
      <w:bookmarkStart w:id="3731" w:name="_Toc86846516"/>
      <w:bookmarkStart w:id="3732" w:name="_Toc119049748"/>
      <w:bookmarkStart w:id="3733" w:name="_Toc119049895"/>
      <w:bookmarkStart w:id="3734" w:name="_Toc119050460"/>
      <w:bookmarkStart w:id="3735" w:name="_Toc119050650"/>
      <w:r w:rsidRPr="00617055">
        <w:lastRenderedPageBreak/>
        <w:t>Brows</w:t>
      </w:r>
      <w:r w:rsidR="00251B7B">
        <w:t>e</w:t>
      </w:r>
      <w:r w:rsidRPr="00617055">
        <w:t xml:space="preserve"> </w:t>
      </w:r>
      <w:r w:rsidR="00251B7B">
        <w:t>f</w:t>
      </w:r>
      <w:r w:rsidR="00754243" w:rsidRPr="00617055">
        <w:t xml:space="preserve">or </w:t>
      </w:r>
      <w:r w:rsidR="003E65A2">
        <w:t>Historical Data</w:t>
      </w:r>
      <w:bookmarkEnd w:id="3711"/>
      <w:bookmarkEnd w:id="3712"/>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p>
    <w:p w14:paraId="304BD633" w14:textId="3451C07A" w:rsidR="008708F9" w:rsidRPr="00673430" w:rsidRDefault="008708F9">
      <w:r w:rsidRPr="00673430">
        <w:t xml:space="preserve">The current Data Path for the data viewed in the Profile Explorer </w:t>
      </w:r>
      <w:r w:rsidR="00DC7A51">
        <w:t>appears</w:t>
      </w:r>
      <w:r w:rsidRPr="00673430">
        <w:t xml:space="preserve"> in the upper-right corner.  Th</w:t>
      </w:r>
      <w:r w:rsidR="00DC7A51">
        <w:t xml:space="preserve">e data path appears </w:t>
      </w:r>
      <w:r w:rsidRPr="00673430">
        <w:t xml:space="preserve">grayed out if running in </w:t>
      </w:r>
      <w:r w:rsidRPr="00673430">
        <w:rPr>
          <w:iCs/>
        </w:rPr>
        <w:t>production</w:t>
      </w:r>
      <w:r w:rsidRPr="00673430">
        <w:t xml:space="preserve"> mode.  It will be active, if you clicked on the </w:t>
      </w:r>
      <w:del w:id="3736" w:author="Ryan Beck" w:date="2022-10-10T11:14:00Z">
        <w:r w:rsidR="006E6D85" w:rsidRPr="0032789B" w:rsidDel="00093C50">
          <w:rPr>
            <w:b/>
            <w:bCs/>
            <w:rPrChange w:id="3737" w:author="Ryan Beck" w:date="2022-10-10T11:14:00Z">
              <w:rPr/>
            </w:rPrChange>
          </w:rPr>
          <w:delText>“</w:delText>
        </w:r>
      </w:del>
      <w:r w:rsidRPr="0032789B">
        <w:rPr>
          <w:b/>
          <w:bCs/>
          <w:rPrChange w:id="3738" w:author="Ryan Beck" w:date="2022-10-10T11:14:00Z">
            <w:rPr/>
          </w:rPrChange>
        </w:rPr>
        <w:t xml:space="preserve">I am not going to </w:t>
      </w:r>
      <w:r w:rsidR="006E6D85" w:rsidRPr="0032789B">
        <w:rPr>
          <w:b/>
          <w:bCs/>
          <w:rPrChange w:id="3739" w:author="Ryan Beck" w:date="2022-10-10T11:14:00Z">
            <w:rPr/>
          </w:rPrChange>
        </w:rPr>
        <w:t>run p</w:t>
      </w:r>
      <w:r w:rsidRPr="0032789B">
        <w:rPr>
          <w:b/>
          <w:bCs/>
          <w:rPrChange w:id="3740" w:author="Ryan Beck" w:date="2022-10-10T11:14:00Z">
            <w:rPr/>
          </w:rPrChange>
        </w:rPr>
        <w:t>rofile</w:t>
      </w:r>
      <w:r w:rsidR="006E6D85" w:rsidRPr="0032789B">
        <w:rPr>
          <w:b/>
          <w:bCs/>
          <w:rPrChange w:id="3741" w:author="Ryan Beck" w:date="2022-10-10T11:14:00Z">
            <w:rPr/>
          </w:rPrChange>
        </w:rPr>
        <w:t xml:space="preserve">s </w:t>
      </w:r>
      <w:r w:rsidRPr="0032789B">
        <w:rPr>
          <w:b/>
          <w:bCs/>
          <w:rPrChange w:id="3742" w:author="Ryan Beck" w:date="2022-10-10T11:14:00Z">
            <w:rPr/>
          </w:rPrChange>
        </w:rPr>
        <w:t xml:space="preserve">or </w:t>
      </w:r>
      <w:r w:rsidR="006E6D85" w:rsidRPr="0032789B">
        <w:rPr>
          <w:b/>
          <w:bCs/>
          <w:rPrChange w:id="3743" w:author="Ryan Beck" w:date="2022-10-10T11:14:00Z">
            <w:rPr/>
          </w:rPrChange>
        </w:rPr>
        <w:t xml:space="preserve">live </w:t>
      </w:r>
      <w:r w:rsidRPr="0032789B">
        <w:rPr>
          <w:b/>
          <w:bCs/>
          <w:rPrChange w:id="3744" w:author="Ryan Beck" w:date="2022-10-10T11:14:00Z">
            <w:rPr/>
          </w:rPrChange>
        </w:rPr>
        <w:t>Virtual Profil</w:t>
      </w:r>
      <w:r w:rsidR="006E6D85" w:rsidRPr="0032789B">
        <w:rPr>
          <w:b/>
          <w:bCs/>
          <w:rPrChange w:id="3745" w:author="Ryan Beck" w:date="2022-10-10T11:14:00Z">
            <w:rPr/>
          </w:rPrChange>
        </w:rPr>
        <w:t>ing</w:t>
      </w:r>
      <w:del w:id="3746" w:author="Ryan Beck" w:date="2022-10-10T11:14:00Z">
        <w:r w:rsidR="006E6D85" w:rsidRPr="0032789B" w:rsidDel="00093C50">
          <w:rPr>
            <w:b/>
            <w:bCs/>
            <w:rPrChange w:id="3747" w:author="Ryan Beck" w:date="2022-10-10T11:14:00Z">
              <w:rPr/>
            </w:rPrChange>
          </w:rPr>
          <w:delText>”</w:delText>
        </w:r>
      </w:del>
      <w:r w:rsidRPr="0032789B">
        <w:rPr>
          <w:b/>
          <w:bCs/>
          <w:rPrChange w:id="3748" w:author="Ryan Beck" w:date="2022-10-10T11:14:00Z">
            <w:rPr/>
          </w:rPrChange>
        </w:rPr>
        <w:t xml:space="preserve"> button</w:t>
      </w:r>
      <w:r w:rsidR="00E7523C" w:rsidRPr="00673430">
        <w:t xml:space="preserve"> (enabling History mode)</w:t>
      </w:r>
      <w:r w:rsidR="00915B44" w:rsidRPr="00673430">
        <w:t>, when first launching the</w:t>
      </w:r>
      <w:r w:rsidRPr="00673430">
        <w:t xml:space="preserve"> software</w:t>
      </w:r>
      <w:r w:rsidR="00FE2E6E" w:rsidRPr="00673430">
        <w:t>.</w:t>
      </w:r>
    </w:p>
    <w:p w14:paraId="68653F10" w14:textId="77777777" w:rsidR="000D4FB5" w:rsidRPr="000D4FB5" w:rsidRDefault="000D4FB5" w:rsidP="00FE2E6E"/>
    <w:p w14:paraId="0F312F2B" w14:textId="5E3A2DCB" w:rsidR="000D4FB5" w:rsidRPr="003315D5" w:rsidRDefault="000D4FB5" w:rsidP="003359C6">
      <w:pPr>
        <w:spacing w:before="60" w:after="60"/>
      </w:pPr>
      <w:r w:rsidRPr="003335AF">
        <w:t>The data path can be changed but must be done so through the</w:t>
      </w:r>
      <w:r w:rsidRPr="000D4FB5">
        <w:rPr>
          <w:b/>
        </w:rPr>
        <w:t xml:space="preserve"> </w:t>
      </w:r>
      <w:ins w:id="3749" w:author="Ryan Beck" w:date="2022-10-10T11:13:00Z">
        <w:r w:rsidR="00093C50" w:rsidRPr="00C957B3">
          <w:rPr>
            <w:rFonts w:ascii="Courier New" w:hAnsi="Courier New" w:cs="Courier New"/>
            <w:bCs/>
            <w:i/>
            <w:iCs/>
            <w:rPrChange w:id="3750" w:author="Tom Bergeron" w:date="2022-11-11T08:19:00Z">
              <w:rPr>
                <w:b/>
              </w:rPr>
            </w:rPrChange>
          </w:rPr>
          <w:t>C:</w:t>
        </w:r>
      </w:ins>
      <w:r w:rsidRPr="00C957B3">
        <w:rPr>
          <w:rStyle w:val="PlainTextChar"/>
          <w:bCs/>
          <w:i/>
          <w:iCs/>
          <w:rPrChange w:id="3751" w:author="Tom Bergeron" w:date="2022-11-11T08:19:00Z">
            <w:rPr>
              <w:rStyle w:val="PlainTextChar"/>
              <w:bCs/>
            </w:rPr>
          </w:rPrChange>
        </w:rPr>
        <w:t>\</w:t>
      </w:r>
      <w:r w:rsidR="00022665" w:rsidRPr="00C957B3">
        <w:rPr>
          <w:rStyle w:val="PlainTextChar"/>
          <w:i/>
          <w:iCs/>
          <w:rPrChange w:id="3752" w:author="Tom Bergeron" w:date="2022-11-11T08:19:00Z">
            <w:rPr>
              <w:rStyle w:val="PlainTextChar"/>
            </w:rPr>
          </w:rPrChange>
        </w:rPr>
        <w:t>software root directory</w:t>
      </w:r>
      <w:r w:rsidR="000D0494" w:rsidRPr="00C957B3">
        <w:rPr>
          <w:rStyle w:val="PlainTextChar"/>
          <w:i/>
          <w:iCs/>
          <w:rPrChange w:id="3753" w:author="Tom Bergeron" w:date="2022-11-11T08:19:00Z">
            <w:rPr>
              <w:rStyle w:val="PlainTextChar"/>
            </w:rPr>
          </w:rPrChange>
        </w:rPr>
        <w:t>\Log\KIC2000DataPath.kiccfg</w:t>
      </w:r>
      <w:r w:rsidR="00FE2E6E" w:rsidRPr="003315D5">
        <w:t xml:space="preserve"> file.</w:t>
      </w:r>
    </w:p>
    <w:p w14:paraId="6CEB3CBD" w14:textId="77777777" w:rsidR="008708F9" w:rsidRPr="00673430" w:rsidRDefault="008708F9" w:rsidP="00FE2E6E"/>
    <w:p w14:paraId="178620BD" w14:textId="02B57C7E" w:rsidR="000A0C15" w:rsidRPr="00673430" w:rsidRDefault="000A0C15" w:rsidP="000A0C15">
      <w:r w:rsidRPr="00673430">
        <w:t xml:space="preserve">To view historical Virtual Profile data from the same PC while Virtual Profiling </w:t>
      </w:r>
      <w:r w:rsidR="009F005A" w:rsidRPr="00673430">
        <w:t xml:space="preserve">is </w:t>
      </w:r>
      <w:r w:rsidRPr="00673430">
        <w:t xml:space="preserve">live, you launch a separate Host.exe file located: </w:t>
      </w:r>
      <w:r w:rsidRPr="00C957B3">
        <w:rPr>
          <w:rStyle w:val="PlainTextChar"/>
          <w:i/>
          <w:iCs/>
          <w:rPrChange w:id="3754" w:author="Tom Bergeron" w:date="2022-11-11T08:19:00Z">
            <w:rPr>
              <w:rStyle w:val="PlainTextChar"/>
            </w:rPr>
          </w:rPrChange>
        </w:rPr>
        <w:t>C:\</w:t>
      </w:r>
      <w:r w:rsidR="00022665" w:rsidRPr="00C957B3">
        <w:rPr>
          <w:rStyle w:val="PlainTextChar"/>
          <w:i/>
          <w:iCs/>
          <w:rPrChange w:id="3755" w:author="Tom Bergeron" w:date="2022-11-11T08:19:00Z">
            <w:rPr>
              <w:rStyle w:val="PlainTextChar"/>
            </w:rPr>
          </w:rPrChange>
        </w:rPr>
        <w:t>software root directory\APP</w:t>
      </w:r>
      <w:r w:rsidRPr="00C957B3">
        <w:rPr>
          <w:rStyle w:val="PlainTextChar"/>
          <w:i/>
          <w:iCs/>
          <w:rPrChange w:id="3756" w:author="Tom Bergeron" w:date="2022-11-11T08:19:00Z">
            <w:rPr>
              <w:rStyle w:val="PlainTextChar"/>
            </w:rPr>
          </w:rPrChange>
        </w:rPr>
        <w:t>forViewer\KICHost.exe</w:t>
      </w:r>
      <w:r w:rsidRPr="00673430">
        <w:t xml:space="preserve">.  This will open a separate Profile Explorer that will allow you to browse through the history of any product including the one currently running VP.  Historical data will be available for any </w:t>
      </w:r>
      <w:r w:rsidR="004E6F9A">
        <w:t>virtual profiles</w:t>
      </w:r>
      <w:r w:rsidRPr="00673430">
        <w:t xml:space="preserve"> that</w:t>
      </w:r>
      <w:r w:rsidR="00FE2E6E" w:rsidRPr="00673430">
        <w:t xml:space="preserve"> have already </w:t>
      </w:r>
      <w:r w:rsidR="004E6F9A">
        <w:t>been calculated</w:t>
      </w:r>
      <w:r w:rsidR="00FE2E6E" w:rsidRPr="00673430">
        <w:t>.</w:t>
      </w:r>
    </w:p>
    <w:p w14:paraId="0FA2B2BA" w14:textId="77777777" w:rsidR="00A8342C" w:rsidRPr="0082140D" w:rsidRDefault="00A8342C" w:rsidP="0095411B"/>
    <w:p w14:paraId="6FAF48A8" w14:textId="77777777" w:rsidR="008708F9" w:rsidRDefault="003315D5" w:rsidP="003335AF">
      <w:r w:rsidRPr="003335AF">
        <w:rPr>
          <w:b/>
        </w:rPr>
        <w:t>Note</w:t>
      </w:r>
      <w:r w:rsidRPr="0082140D">
        <w:t>: This feature was</w:t>
      </w:r>
      <w:r w:rsidR="008708F9" w:rsidRPr="0082140D">
        <w:t xml:space="preserve"> designed to allow </w:t>
      </w:r>
      <w:r w:rsidR="00BF3428" w:rsidRPr="0082140D">
        <w:t>you</w:t>
      </w:r>
      <w:r w:rsidR="008708F9" w:rsidRPr="0082140D">
        <w:t xml:space="preserve"> to view historical data stored in a different director</w:t>
      </w:r>
      <w:r w:rsidR="00A8342C" w:rsidRPr="0082140D">
        <w:t>y</w:t>
      </w:r>
      <w:r w:rsidR="008708F9" w:rsidRPr="0082140D">
        <w:t xml:space="preserve"> on the same computer or on remote PC over a network.</w:t>
      </w:r>
    </w:p>
    <w:p w14:paraId="0B1C71C5" w14:textId="77777777" w:rsidR="00002A23" w:rsidRDefault="00002A23" w:rsidP="003335AF"/>
    <w:p w14:paraId="5D454C1C" w14:textId="77777777" w:rsidR="00002A23" w:rsidRDefault="00002A23" w:rsidP="003335AF"/>
    <w:p w14:paraId="4685BB31" w14:textId="77777777" w:rsidR="00002A23" w:rsidRPr="0082140D" w:rsidRDefault="00002A23" w:rsidP="003335AF"/>
    <w:p w14:paraId="7313746C" w14:textId="77777777" w:rsidR="007B737D" w:rsidRDefault="007B737D" w:rsidP="00FE2E6E"/>
    <w:p w14:paraId="4C663C22" w14:textId="77CF0A8C" w:rsidR="003E65A2" w:rsidRDefault="003E65A2" w:rsidP="00E14151">
      <w:pPr>
        <w:pStyle w:val="Heading2"/>
      </w:pPr>
      <w:bookmarkStart w:id="3757" w:name="_Toc119468102"/>
      <w:bookmarkStart w:id="3758" w:name="_Toc329784618"/>
      <w:bookmarkStart w:id="3759" w:name="_Toc469043341"/>
      <w:bookmarkStart w:id="3760" w:name="_Toc469044975"/>
      <w:bookmarkStart w:id="3761" w:name="_Toc469139271"/>
      <w:bookmarkStart w:id="3762" w:name="_Toc469152716"/>
      <w:bookmarkStart w:id="3763" w:name="_Toc491174815"/>
      <w:bookmarkStart w:id="3764" w:name="_Toc491337796"/>
      <w:bookmarkStart w:id="3765" w:name="_Toc491337970"/>
      <w:bookmarkStart w:id="3766" w:name="_Toc491338743"/>
      <w:bookmarkStart w:id="3767" w:name="_Toc532855725"/>
      <w:bookmarkStart w:id="3768" w:name="_Toc532856747"/>
      <w:bookmarkStart w:id="3769" w:name="_Toc53042169"/>
      <w:bookmarkStart w:id="3770" w:name="_Toc53042354"/>
      <w:bookmarkStart w:id="3771" w:name="_Toc86846326"/>
      <w:bookmarkStart w:id="3772" w:name="_Toc86846517"/>
      <w:bookmarkStart w:id="3773" w:name="_Toc119049749"/>
      <w:bookmarkStart w:id="3774" w:name="_Toc119049896"/>
      <w:bookmarkStart w:id="3775" w:name="_Toc119050461"/>
      <w:bookmarkStart w:id="3776" w:name="_Toc119050651"/>
      <w:r>
        <w:t xml:space="preserve">View Historical Data </w:t>
      </w:r>
      <w:r w:rsidR="00754243">
        <w:t xml:space="preserve">Over </w:t>
      </w:r>
      <w:r w:rsidR="00251B7B">
        <w:t xml:space="preserve">a </w:t>
      </w:r>
      <w:r>
        <w:t>Network</w:t>
      </w:r>
      <w:r w:rsidR="00E7523C">
        <w:t xml:space="preserve"> </w:t>
      </w:r>
      <w:r w:rsidR="00754243">
        <w:t>(</w:t>
      </w:r>
      <w:r w:rsidR="00E7523C">
        <w:t>History Mode</w:t>
      </w:r>
      <w:r w:rsidR="00754243">
        <w:t>)</w:t>
      </w:r>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p>
    <w:p w14:paraId="091DC995" w14:textId="77777777" w:rsidR="003E65A2" w:rsidRPr="00673430" w:rsidRDefault="00E7523C" w:rsidP="003E65A2">
      <w:r w:rsidRPr="00673430">
        <w:t xml:space="preserve">While in History </w:t>
      </w:r>
      <w:r w:rsidR="003E65A2" w:rsidRPr="00673430">
        <w:t>mode</w:t>
      </w:r>
      <w:r w:rsidR="00251B7B">
        <w:t>,</w:t>
      </w:r>
      <w:r w:rsidR="003E65A2" w:rsidRPr="00673430">
        <w:t xml:space="preserve"> you can view all collected data over a network from any PC </w:t>
      </w:r>
      <w:r w:rsidR="00251B7B">
        <w:t>running</w:t>
      </w:r>
      <w:r w:rsidR="003E65A2" w:rsidRPr="00673430">
        <w:t xml:space="preserve"> the</w:t>
      </w:r>
      <w:r w:rsidR="00FE2E6E" w:rsidRPr="00673430">
        <w:t xml:space="preserve"> software.</w:t>
      </w:r>
    </w:p>
    <w:p w14:paraId="56CB1BD0" w14:textId="77777777" w:rsidR="005B44B5" w:rsidRDefault="005B44B5" w:rsidP="00251B7B"/>
    <w:tbl>
      <w:tblPr>
        <w:tblW w:w="0" w:type="auto"/>
        <w:tblInd w:w="-90" w:type="dxa"/>
        <w:tblLook w:val="04A0" w:firstRow="1" w:lastRow="0" w:firstColumn="1" w:lastColumn="0" w:noHBand="0" w:noVBand="1"/>
      </w:tblPr>
      <w:tblGrid>
        <w:gridCol w:w="5032"/>
        <w:gridCol w:w="4328"/>
      </w:tblGrid>
      <w:tr w:rsidR="0027655B" w14:paraId="55865345" w14:textId="77777777" w:rsidTr="00251B7B">
        <w:tc>
          <w:tcPr>
            <w:tcW w:w="5032" w:type="dxa"/>
            <w:shd w:val="clear" w:color="auto" w:fill="auto"/>
          </w:tcPr>
          <w:p w14:paraId="48F6EDBA" w14:textId="553555B7" w:rsidR="00470ECC" w:rsidRPr="00673430" w:rsidRDefault="00470ECC" w:rsidP="00AA5614">
            <w:pPr>
              <w:pStyle w:val="ListParagraph"/>
              <w:numPr>
                <w:ilvl w:val="0"/>
                <w:numId w:val="104"/>
              </w:numPr>
            </w:pPr>
            <w:r w:rsidRPr="00673430">
              <w:t xml:space="preserve">From your remote PC, start the software and click on the </w:t>
            </w:r>
            <w:del w:id="3777" w:author="Ryan Beck" w:date="2022-10-10T11:14:00Z">
              <w:r w:rsidRPr="00673430" w:rsidDel="0032789B">
                <w:delText>“</w:delText>
              </w:r>
            </w:del>
            <w:r w:rsidRPr="0032789B">
              <w:rPr>
                <w:b/>
                <w:bCs/>
                <w:rPrChange w:id="3778" w:author="Ryan Beck" w:date="2022-10-10T11:14:00Z">
                  <w:rPr/>
                </w:rPrChange>
              </w:rPr>
              <w:t xml:space="preserve">I am not going to </w:t>
            </w:r>
            <w:r w:rsidR="001A6E4B" w:rsidRPr="0032789B">
              <w:rPr>
                <w:b/>
                <w:bCs/>
                <w:rPrChange w:id="3779" w:author="Ryan Beck" w:date="2022-10-10T11:14:00Z">
                  <w:rPr/>
                </w:rPrChange>
              </w:rPr>
              <w:t>run profiles</w:t>
            </w:r>
            <w:r w:rsidRPr="0032789B">
              <w:rPr>
                <w:b/>
                <w:bCs/>
                <w:rPrChange w:id="3780" w:author="Ryan Beck" w:date="2022-10-10T11:14:00Z">
                  <w:rPr/>
                </w:rPrChange>
              </w:rPr>
              <w:t xml:space="preserve"> or</w:t>
            </w:r>
            <w:r w:rsidR="001A6E4B" w:rsidRPr="0032789B">
              <w:rPr>
                <w:b/>
                <w:bCs/>
                <w:rPrChange w:id="3781" w:author="Ryan Beck" w:date="2022-10-10T11:14:00Z">
                  <w:rPr/>
                </w:rPrChange>
              </w:rPr>
              <w:t xml:space="preserve"> live</w:t>
            </w:r>
            <w:r w:rsidRPr="0032789B">
              <w:rPr>
                <w:b/>
                <w:bCs/>
                <w:rPrChange w:id="3782" w:author="Ryan Beck" w:date="2022-10-10T11:14:00Z">
                  <w:rPr/>
                </w:rPrChange>
              </w:rPr>
              <w:t xml:space="preserve"> Virtual Profile</w:t>
            </w:r>
            <w:del w:id="3783" w:author="Ryan Beck" w:date="2022-10-10T11:14:00Z">
              <w:r w:rsidRPr="00673430" w:rsidDel="0032789B">
                <w:delText>”</w:delText>
              </w:r>
            </w:del>
            <w:r w:rsidRPr="00673430">
              <w:t xml:space="preserve"> button.  </w:t>
            </w:r>
            <w:del w:id="3784" w:author="Ryan Beck" w:date="2022-10-10T11:14:00Z">
              <w:r w:rsidRPr="00673430" w:rsidDel="00093C50">
                <w:delText xml:space="preserve">See </w:delText>
              </w:r>
              <w:r w:rsidRPr="00673430" w:rsidDel="00093C50">
                <w:fldChar w:fldCharType="begin"/>
              </w:r>
              <w:r w:rsidRPr="00673430" w:rsidDel="00093C50">
                <w:delInstrText xml:space="preserve"> REF _Ref185837014 \h  \* MERGEFORMAT </w:delInstrText>
              </w:r>
              <w:r w:rsidRPr="00673430" w:rsidDel="00093C50">
                <w:fldChar w:fldCharType="separate"/>
              </w:r>
              <w:r w:rsidR="00F9407E" w:rsidRPr="00F9407E" w:rsidDel="00093C50">
                <w:delText xml:space="preserve"> Figure</w:delText>
              </w:r>
              <w:r w:rsidR="00F9407E" w:rsidRPr="00F9407E" w:rsidDel="00093C50">
                <w:rPr>
                  <w:noProof/>
                </w:rPr>
                <w:delText xml:space="preserve"> </w:delText>
              </w:r>
              <w:r w:rsidR="00F9407E" w:rsidDel="00093C50">
                <w:rPr>
                  <w:rFonts w:ascii="Arial" w:hAnsi="Arial" w:cs="Arial"/>
                  <w:noProof/>
                  <w:sz w:val="16"/>
                  <w:szCs w:val="16"/>
                </w:rPr>
                <w:delText>53</w:delText>
              </w:r>
              <w:r w:rsidRPr="00673430" w:rsidDel="00093C50">
                <w:fldChar w:fldCharType="end"/>
              </w:r>
              <w:r w:rsidRPr="00673430" w:rsidDel="00093C50">
                <w:delText>.</w:delText>
              </w:r>
            </w:del>
          </w:p>
          <w:p w14:paraId="26F3AB41" w14:textId="77777777" w:rsidR="008F51FF" w:rsidRDefault="008F51FF" w:rsidP="00251B7B">
            <w:pPr>
              <w:ind w:left="360"/>
            </w:pPr>
          </w:p>
          <w:p w14:paraId="440AD961" w14:textId="365CEA46" w:rsidR="00470ECC" w:rsidRDefault="00251B7B" w:rsidP="00251B7B">
            <w:pPr>
              <w:ind w:left="360"/>
            </w:pPr>
            <w:r w:rsidRPr="00673430">
              <w:t>The s</w:t>
            </w:r>
            <w:r>
              <w:t xml:space="preserve">oftware will </w:t>
            </w:r>
            <w:del w:id="3785" w:author="Ryan Beck" w:date="2022-10-10T13:35:00Z">
              <w:r w:rsidDel="00582F69">
                <w:delText>open up</w:delText>
              </w:r>
            </w:del>
            <w:ins w:id="3786" w:author="Ryan Beck" w:date="2022-10-10T13:35:00Z">
              <w:r w:rsidR="00582F69">
                <w:t>open</w:t>
              </w:r>
            </w:ins>
            <w:r>
              <w:t xml:space="preserve"> normally.</w:t>
            </w:r>
          </w:p>
          <w:p w14:paraId="6F422BC9" w14:textId="77777777" w:rsidR="00251B7B" w:rsidRPr="00673430" w:rsidRDefault="00251B7B" w:rsidP="00251B7B">
            <w:pPr>
              <w:ind w:left="360"/>
            </w:pPr>
          </w:p>
          <w:p w14:paraId="5896BE25" w14:textId="77777777" w:rsidR="00470ECC" w:rsidRPr="00673430" w:rsidRDefault="00470ECC" w:rsidP="00AA5614">
            <w:pPr>
              <w:pStyle w:val="ListParagraph"/>
              <w:numPr>
                <w:ilvl w:val="0"/>
                <w:numId w:val="104"/>
              </w:numPr>
            </w:pPr>
            <w:r w:rsidRPr="00673430">
              <w:t>W</w:t>
            </w:r>
            <w:r w:rsidR="00894391">
              <w:t>hen the main screen appears</w:t>
            </w:r>
            <w:r w:rsidRPr="00673430">
              <w:t xml:space="preserve">, click the </w:t>
            </w:r>
            <w:r w:rsidRPr="0032789B">
              <w:rPr>
                <w:b/>
                <w:bCs/>
                <w:rPrChange w:id="3787" w:author="Ryan Beck" w:date="2022-10-10T11:14:00Z">
                  <w:rPr/>
                </w:rPrChange>
              </w:rPr>
              <w:t>Profile Explorer</w:t>
            </w:r>
            <w:r w:rsidRPr="00673430">
              <w:t xml:space="preserve"> button.</w:t>
            </w:r>
          </w:p>
          <w:p w14:paraId="2A0982A9" w14:textId="77777777" w:rsidR="0027655B" w:rsidRDefault="0027655B" w:rsidP="003E65A2"/>
        </w:tc>
        <w:tc>
          <w:tcPr>
            <w:tcW w:w="4328" w:type="dxa"/>
            <w:shd w:val="clear" w:color="auto" w:fill="auto"/>
          </w:tcPr>
          <w:p w14:paraId="49E6527A" w14:textId="0775A8BF" w:rsidR="0027655B" w:rsidRDefault="000E0382" w:rsidP="007F1DEE">
            <w:pPr>
              <w:jc w:val="center"/>
              <w:rPr>
                <w:noProof/>
              </w:rPr>
            </w:pPr>
            <w:r>
              <w:rPr>
                <w:noProof/>
              </w:rPr>
              <mc:AlternateContent>
                <mc:Choice Requires="wps">
                  <w:drawing>
                    <wp:anchor distT="0" distB="0" distL="114300" distR="114300" simplePos="0" relativeHeight="251030528" behindDoc="0" locked="0" layoutInCell="1" allowOverlap="1" wp14:anchorId="5F2FB062" wp14:editId="7EC72C06">
                      <wp:simplePos x="0" y="0"/>
                      <wp:positionH relativeFrom="column">
                        <wp:posOffset>810260</wp:posOffset>
                      </wp:positionH>
                      <wp:positionV relativeFrom="paragraph">
                        <wp:posOffset>909955</wp:posOffset>
                      </wp:positionV>
                      <wp:extent cx="1005840" cy="411480"/>
                      <wp:effectExtent l="0" t="0" r="0" b="0"/>
                      <wp:wrapNone/>
                      <wp:docPr id="464" name="Rectangle 3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4114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093AC0" id="Rectangle 3378" o:spid="_x0000_s1026" style="position:absolute;margin-left:63.8pt;margin-top:71.65pt;width:79.2pt;height:32.4pt;z-index:25103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" filled="f" strokecolor="red" strokeweight="1.5pt"/>
                  </w:pict>
                </mc:Fallback>
              </mc:AlternateContent>
            </w:r>
            <w:r w:rsidR="00DC2D63">
              <w:rPr>
                <w:noProof/>
              </w:rPr>
              <w:drawing>
                <wp:inline distT="0" distB="0" distL="0" distR="0" wp14:anchorId="7B83A9F6" wp14:editId="65542373">
                  <wp:extent cx="2503121" cy="14173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Product Tracking.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03121" cy="1417320"/>
                          </a:xfrm>
                          <a:prstGeom prst="rect">
                            <a:avLst/>
                          </a:prstGeom>
                        </pic:spPr>
                      </pic:pic>
                    </a:graphicData>
                  </a:graphic>
                </wp:inline>
              </w:drawing>
            </w:r>
          </w:p>
          <w:p w14:paraId="23F6FE4B" w14:textId="039AB534" w:rsidR="00470ECC" w:rsidRPr="00F201AC" w:rsidRDefault="00DC2D63" w:rsidP="00F201AC">
            <w:pPr>
              <w:jc w:val="center"/>
              <w:rPr>
                <w:rFonts w:ascii="Arial" w:hAnsi="Arial" w:cs="Arial"/>
                <w:sz w:val="16"/>
                <w:szCs w:val="16"/>
              </w:rPr>
            </w:pPr>
            <w:bookmarkStart w:id="3788" w:name="_Ref185837014"/>
            <w:r>
              <w:rPr>
                <w:rFonts w:ascii="Arial" w:hAnsi="Arial" w:cs="Arial"/>
                <w:color w:val="FF0000"/>
                <w:sz w:val="16"/>
                <w:szCs w:val="16"/>
              </w:rPr>
              <w:t xml:space="preserve"> </w:t>
            </w:r>
            <w:r w:rsidR="00470ECC" w:rsidRPr="00F201AC">
              <w:rPr>
                <w:rFonts w:ascii="Arial" w:hAnsi="Arial" w:cs="Arial"/>
                <w:sz w:val="16"/>
                <w:szCs w:val="16"/>
              </w:rPr>
              <w:t xml:space="preserve">Figure </w:t>
            </w:r>
            <w:r w:rsidR="00470ECC" w:rsidRPr="00F201AC">
              <w:rPr>
                <w:rFonts w:ascii="Arial" w:hAnsi="Arial" w:cs="Arial"/>
                <w:sz w:val="16"/>
                <w:szCs w:val="16"/>
              </w:rPr>
              <w:fldChar w:fldCharType="begin"/>
            </w:r>
            <w:r w:rsidR="00470ECC" w:rsidRPr="00F201AC">
              <w:rPr>
                <w:rFonts w:ascii="Arial" w:hAnsi="Arial" w:cs="Arial"/>
                <w:sz w:val="16"/>
                <w:szCs w:val="16"/>
              </w:rPr>
              <w:instrText xml:space="preserve"> SEQ Figure \* ARABIC </w:instrText>
            </w:r>
            <w:r w:rsidR="00470ECC" w:rsidRPr="00F201AC">
              <w:rPr>
                <w:rFonts w:ascii="Arial" w:hAnsi="Arial" w:cs="Arial"/>
                <w:sz w:val="16"/>
                <w:szCs w:val="16"/>
              </w:rPr>
              <w:fldChar w:fldCharType="separate"/>
            </w:r>
            <w:r w:rsidR="00F9407E">
              <w:rPr>
                <w:rFonts w:ascii="Arial" w:hAnsi="Arial" w:cs="Arial"/>
                <w:noProof/>
                <w:sz w:val="16"/>
                <w:szCs w:val="16"/>
              </w:rPr>
              <w:t>53</w:t>
            </w:r>
            <w:r w:rsidR="00470ECC" w:rsidRPr="00F201AC">
              <w:rPr>
                <w:rFonts w:ascii="Arial" w:hAnsi="Arial" w:cs="Arial"/>
                <w:sz w:val="16"/>
                <w:szCs w:val="16"/>
              </w:rPr>
              <w:fldChar w:fldCharType="end"/>
            </w:r>
            <w:bookmarkEnd w:id="3788"/>
            <w:r w:rsidR="00470ECC" w:rsidRPr="00F201AC">
              <w:rPr>
                <w:rFonts w:ascii="Arial" w:hAnsi="Arial" w:cs="Arial"/>
                <w:sz w:val="16"/>
                <w:szCs w:val="16"/>
              </w:rPr>
              <w:t>: Product Tracking Initialization</w:t>
            </w:r>
          </w:p>
        </w:tc>
      </w:tr>
    </w:tbl>
    <w:p w14:paraId="1D35579C" w14:textId="77777777" w:rsidR="009F005A" w:rsidRPr="00673430" w:rsidRDefault="009F005A" w:rsidP="003E65A2"/>
    <w:p w14:paraId="226EB179" w14:textId="63E20772" w:rsidR="003E65A2" w:rsidRPr="00673430" w:rsidRDefault="00251B7B" w:rsidP="00AA5614">
      <w:pPr>
        <w:pStyle w:val="ListParagraph"/>
        <w:numPr>
          <w:ilvl w:val="0"/>
          <w:numId w:val="104"/>
        </w:numPr>
      </w:pPr>
      <w:r>
        <w:t xml:space="preserve">A </w:t>
      </w:r>
      <w:r w:rsidR="003E65A2" w:rsidRPr="00251B7B">
        <w:rPr>
          <w:b/>
        </w:rPr>
        <w:t>Browse</w:t>
      </w:r>
      <w:r w:rsidR="003E65A2" w:rsidRPr="00673430">
        <w:t xml:space="preserve"> button will be enabled in the upper </w:t>
      </w:r>
      <w:r w:rsidR="00515180" w:rsidRPr="00673430">
        <w:t>right-hand</w:t>
      </w:r>
      <w:r w:rsidR="003E65A2" w:rsidRPr="00673430">
        <w:t xml:space="preserve"> corner of the </w:t>
      </w:r>
      <w:r w:rsidR="005B44B5" w:rsidRPr="00673430">
        <w:t xml:space="preserve">Profile Explorer screen.  </w:t>
      </w:r>
      <w:del w:id="3789" w:author="Ryan Beck" w:date="2022-10-10T11:14:00Z">
        <w:r w:rsidR="005B44B5" w:rsidRPr="00673430" w:rsidDel="0032789B">
          <w:delText>See</w:delText>
        </w:r>
        <w:r w:rsidR="002174B3" w:rsidRPr="00673430" w:rsidDel="0032789B">
          <w:delText xml:space="preserve"> </w:delText>
        </w:r>
        <w:r w:rsidR="002174B3" w:rsidRPr="00673430" w:rsidDel="0032789B">
          <w:fldChar w:fldCharType="begin"/>
        </w:r>
        <w:r w:rsidR="002174B3" w:rsidRPr="00673430" w:rsidDel="0032789B">
          <w:delInstrText xml:space="preserve"> REF _Ref185837026 \h </w:delInstrText>
        </w:r>
        <w:r w:rsidR="00673430" w:rsidRPr="00673430" w:rsidDel="0032789B">
          <w:delInstrText xml:space="preserve"> \* MERGEFORMAT </w:delInstrText>
        </w:r>
        <w:r w:rsidR="002174B3" w:rsidRPr="00673430" w:rsidDel="0032789B">
          <w:fldChar w:fldCharType="separate"/>
        </w:r>
        <w:r w:rsidR="00F9407E" w:rsidRPr="00673430" w:rsidDel="0032789B">
          <w:delText xml:space="preserve">Figure </w:delText>
        </w:r>
        <w:r w:rsidR="00F9407E" w:rsidDel="0032789B">
          <w:rPr>
            <w:noProof/>
          </w:rPr>
          <w:delText>54</w:delText>
        </w:r>
        <w:r w:rsidR="002174B3" w:rsidRPr="00673430" w:rsidDel="0032789B">
          <w:fldChar w:fldCharType="end"/>
        </w:r>
        <w:r w:rsidR="005B44B5" w:rsidRPr="00673430" w:rsidDel="0032789B">
          <w:delText>.</w:delText>
        </w:r>
      </w:del>
    </w:p>
    <w:p w14:paraId="0B9B3279" w14:textId="77777777" w:rsidR="003E65A2" w:rsidRPr="00673430" w:rsidRDefault="003E65A2" w:rsidP="00FE2E6E"/>
    <w:p w14:paraId="5BEBF252" w14:textId="77777777" w:rsidR="009F005A" w:rsidRPr="00673430" w:rsidRDefault="000E0382" w:rsidP="003335AF">
      <w:pPr>
        <w:jc w:val="center"/>
      </w:pPr>
      <w:r>
        <w:rPr>
          <w:noProof/>
        </w:rPr>
        <w:drawing>
          <wp:inline distT="0" distB="0" distL="0" distR="0" wp14:anchorId="4703C8ED" wp14:editId="67E0DEE6">
            <wp:extent cx="5268595" cy="1083310"/>
            <wp:effectExtent l="0" t="0" r="8255" b="2540"/>
            <wp:docPr id="101" name="Picture 101" descr="New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ew 5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68595" cy="1083310"/>
                    </a:xfrm>
                    <a:prstGeom prst="rect">
                      <a:avLst/>
                    </a:prstGeom>
                    <a:noFill/>
                    <a:ln>
                      <a:noFill/>
                    </a:ln>
                  </pic:spPr>
                </pic:pic>
              </a:graphicData>
            </a:graphic>
          </wp:inline>
        </w:drawing>
      </w:r>
    </w:p>
    <w:p w14:paraId="05BC0DA2" w14:textId="2326822D" w:rsidR="009F005A" w:rsidRPr="00673430" w:rsidRDefault="009F005A" w:rsidP="009F005A">
      <w:pPr>
        <w:pStyle w:val="Caption"/>
      </w:pPr>
      <w:bookmarkStart w:id="3790" w:name="_Ref185837026"/>
      <w:r w:rsidRPr="00673430">
        <w:t xml:space="preserve">Figure </w:t>
      </w:r>
      <w:r w:rsidR="00364D2F">
        <w:fldChar w:fldCharType="begin"/>
      </w:r>
      <w:r w:rsidR="00364D2F">
        <w:instrText xml:space="preserve"> SEQ Figure \* ARABIC </w:instrText>
      </w:r>
      <w:r w:rsidR="00364D2F">
        <w:fldChar w:fldCharType="separate"/>
      </w:r>
      <w:r w:rsidR="00F9407E">
        <w:rPr>
          <w:noProof/>
        </w:rPr>
        <w:t>54</w:t>
      </w:r>
      <w:r w:rsidR="00364D2F">
        <w:rPr>
          <w:noProof/>
        </w:rPr>
        <w:fldChar w:fldCharType="end"/>
      </w:r>
      <w:bookmarkEnd w:id="3790"/>
      <w:r w:rsidR="009F6CFB" w:rsidRPr="00673430">
        <w:t>: Profile Explorer – Browse Data Path</w:t>
      </w:r>
    </w:p>
    <w:p w14:paraId="1A63AB2A" w14:textId="77777777" w:rsidR="009F005A" w:rsidRPr="00673430" w:rsidRDefault="009F005A" w:rsidP="00FE2E6E"/>
    <w:p w14:paraId="7CAA1D48" w14:textId="77777777" w:rsidR="00251B7B" w:rsidRDefault="00251B7B" w:rsidP="00AA5614">
      <w:pPr>
        <w:pStyle w:val="ListParagraph"/>
        <w:numPr>
          <w:ilvl w:val="0"/>
          <w:numId w:val="104"/>
        </w:numPr>
      </w:pPr>
      <w:r>
        <w:t>C</w:t>
      </w:r>
      <w:r w:rsidR="003E65A2" w:rsidRPr="00673430">
        <w:t xml:space="preserve">lick the </w:t>
      </w:r>
      <w:r w:rsidR="003E65A2" w:rsidRPr="00251B7B">
        <w:rPr>
          <w:b/>
        </w:rPr>
        <w:t>Browse</w:t>
      </w:r>
      <w:r w:rsidR="003E65A2" w:rsidRPr="00673430">
        <w:t xml:space="preserve"> button and point to the </w:t>
      </w:r>
      <w:r w:rsidR="005B44B5" w:rsidRPr="00673430">
        <w:t xml:space="preserve">root </w:t>
      </w:r>
      <w:r w:rsidR="003E65A2" w:rsidRPr="00673430">
        <w:t>directory where your profiles are</w:t>
      </w:r>
      <w:r w:rsidR="005B44B5" w:rsidRPr="00673430">
        <w:t xml:space="preserve"> stored</w:t>
      </w:r>
      <w:r w:rsidR="00396407" w:rsidRPr="00673430">
        <w:t xml:space="preserve">.  </w:t>
      </w:r>
    </w:p>
    <w:p w14:paraId="253247BF" w14:textId="77777777" w:rsidR="003E65A2" w:rsidRPr="00673430" w:rsidRDefault="003E65A2" w:rsidP="00251B7B">
      <w:pPr>
        <w:ind w:left="360"/>
      </w:pPr>
      <w:r w:rsidRPr="00673430">
        <w:t>Keep in mind that you want to direct it to the root directory of the main “Profiles” folder.</w:t>
      </w:r>
    </w:p>
    <w:p w14:paraId="14F73624" w14:textId="77777777" w:rsidR="003E65A2" w:rsidRPr="00673430" w:rsidRDefault="003E65A2" w:rsidP="00FE2E6E"/>
    <w:p w14:paraId="6AE4CF0E" w14:textId="77777777" w:rsidR="003E65A2" w:rsidRPr="003335AF" w:rsidRDefault="000D2BD6" w:rsidP="00251B7B">
      <w:pPr>
        <w:ind w:left="360"/>
        <w:rPr>
          <w:rStyle w:val="PlainTextChar"/>
        </w:rPr>
      </w:pPr>
      <w:r w:rsidRPr="00673430">
        <w:t>For example:</w:t>
      </w:r>
      <w:r w:rsidR="003E65A2" w:rsidRPr="00673430">
        <w:t xml:space="preserve"> if the</w:t>
      </w:r>
      <w:r w:rsidR="00910E39" w:rsidRPr="00673430">
        <w:t xml:space="preserve"> profiles are </w:t>
      </w:r>
      <w:r w:rsidRPr="00673430">
        <w:t xml:space="preserve">stored </w:t>
      </w:r>
      <w:r w:rsidR="00910E39" w:rsidRPr="00673430">
        <w:t>in</w:t>
      </w:r>
      <w:r w:rsidR="003E65A2" w:rsidRPr="00673430">
        <w:t xml:space="preserve"> a directory </w:t>
      </w:r>
      <w:r w:rsidRPr="00673430">
        <w:t>named</w:t>
      </w:r>
      <w:r w:rsidR="00022665">
        <w:rPr>
          <w:rStyle w:val="PlainTextChar"/>
        </w:rPr>
        <w:t xml:space="preserve"> </w:t>
      </w:r>
      <w:r w:rsidR="003E65A2" w:rsidRPr="00C957B3">
        <w:rPr>
          <w:rStyle w:val="PlainTextChar"/>
          <w:i/>
          <w:iCs/>
          <w:rPrChange w:id="3791" w:author="Tom Bergeron" w:date="2022-11-11T08:19:00Z">
            <w:rPr>
              <w:rStyle w:val="PlainTextChar"/>
            </w:rPr>
          </w:rPrChange>
        </w:rPr>
        <w:t>F:\</w:t>
      </w:r>
      <w:r w:rsidR="00022665" w:rsidRPr="00C957B3">
        <w:rPr>
          <w:rStyle w:val="PlainTextChar"/>
          <w:i/>
          <w:iCs/>
          <w:rPrChange w:id="3792" w:author="Tom Bergeron" w:date="2022-11-11T08:19:00Z">
            <w:rPr>
              <w:rStyle w:val="PlainTextChar"/>
            </w:rPr>
          </w:rPrChange>
        </w:rPr>
        <w:t>software root directory</w:t>
      </w:r>
      <w:r w:rsidR="00FE2E6E" w:rsidRPr="00C957B3">
        <w:rPr>
          <w:rStyle w:val="PlainTextChar"/>
          <w:i/>
          <w:iCs/>
          <w:rPrChange w:id="3793" w:author="Tom Bergeron" w:date="2022-11-11T08:19:00Z">
            <w:rPr>
              <w:rStyle w:val="PlainTextChar"/>
            </w:rPr>
          </w:rPrChange>
        </w:rPr>
        <w:t>\</w:t>
      </w:r>
      <w:r w:rsidR="003E65A2" w:rsidRPr="00C957B3">
        <w:rPr>
          <w:rStyle w:val="PlainTextChar"/>
          <w:i/>
          <w:iCs/>
          <w:rPrChange w:id="3794" w:author="Tom Bergeron" w:date="2022-11-11T08:19:00Z">
            <w:rPr>
              <w:rStyle w:val="PlainTextChar"/>
            </w:rPr>
          </w:rPrChange>
        </w:rPr>
        <w:t>Profiles\Board</w:t>
      </w:r>
      <w:r w:rsidR="009F005A" w:rsidRPr="00C957B3">
        <w:rPr>
          <w:rStyle w:val="PlainTextChar"/>
          <w:i/>
          <w:iCs/>
          <w:rPrChange w:id="3795" w:author="Tom Bergeron" w:date="2022-11-11T08:19:00Z">
            <w:rPr>
              <w:rStyle w:val="PlainTextChar"/>
            </w:rPr>
          </w:rPrChange>
        </w:rPr>
        <w:t> </w:t>
      </w:r>
      <w:r w:rsidR="003E65A2" w:rsidRPr="00C957B3">
        <w:rPr>
          <w:rStyle w:val="PlainTextChar"/>
          <w:i/>
          <w:iCs/>
          <w:rPrChange w:id="3796" w:author="Tom Bergeron" w:date="2022-11-11T08:19:00Z">
            <w:rPr>
              <w:rStyle w:val="PlainTextChar"/>
            </w:rPr>
          </w:rPrChange>
        </w:rPr>
        <w:t>A</w:t>
      </w:r>
      <w:r w:rsidR="00022665" w:rsidRPr="003335AF">
        <w:rPr>
          <w:rStyle w:val="PlainTextChar"/>
        </w:rPr>
        <w:t xml:space="preserve">, </w:t>
      </w:r>
      <w:r w:rsidR="003E65A2" w:rsidRPr="00C9319E">
        <w:rPr>
          <w:rStyle w:val="PlainTextChar"/>
          <w:rFonts w:ascii="Times New Roman" w:hAnsi="Times New Roman" w:cs="Times New Roman"/>
          <w:rPrChange w:id="3797" w:author="Ryan Beck" w:date="2022-10-10T11:15:00Z">
            <w:rPr>
              <w:rStyle w:val="PlainTextChar"/>
            </w:rPr>
          </w:rPrChange>
        </w:rPr>
        <w:t>you would direct it only to the</w:t>
      </w:r>
      <w:r w:rsidR="003E65A2" w:rsidRPr="003335AF">
        <w:rPr>
          <w:rStyle w:val="PlainTextChar"/>
        </w:rPr>
        <w:t xml:space="preserve"> </w:t>
      </w:r>
      <w:r w:rsidR="003E65A2" w:rsidRPr="00C957B3">
        <w:rPr>
          <w:rStyle w:val="PlainTextChar"/>
          <w:i/>
          <w:iCs/>
          <w:rPrChange w:id="3798" w:author="Tom Bergeron" w:date="2022-11-11T08:20:00Z">
            <w:rPr>
              <w:rStyle w:val="PlainTextChar"/>
            </w:rPr>
          </w:rPrChange>
        </w:rPr>
        <w:t>F:\</w:t>
      </w:r>
      <w:r w:rsidR="00022665" w:rsidRPr="00C957B3">
        <w:rPr>
          <w:rStyle w:val="PlainTextChar"/>
          <w:i/>
          <w:iCs/>
          <w:rPrChange w:id="3799" w:author="Tom Bergeron" w:date="2022-11-11T08:20:00Z">
            <w:rPr>
              <w:rStyle w:val="PlainTextChar"/>
            </w:rPr>
          </w:rPrChange>
        </w:rPr>
        <w:t>software root directory</w:t>
      </w:r>
      <w:r w:rsidR="00C71B35" w:rsidRPr="003335AF">
        <w:rPr>
          <w:rStyle w:val="PlainTextChar"/>
        </w:rPr>
        <w:t>\</w:t>
      </w:r>
      <w:r w:rsidR="00FE2E6E" w:rsidRPr="003335AF">
        <w:rPr>
          <w:rStyle w:val="PlainTextChar"/>
        </w:rPr>
        <w:t xml:space="preserve"> </w:t>
      </w:r>
      <w:r w:rsidR="00FE2E6E" w:rsidRPr="00C9319E">
        <w:rPr>
          <w:rStyle w:val="PlainTextChar"/>
          <w:rFonts w:ascii="Times New Roman" w:hAnsi="Times New Roman" w:cs="Times New Roman"/>
          <w:rPrChange w:id="3800" w:author="Ryan Beck" w:date="2022-10-10T11:15:00Z">
            <w:rPr>
              <w:rStyle w:val="PlainTextChar"/>
            </w:rPr>
          </w:rPrChange>
        </w:rPr>
        <w:t>folder.</w:t>
      </w:r>
    </w:p>
    <w:p w14:paraId="66E82CF7" w14:textId="77777777" w:rsidR="009F005A" w:rsidRDefault="009F005A" w:rsidP="003E65A2"/>
    <w:p w14:paraId="7411FAAF" w14:textId="77777777" w:rsidR="009F005A" w:rsidRDefault="009F005A" w:rsidP="003E65A2"/>
    <w:p w14:paraId="70CB0E8C" w14:textId="77777777" w:rsidR="008708F9" w:rsidRDefault="00C653DF" w:rsidP="00C67678">
      <w:pPr>
        <w:pStyle w:val="Heading3"/>
      </w:pPr>
      <w:r>
        <w:br w:type="page"/>
      </w:r>
      <w:bookmarkStart w:id="3801" w:name="_Toc469043342"/>
      <w:bookmarkStart w:id="3802" w:name="_Toc469044976"/>
      <w:bookmarkStart w:id="3803" w:name="_Toc469139272"/>
      <w:bookmarkStart w:id="3804" w:name="_Toc469152717"/>
      <w:bookmarkStart w:id="3805" w:name="_Toc491174816"/>
      <w:bookmarkStart w:id="3806" w:name="_Toc491337797"/>
      <w:bookmarkStart w:id="3807" w:name="_Toc491337971"/>
      <w:bookmarkStart w:id="3808" w:name="_Toc491338744"/>
      <w:bookmarkStart w:id="3809" w:name="_Toc532855726"/>
      <w:bookmarkStart w:id="3810" w:name="_Toc532856748"/>
      <w:bookmarkStart w:id="3811" w:name="_Toc53042170"/>
      <w:bookmarkStart w:id="3812" w:name="_Toc53042355"/>
      <w:bookmarkStart w:id="3813" w:name="_Toc86846327"/>
      <w:bookmarkStart w:id="3814" w:name="_Toc86846518"/>
      <w:bookmarkStart w:id="3815" w:name="_Toc119049897"/>
      <w:bookmarkStart w:id="3816" w:name="_Toc119050462"/>
      <w:bookmarkStart w:id="3817" w:name="_Toc119050652"/>
      <w:r>
        <w:lastRenderedPageBreak/>
        <w:t xml:space="preserve">Profile </w:t>
      </w:r>
      <w:r w:rsidRPr="00C0592E">
        <w:t>Explorer Buttons</w:t>
      </w:r>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p>
    <w:p w14:paraId="27AE584E" w14:textId="77777777" w:rsidR="00523E22" w:rsidRPr="00523E22" w:rsidRDefault="00523E22" w:rsidP="00523E22"/>
    <w:p w14:paraId="38F9FE2E" w14:textId="6F8CED43" w:rsidR="00B7341B" w:rsidRDefault="00DC2D63" w:rsidP="00B7341B">
      <w:r>
        <w:rPr>
          <w:noProof/>
        </w:rPr>
        <w:drawing>
          <wp:inline distT="0" distB="0" distL="0" distR="0" wp14:anchorId="713F86A7" wp14:editId="3764C840">
            <wp:extent cx="5943600" cy="3111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Profile Explorer Buttons.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311150"/>
                    </a:xfrm>
                    <a:prstGeom prst="rect">
                      <a:avLst/>
                    </a:prstGeom>
                  </pic:spPr>
                </pic:pic>
              </a:graphicData>
            </a:graphic>
          </wp:inline>
        </w:drawing>
      </w:r>
    </w:p>
    <w:p w14:paraId="320808D8" w14:textId="77777777" w:rsidR="00523E22" w:rsidRPr="00B7341B" w:rsidRDefault="00523E22" w:rsidP="00B7341B"/>
    <w:tbl>
      <w:tblPr>
        <w:tblW w:w="0" w:type="auto"/>
        <w:tblInd w:w="108" w:type="dxa"/>
        <w:tblLook w:val="04A0" w:firstRow="1" w:lastRow="0" w:firstColumn="1" w:lastColumn="0" w:noHBand="0" w:noVBand="1"/>
        <w:tblPrChange w:id="3818" w:author="Ryan Beck" w:date="2022-10-10T13:35:00Z">
          <w:tblPr>
            <w:tblW w:w="0" w:type="auto"/>
            <w:tblLook w:val="04A0" w:firstRow="1" w:lastRow="0" w:firstColumn="1" w:lastColumn="0" w:noHBand="0" w:noVBand="1"/>
          </w:tblPr>
        </w:tblPrChange>
      </w:tblPr>
      <w:tblGrid>
        <w:gridCol w:w="1356"/>
        <w:gridCol w:w="7690"/>
        <w:gridCol w:w="206"/>
        <w:tblGridChange w:id="3819">
          <w:tblGrid>
            <w:gridCol w:w="108"/>
            <w:gridCol w:w="1248"/>
            <w:gridCol w:w="108"/>
            <w:gridCol w:w="7690"/>
            <w:gridCol w:w="422"/>
          </w:tblGrid>
        </w:tblGridChange>
      </w:tblGrid>
      <w:tr w:rsidR="00B26F61" w:rsidDel="00C957B3" w14:paraId="4FBB87B5" w14:textId="00705D53" w:rsidTr="00C957B3">
        <w:trPr>
          <w:trHeight w:val="837"/>
          <w:del w:id="3820" w:author="Tom Bergeron" w:date="2022-11-11T08:21:00Z"/>
          <w:trPrChange w:id="3821" w:author="Ryan Beck" w:date="2022-10-10T13:35:00Z">
            <w:trPr>
              <w:trHeight w:val="837"/>
            </w:trPr>
          </w:trPrChange>
        </w:trPr>
        <w:tc>
          <w:tcPr>
            <w:tcW w:w="1356" w:type="dxa"/>
            <w:shd w:val="clear" w:color="auto" w:fill="auto"/>
            <w:tcPrChange w:id="3822" w:author="Ryan Beck" w:date="2022-10-10T13:35:00Z">
              <w:tcPr>
                <w:tcW w:w="1278" w:type="dxa"/>
                <w:gridSpan w:val="2"/>
                <w:shd w:val="clear" w:color="auto" w:fill="auto"/>
              </w:tcPr>
            </w:tcPrChange>
          </w:tcPr>
          <w:p w14:paraId="69990526" w14:textId="55416726" w:rsidR="00B26F61" w:rsidDel="00C957B3" w:rsidRDefault="00DC2D63" w:rsidP="00251B7B">
            <w:pPr>
              <w:jc w:val="center"/>
              <w:rPr>
                <w:del w:id="3823" w:author="Tom Bergeron" w:date="2022-11-11T08:21:00Z"/>
              </w:rPr>
            </w:pPr>
            <w:del w:id="3824" w:author="Tom Bergeron" w:date="2022-11-11T08:21:00Z">
              <w:r w:rsidDel="00C957B3">
                <w:rPr>
                  <w:noProof/>
                </w:rPr>
                <w:drawing>
                  <wp:inline distT="0" distB="0" distL="0" distR="0" wp14:anchorId="759E6FE0" wp14:editId="30631C2A">
                    <wp:extent cx="701675" cy="382905"/>
                    <wp:effectExtent l="0" t="0" r="3175" b="0"/>
                    <wp:docPr id="169" name="Picture 169"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t_Inspection_Start"/>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701675" cy="382905"/>
                            </a:xfrm>
                            <a:prstGeom prst="rect">
                              <a:avLst/>
                            </a:prstGeom>
                            <a:noFill/>
                            <a:ln>
                              <a:noFill/>
                            </a:ln>
                          </pic:spPr>
                        </pic:pic>
                      </a:graphicData>
                    </a:graphic>
                  </wp:inline>
                </w:drawing>
              </w:r>
            </w:del>
          </w:p>
        </w:tc>
        <w:tc>
          <w:tcPr>
            <w:tcW w:w="8220" w:type="dxa"/>
            <w:gridSpan w:val="2"/>
            <w:shd w:val="clear" w:color="auto" w:fill="auto"/>
            <w:tcPrChange w:id="3825" w:author="Ryan Beck" w:date="2022-10-10T13:35:00Z">
              <w:tcPr>
                <w:tcW w:w="8298" w:type="dxa"/>
                <w:gridSpan w:val="3"/>
                <w:shd w:val="clear" w:color="auto" w:fill="auto"/>
              </w:tcPr>
            </w:tcPrChange>
          </w:tcPr>
          <w:p w14:paraId="2E6765DC" w14:textId="6929B778" w:rsidR="00B26F61" w:rsidDel="00C957B3" w:rsidRDefault="00B26F61" w:rsidP="00B26F61">
            <w:pPr>
              <w:rPr>
                <w:del w:id="3826" w:author="Tom Bergeron" w:date="2022-11-11T08:21:00Z"/>
              </w:rPr>
            </w:pPr>
            <w:del w:id="3827" w:author="Tom Bergeron" w:date="2022-11-11T08:21:00Z">
              <w:r w:rsidRPr="00AE77B6" w:rsidDel="00C957B3">
                <w:rPr>
                  <w:b/>
                </w:rPr>
                <w:delText>Start Virtual Profiling –</w:delText>
              </w:r>
              <w:r w:rsidRPr="00C0592E" w:rsidDel="00C957B3">
                <w:delText>Click this button to start Virtual Profiling.  The software will always use the latest qualifying profile as the Virtual Profile - Baseline profile.</w:delText>
              </w:r>
            </w:del>
          </w:p>
        </w:tc>
      </w:tr>
      <w:tr w:rsidR="00251B7B" w:rsidDel="00C957B3" w14:paraId="615E0B40" w14:textId="1476E9F6" w:rsidTr="00C957B3">
        <w:trPr>
          <w:trHeight w:val="900"/>
          <w:del w:id="3828" w:author="Tom Bergeron" w:date="2022-11-11T08:21:00Z"/>
          <w:trPrChange w:id="3829" w:author="Ryan Beck" w:date="2022-10-10T13:35:00Z">
            <w:trPr>
              <w:trHeight w:val="900"/>
            </w:trPr>
          </w:trPrChange>
        </w:trPr>
        <w:tc>
          <w:tcPr>
            <w:tcW w:w="1356" w:type="dxa"/>
            <w:shd w:val="clear" w:color="auto" w:fill="auto"/>
            <w:tcPrChange w:id="3830" w:author="Ryan Beck" w:date="2022-10-10T13:35:00Z">
              <w:tcPr>
                <w:tcW w:w="1278" w:type="dxa"/>
                <w:gridSpan w:val="2"/>
                <w:shd w:val="clear" w:color="auto" w:fill="auto"/>
              </w:tcPr>
            </w:tcPrChange>
          </w:tcPr>
          <w:p w14:paraId="6851FBF9" w14:textId="5E85CC38" w:rsidR="00251B7B" w:rsidDel="00C957B3" w:rsidRDefault="00251B7B" w:rsidP="00251B7B">
            <w:pPr>
              <w:jc w:val="center"/>
              <w:rPr>
                <w:del w:id="3831" w:author="Tom Bergeron" w:date="2022-11-11T08:21:00Z"/>
                <w:noProof/>
              </w:rPr>
            </w:pPr>
            <w:del w:id="3832" w:author="Tom Bergeron" w:date="2022-11-11T08:21:00Z">
              <w:r w:rsidDel="00C957B3">
                <w:rPr>
                  <w:noProof/>
                </w:rPr>
                <w:drawing>
                  <wp:inline distT="0" distB="0" distL="0" distR="0" wp14:anchorId="4D22C009" wp14:editId="51993073">
                    <wp:extent cx="667512" cy="365270"/>
                    <wp:effectExtent l="19050" t="19050" r="18415" b="15875"/>
                    <wp:docPr id="2736" name="Picture 273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6" descr="b"/>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7512" cy="365270"/>
                            </a:xfrm>
                            <a:prstGeom prst="rect">
                              <a:avLst/>
                            </a:prstGeom>
                            <a:noFill/>
                            <a:ln w="9525">
                              <a:solidFill>
                                <a:srgbClr val="000000"/>
                              </a:solidFill>
                              <a:miter lim="800000"/>
                              <a:headEnd/>
                              <a:tailEnd/>
                            </a:ln>
                          </pic:spPr>
                        </pic:pic>
                      </a:graphicData>
                    </a:graphic>
                  </wp:inline>
                </w:drawing>
              </w:r>
            </w:del>
          </w:p>
        </w:tc>
        <w:tc>
          <w:tcPr>
            <w:tcW w:w="8220" w:type="dxa"/>
            <w:gridSpan w:val="2"/>
            <w:shd w:val="clear" w:color="auto" w:fill="auto"/>
            <w:tcPrChange w:id="3833" w:author="Ryan Beck" w:date="2022-10-10T13:35:00Z">
              <w:tcPr>
                <w:tcW w:w="8298" w:type="dxa"/>
                <w:gridSpan w:val="3"/>
                <w:shd w:val="clear" w:color="auto" w:fill="auto"/>
              </w:tcPr>
            </w:tcPrChange>
          </w:tcPr>
          <w:p w14:paraId="2C3C7BC4" w14:textId="66F5BD14" w:rsidR="00251B7B" w:rsidRPr="00C0592E" w:rsidDel="00C957B3" w:rsidRDefault="00251B7B" w:rsidP="00251B7B">
            <w:pPr>
              <w:rPr>
                <w:del w:id="3834" w:author="Tom Bergeron" w:date="2022-11-11T08:21:00Z"/>
              </w:rPr>
            </w:pPr>
            <w:del w:id="3835" w:author="Tom Bergeron" w:date="2022-11-11T08:21:00Z">
              <w:r w:rsidRPr="00C0592E" w:rsidDel="00C957B3">
                <w:rPr>
                  <w:b/>
                </w:rPr>
                <w:delText>Save Selected Profile –</w:delText>
              </w:r>
              <w:r w:rsidRPr="00C0592E" w:rsidDel="00C957B3">
                <w:delText xml:space="preserve"> Click this button to save an event or profile to the location of your choice, either hard disk, network drive, or floppy disk.</w:delText>
              </w:r>
            </w:del>
          </w:p>
          <w:p w14:paraId="2764CECB" w14:textId="7C639C7A" w:rsidR="00251B7B" w:rsidRPr="00AE77B6" w:rsidDel="00C957B3" w:rsidRDefault="00251B7B" w:rsidP="00B26F61">
            <w:pPr>
              <w:rPr>
                <w:del w:id="3836" w:author="Tom Bergeron" w:date="2022-11-11T08:21:00Z"/>
                <w:b/>
              </w:rPr>
            </w:pPr>
          </w:p>
        </w:tc>
      </w:tr>
      <w:tr w:rsidR="00251B7B" w:rsidDel="00C957B3" w14:paraId="240DA797" w14:textId="7D9BC6DE" w:rsidTr="00C957B3">
        <w:trPr>
          <w:trHeight w:val="900"/>
          <w:del w:id="3837" w:author="Tom Bergeron" w:date="2022-11-11T08:21:00Z"/>
          <w:trPrChange w:id="3838" w:author="Ryan Beck" w:date="2022-10-10T13:35:00Z">
            <w:trPr>
              <w:trHeight w:val="900"/>
            </w:trPr>
          </w:trPrChange>
        </w:trPr>
        <w:tc>
          <w:tcPr>
            <w:tcW w:w="1356" w:type="dxa"/>
            <w:shd w:val="clear" w:color="auto" w:fill="auto"/>
            <w:tcPrChange w:id="3839" w:author="Ryan Beck" w:date="2022-10-10T13:35:00Z">
              <w:tcPr>
                <w:tcW w:w="1278" w:type="dxa"/>
                <w:gridSpan w:val="2"/>
                <w:shd w:val="clear" w:color="auto" w:fill="auto"/>
              </w:tcPr>
            </w:tcPrChange>
          </w:tcPr>
          <w:p w14:paraId="6FE2775B" w14:textId="0AF8E53F" w:rsidR="00251B7B" w:rsidRPr="00251B7B" w:rsidDel="00C957B3" w:rsidRDefault="00251B7B" w:rsidP="00251B7B">
            <w:pPr>
              <w:jc w:val="center"/>
              <w:rPr>
                <w:del w:id="3840" w:author="Tom Bergeron" w:date="2022-11-11T08:21:00Z"/>
                <w:noProof/>
              </w:rPr>
            </w:pPr>
            <w:del w:id="3841" w:author="Tom Bergeron" w:date="2022-11-11T08:21:00Z">
              <w:r w:rsidRPr="00251B7B" w:rsidDel="00C957B3">
                <w:rPr>
                  <w:noProof/>
                </w:rPr>
                <w:drawing>
                  <wp:inline distT="0" distB="0" distL="0" distR="0" wp14:anchorId="02AEEC87" wp14:editId="7CE4895C">
                    <wp:extent cx="678815" cy="365760"/>
                    <wp:effectExtent l="19050" t="19050" r="26035" b="15240"/>
                    <wp:docPr id="2733" name="Picture 273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3" descr="b"/>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78815" cy="365760"/>
                            </a:xfrm>
                            <a:prstGeom prst="rect">
                              <a:avLst/>
                            </a:prstGeom>
                            <a:noFill/>
                            <a:ln w="9525">
                              <a:solidFill>
                                <a:srgbClr val="000000"/>
                              </a:solidFill>
                              <a:miter lim="800000"/>
                              <a:headEnd/>
                              <a:tailEnd/>
                            </a:ln>
                          </pic:spPr>
                        </pic:pic>
                      </a:graphicData>
                    </a:graphic>
                  </wp:inline>
                </w:drawing>
              </w:r>
            </w:del>
          </w:p>
        </w:tc>
        <w:tc>
          <w:tcPr>
            <w:tcW w:w="8220" w:type="dxa"/>
            <w:gridSpan w:val="2"/>
            <w:shd w:val="clear" w:color="auto" w:fill="auto"/>
            <w:tcPrChange w:id="3842" w:author="Ryan Beck" w:date="2022-10-10T13:35:00Z">
              <w:tcPr>
                <w:tcW w:w="8298" w:type="dxa"/>
                <w:gridSpan w:val="3"/>
                <w:shd w:val="clear" w:color="auto" w:fill="auto"/>
              </w:tcPr>
            </w:tcPrChange>
          </w:tcPr>
          <w:p w14:paraId="5E09C77B" w14:textId="14B1B86C" w:rsidR="00251B7B" w:rsidRPr="00C0592E" w:rsidDel="00C957B3" w:rsidRDefault="00251B7B" w:rsidP="00251B7B">
            <w:pPr>
              <w:rPr>
                <w:del w:id="3843" w:author="Tom Bergeron" w:date="2022-11-11T08:21:00Z"/>
              </w:rPr>
            </w:pPr>
            <w:del w:id="3844" w:author="Tom Bergeron" w:date="2022-11-11T08:21:00Z">
              <w:r w:rsidRPr="00251B7B" w:rsidDel="00C957B3">
                <w:rPr>
                  <w:b/>
                </w:rPr>
                <w:delText xml:space="preserve">Delete File - </w:delText>
              </w:r>
              <w:r w:rsidRPr="00251B7B" w:rsidDel="00C957B3">
                <w:delText>Click this button to delete an event or profile</w:delText>
              </w:r>
            </w:del>
            <w:ins w:id="3845" w:author="Ryan Beck" w:date="2022-10-10T13:37:00Z">
              <w:del w:id="3846" w:author="Tom Bergeron" w:date="2022-11-11T08:21:00Z">
                <w:r w:rsidR="00582F69" w:rsidDel="00C957B3">
                  <w:delText>.</w:delText>
                </w:r>
              </w:del>
            </w:ins>
            <w:del w:id="3847" w:author="Tom Bergeron" w:date="2022-11-11T08:21:00Z">
              <w:r w:rsidRPr="00251B7B" w:rsidDel="00C957B3">
                <w:delText>.</w:delText>
              </w:r>
            </w:del>
          </w:p>
          <w:p w14:paraId="3836A967" w14:textId="00FCCEF2" w:rsidR="00251B7B" w:rsidRPr="00C0592E" w:rsidDel="00C957B3" w:rsidRDefault="00251B7B" w:rsidP="00251B7B">
            <w:pPr>
              <w:rPr>
                <w:del w:id="3848" w:author="Tom Bergeron" w:date="2022-11-11T08:21:00Z"/>
                <w:b/>
              </w:rPr>
            </w:pPr>
          </w:p>
        </w:tc>
      </w:tr>
      <w:tr w:rsidR="00251B7B" w:rsidDel="00C957B3" w14:paraId="4D7350D8" w14:textId="4F58F142" w:rsidTr="00C957B3">
        <w:trPr>
          <w:trHeight w:val="1530"/>
          <w:del w:id="3849" w:author="Tom Bergeron" w:date="2022-11-11T08:21:00Z"/>
          <w:trPrChange w:id="3850" w:author="Ryan Beck" w:date="2022-10-10T13:35:00Z">
            <w:trPr>
              <w:trHeight w:val="1530"/>
            </w:trPr>
          </w:trPrChange>
        </w:trPr>
        <w:tc>
          <w:tcPr>
            <w:tcW w:w="1356" w:type="dxa"/>
            <w:shd w:val="clear" w:color="auto" w:fill="auto"/>
            <w:tcPrChange w:id="3851" w:author="Ryan Beck" w:date="2022-10-10T13:35:00Z">
              <w:tcPr>
                <w:tcW w:w="1278" w:type="dxa"/>
                <w:gridSpan w:val="2"/>
                <w:shd w:val="clear" w:color="auto" w:fill="auto"/>
              </w:tcPr>
            </w:tcPrChange>
          </w:tcPr>
          <w:p w14:paraId="3AE31729" w14:textId="5EE8A8DE" w:rsidR="00251B7B" w:rsidRPr="00251B7B" w:rsidDel="00C957B3" w:rsidRDefault="00582F69" w:rsidP="00251B7B">
            <w:pPr>
              <w:jc w:val="center"/>
              <w:rPr>
                <w:del w:id="3852" w:author="Tom Bergeron" w:date="2022-11-11T08:21:00Z"/>
                <w:noProof/>
              </w:rPr>
            </w:pPr>
            <w:del w:id="3853" w:author="Tom Bergeron" w:date="2022-11-11T08:21:00Z">
              <w:r w:rsidDel="00C957B3">
                <w:rPr>
                  <w:noProof/>
                </w:rPr>
                <w:drawing>
                  <wp:inline distT="0" distB="0" distL="0" distR="0" wp14:anchorId="0AB74C78" wp14:editId="24657DCF">
                    <wp:extent cx="668020" cy="365760"/>
                    <wp:effectExtent l="19050" t="19050" r="17780" b="15240"/>
                    <wp:docPr id="104" name="Picture 104"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68020" cy="365760"/>
                            </a:xfrm>
                            <a:prstGeom prst="rect">
                              <a:avLst/>
                            </a:prstGeom>
                            <a:noFill/>
                            <a:ln w="9525" cmpd="sng">
                              <a:solidFill>
                                <a:srgbClr val="000000"/>
                              </a:solidFill>
                              <a:miter lim="800000"/>
                              <a:headEnd/>
                              <a:tailEnd/>
                            </a:ln>
                            <a:effectLst/>
                          </pic:spPr>
                        </pic:pic>
                      </a:graphicData>
                    </a:graphic>
                  </wp:inline>
                </w:drawing>
              </w:r>
              <w:r w:rsidR="00251B7B" w:rsidDel="00C957B3">
                <w:rPr>
                  <w:noProof/>
                </w:rPr>
                <w:drawing>
                  <wp:inline distT="0" distB="0" distL="0" distR="0" wp14:anchorId="2F34C884" wp14:editId="5427CA86">
                    <wp:extent cx="722376" cy="393192"/>
                    <wp:effectExtent l="0" t="0" r="1905" b="6985"/>
                    <wp:docPr id="103" name="Picture 103" descr="bt_Inspect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t_Inspection_History"/>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722376" cy="393192"/>
                            </a:xfrm>
                            <a:prstGeom prst="rect">
                              <a:avLst/>
                            </a:prstGeom>
                            <a:noFill/>
                            <a:ln>
                              <a:noFill/>
                            </a:ln>
                          </pic:spPr>
                        </pic:pic>
                      </a:graphicData>
                    </a:graphic>
                  </wp:inline>
                </w:drawing>
              </w:r>
            </w:del>
          </w:p>
        </w:tc>
        <w:tc>
          <w:tcPr>
            <w:tcW w:w="8220" w:type="dxa"/>
            <w:gridSpan w:val="2"/>
            <w:shd w:val="clear" w:color="auto" w:fill="auto"/>
            <w:vAlign w:val="center"/>
            <w:tcPrChange w:id="3854" w:author="Ryan Beck" w:date="2022-10-10T13:35:00Z">
              <w:tcPr>
                <w:tcW w:w="8298" w:type="dxa"/>
                <w:gridSpan w:val="3"/>
                <w:shd w:val="clear" w:color="auto" w:fill="auto"/>
                <w:vAlign w:val="center"/>
              </w:tcPr>
            </w:tcPrChange>
          </w:tcPr>
          <w:p w14:paraId="2E08A30F" w14:textId="58829E1D" w:rsidR="00251B7B" w:rsidDel="00C957B3" w:rsidRDefault="00251B7B" w:rsidP="00D7314E">
            <w:pPr>
              <w:rPr>
                <w:del w:id="3855" w:author="Tom Bergeron" w:date="2022-11-11T08:21:00Z"/>
              </w:rPr>
            </w:pPr>
            <w:del w:id="3856" w:author="Tom Bergeron" w:date="2022-11-11T08:21:00Z">
              <w:r w:rsidRPr="00AE77B6" w:rsidDel="00C957B3">
                <w:rPr>
                  <w:b/>
                </w:rPr>
                <w:delText>D</w:delText>
              </w:r>
            </w:del>
            <w:ins w:id="3857" w:author="Ryan Beck" w:date="2022-10-10T13:37:00Z">
              <w:del w:id="3858" w:author="Tom Bergeron" w:date="2022-11-11T08:21:00Z">
                <w:r w:rsidR="00582F69" w:rsidDel="00C957B3">
                  <w:rPr>
                    <w:b/>
                  </w:rPr>
                  <w:delText>D</w:delText>
                </w:r>
              </w:del>
            </w:ins>
            <w:del w:id="3859" w:author="Tom Bergeron" w:date="2022-11-11T08:21:00Z">
              <w:r w:rsidRPr="00AE77B6" w:rsidDel="00C957B3">
                <w:rPr>
                  <w:b/>
                </w:rPr>
                <w:delText>isplay the Graph and Statistics for this profile -</w:delText>
              </w:r>
              <w:r w:rsidRPr="00C0592E" w:rsidDel="00C957B3">
                <w:delText xml:space="preserve"> Click this button to display the graph and statistics for the selected profile.  If you have an event other than a profile, the Display Graph and Statistics button will change to a Charts button.</w:delText>
              </w:r>
            </w:del>
          </w:p>
          <w:p w14:paraId="34FC486D" w14:textId="25F8A830" w:rsidR="00D7314E" w:rsidRPr="00251B7B" w:rsidDel="00C957B3" w:rsidRDefault="00D7314E" w:rsidP="00D7314E">
            <w:pPr>
              <w:rPr>
                <w:del w:id="3860" w:author="Tom Bergeron" w:date="2022-11-11T08:21:00Z"/>
                <w:b/>
              </w:rPr>
            </w:pPr>
          </w:p>
        </w:tc>
      </w:tr>
      <w:tr w:rsidR="00251B7B" w:rsidDel="00C957B3" w14:paraId="24D1DEF2" w14:textId="1C45D40F" w:rsidTr="00C957B3">
        <w:trPr>
          <w:del w:id="3861" w:author="Tom Bergeron" w:date="2022-11-11T08:21:00Z"/>
        </w:trPr>
        <w:tc>
          <w:tcPr>
            <w:tcW w:w="1356" w:type="dxa"/>
            <w:shd w:val="clear" w:color="auto" w:fill="auto"/>
            <w:tcPrChange w:id="3862" w:author="Ryan Beck" w:date="2022-10-10T13:35:00Z">
              <w:tcPr>
                <w:tcW w:w="1278" w:type="dxa"/>
                <w:gridSpan w:val="2"/>
                <w:shd w:val="clear" w:color="auto" w:fill="auto"/>
              </w:tcPr>
            </w:tcPrChange>
          </w:tcPr>
          <w:p w14:paraId="5BF140BD" w14:textId="1A195043" w:rsidR="00251B7B" w:rsidDel="00C957B3" w:rsidRDefault="00251B7B" w:rsidP="00251B7B">
            <w:pPr>
              <w:jc w:val="center"/>
              <w:rPr>
                <w:del w:id="3863" w:author="Tom Bergeron" w:date="2022-11-11T08:21:00Z"/>
                <w:noProof/>
              </w:rPr>
            </w:pPr>
            <w:del w:id="3864" w:author="Tom Bergeron" w:date="2022-11-11T08:21:00Z">
              <w:r w:rsidDel="00C957B3">
                <w:rPr>
                  <w:noProof/>
                </w:rPr>
                <w:drawing>
                  <wp:inline distT="0" distB="0" distL="0" distR="0" wp14:anchorId="74D26C29" wp14:editId="7D28F1D2">
                    <wp:extent cx="684883" cy="365760"/>
                    <wp:effectExtent l="0" t="0" r="1270" b="0"/>
                    <wp:docPr id="2970" name="Picture 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84883" cy="365760"/>
                            </a:xfrm>
                            <a:prstGeom prst="rect">
                              <a:avLst/>
                            </a:prstGeom>
                            <a:noFill/>
                            <a:ln>
                              <a:noFill/>
                            </a:ln>
                          </pic:spPr>
                        </pic:pic>
                      </a:graphicData>
                    </a:graphic>
                  </wp:inline>
                </w:drawing>
              </w:r>
            </w:del>
          </w:p>
        </w:tc>
        <w:tc>
          <w:tcPr>
            <w:tcW w:w="8220" w:type="dxa"/>
            <w:gridSpan w:val="2"/>
            <w:shd w:val="clear" w:color="auto" w:fill="auto"/>
            <w:tcPrChange w:id="3865" w:author="Ryan Beck" w:date="2022-10-10T13:35:00Z">
              <w:tcPr>
                <w:tcW w:w="8298" w:type="dxa"/>
                <w:gridSpan w:val="3"/>
                <w:shd w:val="clear" w:color="auto" w:fill="auto"/>
              </w:tcPr>
            </w:tcPrChange>
          </w:tcPr>
          <w:p w14:paraId="514D7D6F" w14:textId="78E24A35" w:rsidR="00251B7B" w:rsidRPr="00AE77B6" w:rsidDel="00C957B3" w:rsidRDefault="00251B7B" w:rsidP="00251B7B">
            <w:pPr>
              <w:rPr>
                <w:del w:id="3866" w:author="Tom Bergeron" w:date="2022-11-11T08:21:00Z"/>
                <w:b/>
              </w:rPr>
            </w:pPr>
            <w:del w:id="3867" w:author="Tom Bergeron" w:date="2022-11-11T08:21:00Z">
              <w:r w:rsidRPr="00C0592E" w:rsidDel="00C957B3">
                <w:rPr>
                  <w:b/>
                </w:rPr>
                <w:delText>Return to Main Menu –</w:delText>
              </w:r>
              <w:r w:rsidRPr="00C0592E" w:rsidDel="00C957B3">
                <w:delText>Click this button to return to the main menu screen.</w:delText>
              </w:r>
            </w:del>
          </w:p>
        </w:tc>
      </w:tr>
      <w:tr w:rsidR="00C957B3" w14:paraId="1EE86DDC" w14:textId="77777777" w:rsidTr="00C957B3">
        <w:trPr>
          <w:gridAfter w:val="1"/>
          <w:wAfter w:w="108" w:type="dxa"/>
          <w:trHeight w:val="837"/>
          <w:ins w:id="3868" w:author="Tom Bergeron" w:date="2022-11-11T08:21:00Z"/>
        </w:trPr>
        <w:tc>
          <w:tcPr>
            <w:tcW w:w="1356" w:type="dxa"/>
            <w:shd w:val="clear" w:color="auto" w:fill="auto"/>
          </w:tcPr>
          <w:p w14:paraId="07664B5A" w14:textId="77777777" w:rsidR="00C957B3" w:rsidRDefault="00C957B3" w:rsidP="0097489B">
            <w:pPr>
              <w:jc w:val="center"/>
              <w:rPr>
                <w:ins w:id="3869" w:author="Tom Bergeron" w:date="2022-11-11T08:21:00Z"/>
              </w:rPr>
            </w:pPr>
            <w:ins w:id="3870" w:author="Tom Bergeron" w:date="2022-11-11T08:21:00Z">
              <w:r>
                <w:rPr>
                  <w:noProof/>
                </w:rPr>
                <w:drawing>
                  <wp:inline distT="0" distB="0" distL="0" distR="0" wp14:anchorId="0CC201D3" wp14:editId="262A827B">
                    <wp:extent cx="675005" cy="367502"/>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050"/>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675005" cy="367502"/>
                            </a:xfrm>
                            <a:prstGeom prst="rect">
                              <a:avLst/>
                            </a:prstGeom>
                            <a:noFill/>
                            <a:ln>
                              <a:noFill/>
                            </a:ln>
                          </pic:spPr>
                        </pic:pic>
                      </a:graphicData>
                    </a:graphic>
                  </wp:inline>
                </w:drawing>
              </w:r>
            </w:ins>
          </w:p>
        </w:tc>
        <w:tc>
          <w:tcPr>
            <w:tcW w:w="8004" w:type="dxa"/>
            <w:shd w:val="clear" w:color="auto" w:fill="auto"/>
          </w:tcPr>
          <w:p w14:paraId="7A656534" w14:textId="77777777" w:rsidR="00C957B3" w:rsidRDefault="00C957B3" w:rsidP="0097489B">
            <w:pPr>
              <w:rPr>
                <w:ins w:id="3871" w:author="Tom Bergeron" w:date="2022-11-11T08:21:00Z"/>
              </w:rPr>
            </w:pPr>
            <w:ins w:id="3872" w:author="Tom Bergeron" w:date="2022-11-11T08:21:00Z">
              <w:r w:rsidRPr="00AE77B6">
                <w:rPr>
                  <w:b/>
                </w:rPr>
                <w:t>Start Virtual Profiling –</w:t>
              </w:r>
              <w:r w:rsidRPr="00C0592E">
                <w:t>Click this button to start Virtual Profiling.  The software will always use the latest qualifying profile as the Virtual Profile - Baseline profile.</w:t>
              </w:r>
            </w:ins>
          </w:p>
        </w:tc>
      </w:tr>
      <w:tr w:rsidR="00C957B3" w:rsidRPr="00AE77B6" w14:paraId="4CFBBE76" w14:textId="77777777" w:rsidTr="00C957B3">
        <w:trPr>
          <w:gridAfter w:val="1"/>
          <w:wAfter w:w="108" w:type="dxa"/>
          <w:trHeight w:val="900"/>
          <w:ins w:id="3873" w:author="Tom Bergeron" w:date="2022-11-11T08:21:00Z"/>
        </w:trPr>
        <w:tc>
          <w:tcPr>
            <w:tcW w:w="1356" w:type="dxa"/>
            <w:shd w:val="clear" w:color="auto" w:fill="auto"/>
          </w:tcPr>
          <w:p w14:paraId="55CB4F09" w14:textId="77777777" w:rsidR="00C957B3" w:rsidRDefault="00C957B3" w:rsidP="0097489B">
            <w:pPr>
              <w:jc w:val="center"/>
              <w:rPr>
                <w:ins w:id="3874" w:author="Tom Bergeron" w:date="2022-11-11T08:21:00Z"/>
                <w:noProof/>
              </w:rPr>
            </w:pPr>
            <w:ins w:id="3875" w:author="Tom Bergeron" w:date="2022-11-11T08:21:00Z">
              <w:r>
                <w:rPr>
                  <w:noProof/>
                </w:rPr>
                <w:drawing>
                  <wp:inline distT="0" distB="0" distL="0" distR="0" wp14:anchorId="0B8A009F" wp14:editId="48469134">
                    <wp:extent cx="667512" cy="365270"/>
                    <wp:effectExtent l="19050" t="19050" r="18415" b="15875"/>
                    <wp:docPr id="2051" name="Picture 2051"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6" descr="b"/>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7512" cy="365270"/>
                            </a:xfrm>
                            <a:prstGeom prst="rect">
                              <a:avLst/>
                            </a:prstGeom>
                            <a:noFill/>
                            <a:ln w="9525">
                              <a:solidFill>
                                <a:srgbClr val="000000"/>
                              </a:solidFill>
                              <a:miter lim="800000"/>
                              <a:headEnd/>
                              <a:tailEnd/>
                            </a:ln>
                          </pic:spPr>
                        </pic:pic>
                      </a:graphicData>
                    </a:graphic>
                  </wp:inline>
                </w:drawing>
              </w:r>
            </w:ins>
          </w:p>
        </w:tc>
        <w:tc>
          <w:tcPr>
            <w:tcW w:w="8004" w:type="dxa"/>
            <w:shd w:val="clear" w:color="auto" w:fill="auto"/>
          </w:tcPr>
          <w:p w14:paraId="73A3FC5C" w14:textId="77777777" w:rsidR="00C957B3" w:rsidRPr="00C0592E" w:rsidRDefault="00C957B3" w:rsidP="0097489B">
            <w:pPr>
              <w:rPr>
                <w:ins w:id="3876" w:author="Tom Bergeron" w:date="2022-11-11T08:21:00Z"/>
              </w:rPr>
            </w:pPr>
            <w:ins w:id="3877" w:author="Tom Bergeron" w:date="2022-11-11T08:21:00Z">
              <w:r w:rsidRPr="00C0592E">
                <w:rPr>
                  <w:b/>
                </w:rPr>
                <w:t>Save Selected Profile –</w:t>
              </w:r>
              <w:r w:rsidRPr="00C0592E">
                <w:t xml:space="preserve"> Click this button to save an event or profile to the location of your choice, either hard disk, network drive, or floppy disk.</w:t>
              </w:r>
            </w:ins>
          </w:p>
          <w:p w14:paraId="75154B6E" w14:textId="77777777" w:rsidR="00C957B3" w:rsidRPr="00AE77B6" w:rsidRDefault="00C957B3" w:rsidP="0097489B">
            <w:pPr>
              <w:rPr>
                <w:ins w:id="3878" w:author="Tom Bergeron" w:date="2022-11-11T08:21:00Z"/>
                <w:b/>
              </w:rPr>
            </w:pPr>
          </w:p>
        </w:tc>
      </w:tr>
      <w:tr w:rsidR="00C957B3" w:rsidRPr="00C0592E" w14:paraId="535D162A" w14:textId="77777777" w:rsidTr="00C957B3">
        <w:trPr>
          <w:gridAfter w:val="1"/>
          <w:wAfter w:w="108" w:type="dxa"/>
          <w:trHeight w:val="900"/>
          <w:ins w:id="3879" w:author="Tom Bergeron" w:date="2022-11-11T08:21:00Z"/>
        </w:trPr>
        <w:tc>
          <w:tcPr>
            <w:tcW w:w="1356" w:type="dxa"/>
            <w:shd w:val="clear" w:color="auto" w:fill="auto"/>
          </w:tcPr>
          <w:p w14:paraId="70C68650" w14:textId="77777777" w:rsidR="00C957B3" w:rsidRPr="00251B7B" w:rsidRDefault="00C957B3" w:rsidP="0097489B">
            <w:pPr>
              <w:jc w:val="center"/>
              <w:rPr>
                <w:ins w:id="3880" w:author="Tom Bergeron" w:date="2022-11-11T08:21:00Z"/>
                <w:noProof/>
              </w:rPr>
            </w:pPr>
            <w:ins w:id="3881" w:author="Tom Bergeron" w:date="2022-11-11T08:21:00Z">
              <w:r w:rsidRPr="00251B7B">
                <w:rPr>
                  <w:noProof/>
                </w:rPr>
                <w:drawing>
                  <wp:inline distT="0" distB="0" distL="0" distR="0" wp14:anchorId="563D4FA1" wp14:editId="0924C83B">
                    <wp:extent cx="678815" cy="365760"/>
                    <wp:effectExtent l="19050" t="19050" r="26035" b="15240"/>
                    <wp:docPr id="2052" name="Picture 2052"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3" descr="b"/>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78815" cy="365760"/>
                            </a:xfrm>
                            <a:prstGeom prst="rect">
                              <a:avLst/>
                            </a:prstGeom>
                            <a:noFill/>
                            <a:ln w="9525">
                              <a:solidFill>
                                <a:srgbClr val="000000"/>
                              </a:solidFill>
                              <a:miter lim="800000"/>
                              <a:headEnd/>
                              <a:tailEnd/>
                            </a:ln>
                          </pic:spPr>
                        </pic:pic>
                      </a:graphicData>
                    </a:graphic>
                  </wp:inline>
                </w:drawing>
              </w:r>
            </w:ins>
          </w:p>
        </w:tc>
        <w:tc>
          <w:tcPr>
            <w:tcW w:w="8004" w:type="dxa"/>
            <w:shd w:val="clear" w:color="auto" w:fill="auto"/>
          </w:tcPr>
          <w:p w14:paraId="0B1B95EA" w14:textId="77777777" w:rsidR="00C957B3" w:rsidRPr="00C0592E" w:rsidRDefault="00C957B3" w:rsidP="0097489B">
            <w:pPr>
              <w:rPr>
                <w:ins w:id="3882" w:author="Tom Bergeron" w:date="2022-11-11T08:21:00Z"/>
              </w:rPr>
            </w:pPr>
            <w:ins w:id="3883" w:author="Tom Bergeron" w:date="2022-11-11T08:21:00Z">
              <w:r w:rsidRPr="00251B7B">
                <w:rPr>
                  <w:b/>
                </w:rPr>
                <w:t xml:space="preserve">Delete File - </w:t>
              </w:r>
              <w:r w:rsidRPr="00251B7B">
                <w:t>Click this button to delete an event or profile.</w:t>
              </w:r>
            </w:ins>
          </w:p>
          <w:p w14:paraId="3C52E662" w14:textId="77777777" w:rsidR="00C957B3" w:rsidRPr="00C0592E" w:rsidRDefault="00C957B3" w:rsidP="0097489B">
            <w:pPr>
              <w:rPr>
                <w:ins w:id="3884" w:author="Tom Bergeron" w:date="2022-11-11T08:21:00Z"/>
                <w:b/>
              </w:rPr>
            </w:pPr>
          </w:p>
        </w:tc>
      </w:tr>
      <w:tr w:rsidR="00C957B3" w:rsidRPr="00251B7B" w14:paraId="71B49BAD" w14:textId="77777777" w:rsidTr="00C957B3">
        <w:trPr>
          <w:gridAfter w:val="1"/>
          <w:wAfter w:w="108" w:type="dxa"/>
          <w:trHeight w:val="1530"/>
          <w:ins w:id="3885" w:author="Tom Bergeron" w:date="2022-11-11T08:21:00Z"/>
        </w:trPr>
        <w:tc>
          <w:tcPr>
            <w:tcW w:w="1356" w:type="dxa"/>
            <w:shd w:val="clear" w:color="auto" w:fill="auto"/>
          </w:tcPr>
          <w:p w14:paraId="35283DEC" w14:textId="77777777" w:rsidR="00C957B3" w:rsidRPr="00251B7B" w:rsidRDefault="00C957B3" w:rsidP="0097489B">
            <w:pPr>
              <w:jc w:val="center"/>
              <w:rPr>
                <w:ins w:id="3886" w:author="Tom Bergeron" w:date="2022-11-11T08:21:00Z"/>
                <w:noProof/>
              </w:rPr>
            </w:pPr>
            <w:ins w:id="3887" w:author="Tom Bergeron" w:date="2022-11-11T08:21:00Z">
              <w:r>
                <w:rPr>
                  <w:noProof/>
                </w:rPr>
                <w:drawing>
                  <wp:inline distT="0" distB="0" distL="0" distR="0" wp14:anchorId="632232C2" wp14:editId="32022694">
                    <wp:extent cx="722376" cy="393192"/>
                    <wp:effectExtent l="0" t="0" r="1905" b="6985"/>
                    <wp:docPr id="2053" name="Picture 2053" descr="bt_Inspect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t_Inspection_History"/>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722376" cy="393192"/>
                            </a:xfrm>
                            <a:prstGeom prst="rect">
                              <a:avLst/>
                            </a:prstGeom>
                            <a:noFill/>
                            <a:ln>
                              <a:noFill/>
                            </a:ln>
                          </pic:spPr>
                        </pic:pic>
                      </a:graphicData>
                    </a:graphic>
                  </wp:inline>
                </w:drawing>
              </w:r>
              <w:r>
                <w:rPr>
                  <w:noProof/>
                </w:rPr>
                <w:drawing>
                  <wp:inline distT="0" distB="0" distL="0" distR="0" wp14:anchorId="178EB709" wp14:editId="5910A1BF">
                    <wp:extent cx="668020" cy="365760"/>
                    <wp:effectExtent l="19050" t="19050" r="17780" b="15240"/>
                    <wp:docPr id="2054" name="Picture 2054"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68020" cy="365760"/>
                            </a:xfrm>
                            <a:prstGeom prst="rect">
                              <a:avLst/>
                            </a:prstGeom>
                            <a:noFill/>
                            <a:ln w="9525" cmpd="sng">
                              <a:solidFill>
                                <a:srgbClr val="000000"/>
                              </a:solidFill>
                              <a:miter lim="800000"/>
                              <a:headEnd/>
                              <a:tailEnd/>
                            </a:ln>
                            <a:effectLst/>
                          </pic:spPr>
                        </pic:pic>
                      </a:graphicData>
                    </a:graphic>
                  </wp:inline>
                </w:drawing>
              </w:r>
            </w:ins>
          </w:p>
        </w:tc>
        <w:tc>
          <w:tcPr>
            <w:tcW w:w="8004" w:type="dxa"/>
            <w:shd w:val="clear" w:color="auto" w:fill="auto"/>
            <w:vAlign w:val="center"/>
          </w:tcPr>
          <w:p w14:paraId="63DC5974" w14:textId="77777777" w:rsidR="00C957B3" w:rsidRDefault="00C957B3" w:rsidP="0097489B">
            <w:pPr>
              <w:rPr>
                <w:ins w:id="3888" w:author="Tom Bergeron" w:date="2022-11-11T08:21:00Z"/>
              </w:rPr>
            </w:pPr>
            <w:ins w:id="3889" w:author="Tom Bergeron" w:date="2022-11-11T08:21:00Z">
              <w:r w:rsidRPr="00AE77B6">
                <w:rPr>
                  <w:b/>
                </w:rPr>
                <w:t>Display the Graph and Statistics for this profile -</w:t>
              </w:r>
              <w:r w:rsidRPr="00C0592E">
                <w:t xml:space="preserve"> Click this button to display the graph and statistics for the selected profile.  If you have an event other than a profile, the Display Graph and Statistics button will change to a Charts button.</w:t>
              </w:r>
            </w:ins>
          </w:p>
          <w:p w14:paraId="1760A55D" w14:textId="77777777" w:rsidR="00C957B3" w:rsidRPr="00251B7B" w:rsidRDefault="00C957B3" w:rsidP="0097489B">
            <w:pPr>
              <w:rPr>
                <w:ins w:id="3890" w:author="Tom Bergeron" w:date="2022-11-11T08:21:00Z"/>
                <w:b/>
              </w:rPr>
            </w:pPr>
          </w:p>
        </w:tc>
      </w:tr>
      <w:tr w:rsidR="00C957B3" w:rsidRPr="00AE77B6" w14:paraId="40475CDB" w14:textId="77777777" w:rsidTr="00C957B3">
        <w:trPr>
          <w:gridAfter w:val="1"/>
          <w:wAfter w:w="108" w:type="dxa"/>
          <w:ins w:id="3891" w:author="Tom Bergeron" w:date="2022-11-11T08:21:00Z"/>
        </w:trPr>
        <w:tc>
          <w:tcPr>
            <w:tcW w:w="1356" w:type="dxa"/>
            <w:shd w:val="clear" w:color="auto" w:fill="auto"/>
          </w:tcPr>
          <w:p w14:paraId="38C53336" w14:textId="77777777" w:rsidR="00C957B3" w:rsidRDefault="00C957B3" w:rsidP="0097489B">
            <w:pPr>
              <w:jc w:val="center"/>
              <w:rPr>
                <w:ins w:id="3892" w:author="Tom Bergeron" w:date="2022-11-11T08:21:00Z"/>
                <w:noProof/>
              </w:rPr>
            </w:pPr>
            <w:ins w:id="3893" w:author="Tom Bergeron" w:date="2022-11-11T08:21:00Z">
              <w:r>
                <w:rPr>
                  <w:noProof/>
                </w:rPr>
                <w:drawing>
                  <wp:inline distT="0" distB="0" distL="0" distR="0" wp14:anchorId="6E19EF2E" wp14:editId="73F9ACE5">
                    <wp:extent cx="684883" cy="365760"/>
                    <wp:effectExtent l="0" t="0" r="1270" b="0"/>
                    <wp:docPr id="2055" name="Picture 205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2055" descr="Icon&#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84883" cy="365760"/>
                            </a:xfrm>
                            <a:prstGeom prst="rect">
                              <a:avLst/>
                            </a:prstGeom>
                            <a:noFill/>
                            <a:ln>
                              <a:noFill/>
                            </a:ln>
                          </pic:spPr>
                        </pic:pic>
                      </a:graphicData>
                    </a:graphic>
                  </wp:inline>
                </w:drawing>
              </w:r>
            </w:ins>
          </w:p>
        </w:tc>
        <w:tc>
          <w:tcPr>
            <w:tcW w:w="8004" w:type="dxa"/>
            <w:shd w:val="clear" w:color="auto" w:fill="auto"/>
          </w:tcPr>
          <w:p w14:paraId="004A5FBC" w14:textId="77777777" w:rsidR="00C957B3" w:rsidRPr="00AE77B6" w:rsidRDefault="00C957B3" w:rsidP="0097489B">
            <w:pPr>
              <w:rPr>
                <w:ins w:id="3894" w:author="Tom Bergeron" w:date="2022-11-11T08:21:00Z"/>
                <w:b/>
              </w:rPr>
            </w:pPr>
            <w:ins w:id="3895" w:author="Tom Bergeron" w:date="2022-11-11T08:21:00Z">
              <w:r w:rsidRPr="00C0592E">
                <w:rPr>
                  <w:b/>
                </w:rPr>
                <w:t>Return to Main Menu –</w:t>
              </w:r>
              <w:r w:rsidRPr="00C0592E">
                <w:t>Click this button to return to the main menu screen.</w:t>
              </w:r>
            </w:ins>
          </w:p>
        </w:tc>
      </w:tr>
    </w:tbl>
    <w:p w14:paraId="2262B8AA" w14:textId="77777777" w:rsidR="008708F9" w:rsidRPr="00C0592E" w:rsidRDefault="008708F9"/>
    <w:p w14:paraId="405327ED" w14:textId="77777777" w:rsidR="008708F9" w:rsidRPr="00C0592E" w:rsidRDefault="008708F9"/>
    <w:p w14:paraId="512F8497" w14:textId="77777777" w:rsidR="00E44AD9" w:rsidRDefault="00E44AD9"/>
    <w:p w14:paraId="056F7E76" w14:textId="08CC6284" w:rsidR="00523E22" w:rsidRDefault="00523E22" w:rsidP="00C67678">
      <w:pPr>
        <w:pStyle w:val="Heading3"/>
      </w:pPr>
      <w:bookmarkStart w:id="3896" w:name="_Toc469139273"/>
      <w:bookmarkStart w:id="3897" w:name="_Toc469152718"/>
      <w:bookmarkStart w:id="3898" w:name="_Toc491174817"/>
      <w:bookmarkStart w:id="3899" w:name="_Toc491337798"/>
      <w:bookmarkStart w:id="3900" w:name="_Toc491337972"/>
      <w:bookmarkStart w:id="3901" w:name="_Toc491338745"/>
      <w:bookmarkStart w:id="3902" w:name="_Toc532855727"/>
      <w:bookmarkStart w:id="3903" w:name="_Toc532856749"/>
      <w:bookmarkStart w:id="3904" w:name="_Toc53042171"/>
      <w:bookmarkStart w:id="3905" w:name="_Toc53042356"/>
      <w:bookmarkStart w:id="3906" w:name="_Toc86846328"/>
      <w:bookmarkStart w:id="3907" w:name="_Toc86846519"/>
      <w:bookmarkStart w:id="3908" w:name="_Toc119049898"/>
      <w:bookmarkStart w:id="3909" w:name="_Toc119050463"/>
      <w:bookmarkStart w:id="3910" w:name="_Toc119050653"/>
      <w:bookmarkStart w:id="3911" w:name="_Toc119468103"/>
      <w:bookmarkStart w:id="3912" w:name="_Toc486325584"/>
      <w:r>
        <w:t xml:space="preserve">Profile </w:t>
      </w:r>
      <w:r w:rsidRPr="00C0592E">
        <w:t>Explorer</w:t>
      </w:r>
      <w:r>
        <w:t xml:space="preserve"> Checkboxes</w:t>
      </w:r>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p>
    <w:p w14:paraId="0D8791EC" w14:textId="2C21D670" w:rsidR="00523E22" w:rsidRDefault="00523E22" w:rsidP="00523E22"/>
    <w:p w14:paraId="52A35C16" w14:textId="26A75E1D" w:rsidR="00523E22" w:rsidRDefault="00523E22" w:rsidP="00523E22">
      <w:r w:rsidRPr="00B7341B">
        <w:t xml:space="preserve">At the bottom-left of the Profile Explorer are checkboxes to select what information to display: </w:t>
      </w:r>
    </w:p>
    <w:p w14:paraId="671CF1AF" w14:textId="1A5562E9" w:rsidR="00523E22" w:rsidRDefault="00523E22" w:rsidP="00523E22"/>
    <w:p w14:paraId="7FE698D7" w14:textId="58C039EB" w:rsidR="00523E22" w:rsidRPr="00B7341B" w:rsidRDefault="00523E22" w:rsidP="00523E22">
      <w:r>
        <w:rPr>
          <w:noProof/>
        </w:rPr>
        <w:drawing>
          <wp:anchor distT="0" distB="0" distL="114300" distR="114300" simplePos="0" relativeHeight="251687936" behindDoc="1" locked="0" layoutInCell="1" allowOverlap="1" wp14:anchorId="25676EEA" wp14:editId="7F44E540">
            <wp:simplePos x="0" y="0"/>
            <wp:positionH relativeFrom="column">
              <wp:posOffset>4363568</wp:posOffset>
            </wp:positionH>
            <wp:positionV relativeFrom="line">
              <wp:posOffset>66040</wp:posOffset>
            </wp:positionV>
            <wp:extent cx="1579880" cy="972820"/>
            <wp:effectExtent l="0" t="0" r="1270" b="0"/>
            <wp:wrapTight wrapText="bothSides">
              <wp:wrapPolygon edited="0">
                <wp:start x="0" y="0"/>
                <wp:lineTo x="0" y="21149"/>
                <wp:lineTo x="21357" y="21149"/>
                <wp:lineTo x="2135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579880" cy="972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10A1F0" w14:textId="598DCDFB" w:rsidR="00523E22" w:rsidRPr="00B7341B" w:rsidRDefault="00523E22" w:rsidP="00523E22">
      <w:pPr>
        <w:pStyle w:val="ListBullet"/>
        <w:numPr>
          <w:ilvl w:val="0"/>
          <w:numId w:val="0"/>
        </w:numPr>
      </w:pPr>
      <w:r w:rsidRPr="00B7341B">
        <w:rPr>
          <w:b/>
        </w:rPr>
        <w:t xml:space="preserve">Show VP – </w:t>
      </w:r>
      <w:r>
        <w:t>D</w:t>
      </w:r>
      <w:r w:rsidRPr="00B7341B">
        <w:t>isplay all VP Start and Stop events for the selected product.</w:t>
      </w:r>
    </w:p>
    <w:p w14:paraId="79216E3E" w14:textId="6CD8E912" w:rsidR="00523E22" w:rsidRPr="00B7341B" w:rsidRDefault="00523E22" w:rsidP="00523E22">
      <w:pPr>
        <w:pStyle w:val="ListBullet"/>
        <w:numPr>
          <w:ilvl w:val="0"/>
          <w:numId w:val="0"/>
        </w:numPr>
      </w:pPr>
      <w:r w:rsidRPr="00B7341B">
        <w:rPr>
          <w:b/>
        </w:rPr>
        <w:t>Show Profiles –</w:t>
      </w:r>
      <w:r w:rsidRPr="00B7341B">
        <w:t xml:space="preserve"> </w:t>
      </w:r>
      <w:r>
        <w:t>D</w:t>
      </w:r>
      <w:r w:rsidRPr="00B7341B">
        <w:t>isplay the Profiles for the selected product.</w:t>
      </w:r>
    </w:p>
    <w:p w14:paraId="128F3C9C" w14:textId="313BD835" w:rsidR="00523E22" w:rsidRPr="00B7341B" w:rsidRDefault="00523E22" w:rsidP="00523E22">
      <w:pPr>
        <w:pStyle w:val="ListBullet"/>
        <w:numPr>
          <w:ilvl w:val="0"/>
          <w:numId w:val="0"/>
        </w:numPr>
      </w:pPr>
      <w:r w:rsidRPr="00B7341B">
        <w:rPr>
          <w:b/>
        </w:rPr>
        <w:t>Show Alarms –</w:t>
      </w:r>
      <w:r w:rsidRPr="00B7341B">
        <w:t xml:space="preserve"> </w:t>
      </w:r>
      <w:r>
        <w:t>D</w:t>
      </w:r>
      <w:r w:rsidRPr="00B7341B">
        <w:t xml:space="preserve">isplay the Alarm state changes for the selected product. </w:t>
      </w:r>
    </w:p>
    <w:p w14:paraId="1C14D85C" w14:textId="77777777" w:rsidR="00523E22" w:rsidRPr="00C0592E" w:rsidRDefault="00523E22" w:rsidP="00523E22"/>
    <w:p w14:paraId="1AC6A1EB" w14:textId="77777777" w:rsidR="00523E22" w:rsidRDefault="00523E22" w:rsidP="00523E22">
      <w:pPr>
        <w:rPr>
          <w:b/>
        </w:rPr>
      </w:pPr>
    </w:p>
    <w:p w14:paraId="5D83A762" w14:textId="77777777" w:rsidR="00AD4006" w:rsidRDefault="00AD4006" w:rsidP="00AD4006">
      <w:pPr>
        <w:rPr>
          <w:ins w:id="3913" w:author="Ryan Beck" w:date="2022-10-10T11:16:00Z"/>
        </w:rPr>
      </w:pPr>
      <w:ins w:id="3914" w:author="Ryan Beck" w:date="2022-10-10T11:16:00Z">
        <w:r>
          <w:rPr>
            <w:b/>
          </w:rPr>
          <w:t>Note</w:t>
        </w:r>
        <w:r>
          <w:t>: Double click any event to view the details including alarm event history.  If two alarm/alert acknowledgements appear at the same time, only one will appear in Profile Explorer.</w:t>
        </w:r>
      </w:ins>
    </w:p>
    <w:p w14:paraId="513E69CB" w14:textId="63BFF877" w:rsidR="00523E22" w:rsidDel="00AD4006" w:rsidRDefault="00523E22" w:rsidP="00523E22">
      <w:pPr>
        <w:rPr>
          <w:del w:id="3915" w:author="Ryan Beck" w:date="2022-10-10T11:16:00Z"/>
          <w:b/>
        </w:rPr>
      </w:pPr>
    </w:p>
    <w:p w14:paraId="66BCF0ED" w14:textId="69AE1036" w:rsidR="00523E22" w:rsidDel="00AD4006" w:rsidRDefault="00523E22" w:rsidP="00523E22">
      <w:pPr>
        <w:rPr>
          <w:del w:id="3916" w:author="Ryan Beck" w:date="2022-10-10T11:16:00Z"/>
        </w:rPr>
      </w:pPr>
      <w:del w:id="3917" w:author="Ryan Beck" w:date="2022-10-10T11:16:00Z">
        <w:r w:rsidRPr="003335AF" w:rsidDel="00AD4006">
          <w:rPr>
            <w:b/>
          </w:rPr>
          <w:delText>Note</w:delText>
        </w:r>
        <w:r w:rsidRPr="00470ECC" w:rsidDel="00AD4006">
          <w:delText xml:space="preserve">: Double click any event to view the details including alarm event history.  </w:delText>
        </w:r>
      </w:del>
    </w:p>
    <w:p w14:paraId="626D7E24" w14:textId="55B0C9B3" w:rsidR="00523E22" w:rsidDel="00AD4006" w:rsidRDefault="00523E22" w:rsidP="00523E22">
      <w:pPr>
        <w:rPr>
          <w:del w:id="3918" w:author="Ryan Beck" w:date="2022-10-10T11:16:00Z"/>
        </w:rPr>
      </w:pPr>
    </w:p>
    <w:p w14:paraId="1D8D0C6A" w14:textId="7A36A8F2" w:rsidR="00523E22" w:rsidRPr="00470ECC" w:rsidDel="00AD4006" w:rsidRDefault="00523E22" w:rsidP="00523E22">
      <w:pPr>
        <w:rPr>
          <w:del w:id="3919" w:author="Ryan Beck" w:date="2022-10-10T11:16:00Z"/>
        </w:rPr>
      </w:pPr>
    </w:p>
    <w:p w14:paraId="79739414" w14:textId="3CCE2412" w:rsidR="00523E22" w:rsidDel="00AD4006" w:rsidRDefault="00523E22" w:rsidP="00523E22">
      <w:pPr>
        <w:rPr>
          <w:del w:id="3920" w:author="Ryan Beck" w:date="2022-10-10T11:16:00Z"/>
        </w:rPr>
      </w:pPr>
      <w:del w:id="3921" w:author="Ryan Beck" w:date="2022-10-10T11:16:00Z">
        <w:r w:rsidRPr="003335AF" w:rsidDel="00AD4006">
          <w:rPr>
            <w:b/>
          </w:rPr>
          <w:delText>Note</w:delText>
        </w:r>
        <w:r w:rsidRPr="00470ECC" w:rsidDel="00AD4006">
          <w:delText>: If two alarm/alert acknowledgements appear at the same time, only one will appear in Profile Explorer.</w:delText>
        </w:r>
      </w:del>
    </w:p>
    <w:p w14:paraId="6204B741" w14:textId="77777777" w:rsidR="00523E22" w:rsidRDefault="00523E22" w:rsidP="00523E22">
      <w:pPr>
        <w:rPr>
          <w:b/>
        </w:rPr>
      </w:pPr>
    </w:p>
    <w:p w14:paraId="0AE2D2B2" w14:textId="77777777" w:rsidR="00864120" w:rsidRDefault="00864120" w:rsidP="004A4D33"/>
    <w:p w14:paraId="3AB9BE99" w14:textId="77777777" w:rsidR="00B7341B" w:rsidRDefault="00B7341B">
      <w:pPr>
        <w:rPr>
          <w:rFonts w:ascii="Arial" w:hAnsi="Arial" w:cs="Arial"/>
          <w:b/>
          <w:bCs/>
          <w:sz w:val="24"/>
          <w:szCs w:val="26"/>
        </w:rPr>
      </w:pPr>
      <w:r>
        <w:br w:type="page"/>
      </w:r>
    </w:p>
    <w:p w14:paraId="59705564" w14:textId="77777777" w:rsidR="00603767" w:rsidRPr="00C0592E" w:rsidRDefault="00603767" w:rsidP="00E14151">
      <w:pPr>
        <w:pStyle w:val="Heading2"/>
      </w:pPr>
      <w:bookmarkStart w:id="3922" w:name="_Toc469043343"/>
      <w:bookmarkStart w:id="3923" w:name="_Toc469044977"/>
      <w:bookmarkStart w:id="3924" w:name="_Toc469139274"/>
      <w:bookmarkStart w:id="3925" w:name="_Toc469152719"/>
      <w:bookmarkStart w:id="3926" w:name="_Toc491174818"/>
      <w:bookmarkStart w:id="3927" w:name="_Toc491337799"/>
      <w:bookmarkStart w:id="3928" w:name="_Toc491337973"/>
      <w:bookmarkStart w:id="3929" w:name="_Toc491338746"/>
      <w:bookmarkStart w:id="3930" w:name="_Toc532855728"/>
      <w:bookmarkStart w:id="3931" w:name="_Toc532856750"/>
      <w:bookmarkStart w:id="3932" w:name="_Toc53042172"/>
      <w:bookmarkStart w:id="3933" w:name="_Toc53042357"/>
      <w:bookmarkStart w:id="3934" w:name="_Toc86846329"/>
      <w:bookmarkStart w:id="3935" w:name="_Toc86846520"/>
      <w:bookmarkStart w:id="3936" w:name="_Toc119049750"/>
      <w:bookmarkStart w:id="3937" w:name="_Toc119049899"/>
      <w:bookmarkStart w:id="3938" w:name="_Toc119050464"/>
      <w:bookmarkStart w:id="3939" w:name="_Toc119050654"/>
      <w:r w:rsidRPr="00C0592E">
        <w:lastRenderedPageBreak/>
        <w:t>Profile Explorer – Virtual Profiling</w:t>
      </w:r>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p>
    <w:p w14:paraId="1FE1C4FC" w14:textId="198AFBBD" w:rsidR="008F51FF" w:rsidRDefault="00603767" w:rsidP="00603767">
      <w:r w:rsidRPr="00C0592E">
        <w:t>The profile that meets Virtual Profiling cri</w:t>
      </w:r>
      <w:r>
        <w:t xml:space="preserve">teria will be displayed with a green </w:t>
      </w:r>
      <w:r w:rsidRPr="00C0592E">
        <w:t xml:space="preserve">VP </w:t>
      </w:r>
      <w:r w:rsidR="008F51FF">
        <w:rPr>
          <w:noProof/>
        </w:rPr>
        <w:drawing>
          <wp:inline distT="0" distB="0" distL="0" distR="0" wp14:anchorId="33162FA2" wp14:editId="6268C1AC">
            <wp:extent cx="232410" cy="2324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F51FF">
        <w:t xml:space="preserve"> </w:t>
      </w:r>
      <w:r w:rsidRPr="00C0592E">
        <w:t>overlay</w:t>
      </w:r>
      <w:r w:rsidR="008F51FF">
        <w:t xml:space="preserve">ing the standard profile icon. </w:t>
      </w:r>
    </w:p>
    <w:p w14:paraId="6F830532" w14:textId="77777777" w:rsidR="008F51FF" w:rsidRDefault="008F51FF" w:rsidP="00603767"/>
    <w:p w14:paraId="4B645213" w14:textId="334ECD6A" w:rsidR="008F51FF" w:rsidRDefault="00603767" w:rsidP="00603767">
      <w:r w:rsidRPr="00C0592E">
        <w:t>The software will always use the most recent qualifying profile as the Virtual Profile -Baseline profile.</w:t>
      </w:r>
      <w:r w:rsidR="008F51FF">
        <w:t xml:space="preserve"> </w:t>
      </w:r>
    </w:p>
    <w:p w14:paraId="7B3E8C6C" w14:textId="77777777" w:rsidR="008F51FF" w:rsidRDefault="008F51FF" w:rsidP="00603767"/>
    <w:p w14:paraId="27712C41" w14:textId="77777777" w:rsidR="008F51FF" w:rsidRDefault="008F51FF" w:rsidP="00603767"/>
    <w:p w14:paraId="0E3DEA7C" w14:textId="77777777" w:rsidR="008F51FF" w:rsidRDefault="008F51FF" w:rsidP="00C67678">
      <w:pPr>
        <w:pStyle w:val="Heading3"/>
      </w:pPr>
      <w:bookmarkStart w:id="3940" w:name="_Toc469043344"/>
      <w:bookmarkStart w:id="3941" w:name="_Toc469044978"/>
      <w:bookmarkStart w:id="3942" w:name="_Toc469139275"/>
      <w:bookmarkStart w:id="3943" w:name="_Toc469152720"/>
      <w:bookmarkStart w:id="3944" w:name="_Toc491174819"/>
      <w:bookmarkStart w:id="3945" w:name="_Toc491337800"/>
      <w:bookmarkStart w:id="3946" w:name="_Toc491337974"/>
      <w:bookmarkStart w:id="3947" w:name="_Toc491338747"/>
      <w:bookmarkStart w:id="3948" w:name="_Toc532855729"/>
      <w:bookmarkStart w:id="3949" w:name="_Toc532856751"/>
      <w:bookmarkStart w:id="3950" w:name="_Toc53042173"/>
      <w:bookmarkStart w:id="3951" w:name="_Toc53042358"/>
      <w:bookmarkStart w:id="3952" w:name="_Toc86846330"/>
      <w:bookmarkStart w:id="3953" w:name="_Toc86846521"/>
      <w:bookmarkStart w:id="3954" w:name="_Toc119049900"/>
      <w:bookmarkStart w:id="3955" w:name="_Toc119050465"/>
      <w:bookmarkStart w:id="3956" w:name="_Toc119050655"/>
      <w:r>
        <w:t>V</w:t>
      </w:r>
      <w:r w:rsidR="00603767" w:rsidRPr="00C0592E">
        <w:t xml:space="preserve">iew Virtual Profile </w:t>
      </w:r>
      <w:r>
        <w:t>D</w:t>
      </w:r>
      <w:r w:rsidR="00603767" w:rsidRPr="00C0592E">
        <w:t>ata</w:t>
      </w:r>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p>
    <w:p w14:paraId="163B8789" w14:textId="77777777" w:rsidR="008F51FF" w:rsidRDefault="008F51FF" w:rsidP="00603767"/>
    <w:p w14:paraId="1DCD1D95" w14:textId="77777777" w:rsidR="008F51FF" w:rsidRDefault="008F51FF" w:rsidP="008F51FF">
      <w:pPr>
        <w:pStyle w:val="ListParagraph"/>
        <w:numPr>
          <w:ilvl w:val="0"/>
          <w:numId w:val="140"/>
        </w:numPr>
      </w:pPr>
      <w:r>
        <w:t>S</w:t>
      </w:r>
      <w:r w:rsidR="00603767" w:rsidRPr="00C0592E">
        <w:t xml:space="preserve">elect your product folder from the upper left- corner of the Profile Explorer.  </w:t>
      </w:r>
    </w:p>
    <w:p w14:paraId="749408AA" w14:textId="0E1FD405" w:rsidR="008F51FF" w:rsidRDefault="00603767" w:rsidP="008F51FF">
      <w:pPr>
        <w:ind w:left="360"/>
      </w:pPr>
      <w:r w:rsidRPr="00C0592E">
        <w:t>This will display the profiles and events for that pro</w:t>
      </w:r>
      <w:r w:rsidR="008F51FF">
        <w:t>duct.</w:t>
      </w:r>
    </w:p>
    <w:p w14:paraId="5F63AE3A" w14:textId="77777777" w:rsidR="008F51FF" w:rsidRDefault="008F51FF" w:rsidP="00603767"/>
    <w:p w14:paraId="02F54A07" w14:textId="5151306F" w:rsidR="00603767" w:rsidRPr="00C0592E" w:rsidRDefault="008F51FF" w:rsidP="008F51FF">
      <w:pPr>
        <w:pStyle w:val="ListParagraph"/>
        <w:numPr>
          <w:ilvl w:val="0"/>
          <w:numId w:val="140"/>
        </w:numPr>
      </w:pPr>
      <w:r>
        <w:t>C</w:t>
      </w:r>
      <w:r w:rsidR="00603767" w:rsidRPr="00C0592E">
        <w:t>hoose a Virtual Profile event.</w:t>
      </w:r>
    </w:p>
    <w:p w14:paraId="091F4243" w14:textId="77777777" w:rsidR="008F51FF" w:rsidRDefault="008F51FF" w:rsidP="008F51FF"/>
    <w:p w14:paraId="1840EE17" w14:textId="77777777" w:rsidR="008F51FF" w:rsidRDefault="008F51FF" w:rsidP="008F51FF"/>
    <w:p w14:paraId="2E5422E0" w14:textId="77777777" w:rsidR="008F51FF" w:rsidRDefault="008F51FF" w:rsidP="008F51FF"/>
    <w:p w14:paraId="02D1B573" w14:textId="77777777" w:rsidR="008708F9" w:rsidRDefault="00C653DF" w:rsidP="00C67678">
      <w:pPr>
        <w:pStyle w:val="Heading3"/>
      </w:pPr>
      <w:bookmarkStart w:id="3957" w:name="_Toc469043345"/>
      <w:bookmarkStart w:id="3958" w:name="_Toc469044979"/>
      <w:bookmarkStart w:id="3959" w:name="_Toc469139276"/>
      <w:bookmarkStart w:id="3960" w:name="_Toc469152721"/>
      <w:bookmarkStart w:id="3961" w:name="_Toc491174820"/>
      <w:bookmarkStart w:id="3962" w:name="_Toc491337801"/>
      <w:bookmarkStart w:id="3963" w:name="_Toc491337975"/>
      <w:bookmarkStart w:id="3964" w:name="_Toc491338748"/>
      <w:bookmarkStart w:id="3965" w:name="_Toc532855730"/>
      <w:bookmarkStart w:id="3966" w:name="_Toc532856752"/>
      <w:bookmarkStart w:id="3967" w:name="_Toc53042174"/>
      <w:bookmarkStart w:id="3968" w:name="_Toc53042359"/>
      <w:bookmarkStart w:id="3969" w:name="_Toc86846331"/>
      <w:bookmarkStart w:id="3970" w:name="_Toc86846522"/>
      <w:bookmarkStart w:id="3971" w:name="_Toc119049901"/>
      <w:bookmarkStart w:id="3972" w:name="_Toc119050466"/>
      <w:bookmarkStart w:id="3973" w:name="_Toc119050656"/>
      <w:r w:rsidRPr="00C0592E">
        <w:t>Profile Explorer Event Icons</w:t>
      </w:r>
      <w:bookmarkEnd w:id="3911"/>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p>
    <w:p w14:paraId="7C62DAED" w14:textId="77777777" w:rsidR="003335AF" w:rsidRDefault="003335AF" w:rsidP="003335AF"/>
    <w:p w14:paraId="422AA34A" w14:textId="77777777" w:rsidR="008708F9" w:rsidRDefault="00B7341B" w:rsidP="00EC684A">
      <w:pPr>
        <w:pStyle w:val="Heading4"/>
      </w:pPr>
      <w:r>
        <w:t>Profile Icons</w:t>
      </w:r>
    </w:p>
    <w:p w14:paraId="3A729BC8" w14:textId="77777777" w:rsidR="008F51FF" w:rsidRPr="00C0592E" w:rsidRDefault="008F51FF" w:rsidP="008F51FF"/>
    <w:p w14:paraId="0D6274D5" w14:textId="77777777" w:rsidR="008708F9" w:rsidRPr="00C0592E" w:rsidRDefault="000E0382" w:rsidP="00BC6102">
      <w:pPr>
        <w:pStyle w:val="List"/>
        <w:rPr>
          <w:noProof/>
        </w:rPr>
      </w:pPr>
      <w:r>
        <w:rPr>
          <w:noProof/>
        </w:rPr>
        <w:drawing>
          <wp:inline distT="0" distB="0" distL="0" distR="0" wp14:anchorId="6D5AD60A" wp14:editId="67DADC44">
            <wp:extent cx="232410" cy="2324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708F9" w:rsidRPr="00C0592E">
        <w:rPr>
          <w:noProof/>
        </w:rPr>
        <w:t xml:space="preserve"> </w:t>
      </w:r>
      <w:r w:rsidR="008708F9" w:rsidRPr="00C0592E">
        <w:rPr>
          <w:b/>
          <w:noProof/>
        </w:rPr>
        <w:t>Profile –</w:t>
      </w:r>
      <w:r w:rsidR="008708F9" w:rsidRPr="00C0592E">
        <w:rPr>
          <w:noProof/>
        </w:rPr>
        <w:t xml:space="preserve"> This icon </w:t>
      </w:r>
      <w:r w:rsidR="007379CA">
        <w:t>appears</w:t>
      </w:r>
      <w:r w:rsidR="007379CA" w:rsidRPr="00C0592E">
        <w:t xml:space="preserve"> </w:t>
      </w:r>
      <w:r w:rsidR="008708F9" w:rsidRPr="00C0592E">
        <w:rPr>
          <w:noProof/>
        </w:rPr>
        <w:t>for any valid profile that does not fit Virtual Profile criteria.</w:t>
      </w:r>
    </w:p>
    <w:p w14:paraId="1528BA2A" w14:textId="77777777" w:rsidR="008708F9" w:rsidRDefault="008708F9">
      <w:pPr>
        <w:rPr>
          <w:noProof/>
        </w:rPr>
      </w:pPr>
    </w:p>
    <w:p w14:paraId="7CC92B5B" w14:textId="77777777" w:rsidR="008F51FF" w:rsidRDefault="008F51FF">
      <w:pPr>
        <w:rPr>
          <w:noProof/>
        </w:rPr>
      </w:pPr>
    </w:p>
    <w:p w14:paraId="567AAC3B" w14:textId="77777777" w:rsidR="008708F9" w:rsidRPr="00C0592E" w:rsidRDefault="000E0382" w:rsidP="00BC6102">
      <w:pPr>
        <w:pStyle w:val="List"/>
        <w:rPr>
          <w:noProof/>
        </w:rPr>
      </w:pPr>
      <w:r>
        <w:rPr>
          <w:noProof/>
        </w:rPr>
        <w:drawing>
          <wp:inline distT="0" distB="0" distL="0" distR="0" wp14:anchorId="28202004" wp14:editId="52411569">
            <wp:extent cx="232410" cy="2324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Virtual Profile capable –</w:t>
      </w:r>
      <w:r w:rsidR="008708F9" w:rsidRPr="00C0592E">
        <w:rPr>
          <w:noProof/>
        </w:rPr>
        <w:t xml:space="preserve"> This icon </w:t>
      </w:r>
      <w:r w:rsidR="007379CA">
        <w:t>appears</w:t>
      </w:r>
      <w:r w:rsidR="007379CA" w:rsidRPr="00C0592E">
        <w:t xml:space="preserve"> </w:t>
      </w:r>
      <w:r w:rsidR="008708F9" w:rsidRPr="00C0592E">
        <w:rPr>
          <w:noProof/>
        </w:rPr>
        <w:t>for the most recent Virtual Profile</w:t>
      </w:r>
      <w:r w:rsidR="002D290C" w:rsidRPr="00C0592E">
        <w:rPr>
          <w:noProof/>
        </w:rPr>
        <w:t xml:space="preserve"> capable profile.</w:t>
      </w:r>
    </w:p>
    <w:p w14:paraId="3B2E3E82" w14:textId="77777777" w:rsidR="008708F9" w:rsidRPr="00C0592E" w:rsidRDefault="008708F9" w:rsidP="002D290C">
      <w:pPr>
        <w:rPr>
          <w:noProof/>
        </w:rPr>
      </w:pPr>
    </w:p>
    <w:p w14:paraId="221700F4" w14:textId="77777777" w:rsidR="007E12D5" w:rsidRDefault="007E12D5" w:rsidP="007E12D5"/>
    <w:p w14:paraId="196833E1" w14:textId="77777777" w:rsidR="007E12D5" w:rsidRDefault="007E12D5" w:rsidP="007E12D5"/>
    <w:p w14:paraId="62AED2F3" w14:textId="77777777" w:rsidR="00523E22" w:rsidRDefault="00523E22">
      <w:pPr>
        <w:rPr>
          <w:rFonts w:ascii="Arial" w:hAnsi="Arial" w:cs="Arial"/>
          <w:b/>
          <w:sz w:val="24"/>
          <w:szCs w:val="26"/>
        </w:rPr>
      </w:pPr>
      <w:r>
        <w:br w:type="page"/>
      </w:r>
    </w:p>
    <w:p w14:paraId="678C4D3F" w14:textId="674F2798" w:rsidR="007E12D5" w:rsidRDefault="007E12D5" w:rsidP="00C67678">
      <w:pPr>
        <w:pStyle w:val="Heading3"/>
      </w:pPr>
      <w:bookmarkStart w:id="3974" w:name="_Toc469139277"/>
      <w:bookmarkStart w:id="3975" w:name="_Toc469152722"/>
      <w:bookmarkStart w:id="3976" w:name="_Toc491174821"/>
      <w:bookmarkStart w:id="3977" w:name="_Toc491337802"/>
      <w:bookmarkStart w:id="3978" w:name="_Toc491337976"/>
      <w:bookmarkStart w:id="3979" w:name="_Toc491338749"/>
      <w:bookmarkStart w:id="3980" w:name="_Toc532855731"/>
      <w:bookmarkStart w:id="3981" w:name="_Toc532856753"/>
      <w:bookmarkStart w:id="3982" w:name="_Toc53042175"/>
      <w:bookmarkStart w:id="3983" w:name="_Toc53042360"/>
      <w:bookmarkStart w:id="3984" w:name="_Toc86846332"/>
      <w:bookmarkStart w:id="3985" w:name="_Toc86846523"/>
      <w:bookmarkStart w:id="3986" w:name="_Toc119049902"/>
      <w:bookmarkStart w:id="3987" w:name="_Toc119050467"/>
      <w:bookmarkStart w:id="3988" w:name="_Toc119050657"/>
      <w:r>
        <w:lastRenderedPageBreak/>
        <w:t>Virtual Profile Event Icons</w:t>
      </w:r>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p>
    <w:p w14:paraId="5E3DF916" w14:textId="77777777" w:rsidR="007E12D5" w:rsidRPr="00C0592E" w:rsidRDefault="007E12D5" w:rsidP="007E12D5">
      <w:r w:rsidRPr="00C0592E">
        <w:t>The Profile Explorer display</w:t>
      </w:r>
      <w:r>
        <w:t>s</w:t>
      </w:r>
      <w:r w:rsidRPr="00C0592E">
        <w:t xml:space="preserve"> an event icon for any event that occurs while Virtual Profiling is running and only when Virtual Profiling is running. </w:t>
      </w:r>
      <w:r w:rsidRPr="008F51FF">
        <w:t xml:space="preserve"> These events include:</w:t>
      </w:r>
    </w:p>
    <w:p w14:paraId="0A89ADF1" w14:textId="77777777" w:rsidR="007E12D5" w:rsidRPr="00C0592E" w:rsidRDefault="007E12D5" w:rsidP="007E12D5">
      <w:pPr>
        <w:rPr>
          <w:noProof/>
        </w:rPr>
      </w:pPr>
    </w:p>
    <w:p w14:paraId="5EE2AE12" w14:textId="2FBD5720" w:rsidR="007E12D5" w:rsidRPr="00C0592E" w:rsidRDefault="007E12D5" w:rsidP="007E12D5">
      <w:pPr>
        <w:ind w:left="450"/>
        <w:rPr>
          <w:noProof/>
        </w:rPr>
      </w:pPr>
      <w:r>
        <w:rPr>
          <w:noProof/>
        </w:rPr>
        <w:t xml:space="preserve"> </w:t>
      </w:r>
      <w:r w:rsidR="0000475B">
        <w:rPr>
          <w:noProof/>
        </w:rPr>
        <w:drawing>
          <wp:inline distT="0" distB="0" distL="0" distR="0" wp14:anchorId="01598099" wp14:editId="02E229F8">
            <wp:extent cx="233680" cy="266065"/>
            <wp:effectExtent l="0" t="0" r="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33680" cy="266065"/>
                    </a:xfrm>
                    <a:prstGeom prst="rect">
                      <a:avLst/>
                    </a:prstGeom>
                    <a:noFill/>
                    <a:ln>
                      <a:noFill/>
                    </a:ln>
                  </pic:spPr>
                </pic:pic>
              </a:graphicData>
            </a:graphic>
          </wp:inline>
        </w:drawing>
      </w:r>
      <w:r w:rsidR="0000475B">
        <w:rPr>
          <w:noProof/>
        </w:rPr>
        <w:t xml:space="preserve"> </w:t>
      </w:r>
      <w:r w:rsidRPr="00C0592E">
        <w:rPr>
          <w:b/>
          <w:noProof/>
        </w:rPr>
        <w:t>VP Start –</w:t>
      </w:r>
      <w:r w:rsidRPr="00C0592E">
        <w:rPr>
          <w:noProof/>
        </w:rPr>
        <w:t xml:space="preserve"> This icon </w:t>
      </w:r>
      <w:r>
        <w:t>appears</w:t>
      </w:r>
      <w:r w:rsidRPr="00C0592E">
        <w:t xml:space="preserve"> </w:t>
      </w:r>
      <w:r w:rsidRPr="00C0592E">
        <w:rPr>
          <w:noProof/>
        </w:rPr>
        <w:t>when Virtual profiling is enabled.</w:t>
      </w:r>
    </w:p>
    <w:p w14:paraId="393CD93B" w14:textId="77777777" w:rsidR="007E12D5" w:rsidRPr="00C0592E" w:rsidRDefault="007E12D5" w:rsidP="007E12D5">
      <w:pPr>
        <w:rPr>
          <w:noProof/>
        </w:rPr>
      </w:pPr>
    </w:p>
    <w:p w14:paraId="6E668D77" w14:textId="0DC42A37" w:rsidR="007E12D5" w:rsidRPr="00C0592E" w:rsidRDefault="0000475B" w:rsidP="007E12D5">
      <w:pPr>
        <w:ind w:left="450"/>
        <w:rPr>
          <w:noProof/>
        </w:rPr>
      </w:pPr>
      <w:r>
        <w:rPr>
          <w:noProof/>
        </w:rPr>
        <w:drawing>
          <wp:inline distT="0" distB="0" distL="0" distR="0" wp14:anchorId="52699D49" wp14:editId="3970B7DB">
            <wp:extent cx="233680" cy="266065"/>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33680" cy="266065"/>
                    </a:xfrm>
                    <a:prstGeom prst="rect">
                      <a:avLst/>
                    </a:prstGeom>
                    <a:noFill/>
                    <a:ln>
                      <a:noFill/>
                    </a:ln>
                  </pic:spPr>
                </pic:pic>
              </a:graphicData>
            </a:graphic>
          </wp:inline>
        </w:drawing>
      </w:r>
      <w:r>
        <w:rPr>
          <w:noProof/>
        </w:rPr>
        <w:t xml:space="preserve"> </w:t>
      </w:r>
      <w:r w:rsidR="007E12D5">
        <w:rPr>
          <w:noProof/>
        </w:rPr>
        <w:t xml:space="preserve"> </w:t>
      </w:r>
      <w:r w:rsidR="007E12D5" w:rsidRPr="00C0592E">
        <w:rPr>
          <w:b/>
          <w:noProof/>
        </w:rPr>
        <w:t>VP Stop –</w:t>
      </w:r>
      <w:r w:rsidR="007E12D5" w:rsidRPr="00C0592E">
        <w:rPr>
          <w:noProof/>
        </w:rPr>
        <w:t xml:space="preserve"> This icon </w:t>
      </w:r>
      <w:r w:rsidR="007E12D5">
        <w:t>appears</w:t>
      </w:r>
      <w:r w:rsidR="007E12D5" w:rsidRPr="00C0592E">
        <w:t xml:space="preserve"> </w:t>
      </w:r>
      <w:r w:rsidR="007E12D5" w:rsidRPr="00C0592E">
        <w:rPr>
          <w:noProof/>
        </w:rPr>
        <w:t>when Virtual Profiliing is disabled.</w:t>
      </w:r>
    </w:p>
    <w:p w14:paraId="6F4DF0AF" w14:textId="77777777" w:rsidR="007E12D5" w:rsidRDefault="007E12D5" w:rsidP="007E12D5">
      <w:pPr>
        <w:pStyle w:val="List"/>
        <w:rPr>
          <w:noProof/>
        </w:rPr>
      </w:pPr>
    </w:p>
    <w:p w14:paraId="2D9C755B" w14:textId="1BB8B9D6" w:rsidR="008708F9" w:rsidRPr="00FE227B" w:rsidRDefault="00B7341B" w:rsidP="00EC684A">
      <w:pPr>
        <w:pStyle w:val="Heading4"/>
        <w:rPr>
          <w:noProof/>
        </w:rPr>
      </w:pPr>
      <w:r>
        <w:rPr>
          <w:noProof/>
        </w:rPr>
        <w:t>Alarm Icons</w:t>
      </w:r>
    </w:p>
    <w:p w14:paraId="664EF2F5" w14:textId="77777777" w:rsidR="008708F9" w:rsidRPr="00C0592E" w:rsidRDefault="000E0382" w:rsidP="00523E22">
      <w:pPr>
        <w:pStyle w:val="List"/>
        <w:ind w:left="720"/>
        <w:rPr>
          <w:noProof/>
        </w:rPr>
      </w:pPr>
      <w:r>
        <w:rPr>
          <w:noProof/>
        </w:rPr>
        <w:drawing>
          <wp:inline distT="0" distB="0" distL="0" distR="0" wp14:anchorId="132215D9" wp14:editId="1A9C0C26">
            <wp:extent cx="232410" cy="2324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In </w:t>
      </w:r>
      <w:r w:rsidR="00E42BC6">
        <w:rPr>
          <w:b/>
          <w:noProof/>
        </w:rPr>
        <w:t>S</w:t>
      </w:r>
      <w:r w:rsidR="008708F9" w:rsidRPr="00C0592E">
        <w:rPr>
          <w:b/>
          <w:noProof/>
        </w:rPr>
        <w:t xml:space="preserve">pec.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Profiling alarm state changes back to Ready.  There are three ocass</w:t>
      </w:r>
      <w:r w:rsidR="002D290C" w:rsidRPr="00C0592E">
        <w:rPr>
          <w:noProof/>
        </w:rPr>
        <w:t>ions when this icon may appear:</w:t>
      </w:r>
    </w:p>
    <w:p w14:paraId="7DCB851B" w14:textId="77777777" w:rsidR="008708F9" w:rsidRPr="00C0592E" w:rsidRDefault="008708F9" w:rsidP="00523E22">
      <w:pPr>
        <w:pStyle w:val="ListBullet2"/>
      </w:pPr>
      <w:r w:rsidRPr="00C0592E">
        <w:t>Back into Spec</w:t>
      </w:r>
    </w:p>
    <w:p w14:paraId="03BE506D" w14:textId="77777777" w:rsidR="008708F9" w:rsidRPr="00C0592E" w:rsidRDefault="008708F9" w:rsidP="00523E22">
      <w:pPr>
        <w:pStyle w:val="ListBullet2"/>
      </w:pPr>
      <w:r w:rsidRPr="00C0592E">
        <w:t>Back into Control</w:t>
      </w:r>
    </w:p>
    <w:p w14:paraId="37202390" w14:textId="77777777" w:rsidR="008708F9" w:rsidRPr="00C0592E" w:rsidRDefault="008708F9" w:rsidP="00523E22">
      <w:pPr>
        <w:pStyle w:val="ListBullet2"/>
      </w:pPr>
      <w:r w:rsidRPr="00C0592E">
        <w:t>Process Temperatures Back to Normal</w:t>
      </w:r>
    </w:p>
    <w:p w14:paraId="333A2C7C" w14:textId="77777777" w:rsidR="00B7341B" w:rsidRPr="00C0592E" w:rsidRDefault="00B7341B" w:rsidP="00523E22">
      <w:pPr>
        <w:ind w:left="720"/>
        <w:rPr>
          <w:noProof/>
        </w:rPr>
      </w:pPr>
    </w:p>
    <w:p w14:paraId="59C96D5B" w14:textId="77777777" w:rsidR="008708F9" w:rsidRPr="00C0592E" w:rsidRDefault="000E0382" w:rsidP="00523E22">
      <w:pPr>
        <w:pStyle w:val="List"/>
        <w:ind w:left="720"/>
        <w:rPr>
          <w:noProof/>
        </w:rPr>
      </w:pPr>
      <w:r>
        <w:rPr>
          <w:noProof/>
        </w:rPr>
        <w:drawing>
          <wp:inline distT="0" distB="0" distL="0" distR="0" wp14:anchorId="0D022764" wp14:editId="6F8AC3C0">
            <wp:extent cx="232410" cy="23241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Warning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Warning.  There are three ocassions when this icon may appear:</w:t>
      </w:r>
    </w:p>
    <w:p w14:paraId="1F7533DF" w14:textId="1AEE3A8A" w:rsidR="008708F9" w:rsidRPr="00C0592E" w:rsidRDefault="008479B3" w:rsidP="00523E22">
      <w:pPr>
        <w:pStyle w:val="ListBullet2"/>
      </w:pPr>
      <w:r w:rsidRPr="00C0592E">
        <w:t>Cpk</w:t>
      </w:r>
      <w:r w:rsidR="00CB7750">
        <w:t xml:space="preserve"> </w:t>
      </w:r>
      <w:r w:rsidR="008708F9" w:rsidRPr="00C0592E">
        <w:t>Warning</w:t>
      </w:r>
    </w:p>
    <w:p w14:paraId="6E53B67E" w14:textId="77777777" w:rsidR="008708F9" w:rsidRPr="00C0592E" w:rsidRDefault="008708F9" w:rsidP="00523E22">
      <w:pPr>
        <w:pStyle w:val="ListBullet2"/>
      </w:pPr>
      <w:r w:rsidRPr="00C0592E">
        <w:t>Significant Process Temperature Variation</w:t>
      </w:r>
    </w:p>
    <w:p w14:paraId="1C8D00BA" w14:textId="77777777" w:rsidR="008708F9" w:rsidRPr="00C0592E" w:rsidRDefault="008708F9" w:rsidP="00523E22">
      <w:pPr>
        <w:pStyle w:val="ListBullet2"/>
      </w:pPr>
      <w:r w:rsidRPr="00C0592E">
        <w:t>Process Is Likely to Go Out of Spec Soon.</w:t>
      </w:r>
    </w:p>
    <w:p w14:paraId="05CE1CF2" w14:textId="77777777" w:rsidR="00B7341B" w:rsidRPr="00C0592E" w:rsidRDefault="00B7341B" w:rsidP="00523E22">
      <w:pPr>
        <w:ind w:left="720"/>
        <w:rPr>
          <w:noProof/>
        </w:rPr>
      </w:pPr>
    </w:p>
    <w:p w14:paraId="4F391767" w14:textId="77777777" w:rsidR="008708F9" w:rsidRPr="00C0592E" w:rsidRDefault="000E0382" w:rsidP="00523E22">
      <w:pPr>
        <w:pStyle w:val="List"/>
        <w:ind w:left="720"/>
        <w:rPr>
          <w:noProof/>
        </w:rPr>
      </w:pPr>
      <w:r>
        <w:rPr>
          <w:noProof/>
        </w:rPr>
        <w:drawing>
          <wp:inline distT="0" distB="0" distL="0" distR="0" wp14:anchorId="751D749C" wp14:editId="39849490">
            <wp:extent cx="232410" cy="23241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Out of Spec. – Alarm state change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Out of  Spec</w:t>
      </w:r>
      <w:r w:rsidR="000810F4" w:rsidRPr="00C0592E">
        <w:rPr>
          <w:noProof/>
        </w:rPr>
        <w:t>.  There are nine</w:t>
      </w:r>
      <w:r w:rsidR="008708F9" w:rsidRPr="00C0592E">
        <w:rPr>
          <w:noProof/>
        </w:rPr>
        <w:t xml:space="preserve"> ocassions when this icon may appear:</w:t>
      </w:r>
    </w:p>
    <w:p w14:paraId="5C4399B1" w14:textId="77777777" w:rsidR="008708F9" w:rsidRPr="00C0592E" w:rsidRDefault="008708F9" w:rsidP="00523E22">
      <w:pPr>
        <w:pStyle w:val="ListBullet2"/>
      </w:pPr>
      <w:r w:rsidRPr="00C0592E">
        <w:t>Process temperatures are Out of Spec</w:t>
      </w:r>
    </w:p>
    <w:p w14:paraId="286BFBE3" w14:textId="77777777" w:rsidR="008708F9" w:rsidRPr="00C0592E" w:rsidRDefault="008708F9" w:rsidP="00523E22">
      <w:pPr>
        <w:pStyle w:val="ListBullet2"/>
      </w:pPr>
      <w:r w:rsidRPr="00C0592E">
        <w:t>Product length is different from the Virtual Profile – Baseline profile</w:t>
      </w:r>
    </w:p>
    <w:p w14:paraId="51AAEC1C" w14:textId="77777777" w:rsidR="008708F9" w:rsidRPr="00C0592E" w:rsidRDefault="008708F9" w:rsidP="00523E22">
      <w:pPr>
        <w:pStyle w:val="ListBullet2"/>
      </w:pPr>
      <w:r w:rsidRPr="00C0592E">
        <w:t>E</w:t>
      </w:r>
      <w:r w:rsidR="000810F4" w:rsidRPr="00C0592E">
        <w:t>ncoder stopped</w:t>
      </w:r>
      <w:r w:rsidR="00FE227B" w:rsidRPr="00C0592E">
        <w:t>, or changed signifigantly.</w:t>
      </w:r>
    </w:p>
    <w:p w14:paraId="2530D44D" w14:textId="77777777" w:rsidR="008708F9" w:rsidRPr="00C0592E" w:rsidRDefault="008708F9" w:rsidP="00523E22">
      <w:pPr>
        <w:pStyle w:val="ListBullet2"/>
      </w:pPr>
      <w:r w:rsidRPr="00C0592E">
        <w:t>Oven recipe no longer In-Spec</w:t>
      </w:r>
    </w:p>
    <w:p w14:paraId="5D4D578D" w14:textId="77777777" w:rsidR="000810F4" w:rsidRPr="00C0592E" w:rsidRDefault="003D0623" w:rsidP="00523E22">
      <w:pPr>
        <w:pStyle w:val="ListBullet2"/>
      </w:pPr>
      <w:r w:rsidRPr="00C0592E">
        <w:t>e</w:t>
      </w:r>
      <w:r w:rsidR="00AA4CD1" w:rsidRPr="00C0592E">
        <w:t>TPU</w:t>
      </w:r>
      <w:r w:rsidR="000810F4" w:rsidRPr="00C0592E">
        <w:t xml:space="preserve"> lost communication</w:t>
      </w:r>
    </w:p>
    <w:p w14:paraId="7B24A44B" w14:textId="77777777" w:rsidR="008708F9" w:rsidRPr="00C0592E" w:rsidRDefault="008708F9" w:rsidP="00523E22">
      <w:pPr>
        <w:ind w:left="720"/>
        <w:rPr>
          <w:noProof/>
        </w:rPr>
      </w:pPr>
    </w:p>
    <w:p w14:paraId="47BFDCEA" w14:textId="77777777" w:rsidR="008708F9" w:rsidRPr="00C0592E" w:rsidRDefault="000E0382" w:rsidP="00523E22">
      <w:pPr>
        <w:pStyle w:val="List"/>
        <w:ind w:left="720"/>
        <w:rPr>
          <w:noProof/>
        </w:rPr>
      </w:pPr>
      <w:r>
        <w:rPr>
          <w:noProof/>
        </w:rPr>
        <w:drawing>
          <wp:inline distT="0" distB="0" distL="0" distR="0" wp14:anchorId="1C919550" wp14:editId="2E441CE0">
            <wp:extent cx="232410" cy="23241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Warning Acknowledged –</w:t>
      </w:r>
      <w:r w:rsidR="008708F9" w:rsidRPr="00C0592E">
        <w:rPr>
          <w:noProof/>
        </w:rPr>
        <w:t xml:space="preserve"> This icon </w:t>
      </w:r>
      <w:r w:rsidR="007379CA">
        <w:t>appears</w:t>
      </w:r>
      <w:r w:rsidR="007379CA" w:rsidRPr="00C0592E">
        <w:t xml:space="preserve"> </w:t>
      </w:r>
      <w:r w:rsidR="008708F9" w:rsidRPr="00C0592E">
        <w:rPr>
          <w:noProof/>
        </w:rPr>
        <w:t xml:space="preserve">once the operator acknowledges the Warning </w:t>
      </w:r>
      <w:r w:rsidR="00FE227B" w:rsidRPr="00C0592E">
        <w:rPr>
          <w:noProof/>
        </w:rPr>
        <w:t>alarm state change.</w:t>
      </w:r>
    </w:p>
    <w:p w14:paraId="268AC6AA" w14:textId="77777777" w:rsidR="008708F9" w:rsidRDefault="008708F9" w:rsidP="00523E22">
      <w:pPr>
        <w:ind w:left="720"/>
        <w:rPr>
          <w:noProof/>
        </w:rPr>
      </w:pPr>
    </w:p>
    <w:p w14:paraId="7C094D27" w14:textId="39942D50" w:rsidR="00B7341B" w:rsidRDefault="000E0382" w:rsidP="00523E22">
      <w:pPr>
        <w:pStyle w:val="List"/>
        <w:ind w:left="720"/>
        <w:rPr>
          <w:noProof/>
        </w:rPr>
      </w:pPr>
      <w:r>
        <w:rPr>
          <w:noProof/>
        </w:rPr>
        <w:drawing>
          <wp:inline distT="0" distB="0" distL="0" distR="0" wp14:anchorId="355CA0B5" wp14:editId="06147892">
            <wp:extent cx="232410" cy="2324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Alarm Acknowledged –</w:t>
      </w:r>
      <w:r w:rsidR="008708F9" w:rsidRPr="00C0592E">
        <w:rPr>
          <w:noProof/>
        </w:rPr>
        <w:t xml:space="preserve"> This icon </w:t>
      </w:r>
      <w:r w:rsidR="007379CA">
        <w:t>appears</w:t>
      </w:r>
      <w:r w:rsidR="007379CA" w:rsidRPr="00C0592E">
        <w:t xml:space="preserve"> </w:t>
      </w:r>
      <w:r w:rsidR="008708F9" w:rsidRPr="00C0592E">
        <w:rPr>
          <w:noProof/>
        </w:rPr>
        <w:t xml:space="preserve">once the operator acknowledges the Out of Spec alarm state change.  </w:t>
      </w:r>
      <w:r w:rsidR="000810F4" w:rsidRPr="00C0592E">
        <w:rPr>
          <w:noProof/>
        </w:rPr>
        <w:t>Not all alarms require acknowledgement.</w:t>
      </w:r>
    </w:p>
    <w:p w14:paraId="6CAC0EDF" w14:textId="77777777" w:rsidR="008F51FF" w:rsidRPr="008F51FF" w:rsidRDefault="008F51FF" w:rsidP="008F51FF">
      <w:pPr>
        <w:rPr>
          <w:noProof/>
        </w:rPr>
      </w:pPr>
    </w:p>
    <w:p w14:paraId="4D585213" w14:textId="77777777" w:rsidR="008F51FF" w:rsidRDefault="008F51FF" w:rsidP="008F51FF">
      <w:pPr>
        <w:rPr>
          <w:noProof/>
        </w:rPr>
      </w:pPr>
    </w:p>
    <w:p w14:paraId="0BE1C41D" w14:textId="77777777" w:rsidR="008708F9" w:rsidRDefault="00B7341B" w:rsidP="00EC684A">
      <w:pPr>
        <w:pStyle w:val="Heading4"/>
        <w:rPr>
          <w:noProof/>
        </w:rPr>
      </w:pPr>
      <w:r>
        <w:rPr>
          <w:noProof/>
        </w:rPr>
        <w:t>Communications Icons</w:t>
      </w:r>
    </w:p>
    <w:p w14:paraId="6F2D3239" w14:textId="77777777" w:rsidR="00B7341B" w:rsidRPr="00C0592E" w:rsidRDefault="00B7341B" w:rsidP="00D7314E">
      <w:pPr>
        <w:ind w:left="360"/>
        <w:rPr>
          <w:b/>
          <w:noProof/>
        </w:rPr>
      </w:pPr>
    </w:p>
    <w:p w14:paraId="33EC9C8F" w14:textId="77777777" w:rsidR="008708F9" w:rsidRPr="00C0592E" w:rsidRDefault="00BC6102" w:rsidP="00D7314E">
      <w:pPr>
        <w:pStyle w:val="List"/>
        <w:ind w:left="720"/>
      </w:pPr>
      <w:r w:rsidRPr="00C0592E">
        <w:object w:dxaOrig="240" w:dyaOrig="240" w14:anchorId="01D42D8E">
          <v:shape id="_x0000_i1029" type="#_x0000_t75" style="width:18pt;height:18pt" o:ole="" fillcolor="window">
            <v:imagedata r:id="rId156" o:title=""/>
          </v:shape>
          <o:OLEObject Type="Embed" ProgID="PBrush" ShapeID="_x0000_i1029" DrawAspect="Content" ObjectID="_1729664443" r:id="rId157"/>
        </w:object>
      </w:r>
      <w:r w:rsidRPr="00C0592E">
        <w:t xml:space="preserve"> </w:t>
      </w:r>
      <w:r w:rsidR="008802C1">
        <w:t>e</w:t>
      </w:r>
      <w:r w:rsidR="008708F9" w:rsidRPr="00C0592E">
        <w:rPr>
          <w:b/>
        </w:rPr>
        <w:t>TPU Communication Error –</w:t>
      </w:r>
      <w:r w:rsidR="008708F9" w:rsidRPr="00C0592E">
        <w:t xml:space="preserve"> This icon </w:t>
      </w:r>
      <w:r w:rsidR="005B5583">
        <w:t>appears</w:t>
      </w:r>
      <w:r w:rsidR="008708F9" w:rsidRPr="00C0592E">
        <w:t xml:space="preserve"> if the software loses communication with the </w:t>
      </w:r>
      <w:r w:rsidR="00AA4CD1" w:rsidRPr="00C0592E">
        <w:t>eTPU</w:t>
      </w:r>
      <w:r w:rsidR="00FE227B" w:rsidRPr="00C0592E">
        <w:t>.</w:t>
      </w:r>
    </w:p>
    <w:p w14:paraId="173EEA80" w14:textId="77777777" w:rsidR="008708F9" w:rsidRDefault="008708F9" w:rsidP="00D7314E">
      <w:pPr>
        <w:ind w:left="720"/>
      </w:pPr>
    </w:p>
    <w:p w14:paraId="63B6EE17" w14:textId="77777777" w:rsidR="00B7341B" w:rsidRPr="00C0592E" w:rsidRDefault="00B7341B" w:rsidP="00D7314E">
      <w:pPr>
        <w:ind w:left="720"/>
      </w:pPr>
    </w:p>
    <w:p w14:paraId="7BD8CE08" w14:textId="77777777" w:rsidR="008708F9" w:rsidRDefault="00BC6102" w:rsidP="00D7314E">
      <w:pPr>
        <w:pStyle w:val="List"/>
        <w:ind w:left="720"/>
      </w:pPr>
      <w:r w:rsidRPr="00C0592E">
        <w:object w:dxaOrig="240" w:dyaOrig="240" w14:anchorId="43E457CF">
          <v:shape id="_x0000_i1030" type="#_x0000_t75" style="width:18pt;height:18pt" o:ole="" fillcolor="window">
            <v:imagedata r:id="rId158" o:title=""/>
          </v:shape>
          <o:OLEObject Type="Embed" ProgID="PBrush" ShapeID="_x0000_i1030" DrawAspect="Content" ObjectID="_1729664444" r:id="rId159"/>
        </w:object>
      </w:r>
      <w:r w:rsidR="008708F9" w:rsidRPr="00C0592E">
        <w:t xml:space="preserve"> </w:t>
      </w:r>
      <w:r w:rsidR="008802C1">
        <w:t>e</w:t>
      </w:r>
      <w:r w:rsidR="008708F9" w:rsidRPr="00C0592E">
        <w:rPr>
          <w:b/>
        </w:rPr>
        <w:t>TPU Communication Restored –</w:t>
      </w:r>
      <w:r w:rsidR="008708F9" w:rsidRPr="00C0592E">
        <w:t xml:space="preserve"> This icon </w:t>
      </w:r>
      <w:r w:rsidR="005B5583">
        <w:t>appears</w:t>
      </w:r>
      <w:r w:rsidR="008708F9" w:rsidRPr="00C0592E">
        <w:t xml:space="preserve"> when the software re-gains communication with the </w:t>
      </w:r>
      <w:r w:rsidR="00AA4CD1" w:rsidRPr="00C0592E">
        <w:t>eTPU</w:t>
      </w:r>
      <w:r w:rsidR="00FE227B" w:rsidRPr="00C0592E">
        <w:t>.</w:t>
      </w:r>
    </w:p>
    <w:p w14:paraId="4764F567" w14:textId="77777777" w:rsidR="008708F9" w:rsidRDefault="008708F9" w:rsidP="00D7314E">
      <w:pPr>
        <w:ind w:left="360"/>
      </w:pPr>
    </w:p>
    <w:p w14:paraId="07274ADC" w14:textId="77777777" w:rsidR="00B7341B" w:rsidRPr="00C0592E" w:rsidRDefault="00B7341B"/>
    <w:p w14:paraId="16082DF5" w14:textId="77777777" w:rsidR="00787C24" w:rsidRDefault="00754243" w:rsidP="00E14151">
      <w:pPr>
        <w:pStyle w:val="Heading2"/>
      </w:pPr>
      <w:r>
        <w:br w:type="page"/>
      </w:r>
      <w:bookmarkStart w:id="3989" w:name="_Toc469043346"/>
      <w:bookmarkStart w:id="3990" w:name="_Toc469044980"/>
      <w:bookmarkStart w:id="3991" w:name="_Toc469139278"/>
      <w:bookmarkStart w:id="3992" w:name="_Toc469152723"/>
      <w:bookmarkStart w:id="3993" w:name="_Toc491174822"/>
      <w:bookmarkStart w:id="3994" w:name="_Toc491337803"/>
      <w:bookmarkStart w:id="3995" w:name="_Toc491337977"/>
      <w:bookmarkStart w:id="3996" w:name="_Toc491338750"/>
      <w:bookmarkStart w:id="3997" w:name="_Toc532855732"/>
      <w:bookmarkStart w:id="3998" w:name="_Toc532856754"/>
      <w:bookmarkStart w:id="3999" w:name="_Toc53042176"/>
      <w:bookmarkStart w:id="4000" w:name="_Toc53042361"/>
      <w:bookmarkStart w:id="4001" w:name="_Toc86846333"/>
      <w:bookmarkStart w:id="4002" w:name="_Toc86846524"/>
      <w:bookmarkStart w:id="4003" w:name="_Toc119049751"/>
      <w:bookmarkStart w:id="4004" w:name="_Toc119049903"/>
      <w:bookmarkStart w:id="4005" w:name="_Toc119050468"/>
      <w:bookmarkStart w:id="4006" w:name="_Toc119050658"/>
      <w:r w:rsidR="009B7153">
        <w:lastRenderedPageBreak/>
        <w:t>Access</w:t>
      </w:r>
      <w:r>
        <w:t xml:space="preserve"> History Data Backup Files</w:t>
      </w:r>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p>
    <w:p w14:paraId="52D7DF6D" w14:textId="77777777" w:rsidR="00787C24" w:rsidRDefault="00787C24" w:rsidP="009B7153">
      <w:r>
        <w:t>As the software process</w:t>
      </w:r>
      <w:r w:rsidR="009B7153">
        <w:t>es</w:t>
      </w:r>
      <w:r>
        <w:t xml:space="preserve"> Virtual Profiles, it logs data files to a </w:t>
      </w:r>
      <w:r w:rsidRPr="00E25214">
        <w:rPr>
          <w:i/>
        </w:rPr>
        <w:t>Profiles</w:t>
      </w:r>
      <w:r>
        <w:t xml:space="preserve"> folder</w:t>
      </w:r>
      <w:r w:rsidR="009B7153" w:rsidRPr="009B7153">
        <w:t xml:space="preserve"> </w:t>
      </w:r>
      <w:r w:rsidR="009B7153">
        <w:t>that</w:t>
      </w:r>
      <w:r w:rsidR="009B7153" w:rsidRPr="00001194">
        <w:t xml:space="preserve"> </w:t>
      </w:r>
      <w:r w:rsidR="009B7153">
        <w:t>later can be analyzed</w:t>
      </w:r>
      <w:r>
        <w:t xml:space="preserve">.  It automatically stores these </w:t>
      </w:r>
      <w:r w:rsidRPr="00E25214">
        <w:rPr>
          <w:i/>
        </w:rPr>
        <w:t>Event</w:t>
      </w:r>
      <w:r>
        <w:t xml:space="preserve"> and </w:t>
      </w:r>
      <w:proofErr w:type="spellStart"/>
      <w:r w:rsidRPr="00E25214">
        <w:rPr>
          <w:i/>
        </w:rPr>
        <w:t>VPdata</w:t>
      </w:r>
      <w:proofErr w:type="spellEnd"/>
      <w:r>
        <w:t xml:space="preserve"> files associated with each specific product to a </w:t>
      </w:r>
      <w:proofErr w:type="gramStart"/>
      <w:r w:rsidRPr="00E25214">
        <w:rPr>
          <w:i/>
        </w:rPr>
        <w:t>History</w:t>
      </w:r>
      <w:proofErr w:type="gramEnd"/>
      <w:r>
        <w:t xml:space="preserve"> folder.  </w:t>
      </w:r>
    </w:p>
    <w:p w14:paraId="7775B672" w14:textId="77777777" w:rsidR="003335AF" w:rsidRDefault="003335AF" w:rsidP="009B7153"/>
    <w:p w14:paraId="3EA3471E" w14:textId="77777777" w:rsidR="00787C24" w:rsidRDefault="00864120" w:rsidP="00864120">
      <w:pPr>
        <w:jc w:val="center"/>
      </w:pPr>
      <w:r>
        <w:rPr>
          <w:noProof/>
        </w:rPr>
        <w:drawing>
          <wp:inline distT="0" distB="0" distL="0" distR="0" wp14:anchorId="092768DD" wp14:editId="5A623F8C">
            <wp:extent cx="5715000" cy="1502637"/>
            <wp:effectExtent l="0" t="0" r="0" b="2540"/>
            <wp:docPr id="4809" name="Picture 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9269" cy="1509018"/>
                    </a:xfrm>
                    <a:prstGeom prst="rect">
                      <a:avLst/>
                    </a:prstGeom>
                    <a:noFill/>
                    <a:ln>
                      <a:noFill/>
                    </a:ln>
                  </pic:spPr>
                </pic:pic>
              </a:graphicData>
            </a:graphic>
          </wp:inline>
        </w:drawing>
      </w:r>
    </w:p>
    <w:p w14:paraId="18EC20AB" w14:textId="77777777" w:rsidR="00787C24" w:rsidRDefault="00787C24" w:rsidP="00787C24"/>
    <w:p w14:paraId="696EC1BF" w14:textId="082EA2AF" w:rsidR="00787C24" w:rsidRDefault="00787C24" w:rsidP="00737029"/>
    <w:p w14:paraId="1E550C9E" w14:textId="77777777" w:rsidR="000A4191" w:rsidRDefault="000A4191" w:rsidP="009B7153"/>
    <w:p w14:paraId="3FD1D59A" w14:textId="77777777" w:rsidR="008708F9" w:rsidRDefault="009B7153" w:rsidP="00E14151">
      <w:pPr>
        <w:pStyle w:val="Heading2"/>
      </w:pPr>
      <w:bookmarkStart w:id="4007" w:name="_Toc119468104"/>
      <w:bookmarkStart w:id="4008" w:name="_Toc329784619"/>
      <w:bookmarkStart w:id="4009" w:name="_Toc469043347"/>
      <w:bookmarkStart w:id="4010" w:name="_Toc469044981"/>
      <w:bookmarkStart w:id="4011" w:name="_Toc469139279"/>
      <w:bookmarkStart w:id="4012" w:name="_Toc469152724"/>
      <w:bookmarkStart w:id="4013" w:name="_Toc491174823"/>
      <w:bookmarkStart w:id="4014" w:name="_Toc491337804"/>
      <w:bookmarkStart w:id="4015" w:name="_Toc491337978"/>
      <w:bookmarkStart w:id="4016" w:name="_Toc491338751"/>
      <w:bookmarkStart w:id="4017" w:name="_Toc532855733"/>
      <w:bookmarkStart w:id="4018" w:name="_Toc532856755"/>
      <w:bookmarkStart w:id="4019" w:name="_Toc53042177"/>
      <w:bookmarkStart w:id="4020" w:name="_Toc53042362"/>
      <w:bookmarkStart w:id="4021" w:name="_Toc86846334"/>
      <w:bookmarkStart w:id="4022" w:name="_Toc86846525"/>
      <w:bookmarkStart w:id="4023" w:name="_Toc119049752"/>
      <w:bookmarkStart w:id="4024" w:name="_Toc119049904"/>
      <w:bookmarkStart w:id="4025" w:name="_Toc119050469"/>
      <w:bookmarkStart w:id="4026" w:name="_Toc119050659"/>
      <w:r>
        <w:t>Insert</w:t>
      </w:r>
      <w:r w:rsidR="008708F9">
        <w:t xml:space="preserve"> </w:t>
      </w:r>
      <w:r w:rsidR="00754243">
        <w:t xml:space="preserve">Data Files </w:t>
      </w:r>
      <w:r>
        <w:t>f</w:t>
      </w:r>
      <w:r w:rsidR="00754243">
        <w:t xml:space="preserve">rom </w:t>
      </w:r>
      <w:r>
        <w:t>a</w:t>
      </w:r>
      <w:r w:rsidR="00754243">
        <w:t>n Outside Source</w:t>
      </w:r>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p>
    <w:p w14:paraId="6FFC445E" w14:textId="6E544024" w:rsidR="008708F9" w:rsidRPr="00C0592E" w:rsidRDefault="008708F9">
      <w:r w:rsidRPr="00C0592E">
        <w:t xml:space="preserve">If you receive data files via </w:t>
      </w:r>
      <w:r w:rsidR="00D11145">
        <w:t xml:space="preserve">disc or </w:t>
      </w:r>
      <w:r w:rsidRPr="00C0592E">
        <w:t>email</w:t>
      </w:r>
      <w:r w:rsidR="00070E42" w:rsidRPr="00C0592E">
        <w:t>,</w:t>
      </w:r>
      <w:r w:rsidRPr="00C0592E">
        <w:t xml:space="preserve"> you can copy them to the </w:t>
      </w:r>
      <w:ins w:id="4027" w:author="Ryan Beck" w:date="2022-10-10T13:38:00Z">
        <w:r w:rsidR="00582F69" w:rsidRPr="00623624">
          <w:rPr>
            <w:rFonts w:ascii="Courier New" w:hAnsi="Courier New" w:cs="Courier New"/>
          </w:rPr>
          <w:t>C:\</w:t>
        </w:r>
      </w:ins>
      <w:r w:rsidR="00A272CA" w:rsidRPr="009B7153">
        <w:rPr>
          <w:rStyle w:val="PlainTextChar"/>
        </w:rPr>
        <w:t>software root directory</w:t>
      </w:r>
      <w:r w:rsidR="00FE2E6E" w:rsidRPr="009B7153">
        <w:rPr>
          <w:rStyle w:val="PlainTextChar"/>
        </w:rPr>
        <w:t>\</w:t>
      </w:r>
      <w:r w:rsidRPr="009B7153">
        <w:rPr>
          <w:rStyle w:val="PlainTextChar"/>
        </w:rPr>
        <w:t>Profiles</w:t>
      </w:r>
      <w:r w:rsidRPr="00C0592E">
        <w:t xml:space="preserve"> folder in Windows Explorer.  The next time you enter the Profile Explorer screen the software will automatically create folders for those profiles based on the profile name and put the profiles in the folders.</w:t>
      </w:r>
    </w:p>
    <w:p w14:paraId="3BD7B8AB" w14:textId="77777777" w:rsidR="00864B2D" w:rsidRPr="008B09BB" w:rsidRDefault="00864B2D" w:rsidP="00E14151">
      <w:pPr>
        <w:pStyle w:val="Heading2"/>
      </w:pPr>
      <w:bookmarkStart w:id="4028" w:name="_Toc69272384"/>
      <w:bookmarkStart w:id="4029" w:name="_Toc119468105"/>
      <w:bookmarkStart w:id="4030" w:name="_Toc329784620"/>
      <w:bookmarkStart w:id="4031" w:name="_Toc469043348"/>
      <w:bookmarkStart w:id="4032" w:name="_Toc469044982"/>
      <w:bookmarkStart w:id="4033" w:name="_Toc469139280"/>
      <w:bookmarkStart w:id="4034" w:name="_Toc469152725"/>
      <w:bookmarkStart w:id="4035" w:name="_Toc491174824"/>
      <w:bookmarkStart w:id="4036" w:name="_Toc491337805"/>
      <w:bookmarkStart w:id="4037" w:name="_Toc491337979"/>
      <w:bookmarkStart w:id="4038" w:name="_Toc491338752"/>
      <w:bookmarkStart w:id="4039" w:name="_Toc532855734"/>
      <w:bookmarkStart w:id="4040" w:name="_Toc532856756"/>
      <w:bookmarkStart w:id="4041" w:name="_Toc53042178"/>
      <w:bookmarkStart w:id="4042" w:name="_Toc53042363"/>
      <w:bookmarkStart w:id="4043" w:name="_Toc86846335"/>
      <w:bookmarkStart w:id="4044" w:name="_Toc86846526"/>
      <w:bookmarkStart w:id="4045" w:name="_Toc119049753"/>
      <w:bookmarkStart w:id="4046" w:name="_Toc119049905"/>
      <w:bookmarkStart w:id="4047" w:name="_Toc119050470"/>
      <w:bookmarkStart w:id="4048" w:name="_Toc119050660"/>
      <w:r w:rsidRPr="008B09BB">
        <w:t>Renam</w:t>
      </w:r>
      <w:r w:rsidR="009B7153">
        <w:t>e</w:t>
      </w:r>
      <w:r w:rsidRPr="008B09BB">
        <w:t xml:space="preserve"> </w:t>
      </w:r>
      <w:r w:rsidR="00754243">
        <w:t>P</w:t>
      </w:r>
      <w:r w:rsidR="00754243" w:rsidRPr="008B09BB">
        <w:t>rofiles</w:t>
      </w:r>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p>
    <w:p w14:paraId="5DD44EF6" w14:textId="7709E39B" w:rsidR="00864B2D" w:rsidRPr="008B09BB" w:rsidRDefault="00864B2D" w:rsidP="00864B2D">
      <w:r w:rsidRPr="008B09BB">
        <w:t xml:space="preserve">In situations that require it, </w:t>
      </w:r>
      <w:r w:rsidR="00BF3428">
        <w:t>you</w:t>
      </w:r>
      <w:r w:rsidRPr="008B09BB">
        <w:t xml:space="preserve"> </w:t>
      </w:r>
      <w:del w:id="4049" w:author="Ryan Beck" w:date="2022-10-10T11:17:00Z">
        <w:r w:rsidR="00070E42" w:rsidRPr="008B09BB" w:rsidDel="001A1A78">
          <w:delText>have</w:delText>
        </w:r>
        <w:r w:rsidRPr="008B09BB" w:rsidDel="001A1A78">
          <w:delText xml:space="preserve"> the abi</w:delText>
        </w:r>
        <w:r w:rsidR="00FE227B" w:rsidDel="001A1A78">
          <w:delText>lity to</w:delText>
        </w:r>
      </w:del>
      <w:ins w:id="4050" w:author="Ryan Beck" w:date="2022-10-10T11:17:00Z">
        <w:r w:rsidR="001A1A78" w:rsidRPr="008B09BB">
          <w:t>can</w:t>
        </w:r>
      </w:ins>
      <w:r w:rsidR="00FE227B">
        <w:t xml:space="preserve"> edit the profile name.</w:t>
      </w:r>
      <w:r w:rsidR="009B7153">
        <w:t xml:space="preserve"> </w:t>
      </w:r>
      <w:r w:rsidRPr="008B09BB">
        <w:t>This can be especially useful when products are very similar but have different names.  Once the profile has been optimized, it can be renamed and used as a baseline profile for similar products if the need arises.  This eliminates the need to re-profile s</w:t>
      </w:r>
      <w:r w:rsidR="00FE227B">
        <w:t>imilar products unnecessarily.</w:t>
      </w:r>
    </w:p>
    <w:p w14:paraId="34E62137" w14:textId="77777777" w:rsidR="00864B2D" w:rsidRPr="008B09BB" w:rsidRDefault="00864B2D" w:rsidP="00864B2D"/>
    <w:p w14:paraId="7B94F964" w14:textId="77777777" w:rsidR="00864B2D" w:rsidRPr="007F1DEE" w:rsidRDefault="000314C5" w:rsidP="003335AF">
      <w:r w:rsidRPr="003335AF">
        <w:rPr>
          <w:b/>
        </w:rPr>
        <w:t>Note</w:t>
      </w:r>
      <w:r w:rsidR="0095411B" w:rsidRPr="007F1DEE">
        <w:t xml:space="preserve">: </w:t>
      </w:r>
      <w:r w:rsidR="00864B2D" w:rsidRPr="007F1DEE">
        <w:t>Renaming a profile includes the name that is embedded in the profile that shows up on the printout</w:t>
      </w:r>
    </w:p>
    <w:p w14:paraId="1D307D4C" w14:textId="77777777" w:rsidR="00864B2D" w:rsidRDefault="00864B2D" w:rsidP="00FE227B"/>
    <w:p w14:paraId="68438BC6" w14:textId="77777777" w:rsidR="000A4191" w:rsidRPr="009B7153" w:rsidRDefault="000A4191" w:rsidP="00AA5614">
      <w:pPr>
        <w:pStyle w:val="ListParagraph"/>
        <w:numPr>
          <w:ilvl w:val="0"/>
          <w:numId w:val="106"/>
        </w:numPr>
      </w:pPr>
      <w:r w:rsidRPr="009B7153">
        <w:t xml:space="preserve">Manually create a new folder in the </w:t>
      </w:r>
      <w:r w:rsidRPr="00C957B3">
        <w:rPr>
          <w:rFonts w:ascii="Courier New" w:hAnsi="Courier New" w:cs="Courier New"/>
          <w:i/>
          <w:iCs/>
          <w:rPrChange w:id="4051" w:author="Tom Bergeron" w:date="2022-11-11T08:22:00Z">
            <w:rPr/>
          </w:rPrChange>
        </w:rPr>
        <w:t>C:\</w:t>
      </w:r>
      <w:r w:rsidRPr="00C957B3">
        <w:rPr>
          <w:rStyle w:val="PlainTextChar"/>
          <w:i/>
          <w:iCs/>
          <w:rPrChange w:id="4052" w:author="Tom Bergeron" w:date="2022-11-11T08:22:00Z">
            <w:rPr>
              <w:rStyle w:val="PlainTextChar"/>
            </w:rPr>
          </w:rPrChange>
        </w:rPr>
        <w:t>software root directory</w:t>
      </w:r>
      <w:del w:id="4053" w:author="Ryan Beck" w:date="2022-10-10T11:16:00Z">
        <w:r w:rsidRPr="00C957B3" w:rsidDel="001A1A78">
          <w:rPr>
            <w:rFonts w:ascii="Courier New" w:hAnsi="Courier New" w:cs="Courier New"/>
            <w:i/>
            <w:iCs/>
            <w:rPrChange w:id="4054" w:author="Tom Bergeron" w:date="2022-11-11T08:22:00Z">
              <w:rPr/>
            </w:rPrChange>
          </w:rPr>
          <w:delText xml:space="preserve"> </w:delText>
        </w:r>
      </w:del>
      <w:r w:rsidRPr="00C957B3">
        <w:rPr>
          <w:rFonts w:ascii="Courier New" w:hAnsi="Courier New" w:cs="Courier New"/>
          <w:i/>
          <w:iCs/>
          <w:rPrChange w:id="4055" w:author="Tom Bergeron" w:date="2022-11-11T08:22:00Z">
            <w:rPr/>
          </w:rPrChange>
        </w:rPr>
        <w:t>\Profiles</w:t>
      </w:r>
      <w:r w:rsidRPr="00C957B3">
        <w:rPr>
          <w:i/>
          <w:iCs/>
          <w:rPrChange w:id="4056" w:author="Tom Bergeron" w:date="2022-11-11T08:22:00Z">
            <w:rPr/>
          </w:rPrChange>
        </w:rPr>
        <w:t xml:space="preserve"> </w:t>
      </w:r>
      <w:r w:rsidRPr="009B7153">
        <w:t xml:space="preserve">folder using the new product name. </w:t>
      </w:r>
    </w:p>
    <w:p w14:paraId="0256097E" w14:textId="77777777" w:rsidR="000A4191" w:rsidRPr="009B7153" w:rsidRDefault="000A4191" w:rsidP="00AA5614">
      <w:pPr>
        <w:pStyle w:val="ListParagraph"/>
        <w:numPr>
          <w:ilvl w:val="0"/>
          <w:numId w:val="106"/>
        </w:numPr>
      </w:pPr>
      <w:r w:rsidRPr="009B7153">
        <w:t>Copy the desired profile into this new folder.</w:t>
      </w:r>
    </w:p>
    <w:p w14:paraId="39B6E317" w14:textId="77777777" w:rsidR="000A4191" w:rsidRPr="009B7153" w:rsidRDefault="000A4191" w:rsidP="00AA5614">
      <w:pPr>
        <w:pStyle w:val="ListParagraph"/>
        <w:numPr>
          <w:ilvl w:val="0"/>
          <w:numId w:val="106"/>
        </w:numPr>
      </w:pPr>
      <w:r w:rsidRPr="009B7153">
        <w:t>A folder with that new Product Name will appear in Profile Explorer.</w:t>
      </w:r>
    </w:p>
    <w:p w14:paraId="3832CBAA" w14:textId="77777777" w:rsidR="000A4191" w:rsidRPr="009B7153" w:rsidRDefault="000A4191" w:rsidP="00AA5614">
      <w:pPr>
        <w:pStyle w:val="ListParagraph"/>
        <w:numPr>
          <w:ilvl w:val="0"/>
          <w:numId w:val="106"/>
        </w:numPr>
      </w:pPr>
      <w:r w:rsidRPr="009B7153">
        <w:t>When you open that profile, it will display in the software with the new Product Name</w:t>
      </w:r>
    </w:p>
    <w:p w14:paraId="0FBC0F3A" w14:textId="77777777" w:rsidR="000A4191" w:rsidRPr="009B7153" w:rsidRDefault="000A4191" w:rsidP="00AA5614">
      <w:pPr>
        <w:pStyle w:val="ListParagraph"/>
        <w:numPr>
          <w:ilvl w:val="0"/>
          <w:numId w:val="107"/>
        </w:numPr>
      </w:pPr>
      <w:r w:rsidRPr="009B7153">
        <w:t>The new profile name will appear on all the screens (Profile Explorer, General Tab, Charts Tab, and Troubleshooting Tab).  The new name will also appear in the data that is copied to the Clipboard.</w:t>
      </w:r>
    </w:p>
    <w:p w14:paraId="3CA0EF13" w14:textId="77777777" w:rsidR="000A4191" w:rsidRPr="009B7153" w:rsidRDefault="000A4191" w:rsidP="00AA5614">
      <w:pPr>
        <w:pStyle w:val="ListParagraph"/>
        <w:numPr>
          <w:ilvl w:val="0"/>
          <w:numId w:val="107"/>
        </w:numPr>
      </w:pPr>
      <w:r w:rsidRPr="009B7153">
        <w:t xml:space="preserve">None of the files on the PC are actually renamed, when viewing the profiles in Profile Explorer, they all look the same.  However, profiles run after the name has been changed will use the new product name as part of their file names </w:t>
      </w:r>
    </w:p>
    <w:p w14:paraId="05007EED" w14:textId="77777777" w:rsidR="00864B2D" w:rsidRPr="008B09BB" w:rsidRDefault="00864B2D" w:rsidP="00864B2D"/>
    <w:p w14:paraId="7F120776" w14:textId="77777777" w:rsidR="00864B2D" w:rsidRPr="008B09BB" w:rsidRDefault="00864B2D" w:rsidP="00864B2D"/>
    <w:p w14:paraId="71B53100" w14:textId="77777777" w:rsidR="00864B2D" w:rsidRPr="007F1DEE" w:rsidRDefault="00A5204F" w:rsidP="003335AF">
      <w:r w:rsidRPr="003335AF">
        <w:rPr>
          <w:b/>
        </w:rPr>
        <w:t>Note</w:t>
      </w:r>
      <w:r w:rsidRPr="007F1DEE">
        <w:t xml:space="preserve">: </w:t>
      </w:r>
      <w:r w:rsidR="00864B2D" w:rsidRPr="007F1DEE">
        <w:t>Virtual Profiling will be most accurate for products that have their own baseline profile.</w:t>
      </w:r>
    </w:p>
    <w:p w14:paraId="4F25C602" w14:textId="77777777" w:rsidR="00864B2D" w:rsidRPr="008B09BB" w:rsidRDefault="00864B2D" w:rsidP="00864B2D"/>
    <w:p w14:paraId="772A220D" w14:textId="77777777" w:rsidR="008708F9" w:rsidRDefault="006C7149" w:rsidP="0026146F">
      <w:pPr>
        <w:pStyle w:val="Heading1"/>
      </w:pPr>
      <w:bookmarkStart w:id="4057" w:name="_Understanding_Virtual_Profiling"/>
      <w:bookmarkStart w:id="4058" w:name="_Toc119468106"/>
      <w:bookmarkStart w:id="4059" w:name="_Ref119744922"/>
      <w:bookmarkStart w:id="4060" w:name="_Toc329784621"/>
      <w:bookmarkStart w:id="4061" w:name="_Toc329852092"/>
      <w:bookmarkStart w:id="4062" w:name="_Toc331173664"/>
      <w:bookmarkStart w:id="4063" w:name="_Toc332208772"/>
      <w:bookmarkStart w:id="4064" w:name="_Toc332274019"/>
      <w:bookmarkStart w:id="4065" w:name="_Toc367109140"/>
      <w:bookmarkStart w:id="4066" w:name="_Toc394486339"/>
      <w:bookmarkStart w:id="4067" w:name="_Toc394583545"/>
      <w:bookmarkStart w:id="4068" w:name="_Toc468171261"/>
      <w:bookmarkStart w:id="4069" w:name="_Toc468549176"/>
      <w:bookmarkStart w:id="4070" w:name="_Toc468552694"/>
      <w:bookmarkStart w:id="4071" w:name="_Toc469041221"/>
      <w:bookmarkStart w:id="4072" w:name="_Toc469041327"/>
      <w:bookmarkStart w:id="4073" w:name="_Toc469043349"/>
      <w:bookmarkStart w:id="4074" w:name="_Toc469044983"/>
      <w:bookmarkStart w:id="4075" w:name="_Toc469139281"/>
      <w:bookmarkStart w:id="4076" w:name="_Toc469143773"/>
      <w:bookmarkStart w:id="4077" w:name="_Toc469152531"/>
      <w:bookmarkStart w:id="4078" w:name="_Toc469152726"/>
      <w:bookmarkStart w:id="4079" w:name="_Toc491174825"/>
      <w:bookmarkStart w:id="4080" w:name="_Toc491175162"/>
      <w:bookmarkStart w:id="4081" w:name="_Toc491337806"/>
      <w:bookmarkStart w:id="4082" w:name="_Toc491337980"/>
      <w:bookmarkStart w:id="4083" w:name="_Toc491338753"/>
      <w:bookmarkStart w:id="4084" w:name="_Toc491339250"/>
      <w:bookmarkStart w:id="4085" w:name="_Toc532836366"/>
      <w:bookmarkStart w:id="4086" w:name="_Toc532855735"/>
      <w:bookmarkStart w:id="4087" w:name="_Toc532856757"/>
      <w:bookmarkStart w:id="4088" w:name="_Toc53042179"/>
      <w:bookmarkStart w:id="4089" w:name="_Toc53042364"/>
      <w:bookmarkStart w:id="4090" w:name="_Toc53042485"/>
      <w:bookmarkStart w:id="4091" w:name="_Toc86846336"/>
      <w:bookmarkStart w:id="4092" w:name="_Toc86846527"/>
      <w:bookmarkStart w:id="4093" w:name="_Toc119049754"/>
      <w:bookmarkStart w:id="4094" w:name="_Toc119049906"/>
      <w:bookmarkStart w:id="4095" w:name="_Toc119050471"/>
      <w:bookmarkStart w:id="4096" w:name="_Toc119050661"/>
      <w:bookmarkStart w:id="4097" w:name="_Toc486325587"/>
      <w:bookmarkEnd w:id="3912"/>
      <w:bookmarkEnd w:id="4057"/>
      <w:r>
        <w:lastRenderedPageBreak/>
        <w:t>Virtual Profiling</w:t>
      </w:r>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p>
    <w:p w14:paraId="216AB3B1" w14:textId="7DB65AD0" w:rsidR="004E6F9A" w:rsidRPr="004E6F9A" w:rsidRDefault="00667D1B" w:rsidP="00667D1B">
      <w:bookmarkStart w:id="4098" w:name="_Toc119468110"/>
      <w:bookmarkStart w:id="4099" w:name="_Toc329784625"/>
      <w:r w:rsidRPr="00D7395A">
        <w:rPr>
          <w:i/>
        </w:rPr>
        <w:t>Virtual Profiling</w:t>
      </w:r>
      <w:r>
        <w:t xml:space="preserve"> (VP) is a means of reliably predicting the thermal profile based on a comparison of real-time temperature and conveyor speed data against a </w:t>
      </w:r>
      <w:r w:rsidRPr="00D7395A">
        <w:rPr>
          <w:i/>
        </w:rPr>
        <w:t>baseline</w:t>
      </w:r>
      <w:r>
        <w:t xml:space="preserve"> profile established by an earlier profiler run through the oven.  </w:t>
      </w:r>
      <w:r w:rsidR="004E6F9A">
        <w:t xml:space="preserve">The software generates a Virtual Profile at </w:t>
      </w:r>
      <w:r w:rsidR="004E6F9A">
        <w:rPr>
          <w:i/>
        </w:rPr>
        <w:t>a user-selected interval from once per hour to once every 24 hours.</w:t>
      </w:r>
    </w:p>
    <w:p w14:paraId="5C5A921E" w14:textId="77777777" w:rsidR="004E6F9A" w:rsidRDefault="004E6F9A" w:rsidP="00667D1B"/>
    <w:p w14:paraId="1B420EAD" w14:textId="7F6B394E" w:rsidR="00667D1B" w:rsidRDefault="00667D1B" w:rsidP="00667D1B">
      <w:r>
        <w:t>For a given product, this baseline needs to represent an optimum oven recipe with a good PWI value a</w:t>
      </w:r>
      <w:r w:rsidR="00035FF6">
        <w:t>nd a quality soldering result.</w:t>
      </w:r>
      <w:r w:rsidR="004E6F9A">
        <w:t xml:space="preserve"> </w:t>
      </w:r>
      <w:r>
        <w:t xml:space="preserve">During the </w:t>
      </w:r>
      <w:r w:rsidR="004E6F9A">
        <w:t xml:space="preserve">initial </w:t>
      </w:r>
      <w:r>
        <w:t xml:space="preserve">profile run, </w:t>
      </w:r>
      <w:r w:rsidR="005C3102">
        <w:t>the</w:t>
      </w:r>
      <w:r>
        <w:t xml:space="preserve"> software simultaneously collects temperature data from the board and from the probes installed in the oven at product level.  </w:t>
      </w:r>
      <w:r w:rsidRPr="00C0592E">
        <w:t xml:space="preserve">The </w:t>
      </w:r>
      <w:r>
        <w:t xml:space="preserve">software calculates a </w:t>
      </w:r>
      <w:r w:rsidRPr="00C0592E">
        <w:t>mathematical correlation between the</w:t>
      </w:r>
      <w:r>
        <w:t>se temperature readings</w:t>
      </w:r>
      <w:r w:rsidR="00CB7750">
        <w:t xml:space="preserve"> and</w:t>
      </w:r>
      <w:r>
        <w:t xml:space="preserve"> stores this data as</w:t>
      </w:r>
      <w:r w:rsidR="00035FF6">
        <w:t xml:space="preserve"> part of the baseline profile.</w:t>
      </w:r>
    </w:p>
    <w:p w14:paraId="5039B247" w14:textId="77777777" w:rsidR="00667D1B" w:rsidRDefault="00667D1B" w:rsidP="00667D1B"/>
    <w:p w14:paraId="507926CF" w14:textId="0332AAAB" w:rsidR="00667D1B" w:rsidRPr="00035FF6" w:rsidRDefault="00667D1B" w:rsidP="00667D1B">
      <w:r w:rsidRPr="00035FF6">
        <w:t>Once the baseline is established, the software goes into monitoring mode, recording real-time belt speed and probe temperature data a</w:t>
      </w:r>
      <w:r w:rsidR="004E6F9A">
        <w:t>t the specified interval as the production run</w:t>
      </w:r>
      <w:r w:rsidRPr="00035FF6">
        <w:t xml:space="preserve"> passes through the oven.  Comparing real-time data to the baseline profile, </w:t>
      </w:r>
      <w:r w:rsidR="000A4191" w:rsidRPr="00035FF6">
        <w:t xml:space="preserve">the automatic system </w:t>
      </w:r>
      <w:r w:rsidRPr="00035FF6">
        <w:t xml:space="preserve">algorithms accurately extrapolate a simulated thermal profile.  </w:t>
      </w:r>
      <w:r w:rsidR="004E6F9A" w:rsidRPr="00035FF6">
        <w:t>When oven data varies significantly from the baseline profile, the software displays appropriate warnings to system operators</w:t>
      </w:r>
      <w:r w:rsidR="004E6F9A">
        <w:t xml:space="preserve">. </w:t>
      </w:r>
      <w:r w:rsidR="000A4191" w:rsidRPr="00035FF6">
        <w:t xml:space="preserve">The </w:t>
      </w:r>
      <w:r w:rsidR="004E6F9A">
        <w:t>software saves the data from each profile/virtual profile</w:t>
      </w:r>
      <w:r w:rsidRPr="00035FF6">
        <w:t>, creating a valuable quality assurance record.</w:t>
      </w:r>
    </w:p>
    <w:p w14:paraId="52D2A4F2" w14:textId="77777777" w:rsidR="00667D1B" w:rsidRPr="00035FF6" w:rsidRDefault="00667D1B" w:rsidP="00667D1B"/>
    <w:p w14:paraId="52B47354" w14:textId="77777777" w:rsidR="000B2859" w:rsidRPr="00C0592E" w:rsidRDefault="000B2859" w:rsidP="000B2859">
      <w:r>
        <w:t>If you’ve purchased the option</w:t>
      </w:r>
      <w:r w:rsidRPr="00C0592E">
        <w:t xml:space="preserve">, the </w:t>
      </w:r>
      <w:r>
        <w:t>software can display</w:t>
      </w:r>
      <w:r w:rsidRPr="00C0592E">
        <w:t xml:space="preserve"> </w:t>
      </w:r>
      <w:r>
        <w:t xml:space="preserve">a chart and table of profile data </w:t>
      </w:r>
      <w:r w:rsidRPr="00C0592E">
        <w:t>bas</w:t>
      </w:r>
      <w:r>
        <w:t>ed on the process window and also Statistical Process C</w:t>
      </w:r>
      <w:r w:rsidRPr="00C0592E">
        <w:t xml:space="preserve">ontrol </w:t>
      </w:r>
      <w:r>
        <w:t xml:space="preserve">(SPC) </w:t>
      </w:r>
      <w:r w:rsidRPr="00C0592E">
        <w:t xml:space="preserve">charts.  </w:t>
      </w:r>
    </w:p>
    <w:p w14:paraId="2DC01F89" w14:textId="77777777" w:rsidR="00667D1B" w:rsidRPr="00035FF6" w:rsidRDefault="00667D1B" w:rsidP="00667D1B"/>
    <w:p w14:paraId="3E8696F9" w14:textId="646FFA4D" w:rsidR="00667D1B" w:rsidRPr="00035FF6" w:rsidRDefault="00667D1B" w:rsidP="00035FF6">
      <w:pPr>
        <w:rPr>
          <w:strike/>
        </w:rPr>
      </w:pPr>
      <w:r w:rsidRPr="00035FF6">
        <w:rPr>
          <w:b/>
        </w:rPr>
        <w:t>Note</w:t>
      </w:r>
      <w:r w:rsidR="00035FF6">
        <w:t xml:space="preserve">: </w:t>
      </w:r>
      <w:r w:rsidRPr="00035FF6">
        <w:t xml:space="preserve">Before you start Virtual Profiling, make sure all hardware is properly installed and configured. </w:t>
      </w:r>
    </w:p>
    <w:p w14:paraId="4C5A9DE1" w14:textId="77777777" w:rsidR="00667D1B" w:rsidRPr="00C0592E" w:rsidRDefault="00667D1B" w:rsidP="00E14151">
      <w:pPr>
        <w:pStyle w:val="Heading2"/>
      </w:pPr>
      <w:bookmarkStart w:id="4100" w:name="_Get_a_Valid"/>
      <w:bookmarkStart w:id="4101" w:name="_Toc119468109"/>
      <w:bookmarkStart w:id="4102" w:name="_Ref323303447"/>
      <w:bookmarkStart w:id="4103" w:name="_Toc353195420"/>
      <w:bookmarkStart w:id="4104" w:name="_Toc358296277"/>
      <w:bookmarkStart w:id="4105" w:name="_Toc358298442"/>
      <w:bookmarkStart w:id="4106" w:name="_Toc393899753"/>
      <w:bookmarkStart w:id="4107" w:name="_Toc469043350"/>
      <w:bookmarkStart w:id="4108" w:name="_Toc469044984"/>
      <w:bookmarkStart w:id="4109" w:name="_Toc469139282"/>
      <w:bookmarkStart w:id="4110" w:name="_Toc469152727"/>
      <w:bookmarkStart w:id="4111" w:name="_Toc491174826"/>
      <w:bookmarkStart w:id="4112" w:name="_Toc491337807"/>
      <w:bookmarkStart w:id="4113" w:name="_Toc491337981"/>
      <w:bookmarkStart w:id="4114" w:name="_Toc491338754"/>
      <w:bookmarkStart w:id="4115" w:name="_Toc532855736"/>
      <w:bookmarkStart w:id="4116" w:name="_Toc532856758"/>
      <w:bookmarkStart w:id="4117" w:name="_Toc53042180"/>
      <w:bookmarkStart w:id="4118" w:name="_Toc53042365"/>
      <w:bookmarkStart w:id="4119" w:name="_Toc86846337"/>
      <w:bookmarkStart w:id="4120" w:name="_Toc86846528"/>
      <w:bookmarkStart w:id="4121" w:name="_Toc119049755"/>
      <w:bookmarkStart w:id="4122" w:name="_Toc119049907"/>
      <w:bookmarkStart w:id="4123" w:name="_Toc119050472"/>
      <w:bookmarkStart w:id="4124" w:name="_Toc119050662"/>
      <w:bookmarkEnd w:id="4100"/>
      <w:r>
        <w:t>Get</w:t>
      </w:r>
      <w:r w:rsidR="00035FF6">
        <w:t xml:space="preserve"> a</w:t>
      </w:r>
      <w:r w:rsidR="00754243">
        <w:t xml:space="preserve"> Valid Baseline P</w:t>
      </w:r>
      <w:r w:rsidR="00754243" w:rsidRPr="00C0592E">
        <w:t>rofile</w:t>
      </w:r>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p>
    <w:p w14:paraId="4B67AF42" w14:textId="4307C8D7" w:rsidR="00667D1B" w:rsidRDefault="00667D1B" w:rsidP="000A4191">
      <w:r>
        <w:t xml:space="preserve">Virtual Profiling makes use of a special profile, called the </w:t>
      </w:r>
      <w:r w:rsidRPr="00FD1060">
        <w:rPr>
          <w:i/>
        </w:rPr>
        <w:t>baseline</w:t>
      </w:r>
      <w:r>
        <w:t xml:space="preserve"> profile, as the data model for its predictions.  </w:t>
      </w:r>
      <w:r w:rsidRPr="00C0592E">
        <w:t xml:space="preserve">The software requires </w:t>
      </w:r>
      <w:r>
        <w:t xml:space="preserve">that </w:t>
      </w:r>
      <w:r w:rsidRPr="00C0592E">
        <w:t>you</w:t>
      </w:r>
      <w:r>
        <w:t xml:space="preserve"> first establish this b</w:t>
      </w:r>
      <w:r w:rsidRPr="00C0592E">
        <w:t xml:space="preserve">aseline </w:t>
      </w:r>
      <w:r>
        <w:t>before it</w:t>
      </w:r>
      <w:r w:rsidRPr="00C0592E">
        <w:t xml:space="preserve"> enable</w:t>
      </w:r>
      <w:r>
        <w:t>s</w:t>
      </w:r>
      <w:r w:rsidRPr="00C0592E">
        <w:t xml:space="preserve"> Virtual Profiling</w:t>
      </w:r>
      <w:r w:rsidR="000A4191">
        <w:t>.</w:t>
      </w:r>
      <w:r w:rsidR="00035FF6">
        <w:t xml:space="preserve"> </w:t>
      </w:r>
      <w:r w:rsidRPr="00C0592E">
        <w:t xml:space="preserve">The </w:t>
      </w:r>
      <w:r w:rsidRPr="00FD1060">
        <w:t>baseline</w:t>
      </w:r>
      <w:r>
        <w:t xml:space="preserve"> </w:t>
      </w:r>
      <w:r w:rsidRPr="00C0592E">
        <w:t>profile should represent your optimum oven recipe for your product</w:t>
      </w:r>
      <w:r>
        <w:t xml:space="preserve"> and needs to meet the Virtual</w:t>
      </w:r>
      <w:r w:rsidR="00F3396F">
        <w:t xml:space="preserve"> Profile criteria shown below:</w:t>
      </w:r>
    </w:p>
    <w:p w14:paraId="35D18C80" w14:textId="77777777" w:rsidR="00F3396F" w:rsidRDefault="00F3396F" w:rsidP="000A4191"/>
    <w:p w14:paraId="63BB4DBE" w14:textId="77777777" w:rsidR="00667D1B" w:rsidRPr="00C0592E" w:rsidRDefault="00667D1B" w:rsidP="00AA5614">
      <w:pPr>
        <w:pStyle w:val="ListParagraph"/>
        <w:numPr>
          <w:ilvl w:val="0"/>
          <w:numId w:val="109"/>
        </w:numPr>
      </w:pPr>
      <w:r w:rsidRPr="00C0592E">
        <w:t xml:space="preserve">The PWI must be below the Maximum PWI to allow </w:t>
      </w:r>
      <w:r>
        <w:t>the VP</w:t>
      </w:r>
      <w:r w:rsidRPr="00C0592E">
        <w:t xml:space="preserve"> value as </w:t>
      </w:r>
      <w:proofErr w:type="gramStart"/>
      <w:r w:rsidRPr="00C0592E">
        <w:t>set</w:t>
      </w:r>
      <w:proofErr w:type="gramEnd"/>
      <w:r w:rsidRPr="00C0592E">
        <w:t xml:space="preserve"> in Global Preferences.</w:t>
      </w:r>
    </w:p>
    <w:p w14:paraId="23A258E7" w14:textId="77777777" w:rsidR="00667D1B" w:rsidRPr="00C0592E" w:rsidRDefault="00667D1B" w:rsidP="00AA5614">
      <w:pPr>
        <w:pStyle w:val="ListParagraph"/>
        <w:numPr>
          <w:ilvl w:val="0"/>
          <w:numId w:val="109"/>
        </w:numPr>
      </w:pPr>
      <w:r w:rsidRPr="00C0592E">
        <w:t xml:space="preserve">The </w:t>
      </w:r>
      <w:r>
        <w:t>conveyor speed measured by the e</w:t>
      </w:r>
      <w:r w:rsidRPr="00C0592E">
        <w:t>ncoder must be within 20% of the specified conveyor speed.</w:t>
      </w:r>
    </w:p>
    <w:p w14:paraId="26395875" w14:textId="77777777" w:rsidR="00667D1B" w:rsidRPr="00C0592E" w:rsidRDefault="00667D1B" w:rsidP="00AA5614">
      <w:pPr>
        <w:pStyle w:val="ListParagraph"/>
        <w:numPr>
          <w:ilvl w:val="0"/>
          <w:numId w:val="109"/>
        </w:numPr>
      </w:pPr>
      <w:r w:rsidRPr="00C0592E">
        <w:t xml:space="preserve">Probe temperatures must be valid; if any </w:t>
      </w:r>
      <w:r>
        <w:t>p</w:t>
      </w:r>
      <w:r w:rsidRPr="00C0592E">
        <w:t>robe thermocouple reports a range of greater than 30</w:t>
      </w:r>
      <w:r w:rsidRPr="00C0592E">
        <w:sym w:font="Symbol" w:char="F0B0"/>
      </w:r>
      <w:r w:rsidRPr="00C0592E">
        <w:t>C between adjacent readings (every 2.5 seconds), the software will consider them invalid.</w:t>
      </w:r>
    </w:p>
    <w:p w14:paraId="1CB0BEBE" w14:textId="77777777" w:rsidR="00F3396F" w:rsidRDefault="00F3396F" w:rsidP="00667D1B"/>
    <w:p w14:paraId="27CC8B55" w14:textId="06996ECD" w:rsidR="00667D1B" w:rsidRDefault="00667D1B" w:rsidP="00667D1B">
      <w:r w:rsidRPr="00C0592E">
        <w:t>If your profile meets the above criteria,</w:t>
      </w:r>
      <w:r>
        <w:t xml:space="preserve"> it can work as a b</w:t>
      </w:r>
      <w:r w:rsidR="0051496E">
        <w:t xml:space="preserve">aseline profile. </w:t>
      </w:r>
      <w:r>
        <w:t>The b</w:t>
      </w:r>
      <w:r w:rsidRPr="00C0592E">
        <w:t>a</w:t>
      </w:r>
      <w:r>
        <w:t>seline profile will display</w:t>
      </w:r>
      <w:r w:rsidRPr="00C0592E">
        <w:t xml:space="preserve"> </w:t>
      </w:r>
      <w:r>
        <w:t>differently in the Profile Explorer screen—</w:t>
      </w:r>
      <w:r w:rsidRPr="00C0592E">
        <w:t xml:space="preserve">the </w:t>
      </w:r>
      <w:r>
        <w:t>profile’s icon will have an overlying g</w:t>
      </w:r>
      <w:r w:rsidRPr="00C0592E">
        <w:t>reen VP</w:t>
      </w:r>
      <w:r w:rsidR="00A76532">
        <w:t xml:space="preserve"> icon </w:t>
      </w:r>
      <w:r w:rsidR="00A76532">
        <w:rPr>
          <w:noProof/>
          <w:position w:val="-12"/>
        </w:rPr>
        <w:drawing>
          <wp:inline distT="0" distB="0" distL="0" distR="0" wp14:anchorId="02107DEC" wp14:editId="30797231">
            <wp:extent cx="182880" cy="182880"/>
            <wp:effectExtent l="0" t="0" r="7620" b="7620"/>
            <wp:docPr id="2753" name="Picture 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C0592E">
        <w:t>.</w:t>
      </w:r>
      <w:r>
        <w:t xml:space="preserve"> </w:t>
      </w:r>
      <w:r w:rsidRPr="00464F8E">
        <w:rPr>
          <w:snapToGrid w:val="0"/>
          <w:color w:val="000000"/>
          <w:w w:val="0"/>
          <w:sz w:val="0"/>
          <w:szCs w:val="0"/>
          <w:u w:color="000000"/>
          <w:bdr w:val="none" w:sz="0" w:space="0" w:color="000000"/>
          <w:shd w:val="clear" w:color="000000" w:fill="000000"/>
          <w:lang w:val="x-none" w:eastAsia="x-none" w:bidi="x-none"/>
        </w:rPr>
        <w:t xml:space="preserve"> </w:t>
      </w:r>
      <w:r>
        <w:t xml:space="preserve">If you suspect the current baseline profile needs replacement by a newer version that more closely matches current production conditions, the software lets you create a new baseline during ongoing production.  As long as this </w:t>
      </w:r>
      <w:r w:rsidRPr="002B061D">
        <w:rPr>
          <w:i/>
        </w:rPr>
        <w:t>verification profile</w:t>
      </w:r>
      <w:r>
        <w:t xml:space="preserve"> </w:t>
      </w:r>
      <w:r w:rsidRPr="00C0592E">
        <w:t xml:space="preserve">meets </w:t>
      </w:r>
      <w:r>
        <w:t>VP</w:t>
      </w:r>
      <w:r w:rsidRPr="00C0592E">
        <w:t xml:space="preserve"> criteria</w:t>
      </w:r>
      <w:r>
        <w:t xml:space="preserve">, it can become </w:t>
      </w:r>
      <w:r w:rsidRPr="00C0592E">
        <w:t>the new</w:t>
      </w:r>
      <w:r>
        <w:t xml:space="preserve"> baseline profile</w:t>
      </w:r>
      <w:r w:rsidRPr="00C0592E">
        <w:t>.</w:t>
      </w:r>
      <w:r>
        <w:t xml:space="preserve">  See </w:t>
      </w:r>
      <w:hyperlink w:anchor="_Verify_the_Virtual" w:history="1">
        <w:r w:rsidR="00035FF6" w:rsidRPr="00035FF6">
          <w:rPr>
            <w:rStyle w:val="Hyperlink"/>
          </w:rPr>
          <w:t>Verify the Virtual Profile</w:t>
        </w:r>
      </w:hyperlink>
    </w:p>
    <w:p w14:paraId="6D0A01EF" w14:textId="77777777" w:rsidR="00667D1B" w:rsidRPr="00F3112F" w:rsidRDefault="00667D1B" w:rsidP="00C67678">
      <w:pPr>
        <w:pStyle w:val="Heading3"/>
      </w:pPr>
      <w:bookmarkStart w:id="4125" w:name="_Integrate_Empty_Oven"/>
      <w:bookmarkStart w:id="4126" w:name="_Ref324433808"/>
      <w:bookmarkStart w:id="4127" w:name="_Toc358296278"/>
      <w:bookmarkStart w:id="4128" w:name="_Toc358298443"/>
      <w:bookmarkStart w:id="4129" w:name="_Toc469043351"/>
      <w:bookmarkStart w:id="4130" w:name="_Toc469044985"/>
      <w:bookmarkStart w:id="4131" w:name="_Toc469139283"/>
      <w:bookmarkStart w:id="4132" w:name="_Toc469152728"/>
      <w:bookmarkStart w:id="4133" w:name="_Toc491174827"/>
      <w:bookmarkStart w:id="4134" w:name="_Toc491337808"/>
      <w:bookmarkStart w:id="4135" w:name="_Toc491337982"/>
      <w:bookmarkStart w:id="4136" w:name="_Toc491338755"/>
      <w:bookmarkStart w:id="4137" w:name="_Toc532855737"/>
      <w:bookmarkStart w:id="4138" w:name="_Toc532856759"/>
      <w:bookmarkStart w:id="4139" w:name="_Toc53042181"/>
      <w:bookmarkStart w:id="4140" w:name="_Toc53042366"/>
      <w:bookmarkStart w:id="4141" w:name="_Toc86846338"/>
      <w:bookmarkStart w:id="4142" w:name="_Toc86846529"/>
      <w:bookmarkStart w:id="4143" w:name="_Toc119049908"/>
      <w:bookmarkStart w:id="4144" w:name="_Toc119050473"/>
      <w:bookmarkStart w:id="4145" w:name="_Toc119050663"/>
      <w:bookmarkEnd w:id="4125"/>
      <w:r w:rsidRPr="00F3112F">
        <w:t>Integrat</w:t>
      </w:r>
      <w:r w:rsidR="00035FF6">
        <w:t>e</w:t>
      </w:r>
      <w:r>
        <w:t xml:space="preserve"> </w:t>
      </w:r>
      <w:r w:rsidR="00C653DF">
        <w:t>Empty Oven Data</w:t>
      </w:r>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p>
    <w:p w14:paraId="33F927A9" w14:textId="77777777" w:rsidR="00667D1B" w:rsidRDefault="00667D1B" w:rsidP="00667D1B">
      <w:r>
        <w:t xml:space="preserve">For a baseline to work as a good predictive model, it needs to use temperature data that reflect both </w:t>
      </w:r>
      <w:r w:rsidRPr="00971667">
        <w:rPr>
          <w:i/>
        </w:rPr>
        <w:t>board present</w:t>
      </w:r>
      <w:r>
        <w:t xml:space="preserve"> and </w:t>
      </w:r>
      <w:r w:rsidRPr="00971667">
        <w:rPr>
          <w:i/>
        </w:rPr>
        <w:t>board absent</w:t>
      </w:r>
      <w:r>
        <w:t xml:space="preserve"> states along the length of the probes.  To obtain this data most efficiently, </w:t>
      </w:r>
      <w:r w:rsidR="0051496E" w:rsidRPr="00035FF6">
        <w:t>it may be necessary to run</w:t>
      </w:r>
      <w:r w:rsidRPr="00035FF6">
        <w:t xml:space="preserve"> the profiler board with similar </w:t>
      </w:r>
      <w:r w:rsidRPr="00035FF6">
        <w:rPr>
          <w:i/>
        </w:rPr>
        <w:t>boards moving ahead of it and an empty conveyor be</w:t>
      </w:r>
      <w:r>
        <w:rPr>
          <w:i/>
        </w:rPr>
        <w:t>hind it</w:t>
      </w:r>
      <w:r w:rsidRPr="001E41A1">
        <w:rPr>
          <w:i/>
        </w:rPr>
        <w:t>.</w:t>
      </w:r>
      <w:r>
        <w:t xml:space="preserve">  The downstream flow of boards stabilizes the oven temperature and gives a good approximation of normal production conditions.  As the profiler board exits each oven zone, the probes can measure the temperature when a board is not present.  The software can integrate this comparative data for a more accurate predictive capability.  The oven should remain empty until the profiler board completely exits the process chamber.</w:t>
      </w:r>
    </w:p>
    <w:p w14:paraId="78733F5B" w14:textId="77777777" w:rsidR="00667D1B" w:rsidRDefault="00667D1B" w:rsidP="00667D1B"/>
    <w:p w14:paraId="78527267" w14:textId="060EB913" w:rsidR="00667D1B" w:rsidRDefault="00667D1B" w:rsidP="00667D1B">
      <w:r w:rsidRPr="001B0312">
        <w:rPr>
          <w:b/>
        </w:rPr>
        <w:t>Note</w:t>
      </w:r>
      <w:r>
        <w:t xml:space="preserve">: Be aware of the potential to put the system into a state where the software lacks sufficient </w:t>
      </w:r>
      <w:r w:rsidRPr="001B0312">
        <w:t>empty oven</w:t>
      </w:r>
      <w:r>
        <w:t xml:space="preserve"> data to make reliable VP predictions.  The condition can occur during a verification profile run where you insert the profiler board into an ongoing production flow.  With other boards both ahead of and behind the profiler board, no interval for gathering empty oven data occurs</w:t>
      </w:r>
      <w:r w:rsidR="000B2859">
        <w:t>, and Virtual Profiling will not be able to be used</w:t>
      </w:r>
      <w:r>
        <w:t>.</w:t>
      </w:r>
    </w:p>
    <w:p w14:paraId="0DFBCC70" w14:textId="77777777" w:rsidR="008708F9" w:rsidRDefault="003359C6" w:rsidP="00E14151">
      <w:pPr>
        <w:pStyle w:val="Heading2"/>
      </w:pPr>
      <w:bookmarkStart w:id="4146" w:name="_Toc469043352"/>
      <w:bookmarkStart w:id="4147" w:name="_Toc469044986"/>
      <w:bookmarkStart w:id="4148" w:name="_Toc469139284"/>
      <w:bookmarkStart w:id="4149" w:name="_Toc469152729"/>
      <w:bookmarkStart w:id="4150" w:name="_Toc491174828"/>
      <w:bookmarkStart w:id="4151" w:name="_Toc491337809"/>
      <w:bookmarkStart w:id="4152" w:name="_Toc491337983"/>
      <w:bookmarkStart w:id="4153" w:name="_Toc491338756"/>
      <w:bookmarkStart w:id="4154" w:name="_Toc532855738"/>
      <w:bookmarkStart w:id="4155" w:name="_Toc532856760"/>
      <w:bookmarkStart w:id="4156" w:name="_Toc53042182"/>
      <w:bookmarkStart w:id="4157" w:name="_Toc53042367"/>
      <w:bookmarkStart w:id="4158" w:name="_Toc86846339"/>
      <w:bookmarkStart w:id="4159" w:name="_Toc86846530"/>
      <w:bookmarkStart w:id="4160" w:name="_Toc119049756"/>
      <w:bookmarkStart w:id="4161" w:name="_Toc119049909"/>
      <w:bookmarkStart w:id="4162" w:name="_Toc119050474"/>
      <w:bookmarkStart w:id="4163" w:name="_Toc119050664"/>
      <w:r>
        <w:lastRenderedPageBreak/>
        <w:t>Creat</w:t>
      </w:r>
      <w:r w:rsidR="00035FF6">
        <w:t>e</w:t>
      </w:r>
      <w:r w:rsidR="00754243">
        <w:t>/</w:t>
      </w:r>
      <w:r w:rsidR="00035FF6">
        <w:t>Load a</w:t>
      </w:r>
      <w:r w:rsidR="00754243">
        <w:t xml:space="preserve"> </w:t>
      </w:r>
      <w:r w:rsidR="008708F9">
        <w:t>Virtual Profil</w:t>
      </w:r>
      <w:bookmarkEnd w:id="4098"/>
      <w:r>
        <w:t>e</w:t>
      </w:r>
      <w:bookmarkEnd w:id="4099"/>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p>
    <w:p w14:paraId="0FDE9146" w14:textId="7DDEC280" w:rsidR="008708F9" w:rsidRPr="00C0592E" w:rsidRDefault="008708F9" w:rsidP="00FE227B">
      <w:r w:rsidRPr="00C0592E">
        <w:t>Ther</w:t>
      </w:r>
      <w:r w:rsidR="006214AE" w:rsidRPr="00C0592E">
        <w:t>e</w:t>
      </w:r>
      <w:r w:rsidR="005C5B8E">
        <w:t xml:space="preserve"> are </w:t>
      </w:r>
      <w:r w:rsidR="00B7162F">
        <w:t>two</w:t>
      </w:r>
      <w:r w:rsidR="00603767">
        <w:t xml:space="preserve"> </w:t>
      </w:r>
      <w:r w:rsidRPr="00C0592E">
        <w:t>ways to</w:t>
      </w:r>
      <w:r w:rsidR="00175724" w:rsidRPr="00C0592E">
        <w:t xml:space="preserve"> begin</w:t>
      </w:r>
      <w:r w:rsidRPr="00C0592E">
        <w:t xml:space="preserve"> Virtual Profil</w:t>
      </w:r>
      <w:r w:rsidR="00175724" w:rsidRPr="00C0592E">
        <w:t>ing</w:t>
      </w:r>
      <w:r w:rsidRPr="00C0592E">
        <w:t>:</w:t>
      </w:r>
    </w:p>
    <w:p w14:paraId="6877E0D3" w14:textId="77777777" w:rsidR="008708F9" w:rsidRPr="00C0592E" w:rsidRDefault="008708F9" w:rsidP="00FE227B"/>
    <w:p w14:paraId="59F8F9E8" w14:textId="77777777" w:rsidR="00D17334" w:rsidRDefault="00035FF6" w:rsidP="00AA5614">
      <w:pPr>
        <w:pStyle w:val="ListParagraph"/>
        <w:numPr>
          <w:ilvl w:val="0"/>
          <w:numId w:val="108"/>
        </w:numPr>
      </w:pPr>
      <w:r>
        <w:t>Open the Profile Explorer and s</w:t>
      </w:r>
      <w:r w:rsidR="008708F9" w:rsidRPr="00C0592E">
        <w:t>elect your product fo</w:t>
      </w:r>
      <w:r>
        <w:t xml:space="preserve">lder in the upper-left corner. </w:t>
      </w:r>
      <w:r w:rsidR="008708F9" w:rsidRPr="00C0592E">
        <w:t>This will display the profiles and events for the selected product.  If you have a profile that meets Virtual Profiling criteria, the profile icon will be overlaid with a green VP.  This qualifying profile (Baseline) will always be the most recent profile that meets Virtual Profiling criteria (only one profile</w:t>
      </w:r>
      <w:r w:rsidR="00FE227B" w:rsidRPr="00C0592E">
        <w:t xml:space="preserve"> can qualify as the baseline).</w:t>
      </w:r>
    </w:p>
    <w:p w14:paraId="3F9831C4" w14:textId="77777777" w:rsidR="00035FF6" w:rsidRDefault="00035FF6" w:rsidP="00035FF6">
      <w:pPr>
        <w:ind w:left="360"/>
      </w:pPr>
    </w:p>
    <w:p w14:paraId="4CBA090A" w14:textId="77777777" w:rsidR="00035FF6" w:rsidRPr="00C0592E" w:rsidRDefault="00035FF6" w:rsidP="00035FF6">
      <w:pPr>
        <w:pStyle w:val="ListContinue"/>
      </w:pPr>
      <w:r w:rsidRPr="00C0592E">
        <w:t>No need to highlight the Baseline profile, simply click the Start Virtual Profiling button.  This will start Virtual profiling for the selected product.</w:t>
      </w:r>
    </w:p>
    <w:p w14:paraId="17F9A07F" w14:textId="77777777" w:rsidR="007379CA" w:rsidRPr="00C0592E" w:rsidRDefault="007379CA" w:rsidP="00035FF6"/>
    <w:tbl>
      <w:tblPr>
        <w:tblW w:w="9546" w:type="dxa"/>
        <w:tblInd w:w="-90" w:type="dxa"/>
        <w:tblLook w:val="04A0" w:firstRow="1" w:lastRow="0" w:firstColumn="1" w:lastColumn="0" w:noHBand="0" w:noVBand="1"/>
      </w:tblPr>
      <w:tblGrid>
        <w:gridCol w:w="7920"/>
        <w:gridCol w:w="1626"/>
      </w:tblGrid>
      <w:tr w:rsidR="007379CA" w14:paraId="38781572" w14:textId="77777777" w:rsidTr="00035FF6">
        <w:tc>
          <w:tcPr>
            <w:tcW w:w="7920" w:type="dxa"/>
            <w:shd w:val="clear" w:color="auto" w:fill="auto"/>
          </w:tcPr>
          <w:p w14:paraId="5E8EF623" w14:textId="5AAF5D5C" w:rsidR="007379CA" w:rsidRDefault="007379CA" w:rsidP="00AA5614">
            <w:pPr>
              <w:pStyle w:val="ListParagraph"/>
              <w:numPr>
                <w:ilvl w:val="0"/>
                <w:numId w:val="108"/>
              </w:numPr>
            </w:pPr>
            <w:r w:rsidRPr="00C0592E">
              <w:t xml:space="preserve">If you have run a profile that meets the </w:t>
            </w:r>
            <w:r w:rsidRPr="00AE77B6">
              <w:rPr>
                <w:iCs/>
              </w:rPr>
              <w:t xml:space="preserve">Virtual profile criteria, then the </w:t>
            </w:r>
            <w:r w:rsidRPr="00035FF6">
              <w:rPr>
                <w:b/>
              </w:rPr>
              <w:t>Start</w:t>
            </w:r>
            <w:r w:rsidRPr="00C0592E">
              <w:t xml:space="preserve"> Virtual profiling button will appear once the profile has completed.  Click the </w:t>
            </w:r>
            <w:r w:rsidRPr="00035FF6">
              <w:rPr>
                <w:b/>
              </w:rPr>
              <w:t>Start</w:t>
            </w:r>
            <w:r w:rsidRPr="00C0592E">
              <w:t xml:space="preserve"> Virtual Profiling button</w:t>
            </w:r>
            <w:r w:rsidR="00035FF6">
              <w:t xml:space="preserve"> to</w:t>
            </w:r>
            <w:r w:rsidRPr="00C0592E">
              <w:t xml:space="preserve"> begin Virtual Profiling for this product.</w:t>
            </w:r>
            <w:r w:rsidR="00B20F95">
              <w:t xml:space="preserve"> A message will display asking you to confirm if you want to proceed. </w:t>
            </w:r>
            <w:del w:id="4164" w:author="Ryan Beck" w:date="2022-10-10T11:17:00Z">
              <w:r w:rsidR="00B20F95" w:rsidDel="00630138">
                <w:delText>See Figure 57.</w:delText>
              </w:r>
            </w:del>
          </w:p>
        </w:tc>
        <w:tc>
          <w:tcPr>
            <w:tcW w:w="1626" w:type="dxa"/>
            <w:shd w:val="clear" w:color="auto" w:fill="auto"/>
          </w:tcPr>
          <w:p w14:paraId="2D8579ED" w14:textId="16A051A5" w:rsidR="007379CA" w:rsidRDefault="000E0382" w:rsidP="00BC6102">
            <w:r>
              <w:rPr>
                <w:noProof/>
              </w:rPr>
              <w:drawing>
                <wp:inline distT="0" distB="0" distL="0" distR="0" wp14:anchorId="4B97A3E7" wp14:editId="21437E26">
                  <wp:extent cx="893445" cy="485140"/>
                  <wp:effectExtent l="0" t="0" r="1905" b="0"/>
                  <wp:docPr id="121" name="Picture 121"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t_Inspection_Star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893445" cy="485140"/>
                          </a:xfrm>
                          <a:prstGeom prst="rect">
                            <a:avLst/>
                          </a:prstGeom>
                          <a:noFill/>
                          <a:ln>
                            <a:noFill/>
                          </a:ln>
                        </pic:spPr>
                      </pic:pic>
                    </a:graphicData>
                  </a:graphic>
                </wp:inline>
              </w:drawing>
            </w:r>
          </w:p>
          <w:p w14:paraId="74A3516F" w14:textId="77777777" w:rsidR="00D517A1" w:rsidRDefault="00D517A1" w:rsidP="00BC6102"/>
        </w:tc>
      </w:tr>
      <w:tr w:rsidR="00D517A1" w14:paraId="3E059530" w14:textId="77777777" w:rsidTr="00035FF6">
        <w:tc>
          <w:tcPr>
            <w:tcW w:w="7920" w:type="dxa"/>
            <w:shd w:val="clear" w:color="auto" w:fill="auto"/>
          </w:tcPr>
          <w:p w14:paraId="71DB95A5" w14:textId="6FD7C1D3" w:rsidR="00D517A1" w:rsidRPr="00C0592E" w:rsidRDefault="00D517A1" w:rsidP="00737029">
            <w:pPr>
              <w:pStyle w:val="ListParagraph"/>
              <w:ind w:left="0"/>
            </w:pPr>
          </w:p>
        </w:tc>
        <w:tc>
          <w:tcPr>
            <w:tcW w:w="1626" w:type="dxa"/>
            <w:shd w:val="clear" w:color="auto" w:fill="auto"/>
          </w:tcPr>
          <w:p w14:paraId="1008D5FA" w14:textId="4333B855" w:rsidR="00D517A1" w:rsidRDefault="00D517A1" w:rsidP="00BC6102"/>
        </w:tc>
      </w:tr>
    </w:tbl>
    <w:p w14:paraId="77392335" w14:textId="77777777" w:rsidR="00475FE8" w:rsidRPr="00C0592E" w:rsidRDefault="00475FE8" w:rsidP="0066779A">
      <w:pPr>
        <w:pStyle w:val="ListNumber2"/>
        <w:numPr>
          <w:ilvl w:val="0"/>
          <w:numId w:val="0"/>
        </w:numPr>
      </w:pPr>
    </w:p>
    <w:p w14:paraId="6608A11C" w14:textId="77777777" w:rsidR="0066779A" w:rsidRPr="007379CA" w:rsidRDefault="00475FE8" w:rsidP="003335AF">
      <w:r w:rsidRPr="003335AF">
        <w:rPr>
          <w:b/>
        </w:rPr>
        <w:t>Caution</w:t>
      </w:r>
      <w:r w:rsidRPr="007379CA">
        <w:t xml:space="preserve">: </w:t>
      </w:r>
      <w:r w:rsidR="00670249" w:rsidRPr="007379CA">
        <w:t xml:space="preserve">Your </w:t>
      </w:r>
      <w:r w:rsidRPr="007379CA">
        <w:t>software</w:t>
      </w:r>
      <w:r w:rsidR="00670249" w:rsidRPr="007379CA">
        <w:t xml:space="preserve"> security</w:t>
      </w:r>
      <w:r w:rsidRPr="007379CA">
        <w:t xml:space="preserve"> key must be connected prior to enabling Virtual Profile mode.  If the key is removed from the computer while Virtual Profiling mode is enabled an alarm message will</w:t>
      </w:r>
      <w:r w:rsidR="00670249" w:rsidRPr="007379CA">
        <w:t xml:space="preserve"> be displayed</w:t>
      </w:r>
      <w:r w:rsidRPr="007379CA">
        <w:t xml:space="preserve">.  </w:t>
      </w:r>
    </w:p>
    <w:p w14:paraId="7419AEEC" w14:textId="77777777" w:rsidR="006341F4" w:rsidRPr="007379CA" w:rsidRDefault="006341F4" w:rsidP="003335AF">
      <w:bookmarkStart w:id="4165" w:name="_Process_Control_Barcode_Option"/>
      <w:bookmarkEnd w:id="4165"/>
    </w:p>
    <w:p w14:paraId="18588853" w14:textId="158968CE" w:rsidR="008708F9" w:rsidRPr="007379CA" w:rsidRDefault="0095411B" w:rsidP="003335AF">
      <w:r w:rsidRPr="003335AF">
        <w:rPr>
          <w:b/>
        </w:rPr>
        <w:t>Tip</w:t>
      </w:r>
      <w:r w:rsidRPr="007379CA">
        <w:t xml:space="preserve">: </w:t>
      </w:r>
      <w:r w:rsidR="008708F9" w:rsidRPr="007379CA">
        <w:t xml:space="preserve">If your oven is capable of communicating with the software, a dialog box will appear notifying </w:t>
      </w:r>
      <w:r w:rsidR="00BF3428" w:rsidRPr="007379CA">
        <w:t>you</w:t>
      </w:r>
      <w:r w:rsidR="008708F9" w:rsidRPr="007379CA">
        <w:t xml:space="preserve"> that Virtual Profile is </w:t>
      </w:r>
      <w:del w:id="4166" w:author="Ryan Beck" w:date="2022-10-10T11:17:00Z">
        <w:r w:rsidR="008708F9" w:rsidRPr="007379CA" w:rsidDel="00630138">
          <w:delText>starting</w:delText>
        </w:r>
      </w:del>
      <w:ins w:id="4167" w:author="Ryan Beck" w:date="2022-10-10T11:17:00Z">
        <w:r w:rsidR="00630138" w:rsidRPr="007379CA">
          <w:t>starting,</w:t>
        </w:r>
      </w:ins>
      <w:r w:rsidR="008708F9" w:rsidRPr="007379CA">
        <w:t xml:space="preserve"> and the oven recipe</w:t>
      </w:r>
      <w:r w:rsidR="00FE227B" w:rsidRPr="007379CA">
        <w:t xml:space="preserve"> will be changed automatically.</w:t>
      </w:r>
    </w:p>
    <w:p w14:paraId="1772A3E8" w14:textId="77777777" w:rsidR="000D2BD6" w:rsidRPr="00C0592E" w:rsidRDefault="000D2BD6" w:rsidP="008028F9"/>
    <w:p w14:paraId="2406C743" w14:textId="77777777" w:rsidR="008708F9" w:rsidRPr="00C0592E" w:rsidRDefault="008708F9">
      <w:r w:rsidRPr="00C0592E">
        <w:t>If your</w:t>
      </w:r>
      <w:r w:rsidR="00D17334" w:rsidRPr="00C0592E">
        <w:t xml:space="preserve"> </w:t>
      </w:r>
      <w:r w:rsidRPr="00C0592E">
        <w:t>software is not communicating directly with the oven controller, the software will display the Baseline profile recipe.  Make sure the oven is set</w:t>
      </w:r>
      <w:r w:rsidR="00FE227B" w:rsidRPr="00C0592E">
        <w:t xml:space="preserve"> to the exact recipe settings.</w:t>
      </w:r>
    </w:p>
    <w:p w14:paraId="33170FDC" w14:textId="77777777" w:rsidR="007F1DEE" w:rsidRDefault="007F1DEE"/>
    <w:p w14:paraId="16C83F72" w14:textId="3B5CF507" w:rsidR="00B14EB7" w:rsidRDefault="003335AF" w:rsidP="00B34D6E">
      <w:pPr>
        <w:jc w:val="center"/>
      </w:pPr>
      <w:r>
        <w:rPr>
          <w:noProof/>
        </w:rPr>
        <mc:AlternateContent>
          <mc:Choice Requires="wps">
            <w:drawing>
              <wp:anchor distT="0" distB="0" distL="114300" distR="114300" simplePos="0" relativeHeight="251170816" behindDoc="0" locked="0" layoutInCell="1" allowOverlap="1" wp14:anchorId="5F49660D" wp14:editId="2FDFDD54">
                <wp:simplePos x="0" y="0"/>
                <wp:positionH relativeFrom="column">
                  <wp:posOffset>2286000</wp:posOffset>
                </wp:positionH>
                <wp:positionV relativeFrom="line">
                  <wp:posOffset>614680</wp:posOffset>
                </wp:positionV>
                <wp:extent cx="862330" cy="163830"/>
                <wp:effectExtent l="0" t="0" r="0" b="0"/>
                <wp:wrapNone/>
                <wp:docPr id="463" name="AutoShape 4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0E3807" id="AutoShape 4267" o:spid="_x0000_s1026" type="#_x0000_t13" style="position:absolute;margin-left:180pt;margin-top:48.4pt;width:67.9pt;height:12.9pt;z-index:25117081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" fillcolor="red" strokecolor="red">
                <w10:wrap anchory="line"/>
              </v:shape>
            </w:pict>
          </mc:Fallback>
        </mc:AlternateContent>
      </w:r>
      <w:r>
        <w:rPr>
          <w:noProof/>
        </w:rPr>
        <mc:AlternateContent>
          <mc:Choice Requires="wps">
            <w:drawing>
              <wp:anchor distT="0" distB="0" distL="114300" distR="114300" simplePos="0" relativeHeight="251150336" behindDoc="0" locked="0" layoutInCell="1" allowOverlap="1" wp14:anchorId="4145C39C" wp14:editId="63CC4E2C">
                <wp:simplePos x="0" y="0"/>
                <wp:positionH relativeFrom="column">
                  <wp:posOffset>1500733</wp:posOffset>
                </wp:positionH>
                <wp:positionV relativeFrom="line">
                  <wp:posOffset>451102</wp:posOffset>
                </wp:positionV>
                <wp:extent cx="785495" cy="414020"/>
                <wp:effectExtent l="0" t="0" r="0" b="0"/>
                <wp:wrapNone/>
                <wp:docPr id="462" name="Oval 4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5495"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F244ED" id="Oval 4266" o:spid="_x0000_s1026" style="position:absolute;margin-left:118.15pt;margin-top:35.5pt;width:61.85pt;height:32.6pt;z-index:25115033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" filled="f" fillcolor="#bbe0e3" strokecolor="red" strokeweight="1.5pt">
                <w10:wrap anchory="line"/>
              </v:oval>
            </w:pict>
          </mc:Fallback>
        </mc:AlternateContent>
      </w:r>
      <w:r w:rsidR="000E0382">
        <w:rPr>
          <w:noProof/>
        </w:rPr>
        <w:drawing>
          <wp:inline distT="0" distB="0" distL="0" distR="0" wp14:anchorId="12A8E289" wp14:editId="16E16B72">
            <wp:extent cx="2061210" cy="12382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061210" cy="1238250"/>
                    </a:xfrm>
                    <a:prstGeom prst="rect">
                      <a:avLst/>
                    </a:prstGeom>
                    <a:noFill/>
                    <a:ln>
                      <a:noFill/>
                    </a:ln>
                  </pic:spPr>
                </pic:pic>
              </a:graphicData>
            </a:graphic>
          </wp:inline>
        </w:drawing>
      </w:r>
      <w:r w:rsidR="00036731">
        <w:t xml:space="preserve">  </w:t>
      </w:r>
      <w:r w:rsidR="000E0382">
        <w:rPr>
          <w:noProof/>
        </w:rPr>
        <w:drawing>
          <wp:inline distT="0" distB="0" distL="0" distR="0" wp14:anchorId="5AFBE56D" wp14:editId="60E3BD2B">
            <wp:extent cx="1990083" cy="782320"/>
            <wp:effectExtent l="0" t="0" r="0" b="0"/>
            <wp:docPr id="124" name="Picture 124" descr="Prof Exp start 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Prof Exp start VP"/>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012977" cy="791320"/>
                    </a:xfrm>
                    <a:prstGeom prst="rect">
                      <a:avLst/>
                    </a:prstGeom>
                    <a:noFill/>
                    <a:ln>
                      <a:noFill/>
                    </a:ln>
                  </pic:spPr>
                </pic:pic>
              </a:graphicData>
            </a:graphic>
          </wp:inline>
        </w:drawing>
      </w:r>
    </w:p>
    <w:p w14:paraId="1B36A7B2" w14:textId="2A1A7286" w:rsidR="008708F9" w:rsidRDefault="00566FC7" w:rsidP="00F5043F">
      <w:pPr>
        <w:pStyle w:val="Caption"/>
      </w:pPr>
      <w:r w:rsidRPr="00566FC7">
        <w:t xml:space="preserve">Figure </w:t>
      </w:r>
      <w:r w:rsidR="00364D2F">
        <w:fldChar w:fldCharType="begin"/>
      </w:r>
      <w:r w:rsidR="00364D2F">
        <w:instrText xml:space="preserve"> SEQ Figure \* ARABIC </w:instrText>
      </w:r>
      <w:r w:rsidR="00364D2F">
        <w:fldChar w:fldCharType="separate"/>
      </w:r>
      <w:r w:rsidR="00F9407E">
        <w:rPr>
          <w:noProof/>
        </w:rPr>
        <w:t>55</w:t>
      </w:r>
      <w:r w:rsidR="00364D2F">
        <w:rPr>
          <w:noProof/>
        </w:rPr>
        <w:fldChar w:fldCharType="end"/>
      </w:r>
      <w:r w:rsidR="009F6CFB">
        <w:t>: Profile Explorer – Start Virtual Profiling</w:t>
      </w:r>
    </w:p>
    <w:p w14:paraId="1ACC22BF" w14:textId="77777777" w:rsidR="00AE6454" w:rsidRDefault="00AE6454"/>
    <w:p w14:paraId="245DAD04" w14:textId="1EF827DA" w:rsidR="008708F9" w:rsidRPr="00C0592E" w:rsidRDefault="008708F9">
      <w:r w:rsidRPr="00C0592E">
        <w:t xml:space="preserve">If your oven is capable of communicating with the software </w:t>
      </w:r>
      <w:r w:rsidR="002E2848" w:rsidRPr="00C0592E">
        <w:t>and the</w:t>
      </w:r>
      <w:r w:rsidRPr="00C0592E">
        <w:t xml:space="preserve"> current oven recipe matches the Baseline profile recipe, a dialog box will appear telling </w:t>
      </w:r>
      <w:r w:rsidR="00BF3428" w:rsidRPr="00C0592E">
        <w:t>you</w:t>
      </w:r>
      <w:r w:rsidRPr="00C0592E">
        <w:t xml:space="preserve"> that the re</w:t>
      </w:r>
      <w:r w:rsidR="00FE227B" w:rsidRPr="00C0592E">
        <w:t>cipe is already set correctly.</w:t>
      </w:r>
      <w:r w:rsidR="00566FC7" w:rsidRPr="00C0592E">
        <w:t xml:space="preserve">  </w:t>
      </w:r>
      <w:del w:id="4168" w:author="Ryan Beck" w:date="2022-10-10T11:17:00Z">
        <w:r w:rsidR="00566FC7" w:rsidRPr="00C0592E" w:rsidDel="005E58AF">
          <w:delText>See</w:delText>
        </w:r>
        <w:r w:rsidR="003258DE" w:rsidRPr="00C0592E" w:rsidDel="005E58AF">
          <w:delText xml:space="preserve"> </w:delText>
        </w:r>
        <w:r w:rsidR="003258DE" w:rsidRPr="00C0592E" w:rsidDel="005E58AF">
          <w:fldChar w:fldCharType="begin"/>
        </w:r>
        <w:r w:rsidR="003258DE" w:rsidRPr="00C0592E" w:rsidDel="005E58AF">
          <w:delInstrText xml:space="preserve"> REF _Ref185837842 \h </w:delInstrText>
        </w:r>
        <w:r w:rsidR="00C0592E" w:rsidRPr="00C0592E" w:rsidDel="005E58AF">
          <w:delInstrText xml:space="preserve"> \* MERGEFORMAT </w:delInstrText>
        </w:r>
        <w:r w:rsidR="003258DE" w:rsidRPr="00C0592E" w:rsidDel="005E58AF">
          <w:fldChar w:fldCharType="separate"/>
        </w:r>
        <w:r w:rsidR="00F9407E" w:rsidRPr="00BC6102" w:rsidDel="005E58AF">
          <w:delText xml:space="preserve">Figure </w:delText>
        </w:r>
        <w:r w:rsidR="00F9407E" w:rsidDel="005E58AF">
          <w:rPr>
            <w:noProof/>
          </w:rPr>
          <w:delText>56</w:delText>
        </w:r>
        <w:r w:rsidR="003258DE" w:rsidRPr="00C0592E" w:rsidDel="005E58AF">
          <w:fldChar w:fldCharType="end"/>
        </w:r>
        <w:r w:rsidR="00566FC7" w:rsidRPr="00C0592E" w:rsidDel="005E58AF">
          <w:delText>.</w:delText>
        </w:r>
      </w:del>
    </w:p>
    <w:p w14:paraId="38C32BB3" w14:textId="77777777" w:rsidR="00112059" w:rsidRDefault="00112059" w:rsidP="00FE227B"/>
    <w:p w14:paraId="3270432D" w14:textId="7F405C2F" w:rsidR="00566FC7" w:rsidRDefault="003335AF" w:rsidP="003335AF">
      <w:pPr>
        <w:keepNext/>
        <w:jc w:val="center"/>
      </w:pPr>
      <w:r>
        <w:rPr>
          <w:noProof/>
        </w:rPr>
        <mc:AlternateContent>
          <mc:Choice Requires="wps">
            <w:drawing>
              <wp:anchor distT="0" distB="0" distL="114300" distR="114300" simplePos="0" relativeHeight="251211776" behindDoc="0" locked="0" layoutInCell="1" allowOverlap="1" wp14:anchorId="0C4FFCF3" wp14:editId="796CEF29">
                <wp:simplePos x="0" y="0"/>
                <wp:positionH relativeFrom="column">
                  <wp:posOffset>2412365</wp:posOffset>
                </wp:positionH>
                <wp:positionV relativeFrom="line">
                  <wp:posOffset>351155</wp:posOffset>
                </wp:positionV>
                <wp:extent cx="862330" cy="163830"/>
                <wp:effectExtent l="0" t="0" r="0" b="0"/>
                <wp:wrapNone/>
                <wp:docPr id="461" name="AutoShape 4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196818" id="AutoShape 4269" o:spid="_x0000_s1026" type="#_x0000_t13" style="position:absolute;margin-left:189.95pt;margin-top:27.65pt;width:67.9pt;height:12.9pt;z-index:25121177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" fillcolor="red" strokecolor="red">
                <w10:wrap anchory="line"/>
              </v:shape>
            </w:pict>
          </mc:Fallback>
        </mc:AlternateContent>
      </w:r>
      <w:r>
        <w:rPr>
          <w:noProof/>
        </w:rPr>
        <mc:AlternateContent>
          <mc:Choice Requires="wps">
            <w:drawing>
              <wp:anchor distT="0" distB="0" distL="114300" distR="114300" simplePos="0" relativeHeight="251191296" behindDoc="0" locked="0" layoutInCell="1" allowOverlap="1" wp14:anchorId="02F159BD" wp14:editId="3A3AB635">
                <wp:simplePos x="0" y="0"/>
                <wp:positionH relativeFrom="column">
                  <wp:posOffset>1627254</wp:posOffset>
                </wp:positionH>
                <wp:positionV relativeFrom="line">
                  <wp:posOffset>224790</wp:posOffset>
                </wp:positionV>
                <wp:extent cx="727710" cy="414020"/>
                <wp:effectExtent l="0" t="0" r="0" b="0"/>
                <wp:wrapNone/>
                <wp:docPr id="460" name="Oval 4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A7263C" id="Oval 4268" o:spid="_x0000_s1026" style="position:absolute;margin-left:128.15pt;margin-top:17.7pt;width:57.3pt;height:32.6pt;z-index:25119129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" filled="f" fillcolor="#bbe0e3" strokecolor="red" strokeweight="1.5pt">
                <w10:wrap anchory="line"/>
              </v:oval>
            </w:pict>
          </mc:Fallback>
        </mc:AlternateContent>
      </w:r>
      <w:r w:rsidR="000E0382">
        <w:rPr>
          <w:noProof/>
        </w:rPr>
        <w:drawing>
          <wp:inline distT="0" distB="0" distL="0" distR="0" wp14:anchorId="72034290" wp14:editId="4F5E9CA3">
            <wp:extent cx="2370455" cy="14135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370455" cy="1413510"/>
                    </a:xfrm>
                    <a:prstGeom prst="rect">
                      <a:avLst/>
                    </a:prstGeom>
                    <a:noFill/>
                    <a:ln>
                      <a:noFill/>
                    </a:ln>
                  </pic:spPr>
                </pic:pic>
              </a:graphicData>
            </a:graphic>
          </wp:inline>
        </w:drawing>
      </w:r>
      <w:r w:rsidR="000E0382">
        <w:rPr>
          <w:noProof/>
        </w:rPr>
        <w:drawing>
          <wp:inline distT="0" distB="0" distL="0" distR="0" wp14:anchorId="41D46522" wp14:editId="7BAC08A1">
            <wp:extent cx="1892300" cy="927516"/>
            <wp:effectExtent l="0" t="0" r="0" b="6350"/>
            <wp:docPr id="126" name="Picture 126" descr="Oven Recipe already set correc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Oven Recipe already set correctly"/>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932163" cy="947055"/>
                    </a:xfrm>
                    <a:prstGeom prst="rect">
                      <a:avLst/>
                    </a:prstGeom>
                    <a:noFill/>
                    <a:ln>
                      <a:noFill/>
                    </a:ln>
                  </pic:spPr>
                </pic:pic>
              </a:graphicData>
            </a:graphic>
          </wp:inline>
        </w:drawing>
      </w:r>
    </w:p>
    <w:p w14:paraId="17CDE453" w14:textId="2EF417C5" w:rsidR="008708F9" w:rsidRPr="00BC6102" w:rsidRDefault="00566FC7" w:rsidP="00BC6102">
      <w:pPr>
        <w:pStyle w:val="Caption"/>
      </w:pPr>
      <w:bookmarkStart w:id="4169" w:name="_Ref185837842"/>
      <w:r w:rsidRPr="00BC6102">
        <w:t xml:space="preserve">Figure </w:t>
      </w:r>
      <w:r w:rsidR="00364D2F">
        <w:fldChar w:fldCharType="begin"/>
      </w:r>
      <w:r w:rsidR="00364D2F">
        <w:instrText xml:space="preserve"> SEQ Figure \* ARABIC </w:instrText>
      </w:r>
      <w:r w:rsidR="00364D2F">
        <w:fldChar w:fldCharType="separate"/>
      </w:r>
      <w:r w:rsidR="00F9407E">
        <w:rPr>
          <w:noProof/>
        </w:rPr>
        <w:t>56</w:t>
      </w:r>
      <w:r w:rsidR="00364D2F">
        <w:rPr>
          <w:noProof/>
        </w:rPr>
        <w:fldChar w:fldCharType="end"/>
      </w:r>
      <w:bookmarkEnd w:id="4169"/>
      <w:r w:rsidR="009F6CFB">
        <w:t>: Virtual Profiling – Oven Recipe set correctly</w:t>
      </w:r>
    </w:p>
    <w:p w14:paraId="50BD08DC" w14:textId="671854CB" w:rsidR="002F582D" w:rsidRDefault="00AF75F5" w:rsidP="003335AF">
      <w:pPr>
        <w:rPr>
          <w:noProof/>
        </w:rPr>
      </w:pPr>
      <w:r w:rsidRPr="003335AF">
        <w:rPr>
          <w:b/>
          <w:noProof/>
        </w:rPr>
        <w:t>Tip</w:t>
      </w:r>
      <w:r w:rsidRPr="007379CA">
        <w:rPr>
          <w:noProof/>
        </w:rPr>
        <w:t>:</w:t>
      </w:r>
      <w:r>
        <w:rPr>
          <w:noProof/>
        </w:rPr>
        <w:t xml:space="preserve"> </w:t>
      </w:r>
      <w:r w:rsidR="002F582D" w:rsidRPr="00694A17">
        <w:rPr>
          <w:noProof/>
        </w:rPr>
        <w:t>Oven Controller: If nothing happens within several seconds, check the oven controll</w:t>
      </w:r>
      <w:r w:rsidR="00B20F95">
        <w:rPr>
          <w:noProof/>
        </w:rPr>
        <w:t>er</w:t>
      </w:r>
      <w:r w:rsidR="002F582D" w:rsidRPr="00694A17">
        <w:rPr>
          <w:noProof/>
        </w:rPr>
        <w:t xml:space="preserve"> software to make sure there are no error messages or errors that will cause the system to hang.</w:t>
      </w:r>
    </w:p>
    <w:p w14:paraId="0385D6A4" w14:textId="77777777" w:rsidR="00014AF6" w:rsidRDefault="00014AF6" w:rsidP="003335AF">
      <w:pPr>
        <w:rPr>
          <w:noProof/>
        </w:rPr>
      </w:pPr>
    </w:p>
    <w:p w14:paraId="4087FAF0" w14:textId="77777777" w:rsidR="00014AF6" w:rsidRDefault="00014AF6" w:rsidP="003335AF">
      <w:pPr>
        <w:rPr>
          <w:noProof/>
        </w:rPr>
      </w:pPr>
    </w:p>
    <w:p w14:paraId="4189F7E9" w14:textId="77777777" w:rsidR="005E2966" w:rsidDel="00C957B3" w:rsidRDefault="005E2966">
      <w:pPr>
        <w:rPr>
          <w:del w:id="4170" w:author="Tom Bergeron" w:date="2022-11-11T08:23:00Z"/>
        </w:rPr>
      </w:pPr>
    </w:p>
    <w:p w14:paraId="64584F92" w14:textId="77777777" w:rsidR="00014AF6" w:rsidRDefault="00014AF6"/>
    <w:p w14:paraId="29F27DC1" w14:textId="202A770A" w:rsidR="008708F9" w:rsidRDefault="008708F9" w:rsidP="00E14151">
      <w:pPr>
        <w:pStyle w:val="Heading2"/>
      </w:pPr>
      <w:bookmarkStart w:id="4171" w:name="_Monitoring_Production_In"/>
      <w:bookmarkStart w:id="4172" w:name="_Toc119468113"/>
      <w:bookmarkStart w:id="4173" w:name="_Toc329784628"/>
      <w:bookmarkStart w:id="4174" w:name="_Toc469043358"/>
      <w:bookmarkStart w:id="4175" w:name="_Toc469044992"/>
      <w:bookmarkStart w:id="4176" w:name="_Toc469139290"/>
      <w:bookmarkStart w:id="4177" w:name="_Toc469152735"/>
      <w:bookmarkStart w:id="4178" w:name="_Toc491174829"/>
      <w:bookmarkStart w:id="4179" w:name="_Toc491337810"/>
      <w:bookmarkStart w:id="4180" w:name="_Toc491337984"/>
      <w:bookmarkStart w:id="4181" w:name="_Toc491338757"/>
      <w:bookmarkStart w:id="4182" w:name="_Toc532855739"/>
      <w:bookmarkStart w:id="4183" w:name="_Toc532856761"/>
      <w:bookmarkStart w:id="4184" w:name="_Toc53042183"/>
      <w:bookmarkStart w:id="4185" w:name="_Toc53042368"/>
      <w:bookmarkStart w:id="4186" w:name="_Toc86846340"/>
      <w:bookmarkStart w:id="4187" w:name="_Toc86846531"/>
      <w:bookmarkStart w:id="4188" w:name="_Toc119049757"/>
      <w:bookmarkStart w:id="4189" w:name="_Toc119049910"/>
      <w:bookmarkStart w:id="4190" w:name="_Toc119050475"/>
      <w:bookmarkStart w:id="4191" w:name="_Toc119050665"/>
      <w:bookmarkEnd w:id="4171"/>
      <w:r>
        <w:lastRenderedPageBreak/>
        <w:t xml:space="preserve">Live Mode </w:t>
      </w:r>
      <w:r w:rsidR="00754243">
        <w:t xml:space="preserve">- </w:t>
      </w:r>
      <w:r>
        <w:t xml:space="preserve">General </w:t>
      </w:r>
      <w:r w:rsidR="00754243">
        <w:t>Tab</w:t>
      </w:r>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p>
    <w:p w14:paraId="56CF1D1E" w14:textId="0E571BDB" w:rsidR="00CE6832" w:rsidRDefault="00014AF6" w:rsidP="00737029">
      <w:pPr>
        <w:keepNext/>
        <w:jc w:val="center"/>
      </w:pPr>
      <w:del w:id="4192" w:author="Ryan Beck" w:date="2022-10-10T11:23:00Z">
        <w:r w:rsidDel="007F2202">
          <w:rPr>
            <w:noProof/>
          </w:rPr>
          <w:drawing>
            <wp:inline distT="0" distB="0" distL="0" distR="0" wp14:anchorId="374194EE" wp14:editId="2EA09899">
              <wp:extent cx="5336707" cy="4152900"/>
              <wp:effectExtent l="0" t="0" r="0" b="0"/>
              <wp:docPr id="195" name="Picture 195" descr="Initial 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nitial VP"/>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36868" cy="4153025"/>
                      </a:xfrm>
                      <a:prstGeom prst="rect">
                        <a:avLst/>
                      </a:prstGeom>
                      <a:noFill/>
                      <a:ln>
                        <a:noFill/>
                      </a:ln>
                    </pic:spPr>
                  </pic:pic>
                </a:graphicData>
              </a:graphic>
            </wp:inline>
          </w:drawing>
        </w:r>
      </w:del>
      <w:ins w:id="4193" w:author="Ryan Beck" w:date="2022-10-10T11:23:00Z">
        <w:r w:rsidR="007F2202" w:rsidRPr="007F2202">
          <w:rPr>
            <w:noProof/>
          </w:rPr>
          <w:t xml:space="preserve"> </w:t>
        </w:r>
        <w:r w:rsidR="007F2202" w:rsidRPr="007F2202">
          <w:rPr>
            <w:noProof/>
          </w:rPr>
          <w:drawing>
            <wp:inline distT="0" distB="0" distL="0" distR="0" wp14:anchorId="458343E9" wp14:editId="56638F3D">
              <wp:extent cx="5340096" cy="2862072"/>
              <wp:effectExtent l="0" t="0" r="0" b="0"/>
              <wp:docPr id="158" name="Picture 15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10;&#10;Description automatically generated with medium confidence"/>
                      <pic:cNvPicPr/>
                    </pic:nvPicPr>
                    <pic:blipFill>
                      <a:blip r:embed="rId166"/>
                      <a:stretch>
                        <a:fillRect/>
                      </a:stretch>
                    </pic:blipFill>
                    <pic:spPr>
                      <a:xfrm>
                        <a:off x="0" y="0"/>
                        <a:ext cx="5340096" cy="2862072"/>
                      </a:xfrm>
                      <a:prstGeom prst="rect">
                        <a:avLst/>
                      </a:prstGeom>
                    </pic:spPr>
                  </pic:pic>
                </a:graphicData>
              </a:graphic>
            </wp:inline>
          </w:drawing>
        </w:r>
      </w:ins>
    </w:p>
    <w:p w14:paraId="629CF717" w14:textId="1D83A7A1" w:rsidR="00B65C7B" w:rsidRPr="00B65C7B" w:rsidRDefault="00B65C7B" w:rsidP="00B65C7B">
      <w:pPr>
        <w:pStyle w:val="Caption"/>
        <w:rPr>
          <w:rFonts w:ascii="Trebuchet MS" w:hAnsi="Trebuchet MS"/>
          <w:sz w:val="24"/>
          <w:szCs w:val="24"/>
        </w:rPr>
      </w:pPr>
      <w:r>
        <w:t xml:space="preserve">Figure </w:t>
      </w:r>
      <w:r w:rsidR="00364D2F">
        <w:fldChar w:fldCharType="begin"/>
      </w:r>
      <w:r w:rsidR="00364D2F">
        <w:instrText xml:space="preserve"> SEQ Figure \* ARABIC </w:instrText>
      </w:r>
      <w:r w:rsidR="00364D2F">
        <w:fldChar w:fldCharType="separate"/>
      </w:r>
      <w:r w:rsidR="00F9407E">
        <w:rPr>
          <w:noProof/>
        </w:rPr>
        <w:t>57</w:t>
      </w:r>
      <w:r w:rsidR="00364D2F">
        <w:rPr>
          <w:noProof/>
        </w:rPr>
        <w:fldChar w:fldCharType="end"/>
      </w:r>
      <w:r>
        <w:t>:</w:t>
      </w:r>
      <w:bookmarkStart w:id="4194" w:name="_Ref324342193"/>
      <w:r w:rsidRPr="00B65C7B">
        <w:t xml:space="preserve"> General Tab</w:t>
      </w:r>
      <w:bookmarkEnd w:id="4194"/>
      <w:r w:rsidRPr="00B65C7B">
        <w:t xml:space="preserve"> Screen</w:t>
      </w:r>
    </w:p>
    <w:p w14:paraId="3AC01C7A" w14:textId="77777777" w:rsidR="00B65C7B" w:rsidRDefault="00B65C7B" w:rsidP="00CE6832"/>
    <w:p w14:paraId="7711361B" w14:textId="09DDAC93" w:rsidR="00CE6832" w:rsidRDefault="00CE6832" w:rsidP="00CE6832">
      <w:r>
        <w:t xml:space="preserve">On the </w:t>
      </w:r>
      <w:r w:rsidRPr="00CE6832">
        <w:rPr>
          <w:i/>
        </w:rPr>
        <w:t>Live-Mode General tab</w:t>
      </w:r>
      <w:r>
        <w:t xml:space="preserve"> screen, the software displays both the baseline and virtual profile.  To distinguish between the two, the b</w:t>
      </w:r>
      <w:r w:rsidRPr="00C0592E">
        <w:t xml:space="preserve">aseline profile </w:t>
      </w:r>
      <w:r>
        <w:t>appears in</w:t>
      </w:r>
      <w:r w:rsidRPr="00C0592E">
        <w:t xml:space="preserve"> a solid line format</w:t>
      </w:r>
      <w:r>
        <w:t>, while the virtual profile appears in</w:t>
      </w:r>
      <w:r w:rsidRPr="00C0592E">
        <w:t xml:space="preserve"> </w:t>
      </w:r>
      <w:del w:id="4195" w:author="Ryan Beck" w:date="2022-10-10T13:39:00Z">
        <w:r w:rsidRPr="00C0592E" w:rsidDel="00582F69">
          <w:delText>dashed-line</w:delText>
        </w:r>
        <w:r w:rsidDel="00582F69">
          <w:delText>s</w:delText>
        </w:r>
      </w:del>
      <w:ins w:id="4196" w:author="Ryan Beck" w:date="2022-10-10T13:39:00Z">
        <w:r w:rsidR="00582F69" w:rsidRPr="00C0592E">
          <w:t>dashed lines</w:t>
        </w:r>
      </w:ins>
      <w:r w:rsidRPr="00C0592E">
        <w:t xml:space="preserve">.  </w:t>
      </w:r>
    </w:p>
    <w:p w14:paraId="6A559614" w14:textId="77777777" w:rsidR="00CE6832" w:rsidRDefault="00CE6832" w:rsidP="00CE6832"/>
    <w:p w14:paraId="706B693C" w14:textId="77777777" w:rsidR="00CE6832" w:rsidRDefault="00CE6832" w:rsidP="003335AF">
      <w:r w:rsidRPr="003335AF">
        <w:rPr>
          <w:b/>
        </w:rPr>
        <w:t>Note</w:t>
      </w:r>
      <w:r w:rsidRPr="006034E1">
        <w:t xml:space="preserve">: </w:t>
      </w:r>
      <w:r w:rsidRPr="00233FE9">
        <w:t>To enlarge th</w:t>
      </w:r>
      <w:r>
        <w:t>e graph portion of the screen</w:t>
      </w:r>
      <w:r w:rsidRPr="00233FE9">
        <w:t>, double click on the graph.  To enlarge the statistics portion of this screen, double click on the statistics.</w:t>
      </w:r>
    </w:p>
    <w:p w14:paraId="63B1192F" w14:textId="77777777" w:rsidR="00B65C7B" w:rsidRPr="006034E1" w:rsidRDefault="00B65C7B" w:rsidP="00CE6832"/>
    <w:p w14:paraId="595E3486" w14:textId="77777777" w:rsidR="00CE6832" w:rsidRPr="00C0592E" w:rsidRDefault="00CE6832" w:rsidP="00C67678">
      <w:pPr>
        <w:pStyle w:val="Heading3"/>
      </w:pPr>
      <w:bookmarkStart w:id="4197" w:name="_Toc394482460"/>
      <w:bookmarkStart w:id="4198" w:name="_Toc469043360"/>
      <w:bookmarkStart w:id="4199" w:name="_Toc469044994"/>
      <w:bookmarkStart w:id="4200" w:name="_Toc469139292"/>
      <w:bookmarkStart w:id="4201" w:name="_Toc469152737"/>
      <w:bookmarkStart w:id="4202" w:name="_Toc491174830"/>
      <w:bookmarkStart w:id="4203" w:name="_Toc491337811"/>
      <w:bookmarkStart w:id="4204" w:name="_Toc491337985"/>
      <w:bookmarkStart w:id="4205" w:name="_Toc491338758"/>
      <w:bookmarkStart w:id="4206" w:name="_Toc532855740"/>
      <w:bookmarkStart w:id="4207" w:name="_Toc532856762"/>
      <w:bookmarkStart w:id="4208" w:name="_Toc53042184"/>
      <w:bookmarkStart w:id="4209" w:name="_Toc53042369"/>
      <w:bookmarkStart w:id="4210" w:name="_Toc86846341"/>
      <w:bookmarkStart w:id="4211" w:name="_Toc86846532"/>
      <w:bookmarkStart w:id="4212" w:name="_Toc119049911"/>
      <w:bookmarkStart w:id="4213" w:name="_Toc119050476"/>
      <w:bookmarkStart w:id="4214" w:name="_Toc119050666"/>
      <w:r>
        <w:t xml:space="preserve">Profile </w:t>
      </w:r>
      <w:r w:rsidR="00C653DF">
        <w:t>Statistics</w:t>
      </w:r>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p>
    <w:p w14:paraId="0E11F0B8" w14:textId="58FE8070" w:rsidR="00CE6832" w:rsidRDefault="00CE6832" w:rsidP="00CE6832">
      <w:pPr>
        <w:rPr>
          <w:ins w:id="4215" w:author="Tom Bergeron" w:date="2022-11-11T08:23:00Z"/>
        </w:rPr>
      </w:pPr>
      <w:r>
        <w:t xml:space="preserve">On the </w:t>
      </w:r>
      <w:r w:rsidRPr="00CE6832">
        <w:t xml:space="preserve">General </w:t>
      </w:r>
      <w:r>
        <w:t>t</w:t>
      </w:r>
      <w:r w:rsidRPr="00CE6832">
        <w:t>ab</w:t>
      </w:r>
      <w:r>
        <w:t xml:space="preserve"> screen, the VP and b</w:t>
      </w:r>
      <w:r w:rsidRPr="00C0592E">
        <w:t>aseline statisti</w:t>
      </w:r>
      <w:r>
        <w:t>cs appear in a table below the profile graph.  Uncheck the b</w:t>
      </w:r>
      <w:r w:rsidRPr="00C0592E">
        <w:t>aseline check bo</w:t>
      </w:r>
      <w:r>
        <w:t>x to remove the b</w:t>
      </w:r>
      <w:r w:rsidRPr="00C0592E">
        <w:t>aseline statistics form view.  Below the statistics, the Virtual Profile a</w:t>
      </w:r>
      <w:r>
        <w:t>nd baseline profile recipes appear</w:t>
      </w:r>
      <w:r w:rsidRPr="00C0592E">
        <w:t>.  These reci</w:t>
      </w:r>
      <w:r>
        <w:t xml:space="preserve">pes should match identically.  </w:t>
      </w:r>
    </w:p>
    <w:p w14:paraId="79596101" w14:textId="4F0F6956" w:rsidR="00C957B3" w:rsidRPr="00C0592E" w:rsidRDefault="00C957B3" w:rsidP="00CE6832">
      <w:ins w:id="4216" w:author="Tom Bergeron" w:date="2022-11-11T08:23:00Z">
        <w:r>
          <w:br w:type="page"/>
        </w:r>
      </w:ins>
    </w:p>
    <w:p w14:paraId="614C75DE" w14:textId="77777777" w:rsidR="0090134B" w:rsidRDefault="00C653DF" w:rsidP="00C67678">
      <w:pPr>
        <w:pStyle w:val="Heading3"/>
      </w:pPr>
      <w:bookmarkStart w:id="4217" w:name="_Toc469043361"/>
      <w:bookmarkStart w:id="4218" w:name="_Toc469044995"/>
      <w:bookmarkStart w:id="4219" w:name="_Toc469139293"/>
      <w:bookmarkStart w:id="4220" w:name="_Toc469152738"/>
      <w:bookmarkStart w:id="4221" w:name="_Toc491174831"/>
      <w:bookmarkStart w:id="4222" w:name="_Toc491337812"/>
      <w:bookmarkStart w:id="4223" w:name="_Toc491337986"/>
      <w:bookmarkStart w:id="4224" w:name="_Toc491338759"/>
      <w:bookmarkStart w:id="4225" w:name="_Toc532855741"/>
      <w:bookmarkStart w:id="4226" w:name="_Toc532856763"/>
      <w:bookmarkStart w:id="4227" w:name="_Toc53042185"/>
      <w:bookmarkStart w:id="4228" w:name="_Toc53042370"/>
      <w:bookmarkStart w:id="4229" w:name="_Toc86846342"/>
      <w:bookmarkStart w:id="4230" w:name="_Toc86846533"/>
      <w:bookmarkStart w:id="4231" w:name="_Toc119049912"/>
      <w:bookmarkStart w:id="4232" w:name="_Toc119050477"/>
      <w:bookmarkStart w:id="4233" w:name="_Toc119050667"/>
      <w:r>
        <w:lastRenderedPageBreak/>
        <w:t>Graph Controller</w:t>
      </w:r>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p>
    <w:tbl>
      <w:tblPr>
        <w:tblW w:w="0" w:type="auto"/>
        <w:tblLook w:val="04A0" w:firstRow="1" w:lastRow="0" w:firstColumn="1" w:lastColumn="0" w:noHBand="0" w:noVBand="1"/>
      </w:tblPr>
      <w:tblGrid>
        <w:gridCol w:w="4070"/>
        <w:gridCol w:w="5290"/>
      </w:tblGrid>
      <w:tr w:rsidR="00327CED" w14:paraId="2E8CA9F2" w14:textId="77777777" w:rsidTr="00211D6A">
        <w:tc>
          <w:tcPr>
            <w:tcW w:w="4788" w:type="dxa"/>
            <w:shd w:val="clear" w:color="auto" w:fill="auto"/>
          </w:tcPr>
          <w:p w14:paraId="4D52BA3D" w14:textId="79AB0B2F" w:rsidR="00327CED" w:rsidRPr="00C0592E" w:rsidRDefault="00327CED" w:rsidP="00327CED">
            <w:r w:rsidRPr="00C0592E">
              <w:t xml:space="preserve">The Graph Controller allows you to modify the view of the profile graph.  </w:t>
            </w:r>
            <w:del w:id="4234" w:author="Ryan Beck" w:date="2022-10-10T11:23:00Z">
              <w:r w:rsidRPr="00C0592E" w:rsidDel="007F2202">
                <w:delText xml:space="preserve">See </w:delText>
              </w:r>
              <w:r w:rsidRPr="00C0592E" w:rsidDel="007F2202">
                <w:fldChar w:fldCharType="begin"/>
              </w:r>
              <w:r w:rsidRPr="00C0592E" w:rsidDel="007F2202">
                <w:delInstrText xml:space="preserve"> REF _Ref185838512 \h  \* MERGEFORMAT </w:delInstrText>
              </w:r>
              <w:r w:rsidRPr="00C0592E" w:rsidDel="007F2202">
                <w:fldChar w:fldCharType="separate"/>
              </w:r>
              <w:r w:rsidR="00F9407E" w:rsidRPr="00F9407E" w:rsidDel="007F2202">
                <w:delText xml:space="preserve">Figure </w:delText>
              </w:r>
              <w:r w:rsidR="00F9407E" w:rsidRPr="00F9407E" w:rsidDel="007F2202">
                <w:rPr>
                  <w:noProof/>
                </w:rPr>
                <w:delText>58</w:delText>
              </w:r>
              <w:r w:rsidRPr="00C0592E" w:rsidDel="007F2202">
                <w:fldChar w:fldCharType="end"/>
              </w:r>
              <w:r w:rsidRPr="00C0592E" w:rsidDel="007F2202">
                <w:delText xml:space="preserve">. </w:delText>
              </w:r>
              <w:r w:rsidR="00894391" w:rsidDel="007F2202">
                <w:delText xml:space="preserve"> </w:delText>
              </w:r>
            </w:del>
            <w:r w:rsidR="00894391">
              <w:t>To open the Graph Controller, l</w:t>
            </w:r>
            <w:r w:rsidRPr="00C0592E">
              <w:t xml:space="preserve">eft-click on the TC column header in </w:t>
            </w:r>
            <w:r w:rsidR="00894391">
              <w:t>the Statistics table or double l</w:t>
            </w:r>
            <w:r w:rsidRPr="00C0592E">
              <w:t>eft-click, anywhere just outside the profile graph.</w:t>
            </w:r>
          </w:p>
          <w:p w14:paraId="79BF81E9" w14:textId="77777777" w:rsidR="00327CED" w:rsidRPr="00C0592E" w:rsidRDefault="00327CED" w:rsidP="00327CED"/>
          <w:p w14:paraId="42E7B9FC" w14:textId="1ED4C7EC" w:rsidR="00327CED" w:rsidRPr="00C0592E" w:rsidRDefault="00327CED" w:rsidP="00327CED">
            <w:r w:rsidRPr="00211D6A">
              <w:rPr>
                <w:b/>
              </w:rPr>
              <w:t>Auto Scale –</w:t>
            </w:r>
            <w:r w:rsidRPr="00C0592E">
              <w:t xml:space="preserve"> The Auto Scale feature </w:t>
            </w:r>
            <w:r w:rsidR="00894391">
              <w:t>will automatically adjust the X</w:t>
            </w:r>
            <w:r w:rsidR="008B39CA">
              <w:t xml:space="preserve"> </w:t>
            </w:r>
            <w:r w:rsidRPr="00C0592E">
              <w:t xml:space="preserve">and Y-axis scales to fit all of the data in the profile graph.  When the Auto Scale feature is disabled, you must manually input the minimum and maximum scale settings </w:t>
            </w:r>
            <w:r w:rsidR="00894391">
              <w:t>for the X</w:t>
            </w:r>
            <w:r w:rsidR="006E276C">
              <w:t xml:space="preserve"> </w:t>
            </w:r>
            <w:r w:rsidRPr="00C0592E">
              <w:t>and Y-axis scale of the profile graph.</w:t>
            </w:r>
          </w:p>
          <w:p w14:paraId="4ED6D994" w14:textId="77777777" w:rsidR="00327CED" w:rsidRPr="00C0592E" w:rsidRDefault="00327CED" w:rsidP="00327CED"/>
          <w:p w14:paraId="2365E539" w14:textId="77777777" w:rsidR="00327CED" w:rsidRDefault="00D32BD1" w:rsidP="0090134B">
            <w:r w:rsidRPr="008058F8">
              <w:rPr>
                <w:b/>
              </w:rPr>
              <w:t xml:space="preserve">TCs – </w:t>
            </w:r>
            <w:r w:rsidRPr="008058F8">
              <w:t>You cannot disable or rename a TC in a Virtual Profile. You can only perform this function on the Baseline Profile. Those changes would then be reflected in the Virtual Profile display.</w:t>
            </w:r>
          </w:p>
        </w:tc>
        <w:tc>
          <w:tcPr>
            <w:tcW w:w="4788" w:type="dxa"/>
            <w:shd w:val="clear" w:color="auto" w:fill="auto"/>
          </w:tcPr>
          <w:p w14:paraId="1717891C" w14:textId="3F34F48C" w:rsidR="00327CED" w:rsidRDefault="00515180" w:rsidP="00211D6A">
            <w:pPr>
              <w:jc w:val="center"/>
            </w:pPr>
            <w:r>
              <w:rPr>
                <w:noProof/>
              </w:rPr>
              <w:drawing>
                <wp:inline distT="0" distB="0" distL="0" distR="0" wp14:anchorId="440CCD20" wp14:editId="3A262D27">
                  <wp:extent cx="3222574" cy="2297915"/>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92">
                            <a:extLst>
                              <a:ext uri="{28A0092B-C50C-407E-A947-70E740481C1C}">
                                <a14:useLocalDpi xmlns:a14="http://schemas.microsoft.com/office/drawing/2010/main" val="0"/>
                              </a:ext>
                            </a:extLst>
                          </a:blip>
                          <a:stretch>
                            <a:fillRect/>
                          </a:stretch>
                        </pic:blipFill>
                        <pic:spPr>
                          <a:xfrm>
                            <a:off x="0" y="0"/>
                            <a:ext cx="3222574" cy="2297915"/>
                          </a:xfrm>
                          <a:prstGeom prst="rect">
                            <a:avLst/>
                          </a:prstGeom>
                        </pic:spPr>
                      </pic:pic>
                    </a:graphicData>
                  </a:graphic>
                </wp:inline>
              </w:drawing>
            </w:r>
          </w:p>
          <w:p w14:paraId="7CF3C2FF" w14:textId="4F6334F3" w:rsidR="00327CED" w:rsidRPr="00B65C7B" w:rsidRDefault="00327CED" w:rsidP="00B65C7B">
            <w:pPr>
              <w:jc w:val="center"/>
              <w:rPr>
                <w:rFonts w:ascii="Trebuchet MS" w:hAnsi="Trebuchet MS" w:cs="Arial"/>
                <w:sz w:val="24"/>
                <w:szCs w:val="24"/>
              </w:rPr>
            </w:pPr>
            <w:bookmarkStart w:id="4235" w:name="_Ref185838512"/>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F9407E">
              <w:rPr>
                <w:rFonts w:ascii="Arial" w:hAnsi="Arial" w:cs="Arial"/>
                <w:noProof/>
                <w:sz w:val="16"/>
                <w:szCs w:val="16"/>
              </w:rPr>
              <w:t>58</w:t>
            </w:r>
            <w:r w:rsidRPr="00211D6A">
              <w:rPr>
                <w:rFonts w:ascii="Arial" w:hAnsi="Arial" w:cs="Arial"/>
                <w:sz w:val="16"/>
                <w:szCs w:val="16"/>
              </w:rPr>
              <w:fldChar w:fldCharType="end"/>
            </w:r>
            <w:bookmarkEnd w:id="4235"/>
            <w:r w:rsidRPr="00211D6A">
              <w:rPr>
                <w:rFonts w:ascii="Arial" w:hAnsi="Arial" w:cs="Arial"/>
                <w:sz w:val="16"/>
                <w:szCs w:val="16"/>
              </w:rPr>
              <w:t>: Graph Controller</w:t>
            </w:r>
          </w:p>
        </w:tc>
      </w:tr>
    </w:tbl>
    <w:p w14:paraId="656085C0" w14:textId="77777777" w:rsidR="0090134B" w:rsidRPr="00C0592E" w:rsidRDefault="0090134B" w:rsidP="0090134B"/>
    <w:p w14:paraId="214F520E" w14:textId="77777777" w:rsidR="00277530" w:rsidRDefault="00277530" w:rsidP="00277530">
      <w:pPr>
        <w:rPr>
          <w:moveTo w:id="4236" w:author="Ryan Beck" w:date="2022-10-10T11:24:00Z"/>
        </w:rPr>
      </w:pPr>
      <w:moveToRangeStart w:id="4237" w:author="Ryan Beck" w:date="2022-10-10T11:24:00Z" w:name="move116293490"/>
      <w:moveTo w:id="4238" w:author="Ryan Beck" w:date="2022-10-10T11:24:00Z">
        <w:r w:rsidRPr="00764231">
          <w:rPr>
            <w:b/>
          </w:rPr>
          <w:t xml:space="preserve">TCs Line Thickness </w:t>
        </w:r>
        <w:r w:rsidRPr="00764231">
          <w:t>– The pull-down menu lets you select five different thicknesses for the TC lines drawn on the graph.</w:t>
        </w:r>
        <w:r w:rsidRPr="00673430">
          <w:t xml:space="preserve">  </w:t>
        </w:r>
      </w:moveTo>
    </w:p>
    <w:p w14:paraId="7B0BB49B" w14:textId="77777777" w:rsidR="00277530" w:rsidDel="00277530" w:rsidRDefault="00277530" w:rsidP="00277530">
      <w:pPr>
        <w:rPr>
          <w:del w:id="4239" w:author="Ryan Beck" w:date="2022-10-10T11:24:00Z"/>
          <w:moveTo w:id="4240" w:author="Ryan Beck" w:date="2022-10-10T11:24:00Z"/>
        </w:rPr>
      </w:pPr>
    </w:p>
    <w:moveToRangeEnd w:id="4237"/>
    <w:p w14:paraId="42F7F29D" w14:textId="77777777" w:rsidR="0090134B" w:rsidRPr="00C0592E" w:rsidRDefault="0090134B" w:rsidP="0090134B"/>
    <w:p w14:paraId="3D233F09" w14:textId="675943C1" w:rsidR="0090134B" w:rsidRPr="00764231" w:rsidRDefault="0090134B" w:rsidP="00764231">
      <w:r w:rsidRPr="00764231">
        <w:rPr>
          <w:b/>
        </w:rPr>
        <w:t>Grid –</w:t>
      </w:r>
      <w:r w:rsidRPr="00764231">
        <w:t xml:space="preserve"> Enables/disables the view of the X and Y-Axis scales.</w:t>
      </w:r>
    </w:p>
    <w:p w14:paraId="0C36197C" w14:textId="77777777" w:rsidR="0090134B" w:rsidRPr="00764231" w:rsidRDefault="0090134B" w:rsidP="00764231"/>
    <w:p w14:paraId="127C5C07" w14:textId="77777777" w:rsidR="0090134B" w:rsidRPr="00764231" w:rsidRDefault="0090134B" w:rsidP="00764231">
      <w:r w:rsidRPr="00764231">
        <w:rPr>
          <w:b/>
        </w:rPr>
        <w:t xml:space="preserve">Reference </w:t>
      </w:r>
      <w:r w:rsidR="00E42BC6" w:rsidRPr="00764231">
        <w:rPr>
          <w:b/>
        </w:rPr>
        <w:t>l</w:t>
      </w:r>
      <w:r w:rsidRPr="00764231">
        <w:rPr>
          <w:b/>
        </w:rPr>
        <w:t>ines –</w:t>
      </w:r>
      <w:r w:rsidRPr="00764231">
        <w:t xml:space="preserve"> Enables the view of Reference Lines displayed on the profile graph.  These lines represent any temperatures referenced in the selected Process Window.</w:t>
      </w:r>
    </w:p>
    <w:p w14:paraId="47E331F0" w14:textId="77777777" w:rsidR="0090134B" w:rsidRPr="00764231" w:rsidRDefault="0090134B" w:rsidP="00764231"/>
    <w:p w14:paraId="71FFA345" w14:textId="77777777" w:rsidR="0090134B" w:rsidRPr="00764231" w:rsidRDefault="0090134B" w:rsidP="00764231">
      <w:r w:rsidRPr="00764231">
        <w:rPr>
          <w:b/>
        </w:rPr>
        <w:t xml:space="preserve">Zone </w:t>
      </w:r>
      <w:r w:rsidR="00E42BC6" w:rsidRPr="00764231">
        <w:rPr>
          <w:b/>
        </w:rPr>
        <w:t>l</w:t>
      </w:r>
      <w:r w:rsidRPr="00764231">
        <w:rPr>
          <w:b/>
        </w:rPr>
        <w:t xml:space="preserve">ines – </w:t>
      </w:r>
      <w:r w:rsidRPr="00764231">
        <w:t>Enables the view for the oven zone lines on the profile graph.</w:t>
      </w:r>
    </w:p>
    <w:p w14:paraId="77277B29" w14:textId="77777777" w:rsidR="0090134B" w:rsidRPr="00764231" w:rsidRDefault="0090134B" w:rsidP="00764231"/>
    <w:p w14:paraId="40ACBFB7" w14:textId="77777777" w:rsidR="0090134B" w:rsidRPr="00764231" w:rsidRDefault="0090134B" w:rsidP="00764231">
      <w:pPr>
        <w:rPr>
          <w:b/>
        </w:rPr>
      </w:pPr>
      <w:r w:rsidRPr="00764231">
        <w:rPr>
          <w:b/>
        </w:rPr>
        <w:t xml:space="preserve">Predicted TCs </w:t>
      </w:r>
      <w:r w:rsidR="00E42BC6" w:rsidRPr="00764231">
        <w:rPr>
          <w:b/>
        </w:rPr>
        <w:t>o</w:t>
      </w:r>
      <w:r w:rsidRPr="00764231">
        <w:rPr>
          <w:b/>
        </w:rPr>
        <w:t>nly</w:t>
      </w:r>
      <w:r w:rsidRPr="00764231">
        <w:t xml:space="preserve"> - Removes the Original profile plot from view, displaying only the prediction profile plot on the graph.  </w:t>
      </w:r>
    </w:p>
    <w:p w14:paraId="3E43B802" w14:textId="77777777" w:rsidR="0090134B" w:rsidRPr="00764231" w:rsidRDefault="0090134B" w:rsidP="00764231"/>
    <w:p w14:paraId="46F6E71D" w14:textId="77777777" w:rsidR="0090134B" w:rsidRPr="00764231" w:rsidRDefault="0090134B" w:rsidP="00764231">
      <w:r w:rsidRPr="00764231">
        <w:rPr>
          <w:b/>
        </w:rPr>
        <w:t xml:space="preserve">Zero </w:t>
      </w:r>
      <w:r w:rsidR="00E42BC6" w:rsidRPr="00764231">
        <w:rPr>
          <w:b/>
        </w:rPr>
        <w:t>d</w:t>
      </w:r>
      <w:r w:rsidRPr="00764231">
        <w:rPr>
          <w:b/>
        </w:rPr>
        <w:t xml:space="preserve">ecimal </w:t>
      </w:r>
      <w:r w:rsidRPr="00764231">
        <w:t>– When viewing the Pointer tool, this setting enables or disables the decimal display.  When unchecked, the software will display one decimal point.</w:t>
      </w:r>
    </w:p>
    <w:p w14:paraId="090D1AD5" w14:textId="77777777" w:rsidR="0090134B" w:rsidRPr="00764231" w:rsidRDefault="0090134B" w:rsidP="00764231"/>
    <w:p w14:paraId="56CB01F1" w14:textId="77777777" w:rsidR="0090134B" w:rsidRPr="00764231" w:rsidRDefault="0090134B" w:rsidP="00764231">
      <w:r w:rsidRPr="00764231">
        <w:rPr>
          <w:b/>
        </w:rPr>
        <w:t xml:space="preserve">Internal </w:t>
      </w:r>
      <w:r w:rsidR="00E42BC6" w:rsidRPr="00764231">
        <w:rPr>
          <w:b/>
        </w:rPr>
        <w:t>t</w:t>
      </w:r>
      <w:r w:rsidRPr="00764231">
        <w:rPr>
          <w:b/>
        </w:rPr>
        <w:t xml:space="preserve">emp </w:t>
      </w:r>
      <w:r w:rsidRPr="00764231">
        <w:t xml:space="preserve">– Enables the view of the profiler’s internal temperature profile plot on the graph.  </w:t>
      </w:r>
    </w:p>
    <w:p w14:paraId="45166CF7" w14:textId="77777777" w:rsidR="00D32BD1" w:rsidRPr="00764231" w:rsidRDefault="00D32BD1" w:rsidP="00764231"/>
    <w:p w14:paraId="085F2796" w14:textId="77777777" w:rsidR="00D32BD1" w:rsidRPr="00764231" w:rsidRDefault="00D32BD1" w:rsidP="00764231">
      <w:pPr>
        <w:rPr>
          <w:rFonts w:ascii="Trebuchet MS" w:hAnsi="Trebuchet MS"/>
          <w:sz w:val="24"/>
          <w:szCs w:val="24"/>
        </w:rPr>
      </w:pPr>
      <w:r w:rsidRPr="00764231">
        <w:rPr>
          <w:b/>
        </w:rPr>
        <w:t>Display Detailed PWI</w:t>
      </w:r>
      <w:r w:rsidRPr="00764231">
        <w:t xml:space="preserve"> – With this unchecked, you will only see the “overall” PWI for the profile. It will not display the individual TC PWI values.</w:t>
      </w:r>
    </w:p>
    <w:p w14:paraId="457E4F87" w14:textId="77777777" w:rsidR="00D32BD1" w:rsidRPr="00764231" w:rsidRDefault="00D32BD1" w:rsidP="00764231"/>
    <w:p w14:paraId="19BDC410" w14:textId="77777777" w:rsidR="00D32BD1" w:rsidRPr="00764231" w:rsidRDefault="00D32BD1" w:rsidP="00764231">
      <w:r w:rsidRPr="00764231">
        <w:rPr>
          <w:b/>
        </w:rPr>
        <w:t>Extra Cooling Slope</w:t>
      </w:r>
      <w:r w:rsidRPr="00764231">
        <w:t xml:space="preserve"> – Enabling this feature displays multiple Cooling Slope measurements which are customizable by the user.</w:t>
      </w:r>
    </w:p>
    <w:p w14:paraId="4A1CB8AC" w14:textId="772A12BA" w:rsidR="00D32BD1" w:rsidRPr="00764231" w:rsidRDefault="00D32BD1" w:rsidP="00764231">
      <w:r w:rsidRPr="00764231">
        <w:t xml:space="preserve"> </w:t>
      </w:r>
    </w:p>
    <w:p w14:paraId="045D8051" w14:textId="36CEC858" w:rsidR="00431716" w:rsidDel="00277530" w:rsidRDefault="00A553EE" w:rsidP="00764231">
      <w:pPr>
        <w:rPr>
          <w:moveFrom w:id="4241" w:author="Ryan Beck" w:date="2022-10-10T11:24:00Z"/>
        </w:rPr>
      </w:pPr>
      <w:moveFromRangeStart w:id="4242" w:author="Ryan Beck" w:date="2022-10-10T11:24:00Z" w:name="move116293490"/>
      <w:moveFrom w:id="4243" w:author="Ryan Beck" w:date="2022-10-10T11:24:00Z">
        <w:r w:rsidRPr="00764231" w:rsidDel="00277530">
          <w:rPr>
            <w:b/>
          </w:rPr>
          <w:t xml:space="preserve">TCs Line Thickness </w:t>
        </w:r>
        <w:r w:rsidRPr="00764231" w:rsidDel="00277530">
          <w:t xml:space="preserve">– The </w:t>
        </w:r>
        <w:r w:rsidR="00515180" w:rsidRPr="00764231" w:rsidDel="00277530">
          <w:t>pull-down</w:t>
        </w:r>
        <w:r w:rsidRPr="00764231" w:rsidDel="00277530">
          <w:t xml:space="preserve"> menu lets you select five different thicknesses for the TC lines drawn on the graph.</w:t>
        </w:r>
        <w:r w:rsidRPr="00673430" w:rsidDel="00277530">
          <w:t xml:space="preserve">  </w:t>
        </w:r>
      </w:moveFrom>
    </w:p>
    <w:p w14:paraId="12104CF0" w14:textId="35E8B8A1" w:rsidR="00431716" w:rsidDel="00277530" w:rsidRDefault="00431716" w:rsidP="00764231">
      <w:pPr>
        <w:rPr>
          <w:moveFrom w:id="4244" w:author="Ryan Beck" w:date="2022-10-10T11:24:00Z"/>
        </w:rPr>
      </w:pPr>
    </w:p>
    <w:moveFromRangeEnd w:id="4242"/>
    <w:p w14:paraId="57184154" w14:textId="77777777" w:rsidR="00515180" w:rsidRPr="00673430" w:rsidRDefault="00515180" w:rsidP="00515180">
      <w:r w:rsidRPr="00482024">
        <w:rPr>
          <w:b/>
          <w:bCs/>
        </w:rPr>
        <w:t>Slope Between/Time Between Peak Between</w:t>
      </w:r>
      <w:r>
        <w:t xml:space="preserve"> – These selections control which calculations will be displayed in the </w:t>
      </w:r>
      <w:r w:rsidRPr="00482024">
        <w:rPr>
          <w:i/>
          <w:iCs/>
        </w:rPr>
        <w:t>Pointer Slopes</w:t>
      </w:r>
      <w:r>
        <w:t xml:space="preserve"> tab of the Statistics table when pointers are added onto a profile graph. </w:t>
      </w:r>
    </w:p>
    <w:p w14:paraId="16645ECB" w14:textId="40257142" w:rsidR="00431716" w:rsidRDefault="00431716" w:rsidP="00764231"/>
    <w:p w14:paraId="13165E62" w14:textId="0718D68D" w:rsidR="00C957B3" w:rsidRDefault="00C957B3">
      <w:pPr>
        <w:rPr>
          <w:ins w:id="4245" w:author="Tom Bergeron" w:date="2022-11-11T08:24:00Z"/>
        </w:rPr>
      </w:pPr>
      <w:ins w:id="4246" w:author="Tom Bergeron" w:date="2022-11-11T08:24:00Z">
        <w:r>
          <w:br w:type="page"/>
        </w:r>
      </w:ins>
    </w:p>
    <w:p w14:paraId="5EEB9DF0" w14:textId="77777777" w:rsidR="00515180" w:rsidDel="00C957B3" w:rsidRDefault="00515180">
      <w:pPr>
        <w:pStyle w:val="Heading3"/>
        <w:rPr>
          <w:del w:id="4247" w:author="Tom Bergeron" w:date="2022-11-11T08:24:00Z"/>
        </w:rPr>
        <w:pPrChange w:id="4248" w:author="Tom Bergeron" w:date="2022-11-11T09:10:00Z">
          <w:pPr/>
        </w:pPrChange>
      </w:pPr>
    </w:p>
    <w:p w14:paraId="75DEBFAE" w14:textId="77777777" w:rsidR="00515180" w:rsidDel="00C957B3" w:rsidRDefault="00515180">
      <w:pPr>
        <w:pStyle w:val="Heading3"/>
        <w:rPr>
          <w:del w:id="4249" w:author="Tom Bergeron" w:date="2022-11-11T08:24:00Z"/>
        </w:rPr>
        <w:pPrChange w:id="4250" w:author="Tom Bergeron" w:date="2022-11-11T09:10:00Z">
          <w:pPr/>
        </w:pPrChange>
      </w:pPr>
    </w:p>
    <w:p w14:paraId="23954FCA" w14:textId="77777777" w:rsidR="00431716" w:rsidDel="00C957B3" w:rsidRDefault="00431716">
      <w:pPr>
        <w:pStyle w:val="Heading3"/>
        <w:rPr>
          <w:del w:id="4251" w:author="Tom Bergeron" w:date="2022-11-11T08:24:00Z"/>
        </w:rPr>
        <w:pPrChange w:id="4252" w:author="Tom Bergeron" w:date="2022-11-11T09:10:00Z">
          <w:pPr/>
        </w:pPrChange>
      </w:pPr>
    </w:p>
    <w:p w14:paraId="3222BB25" w14:textId="77777777" w:rsidR="00431716" w:rsidDel="00E56B1B" w:rsidRDefault="00431716">
      <w:pPr>
        <w:pStyle w:val="Heading3"/>
        <w:rPr>
          <w:del w:id="4253" w:author="Ryan Beck" w:date="2022-10-10T11:26:00Z"/>
        </w:rPr>
        <w:pPrChange w:id="4254" w:author="Tom Bergeron" w:date="2022-11-11T09:10:00Z">
          <w:pPr/>
        </w:pPrChange>
      </w:pPr>
    </w:p>
    <w:p w14:paraId="3610DDDE" w14:textId="32D9C6A1" w:rsidR="00671A6F" w:rsidRPr="00C0592E" w:rsidDel="00C957B3" w:rsidRDefault="00671A6F">
      <w:pPr>
        <w:pStyle w:val="Heading3"/>
        <w:rPr>
          <w:del w:id="4255" w:author="Tom Bergeron" w:date="2022-11-11T08:24:00Z"/>
        </w:rPr>
        <w:pPrChange w:id="4256" w:author="Tom Bergeron" w:date="2022-11-11T09:10:00Z">
          <w:pPr/>
        </w:pPrChange>
      </w:pPr>
    </w:p>
    <w:p w14:paraId="401C61DE" w14:textId="591905F9" w:rsidR="0090134B" w:rsidRPr="00C0592E" w:rsidRDefault="0090134B" w:rsidP="00C67678">
      <w:pPr>
        <w:pStyle w:val="Heading3"/>
      </w:pPr>
      <w:bookmarkStart w:id="4257" w:name="_Toc469043362"/>
      <w:bookmarkStart w:id="4258" w:name="_Toc469044996"/>
      <w:bookmarkStart w:id="4259" w:name="_Toc469139294"/>
      <w:bookmarkStart w:id="4260" w:name="_Toc469152739"/>
      <w:bookmarkStart w:id="4261" w:name="_Toc491174832"/>
      <w:bookmarkStart w:id="4262" w:name="_Toc491337813"/>
      <w:bookmarkStart w:id="4263" w:name="_Toc491337987"/>
      <w:bookmarkStart w:id="4264" w:name="_Toc491338760"/>
      <w:bookmarkStart w:id="4265" w:name="_Toc532855742"/>
      <w:bookmarkStart w:id="4266" w:name="_Toc532856764"/>
      <w:bookmarkStart w:id="4267" w:name="_Toc53042186"/>
      <w:bookmarkStart w:id="4268" w:name="_Toc53042371"/>
      <w:bookmarkStart w:id="4269" w:name="_Toc86846343"/>
      <w:bookmarkStart w:id="4270" w:name="_Toc86846534"/>
      <w:bookmarkStart w:id="4271" w:name="_Toc119049913"/>
      <w:bookmarkStart w:id="4272" w:name="_Toc119050478"/>
      <w:bookmarkStart w:id="4273" w:name="_Toc119050668"/>
      <w:r w:rsidRPr="00C0592E">
        <w:t xml:space="preserve">Automatic </w:t>
      </w:r>
      <w:r w:rsidR="00C653DF">
        <w:t>C</w:t>
      </w:r>
      <w:r w:rsidR="00C653DF" w:rsidRPr="00C0592E">
        <w:t xml:space="preserve">alculation </w:t>
      </w:r>
      <w:ins w:id="4274" w:author="Ryan Beck" w:date="2022-10-10T11:25:00Z">
        <w:r w:rsidR="00CF2A23">
          <w:t>o</w:t>
        </w:r>
      </w:ins>
      <w:del w:id="4275" w:author="Ryan Beck" w:date="2022-10-10T11:25:00Z">
        <w:r w:rsidR="00C653DF" w:rsidRPr="00C0592E" w:rsidDel="00CF2A23">
          <w:delText>O</w:delText>
        </w:r>
      </w:del>
      <w:r w:rsidR="00C653DF" w:rsidRPr="00C0592E">
        <w:t xml:space="preserve">f </w:t>
      </w:r>
      <w:r w:rsidRPr="00C0592E">
        <w:t xml:space="preserve">Delta T </w:t>
      </w:r>
      <w:r w:rsidR="00C653DF" w:rsidRPr="00C0592E">
        <w:t xml:space="preserve">+ </w:t>
      </w:r>
      <w:r w:rsidRPr="00C0592E">
        <w:t xml:space="preserve">Delta </w:t>
      </w:r>
      <w:r w:rsidR="00C653DF" w:rsidRPr="00C0592E">
        <w:t xml:space="preserve">(Or Range) For All </w:t>
      </w:r>
      <w:r w:rsidR="00C653DF">
        <w:t>S</w:t>
      </w:r>
      <w:r w:rsidR="00C653DF" w:rsidRPr="00C0592E">
        <w:t>tat</w:t>
      </w:r>
      <w:r w:rsidR="00777FF1">
        <w:t>istic</w:t>
      </w:r>
      <w:r w:rsidR="00C653DF" w:rsidRPr="00C0592E">
        <w:t>s</w:t>
      </w:r>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p>
    <w:p w14:paraId="1BE361C9" w14:textId="2E3366B3" w:rsidR="0090134B" w:rsidRPr="00C0592E" w:rsidRDefault="0090134B" w:rsidP="0090134B">
      <w:r w:rsidRPr="00C0592E">
        <w:t xml:space="preserve">The software will automatically calculate, and display in the statistical chart, the Delta for both the original and predicted profile data for all </w:t>
      </w:r>
      <w:r w:rsidR="00925F83" w:rsidRPr="00C0592E">
        <w:t>TC</w:t>
      </w:r>
      <w:r w:rsidRPr="00C0592E">
        <w:t xml:space="preserve">s for all Statistics.  </w:t>
      </w:r>
      <w:del w:id="4276" w:author="Ryan Beck" w:date="2022-10-10T13:39:00Z">
        <w:r w:rsidRPr="00C0592E" w:rsidDel="00582F69">
          <w:delText xml:space="preserve">See </w:delText>
        </w:r>
        <w:r w:rsidR="00070E42" w:rsidRPr="00C0592E" w:rsidDel="00582F69">
          <w:fldChar w:fldCharType="begin"/>
        </w:r>
        <w:r w:rsidR="00070E42" w:rsidRPr="00C0592E" w:rsidDel="00582F69">
          <w:delInstrText xml:space="preserve"> REF _Ref185838662 \h </w:delInstrText>
        </w:r>
        <w:r w:rsidR="00C0592E" w:rsidRPr="00C0592E" w:rsidDel="00582F69">
          <w:delInstrText xml:space="preserve"> \* MERGEFORMAT </w:delInstrText>
        </w:r>
        <w:r w:rsidR="00070E42" w:rsidRPr="00C0592E" w:rsidDel="00582F69">
          <w:fldChar w:fldCharType="separate"/>
        </w:r>
        <w:r w:rsidR="00F9407E" w:rsidRPr="00F9407E" w:rsidDel="00582F69">
          <w:delText xml:space="preserve">Figure </w:delText>
        </w:r>
        <w:r w:rsidR="00F9407E" w:rsidRPr="00F9407E" w:rsidDel="00582F69">
          <w:rPr>
            <w:noProof/>
          </w:rPr>
          <w:delText>59</w:delText>
        </w:r>
        <w:r w:rsidR="00070E42" w:rsidRPr="00C0592E" w:rsidDel="00582F69">
          <w:fldChar w:fldCharType="end"/>
        </w:r>
        <w:r w:rsidRPr="00C0592E" w:rsidDel="00582F69">
          <w:delText xml:space="preserve">.  </w:delText>
        </w:r>
      </w:del>
      <w:r w:rsidRPr="00C0592E">
        <w:t>This is the range of the highest to the lowest value for any given specification.  This information is strictly being displayed and is not factored in to the PWI value and is not</w:t>
      </w:r>
      <w:r w:rsidR="007476D8">
        <w:t xml:space="preserve"> used in the</w:t>
      </w:r>
      <w:r w:rsidR="006B7B1D">
        <w:t xml:space="preserve"> </w:t>
      </w:r>
      <w:r w:rsidR="006B7B1D">
        <w:rPr>
          <w:i/>
        </w:rPr>
        <w:t>optional</w:t>
      </w:r>
      <w:r w:rsidR="007476D8">
        <w:t xml:space="preserve"> Navigator or Auto-F</w:t>
      </w:r>
      <w:r w:rsidRPr="00C0592E">
        <w:t xml:space="preserve">ocus calculations.  </w:t>
      </w:r>
    </w:p>
    <w:p w14:paraId="7D2B1137" w14:textId="68126A3C" w:rsidR="0090134B" w:rsidRPr="00C0592E" w:rsidRDefault="00C653DF" w:rsidP="00C67678">
      <w:pPr>
        <w:pStyle w:val="Heading3"/>
      </w:pPr>
      <w:r w:rsidRPr="00764231">
        <w:t xml:space="preserve"> </w:t>
      </w:r>
      <w:bookmarkStart w:id="4277" w:name="_Toc469043363"/>
      <w:bookmarkStart w:id="4278" w:name="_Toc469044997"/>
      <w:bookmarkStart w:id="4279" w:name="_Toc469139295"/>
      <w:bookmarkStart w:id="4280" w:name="_Toc469152740"/>
      <w:bookmarkStart w:id="4281" w:name="_Toc491174833"/>
      <w:bookmarkStart w:id="4282" w:name="_Toc491337814"/>
      <w:bookmarkStart w:id="4283" w:name="_Toc491337988"/>
      <w:bookmarkStart w:id="4284" w:name="_Toc491338761"/>
      <w:bookmarkStart w:id="4285" w:name="_Toc532855743"/>
      <w:bookmarkStart w:id="4286" w:name="_Toc532856765"/>
      <w:bookmarkStart w:id="4287" w:name="_Toc53042187"/>
      <w:bookmarkStart w:id="4288" w:name="_Toc53042372"/>
      <w:bookmarkStart w:id="4289" w:name="_Toc86846344"/>
      <w:bookmarkStart w:id="4290" w:name="_Toc86846535"/>
      <w:bookmarkStart w:id="4291" w:name="_Toc119049914"/>
      <w:bookmarkStart w:id="4292" w:name="_Toc119050479"/>
      <w:bookmarkStart w:id="4293" w:name="_Toc119050669"/>
      <w:r w:rsidRPr="00764231">
        <w:t>Examine Tool</w:t>
      </w:r>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p>
    <w:tbl>
      <w:tblPr>
        <w:tblW w:w="0" w:type="auto"/>
        <w:tblLook w:val="04A0" w:firstRow="1" w:lastRow="0" w:firstColumn="1" w:lastColumn="0" w:noHBand="0" w:noVBand="1"/>
      </w:tblPr>
      <w:tblGrid>
        <w:gridCol w:w="6408"/>
        <w:gridCol w:w="2520"/>
      </w:tblGrid>
      <w:tr w:rsidR="00A1319A" w14:paraId="17AF4E86" w14:textId="77777777" w:rsidTr="00211D6A">
        <w:tc>
          <w:tcPr>
            <w:tcW w:w="6408" w:type="dxa"/>
            <w:shd w:val="clear" w:color="auto" w:fill="auto"/>
          </w:tcPr>
          <w:p w14:paraId="784069D5" w14:textId="3C0BFBBA" w:rsidR="00A1319A" w:rsidRPr="00C0592E" w:rsidRDefault="00A1319A" w:rsidP="00A1319A">
            <w:r w:rsidRPr="00C0592E">
              <w:t>You can also view the Delta T (</w:t>
            </w:r>
            <w:r w:rsidRPr="00211D6A">
              <w:rPr>
                <w:rFonts w:ascii="Lucida Sans Unicode" w:hAnsi="Lucida Sans Unicode"/>
              </w:rPr>
              <w:t>∆</w:t>
            </w:r>
            <w:r w:rsidRPr="00C0592E">
              <w:t xml:space="preserve">T), or Delta Temperature, at specific points across the profile by right mouse clicking on the graph.  This will bring up a </w:t>
            </w:r>
            <w:r>
              <w:t>p</w:t>
            </w:r>
            <w:r w:rsidRPr="00C0592E">
              <w:t xml:space="preserve">ointer and a chart will appear in the upper left corner of the graph.  </w:t>
            </w:r>
            <w:del w:id="4294" w:author="Ryan Beck" w:date="2022-10-10T11:25:00Z">
              <w:r w:rsidRPr="00C0592E" w:rsidDel="00CF2A23">
                <w:delText xml:space="preserve">See </w:delText>
              </w:r>
              <w:r w:rsidRPr="00C0592E" w:rsidDel="00CF2A23">
                <w:fldChar w:fldCharType="begin"/>
              </w:r>
              <w:r w:rsidRPr="00C0592E" w:rsidDel="00CF2A23">
                <w:delInstrText xml:space="preserve"> REF _Ref185838662 \h  \* MERGEFORMAT </w:delInstrText>
              </w:r>
              <w:r w:rsidRPr="00C0592E" w:rsidDel="00CF2A23">
                <w:fldChar w:fldCharType="separate"/>
              </w:r>
              <w:r w:rsidR="00F9407E" w:rsidRPr="00F9407E" w:rsidDel="00CF2A23">
                <w:delText xml:space="preserve">Figure </w:delText>
              </w:r>
              <w:r w:rsidR="00F9407E" w:rsidRPr="00F9407E" w:rsidDel="00CF2A23">
                <w:rPr>
                  <w:noProof/>
                </w:rPr>
                <w:delText>59</w:delText>
              </w:r>
              <w:r w:rsidRPr="00C0592E" w:rsidDel="00CF2A23">
                <w:fldChar w:fldCharType="end"/>
              </w:r>
              <w:r w:rsidRPr="00C0592E" w:rsidDel="00CF2A23">
                <w:delText>.</w:delText>
              </w:r>
            </w:del>
          </w:p>
          <w:p w14:paraId="5A28FE26" w14:textId="77777777" w:rsidR="00A1319A" w:rsidRDefault="00A1319A" w:rsidP="0090134B"/>
        </w:tc>
        <w:tc>
          <w:tcPr>
            <w:tcW w:w="2520" w:type="dxa"/>
            <w:shd w:val="clear" w:color="auto" w:fill="auto"/>
          </w:tcPr>
          <w:p w14:paraId="71AAD5B0" w14:textId="77777777" w:rsidR="00A1319A" w:rsidRDefault="000E0382" w:rsidP="00211D6A">
            <w:pPr>
              <w:jc w:val="center"/>
            </w:pPr>
            <w:r>
              <w:rPr>
                <w:noProof/>
              </w:rPr>
              <w:drawing>
                <wp:inline distT="0" distB="0" distL="0" distR="0" wp14:anchorId="47750F54" wp14:editId="54A2CE4A">
                  <wp:extent cx="1097280" cy="900430"/>
                  <wp:effectExtent l="19050" t="19050" r="26670" b="13970"/>
                  <wp:docPr id="145" name="Picture 14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
                          <pic:cNvPicPr>
                            <a:picLocks noChangeAspect="1" noChangeArrowheads="1"/>
                          </pic:cNvPicPr>
                        </pic:nvPicPr>
                        <pic:blipFill>
                          <a:blip r:embed="rId94">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inline>
              </w:drawing>
            </w:r>
          </w:p>
          <w:p w14:paraId="41D4B1A1" w14:textId="3B9901EA" w:rsidR="00A1319A" w:rsidRPr="00211D6A" w:rsidRDefault="00A1319A" w:rsidP="00E332CD">
            <w:pPr>
              <w:jc w:val="center"/>
              <w:rPr>
                <w:rFonts w:ascii="Arial" w:hAnsi="Arial" w:cs="Arial"/>
                <w:sz w:val="16"/>
                <w:szCs w:val="16"/>
              </w:rPr>
            </w:pPr>
            <w:bookmarkStart w:id="4295" w:name="_Ref185838662"/>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F9407E">
              <w:rPr>
                <w:rFonts w:ascii="Arial" w:hAnsi="Arial" w:cs="Arial"/>
                <w:noProof/>
                <w:sz w:val="16"/>
                <w:szCs w:val="16"/>
              </w:rPr>
              <w:t>59</w:t>
            </w:r>
            <w:r w:rsidRPr="00211D6A">
              <w:rPr>
                <w:rFonts w:ascii="Arial" w:hAnsi="Arial" w:cs="Arial"/>
                <w:sz w:val="16"/>
                <w:szCs w:val="16"/>
              </w:rPr>
              <w:fldChar w:fldCharType="end"/>
            </w:r>
            <w:bookmarkEnd w:id="4295"/>
            <w:r w:rsidRPr="00211D6A">
              <w:rPr>
                <w:rFonts w:ascii="Arial" w:hAnsi="Arial" w:cs="Arial"/>
                <w:sz w:val="16"/>
                <w:szCs w:val="16"/>
              </w:rPr>
              <w:t xml:space="preserve">: </w:t>
            </w:r>
            <w:r w:rsidR="009258AE">
              <w:rPr>
                <w:rFonts w:ascii="Arial" w:hAnsi="Arial" w:cs="Arial"/>
                <w:sz w:val="16"/>
                <w:szCs w:val="16"/>
              </w:rPr>
              <w:t xml:space="preserve">Examine </w:t>
            </w:r>
            <w:r w:rsidRPr="00211D6A">
              <w:rPr>
                <w:rFonts w:ascii="Arial" w:hAnsi="Arial" w:cs="Arial"/>
                <w:sz w:val="16"/>
                <w:szCs w:val="16"/>
              </w:rPr>
              <w:t>Tool Display</w:t>
            </w:r>
          </w:p>
        </w:tc>
      </w:tr>
    </w:tbl>
    <w:p w14:paraId="3B6426C6" w14:textId="77777777" w:rsidR="0090134B" w:rsidRPr="00C0592E" w:rsidRDefault="0090134B" w:rsidP="0090134B"/>
    <w:p w14:paraId="0C304756" w14:textId="77777777" w:rsidR="0090134B" w:rsidRPr="00C0592E" w:rsidRDefault="0090134B" w:rsidP="0090134B">
      <w:r w:rsidRPr="00C0592E">
        <w:t>Wherever the pointer is moved across the profile, the following data will be displayed:</w:t>
      </w:r>
    </w:p>
    <w:p w14:paraId="332D53B5" w14:textId="77777777" w:rsidR="00BD0472" w:rsidRPr="00C0592E" w:rsidRDefault="00BD0472" w:rsidP="00764231"/>
    <w:p w14:paraId="6CF119B2" w14:textId="77777777" w:rsidR="0090134B" w:rsidRPr="00C0592E" w:rsidRDefault="0090134B" w:rsidP="00AA5614">
      <w:pPr>
        <w:pStyle w:val="ListParagraph"/>
        <w:numPr>
          <w:ilvl w:val="0"/>
          <w:numId w:val="110"/>
        </w:numPr>
      </w:pPr>
      <w:r w:rsidRPr="00C0592E">
        <w:t>The first column is the actual temperature for each TC, Original.</w:t>
      </w:r>
    </w:p>
    <w:p w14:paraId="7873C4C9" w14:textId="77777777" w:rsidR="0090134B" w:rsidRPr="00C0592E" w:rsidRDefault="0090134B" w:rsidP="00AA5614">
      <w:pPr>
        <w:pStyle w:val="ListParagraph"/>
        <w:numPr>
          <w:ilvl w:val="0"/>
          <w:numId w:val="110"/>
        </w:numPr>
      </w:pPr>
      <w:r w:rsidRPr="00C0592E">
        <w:t>The second column is the temperature of the predicted profile data – based on set point or belt speed changes.</w:t>
      </w:r>
    </w:p>
    <w:p w14:paraId="0C514E6E" w14:textId="77777777" w:rsidR="0090134B" w:rsidRPr="00C0592E" w:rsidRDefault="0090134B" w:rsidP="00AA5614">
      <w:pPr>
        <w:pStyle w:val="ListParagraph"/>
        <w:numPr>
          <w:ilvl w:val="0"/>
          <w:numId w:val="110"/>
        </w:numPr>
      </w:pPr>
      <w:r w:rsidRPr="00C0592E">
        <w:t>The Delta T for both actual and predicted TC data.</w:t>
      </w:r>
    </w:p>
    <w:p w14:paraId="263A8BBC" w14:textId="4C983062" w:rsidR="0090134B" w:rsidDel="00C957B3" w:rsidRDefault="0090134B" w:rsidP="00C957B3">
      <w:pPr>
        <w:pStyle w:val="ListParagraph"/>
        <w:numPr>
          <w:ilvl w:val="0"/>
          <w:numId w:val="110"/>
        </w:numPr>
        <w:rPr>
          <w:del w:id="4296" w:author="Ryan Beck" w:date="2022-10-10T11:27:00Z"/>
        </w:rPr>
      </w:pPr>
      <w:r w:rsidRPr="00C0592E">
        <w:t>The time during the profile at which the pointer is placed</w:t>
      </w:r>
      <w:r w:rsidR="00764231">
        <w:t>.</w:t>
      </w:r>
    </w:p>
    <w:p w14:paraId="0584EA9C" w14:textId="77777777" w:rsidR="00C957B3" w:rsidRDefault="00C957B3">
      <w:pPr>
        <w:pStyle w:val="ListParagraph"/>
        <w:numPr>
          <w:ilvl w:val="0"/>
          <w:numId w:val="110"/>
        </w:numPr>
        <w:rPr>
          <w:ins w:id="4297" w:author="Tom Bergeron" w:date="2022-11-11T08:25:00Z"/>
        </w:rPr>
      </w:pPr>
    </w:p>
    <w:p w14:paraId="797B592F" w14:textId="5F5C3461" w:rsidR="00C957B3" w:rsidRPr="00C0592E" w:rsidRDefault="00C957B3" w:rsidP="00C957B3">
      <w:ins w:id="4298" w:author="Tom Bergeron" w:date="2022-11-11T08:25:00Z">
        <w:r>
          <w:br w:type="page"/>
        </w:r>
      </w:ins>
    </w:p>
    <w:p w14:paraId="69F41D4E" w14:textId="13EBC886" w:rsidR="00EE5C1A" w:rsidRDefault="00754243" w:rsidP="00E14151">
      <w:pPr>
        <w:pStyle w:val="Heading2"/>
      </w:pPr>
      <w:bookmarkStart w:id="4299" w:name="_Toc119468114"/>
      <w:del w:id="4300" w:author="Ryan Beck" w:date="2022-10-10T11:27:00Z">
        <w:r w:rsidDel="008E7B18">
          <w:lastRenderedPageBreak/>
          <w:br w:type="page"/>
        </w:r>
      </w:del>
      <w:bookmarkStart w:id="4301" w:name="_Toc329784629"/>
      <w:bookmarkStart w:id="4302" w:name="_Toc469043365"/>
      <w:bookmarkStart w:id="4303" w:name="_Toc469044999"/>
      <w:bookmarkStart w:id="4304" w:name="_Toc469139297"/>
      <w:bookmarkStart w:id="4305" w:name="_Toc469152742"/>
      <w:bookmarkStart w:id="4306" w:name="_Toc491174834"/>
      <w:bookmarkStart w:id="4307" w:name="_Toc491337815"/>
      <w:bookmarkStart w:id="4308" w:name="_Toc491337989"/>
      <w:bookmarkStart w:id="4309" w:name="_Toc491338762"/>
      <w:bookmarkStart w:id="4310" w:name="_Toc532855744"/>
      <w:bookmarkStart w:id="4311" w:name="_Toc532856766"/>
      <w:bookmarkStart w:id="4312" w:name="_Toc53042188"/>
      <w:bookmarkStart w:id="4313" w:name="_Toc53042373"/>
      <w:bookmarkStart w:id="4314" w:name="_Toc86846345"/>
      <w:bookmarkStart w:id="4315" w:name="_Toc86846536"/>
      <w:bookmarkStart w:id="4316" w:name="_Toc119049758"/>
      <w:bookmarkStart w:id="4317" w:name="_Toc119049915"/>
      <w:bookmarkStart w:id="4318" w:name="_Toc119050480"/>
      <w:bookmarkStart w:id="4319" w:name="_Toc119050670"/>
      <w:r w:rsidR="008708F9">
        <w:t xml:space="preserve">Live Mode </w:t>
      </w:r>
      <w:r>
        <w:t xml:space="preserve">- </w:t>
      </w:r>
      <w:r w:rsidR="008708F9">
        <w:t xml:space="preserve">Description </w:t>
      </w:r>
      <w:r>
        <w:t>Tab</w:t>
      </w:r>
      <w:bookmarkEnd w:id="4299"/>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p>
    <w:tbl>
      <w:tblPr>
        <w:tblW w:w="0" w:type="auto"/>
        <w:tblLook w:val="04A0" w:firstRow="1" w:lastRow="0" w:firstColumn="1" w:lastColumn="0" w:noHBand="0" w:noVBand="1"/>
      </w:tblPr>
      <w:tblGrid>
        <w:gridCol w:w="3174"/>
        <w:gridCol w:w="6186"/>
      </w:tblGrid>
      <w:tr w:rsidR="000011E8" w14:paraId="7A96B061" w14:textId="77777777" w:rsidTr="00CB121F">
        <w:tc>
          <w:tcPr>
            <w:tcW w:w="4788" w:type="dxa"/>
            <w:shd w:val="clear" w:color="auto" w:fill="auto"/>
          </w:tcPr>
          <w:p w14:paraId="55152CE0" w14:textId="100937D3" w:rsidR="000011E8" w:rsidRPr="00C0592E" w:rsidRDefault="000011E8" w:rsidP="000011E8">
            <w:r w:rsidRPr="00C0592E">
              <w:t xml:space="preserve">The Description tab displays the profile Description notes for the Baseline profile.  </w:t>
            </w:r>
            <w:del w:id="4320" w:author="Ryan Beck" w:date="2022-10-10T11:27:00Z">
              <w:r w:rsidRPr="00C0592E" w:rsidDel="008E7B18">
                <w:delText xml:space="preserve">See </w:delText>
              </w:r>
              <w:r w:rsidRPr="00C0592E" w:rsidDel="008E7B18">
                <w:fldChar w:fldCharType="begin"/>
              </w:r>
              <w:r w:rsidRPr="00C0592E" w:rsidDel="008E7B18">
                <w:delInstrText xml:space="preserve"> REF _Ref185839328 \h  \* MERGEFORMAT </w:delInstrText>
              </w:r>
              <w:r w:rsidRPr="00C0592E" w:rsidDel="008E7B18">
                <w:fldChar w:fldCharType="separate"/>
              </w:r>
              <w:r w:rsidR="00F9407E" w:rsidRPr="00F9407E" w:rsidDel="008E7B18">
                <w:delText xml:space="preserve">Figure </w:delText>
              </w:r>
              <w:r w:rsidR="00F9407E" w:rsidRPr="00F9407E" w:rsidDel="008E7B18">
                <w:rPr>
                  <w:noProof/>
                </w:rPr>
                <w:delText>60</w:delText>
              </w:r>
              <w:r w:rsidRPr="00C0592E" w:rsidDel="008E7B18">
                <w:fldChar w:fldCharType="end"/>
              </w:r>
              <w:r w:rsidRPr="00C0592E" w:rsidDel="008E7B18">
                <w:delText>.</w:delText>
              </w:r>
            </w:del>
          </w:p>
          <w:p w14:paraId="28676AAA" w14:textId="77777777" w:rsidR="000011E8" w:rsidRPr="00C0592E" w:rsidRDefault="000011E8" w:rsidP="000011E8"/>
          <w:p w14:paraId="2273B4B5" w14:textId="77777777" w:rsidR="000011E8" w:rsidRPr="00C0592E" w:rsidRDefault="000011E8" w:rsidP="000011E8">
            <w:r w:rsidRPr="00C0592E">
              <w:t>You can edit these notes by clicking in the description area.</w:t>
            </w:r>
          </w:p>
          <w:p w14:paraId="4BE83907" w14:textId="77777777" w:rsidR="000011E8" w:rsidRPr="00C0592E" w:rsidRDefault="000011E8" w:rsidP="000011E8"/>
          <w:p w14:paraId="26E0A101" w14:textId="77777777" w:rsidR="000011E8" w:rsidRPr="00C0592E" w:rsidRDefault="000011E8" w:rsidP="000011E8">
            <w:r w:rsidRPr="00C0592E">
              <w:t xml:space="preserve">Below the description area, the Virtual Profile and Baseline Statistics, and recipes </w:t>
            </w:r>
            <w:r w:rsidR="00087663">
              <w:t>appear.  T</w:t>
            </w:r>
            <w:r w:rsidRPr="00C0592E">
              <w:t xml:space="preserve">he current PWI </w:t>
            </w:r>
            <w:r w:rsidR="00087663">
              <w:t>appears in the bottom-left corner</w:t>
            </w:r>
            <w:r w:rsidRPr="00C0592E">
              <w:t>.  Enlarging the description area and statistics are not possible while viewing this tab.</w:t>
            </w:r>
          </w:p>
          <w:p w14:paraId="128D6694" w14:textId="77777777" w:rsidR="000011E8" w:rsidRDefault="000011E8"/>
        </w:tc>
        <w:tc>
          <w:tcPr>
            <w:tcW w:w="4788" w:type="dxa"/>
            <w:shd w:val="clear" w:color="auto" w:fill="auto"/>
          </w:tcPr>
          <w:p w14:paraId="55A4EC9E" w14:textId="09F0FB12" w:rsidR="000011E8" w:rsidRPr="00764231" w:rsidRDefault="00127BBC">
            <w:pPr>
              <w:rPr>
                <w:noProof/>
              </w:rPr>
            </w:pPr>
            <w:r>
              <w:rPr>
                <w:noProof/>
              </w:rPr>
              <w:drawing>
                <wp:inline distT="0" distB="0" distL="0" distR="0" wp14:anchorId="1B92FD7C" wp14:editId="0FB296DC">
                  <wp:extent cx="3788855" cy="2000250"/>
                  <wp:effectExtent l="0" t="0" r="2540" b="0"/>
                  <wp:docPr id="2976" name="Picture 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Tab - Live.png"/>
                          <pic:cNvPicPr/>
                        </pic:nvPicPr>
                        <pic:blipFill>
                          <a:blip r:embed="rId167">
                            <a:extLst>
                              <a:ext uri="{28A0092B-C50C-407E-A947-70E740481C1C}">
                                <a14:useLocalDpi xmlns:a14="http://schemas.microsoft.com/office/drawing/2010/main" val="0"/>
                              </a:ext>
                            </a:extLst>
                          </a:blip>
                          <a:stretch>
                            <a:fillRect/>
                          </a:stretch>
                        </pic:blipFill>
                        <pic:spPr>
                          <a:xfrm>
                            <a:off x="0" y="0"/>
                            <a:ext cx="3788855" cy="2000250"/>
                          </a:xfrm>
                          <a:prstGeom prst="rect">
                            <a:avLst/>
                          </a:prstGeom>
                        </pic:spPr>
                      </pic:pic>
                    </a:graphicData>
                  </a:graphic>
                </wp:inline>
              </w:drawing>
            </w:r>
          </w:p>
          <w:p w14:paraId="331653B9" w14:textId="61555A71" w:rsidR="000011E8" w:rsidRPr="00764231" w:rsidRDefault="000011E8" w:rsidP="00764231">
            <w:pPr>
              <w:jc w:val="center"/>
              <w:rPr>
                <w:rFonts w:ascii="Trebuchet MS" w:hAnsi="Trebuchet MS" w:cs="Arial"/>
                <w:sz w:val="24"/>
                <w:szCs w:val="24"/>
              </w:rPr>
            </w:pPr>
            <w:bookmarkStart w:id="4321" w:name="_Ref185839328"/>
            <w:r w:rsidRPr="00764231">
              <w:rPr>
                <w:rFonts w:ascii="Arial" w:hAnsi="Arial" w:cs="Arial"/>
                <w:sz w:val="16"/>
                <w:szCs w:val="16"/>
              </w:rPr>
              <w:t xml:space="preserve">Figure </w:t>
            </w:r>
            <w:r w:rsidRPr="00764231">
              <w:rPr>
                <w:rFonts w:ascii="Arial" w:hAnsi="Arial" w:cs="Arial"/>
                <w:sz w:val="16"/>
                <w:szCs w:val="16"/>
              </w:rPr>
              <w:fldChar w:fldCharType="begin"/>
            </w:r>
            <w:r w:rsidRPr="00764231">
              <w:rPr>
                <w:rFonts w:ascii="Arial" w:hAnsi="Arial" w:cs="Arial"/>
                <w:sz w:val="16"/>
                <w:szCs w:val="16"/>
              </w:rPr>
              <w:instrText xml:space="preserve"> SEQ Figure \* ARABIC </w:instrText>
            </w:r>
            <w:r w:rsidRPr="00764231">
              <w:rPr>
                <w:rFonts w:ascii="Arial" w:hAnsi="Arial" w:cs="Arial"/>
                <w:sz w:val="16"/>
                <w:szCs w:val="16"/>
              </w:rPr>
              <w:fldChar w:fldCharType="separate"/>
            </w:r>
            <w:r w:rsidR="00F9407E">
              <w:rPr>
                <w:rFonts w:ascii="Arial" w:hAnsi="Arial" w:cs="Arial"/>
                <w:noProof/>
                <w:sz w:val="16"/>
                <w:szCs w:val="16"/>
              </w:rPr>
              <w:t>60</w:t>
            </w:r>
            <w:r w:rsidRPr="00764231">
              <w:rPr>
                <w:rFonts w:ascii="Arial" w:hAnsi="Arial" w:cs="Arial"/>
                <w:sz w:val="16"/>
                <w:szCs w:val="16"/>
              </w:rPr>
              <w:fldChar w:fldCharType="end"/>
            </w:r>
            <w:bookmarkEnd w:id="4321"/>
            <w:r w:rsidRPr="00764231">
              <w:rPr>
                <w:rFonts w:ascii="Arial" w:hAnsi="Arial" w:cs="Arial"/>
                <w:sz w:val="16"/>
                <w:szCs w:val="16"/>
              </w:rPr>
              <w:t>: Virtual Profiling – Description Tab</w:t>
            </w:r>
          </w:p>
        </w:tc>
      </w:tr>
    </w:tbl>
    <w:p w14:paraId="01F960B8" w14:textId="77777777" w:rsidR="008708F9" w:rsidRPr="00D40ECD" w:rsidRDefault="00035FF6" w:rsidP="00E14151">
      <w:pPr>
        <w:pStyle w:val="Heading2"/>
      </w:pPr>
      <w:bookmarkStart w:id="4322" w:name="_Verify_the_Virtual"/>
      <w:bookmarkStart w:id="4323" w:name="_Toc119468120"/>
      <w:bookmarkStart w:id="4324" w:name="_Toc329784632"/>
      <w:bookmarkStart w:id="4325" w:name="_Ref394324506"/>
      <w:bookmarkStart w:id="4326" w:name="_Toc469043366"/>
      <w:bookmarkStart w:id="4327" w:name="_Toc469045000"/>
      <w:bookmarkStart w:id="4328" w:name="_Toc469139298"/>
      <w:bookmarkStart w:id="4329" w:name="_Toc469152743"/>
      <w:bookmarkStart w:id="4330" w:name="_Toc491174835"/>
      <w:bookmarkStart w:id="4331" w:name="_Toc491337816"/>
      <w:bookmarkStart w:id="4332" w:name="_Toc491337990"/>
      <w:bookmarkStart w:id="4333" w:name="_Toc491338763"/>
      <w:bookmarkStart w:id="4334" w:name="_Toc532855745"/>
      <w:bookmarkStart w:id="4335" w:name="_Toc532856767"/>
      <w:bookmarkStart w:id="4336" w:name="_Toc53042189"/>
      <w:bookmarkStart w:id="4337" w:name="_Toc53042374"/>
      <w:bookmarkStart w:id="4338" w:name="_Toc86846346"/>
      <w:bookmarkStart w:id="4339" w:name="_Toc86846537"/>
      <w:bookmarkStart w:id="4340" w:name="_Toc119049759"/>
      <w:bookmarkStart w:id="4341" w:name="_Toc119049916"/>
      <w:bookmarkStart w:id="4342" w:name="_Toc119050481"/>
      <w:bookmarkStart w:id="4343" w:name="_Toc119050671"/>
      <w:bookmarkEnd w:id="4322"/>
      <w:r>
        <w:t>Verify</w:t>
      </w:r>
      <w:r w:rsidR="008708F9">
        <w:t xml:space="preserve"> </w:t>
      </w:r>
      <w:r>
        <w:t>t</w:t>
      </w:r>
      <w:r w:rsidR="00754243">
        <w:t xml:space="preserve">he </w:t>
      </w:r>
      <w:r w:rsidR="008708F9">
        <w:t>Virtual Profile</w:t>
      </w:r>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p>
    <w:p w14:paraId="57002079" w14:textId="55218028" w:rsidR="005C0E00" w:rsidRPr="00C0592E" w:rsidRDefault="005C0E00" w:rsidP="005C0E00">
      <w:r w:rsidRPr="00C0592E">
        <w:t xml:space="preserve">The </w:t>
      </w:r>
      <w:r w:rsidR="00F3396F">
        <w:t>V</w:t>
      </w:r>
      <w:r>
        <w:rPr>
          <w:i/>
        </w:rPr>
        <w:t xml:space="preserve">irtual </w:t>
      </w:r>
      <w:r w:rsidR="00F3396F">
        <w:rPr>
          <w:i/>
        </w:rPr>
        <w:t>P</w:t>
      </w:r>
      <w:r w:rsidRPr="001E1768">
        <w:rPr>
          <w:i/>
        </w:rPr>
        <w:t>rofile</w:t>
      </w:r>
      <w:r w:rsidRPr="00C0592E">
        <w:t xml:space="preserve"> is a prediction of the process </w:t>
      </w:r>
      <w:r>
        <w:t>profile</w:t>
      </w:r>
      <w:r w:rsidRPr="00C0592E">
        <w:t xml:space="preserve"> (inside the oven) generated from a model created when the Baseline profile was run.  </w:t>
      </w:r>
      <w:r>
        <w:t xml:space="preserve">A </w:t>
      </w:r>
      <w:r w:rsidR="00F3396F">
        <w:rPr>
          <w:i/>
        </w:rPr>
        <w:t>V</w:t>
      </w:r>
      <w:r w:rsidRPr="001E1768">
        <w:rPr>
          <w:i/>
        </w:rPr>
        <w:t>erification</w:t>
      </w:r>
      <w:r>
        <w:t xml:space="preserve"> </w:t>
      </w:r>
      <w:r w:rsidR="00F3396F">
        <w:rPr>
          <w:i/>
        </w:rPr>
        <w:t>P</w:t>
      </w:r>
      <w:r w:rsidRPr="00CF582B">
        <w:rPr>
          <w:i/>
        </w:rPr>
        <w:t>rofile</w:t>
      </w:r>
      <w:r>
        <w:t xml:space="preserve"> is a comparison run against the virtual profile model.  If you think </w:t>
      </w:r>
      <w:r w:rsidRPr="00C0592E">
        <w:t>the pr</w:t>
      </w:r>
      <w:r>
        <w:t>ocess has changed significantly</w:t>
      </w:r>
      <w:r w:rsidRPr="00C0592E">
        <w:t xml:space="preserve"> or you have purposely changed the recipe</w:t>
      </w:r>
      <w:r>
        <w:t xml:space="preserve">, running a </w:t>
      </w:r>
      <w:r w:rsidRPr="005F441B">
        <w:t>verification profile</w:t>
      </w:r>
      <w:r>
        <w:t xml:space="preserve"> lets you verify</w:t>
      </w:r>
      <w:r w:rsidRPr="00C0592E">
        <w:t xml:space="preserve"> the prediction model</w:t>
      </w:r>
      <w:r>
        <w:t xml:space="preserve">.  </w:t>
      </w:r>
      <w:r w:rsidRPr="00C0592E">
        <w:t xml:space="preserve">This </w:t>
      </w:r>
      <w:r>
        <w:t>comparison can</w:t>
      </w:r>
      <w:r w:rsidRPr="00C0592E">
        <w:t xml:space="preserve"> </w:t>
      </w:r>
      <w:r>
        <w:t xml:space="preserve">either </w:t>
      </w:r>
      <w:r w:rsidRPr="00C0592E">
        <w:t xml:space="preserve">verify </w:t>
      </w:r>
      <w:r>
        <w:t xml:space="preserve">that the process profile is still within </w:t>
      </w:r>
      <w:r w:rsidRPr="00C0592E">
        <w:t>specification or create a new baseline profile based on the recent changes.</w:t>
      </w:r>
    </w:p>
    <w:p w14:paraId="3AEAB38D" w14:textId="77777777" w:rsidR="005C0E00" w:rsidRPr="00C0592E" w:rsidRDefault="005C0E00" w:rsidP="005C0E00"/>
    <w:p w14:paraId="58F700C9" w14:textId="5D5AB4D6" w:rsidR="005C0E00" w:rsidRPr="00C0592E" w:rsidRDefault="005C0E00" w:rsidP="005C0E00">
      <w:r>
        <w:t>The verification profile</w:t>
      </w:r>
      <w:r w:rsidRPr="00C0592E">
        <w:t xml:space="preserve"> update</w:t>
      </w:r>
      <w:r>
        <w:t>s</w:t>
      </w:r>
      <w:r w:rsidRPr="00C0592E">
        <w:t xml:space="preserve"> the Baselin</w:t>
      </w:r>
      <w:r>
        <w:t xml:space="preserve">e profile for the current </w:t>
      </w:r>
      <w:r w:rsidR="00F3396F">
        <w:t>V</w:t>
      </w:r>
      <w:r>
        <w:t xml:space="preserve">irtual </w:t>
      </w:r>
      <w:r w:rsidR="00F3396F">
        <w:t>P</w:t>
      </w:r>
      <w:r w:rsidRPr="00C0592E">
        <w:t xml:space="preserve">rofile, </w:t>
      </w:r>
      <w:ins w:id="4344" w:author="Tom Bergeron" w:date="2022-11-11T08:26:00Z">
        <w:r w:rsidR="00C957B3">
          <w:t>e</w:t>
        </w:r>
      </w:ins>
      <w:del w:id="4345" w:author="Tom Bergeron" w:date="2022-11-11T08:26:00Z">
        <w:r w:rsidRPr="00C0592E" w:rsidDel="00C957B3">
          <w:delText>i</w:delText>
        </w:r>
      </w:del>
      <w:r w:rsidRPr="00C0592E">
        <w:t xml:space="preserve">nsuring that </w:t>
      </w:r>
      <w:r>
        <w:t>its</w:t>
      </w:r>
      <w:r w:rsidRPr="00C0592E">
        <w:t xml:space="preserve"> prediction model yield</w:t>
      </w:r>
      <w:r>
        <w:t>s</w:t>
      </w:r>
      <w:r w:rsidRPr="00C0592E">
        <w:t xml:space="preserve"> the most accurate possible</w:t>
      </w:r>
      <w:r w:rsidRPr="005B5302">
        <w:t xml:space="preserve"> </w:t>
      </w:r>
      <w:r w:rsidRPr="00C0592E">
        <w:t>results</w:t>
      </w:r>
      <w:r>
        <w:t>,</w:t>
      </w:r>
      <w:r w:rsidRPr="00C0592E">
        <w:t xml:space="preserve"> using the most recent profile.  The software always recognize</w:t>
      </w:r>
      <w:r>
        <w:t>s</w:t>
      </w:r>
      <w:r w:rsidRPr="00C0592E">
        <w:t xml:space="preserve"> the latest in</w:t>
      </w:r>
      <w:r>
        <w:noBreakHyphen/>
      </w:r>
      <w:r w:rsidRPr="00C0592E">
        <w:t xml:space="preserve">spec profile as the Baseline </w:t>
      </w:r>
      <w:r>
        <w:t xml:space="preserve">for any </w:t>
      </w:r>
      <w:r w:rsidR="00F3396F">
        <w:t>V</w:t>
      </w:r>
      <w:r>
        <w:t xml:space="preserve">irtual </w:t>
      </w:r>
      <w:r w:rsidR="00F3396F">
        <w:t>P</w:t>
      </w:r>
      <w:r w:rsidRPr="00C0592E">
        <w:t>rofile.</w:t>
      </w:r>
    </w:p>
    <w:p w14:paraId="16E613B0" w14:textId="77777777" w:rsidR="005C0E00" w:rsidRPr="00C0592E" w:rsidRDefault="005C0E00" w:rsidP="005C0E00"/>
    <w:p w14:paraId="138DF34C" w14:textId="77777777" w:rsidR="005C0E00" w:rsidRPr="00C0592E" w:rsidRDefault="005C0E00" w:rsidP="005C0E00">
      <w:r w:rsidRPr="00C0592E">
        <w:t>The software recognize</w:t>
      </w:r>
      <w:r>
        <w:t>s</w:t>
      </w:r>
      <w:r w:rsidRPr="00C0592E">
        <w:t xml:space="preserve"> when the process temperatures change significantly as compared to the current Baseline profile, and </w:t>
      </w:r>
      <w:r>
        <w:t xml:space="preserve">then </w:t>
      </w:r>
      <w:r w:rsidRPr="00C0592E">
        <w:t>prompt</w:t>
      </w:r>
      <w:r>
        <w:t>s</w:t>
      </w:r>
      <w:r w:rsidRPr="00C0592E">
        <w:t xml:space="preserve"> you t</w:t>
      </w:r>
      <w:r>
        <w:t>o run a verification p</w:t>
      </w:r>
      <w:r w:rsidRPr="00C0592E">
        <w:t>rofile.</w:t>
      </w:r>
      <w:r>
        <w:t xml:space="preserve">  You can intentionally run a </w:t>
      </w:r>
      <w:r w:rsidRPr="00C0592E">
        <w:t>verification profile at any</w:t>
      </w:r>
      <w:r>
        <w:t xml:space="preserve"> </w:t>
      </w:r>
      <w:r w:rsidRPr="00C0592E">
        <w:t xml:space="preserve">time </w:t>
      </w:r>
      <w:r>
        <w:t>during</w:t>
      </w:r>
      <w:r w:rsidRPr="00C0592E">
        <w:t xml:space="preserve"> Virtual Profil</w:t>
      </w:r>
      <w:r>
        <w:t>ing Live M</w:t>
      </w:r>
      <w:r w:rsidRPr="00C0592E">
        <w:t xml:space="preserve">ode.  </w:t>
      </w:r>
    </w:p>
    <w:p w14:paraId="47BB7277" w14:textId="58BE679A" w:rsidR="005C0E00" w:rsidRDefault="005C0E00" w:rsidP="005C0E00">
      <w:pPr>
        <w:spacing w:before="240"/>
      </w:pPr>
      <w:r w:rsidRPr="00E5356C">
        <w:rPr>
          <w:b/>
        </w:rPr>
        <w:t>Note</w:t>
      </w:r>
      <w:r>
        <w:t xml:space="preserve">: The software will only accept a </w:t>
      </w:r>
      <w:r w:rsidRPr="00E5356C">
        <w:t>verification profile</w:t>
      </w:r>
      <w:r>
        <w:t xml:space="preserve"> as a new baseline if </w:t>
      </w:r>
      <w:r w:rsidRPr="00C0592E">
        <w:t xml:space="preserve">meets </w:t>
      </w:r>
      <w:r>
        <w:t>the standard VP</w:t>
      </w:r>
      <w:r w:rsidRPr="00C0592E">
        <w:t xml:space="preserve"> criteria</w:t>
      </w:r>
      <w:r>
        <w:t xml:space="preserve">.  See </w:t>
      </w:r>
      <w:hyperlink w:anchor="_Get_a_Valid" w:history="1">
        <w:r w:rsidR="00764231" w:rsidRPr="00764231">
          <w:rPr>
            <w:rStyle w:val="Hyperlink"/>
          </w:rPr>
          <w:t>Get a Valid Baseline Profile</w:t>
        </w:r>
      </w:hyperlink>
      <w:r w:rsidR="00764231">
        <w:t>.</w:t>
      </w:r>
    </w:p>
    <w:p w14:paraId="7D23207C" w14:textId="77777777" w:rsidR="00764231" w:rsidRDefault="00764231">
      <w:pPr>
        <w:rPr>
          <w:rFonts w:ascii="Arial" w:hAnsi="Arial" w:cs="Arial"/>
          <w:b/>
          <w:bCs/>
          <w:sz w:val="24"/>
          <w:szCs w:val="26"/>
        </w:rPr>
      </w:pPr>
      <w:r>
        <w:br w:type="page"/>
      </w:r>
    </w:p>
    <w:p w14:paraId="47A22C68" w14:textId="77777777" w:rsidR="008708F9" w:rsidRPr="00D32BD1" w:rsidRDefault="00764231" w:rsidP="00C67678">
      <w:pPr>
        <w:pStyle w:val="Heading3"/>
      </w:pPr>
      <w:bookmarkStart w:id="4346" w:name="_Toc469043367"/>
      <w:bookmarkStart w:id="4347" w:name="_Toc469045001"/>
      <w:bookmarkStart w:id="4348" w:name="_Toc469139299"/>
      <w:bookmarkStart w:id="4349" w:name="_Toc469152744"/>
      <w:bookmarkStart w:id="4350" w:name="_Toc491174836"/>
      <w:bookmarkStart w:id="4351" w:name="_Toc491337817"/>
      <w:bookmarkStart w:id="4352" w:name="_Toc491337991"/>
      <w:bookmarkStart w:id="4353" w:name="_Toc491338764"/>
      <w:bookmarkStart w:id="4354" w:name="_Toc532855746"/>
      <w:bookmarkStart w:id="4355" w:name="_Toc532856768"/>
      <w:bookmarkStart w:id="4356" w:name="_Toc53042190"/>
      <w:bookmarkStart w:id="4357" w:name="_Toc53042375"/>
      <w:bookmarkStart w:id="4358" w:name="_Toc86846347"/>
      <w:bookmarkStart w:id="4359" w:name="_Toc86846538"/>
      <w:bookmarkStart w:id="4360" w:name="_Toc119049917"/>
      <w:bookmarkStart w:id="4361" w:name="_Toc119050482"/>
      <w:bookmarkStart w:id="4362" w:name="_Toc119050672"/>
      <w:r w:rsidRPr="00764231">
        <w:lastRenderedPageBreak/>
        <w:t>Start</w:t>
      </w:r>
      <w:r w:rsidR="008708F9" w:rsidRPr="00764231">
        <w:t xml:space="preserve"> </w:t>
      </w:r>
      <w:r w:rsidR="00C653DF" w:rsidRPr="00764231">
        <w:t xml:space="preserve">A </w:t>
      </w:r>
      <w:r w:rsidR="008708F9" w:rsidRPr="00764231">
        <w:t>Verification Profile</w:t>
      </w:r>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p>
    <w:tbl>
      <w:tblPr>
        <w:tblW w:w="0" w:type="auto"/>
        <w:tblLook w:val="04A0" w:firstRow="1" w:lastRow="0" w:firstColumn="1" w:lastColumn="0" w:noHBand="0" w:noVBand="1"/>
      </w:tblPr>
      <w:tblGrid>
        <w:gridCol w:w="5244"/>
        <w:gridCol w:w="4116"/>
      </w:tblGrid>
      <w:tr w:rsidR="005C2897" w14:paraId="0DD4A717" w14:textId="77777777" w:rsidTr="00764231">
        <w:trPr>
          <w:trHeight w:val="1557"/>
        </w:trPr>
        <w:tc>
          <w:tcPr>
            <w:tcW w:w="6318" w:type="dxa"/>
            <w:shd w:val="clear" w:color="auto" w:fill="auto"/>
          </w:tcPr>
          <w:p w14:paraId="338E7942" w14:textId="77777777" w:rsidR="005C2897" w:rsidRPr="00C0592E" w:rsidRDefault="005C2897" w:rsidP="005C2897">
            <w:r w:rsidRPr="00C0592E">
              <w:t>A Verification Profile can run only when Virtual Profiling is running in live mode.</w:t>
            </w:r>
          </w:p>
          <w:p w14:paraId="7BCEACE5" w14:textId="77777777" w:rsidR="005C2897" w:rsidRPr="00C0592E" w:rsidRDefault="005C2897" w:rsidP="005C2897"/>
          <w:p w14:paraId="42CBB7D1" w14:textId="6FEB9554" w:rsidR="005C2897" w:rsidRDefault="005C2897" w:rsidP="00AA5614">
            <w:pPr>
              <w:pStyle w:val="ListParagraph"/>
              <w:numPr>
                <w:ilvl w:val="0"/>
                <w:numId w:val="73"/>
              </w:numPr>
            </w:pPr>
            <w:r w:rsidRPr="00C0592E">
              <w:t xml:space="preserve">With Virtual Profiling running in live mode, select the Run Profile button at the bottom of the Virtual Profiling-live screen. </w:t>
            </w:r>
            <w:del w:id="4363" w:author="Ryan Beck" w:date="2022-10-10T11:27:00Z">
              <w:r w:rsidRPr="00C0592E" w:rsidDel="002D06B6">
                <w:delText xml:space="preserve"> See </w:delText>
              </w:r>
              <w:r w:rsidRPr="00C0592E" w:rsidDel="002D06B6">
                <w:fldChar w:fldCharType="begin"/>
              </w:r>
              <w:r w:rsidRPr="00C0592E" w:rsidDel="002D06B6">
                <w:delInstrText xml:space="preserve"> REF _Ref185905004 \h  \* MERGEFORMAT </w:delInstrText>
              </w:r>
              <w:r w:rsidRPr="00C0592E" w:rsidDel="002D06B6">
                <w:fldChar w:fldCharType="separate"/>
              </w:r>
              <w:r w:rsidR="00F9407E" w:rsidRPr="00F9407E" w:rsidDel="002D06B6">
                <w:delText xml:space="preserve">Figure </w:delText>
              </w:r>
              <w:r w:rsidR="00F9407E" w:rsidRPr="00F9407E" w:rsidDel="002D06B6">
                <w:rPr>
                  <w:noProof/>
                </w:rPr>
                <w:delText>61</w:delText>
              </w:r>
              <w:r w:rsidRPr="00C0592E" w:rsidDel="002D06B6">
                <w:fldChar w:fldCharType="end"/>
              </w:r>
              <w:r w:rsidRPr="00C0592E" w:rsidDel="002D06B6">
                <w:delText>.</w:delText>
              </w:r>
            </w:del>
          </w:p>
        </w:tc>
        <w:tc>
          <w:tcPr>
            <w:tcW w:w="3258" w:type="dxa"/>
            <w:shd w:val="clear" w:color="auto" w:fill="auto"/>
          </w:tcPr>
          <w:p w14:paraId="1C5792B0" w14:textId="77777777" w:rsidR="005C2897" w:rsidRDefault="000E0382" w:rsidP="00211D6A">
            <w:pPr>
              <w:jc w:val="center"/>
            </w:pPr>
            <w:r>
              <w:rPr>
                <w:noProof/>
              </w:rPr>
              <w:drawing>
                <wp:inline distT="0" distB="0" distL="0" distR="0" wp14:anchorId="70E60429" wp14:editId="04D0DB68">
                  <wp:extent cx="1182931" cy="641199"/>
                  <wp:effectExtent l="19050" t="19050" r="17780" b="26035"/>
                  <wp:docPr id="147" name="Picture 147"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t-NAV_Run-profil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94609" cy="647529"/>
                          </a:xfrm>
                          <a:prstGeom prst="rect">
                            <a:avLst/>
                          </a:prstGeom>
                          <a:noFill/>
                          <a:ln w="12700" cmpd="sng">
                            <a:solidFill>
                              <a:srgbClr val="000000"/>
                            </a:solidFill>
                            <a:miter lim="800000"/>
                            <a:headEnd/>
                            <a:tailEnd/>
                          </a:ln>
                          <a:effectLst/>
                        </pic:spPr>
                      </pic:pic>
                    </a:graphicData>
                  </a:graphic>
                </wp:inline>
              </w:drawing>
            </w:r>
          </w:p>
          <w:p w14:paraId="66A32188" w14:textId="63DF8170" w:rsidR="005C2897" w:rsidRPr="00211D6A" w:rsidRDefault="005C2897" w:rsidP="00211D6A">
            <w:pPr>
              <w:jc w:val="center"/>
              <w:rPr>
                <w:rFonts w:ascii="Arial" w:hAnsi="Arial" w:cs="Arial"/>
                <w:sz w:val="16"/>
                <w:szCs w:val="16"/>
              </w:rPr>
            </w:pPr>
            <w:bookmarkStart w:id="4364" w:name="_Ref185905004"/>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F9407E">
              <w:rPr>
                <w:rFonts w:ascii="Arial" w:hAnsi="Arial" w:cs="Arial"/>
                <w:noProof/>
                <w:sz w:val="16"/>
                <w:szCs w:val="16"/>
              </w:rPr>
              <w:t>61</w:t>
            </w:r>
            <w:r w:rsidRPr="00211D6A">
              <w:rPr>
                <w:rFonts w:ascii="Arial" w:hAnsi="Arial" w:cs="Arial"/>
                <w:sz w:val="16"/>
                <w:szCs w:val="16"/>
              </w:rPr>
              <w:fldChar w:fldCharType="end"/>
            </w:r>
            <w:bookmarkEnd w:id="4364"/>
            <w:r w:rsidRPr="00211D6A">
              <w:rPr>
                <w:rFonts w:ascii="Arial" w:hAnsi="Arial" w:cs="Arial"/>
                <w:sz w:val="16"/>
                <w:szCs w:val="16"/>
              </w:rPr>
              <w:t>: Run Profile Button, Main screen</w:t>
            </w:r>
          </w:p>
          <w:p w14:paraId="1B4A5612" w14:textId="77777777" w:rsidR="005C2897" w:rsidRPr="00211D6A" w:rsidRDefault="005C2897" w:rsidP="00211D6A">
            <w:pPr>
              <w:jc w:val="center"/>
              <w:rPr>
                <w:rFonts w:ascii="Arial" w:hAnsi="Arial" w:cs="Arial"/>
                <w:sz w:val="16"/>
                <w:szCs w:val="16"/>
              </w:rPr>
            </w:pPr>
          </w:p>
        </w:tc>
      </w:tr>
      <w:tr w:rsidR="005C2897" w14:paraId="6741130B" w14:textId="77777777" w:rsidTr="00211D6A">
        <w:tc>
          <w:tcPr>
            <w:tcW w:w="6318" w:type="dxa"/>
            <w:shd w:val="clear" w:color="auto" w:fill="auto"/>
          </w:tcPr>
          <w:p w14:paraId="321AD9D3" w14:textId="16BEB437" w:rsidR="005C2897" w:rsidRPr="00C0592E" w:rsidRDefault="005C2897" w:rsidP="00AA5614">
            <w:pPr>
              <w:pStyle w:val="ListParagraph"/>
              <w:numPr>
                <w:ilvl w:val="0"/>
                <w:numId w:val="73"/>
              </w:numPr>
              <w:spacing w:after="60"/>
            </w:pPr>
            <w:r w:rsidRPr="00C0592E">
              <w:t xml:space="preserve">The software will display a message asking if you want to run a Verification profile:  </w:t>
            </w:r>
            <w:del w:id="4365" w:author="Ryan Beck" w:date="2022-10-10T11:27:00Z">
              <w:r w:rsidRPr="00C0592E" w:rsidDel="002D06B6">
                <w:delText xml:space="preserve">See </w:delText>
              </w:r>
              <w:r w:rsidRPr="00C0592E" w:rsidDel="002D06B6">
                <w:fldChar w:fldCharType="begin"/>
              </w:r>
              <w:r w:rsidRPr="00C0592E" w:rsidDel="002D06B6">
                <w:delInstrText xml:space="preserve"> REF _Ref185905015 \h  \* MERGEFORMAT </w:delInstrText>
              </w:r>
              <w:r w:rsidRPr="00C0592E" w:rsidDel="002D06B6">
                <w:fldChar w:fldCharType="separate"/>
              </w:r>
              <w:r w:rsidR="00F9407E" w:rsidRPr="00F9407E" w:rsidDel="002D06B6">
                <w:delText xml:space="preserve">Figure </w:delText>
              </w:r>
              <w:r w:rsidR="00F9407E" w:rsidRPr="00F9407E" w:rsidDel="002D06B6">
                <w:rPr>
                  <w:noProof/>
                </w:rPr>
                <w:delText>62</w:delText>
              </w:r>
              <w:r w:rsidRPr="00C0592E" w:rsidDel="002D06B6">
                <w:fldChar w:fldCharType="end"/>
              </w:r>
              <w:r w:rsidRPr="00C0592E" w:rsidDel="002D06B6">
                <w:delText>.</w:delText>
              </w:r>
            </w:del>
          </w:p>
          <w:p w14:paraId="4B233D88" w14:textId="77777777" w:rsidR="005C2897" w:rsidRPr="00C0592E" w:rsidRDefault="005C2897" w:rsidP="00AA5614">
            <w:pPr>
              <w:pStyle w:val="ListParagraph"/>
              <w:numPr>
                <w:ilvl w:val="0"/>
                <w:numId w:val="111"/>
              </w:numPr>
            </w:pPr>
            <w:r w:rsidRPr="00C0592E">
              <w:t>If you choose “</w:t>
            </w:r>
            <w:r w:rsidRPr="00764231">
              <w:rPr>
                <w:b/>
              </w:rPr>
              <w:t>No</w:t>
            </w:r>
            <w:r w:rsidRPr="00C0592E">
              <w:t>”, the software will return to the previous screen.</w:t>
            </w:r>
          </w:p>
          <w:p w14:paraId="21FC67FE" w14:textId="77777777" w:rsidR="005C2897" w:rsidRDefault="005C2897" w:rsidP="00AA5614">
            <w:pPr>
              <w:pStyle w:val="ListParagraph"/>
              <w:numPr>
                <w:ilvl w:val="0"/>
                <w:numId w:val="111"/>
              </w:numPr>
            </w:pPr>
            <w:r w:rsidRPr="00C0592E">
              <w:t>If you choose “</w:t>
            </w:r>
            <w:r w:rsidRPr="00764231">
              <w:rPr>
                <w:b/>
              </w:rPr>
              <w:t>Yes</w:t>
            </w:r>
            <w:r w:rsidRPr="00C0592E">
              <w:t>”, the software will begin stepping through</w:t>
            </w:r>
            <w:r w:rsidR="00764231">
              <w:t xml:space="preserve"> </w:t>
            </w:r>
            <w:r w:rsidRPr="00C0592E">
              <w:t>the run profile routine.</w:t>
            </w:r>
          </w:p>
        </w:tc>
        <w:tc>
          <w:tcPr>
            <w:tcW w:w="3258" w:type="dxa"/>
            <w:shd w:val="clear" w:color="auto" w:fill="auto"/>
          </w:tcPr>
          <w:p w14:paraId="6B2E5017" w14:textId="4E841162" w:rsidR="005C2897" w:rsidRDefault="008B39CA" w:rsidP="00211D6A">
            <w:pPr>
              <w:jc w:val="center"/>
            </w:pPr>
            <w:del w:id="4366" w:author="Ryan Beck" w:date="2022-10-10T11:28:00Z">
              <w:r w:rsidDel="001474B5">
                <w:rPr>
                  <w:noProof/>
                </w:rPr>
                <w:drawing>
                  <wp:inline distT="0" distB="0" distL="0" distR="0" wp14:anchorId="4AAC965E" wp14:editId="79964DD5">
                    <wp:extent cx="1856511" cy="850900"/>
                    <wp:effectExtent l="0" t="0" r="0" b="6350"/>
                    <wp:docPr id="2995" name="Picture 2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ication Profile.png"/>
                            <pic:cNvPicPr/>
                          </pic:nvPicPr>
                          <pic:blipFill>
                            <a:blip r:embed="rId168">
                              <a:extLst>
                                <a:ext uri="{28A0092B-C50C-407E-A947-70E740481C1C}">
                                  <a14:useLocalDpi xmlns:a14="http://schemas.microsoft.com/office/drawing/2010/main" val="0"/>
                                </a:ext>
                              </a:extLst>
                            </a:blip>
                            <a:stretch>
                              <a:fillRect/>
                            </a:stretch>
                          </pic:blipFill>
                          <pic:spPr>
                            <a:xfrm>
                              <a:off x="0" y="0"/>
                              <a:ext cx="1854902" cy="850162"/>
                            </a:xfrm>
                            <a:prstGeom prst="rect">
                              <a:avLst/>
                            </a:prstGeom>
                          </pic:spPr>
                        </pic:pic>
                      </a:graphicData>
                    </a:graphic>
                  </wp:inline>
                </w:drawing>
              </w:r>
            </w:del>
            <w:ins w:id="4367" w:author="Ryan Beck" w:date="2022-10-10T11:28:00Z">
              <w:r w:rsidR="001474B5">
                <w:rPr>
                  <w:noProof/>
                </w:rPr>
                <w:t xml:space="preserve"> </w:t>
              </w:r>
              <w:r w:rsidR="001474B5">
                <w:rPr>
                  <w:noProof/>
                </w:rPr>
                <w:drawing>
                  <wp:inline distT="0" distB="0" distL="0" distR="0" wp14:anchorId="31C335E9" wp14:editId="28F80928">
                    <wp:extent cx="2469515" cy="1066800"/>
                    <wp:effectExtent l="0" t="0" r="6985" b="0"/>
                    <wp:docPr id="164" name="Picture 1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 name="Picture 3011" descr="Graphical user interface, text&#10;&#10;Description automatically generated"/>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2469515" cy="1066800"/>
                            </a:xfrm>
                            <a:prstGeom prst="rect">
                              <a:avLst/>
                            </a:prstGeom>
                          </pic:spPr>
                        </pic:pic>
                      </a:graphicData>
                    </a:graphic>
                  </wp:inline>
                </w:drawing>
              </w:r>
            </w:ins>
          </w:p>
          <w:p w14:paraId="6AC373DF" w14:textId="76D65979" w:rsidR="005C2897" w:rsidRPr="00211D6A" w:rsidRDefault="005C2897" w:rsidP="00211D6A">
            <w:pPr>
              <w:jc w:val="center"/>
              <w:rPr>
                <w:rFonts w:ascii="Arial" w:hAnsi="Arial" w:cs="Arial"/>
                <w:sz w:val="16"/>
                <w:szCs w:val="16"/>
              </w:rPr>
            </w:pPr>
            <w:bookmarkStart w:id="4368" w:name="_Ref185905015"/>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F9407E">
              <w:rPr>
                <w:rFonts w:ascii="Arial" w:hAnsi="Arial" w:cs="Arial"/>
                <w:noProof/>
                <w:sz w:val="16"/>
                <w:szCs w:val="16"/>
              </w:rPr>
              <w:t>62</w:t>
            </w:r>
            <w:r w:rsidRPr="00211D6A">
              <w:rPr>
                <w:rFonts w:ascii="Arial" w:hAnsi="Arial" w:cs="Arial"/>
                <w:sz w:val="16"/>
                <w:szCs w:val="16"/>
              </w:rPr>
              <w:fldChar w:fldCharType="end"/>
            </w:r>
            <w:bookmarkEnd w:id="4368"/>
          </w:p>
        </w:tc>
      </w:tr>
    </w:tbl>
    <w:p w14:paraId="46846F74" w14:textId="77777777" w:rsidR="008D4B05" w:rsidRDefault="008D4B05" w:rsidP="008D4B05"/>
    <w:p w14:paraId="61B4828A" w14:textId="77777777" w:rsidR="008708F9" w:rsidRDefault="008708F9" w:rsidP="00764231">
      <w:r w:rsidRPr="00C0592E">
        <w:t xml:space="preserve">Before </w:t>
      </w:r>
      <w:r w:rsidR="00A92790" w:rsidRPr="00C0592E">
        <w:t>profiling,</w:t>
      </w:r>
      <w:r w:rsidRPr="00C0592E">
        <w:t xml:space="preserve"> make sure:</w:t>
      </w:r>
    </w:p>
    <w:p w14:paraId="6500DA52" w14:textId="77777777" w:rsidR="00764231" w:rsidRPr="00C0592E" w:rsidRDefault="00764231" w:rsidP="00764231"/>
    <w:p w14:paraId="6CC47518" w14:textId="77777777" w:rsidR="00C84079" w:rsidRPr="00764231" w:rsidRDefault="00C84079" w:rsidP="00AA5614">
      <w:pPr>
        <w:pStyle w:val="ListParagraph"/>
        <w:numPr>
          <w:ilvl w:val="0"/>
          <w:numId w:val="112"/>
        </w:numPr>
        <w:ind w:left="1080"/>
        <w:rPr>
          <w:b/>
        </w:rPr>
      </w:pPr>
      <w:r w:rsidRPr="00C0592E">
        <w:t xml:space="preserve">The </w:t>
      </w:r>
      <w:r w:rsidR="008D4B05" w:rsidRPr="00C0592E">
        <w:t>Profiler is o</w:t>
      </w:r>
      <w:r w:rsidRPr="00C0592E">
        <w:t>n and ready to profile.</w:t>
      </w:r>
    </w:p>
    <w:p w14:paraId="47CD1CD8" w14:textId="77777777" w:rsidR="00C84079" w:rsidRPr="00764231" w:rsidRDefault="00D40ECD" w:rsidP="00AA5614">
      <w:pPr>
        <w:pStyle w:val="ListParagraph"/>
        <w:numPr>
          <w:ilvl w:val="1"/>
          <w:numId w:val="113"/>
        </w:numPr>
        <w:ind w:left="1800"/>
        <w:rPr>
          <w:b/>
        </w:rPr>
      </w:pPr>
      <w:r w:rsidRPr="00764231">
        <w:rPr>
          <w:b/>
        </w:rPr>
        <w:t xml:space="preserve">Transmit </w:t>
      </w:r>
      <w:r w:rsidR="004E67AC" w:rsidRPr="00764231">
        <w:rPr>
          <w:b/>
        </w:rPr>
        <w:t>model</w:t>
      </w:r>
      <w:r w:rsidRPr="00C0592E">
        <w:t xml:space="preserve"> – Receiver </w:t>
      </w:r>
      <w:r w:rsidR="00C84079" w:rsidRPr="00C0592E">
        <w:t>or Base Station</w:t>
      </w:r>
      <w:r w:rsidR="004E67AC" w:rsidRPr="00C0592E">
        <w:t xml:space="preserve"> </w:t>
      </w:r>
      <w:r w:rsidRPr="00C0592E">
        <w:t>is plugged into computer</w:t>
      </w:r>
      <w:r w:rsidR="000415F2" w:rsidRPr="00C0592E">
        <w:t>.</w:t>
      </w:r>
    </w:p>
    <w:p w14:paraId="22D85F84" w14:textId="77777777" w:rsidR="00D40ECD" w:rsidRPr="00764231" w:rsidRDefault="00D40ECD" w:rsidP="00AA5614">
      <w:pPr>
        <w:pStyle w:val="ListParagraph"/>
        <w:numPr>
          <w:ilvl w:val="1"/>
          <w:numId w:val="113"/>
        </w:numPr>
        <w:ind w:left="1800"/>
        <w:rPr>
          <w:b/>
        </w:rPr>
      </w:pPr>
      <w:r w:rsidRPr="00764231">
        <w:rPr>
          <w:b/>
        </w:rPr>
        <w:t xml:space="preserve">Datalog </w:t>
      </w:r>
      <w:r w:rsidR="004E67AC" w:rsidRPr="00764231">
        <w:rPr>
          <w:b/>
        </w:rPr>
        <w:t>model</w:t>
      </w:r>
      <w:r w:rsidRPr="00C0592E">
        <w:t xml:space="preserve"> – </w:t>
      </w:r>
      <w:r w:rsidR="00C84079" w:rsidRPr="00C0592E">
        <w:t>The profiler is</w:t>
      </w:r>
      <w:r w:rsidRPr="00C0592E">
        <w:t xml:space="preserve"> plugged into the download cable and download cable is plugged into the computer.</w:t>
      </w:r>
    </w:p>
    <w:p w14:paraId="61D504A5" w14:textId="77777777" w:rsidR="00764231" w:rsidRPr="00764231" w:rsidRDefault="00764231" w:rsidP="003335AF">
      <w:pPr>
        <w:ind w:left="720"/>
      </w:pPr>
    </w:p>
    <w:p w14:paraId="442028E6" w14:textId="77777777" w:rsidR="00D40ECD" w:rsidRDefault="008A345B" w:rsidP="00AA5614">
      <w:pPr>
        <w:pStyle w:val="ListParagraph"/>
        <w:numPr>
          <w:ilvl w:val="0"/>
          <w:numId w:val="112"/>
        </w:numPr>
        <w:ind w:left="1080"/>
      </w:pPr>
      <w:r>
        <w:t>P</w:t>
      </w:r>
      <w:r w:rsidR="003A2A5F">
        <w:t xml:space="preserve">rofiler </w:t>
      </w:r>
      <w:r w:rsidR="00C84079" w:rsidRPr="00C0592E">
        <w:t>batteries</w:t>
      </w:r>
      <w:r w:rsidR="00D40ECD" w:rsidRPr="00C0592E">
        <w:t xml:space="preserve"> and internal temp</w:t>
      </w:r>
      <w:r w:rsidR="00C84079" w:rsidRPr="00C0592E">
        <w:t>erature</w:t>
      </w:r>
      <w:r w:rsidR="00D40ECD" w:rsidRPr="00C0592E">
        <w:t xml:space="preserve"> are at the proper levels to profile.</w:t>
      </w:r>
    </w:p>
    <w:p w14:paraId="20CDDC2B" w14:textId="77777777" w:rsidR="00764231" w:rsidRPr="00C0592E" w:rsidRDefault="00764231" w:rsidP="003335AF">
      <w:pPr>
        <w:ind w:left="720"/>
      </w:pPr>
    </w:p>
    <w:p w14:paraId="14842495" w14:textId="77777777" w:rsidR="00D40ECD" w:rsidRPr="00C0592E" w:rsidRDefault="00D40ECD" w:rsidP="00AA5614">
      <w:pPr>
        <w:pStyle w:val="ListParagraph"/>
        <w:numPr>
          <w:ilvl w:val="0"/>
          <w:numId w:val="112"/>
        </w:numPr>
        <w:ind w:left="1080"/>
      </w:pPr>
      <w:r w:rsidRPr="00C0592E">
        <w:t>All thermocouples attached to the</w:t>
      </w:r>
      <w:r w:rsidR="00C84079" w:rsidRPr="00C0592E">
        <w:t xml:space="preserve"> profiler</w:t>
      </w:r>
      <w:r w:rsidRPr="00C0592E">
        <w:t xml:space="preserve"> are below the defined product start temperature.</w:t>
      </w:r>
    </w:p>
    <w:p w14:paraId="2C7C1C21" w14:textId="77777777" w:rsidR="00D40ECD" w:rsidRDefault="009D219D" w:rsidP="003335AF">
      <w:pPr>
        <w:ind w:left="1080"/>
      </w:pPr>
      <w:r w:rsidRPr="00764231">
        <w:rPr>
          <w:b/>
        </w:rPr>
        <w:t>Note</w:t>
      </w:r>
      <w:r w:rsidRPr="00764231">
        <w:t xml:space="preserve">: </w:t>
      </w:r>
      <w:r w:rsidR="00D40ECD" w:rsidRPr="00764231">
        <w:t xml:space="preserve">Depending on the settings </w:t>
      </w:r>
      <w:r w:rsidR="00A553EE" w:rsidRPr="00764231">
        <w:t xml:space="preserve">on your profiler </w:t>
      </w:r>
      <w:r w:rsidR="00D40ECD" w:rsidRPr="00764231">
        <w:t xml:space="preserve">and in the </w:t>
      </w:r>
      <w:r w:rsidR="00A92790" w:rsidRPr="00764231">
        <w:t>software,</w:t>
      </w:r>
      <w:r w:rsidR="00D40ECD" w:rsidRPr="00764231">
        <w:t xml:space="preserve"> you may have to initialize the </w:t>
      </w:r>
      <w:r w:rsidR="00A553EE" w:rsidRPr="00764231">
        <w:t>profiler</w:t>
      </w:r>
      <w:r w:rsidR="00D40ECD" w:rsidRPr="00764231">
        <w:t>.  The software will let yo</w:t>
      </w:r>
      <w:r w:rsidR="00764231">
        <w:t>u know when this is necessary. T</w:t>
      </w:r>
      <w:r w:rsidR="00A553EE" w:rsidRPr="00764231">
        <w:t xml:space="preserve">o initialize the profiler, connect it with the supplied cable to the computer, and turn on the power. Click </w:t>
      </w:r>
      <w:r w:rsidR="00A553EE" w:rsidRPr="00764231">
        <w:rPr>
          <w:b/>
        </w:rPr>
        <w:t>OK</w:t>
      </w:r>
      <w:r w:rsidR="00A553EE" w:rsidRPr="00764231">
        <w:t xml:space="preserve"> when the software displays the message that the initialization was successful.</w:t>
      </w:r>
    </w:p>
    <w:p w14:paraId="304FFA14" w14:textId="77777777" w:rsidR="00764231" w:rsidRPr="00764231" w:rsidRDefault="00764231" w:rsidP="00764231">
      <w:pPr>
        <w:ind w:left="360"/>
      </w:pPr>
    </w:p>
    <w:p w14:paraId="07398DD0" w14:textId="77777777" w:rsidR="00D40ECD" w:rsidRPr="00C0592E" w:rsidRDefault="00764231" w:rsidP="00AA5614">
      <w:pPr>
        <w:pStyle w:val="ListParagraph"/>
        <w:numPr>
          <w:ilvl w:val="0"/>
          <w:numId w:val="73"/>
        </w:numPr>
        <w:spacing w:after="60"/>
      </w:pPr>
      <w:r>
        <w:t>C</w:t>
      </w:r>
      <w:r w:rsidR="00860424">
        <w:t xml:space="preserve">lick the </w:t>
      </w:r>
      <w:r w:rsidR="00860424" w:rsidRPr="00FD5235">
        <w:rPr>
          <w:b/>
          <w:bCs/>
          <w:rPrChange w:id="4369" w:author="Ryan Beck" w:date="2022-10-10T11:29:00Z">
            <w:rPr/>
          </w:rPrChange>
        </w:rPr>
        <w:t>Profile Start</w:t>
      </w:r>
      <w:r w:rsidR="00860424">
        <w:t xml:space="preserve"> button (g</w:t>
      </w:r>
      <w:r w:rsidR="00D40ECD" w:rsidRPr="00C0592E">
        <w:t>reen traffic light).</w:t>
      </w:r>
    </w:p>
    <w:p w14:paraId="46020F0C" w14:textId="77777777" w:rsidR="008D4B05" w:rsidRPr="00C0592E" w:rsidRDefault="008D4B05" w:rsidP="00764231"/>
    <w:p w14:paraId="580818D3" w14:textId="2614346B" w:rsidR="008708F9" w:rsidRPr="00C0592E" w:rsidRDefault="008708F9" w:rsidP="00764231">
      <w:r w:rsidRPr="00C0592E">
        <w:t>Once the Verification Profile is complete</w:t>
      </w:r>
      <w:r w:rsidR="00A92790" w:rsidRPr="00C0592E">
        <w:t xml:space="preserve">, </w:t>
      </w:r>
      <w:r w:rsidRPr="00C0592E">
        <w:t>the</w:t>
      </w:r>
      <w:r w:rsidR="003A2A5F">
        <w:t xml:space="preserve"> profiler </w:t>
      </w:r>
      <w:r w:rsidRPr="00C0592E">
        <w:t>has downloaded the profile data</w:t>
      </w:r>
      <w:r w:rsidR="00C70673" w:rsidRPr="00C0592E">
        <w:t xml:space="preserve"> </w:t>
      </w:r>
      <w:r w:rsidR="00C4486E" w:rsidRPr="00C0592E">
        <w:t>that</w:t>
      </w:r>
      <w:r w:rsidR="006214AE" w:rsidRPr="00C0592E">
        <w:t xml:space="preserve"> meets Virtual Pro</w:t>
      </w:r>
      <w:r w:rsidR="00C70673" w:rsidRPr="00C0592E">
        <w:t>file criteria</w:t>
      </w:r>
      <w:r w:rsidR="00A92790" w:rsidRPr="00C0592E">
        <w:t>,</w:t>
      </w:r>
      <w:r w:rsidRPr="00C0592E">
        <w:t xml:space="preserve"> the</w:t>
      </w:r>
      <w:r w:rsidR="00C4486E" w:rsidRPr="00C0592E">
        <w:t xml:space="preserve"> software will display the</w:t>
      </w:r>
      <w:r w:rsidRPr="00C0592E">
        <w:t xml:space="preserve"> dialog box</w:t>
      </w:r>
      <w:r w:rsidR="00060FF7">
        <w:t xml:space="preserve"> shown below:</w:t>
      </w:r>
      <w:r w:rsidR="00C4486E" w:rsidRPr="00C0592E">
        <w:t xml:space="preserve">  </w:t>
      </w:r>
      <w:del w:id="4370" w:author="Ryan Beck" w:date="2022-10-10T11:28:00Z">
        <w:r w:rsidR="00060FF7" w:rsidDel="001474B5">
          <w:delText>(</w:delText>
        </w:r>
        <w:r w:rsidR="00C4486E" w:rsidRPr="00C0592E" w:rsidDel="001474B5">
          <w:delText>See</w:delText>
        </w:r>
        <w:r w:rsidR="000415F2" w:rsidRPr="00C0592E" w:rsidDel="001474B5">
          <w:delText xml:space="preserve"> </w:delText>
        </w:r>
        <w:r w:rsidR="000415F2" w:rsidRPr="00C0592E" w:rsidDel="001474B5">
          <w:fldChar w:fldCharType="begin"/>
        </w:r>
        <w:r w:rsidR="000415F2" w:rsidRPr="00C0592E" w:rsidDel="001474B5">
          <w:delInstrText xml:space="preserve"> REF _Ref185905094 \h </w:delInstrText>
        </w:r>
        <w:r w:rsidR="00C0592E" w:rsidRPr="00C0592E" w:rsidDel="001474B5">
          <w:delInstrText xml:space="preserve"> \* MERGEFORMAT </w:delInstrText>
        </w:r>
        <w:r w:rsidR="000415F2" w:rsidRPr="00C0592E" w:rsidDel="001474B5">
          <w:fldChar w:fldCharType="separate"/>
        </w:r>
        <w:r w:rsidR="00F9407E" w:rsidRPr="00C0592E" w:rsidDel="001474B5">
          <w:delText xml:space="preserve">Figure </w:delText>
        </w:r>
        <w:r w:rsidR="00F9407E" w:rsidDel="001474B5">
          <w:rPr>
            <w:noProof/>
          </w:rPr>
          <w:delText>63</w:delText>
        </w:r>
        <w:r w:rsidR="000415F2" w:rsidRPr="00C0592E" w:rsidDel="001474B5">
          <w:fldChar w:fldCharType="end"/>
        </w:r>
        <w:r w:rsidR="00C4486E" w:rsidRPr="00C0592E" w:rsidDel="001474B5">
          <w:delText>.</w:delText>
        </w:r>
        <w:r w:rsidR="00060FF7" w:rsidDel="001474B5">
          <w:delText>)</w:delText>
        </w:r>
      </w:del>
    </w:p>
    <w:p w14:paraId="49AD2BD8" w14:textId="77777777" w:rsidR="00C4486E" w:rsidRPr="00C0592E" w:rsidRDefault="000E0382" w:rsidP="003335AF">
      <w:pPr>
        <w:keepNext/>
        <w:jc w:val="center"/>
      </w:pPr>
      <w:r>
        <w:rPr>
          <w:noProof/>
        </w:rPr>
        <w:drawing>
          <wp:inline distT="0" distB="0" distL="0" distR="0" wp14:anchorId="08625854" wp14:editId="056852F4">
            <wp:extent cx="3312795" cy="1821815"/>
            <wp:effectExtent l="19050" t="19050" r="20955" b="260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312795" cy="1821815"/>
                    </a:xfrm>
                    <a:prstGeom prst="rect">
                      <a:avLst/>
                    </a:prstGeom>
                    <a:noFill/>
                    <a:ln w="9525" cmpd="sng">
                      <a:solidFill>
                        <a:srgbClr val="000000"/>
                      </a:solidFill>
                      <a:miter lim="800000"/>
                      <a:headEnd/>
                      <a:tailEnd/>
                    </a:ln>
                    <a:effectLst/>
                  </pic:spPr>
                </pic:pic>
              </a:graphicData>
            </a:graphic>
          </wp:inline>
        </w:drawing>
      </w:r>
    </w:p>
    <w:p w14:paraId="1377EB77" w14:textId="58901D78" w:rsidR="00C70673" w:rsidRPr="00C0592E" w:rsidRDefault="00C4486E" w:rsidP="00F5043F">
      <w:pPr>
        <w:pStyle w:val="Caption"/>
      </w:pPr>
      <w:bookmarkStart w:id="4371" w:name="_Ref185905094"/>
      <w:r w:rsidRPr="00C0592E">
        <w:t xml:space="preserve">Figure </w:t>
      </w:r>
      <w:r w:rsidR="00364D2F">
        <w:fldChar w:fldCharType="begin"/>
      </w:r>
      <w:r w:rsidR="00364D2F">
        <w:instrText xml:space="preserve"> SEQ Figure \* ARABIC </w:instrText>
      </w:r>
      <w:r w:rsidR="00364D2F">
        <w:fldChar w:fldCharType="separate"/>
      </w:r>
      <w:r w:rsidR="00F9407E">
        <w:rPr>
          <w:noProof/>
        </w:rPr>
        <w:t>63</w:t>
      </w:r>
      <w:r w:rsidR="00364D2F">
        <w:rPr>
          <w:noProof/>
        </w:rPr>
        <w:fldChar w:fldCharType="end"/>
      </w:r>
      <w:bookmarkEnd w:id="4371"/>
      <w:r w:rsidR="000415F2" w:rsidRPr="00C0592E">
        <w:t>:</w:t>
      </w:r>
      <w:r w:rsidRPr="00C0592E">
        <w:t xml:space="preserve"> </w:t>
      </w:r>
      <w:r w:rsidR="00C70673" w:rsidRPr="00C0592E">
        <w:t>This dialog box will display the PWI</w:t>
      </w:r>
      <w:r w:rsidR="008B153C" w:rsidRPr="00C0592E">
        <w:t xml:space="preserve"> and the</w:t>
      </w:r>
      <w:r w:rsidR="008B153C" w:rsidRPr="00C0592E">
        <w:br/>
      </w:r>
      <w:r w:rsidR="00C70673" w:rsidRPr="00C0592E">
        <w:t>predicted PWI for the Verification Profile.</w:t>
      </w:r>
    </w:p>
    <w:p w14:paraId="7A910094" w14:textId="77777777" w:rsidR="001C19EF" w:rsidRPr="00C0592E" w:rsidRDefault="001C19EF" w:rsidP="008B153C"/>
    <w:p w14:paraId="27D0317E" w14:textId="77777777" w:rsidR="00764231" w:rsidRDefault="00764231">
      <w:r>
        <w:br w:type="page"/>
      </w:r>
    </w:p>
    <w:p w14:paraId="79076ED5" w14:textId="0DCAA138" w:rsidR="00C4486E" w:rsidRPr="00C0592E" w:rsidRDefault="00A92790" w:rsidP="00BC7495">
      <w:r w:rsidRPr="00C0592E">
        <w:lastRenderedPageBreak/>
        <w:t>Alternatively,</w:t>
      </w:r>
      <w:r w:rsidR="00BC7495" w:rsidRPr="00C0592E">
        <w:t xml:space="preserve"> if </w:t>
      </w:r>
      <w:r w:rsidR="00C4486E" w:rsidRPr="00C0592E">
        <w:t>the Profile is out of spec, the</w:t>
      </w:r>
      <w:r w:rsidR="00BC7495" w:rsidRPr="00C0592E">
        <w:t xml:space="preserve"> dialog box </w:t>
      </w:r>
      <w:r w:rsidR="00C4486E" w:rsidRPr="00C0592E">
        <w:t>show</w:t>
      </w:r>
      <w:r w:rsidR="00D11145">
        <w:t>n</w:t>
      </w:r>
      <w:r w:rsidR="00C4486E" w:rsidRPr="00C0592E">
        <w:t xml:space="preserve"> below </w:t>
      </w:r>
      <w:r w:rsidR="00BC7495" w:rsidRPr="00C0592E">
        <w:t>will appear stating that the PWI is too high.</w:t>
      </w:r>
      <w:r w:rsidR="00C4486E" w:rsidRPr="00C0592E">
        <w:t xml:space="preserve">  </w:t>
      </w:r>
      <w:del w:id="4372" w:author="Ryan Beck" w:date="2022-10-10T11:29:00Z">
        <w:r w:rsidR="00C4486E" w:rsidRPr="00C0592E" w:rsidDel="00FD5235">
          <w:delText>See</w:delText>
        </w:r>
        <w:r w:rsidR="000415F2" w:rsidRPr="00C0592E" w:rsidDel="00FD5235">
          <w:delText xml:space="preserve"> </w:delText>
        </w:r>
        <w:r w:rsidR="000415F2" w:rsidRPr="00C0592E" w:rsidDel="00FD5235">
          <w:fldChar w:fldCharType="begin"/>
        </w:r>
        <w:r w:rsidR="000415F2" w:rsidRPr="00C0592E" w:rsidDel="00FD5235">
          <w:delInstrText xml:space="preserve"> REF _Ref185905107 \h </w:delInstrText>
        </w:r>
        <w:r w:rsidR="00C0592E" w:rsidRPr="00C0592E" w:rsidDel="00FD5235">
          <w:delInstrText xml:space="preserve"> \* MERGEFORMAT </w:delInstrText>
        </w:r>
        <w:r w:rsidR="000415F2" w:rsidRPr="00C0592E" w:rsidDel="00FD5235">
          <w:fldChar w:fldCharType="separate"/>
        </w:r>
        <w:r w:rsidR="00F9407E" w:rsidRPr="00C0592E" w:rsidDel="00FD5235">
          <w:delText xml:space="preserve">Figure </w:delText>
        </w:r>
        <w:r w:rsidR="00F9407E" w:rsidDel="00FD5235">
          <w:rPr>
            <w:noProof/>
          </w:rPr>
          <w:delText>64</w:delText>
        </w:r>
        <w:r w:rsidR="000415F2" w:rsidRPr="00C0592E" w:rsidDel="00FD5235">
          <w:fldChar w:fldCharType="end"/>
        </w:r>
        <w:r w:rsidR="00C4486E" w:rsidRPr="00C0592E" w:rsidDel="00FD5235">
          <w:delText>.</w:delText>
        </w:r>
      </w:del>
    </w:p>
    <w:p w14:paraId="2D33ED32" w14:textId="77777777" w:rsidR="00C4486E" w:rsidRPr="00C0592E" w:rsidRDefault="00C4486E" w:rsidP="00BC7495"/>
    <w:p w14:paraId="3C1F6EE8" w14:textId="435D588C" w:rsidR="00BC7495" w:rsidRPr="00C0592E" w:rsidRDefault="00BC7495" w:rsidP="00BC7495">
      <w:r w:rsidRPr="00C0592E">
        <w:t xml:space="preserve">If you choose to continue running Virtual Profiling, you will receive </w:t>
      </w:r>
      <w:r w:rsidR="00B402A7" w:rsidRPr="00C0592E">
        <w:t>WARNING</w:t>
      </w:r>
      <w:r w:rsidRPr="00C0592E">
        <w:t xml:space="preserve"> #2, “The last profile was out of spec”.  In </w:t>
      </w:r>
      <w:r w:rsidR="00A63F27">
        <w:t>this</w:t>
      </w:r>
      <w:r w:rsidRPr="00C0592E">
        <w:t xml:space="preserve"> </w:t>
      </w:r>
      <w:r w:rsidR="00A63F27">
        <w:t>situation</w:t>
      </w:r>
      <w:r w:rsidR="002224EF" w:rsidRPr="00C0592E">
        <w:t>,</w:t>
      </w:r>
      <w:r w:rsidRPr="00C0592E">
        <w:t xml:space="preserve"> you need to run profiles until </w:t>
      </w:r>
      <w:r w:rsidR="00C4486E" w:rsidRPr="00C0592E">
        <w:t xml:space="preserve">an </w:t>
      </w:r>
      <w:r w:rsidR="00515180" w:rsidRPr="00C0592E">
        <w:t>in-spec</w:t>
      </w:r>
      <w:r w:rsidR="00C4486E" w:rsidRPr="00C0592E">
        <w:t xml:space="preserve"> profile </w:t>
      </w:r>
      <w:r w:rsidRPr="00C0592E">
        <w:t xml:space="preserve">is achieved before </w:t>
      </w:r>
      <w:r w:rsidR="00C4486E" w:rsidRPr="00C0592E">
        <w:t>the software will allow you to continue</w:t>
      </w:r>
      <w:r w:rsidRPr="00C0592E">
        <w:t xml:space="preserve"> Virtual Profiling.</w:t>
      </w:r>
    </w:p>
    <w:p w14:paraId="1CEE88A9" w14:textId="77777777" w:rsidR="00BC7495" w:rsidRPr="00C0592E" w:rsidRDefault="00BC7495" w:rsidP="008B153C"/>
    <w:p w14:paraId="05FD6EB9" w14:textId="77777777" w:rsidR="009D219D" w:rsidRPr="00C0592E" w:rsidRDefault="009D219D" w:rsidP="00DB63F7"/>
    <w:p w14:paraId="668D72F1" w14:textId="77777777" w:rsidR="00C4486E" w:rsidRPr="00C0592E" w:rsidRDefault="000E0382" w:rsidP="003335AF">
      <w:pPr>
        <w:keepNext/>
        <w:jc w:val="center"/>
      </w:pPr>
      <w:r>
        <w:rPr>
          <w:noProof/>
        </w:rPr>
        <w:drawing>
          <wp:inline distT="0" distB="0" distL="0" distR="0" wp14:anchorId="0CEBB900" wp14:editId="0E431D2E">
            <wp:extent cx="3319780" cy="1828800"/>
            <wp:effectExtent l="19050" t="19050" r="13970"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319780" cy="1828800"/>
                    </a:xfrm>
                    <a:prstGeom prst="rect">
                      <a:avLst/>
                    </a:prstGeom>
                    <a:noFill/>
                    <a:ln w="9525" cmpd="sng">
                      <a:solidFill>
                        <a:srgbClr val="000000"/>
                      </a:solidFill>
                      <a:miter lim="800000"/>
                      <a:headEnd/>
                      <a:tailEnd/>
                    </a:ln>
                    <a:effectLst/>
                  </pic:spPr>
                </pic:pic>
              </a:graphicData>
            </a:graphic>
          </wp:inline>
        </w:drawing>
      </w:r>
    </w:p>
    <w:p w14:paraId="5B7F692E" w14:textId="09C1288E" w:rsidR="009D219D" w:rsidRPr="00C0592E" w:rsidRDefault="009D219D" w:rsidP="00F5043F">
      <w:pPr>
        <w:pStyle w:val="Caption"/>
      </w:pPr>
      <w:bookmarkStart w:id="4373" w:name="_Ref185905107"/>
      <w:r w:rsidRPr="00C0592E">
        <w:t xml:space="preserve">Figure </w:t>
      </w:r>
      <w:r w:rsidR="00364D2F">
        <w:fldChar w:fldCharType="begin"/>
      </w:r>
      <w:r w:rsidR="00364D2F">
        <w:instrText xml:space="preserve"> SEQ Figure \* ARABIC </w:instrText>
      </w:r>
      <w:r w:rsidR="00364D2F">
        <w:fldChar w:fldCharType="separate"/>
      </w:r>
      <w:r w:rsidR="00F9407E">
        <w:rPr>
          <w:noProof/>
        </w:rPr>
        <w:t>64</w:t>
      </w:r>
      <w:r w:rsidR="00364D2F">
        <w:rPr>
          <w:noProof/>
        </w:rPr>
        <w:fldChar w:fldCharType="end"/>
      </w:r>
      <w:bookmarkEnd w:id="4373"/>
      <w:r w:rsidR="000415F2" w:rsidRPr="00C0592E">
        <w:t>:</w:t>
      </w:r>
      <w:r w:rsidRPr="00C0592E">
        <w:t xml:space="preserve"> Out of Spec Verification profile</w:t>
      </w:r>
    </w:p>
    <w:p w14:paraId="41F2FD8D" w14:textId="77777777" w:rsidR="009D219D" w:rsidRPr="00C0592E" w:rsidRDefault="009D219D" w:rsidP="009D219D">
      <w:pPr>
        <w:rPr>
          <w:lang w:val="en"/>
        </w:rPr>
      </w:pPr>
    </w:p>
    <w:p w14:paraId="21F5DD05" w14:textId="77777777" w:rsidR="008708F9" w:rsidRPr="00C0592E" w:rsidRDefault="008708F9" w:rsidP="009D219D">
      <w:pPr>
        <w:spacing w:after="60"/>
      </w:pPr>
      <w:r w:rsidRPr="00C0592E">
        <w:t>The dialog box will present two choices:</w:t>
      </w:r>
    </w:p>
    <w:p w14:paraId="702CD7A3" w14:textId="77777777" w:rsidR="008708F9" w:rsidRPr="00C0592E" w:rsidRDefault="008708F9" w:rsidP="00AA5614">
      <w:pPr>
        <w:pStyle w:val="ListParagraph"/>
        <w:numPr>
          <w:ilvl w:val="0"/>
          <w:numId w:val="114"/>
        </w:numPr>
        <w:ind w:left="360"/>
      </w:pPr>
      <w:r w:rsidRPr="00764231">
        <w:rPr>
          <w:b/>
        </w:rPr>
        <w:t>Continue Virtual Profiling –</w:t>
      </w:r>
      <w:r w:rsidRPr="00C0592E">
        <w:t xml:space="preserve"> If the Verification Profile meets Virtual Profiling criteria, it will automatically be used as the new Baseline profile.  If you choose this option, the software will update the Baseline and continue Virtual Profiling, using the Verification Profile as a new Baseline</w:t>
      </w:r>
      <w:r w:rsidR="008B153C" w:rsidRPr="00C0592E">
        <w:t xml:space="preserve"> profile.</w:t>
      </w:r>
    </w:p>
    <w:p w14:paraId="03598BB8" w14:textId="77777777" w:rsidR="008708F9" w:rsidRPr="00C0592E" w:rsidRDefault="008708F9" w:rsidP="00764231"/>
    <w:p w14:paraId="1D51BCEE" w14:textId="77777777" w:rsidR="008708F9" w:rsidRPr="00C0592E" w:rsidRDefault="008708F9" w:rsidP="00AA5614">
      <w:pPr>
        <w:pStyle w:val="ListParagraph"/>
        <w:numPr>
          <w:ilvl w:val="0"/>
          <w:numId w:val="114"/>
        </w:numPr>
        <w:ind w:left="360"/>
      </w:pPr>
      <w:r w:rsidRPr="00764231">
        <w:rPr>
          <w:b/>
        </w:rPr>
        <w:t>Unload Virtual Profile and go to Prediction mode</w:t>
      </w:r>
      <w:r w:rsidRPr="00C0592E">
        <w:t xml:space="preserve"> – If the Verification Profile does not meet Virtual Profiling criteria or is out of spec, it can’t be used for Virtual Profiling.  If you choose this option, you can predict changes to the profile in order to bring the profile back within its process specification.  You will have to run at least one more profile in order to produce a profile that meets Virtual Profiling</w:t>
      </w:r>
      <w:r w:rsidR="008B153C" w:rsidRPr="00C0592E">
        <w:t xml:space="preserve"> criteria.</w:t>
      </w:r>
    </w:p>
    <w:p w14:paraId="63C9BAF2" w14:textId="77777777" w:rsidR="008708F9" w:rsidRPr="00C0592E" w:rsidRDefault="008708F9"/>
    <w:p w14:paraId="4D15B080" w14:textId="17E17405" w:rsidR="008708F9" w:rsidRPr="003335AF" w:rsidRDefault="00AF75F5" w:rsidP="008B153C">
      <w:r w:rsidRPr="003335AF">
        <w:rPr>
          <w:b/>
        </w:rPr>
        <w:t>Tip</w:t>
      </w:r>
      <w:r w:rsidRPr="003335AF">
        <w:t xml:space="preserve">: </w:t>
      </w:r>
      <w:r w:rsidR="008708F9" w:rsidRPr="003335AF">
        <w:t xml:space="preserve">For an explanation of Virtual Profile criteria, see the </w:t>
      </w:r>
      <w:hyperlink w:anchor="_Understanding_Virtual_Profiling" w:history="1">
        <w:r w:rsidR="008708F9" w:rsidRPr="003335AF">
          <w:rPr>
            <w:rStyle w:val="Hyperlink"/>
          </w:rPr>
          <w:t>Virtual Profiling</w:t>
        </w:r>
      </w:hyperlink>
      <w:r w:rsidR="008708F9" w:rsidRPr="003335AF">
        <w:t xml:space="preserve"> Section of this manual</w:t>
      </w:r>
    </w:p>
    <w:p w14:paraId="54210F7E" w14:textId="77777777" w:rsidR="00915B44" w:rsidRDefault="00915B44" w:rsidP="00915B44"/>
    <w:p w14:paraId="135C2B52" w14:textId="77777777" w:rsidR="00A553EE" w:rsidRDefault="00A553EE" w:rsidP="00915B44"/>
    <w:p w14:paraId="51F69466" w14:textId="77777777" w:rsidR="00A553EE" w:rsidRDefault="00A553EE" w:rsidP="00915B44"/>
    <w:p w14:paraId="7BA7DBF3" w14:textId="77777777" w:rsidR="00A553EE" w:rsidRDefault="00A553EE" w:rsidP="00915B44"/>
    <w:p w14:paraId="71AE03BE" w14:textId="77777777" w:rsidR="00A553EE" w:rsidRDefault="00A553EE" w:rsidP="00915B44"/>
    <w:p w14:paraId="3BD283A3" w14:textId="77777777" w:rsidR="00A553EE" w:rsidRDefault="00A553EE" w:rsidP="00915B44"/>
    <w:p w14:paraId="1610E88C" w14:textId="77777777" w:rsidR="00A553EE" w:rsidRDefault="00A553EE" w:rsidP="00915B44"/>
    <w:p w14:paraId="21B5FEA8" w14:textId="77777777" w:rsidR="00A553EE" w:rsidRDefault="00A553EE" w:rsidP="00915B44"/>
    <w:p w14:paraId="5DF7248F" w14:textId="77777777" w:rsidR="00A553EE" w:rsidRDefault="00A553EE" w:rsidP="00915B44"/>
    <w:p w14:paraId="6D425E42" w14:textId="77777777" w:rsidR="00A553EE" w:rsidRDefault="00A553EE" w:rsidP="00915B44"/>
    <w:p w14:paraId="262701CA" w14:textId="77777777" w:rsidR="00A553EE" w:rsidRDefault="00A553EE" w:rsidP="00915B44"/>
    <w:p w14:paraId="417C66F1" w14:textId="77777777" w:rsidR="00A553EE" w:rsidRDefault="00A553EE" w:rsidP="00915B44"/>
    <w:p w14:paraId="5C860D1B" w14:textId="77777777" w:rsidR="00A553EE" w:rsidRDefault="00A553EE" w:rsidP="00915B44"/>
    <w:p w14:paraId="1DB1B1AF" w14:textId="77777777" w:rsidR="00A553EE" w:rsidRDefault="00A553EE" w:rsidP="00915B44"/>
    <w:p w14:paraId="44FA3721" w14:textId="77777777" w:rsidR="00A553EE" w:rsidRDefault="00A553EE" w:rsidP="00915B44"/>
    <w:p w14:paraId="4E21BB70" w14:textId="77777777" w:rsidR="00A553EE" w:rsidRDefault="00A553EE" w:rsidP="00915B44"/>
    <w:p w14:paraId="7F209857" w14:textId="77777777" w:rsidR="00A553EE" w:rsidRDefault="00A553EE" w:rsidP="00915B44"/>
    <w:p w14:paraId="20814DF3" w14:textId="77777777" w:rsidR="00A553EE" w:rsidRDefault="00A553EE" w:rsidP="00915B44"/>
    <w:p w14:paraId="1B981EFF" w14:textId="77777777" w:rsidR="00A553EE" w:rsidRDefault="00A553EE" w:rsidP="00915B44"/>
    <w:p w14:paraId="35E9ED8F" w14:textId="77777777" w:rsidR="00A553EE" w:rsidRDefault="00A553EE" w:rsidP="00915B44"/>
    <w:p w14:paraId="6A4B6761" w14:textId="77777777" w:rsidR="00A553EE" w:rsidRDefault="00A553EE" w:rsidP="00915B44"/>
    <w:p w14:paraId="69C9EBAC" w14:textId="77777777" w:rsidR="00A553EE" w:rsidRDefault="00A553EE" w:rsidP="00915B44"/>
    <w:p w14:paraId="026313DC" w14:textId="77777777" w:rsidR="008708F9" w:rsidRDefault="00754243" w:rsidP="00E14151">
      <w:pPr>
        <w:pStyle w:val="Heading2"/>
      </w:pPr>
      <w:bookmarkStart w:id="4374" w:name="_Toc119468121"/>
      <w:bookmarkStart w:id="4375" w:name="_Toc329784633"/>
      <w:bookmarkStart w:id="4376" w:name="_Toc469043368"/>
      <w:bookmarkStart w:id="4377" w:name="_Toc469045002"/>
      <w:bookmarkStart w:id="4378" w:name="_Toc469139300"/>
      <w:bookmarkStart w:id="4379" w:name="_Toc469152745"/>
      <w:bookmarkStart w:id="4380" w:name="_Toc491174837"/>
      <w:bookmarkStart w:id="4381" w:name="_Toc491337818"/>
      <w:bookmarkStart w:id="4382" w:name="_Toc491337992"/>
      <w:bookmarkStart w:id="4383" w:name="_Toc491338765"/>
      <w:bookmarkStart w:id="4384" w:name="_Toc532855747"/>
      <w:bookmarkStart w:id="4385" w:name="_Toc532856769"/>
      <w:bookmarkStart w:id="4386" w:name="_Toc53042191"/>
      <w:bookmarkStart w:id="4387" w:name="_Toc53042376"/>
      <w:bookmarkStart w:id="4388" w:name="_Toc86846348"/>
      <w:bookmarkStart w:id="4389" w:name="_Toc86846539"/>
      <w:bookmarkStart w:id="4390" w:name="_Toc119049760"/>
      <w:bookmarkStart w:id="4391" w:name="_Toc119049918"/>
      <w:bookmarkStart w:id="4392" w:name="_Toc119050483"/>
      <w:bookmarkStart w:id="4393" w:name="_Toc119050673"/>
      <w:r>
        <w:lastRenderedPageBreak/>
        <w:t>Historical Mode</w:t>
      </w:r>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p>
    <w:p w14:paraId="2DFD8164" w14:textId="7393F78F" w:rsidR="008708F9" w:rsidRPr="00C0592E" w:rsidRDefault="008708F9">
      <w:r w:rsidRPr="00C0592E">
        <w:t>The software has a</w:t>
      </w:r>
      <w:r w:rsidR="000D1A67">
        <w:t>n</w:t>
      </w:r>
      <w:r w:rsidRPr="00C0592E">
        <w:t xml:space="preserve"> </w:t>
      </w:r>
      <w:r w:rsidRPr="000D1A67">
        <w:rPr>
          <w:i/>
        </w:rPr>
        <w:t>historical mode</w:t>
      </w:r>
      <w:r w:rsidRPr="00C0592E">
        <w:t xml:space="preserve"> feature.  This feature allows </w:t>
      </w:r>
      <w:r w:rsidR="00BF3428" w:rsidRPr="00C0592E">
        <w:t>you</w:t>
      </w:r>
      <w:r w:rsidRPr="00C0592E">
        <w:t xml:space="preserve"> to view </w:t>
      </w:r>
      <w:r w:rsidR="000B2859">
        <w:t xml:space="preserve">the data for any </w:t>
      </w:r>
      <w:r w:rsidRPr="00C0592E">
        <w:t>Virtual Profile processed when the system has been running.  Open the Profile Explorer and select</w:t>
      </w:r>
      <w:r w:rsidR="00A553EE">
        <w:t xml:space="preserve"> any event other than a profile.</w:t>
      </w:r>
      <w:r w:rsidRPr="00C0592E">
        <w:t xml:space="preserve"> </w:t>
      </w:r>
      <w:r w:rsidR="00764231" w:rsidRPr="00764231">
        <w:t>T</w:t>
      </w:r>
      <w:r w:rsidRPr="00C0592E">
        <w:t xml:space="preserve">he </w:t>
      </w:r>
      <w:r w:rsidRPr="00C0592E">
        <w:rPr>
          <w:b/>
        </w:rPr>
        <w:t xml:space="preserve">Display the Graph and Statistics for this profile </w:t>
      </w:r>
      <w:r w:rsidRPr="00C0592E">
        <w:t>button</w:t>
      </w:r>
      <w:r w:rsidRPr="00C0592E">
        <w:rPr>
          <w:b/>
        </w:rPr>
        <w:t xml:space="preserve"> </w:t>
      </w:r>
      <w:r w:rsidRPr="00C0592E">
        <w:t xml:space="preserve">will change from a single graph button display to a </w:t>
      </w:r>
      <w:r w:rsidR="00A553EE" w:rsidRPr="00764231">
        <w:t>HISTORY</w:t>
      </w:r>
      <w:r w:rsidRPr="00764231">
        <w:t xml:space="preserve"> button display, indicating there is Historical data associated wi</w:t>
      </w:r>
      <w:r w:rsidR="008D4B05" w:rsidRPr="00764231">
        <w:t xml:space="preserve">th </w:t>
      </w:r>
      <w:r w:rsidR="000D1A67" w:rsidRPr="00764231">
        <w:t xml:space="preserve">the </w:t>
      </w:r>
      <w:r w:rsidR="008D4B05" w:rsidRPr="00764231">
        <w:t xml:space="preserve">selected event.  </w:t>
      </w:r>
      <w:del w:id="4394" w:author="Ryan Beck" w:date="2022-10-10T11:29:00Z">
        <w:r w:rsidR="008D4B05" w:rsidRPr="00764231" w:rsidDel="001000C8">
          <w:delText xml:space="preserve">See </w:delText>
        </w:r>
        <w:r w:rsidR="001627E3" w:rsidRPr="00764231" w:rsidDel="001000C8">
          <w:fldChar w:fldCharType="begin"/>
        </w:r>
        <w:r w:rsidR="001627E3" w:rsidRPr="00764231" w:rsidDel="001000C8">
          <w:delInstrText xml:space="preserve"> REF _Ref185909935 \h </w:delInstrText>
        </w:r>
        <w:r w:rsidR="00C0592E" w:rsidRPr="00764231" w:rsidDel="001000C8">
          <w:delInstrText xml:space="preserve"> \* MERGEFORMAT </w:delInstrText>
        </w:r>
        <w:r w:rsidR="001627E3" w:rsidRPr="00764231" w:rsidDel="001000C8">
          <w:fldChar w:fldCharType="separate"/>
        </w:r>
        <w:r w:rsidR="00F9407E" w:rsidRPr="00C0592E" w:rsidDel="001000C8">
          <w:delText xml:space="preserve">Figure </w:delText>
        </w:r>
        <w:r w:rsidR="00F9407E" w:rsidDel="001000C8">
          <w:rPr>
            <w:noProof/>
          </w:rPr>
          <w:delText>65</w:delText>
        </w:r>
        <w:r w:rsidR="001627E3" w:rsidRPr="00764231" w:rsidDel="001000C8">
          <w:fldChar w:fldCharType="end"/>
        </w:r>
        <w:r w:rsidR="001627E3" w:rsidRPr="00764231" w:rsidDel="001000C8">
          <w:delText xml:space="preserve"> a</w:delText>
        </w:r>
        <w:r w:rsidR="008D4B05" w:rsidRPr="00764231" w:rsidDel="001000C8">
          <w:delText>nd</w:delText>
        </w:r>
        <w:r w:rsidR="001627E3" w:rsidRPr="00764231" w:rsidDel="001000C8">
          <w:delText xml:space="preserve"> </w:delText>
        </w:r>
        <w:r w:rsidR="001627E3" w:rsidRPr="00C0592E" w:rsidDel="001000C8">
          <w:fldChar w:fldCharType="begin"/>
        </w:r>
        <w:r w:rsidR="001627E3" w:rsidRPr="00C0592E" w:rsidDel="001000C8">
          <w:delInstrText xml:space="preserve"> REF _Ref185909946 \h </w:delInstrText>
        </w:r>
        <w:r w:rsidR="00C0592E" w:rsidRPr="00C0592E" w:rsidDel="001000C8">
          <w:delInstrText xml:space="preserve"> \* MERGEFORMAT </w:delInstrText>
        </w:r>
        <w:r w:rsidR="001627E3" w:rsidRPr="00C0592E" w:rsidDel="001000C8">
          <w:fldChar w:fldCharType="separate"/>
        </w:r>
        <w:r w:rsidR="00F9407E" w:rsidRPr="00C0592E" w:rsidDel="001000C8">
          <w:delText xml:space="preserve">Figure </w:delText>
        </w:r>
        <w:r w:rsidR="00F9407E" w:rsidDel="001000C8">
          <w:rPr>
            <w:noProof/>
          </w:rPr>
          <w:delText>66</w:delText>
        </w:r>
        <w:r w:rsidR="001627E3" w:rsidRPr="00C0592E" w:rsidDel="001000C8">
          <w:fldChar w:fldCharType="end"/>
        </w:r>
        <w:r w:rsidR="00BA5862" w:rsidRPr="00C0592E" w:rsidDel="001000C8">
          <w:delText>.</w:delText>
        </w:r>
      </w:del>
    </w:p>
    <w:p w14:paraId="7159A215" w14:textId="77777777" w:rsidR="008708F9" w:rsidRPr="00C0592E" w:rsidRDefault="008708F9"/>
    <w:tbl>
      <w:tblPr>
        <w:tblW w:w="0" w:type="auto"/>
        <w:jc w:val="center"/>
        <w:tblLayout w:type="fixed"/>
        <w:tblCellMar>
          <w:left w:w="288" w:type="dxa"/>
          <w:right w:w="288" w:type="dxa"/>
        </w:tblCellMar>
        <w:tblLook w:val="01E0" w:firstRow="1" w:lastRow="1" w:firstColumn="1" w:lastColumn="1" w:noHBand="0" w:noVBand="0"/>
      </w:tblPr>
      <w:tblGrid>
        <w:gridCol w:w="2880"/>
        <w:gridCol w:w="2880"/>
      </w:tblGrid>
      <w:tr w:rsidR="00461367" w:rsidRPr="00C0592E" w14:paraId="5A4F67A1" w14:textId="77777777" w:rsidTr="007E56FA">
        <w:trPr>
          <w:trHeight w:val="1494"/>
          <w:jc w:val="center"/>
        </w:trPr>
        <w:tc>
          <w:tcPr>
            <w:tcW w:w="2880" w:type="dxa"/>
            <w:shd w:val="clear" w:color="auto" w:fill="auto"/>
          </w:tcPr>
          <w:p w14:paraId="16ABFEC9" w14:textId="77777777" w:rsidR="00461367" w:rsidRPr="00C0592E" w:rsidRDefault="00461367" w:rsidP="003335AF">
            <w:pPr>
              <w:keepNext/>
              <w:spacing w:after="120"/>
              <w:jc w:val="center"/>
            </w:pPr>
            <w:r w:rsidRPr="00C0592E">
              <w:object w:dxaOrig="1365" w:dyaOrig="765" w14:anchorId="5AD6E705">
                <v:shape id="_x0000_i1031" type="#_x0000_t75" style="width:68.25pt;height:38.25pt" o:ole="" o:bordertopcolor="this" o:borderleftcolor="this" o:borderbottomcolor="this" o:borderrightcolor="this" fillcolor="window">
                  <v:imagedata r:id="rId172" o:title=""/>
                  <w10:bordertop type="single" width="6"/>
                  <w10:borderleft type="single" width="6"/>
                  <w10:borderbottom type="single" width="6"/>
                  <w10:borderright type="single" width="6"/>
                </v:shape>
                <o:OLEObject Type="Embed" ProgID="PBrush" ShapeID="_x0000_i1031" DrawAspect="Content" ObjectID="_1729664445" r:id="rId173"/>
              </w:object>
            </w:r>
          </w:p>
          <w:p w14:paraId="5F5A21EF" w14:textId="57EC3203" w:rsidR="00461367" w:rsidRPr="00C0592E" w:rsidRDefault="00461367" w:rsidP="00461367">
            <w:pPr>
              <w:pStyle w:val="Caption"/>
            </w:pPr>
            <w:bookmarkStart w:id="4395" w:name="_Ref185909935"/>
            <w:r w:rsidRPr="00C0592E">
              <w:t xml:space="preserve">Figure </w:t>
            </w:r>
            <w:r w:rsidR="00364D2F">
              <w:fldChar w:fldCharType="begin"/>
            </w:r>
            <w:r w:rsidR="00364D2F">
              <w:instrText xml:space="preserve"> SEQ Figure \* ARABIC </w:instrText>
            </w:r>
            <w:r w:rsidR="00364D2F">
              <w:fldChar w:fldCharType="separate"/>
            </w:r>
            <w:r w:rsidR="00F9407E">
              <w:rPr>
                <w:noProof/>
              </w:rPr>
              <w:t>65</w:t>
            </w:r>
            <w:r w:rsidR="00364D2F">
              <w:rPr>
                <w:noProof/>
              </w:rPr>
              <w:fldChar w:fldCharType="end"/>
            </w:r>
            <w:bookmarkEnd w:id="4395"/>
            <w:r w:rsidRPr="00C0592E">
              <w:t xml:space="preserve">: </w:t>
            </w:r>
            <w:r w:rsidR="001A6F3E" w:rsidRPr="00C0592E">
              <w:t>Profile Explorer–</w:t>
            </w:r>
            <w:r w:rsidRPr="00C0592E">
              <w:t xml:space="preserve">Display Graph and Statistics for </w:t>
            </w:r>
            <w:r w:rsidR="00F072F3" w:rsidRPr="00C0592E">
              <w:t xml:space="preserve">this </w:t>
            </w:r>
            <w:r w:rsidRPr="00C0592E">
              <w:t>profile</w:t>
            </w:r>
          </w:p>
        </w:tc>
        <w:tc>
          <w:tcPr>
            <w:tcW w:w="2880" w:type="dxa"/>
            <w:shd w:val="clear" w:color="auto" w:fill="auto"/>
          </w:tcPr>
          <w:p w14:paraId="1FD4C184" w14:textId="77777777" w:rsidR="00461367" w:rsidRPr="00C0592E" w:rsidRDefault="000E0382" w:rsidP="003335AF">
            <w:pPr>
              <w:keepNext/>
              <w:spacing w:after="120"/>
              <w:jc w:val="center"/>
            </w:pPr>
            <w:r>
              <w:rPr>
                <w:noProof/>
              </w:rPr>
              <w:drawing>
                <wp:inline distT="0" distB="0" distL="0" distR="0" wp14:anchorId="78111409" wp14:editId="3FC32C93">
                  <wp:extent cx="963930" cy="520700"/>
                  <wp:effectExtent l="0" t="0" r="7620" b="0"/>
                  <wp:docPr id="152" name="Picture 1" descr="Description: \\RND\RND_Service\For DaveK\ProBot\Graphics\bt_Inspection_Histor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RND\RND_Service\For DaveK\ProBot\Graphics\bt_Inspection_History.bmp"/>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963930" cy="520700"/>
                          </a:xfrm>
                          <a:prstGeom prst="rect">
                            <a:avLst/>
                          </a:prstGeom>
                          <a:noFill/>
                          <a:ln>
                            <a:noFill/>
                          </a:ln>
                        </pic:spPr>
                      </pic:pic>
                    </a:graphicData>
                  </a:graphic>
                </wp:inline>
              </w:drawing>
            </w:r>
          </w:p>
          <w:p w14:paraId="4010A9D0" w14:textId="4398E6D5" w:rsidR="00461367" w:rsidRPr="00C0592E" w:rsidRDefault="00461367" w:rsidP="00461367">
            <w:pPr>
              <w:pStyle w:val="Caption"/>
            </w:pPr>
            <w:bookmarkStart w:id="4396" w:name="_Ref185909946"/>
            <w:r w:rsidRPr="00C0592E">
              <w:t xml:space="preserve">Figure </w:t>
            </w:r>
            <w:r w:rsidR="00364D2F">
              <w:fldChar w:fldCharType="begin"/>
            </w:r>
            <w:r w:rsidR="00364D2F">
              <w:instrText xml:space="preserve"> SEQ Figure \* ARABIC </w:instrText>
            </w:r>
            <w:r w:rsidR="00364D2F">
              <w:fldChar w:fldCharType="separate"/>
            </w:r>
            <w:r w:rsidR="00F9407E">
              <w:rPr>
                <w:noProof/>
              </w:rPr>
              <w:t>66</w:t>
            </w:r>
            <w:r w:rsidR="00364D2F">
              <w:rPr>
                <w:noProof/>
              </w:rPr>
              <w:fldChar w:fldCharType="end"/>
            </w:r>
            <w:bookmarkEnd w:id="4396"/>
            <w:r w:rsidRPr="00C0592E">
              <w:t xml:space="preserve">: </w:t>
            </w:r>
            <w:r w:rsidR="001A6F3E" w:rsidRPr="00C0592E">
              <w:t>Profile Explorer–</w:t>
            </w:r>
            <w:r w:rsidRPr="00C0592E">
              <w:t>Display Historical Graph and Statistics</w:t>
            </w:r>
          </w:p>
        </w:tc>
      </w:tr>
    </w:tbl>
    <w:p w14:paraId="334767E0" w14:textId="77777777" w:rsidR="00944FB5" w:rsidRPr="00C0592E" w:rsidRDefault="00944FB5"/>
    <w:p w14:paraId="5568D4CA" w14:textId="77777777" w:rsidR="008708F9" w:rsidRDefault="008708F9" w:rsidP="00E14151">
      <w:pPr>
        <w:pStyle w:val="Heading2"/>
      </w:pPr>
      <w:bookmarkStart w:id="4397" w:name="_Toc119468123"/>
      <w:bookmarkStart w:id="4398" w:name="_Toc329784634"/>
      <w:bookmarkStart w:id="4399" w:name="_Toc469043369"/>
      <w:bookmarkStart w:id="4400" w:name="_Toc469045003"/>
      <w:bookmarkStart w:id="4401" w:name="_Toc469139301"/>
      <w:bookmarkStart w:id="4402" w:name="_Toc469152746"/>
      <w:bookmarkStart w:id="4403" w:name="_Toc491174838"/>
      <w:bookmarkStart w:id="4404" w:name="_Toc491337819"/>
      <w:bookmarkStart w:id="4405" w:name="_Toc491337993"/>
      <w:bookmarkStart w:id="4406" w:name="_Toc491338766"/>
      <w:bookmarkStart w:id="4407" w:name="_Toc532855748"/>
      <w:bookmarkStart w:id="4408" w:name="_Toc532856770"/>
      <w:bookmarkStart w:id="4409" w:name="_Toc53042192"/>
      <w:bookmarkStart w:id="4410" w:name="_Toc53042377"/>
      <w:bookmarkStart w:id="4411" w:name="_Toc86846349"/>
      <w:bookmarkStart w:id="4412" w:name="_Toc86846540"/>
      <w:bookmarkStart w:id="4413" w:name="_Toc119049761"/>
      <w:bookmarkStart w:id="4414" w:name="_Toc119049919"/>
      <w:bookmarkStart w:id="4415" w:name="_Toc119050484"/>
      <w:bookmarkStart w:id="4416" w:name="_Toc119050674"/>
      <w:r>
        <w:t xml:space="preserve">Historical Mode </w:t>
      </w:r>
      <w:r w:rsidR="00754243">
        <w:t xml:space="preserve">- </w:t>
      </w:r>
      <w:r>
        <w:t xml:space="preserve">General </w:t>
      </w:r>
      <w:r w:rsidR="00754243">
        <w:t>Tab</w:t>
      </w:r>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p>
    <w:p w14:paraId="31B8301C" w14:textId="2DA08876" w:rsidR="009D219D" w:rsidRDefault="00DE392C" w:rsidP="003335AF">
      <w:pPr>
        <w:keepNext/>
        <w:jc w:val="center"/>
      </w:pPr>
      <w:del w:id="4417" w:author="Ryan Beck" w:date="2022-10-10T11:32:00Z">
        <w:r w:rsidDel="00F348AB">
          <w:rPr>
            <w:noProof/>
          </w:rPr>
          <w:drawing>
            <wp:inline distT="0" distB="0" distL="0" distR="0" wp14:anchorId="06023D9A" wp14:editId="7E3E87BF">
              <wp:extent cx="5156835" cy="2796540"/>
              <wp:effectExtent l="0" t="0" r="5715" b="3810"/>
              <wp:docPr id="2977" name="Picture 2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156835" cy="2796540"/>
                      </a:xfrm>
                      <a:prstGeom prst="rect">
                        <a:avLst/>
                      </a:prstGeom>
                      <a:noFill/>
                      <a:ln>
                        <a:noFill/>
                      </a:ln>
                    </pic:spPr>
                  </pic:pic>
                </a:graphicData>
              </a:graphic>
            </wp:inline>
          </w:drawing>
        </w:r>
      </w:del>
      <w:ins w:id="4418" w:author="Ryan Beck" w:date="2022-10-10T11:32:00Z">
        <w:r w:rsidR="00F348AB" w:rsidRPr="00F348AB">
          <w:rPr>
            <w:noProof/>
          </w:rPr>
          <w:t xml:space="preserve"> </w:t>
        </w:r>
        <w:r w:rsidR="00F348AB" w:rsidRPr="00F348AB">
          <w:rPr>
            <w:noProof/>
          </w:rPr>
          <w:drawing>
            <wp:inline distT="0" distB="0" distL="0" distR="0" wp14:anchorId="15CC72BD" wp14:editId="72A06F43">
              <wp:extent cx="5266944" cy="2816352"/>
              <wp:effectExtent l="0" t="0" r="0" b="3175"/>
              <wp:docPr id="165" name="Picture 16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10;&#10;Description automatically generated with medium confidence"/>
                      <pic:cNvPicPr/>
                    </pic:nvPicPr>
                    <pic:blipFill>
                      <a:blip r:embed="rId175"/>
                      <a:stretch>
                        <a:fillRect/>
                      </a:stretch>
                    </pic:blipFill>
                    <pic:spPr>
                      <a:xfrm>
                        <a:off x="0" y="0"/>
                        <a:ext cx="5266944" cy="2816352"/>
                      </a:xfrm>
                      <a:prstGeom prst="rect">
                        <a:avLst/>
                      </a:prstGeom>
                    </pic:spPr>
                  </pic:pic>
                </a:graphicData>
              </a:graphic>
            </wp:inline>
          </w:drawing>
        </w:r>
      </w:ins>
    </w:p>
    <w:p w14:paraId="021A7D24" w14:textId="65AD7311" w:rsidR="008708F9" w:rsidRDefault="009D219D" w:rsidP="00F5043F">
      <w:pPr>
        <w:pStyle w:val="Caption"/>
      </w:pPr>
      <w:r>
        <w:t xml:space="preserve">Figure </w:t>
      </w:r>
      <w:r w:rsidR="00364D2F">
        <w:fldChar w:fldCharType="begin"/>
      </w:r>
      <w:r w:rsidR="00364D2F">
        <w:instrText xml:space="preserve"> SEQ Figure \* ARABIC </w:instrText>
      </w:r>
      <w:r w:rsidR="00364D2F">
        <w:fldChar w:fldCharType="separate"/>
      </w:r>
      <w:r w:rsidR="00F9407E">
        <w:rPr>
          <w:noProof/>
        </w:rPr>
        <w:t>67</w:t>
      </w:r>
      <w:r w:rsidR="00364D2F">
        <w:rPr>
          <w:noProof/>
        </w:rPr>
        <w:fldChar w:fldCharType="end"/>
      </w:r>
      <w:r w:rsidR="00C300AB">
        <w:t>: Virtual Profiling History – General Tab</w:t>
      </w:r>
    </w:p>
    <w:p w14:paraId="4D3F6ED2" w14:textId="77777777" w:rsidR="000479AA" w:rsidRDefault="000479AA" w:rsidP="00F2645B"/>
    <w:p w14:paraId="158B5698" w14:textId="49F9CD3B" w:rsidR="008708F9" w:rsidRPr="00C0592E" w:rsidRDefault="008708F9">
      <w:r w:rsidRPr="00C0592E">
        <w:t xml:space="preserve">The software will display the Baseline profile on the profile graph in a solid line format.  Also on the profile graph is the Virtual Profile for the selected date/time.  The Virtual Profile will be displayed on the profile graph in a dashed-line format.  This display method allows </w:t>
      </w:r>
      <w:r w:rsidR="00BF3428" w:rsidRPr="00C0592E">
        <w:t>you</w:t>
      </w:r>
      <w:r w:rsidRPr="00C0592E">
        <w:t xml:space="preserve"> to easily distinguish between the Baseline and Virtual profiles</w:t>
      </w:r>
      <w:r w:rsidR="00F2645B" w:rsidRPr="00C0592E">
        <w:t>.</w:t>
      </w:r>
    </w:p>
    <w:p w14:paraId="1D85C9B5" w14:textId="77777777" w:rsidR="009D219D" w:rsidRPr="00C0592E" w:rsidRDefault="009D219D"/>
    <w:p w14:paraId="523934E1" w14:textId="77777777" w:rsidR="00634FE5" w:rsidRDefault="00634FE5" w:rsidP="00634FE5">
      <w:pPr>
        <w:rPr>
          <w:ins w:id="4419" w:author="Ryan Beck" w:date="2022-10-10T11:33:00Z"/>
        </w:rPr>
      </w:pPr>
      <w:ins w:id="4420" w:author="Ryan Beck" w:date="2022-10-10T11:33:00Z">
        <w:r>
          <w:t>Below the profile graph, the Virtual Profile and Baseline profile statistics appear.  Below the statistics, the Virtual Profile and Baseline profile recipes appear.</w:t>
        </w:r>
      </w:ins>
    </w:p>
    <w:p w14:paraId="3B393BBA" w14:textId="67CEEE14" w:rsidR="00DE392C" w:rsidDel="00634FE5" w:rsidRDefault="008708F9">
      <w:pPr>
        <w:rPr>
          <w:del w:id="4421" w:author="Ryan Beck" w:date="2022-10-10T11:33:00Z"/>
        </w:rPr>
      </w:pPr>
      <w:del w:id="4422" w:author="Ryan Beck" w:date="2022-10-10T11:33:00Z">
        <w:r w:rsidRPr="00C0592E" w:rsidDel="00634FE5">
          <w:delText xml:space="preserve">Below the profile graph, the Virtual Profile and Baseline profile statistics </w:delText>
        </w:r>
        <w:r w:rsidR="00B16913" w:rsidDel="00634FE5">
          <w:delText>appear.</w:delText>
        </w:r>
        <w:r w:rsidRPr="00C0592E" w:rsidDel="00634FE5">
          <w:delText xml:space="preserve">  Uncheck the Baseline check box to remove the Baseline statistics from view.  Below the statistics, the Virtual Profile and Baseline </w:delText>
        </w:r>
        <w:r w:rsidR="003552E0" w:rsidRPr="00C0592E" w:rsidDel="00634FE5">
          <w:delText xml:space="preserve">profile recipes </w:delText>
        </w:r>
        <w:r w:rsidR="00B16913" w:rsidDel="00634FE5">
          <w:delText>appear</w:delText>
        </w:r>
        <w:r w:rsidR="003552E0" w:rsidRPr="00C0592E" w:rsidDel="00634FE5">
          <w:delText>.</w:delText>
        </w:r>
      </w:del>
    </w:p>
    <w:p w14:paraId="06ABF3B3" w14:textId="77777777" w:rsidR="00DE392C" w:rsidRPr="00DE392C" w:rsidRDefault="00DE392C" w:rsidP="00DE392C">
      <w:pPr>
        <w:keepNext/>
        <w:spacing w:before="240" w:after="60"/>
        <w:outlineLvl w:val="2"/>
        <w:rPr>
          <w:rFonts w:ascii="Arial" w:hAnsi="Arial" w:cs="Arial"/>
          <w:b/>
          <w:bCs/>
          <w:sz w:val="28"/>
          <w:szCs w:val="26"/>
        </w:rPr>
      </w:pPr>
      <w:bookmarkStart w:id="4423" w:name="_Toc491174839"/>
      <w:bookmarkStart w:id="4424" w:name="_Toc491337820"/>
      <w:bookmarkStart w:id="4425" w:name="_Toc491337994"/>
      <w:bookmarkStart w:id="4426" w:name="_Toc491338767"/>
      <w:bookmarkStart w:id="4427" w:name="_Toc532855749"/>
      <w:bookmarkStart w:id="4428" w:name="_Toc532856771"/>
      <w:bookmarkStart w:id="4429" w:name="_Toc53042193"/>
      <w:bookmarkStart w:id="4430" w:name="_Toc53042378"/>
      <w:bookmarkStart w:id="4431" w:name="_Toc86846350"/>
      <w:bookmarkStart w:id="4432" w:name="_Toc86846541"/>
      <w:bookmarkStart w:id="4433" w:name="_Toc119049920"/>
      <w:bookmarkStart w:id="4434" w:name="_Toc119050485"/>
      <w:bookmarkStart w:id="4435" w:name="_Toc119050675"/>
      <w:r w:rsidRPr="00DE392C">
        <w:rPr>
          <w:rFonts w:ascii="Arial" w:hAnsi="Arial" w:cs="Arial"/>
          <w:b/>
          <w:bCs/>
          <w:sz w:val="28"/>
          <w:szCs w:val="26"/>
        </w:rPr>
        <w:t>Viewing Historical Profiles</w:t>
      </w:r>
      <w:bookmarkEnd w:id="4423"/>
      <w:bookmarkEnd w:id="4424"/>
      <w:bookmarkEnd w:id="4425"/>
      <w:bookmarkEnd w:id="4426"/>
      <w:bookmarkEnd w:id="4427"/>
      <w:bookmarkEnd w:id="4428"/>
      <w:bookmarkEnd w:id="4429"/>
      <w:bookmarkEnd w:id="4430"/>
      <w:bookmarkEnd w:id="4431"/>
      <w:bookmarkEnd w:id="4432"/>
      <w:bookmarkEnd w:id="4433"/>
      <w:bookmarkEnd w:id="4434"/>
      <w:bookmarkEnd w:id="4435"/>
    </w:p>
    <w:p w14:paraId="0DB0DC31" w14:textId="7D1EB542" w:rsidR="00DE392C" w:rsidRPr="00DE392C" w:rsidRDefault="00DE392C" w:rsidP="00DE392C">
      <w:r w:rsidRPr="00DE392C">
        <w:t xml:space="preserve">To view the </w:t>
      </w:r>
      <w:r w:rsidRPr="00DE392C">
        <w:rPr>
          <w:i/>
        </w:rPr>
        <w:t>Virtual Profiles</w:t>
      </w:r>
      <w:r w:rsidRPr="00DE392C">
        <w:t xml:space="preserve"> for this </w:t>
      </w:r>
      <w:del w:id="4436" w:author="Ryan Beck" w:date="2022-10-10T13:40:00Z">
        <w:r w:rsidRPr="00DE392C" w:rsidDel="00994476">
          <w:delText>product</w:delText>
        </w:r>
      </w:del>
      <w:ins w:id="4437" w:author="Ryan Beck" w:date="2022-10-10T13:40:00Z">
        <w:r w:rsidR="00994476" w:rsidRPr="00DE392C">
          <w:t>product,</w:t>
        </w:r>
      </w:ins>
      <w:r w:rsidRPr="00DE392C">
        <w:t xml:space="preserve"> use the </w:t>
      </w:r>
      <w:proofErr w:type="gramStart"/>
      <w:r w:rsidRPr="00994476">
        <w:rPr>
          <w:b/>
          <w:bCs/>
          <w:rPrChange w:id="4438" w:author="Ryan Beck" w:date="2022-10-10T13:40:00Z">
            <w:rPr/>
          </w:rPrChange>
        </w:rPr>
        <w:t>Green</w:t>
      </w:r>
      <w:proofErr w:type="gramEnd"/>
      <w:r w:rsidRPr="00994476">
        <w:rPr>
          <w:b/>
          <w:bCs/>
          <w:rPrChange w:id="4439" w:author="Ryan Beck" w:date="2022-10-10T13:40:00Z">
            <w:rPr/>
          </w:rPrChange>
        </w:rPr>
        <w:t xml:space="preserve"> arrow</w:t>
      </w:r>
      <w:r w:rsidRPr="00DE392C">
        <w:t xml:space="preserve"> buttons to eith</w:t>
      </w:r>
      <w:r w:rsidR="008B39CA">
        <w:t>er go forward in history or go b</w:t>
      </w:r>
      <w:r w:rsidRPr="00DE392C">
        <w:t xml:space="preserve">ackwards in history.  Each time the arrow button is selected the software will display the next record in chronological order.  </w:t>
      </w:r>
    </w:p>
    <w:p w14:paraId="1DB51ED2" w14:textId="77777777" w:rsidR="00DE392C" w:rsidRPr="00C0592E" w:rsidRDefault="00DE392C"/>
    <w:p w14:paraId="4C6BDFD0" w14:textId="77777777" w:rsidR="009D219D" w:rsidRPr="00A553EE" w:rsidRDefault="00C653DF" w:rsidP="00C67678">
      <w:pPr>
        <w:pStyle w:val="Heading3"/>
      </w:pPr>
      <w:bookmarkStart w:id="4440" w:name="_Toc469043370"/>
      <w:bookmarkStart w:id="4441" w:name="_Toc469045004"/>
      <w:bookmarkStart w:id="4442" w:name="_Toc469139302"/>
      <w:bookmarkStart w:id="4443" w:name="_Toc469152747"/>
      <w:bookmarkStart w:id="4444" w:name="_Toc491174840"/>
      <w:bookmarkStart w:id="4445" w:name="_Toc491337821"/>
      <w:bookmarkStart w:id="4446" w:name="_Toc491337995"/>
      <w:bookmarkStart w:id="4447" w:name="_Toc491338768"/>
      <w:bookmarkStart w:id="4448" w:name="_Toc532855750"/>
      <w:bookmarkStart w:id="4449" w:name="_Toc532856772"/>
      <w:bookmarkStart w:id="4450" w:name="_Toc53042194"/>
      <w:bookmarkStart w:id="4451" w:name="_Toc53042379"/>
      <w:bookmarkStart w:id="4452" w:name="_Toc86846351"/>
      <w:bookmarkStart w:id="4453" w:name="_Toc86846542"/>
      <w:bookmarkStart w:id="4454" w:name="_Toc119049921"/>
      <w:bookmarkStart w:id="4455" w:name="_Toc119050486"/>
      <w:bookmarkStart w:id="4456" w:name="_Toc119050676"/>
      <w:bookmarkStart w:id="4457" w:name="_Toc119468124"/>
      <w:r w:rsidRPr="00A553EE">
        <w:lastRenderedPageBreak/>
        <w:t>Graph Controller</w:t>
      </w:r>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p>
    <w:tbl>
      <w:tblPr>
        <w:tblW w:w="0" w:type="auto"/>
        <w:tblLook w:val="04A0" w:firstRow="1" w:lastRow="0" w:firstColumn="1" w:lastColumn="0" w:noHBand="0" w:noVBand="1"/>
      </w:tblPr>
      <w:tblGrid>
        <w:gridCol w:w="4450"/>
        <w:gridCol w:w="4910"/>
      </w:tblGrid>
      <w:tr w:rsidR="00F70C34" w14:paraId="4F3C1275" w14:textId="77777777" w:rsidTr="00F348AB">
        <w:tc>
          <w:tcPr>
            <w:tcW w:w="4666" w:type="dxa"/>
            <w:shd w:val="clear" w:color="auto" w:fill="auto"/>
          </w:tcPr>
          <w:p w14:paraId="6176051A" w14:textId="77777777" w:rsidR="00F70C34" w:rsidRDefault="00F70C34" w:rsidP="00F70C34"/>
          <w:p w14:paraId="07AEAEC9" w14:textId="7C4059DD" w:rsidR="00F70C34" w:rsidRPr="00C0592E" w:rsidRDefault="00F70C34" w:rsidP="00F70C34">
            <w:r w:rsidRPr="00C0592E">
              <w:t xml:space="preserve">The Graph Controller allows you to modify the view of the profile graph. </w:t>
            </w:r>
            <w:ins w:id="4458" w:author="Ryan Beck" w:date="2022-10-10T11:32:00Z">
              <w:r w:rsidR="00F348AB">
                <w:t xml:space="preserve"> </w:t>
              </w:r>
            </w:ins>
            <w:del w:id="4459" w:author="Ryan Beck" w:date="2022-10-10T11:32:00Z">
              <w:r w:rsidRPr="00C0592E" w:rsidDel="00F348AB">
                <w:delText xml:space="preserve"> See </w:delText>
              </w:r>
              <w:r w:rsidRPr="00C0592E" w:rsidDel="00F348AB">
                <w:fldChar w:fldCharType="begin"/>
              </w:r>
              <w:r w:rsidRPr="00C0592E" w:rsidDel="00F348AB">
                <w:delInstrText xml:space="preserve"> REF _Ref185910477 \h  \* MERGEFORMAT </w:delInstrText>
              </w:r>
              <w:r w:rsidRPr="00C0592E" w:rsidDel="00F348AB">
                <w:fldChar w:fldCharType="separate"/>
              </w:r>
              <w:r w:rsidR="00F9407E" w:rsidRPr="00F9407E" w:rsidDel="00F348AB">
                <w:delText xml:space="preserve">Figure </w:delText>
              </w:r>
              <w:r w:rsidR="00F9407E" w:rsidRPr="00F9407E" w:rsidDel="00F348AB">
                <w:rPr>
                  <w:noProof/>
                </w:rPr>
                <w:delText>68</w:delText>
              </w:r>
              <w:r w:rsidRPr="00C0592E" w:rsidDel="00F348AB">
                <w:fldChar w:fldCharType="end"/>
              </w:r>
              <w:r w:rsidRPr="00C0592E" w:rsidDel="00F348AB">
                <w:delText xml:space="preserve">. </w:delText>
              </w:r>
              <w:r w:rsidR="00894391" w:rsidDel="00F348AB">
                <w:delText xml:space="preserve"> </w:delText>
              </w:r>
            </w:del>
            <w:r w:rsidR="00894391">
              <w:t>To open the Graph Controller, l</w:t>
            </w:r>
            <w:r w:rsidRPr="00C0592E">
              <w:t xml:space="preserve">eft-click on the TC column header in </w:t>
            </w:r>
            <w:r w:rsidR="00894391">
              <w:t>the Statistics table or Double l</w:t>
            </w:r>
            <w:r w:rsidRPr="00C0592E">
              <w:t>eft-click, anywhere just outside the profile graph.</w:t>
            </w:r>
          </w:p>
          <w:p w14:paraId="5373FD8E" w14:textId="77777777" w:rsidR="00F70C34" w:rsidRPr="00C0592E" w:rsidRDefault="00F70C34" w:rsidP="00F70C34"/>
          <w:p w14:paraId="23D314B1" w14:textId="20BC19F4" w:rsidR="00F70C34" w:rsidRPr="00C0592E" w:rsidRDefault="00F70C34" w:rsidP="00F70C34">
            <w:r w:rsidRPr="00211D6A">
              <w:rPr>
                <w:b/>
              </w:rPr>
              <w:t>Auto Scale –</w:t>
            </w:r>
            <w:r w:rsidRPr="00C0592E">
              <w:t xml:space="preserve"> The Auto Scale feature </w:t>
            </w:r>
            <w:r w:rsidR="00894391">
              <w:t>will automatically adjust the X</w:t>
            </w:r>
            <w:r w:rsidRPr="00C0592E">
              <w:t xml:space="preserve"> and Y-axis scales to fit all of the data in the profile graph.  When the Auto Scale feature is disabled, you must manually input the minimum and m</w:t>
            </w:r>
            <w:r w:rsidR="00894391">
              <w:t>aximum scale settings for the X</w:t>
            </w:r>
            <w:r w:rsidRPr="00C0592E">
              <w:t xml:space="preserve"> and Y-axis scale of the profile graph.</w:t>
            </w:r>
          </w:p>
          <w:p w14:paraId="73CD978D" w14:textId="77777777" w:rsidR="00963A66" w:rsidRPr="00C0592E" w:rsidRDefault="00963A66" w:rsidP="00963A66"/>
          <w:p w14:paraId="313BE07A" w14:textId="77777777" w:rsidR="00A553EE" w:rsidRPr="00764231" w:rsidRDefault="00A553EE" w:rsidP="00764231">
            <w:pPr>
              <w:rPr>
                <w:b/>
                <w:strike/>
              </w:rPr>
            </w:pPr>
            <w:r w:rsidRPr="00764231">
              <w:rPr>
                <w:b/>
              </w:rPr>
              <w:t xml:space="preserve">TCs </w:t>
            </w:r>
          </w:p>
          <w:p w14:paraId="22CCBEF5" w14:textId="77777777" w:rsidR="00F70C34" w:rsidRDefault="00A553EE" w:rsidP="00764231">
            <w:pPr>
              <w:rPr>
                <w:ins w:id="4460" w:author="Ryan Beck" w:date="2022-10-10T11:33:00Z"/>
              </w:rPr>
            </w:pPr>
            <w:r w:rsidRPr="00764231">
              <w:t>The TCs section is a list of the thermocouples used for the profile.  In the event that you wish to view the profile without a particular or multiple thermocouples, you can deselect individual thermocouples, or deselect the “All” check box, and choose only the thermocouples you wish to view. The software recalculates the PWI and updates the profile statistics based on the remaining thermocouples selected.  You must select at least one product thermocouple.</w:t>
            </w:r>
          </w:p>
          <w:p w14:paraId="611F83A8" w14:textId="28ECE2FD" w:rsidR="00F348AB" w:rsidRDefault="00F348AB" w:rsidP="00764231"/>
        </w:tc>
        <w:tc>
          <w:tcPr>
            <w:tcW w:w="4910" w:type="dxa"/>
            <w:shd w:val="clear" w:color="auto" w:fill="auto"/>
          </w:tcPr>
          <w:p w14:paraId="110AADFC" w14:textId="1766299E" w:rsidR="00F70C34" w:rsidRDefault="00515180" w:rsidP="00211D6A">
            <w:pPr>
              <w:jc w:val="center"/>
            </w:pPr>
            <w:r>
              <w:rPr>
                <w:noProof/>
              </w:rPr>
              <w:drawing>
                <wp:inline distT="0" distB="0" distL="0" distR="0" wp14:anchorId="70E423E9" wp14:editId="7B42A79D">
                  <wp:extent cx="2980944" cy="2121408"/>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2980944" cy="2121408"/>
                          </a:xfrm>
                          <a:prstGeom prst="rect">
                            <a:avLst/>
                          </a:prstGeom>
                        </pic:spPr>
                      </pic:pic>
                    </a:graphicData>
                  </a:graphic>
                </wp:inline>
              </w:drawing>
            </w:r>
          </w:p>
          <w:p w14:paraId="61C149E0" w14:textId="0F7FC76E" w:rsidR="00F70C34" w:rsidRPr="00A553EE" w:rsidRDefault="00F70C34" w:rsidP="00764231">
            <w:pPr>
              <w:jc w:val="center"/>
              <w:rPr>
                <w:rFonts w:ascii="Trebuchet MS" w:hAnsi="Trebuchet MS" w:cs="Arial"/>
                <w:color w:val="FF0000"/>
                <w:sz w:val="24"/>
                <w:szCs w:val="24"/>
              </w:rPr>
            </w:pPr>
            <w:bookmarkStart w:id="4461" w:name="_Ref185910477"/>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F9407E">
              <w:rPr>
                <w:rFonts w:ascii="Arial" w:hAnsi="Arial" w:cs="Arial"/>
                <w:noProof/>
                <w:sz w:val="16"/>
                <w:szCs w:val="16"/>
              </w:rPr>
              <w:t>68</w:t>
            </w:r>
            <w:r w:rsidRPr="00211D6A">
              <w:rPr>
                <w:rFonts w:ascii="Arial" w:hAnsi="Arial" w:cs="Arial"/>
                <w:sz w:val="16"/>
                <w:szCs w:val="16"/>
              </w:rPr>
              <w:fldChar w:fldCharType="end"/>
            </w:r>
            <w:bookmarkEnd w:id="4461"/>
            <w:r w:rsidRPr="00211D6A">
              <w:rPr>
                <w:rFonts w:ascii="Arial" w:hAnsi="Arial" w:cs="Arial"/>
                <w:sz w:val="16"/>
                <w:szCs w:val="16"/>
              </w:rPr>
              <w:t>: Graph Controller</w:t>
            </w:r>
            <w:r w:rsidR="00A553EE">
              <w:rPr>
                <w:rFonts w:ascii="Arial" w:hAnsi="Arial" w:cs="Arial"/>
                <w:sz w:val="16"/>
                <w:szCs w:val="16"/>
              </w:rPr>
              <w:t xml:space="preserve"> </w:t>
            </w:r>
          </w:p>
        </w:tc>
      </w:tr>
    </w:tbl>
    <w:p w14:paraId="34638A5F" w14:textId="77777777" w:rsidR="00F348AB" w:rsidRPr="00764231" w:rsidRDefault="00F348AB" w:rsidP="00F348AB">
      <w:pPr>
        <w:rPr>
          <w:moveTo w:id="4462" w:author="Ryan Beck" w:date="2022-10-10T11:33:00Z"/>
        </w:rPr>
      </w:pPr>
      <w:moveToRangeStart w:id="4463" w:author="Ryan Beck" w:date="2022-10-10T11:33:00Z" w:name="move116294005"/>
      <w:moveTo w:id="4464" w:author="Ryan Beck" w:date="2022-10-10T11:33:00Z">
        <w:r w:rsidRPr="00764231">
          <w:rPr>
            <w:b/>
          </w:rPr>
          <w:t xml:space="preserve">TCs Line Thickness </w:t>
        </w:r>
        <w:r w:rsidRPr="00764231">
          <w:t xml:space="preserve">– The pull-down menu lets you select five different thicknesses for the TC lines drawn on the graph.  </w:t>
        </w:r>
      </w:moveTo>
    </w:p>
    <w:moveToRangeEnd w:id="4463"/>
    <w:p w14:paraId="73F8CB16" w14:textId="77777777" w:rsidR="009D219D" w:rsidRPr="00C0592E" w:rsidRDefault="009D219D" w:rsidP="009D219D"/>
    <w:p w14:paraId="2A941157" w14:textId="0991D344" w:rsidR="009D219D" w:rsidRPr="00764231" w:rsidRDefault="009D219D" w:rsidP="00764231">
      <w:r w:rsidRPr="00764231">
        <w:rPr>
          <w:b/>
        </w:rPr>
        <w:t>Grid –</w:t>
      </w:r>
      <w:r w:rsidRPr="00764231">
        <w:t xml:space="preserve"> Enables/disables the view of the X and Y-Axis scales.</w:t>
      </w:r>
    </w:p>
    <w:p w14:paraId="0D6A044F" w14:textId="77777777" w:rsidR="009D219D" w:rsidRPr="00764231" w:rsidRDefault="009D219D" w:rsidP="00764231"/>
    <w:p w14:paraId="37340C0A" w14:textId="53715EA7" w:rsidR="009D219D" w:rsidRPr="00764231" w:rsidRDefault="009D219D" w:rsidP="00764231">
      <w:r w:rsidRPr="00764231">
        <w:rPr>
          <w:b/>
        </w:rPr>
        <w:t xml:space="preserve">Reference </w:t>
      </w:r>
      <w:r w:rsidR="00E42BC6" w:rsidRPr="00764231">
        <w:rPr>
          <w:b/>
        </w:rPr>
        <w:t>l</w:t>
      </w:r>
      <w:r w:rsidRPr="00764231">
        <w:rPr>
          <w:b/>
        </w:rPr>
        <w:t>ines –</w:t>
      </w:r>
      <w:r w:rsidRPr="00764231">
        <w:t xml:space="preserve"> These lines represent any temperatures referenced in the selected Process Window.</w:t>
      </w:r>
    </w:p>
    <w:p w14:paraId="62BE9E18" w14:textId="77777777" w:rsidR="009D219D" w:rsidRPr="00764231" w:rsidRDefault="009D219D" w:rsidP="00764231"/>
    <w:p w14:paraId="45C3DCFA" w14:textId="77777777" w:rsidR="009D219D" w:rsidRPr="00764231" w:rsidRDefault="009D219D" w:rsidP="00764231">
      <w:r w:rsidRPr="00764231">
        <w:rPr>
          <w:b/>
        </w:rPr>
        <w:t xml:space="preserve">Zone </w:t>
      </w:r>
      <w:r w:rsidR="00E42BC6" w:rsidRPr="00764231">
        <w:rPr>
          <w:b/>
        </w:rPr>
        <w:t>l</w:t>
      </w:r>
      <w:r w:rsidRPr="00764231">
        <w:rPr>
          <w:b/>
        </w:rPr>
        <w:t xml:space="preserve">ines – </w:t>
      </w:r>
      <w:r w:rsidRPr="00764231">
        <w:t>Enables the view for the oven zone lines on the profile graph.</w:t>
      </w:r>
    </w:p>
    <w:p w14:paraId="06014FFF" w14:textId="77777777" w:rsidR="009D219D" w:rsidRPr="00764231" w:rsidRDefault="009D219D" w:rsidP="00764231"/>
    <w:p w14:paraId="7B668FB2" w14:textId="77777777" w:rsidR="009D219D" w:rsidRPr="00764231" w:rsidRDefault="009D219D" w:rsidP="00764231">
      <w:pPr>
        <w:rPr>
          <w:b/>
        </w:rPr>
      </w:pPr>
      <w:r w:rsidRPr="00764231">
        <w:rPr>
          <w:b/>
        </w:rPr>
        <w:t xml:space="preserve">Predicted TCs </w:t>
      </w:r>
      <w:r w:rsidR="00E42BC6" w:rsidRPr="00764231">
        <w:rPr>
          <w:b/>
        </w:rPr>
        <w:t>o</w:t>
      </w:r>
      <w:r w:rsidRPr="00764231">
        <w:rPr>
          <w:b/>
        </w:rPr>
        <w:t>nly</w:t>
      </w:r>
      <w:r w:rsidRPr="00764231">
        <w:t xml:space="preserve"> - Removes the Original profile plot from view, displaying only the prediction prof</w:t>
      </w:r>
      <w:r w:rsidR="00DD64C1" w:rsidRPr="00764231">
        <w:t>ile plot on the graph.</w:t>
      </w:r>
    </w:p>
    <w:p w14:paraId="28A3AA5C" w14:textId="77777777" w:rsidR="009D219D" w:rsidRPr="00764231" w:rsidRDefault="009D219D" w:rsidP="00764231"/>
    <w:p w14:paraId="29CB474B" w14:textId="77777777" w:rsidR="009D219D" w:rsidRPr="00764231" w:rsidRDefault="009D219D" w:rsidP="00764231">
      <w:r w:rsidRPr="00764231">
        <w:rPr>
          <w:b/>
        </w:rPr>
        <w:t xml:space="preserve">Zero </w:t>
      </w:r>
      <w:r w:rsidR="00E42BC6" w:rsidRPr="00764231">
        <w:rPr>
          <w:b/>
        </w:rPr>
        <w:t>d</w:t>
      </w:r>
      <w:r w:rsidRPr="00764231">
        <w:rPr>
          <w:b/>
        </w:rPr>
        <w:t xml:space="preserve">ecimal </w:t>
      </w:r>
      <w:r w:rsidRPr="00764231">
        <w:t>– When viewing the Pointer tool, this setting enables or disables the decimal display.  When unchecked, the software will display one decimal point.</w:t>
      </w:r>
    </w:p>
    <w:p w14:paraId="767AC0BD" w14:textId="77777777" w:rsidR="009D219D" w:rsidRPr="00764231" w:rsidRDefault="009D219D" w:rsidP="00764231"/>
    <w:p w14:paraId="5E411136" w14:textId="77777777" w:rsidR="009D219D" w:rsidRPr="00764231" w:rsidRDefault="009D219D" w:rsidP="00764231">
      <w:r w:rsidRPr="00764231">
        <w:rPr>
          <w:b/>
        </w:rPr>
        <w:t xml:space="preserve">Internal </w:t>
      </w:r>
      <w:r w:rsidR="00E42BC6" w:rsidRPr="00764231">
        <w:rPr>
          <w:b/>
        </w:rPr>
        <w:t>t</w:t>
      </w:r>
      <w:r w:rsidRPr="00764231">
        <w:rPr>
          <w:b/>
        </w:rPr>
        <w:t xml:space="preserve">emp </w:t>
      </w:r>
      <w:r w:rsidRPr="00764231">
        <w:t>– Enables the view of the</w:t>
      </w:r>
      <w:r w:rsidR="003A2A5F" w:rsidRPr="00764231">
        <w:t xml:space="preserve"> profiler</w:t>
      </w:r>
      <w:r w:rsidRPr="00764231">
        <w:t>’s internal temperat</w:t>
      </w:r>
      <w:r w:rsidR="00DD64C1" w:rsidRPr="00764231">
        <w:t>ure profile plot on the graph.</w:t>
      </w:r>
    </w:p>
    <w:p w14:paraId="013E3CE2" w14:textId="77777777" w:rsidR="00A553EE" w:rsidRPr="00764231" w:rsidRDefault="00A553EE" w:rsidP="00764231"/>
    <w:p w14:paraId="4BB24BAB" w14:textId="77777777" w:rsidR="00A553EE" w:rsidRPr="00764231" w:rsidRDefault="00A553EE" w:rsidP="00764231">
      <w:pPr>
        <w:rPr>
          <w:rFonts w:ascii="Trebuchet MS" w:hAnsi="Trebuchet MS"/>
          <w:sz w:val="24"/>
          <w:szCs w:val="24"/>
        </w:rPr>
      </w:pPr>
      <w:r w:rsidRPr="00764231">
        <w:rPr>
          <w:b/>
        </w:rPr>
        <w:t>Display Detailed PWI</w:t>
      </w:r>
      <w:r w:rsidRPr="00764231">
        <w:t xml:space="preserve"> – With this unchecked, you will only see the “overall” PWI for the profile. It will not display the individual TC PWI values.</w:t>
      </w:r>
      <w:r w:rsidRPr="00764231">
        <w:rPr>
          <w:rFonts w:ascii="Trebuchet MS" w:hAnsi="Trebuchet MS"/>
          <w:sz w:val="24"/>
          <w:szCs w:val="24"/>
        </w:rPr>
        <w:t xml:space="preserve"> </w:t>
      </w:r>
    </w:p>
    <w:p w14:paraId="120DC75A" w14:textId="77777777" w:rsidR="00A553EE" w:rsidRPr="00764231" w:rsidRDefault="00A553EE" w:rsidP="00764231"/>
    <w:p w14:paraId="35A579AC" w14:textId="77777777" w:rsidR="00A553EE" w:rsidRPr="00764231" w:rsidRDefault="00A553EE" w:rsidP="00764231">
      <w:r w:rsidRPr="00764231">
        <w:rPr>
          <w:b/>
        </w:rPr>
        <w:t>Extra Cooling Slope</w:t>
      </w:r>
      <w:r w:rsidRPr="00764231">
        <w:t xml:space="preserve"> – Enabling this feature displays multiple Cooling Slope measurements which are customizable by the user. </w:t>
      </w:r>
    </w:p>
    <w:p w14:paraId="7DF0BF67" w14:textId="77777777" w:rsidR="00671A6F" w:rsidRPr="00764231" w:rsidDel="00F348AB" w:rsidRDefault="00671A6F" w:rsidP="00764231">
      <w:pPr>
        <w:rPr>
          <w:del w:id="4465" w:author="Ryan Beck" w:date="2022-10-10T11:33:00Z"/>
        </w:rPr>
      </w:pPr>
    </w:p>
    <w:p w14:paraId="17EBBE3E" w14:textId="1A26099E" w:rsidR="00671A6F" w:rsidRPr="00764231" w:rsidDel="00F348AB" w:rsidRDefault="00671A6F" w:rsidP="00764231">
      <w:pPr>
        <w:rPr>
          <w:moveFrom w:id="4466" w:author="Ryan Beck" w:date="2022-10-10T11:33:00Z"/>
        </w:rPr>
      </w:pPr>
      <w:moveFromRangeStart w:id="4467" w:author="Ryan Beck" w:date="2022-10-10T11:33:00Z" w:name="move116294005"/>
      <w:moveFrom w:id="4468" w:author="Ryan Beck" w:date="2022-10-10T11:33:00Z">
        <w:r w:rsidRPr="00764231" w:rsidDel="00F348AB">
          <w:rPr>
            <w:b/>
          </w:rPr>
          <w:t xml:space="preserve">TCs Line Thickness </w:t>
        </w:r>
        <w:r w:rsidRPr="00764231" w:rsidDel="00F348AB">
          <w:t xml:space="preserve">– The </w:t>
        </w:r>
        <w:r w:rsidR="00515180" w:rsidRPr="00764231" w:rsidDel="00F348AB">
          <w:t>pull-down</w:t>
        </w:r>
        <w:r w:rsidRPr="00764231" w:rsidDel="00F348AB">
          <w:t xml:space="preserve"> menu lets you select five different thicknesses for the TC lines drawn on the graph.  </w:t>
        </w:r>
      </w:moveFrom>
    </w:p>
    <w:moveFromRangeEnd w:id="4467"/>
    <w:p w14:paraId="49EE12AF" w14:textId="4D7956A4" w:rsidR="00671A6F" w:rsidRDefault="00671A6F" w:rsidP="00764231"/>
    <w:p w14:paraId="16951157" w14:textId="77777777" w:rsidR="00515180" w:rsidRPr="00764231" w:rsidRDefault="00515180" w:rsidP="00515180">
      <w:r w:rsidRPr="00482024">
        <w:rPr>
          <w:b/>
          <w:bCs/>
        </w:rPr>
        <w:t>Slope Between/Time Between Peak Between</w:t>
      </w:r>
      <w:r>
        <w:t xml:space="preserve"> – These selections control which calculations will be displayed in the </w:t>
      </w:r>
      <w:r w:rsidRPr="00482024">
        <w:rPr>
          <w:i/>
          <w:iCs/>
        </w:rPr>
        <w:t>Pointer Slopes</w:t>
      </w:r>
      <w:r>
        <w:t xml:space="preserve"> tab of the Statistics table when pointers are added onto a profile graph. </w:t>
      </w:r>
    </w:p>
    <w:p w14:paraId="42FD9DA1" w14:textId="77777777" w:rsidR="00515180" w:rsidRPr="00764231" w:rsidRDefault="00515180" w:rsidP="00764231"/>
    <w:p w14:paraId="4D4FAC53" w14:textId="138A42FE" w:rsidR="009D219D" w:rsidRPr="00C0592E" w:rsidRDefault="00C653DF" w:rsidP="00C67678">
      <w:pPr>
        <w:pStyle w:val="Heading3"/>
      </w:pPr>
      <w:r w:rsidRPr="00764231">
        <w:br w:type="page"/>
      </w:r>
      <w:bookmarkStart w:id="4469" w:name="_Toc469043371"/>
      <w:bookmarkStart w:id="4470" w:name="_Toc469045005"/>
      <w:bookmarkStart w:id="4471" w:name="_Toc469139303"/>
      <w:bookmarkStart w:id="4472" w:name="_Toc469152748"/>
      <w:bookmarkStart w:id="4473" w:name="_Toc491174841"/>
      <w:bookmarkStart w:id="4474" w:name="_Toc491337822"/>
      <w:bookmarkStart w:id="4475" w:name="_Toc491337996"/>
      <w:bookmarkStart w:id="4476" w:name="_Toc491338769"/>
      <w:bookmarkStart w:id="4477" w:name="_Toc532855751"/>
      <w:bookmarkStart w:id="4478" w:name="_Toc532856773"/>
      <w:bookmarkStart w:id="4479" w:name="_Toc53042195"/>
      <w:bookmarkStart w:id="4480" w:name="_Toc53042380"/>
      <w:bookmarkStart w:id="4481" w:name="_Toc86846352"/>
      <w:bookmarkStart w:id="4482" w:name="_Toc86846543"/>
      <w:bookmarkStart w:id="4483" w:name="_Toc119049922"/>
      <w:bookmarkStart w:id="4484" w:name="_Toc119050487"/>
      <w:bookmarkStart w:id="4485" w:name="_Toc119050677"/>
      <w:r w:rsidR="009D219D" w:rsidRPr="00C0592E">
        <w:lastRenderedPageBreak/>
        <w:t xml:space="preserve">Automatic </w:t>
      </w:r>
      <w:r>
        <w:t>C</w:t>
      </w:r>
      <w:r w:rsidRPr="00C0592E">
        <w:t xml:space="preserve">alculation </w:t>
      </w:r>
      <w:proofErr w:type="gramStart"/>
      <w:r w:rsidRPr="00C0592E">
        <w:t>Of</w:t>
      </w:r>
      <w:proofErr w:type="gramEnd"/>
      <w:r w:rsidRPr="00C0592E">
        <w:t xml:space="preserve"> </w:t>
      </w:r>
      <w:r w:rsidR="009D219D" w:rsidRPr="00C0592E">
        <w:t xml:space="preserve">Delta T </w:t>
      </w:r>
      <w:r w:rsidRPr="00C0592E">
        <w:t xml:space="preserve">+ </w:t>
      </w:r>
      <w:r w:rsidR="009D219D" w:rsidRPr="00C0592E">
        <w:t xml:space="preserve">Delta </w:t>
      </w:r>
      <w:r w:rsidRPr="00C0592E">
        <w:t xml:space="preserve">(Or Range) For All </w:t>
      </w:r>
      <w:r>
        <w:t>S</w:t>
      </w:r>
      <w:r w:rsidRPr="00C0592E">
        <w:t>tat</w:t>
      </w:r>
      <w:r w:rsidR="009258AE">
        <w:t>istic</w:t>
      </w:r>
      <w:r w:rsidRPr="00C0592E">
        <w:t>s</w:t>
      </w:r>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p>
    <w:p w14:paraId="0492C373" w14:textId="511A8D6E" w:rsidR="009D219D" w:rsidRDefault="009D219D" w:rsidP="009D219D">
      <w:r w:rsidRPr="00C0592E">
        <w:t xml:space="preserve">The software will automatically calculate, and display in the statistical chart, the Delta for both the original and predicted profile data for all </w:t>
      </w:r>
      <w:r w:rsidR="00925F83" w:rsidRPr="00C0592E">
        <w:t>TC</w:t>
      </w:r>
      <w:r w:rsidRPr="00C0592E">
        <w:t xml:space="preserve">s for all Statistics.  </w:t>
      </w:r>
      <w:del w:id="4486" w:author="Ryan Beck" w:date="2022-10-10T11:34:00Z">
        <w:r w:rsidRPr="00C0592E" w:rsidDel="007F7B41">
          <w:delText>See</w:delText>
        </w:r>
        <w:r w:rsidR="00E87BEE" w:rsidRPr="00C0592E" w:rsidDel="007F7B41">
          <w:delText xml:space="preserve"> </w:delText>
        </w:r>
        <w:r w:rsidR="00D77FE8" w:rsidRPr="00C0592E" w:rsidDel="007F7B41">
          <w:fldChar w:fldCharType="begin"/>
        </w:r>
        <w:r w:rsidR="00D77FE8" w:rsidRPr="00C0592E" w:rsidDel="007F7B41">
          <w:delInstrText xml:space="preserve"> REF _Ref185912399 \h </w:delInstrText>
        </w:r>
        <w:r w:rsidR="00C0592E" w:rsidRPr="00C0592E" w:rsidDel="007F7B41">
          <w:delInstrText xml:space="preserve"> \* MERGEFORMAT </w:delInstrText>
        </w:r>
        <w:r w:rsidR="00D77FE8" w:rsidRPr="00C0592E" w:rsidDel="007F7B41">
          <w:fldChar w:fldCharType="separate"/>
        </w:r>
        <w:r w:rsidR="00F9407E" w:rsidRPr="00211D6A" w:rsidDel="007F7B41">
          <w:delText xml:space="preserve">Figure </w:delText>
        </w:r>
        <w:r w:rsidR="00F9407E" w:rsidDel="007F7B41">
          <w:rPr>
            <w:noProof/>
          </w:rPr>
          <w:delText>69</w:delText>
        </w:r>
        <w:r w:rsidR="00D77FE8" w:rsidRPr="00C0592E" w:rsidDel="007F7B41">
          <w:fldChar w:fldCharType="end"/>
        </w:r>
        <w:r w:rsidRPr="00C0592E" w:rsidDel="007F7B41">
          <w:delText xml:space="preserve">.  </w:delText>
        </w:r>
      </w:del>
      <w:r w:rsidRPr="00C0592E">
        <w:t>This is the range of the highest to the lowest value for any given specification.  This information is strictly being displayed and is not factored in to the PWI value and is not</w:t>
      </w:r>
      <w:r w:rsidR="007476D8">
        <w:t xml:space="preserve"> used in the Navigator or Auto-F</w:t>
      </w:r>
      <w:r w:rsidRPr="00C0592E">
        <w:t xml:space="preserve">ocus calculations.  </w:t>
      </w:r>
    </w:p>
    <w:p w14:paraId="330BD6C5" w14:textId="77777777" w:rsidR="003335AF" w:rsidRPr="00C0592E" w:rsidRDefault="003335AF" w:rsidP="009D219D"/>
    <w:p w14:paraId="0D60B759" w14:textId="77777777" w:rsidR="009D219D" w:rsidRPr="00764231" w:rsidRDefault="00C653DF" w:rsidP="00C67678">
      <w:pPr>
        <w:pStyle w:val="Heading3"/>
      </w:pPr>
      <w:bookmarkStart w:id="4487" w:name="_Toc469043372"/>
      <w:bookmarkStart w:id="4488" w:name="_Toc469045006"/>
      <w:bookmarkStart w:id="4489" w:name="_Toc469139304"/>
      <w:bookmarkStart w:id="4490" w:name="_Toc469152749"/>
      <w:bookmarkStart w:id="4491" w:name="_Toc491174842"/>
      <w:bookmarkStart w:id="4492" w:name="_Toc491337823"/>
      <w:bookmarkStart w:id="4493" w:name="_Toc491337997"/>
      <w:bookmarkStart w:id="4494" w:name="_Toc491338770"/>
      <w:bookmarkStart w:id="4495" w:name="_Toc532855752"/>
      <w:bookmarkStart w:id="4496" w:name="_Toc532856774"/>
      <w:bookmarkStart w:id="4497" w:name="_Toc53042196"/>
      <w:bookmarkStart w:id="4498" w:name="_Toc53042381"/>
      <w:bookmarkStart w:id="4499" w:name="_Toc86846353"/>
      <w:bookmarkStart w:id="4500" w:name="_Toc86846544"/>
      <w:bookmarkStart w:id="4501" w:name="_Toc119049923"/>
      <w:bookmarkStart w:id="4502" w:name="_Toc119050488"/>
      <w:bookmarkStart w:id="4503" w:name="_Toc119050678"/>
      <w:r w:rsidRPr="00764231">
        <w:t>Examine Tool</w:t>
      </w:r>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p>
    <w:tbl>
      <w:tblPr>
        <w:tblW w:w="0" w:type="auto"/>
        <w:tblLook w:val="04A0" w:firstRow="1" w:lastRow="0" w:firstColumn="1" w:lastColumn="0" w:noHBand="0" w:noVBand="1"/>
      </w:tblPr>
      <w:tblGrid>
        <w:gridCol w:w="6498"/>
        <w:gridCol w:w="2430"/>
      </w:tblGrid>
      <w:tr w:rsidR="00F70C34" w14:paraId="55B2E655" w14:textId="77777777" w:rsidTr="00211D6A">
        <w:tc>
          <w:tcPr>
            <w:tcW w:w="6498" w:type="dxa"/>
            <w:shd w:val="clear" w:color="auto" w:fill="auto"/>
          </w:tcPr>
          <w:p w14:paraId="52667705" w14:textId="23983C67" w:rsidR="00F70C34" w:rsidRDefault="00F70C34" w:rsidP="00DD64C1">
            <w:r w:rsidRPr="00C0592E">
              <w:t>You can also view the Delta T (</w:t>
            </w:r>
            <w:r w:rsidRPr="00211D6A">
              <w:rPr>
                <w:rFonts w:ascii="Lucida Sans Unicode" w:hAnsi="Lucida Sans Unicode"/>
              </w:rPr>
              <w:t>∆</w:t>
            </w:r>
            <w:r w:rsidRPr="00C0592E">
              <w:t xml:space="preserve">T), or Delta Temperature, at specific points across the profile by right mouse clicking on the graph.  This will bring up a Pointer and a chart will appear in the upper left corner of the graph.  </w:t>
            </w:r>
            <w:del w:id="4504" w:author="Ryan Beck" w:date="2022-10-10T11:34:00Z">
              <w:r w:rsidRPr="00C0592E" w:rsidDel="007F7B41">
                <w:delText xml:space="preserve">See </w:delText>
              </w:r>
              <w:r w:rsidRPr="00C0592E" w:rsidDel="007F7B41">
                <w:fldChar w:fldCharType="begin"/>
              </w:r>
              <w:r w:rsidRPr="00C0592E" w:rsidDel="007F7B41">
                <w:delInstrText xml:space="preserve"> REF _Ref185912399 \h  \* MERGEFORMAT </w:delInstrText>
              </w:r>
              <w:r w:rsidRPr="00C0592E" w:rsidDel="007F7B41">
                <w:fldChar w:fldCharType="separate"/>
              </w:r>
              <w:r w:rsidR="00F9407E" w:rsidRPr="00211D6A" w:rsidDel="007F7B41">
                <w:delText xml:space="preserve">Figure </w:delText>
              </w:r>
              <w:r w:rsidR="00F9407E" w:rsidDel="007F7B41">
                <w:rPr>
                  <w:noProof/>
                </w:rPr>
                <w:delText>69</w:delText>
              </w:r>
              <w:r w:rsidRPr="00C0592E" w:rsidDel="007F7B41">
                <w:fldChar w:fldCharType="end"/>
              </w:r>
              <w:r w:rsidR="004D0CA1" w:rsidDel="007F7B41">
                <w:delText>.</w:delText>
              </w:r>
            </w:del>
          </w:p>
        </w:tc>
        <w:tc>
          <w:tcPr>
            <w:tcW w:w="2430" w:type="dxa"/>
            <w:shd w:val="clear" w:color="auto" w:fill="auto"/>
          </w:tcPr>
          <w:p w14:paraId="3FF0E2AB" w14:textId="77777777" w:rsidR="00F70C34" w:rsidRDefault="000E0382" w:rsidP="004D0CA1">
            <w:pPr>
              <w:pStyle w:val="Caption"/>
              <w:jc w:val="left"/>
            </w:pPr>
            <w:r>
              <w:rPr>
                <w:noProof/>
              </w:rPr>
              <w:drawing>
                <wp:anchor distT="0" distB="0" distL="114300" distR="114300" simplePos="0" relativeHeight="251401216" behindDoc="1" locked="0" layoutInCell="1" allowOverlap="1" wp14:anchorId="1487744D" wp14:editId="196CBCFA">
                  <wp:simplePos x="0" y="0"/>
                  <wp:positionH relativeFrom="column">
                    <wp:posOffset>149860</wp:posOffset>
                  </wp:positionH>
                  <wp:positionV relativeFrom="line">
                    <wp:posOffset>21590</wp:posOffset>
                  </wp:positionV>
                  <wp:extent cx="1097280" cy="900430"/>
                  <wp:effectExtent l="19050" t="19050" r="26670" b="13970"/>
                  <wp:wrapTight wrapText="bothSides">
                    <wp:wrapPolygon edited="0">
                      <wp:start x="-375" y="-457"/>
                      <wp:lineTo x="-375" y="21478"/>
                      <wp:lineTo x="21750" y="21478"/>
                      <wp:lineTo x="21750" y="-457"/>
                      <wp:lineTo x="-375" y="-457"/>
                    </wp:wrapPolygon>
                  </wp:wrapTight>
                  <wp:docPr id="155" name="Picture 15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b"/>
                          <pic:cNvPicPr>
                            <a:picLocks noChangeAspect="1" noChangeArrowheads="1"/>
                          </pic:cNvPicPr>
                        </pic:nvPicPr>
                        <pic:blipFill>
                          <a:blip r:embed="rId94">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14:paraId="17348A86" w14:textId="14DA82FD" w:rsidR="00F70C34" w:rsidRPr="00211D6A" w:rsidRDefault="00F70C34" w:rsidP="004D0CA1">
            <w:pPr>
              <w:pStyle w:val="Caption"/>
            </w:pPr>
            <w:bookmarkStart w:id="4505" w:name="_Ref185912399"/>
            <w:r w:rsidRPr="00211D6A">
              <w:t xml:space="preserve">Figure </w:t>
            </w:r>
            <w:r w:rsidR="00364D2F">
              <w:fldChar w:fldCharType="begin"/>
            </w:r>
            <w:r w:rsidR="00364D2F">
              <w:instrText xml:space="preserve"> SEQ Figure \* ARABIC </w:instrText>
            </w:r>
            <w:r w:rsidR="00364D2F">
              <w:fldChar w:fldCharType="separate"/>
            </w:r>
            <w:r w:rsidR="00F9407E">
              <w:rPr>
                <w:noProof/>
              </w:rPr>
              <w:t>69</w:t>
            </w:r>
            <w:r w:rsidR="00364D2F">
              <w:rPr>
                <w:noProof/>
              </w:rPr>
              <w:fldChar w:fldCharType="end"/>
            </w:r>
            <w:bookmarkEnd w:id="4505"/>
            <w:r w:rsidRPr="00211D6A">
              <w:t xml:space="preserve">: </w:t>
            </w:r>
            <w:r w:rsidR="009258AE">
              <w:t xml:space="preserve">Examine </w:t>
            </w:r>
            <w:r w:rsidRPr="00211D6A">
              <w:t>Tool Display</w:t>
            </w:r>
          </w:p>
        </w:tc>
      </w:tr>
    </w:tbl>
    <w:p w14:paraId="4B3B38CC" w14:textId="77777777" w:rsidR="00F70C34" w:rsidRPr="00C0592E" w:rsidRDefault="00F70C34" w:rsidP="00F70C34"/>
    <w:p w14:paraId="39FED5DB" w14:textId="77777777" w:rsidR="00F70C34" w:rsidRDefault="00F70C34" w:rsidP="00F70C34">
      <w:r w:rsidRPr="00C0592E">
        <w:t>Wherever the pointer is moved across the profile, the following data will be displayed:</w:t>
      </w:r>
    </w:p>
    <w:p w14:paraId="005F140B" w14:textId="77777777" w:rsidR="00764231" w:rsidRPr="00C0592E" w:rsidRDefault="00764231" w:rsidP="00F70C34"/>
    <w:p w14:paraId="5A90A989" w14:textId="77777777" w:rsidR="00F70C34" w:rsidRPr="00C0592E" w:rsidRDefault="00F70C34" w:rsidP="00AA5614">
      <w:pPr>
        <w:pStyle w:val="ListParagraph"/>
        <w:numPr>
          <w:ilvl w:val="0"/>
          <w:numId w:val="115"/>
        </w:numPr>
      </w:pPr>
      <w:r w:rsidRPr="00C0592E">
        <w:t>The first column is the actual temperature for each TC, Original.</w:t>
      </w:r>
    </w:p>
    <w:p w14:paraId="7AC4C7CE" w14:textId="77777777" w:rsidR="00F70C34" w:rsidRPr="00C0592E" w:rsidRDefault="00F70C34" w:rsidP="00AA5614">
      <w:pPr>
        <w:pStyle w:val="ListParagraph"/>
        <w:numPr>
          <w:ilvl w:val="0"/>
          <w:numId w:val="115"/>
        </w:numPr>
      </w:pPr>
      <w:r w:rsidRPr="00C0592E">
        <w:t>The second column is the temperature of the predicted profile data – based on set point or belt speed changes.</w:t>
      </w:r>
    </w:p>
    <w:p w14:paraId="6A322CA9" w14:textId="77777777" w:rsidR="00F70C34" w:rsidRPr="00C0592E" w:rsidRDefault="00F70C34" w:rsidP="00AA5614">
      <w:pPr>
        <w:pStyle w:val="ListParagraph"/>
        <w:numPr>
          <w:ilvl w:val="0"/>
          <w:numId w:val="115"/>
        </w:numPr>
      </w:pPr>
      <w:r w:rsidRPr="00C0592E">
        <w:t>The Delta T for both actual and predicted TC data.</w:t>
      </w:r>
    </w:p>
    <w:p w14:paraId="21E82EEE" w14:textId="433A8B47" w:rsidR="00F70C34" w:rsidRPr="00C0592E" w:rsidRDefault="00F70C34" w:rsidP="00AA5614">
      <w:pPr>
        <w:pStyle w:val="ListParagraph"/>
        <w:numPr>
          <w:ilvl w:val="0"/>
          <w:numId w:val="115"/>
        </w:numPr>
      </w:pPr>
      <w:r w:rsidRPr="00C0592E">
        <w:t>The time during the profile at which the pointer is placed</w:t>
      </w:r>
      <w:r w:rsidR="006E276C">
        <w:t>.</w:t>
      </w:r>
    </w:p>
    <w:p w14:paraId="635D2AA3" w14:textId="77777777" w:rsidR="00915B44" w:rsidRDefault="00915B44" w:rsidP="00764231"/>
    <w:p w14:paraId="0839A8AD" w14:textId="77777777" w:rsidR="00764231" w:rsidRDefault="00764231">
      <w:pPr>
        <w:rPr>
          <w:rFonts w:ascii="Arial" w:hAnsi="Arial" w:cs="Arial"/>
          <w:b/>
          <w:bCs/>
          <w:iCs/>
          <w:sz w:val="32"/>
          <w:szCs w:val="28"/>
        </w:rPr>
      </w:pPr>
      <w:bookmarkStart w:id="4506" w:name="_Toc329784635"/>
      <w:r>
        <w:br w:type="page"/>
      </w:r>
    </w:p>
    <w:p w14:paraId="2708B92F" w14:textId="77777777" w:rsidR="008708F9" w:rsidRDefault="008708F9" w:rsidP="00E14151">
      <w:pPr>
        <w:pStyle w:val="Heading2"/>
      </w:pPr>
      <w:bookmarkStart w:id="4507" w:name="_Toc469043373"/>
      <w:bookmarkStart w:id="4508" w:name="_Toc469045007"/>
      <w:bookmarkStart w:id="4509" w:name="_Toc469139305"/>
      <w:bookmarkStart w:id="4510" w:name="_Toc469152750"/>
      <w:bookmarkStart w:id="4511" w:name="_Toc491174843"/>
      <w:bookmarkStart w:id="4512" w:name="_Toc491337824"/>
      <w:bookmarkStart w:id="4513" w:name="_Toc491337998"/>
      <w:bookmarkStart w:id="4514" w:name="_Toc491338771"/>
      <w:bookmarkStart w:id="4515" w:name="_Toc532855753"/>
      <w:bookmarkStart w:id="4516" w:name="_Toc532856775"/>
      <w:bookmarkStart w:id="4517" w:name="_Toc53042197"/>
      <w:bookmarkStart w:id="4518" w:name="_Toc53042382"/>
      <w:bookmarkStart w:id="4519" w:name="_Toc86846354"/>
      <w:bookmarkStart w:id="4520" w:name="_Toc86846545"/>
      <w:bookmarkStart w:id="4521" w:name="_Toc119049762"/>
      <w:bookmarkStart w:id="4522" w:name="_Toc119049924"/>
      <w:bookmarkStart w:id="4523" w:name="_Toc119050489"/>
      <w:bookmarkStart w:id="4524" w:name="_Toc119050679"/>
      <w:r>
        <w:lastRenderedPageBreak/>
        <w:t xml:space="preserve">Historical Mode </w:t>
      </w:r>
      <w:r w:rsidR="00754243">
        <w:t xml:space="preserve">- </w:t>
      </w:r>
      <w:r>
        <w:t xml:space="preserve">Description </w:t>
      </w:r>
      <w:r w:rsidR="00754243">
        <w:t>Tab</w:t>
      </w:r>
      <w:bookmarkEnd w:id="4457"/>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p>
    <w:p w14:paraId="14B50CBB" w14:textId="231FAEA4" w:rsidR="00C03E9C" w:rsidRDefault="00DE392C" w:rsidP="003335AF">
      <w:pPr>
        <w:keepNext/>
        <w:jc w:val="center"/>
      </w:pPr>
      <w:r>
        <w:rPr>
          <w:noProof/>
        </w:rPr>
        <w:drawing>
          <wp:inline distT="0" distB="0" distL="0" distR="0" wp14:anchorId="396AB457" wp14:editId="536D056B">
            <wp:extent cx="5786789" cy="3134360"/>
            <wp:effectExtent l="0" t="0" r="4445" b="8890"/>
            <wp:docPr id="2980" name="Picture 2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Tab - Live.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786789" cy="3134360"/>
                    </a:xfrm>
                    <a:prstGeom prst="rect">
                      <a:avLst/>
                    </a:prstGeom>
                  </pic:spPr>
                </pic:pic>
              </a:graphicData>
            </a:graphic>
          </wp:inline>
        </w:drawing>
      </w:r>
    </w:p>
    <w:p w14:paraId="00B60E72" w14:textId="38870741" w:rsidR="008708F9" w:rsidRDefault="00C03E9C" w:rsidP="00F5043F">
      <w:pPr>
        <w:pStyle w:val="Caption"/>
      </w:pPr>
      <w:bookmarkStart w:id="4525" w:name="_Ref185912530"/>
      <w:r>
        <w:t xml:space="preserve">Figure </w:t>
      </w:r>
      <w:r w:rsidR="00364D2F">
        <w:fldChar w:fldCharType="begin"/>
      </w:r>
      <w:r w:rsidR="00364D2F">
        <w:instrText xml:space="preserve"> SEQ Figure \* ARABIC </w:instrText>
      </w:r>
      <w:r w:rsidR="00364D2F">
        <w:fldChar w:fldCharType="separate"/>
      </w:r>
      <w:r w:rsidR="00F9407E">
        <w:rPr>
          <w:noProof/>
        </w:rPr>
        <w:t>70</w:t>
      </w:r>
      <w:r w:rsidR="00364D2F">
        <w:rPr>
          <w:noProof/>
        </w:rPr>
        <w:fldChar w:fldCharType="end"/>
      </w:r>
      <w:bookmarkEnd w:id="4525"/>
      <w:r w:rsidR="00C300AB">
        <w:t>: Virtual Profiling History – Description Tab</w:t>
      </w:r>
    </w:p>
    <w:p w14:paraId="6354DAD8" w14:textId="77777777" w:rsidR="008708F9" w:rsidRDefault="008708F9"/>
    <w:p w14:paraId="495C697C" w14:textId="6F8D50E2" w:rsidR="000479AA" w:rsidRDefault="0009468B">
      <w:r w:rsidRPr="00C0592E">
        <w:t>In Historical mode t</w:t>
      </w:r>
      <w:r w:rsidR="008708F9" w:rsidRPr="00C0592E">
        <w:t xml:space="preserve">he Description tab displays the </w:t>
      </w:r>
      <w:r w:rsidRPr="00C0592E">
        <w:t xml:space="preserve">Baseline </w:t>
      </w:r>
      <w:r w:rsidR="008708F9" w:rsidRPr="00C0592E">
        <w:t>profile description notes</w:t>
      </w:r>
      <w:del w:id="4526" w:author="Ryan Beck" w:date="2022-10-10T11:35:00Z">
        <w:r w:rsidR="008708F9" w:rsidRPr="00C0592E" w:rsidDel="00EE28B9">
          <w:delText xml:space="preserve">. </w:delText>
        </w:r>
        <w:r w:rsidR="00C03E9C" w:rsidRPr="00C0592E" w:rsidDel="00EE28B9">
          <w:delText xml:space="preserve"> See</w:delText>
        </w:r>
        <w:r w:rsidR="00110D6C" w:rsidRPr="00C0592E" w:rsidDel="00EE28B9">
          <w:delText xml:space="preserve"> </w:delText>
        </w:r>
        <w:r w:rsidR="00110D6C" w:rsidRPr="00C0592E" w:rsidDel="00EE28B9">
          <w:fldChar w:fldCharType="begin"/>
        </w:r>
        <w:r w:rsidR="00110D6C" w:rsidRPr="00C0592E" w:rsidDel="00EE28B9">
          <w:delInstrText xml:space="preserve"> REF _Ref185912530 \h </w:delInstrText>
        </w:r>
        <w:r w:rsidR="00C0592E" w:rsidRPr="00C0592E" w:rsidDel="00EE28B9">
          <w:delInstrText xml:space="preserve"> \* MERGEFORMAT </w:delInstrText>
        </w:r>
        <w:r w:rsidR="00110D6C" w:rsidRPr="00C0592E" w:rsidDel="00EE28B9">
          <w:fldChar w:fldCharType="separate"/>
        </w:r>
        <w:r w:rsidR="00F9407E" w:rsidDel="00EE28B9">
          <w:delText xml:space="preserve">Figure </w:delText>
        </w:r>
        <w:r w:rsidR="00F9407E" w:rsidDel="00EE28B9">
          <w:rPr>
            <w:noProof/>
          </w:rPr>
          <w:delText>70</w:delText>
        </w:r>
        <w:r w:rsidR="00110D6C" w:rsidRPr="00C0592E" w:rsidDel="00EE28B9">
          <w:fldChar w:fldCharType="end"/>
        </w:r>
      </w:del>
      <w:r w:rsidR="00C03E9C" w:rsidRPr="00C0592E">
        <w:t>.</w:t>
      </w:r>
      <w:r w:rsidR="008708F9" w:rsidRPr="00C0592E">
        <w:t xml:space="preserve"> </w:t>
      </w:r>
      <w:r w:rsidR="00110D6C" w:rsidRPr="00C0592E">
        <w:t xml:space="preserve"> </w:t>
      </w:r>
      <w:r w:rsidR="008708F9" w:rsidRPr="00C0592E">
        <w:t>You can edit these notes by clicking in the description area.  Below the description area, the Virtual Profile and Baseline statistics, and recipes are displayed</w:t>
      </w:r>
      <w:r w:rsidR="000B4E5E">
        <w:t>.</w:t>
      </w:r>
      <w:ins w:id="4527" w:author="Ryan Beck" w:date="2022-10-10T11:35:00Z">
        <w:r w:rsidR="000846F7" w:rsidRPr="000846F7">
          <w:t xml:space="preserve"> </w:t>
        </w:r>
        <w:r w:rsidR="000846F7">
          <w:t xml:space="preserve"> The PWI for the selected board appears in the bottom-left corner.</w:t>
        </w:r>
      </w:ins>
    </w:p>
    <w:p w14:paraId="79479741" w14:textId="2F341C6C" w:rsidR="008708F9" w:rsidRDefault="008708F9" w:rsidP="0026146F">
      <w:pPr>
        <w:pStyle w:val="Heading1"/>
      </w:pPr>
      <w:bookmarkStart w:id="4528" w:name="_Password_protection"/>
      <w:bookmarkStart w:id="4529" w:name="_Toc488490460"/>
      <w:bookmarkStart w:id="4530" w:name="_Toc119468183"/>
      <w:bookmarkStart w:id="4531" w:name="_Toc329784637"/>
      <w:bookmarkStart w:id="4532" w:name="_Toc329852094"/>
      <w:bookmarkStart w:id="4533" w:name="_Toc331173666"/>
      <w:bookmarkStart w:id="4534" w:name="_Toc332208774"/>
      <w:bookmarkStart w:id="4535" w:name="_Toc332274021"/>
      <w:bookmarkStart w:id="4536" w:name="_Toc367109142"/>
      <w:bookmarkStart w:id="4537" w:name="_Toc394486341"/>
      <w:bookmarkStart w:id="4538" w:name="_Toc394583547"/>
      <w:bookmarkStart w:id="4539" w:name="_Toc468171263"/>
      <w:bookmarkStart w:id="4540" w:name="_Toc468549178"/>
      <w:bookmarkStart w:id="4541" w:name="_Toc468552696"/>
      <w:bookmarkStart w:id="4542" w:name="_Toc469041223"/>
      <w:bookmarkStart w:id="4543" w:name="_Toc469041329"/>
      <w:bookmarkStart w:id="4544" w:name="_Toc469043374"/>
      <w:bookmarkStart w:id="4545" w:name="_Toc469045008"/>
      <w:bookmarkStart w:id="4546" w:name="_Toc469139306"/>
      <w:bookmarkStart w:id="4547" w:name="_Toc469143775"/>
      <w:bookmarkStart w:id="4548" w:name="_Toc469152533"/>
      <w:bookmarkStart w:id="4549" w:name="_Toc469152751"/>
      <w:bookmarkStart w:id="4550" w:name="_Toc491174844"/>
      <w:bookmarkStart w:id="4551" w:name="_Toc491175163"/>
      <w:bookmarkStart w:id="4552" w:name="_Toc491337825"/>
      <w:bookmarkStart w:id="4553" w:name="_Toc491337999"/>
      <w:bookmarkStart w:id="4554" w:name="_Toc491338772"/>
      <w:bookmarkStart w:id="4555" w:name="_Toc491339251"/>
      <w:bookmarkStart w:id="4556" w:name="_Toc532836367"/>
      <w:bookmarkStart w:id="4557" w:name="_Toc532855754"/>
      <w:bookmarkStart w:id="4558" w:name="_Toc532856776"/>
      <w:bookmarkStart w:id="4559" w:name="_Toc53042198"/>
      <w:bookmarkStart w:id="4560" w:name="_Toc53042383"/>
      <w:bookmarkStart w:id="4561" w:name="_Toc53042486"/>
      <w:bookmarkStart w:id="4562" w:name="_Toc86846355"/>
      <w:bookmarkStart w:id="4563" w:name="_Toc86846546"/>
      <w:bookmarkStart w:id="4564" w:name="_Toc119049763"/>
      <w:bookmarkStart w:id="4565" w:name="_Toc119049925"/>
      <w:bookmarkStart w:id="4566" w:name="_Toc119050490"/>
      <w:bookmarkStart w:id="4567" w:name="_Toc119050680"/>
      <w:bookmarkEnd w:id="4097"/>
      <w:bookmarkEnd w:id="4528"/>
      <w:r>
        <w:lastRenderedPageBreak/>
        <w:t xml:space="preserve">Password </w:t>
      </w:r>
      <w:r w:rsidR="006C7149">
        <w:t>Protection</w:t>
      </w:r>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p>
    <w:p w14:paraId="4A829751" w14:textId="07FE75FA" w:rsidR="00740974" w:rsidRDefault="00CD22E5" w:rsidP="00740974">
      <w:r>
        <w:t xml:space="preserve">To enable the Password </w:t>
      </w:r>
      <w:r w:rsidR="00BC00D6">
        <w:t>p</w:t>
      </w:r>
      <w:r>
        <w:t>rotection feature</w:t>
      </w:r>
      <w:r w:rsidR="00533563">
        <w:t>,</w:t>
      </w:r>
      <w:r>
        <w:t xml:space="preserve"> go to the </w:t>
      </w:r>
      <w:r w:rsidRPr="00CD22E5">
        <w:rPr>
          <w:i/>
        </w:rPr>
        <w:t>Global Preferences</w:t>
      </w:r>
      <w:r w:rsidR="00533563">
        <w:t xml:space="preserve"> screen a</w:t>
      </w:r>
      <w:r>
        <w:t xml:space="preserve">nd select the </w:t>
      </w:r>
      <w:r w:rsidRPr="00CD22E5">
        <w:rPr>
          <w:i/>
        </w:rPr>
        <w:t>Password Protection</w:t>
      </w:r>
      <w:r>
        <w:t xml:space="preserve"> check box.</w:t>
      </w:r>
      <w:r w:rsidR="00090B6F">
        <w:t xml:space="preserve">  </w:t>
      </w:r>
      <w:del w:id="4568" w:author="Ryan Beck" w:date="2022-10-10T11:35:00Z">
        <w:r w:rsidR="00090B6F" w:rsidDel="000846F7">
          <w:delText xml:space="preserve">See </w:delText>
        </w:r>
        <w:r w:rsidR="00090B6F" w:rsidDel="000846F7">
          <w:fldChar w:fldCharType="begin"/>
        </w:r>
        <w:r w:rsidR="00090B6F" w:rsidDel="000846F7">
          <w:delInstrText xml:space="preserve"> REF _Ref186043884 \h </w:delInstrText>
        </w:r>
        <w:r w:rsidR="00090B6F" w:rsidDel="000846F7">
          <w:fldChar w:fldCharType="separate"/>
        </w:r>
        <w:r w:rsidR="00F9407E" w:rsidDel="000846F7">
          <w:delText xml:space="preserve">Figure </w:delText>
        </w:r>
        <w:r w:rsidR="00F9407E" w:rsidDel="000846F7">
          <w:rPr>
            <w:noProof/>
          </w:rPr>
          <w:delText>71</w:delText>
        </w:r>
        <w:r w:rsidR="00090B6F" w:rsidDel="000846F7">
          <w:fldChar w:fldCharType="end"/>
        </w:r>
        <w:r w:rsidR="00090B6F" w:rsidDel="000846F7">
          <w:delText>.</w:delText>
        </w:r>
      </w:del>
    </w:p>
    <w:p w14:paraId="0EF3DE43" w14:textId="77777777" w:rsidR="00CD22E5" w:rsidRPr="00740974" w:rsidRDefault="00CD22E5" w:rsidP="00740974"/>
    <w:p w14:paraId="3CA27008" w14:textId="200E8D6D" w:rsidR="00D04024" w:rsidRDefault="000E0382" w:rsidP="003335AF">
      <w:pPr>
        <w:keepNext/>
        <w:jc w:val="center"/>
      </w:pPr>
      <w:del w:id="4569" w:author="Ryan Beck" w:date="2022-10-10T11:36:00Z">
        <w:r w:rsidDel="006360E2">
          <w:rPr>
            <w:noProof/>
          </w:rPr>
          <w:drawing>
            <wp:inline distT="0" distB="0" distL="0" distR="0" wp14:anchorId="3B231C1E" wp14:editId="58D975C9">
              <wp:extent cx="3890010" cy="1343660"/>
              <wp:effectExtent l="19050" t="19050" r="15240" b="279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890010" cy="1343660"/>
                      </a:xfrm>
                      <a:prstGeom prst="rect">
                        <a:avLst/>
                      </a:prstGeom>
                      <a:noFill/>
                      <a:ln w="9525" cmpd="sng">
                        <a:solidFill>
                          <a:srgbClr val="000000"/>
                        </a:solidFill>
                        <a:miter lim="800000"/>
                        <a:headEnd/>
                        <a:tailEnd/>
                      </a:ln>
                      <a:effectLst/>
                    </pic:spPr>
                  </pic:pic>
                </a:graphicData>
              </a:graphic>
            </wp:inline>
          </w:drawing>
        </w:r>
      </w:del>
      <w:ins w:id="4570" w:author="Ryan Beck" w:date="2022-10-10T11:36:00Z">
        <w:r w:rsidR="006360E2" w:rsidRPr="006360E2">
          <w:rPr>
            <w:noProof/>
          </w:rPr>
          <w:t xml:space="preserve"> </w:t>
        </w:r>
        <w:r w:rsidR="006360E2">
          <w:rPr>
            <w:noProof/>
          </w:rPr>
          <w:drawing>
            <wp:inline distT="0" distB="0" distL="0" distR="0" wp14:anchorId="43AFED6C" wp14:editId="4F342F7C">
              <wp:extent cx="3848100" cy="1323975"/>
              <wp:effectExtent l="0" t="0" r="0" b="9525"/>
              <wp:docPr id="3014" name="Picture 30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 name="Picture 3014" descr="Graphical user interface, application&#10;&#10;Description automatically generated"/>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3848100" cy="1323975"/>
                      </a:xfrm>
                      <a:prstGeom prst="rect">
                        <a:avLst/>
                      </a:prstGeom>
                    </pic:spPr>
                  </pic:pic>
                </a:graphicData>
              </a:graphic>
            </wp:inline>
          </w:drawing>
        </w:r>
      </w:ins>
    </w:p>
    <w:p w14:paraId="3EB0A585" w14:textId="53ACFDF1" w:rsidR="008708F9" w:rsidRDefault="00D04024" w:rsidP="00F5043F">
      <w:pPr>
        <w:pStyle w:val="Caption"/>
      </w:pPr>
      <w:bookmarkStart w:id="4571" w:name="_Ref186043884"/>
      <w:r>
        <w:t xml:space="preserve">Figure </w:t>
      </w:r>
      <w:r w:rsidR="00364D2F">
        <w:fldChar w:fldCharType="begin"/>
      </w:r>
      <w:r w:rsidR="00364D2F">
        <w:instrText xml:space="preserve"> SEQ Figure \* ARABIC </w:instrText>
      </w:r>
      <w:r w:rsidR="00364D2F">
        <w:fldChar w:fldCharType="separate"/>
      </w:r>
      <w:r w:rsidR="00F9407E">
        <w:rPr>
          <w:noProof/>
        </w:rPr>
        <w:t>71</w:t>
      </w:r>
      <w:r w:rsidR="00364D2F">
        <w:rPr>
          <w:noProof/>
        </w:rPr>
        <w:fldChar w:fldCharType="end"/>
      </w:r>
      <w:bookmarkEnd w:id="4571"/>
      <w:r w:rsidR="00F117EB">
        <w:t>: Password Protection</w:t>
      </w:r>
    </w:p>
    <w:p w14:paraId="19CAA527" w14:textId="77777777" w:rsidR="00E52844" w:rsidRDefault="00E52844"/>
    <w:p w14:paraId="0E2E87BD" w14:textId="77777777" w:rsidR="008708F9" w:rsidRPr="00F0388A" w:rsidRDefault="008708F9" w:rsidP="00764231">
      <w:r w:rsidRPr="00F0388A">
        <w:t>Items that are password protected:</w:t>
      </w:r>
    </w:p>
    <w:p w14:paraId="2A1A047A" w14:textId="77777777" w:rsidR="008708F9" w:rsidRPr="00F0388A" w:rsidRDefault="008708F9" w:rsidP="00764231"/>
    <w:p w14:paraId="432A733E" w14:textId="77777777" w:rsidR="008708F9" w:rsidRPr="00F0388A" w:rsidRDefault="008708F9" w:rsidP="00AA5614">
      <w:pPr>
        <w:pStyle w:val="ListParagraph"/>
        <w:numPr>
          <w:ilvl w:val="0"/>
          <w:numId w:val="116"/>
        </w:numPr>
      </w:pPr>
      <w:r w:rsidRPr="00F0388A">
        <w:t>Global Preferences button on the main screen</w:t>
      </w:r>
    </w:p>
    <w:p w14:paraId="4E93F0D5" w14:textId="77777777" w:rsidR="008708F9" w:rsidRPr="00F0388A" w:rsidRDefault="008708F9" w:rsidP="00AA5614">
      <w:pPr>
        <w:pStyle w:val="ListParagraph"/>
        <w:numPr>
          <w:ilvl w:val="0"/>
          <w:numId w:val="116"/>
        </w:numPr>
      </w:pPr>
      <w:r w:rsidRPr="00F0388A">
        <w:t>In the Process Window Screen – Saving or deleting Process Windows or changes to Process Windows</w:t>
      </w:r>
    </w:p>
    <w:p w14:paraId="1C8AF705" w14:textId="77777777" w:rsidR="008708F9" w:rsidRPr="00F0388A" w:rsidRDefault="008708F9" w:rsidP="00AA5614">
      <w:pPr>
        <w:pStyle w:val="ListParagraph"/>
        <w:numPr>
          <w:ilvl w:val="0"/>
          <w:numId w:val="116"/>
        </w:numPr>
      </w:pPr>
      <w:r w:rsidRPr="00F0388A">
        <w:t>In the Run a Profile first screen – Remove Oven</w:t>
      </w:r>
    </w:p>
    <w:p w14:paraId="1A3333EA" w14:textId="77777777" w:rsidR="008708F9" w:rsidRPr="00F0388A" w:rsidRDefault="008708F9" w:rsidP="00AA5614">
      <w:pPr>
        <w:pStyle w:val="ListParagraph"/>
        <w:numPr>
          <w:ilvl w:val="0"/>
          <w:numId w:val="116"/>
        </w:numPr>
      </w:pPr>
      <w:r w:rsidRPr="00F0388A">
        <w:t>In the Profile Explorer – Delete a profile</w:t>
      </w:r>
    </w:p>
    <w:p w14:paraId="395B5B38" w14:textId="77777777" w:rsidR="008708F9" w:rsidRPr="00F0388A" w:rsidRDefault="008708F9" w:rsidP="00AA5614">
      <w:pPr>
        <w:pStyle w:val="ListParagraph"/>
        <w:numPr>
          <w:ilvl w:val="0"/>
          <w:numId w:val="116"/>
        </w:numPr>
      </w:pPr>
      <w:r w:rsidRPr="00F0388A">
        <w:t>In the Profile Graph and Statistics screen – Access to the Optimization tab</w:t>
      </w:r>
    </w:p>
    <w:p w14:paraId="00C74A91" w14:textId="77777777" w:rsidR="008708F9" w:rsidRDefault="008708F9" w:rsidP="00764231"/>
    <w:p w14:paraId="3053615B" w14:textId="085BDECA" w:rsidR="00535AC7" w:rsidRPr="00185FFE" w:rsidRDefault="00535AC7" w:rsidP="00535AC7">
      <w:bookmarkStart w:id="4572" w:name="_Hlk506801373"/>
      <w:r>
        <w:t xml:space="preserve">You can also configure the software to have different access for different user levels. For more information on additional password protection features, see </w:t>
      </w:r>
      <w:bookmarkStart w:id="4573" w:name="_Hlk532834987"/>
      <w:r w:rsidR="00622AD2">
        <w:rPr>
          <w:i/>
        </w:rPr>
        <w:fldChar w:fldCharType="begin"/>
      </w:r>
      <w:r w:rsidR="00622AD2">
        <w:rPr>
          <w:i/>
        </w:rPr>
        <w:instrText xml:space="preserve"> HYPERLINK  \l "_Password_Control_–" </w:instrText>
      </w:r>
      <w:r w:rsidR="00622AD2">
        <w:rPr>
          <w:i/>
        </w:rPr>
      </w:r>
      <w:r w:rsidR="00622AD2">
        <w:rPr>
          <w:i/>
        </w:rPr>
        <w:fldChar w:fldCharType="separate"/>
      </w:r>
      <w:r w:rsidRPr="00E0734F">
        <w:rPr>
          <w:rStyle w:val="Hyperlink"/>
          <w:i/>
        </w:rPr>
        <w:t>Appendix C: Password Control – Multi User</w:t>
      </w:r>
      <w:bookmarkEnd w:id="4573"/>
      <w:r w:rsidRPr="00622AD2">
        <w:rPr>
          <w:rStyle w:val="Hyperlink"/>
        </w:rPr>
        <w:t>.</w:t>
      </w:r>
      <w:r w:rsidRPr="00622AD2" w:rsidDel="006A508E">
        <w:rPr>
          <w:rStyle w:val="Hyperlink"/>
        </w:rPr>
        <w:t xml:space="preserve"> </w:t>
      </w:r>
      <w:r w:rsidR="00622AD2">
        <w:rPr>
          <w:i/>
        </w:rPr>
        <w:fldChar w:fldCharType="end"/>
      </w:r>
      <w:r>
        <w:t xml:space="preserve"> </w:t>
      </w:r>
    </w:p>
    <w:bookmarkEnd w:id="4572"/>
    <w:p w14:paraId="78843A45" w14:textId="77777777" w:rsidR="00090B6F" w:rsidRDefault="00090B6F" w:rsidP="00764231"/>
    <w:p w14:paraId="03BC5F9C" w14:textId="77777777" w:rsidR="0031598D" w:rsidRDefault="0031598D" w:rsidP="0026146F">
      <w:pPr>
        <w:pStyle w:val="Heading1"/>
      </w:pPr>
      <w:bookmarkStart w:id="4574" w:name="_Printing"/>
      <w:bookmarkStart w:id="4575" w:name="_Ref91061264"/>
      <w:bookmarkStart w:id="4576" w:name="_Toc141866770"/>
      <w:bookmarkStart w:id="4577" w:name="_Toc329784638"/>
      <w:bookmarkStart w:id="4578" w:name="_Toc329852095"/>
      <w:bookmarkStart w:id="4579" w:name="_Toc331173667"/>
      <w:bookmarkStart w:id="4580" w:name="_Toc332208775"/>
      <w:bookmarkStart w:id="4581" w:name="_Toc332274022"/>
      <w:bookmarkStart w:id="4582" w:name="_Toc367109143"/>
      <w:bookmarkStart w:id="4583" w:name="_Toc394486342"/>
      <w:bookmarkStart w:id="4584" w:name="_Toc394583548"/>
      <w:bookmarkStart w:id="4585" w:name="_Toc468171264"/>
      <w:bookmarkStart w:id="4586" w:name="_Toc468549179"/>
      <w:bookmarkStart w:id="4587" w:name="_Toc468552697"/>
      <w:bookmarkStart w:id="4588" w:name="_Toc469041224"/>
      <w:bookmarkStart w:id="4589" w:name="_Toc469041330"/>
      <w:bookmarkStart w:id="4590" w:name="_Toc469043375"/>
      <w:bookmarkStart w:id="4591" w:name="_Toc469045009"/>
      <w:bookmarkStart w:id="4592" w:name="_Toc469139307"/>
      <w:bookmarkStart w:id="4593" w:name="_Toc469143776"/>
      <w:bookmarkStart w:id="4594" w:name="_Toc469152534"/>
      <w:bookmarkStart w:id="4595" w:name="_Toc469152752"/>
      <w:bookmarkStart w:id="4596" w:name="_Toc491174845"/>
      <w:bookmarkStart w:id="4597" w:name="_Toc491175164"/>
      <w:bookmarkStart w:id="4598" w:name="_Toc491337826"/>
      <w:bookmarkStart w:id="4599" w:name="_Toc491338000"/>
      <w:bookmarkStart w:id="4600" w:name="_Toc491338773"/>
      <w:bookmarkStart w:id="4601" w:name="_Toc491339252"/>
      <w:bookmarkStart w:id="4602" w:name="_Toc532836368"/>
      <w:bookmarkStart w:id="4603" w:name="_Toc532855755"/>
      <w:bookmarkStart w:id="4604" w:name="_Toc532856777"/>
      <w:bookmarkStart w:id="4605" w:name="_Toc53042199"/>
      <w:bookmarkStart w:id="4606" w:name="_Toc53042384"/>
      <w:bookmarkStart w:id="4607" w:name="_Toc53042487"/>
      <w:bookmarkStart w:id="4608" w:name="_Toc86846356"/>
      <w:bookmarkStart w:id="4609" w:name="_Toc86846547"/>
      <w:bookmarkStart w:id="4610" w:name="_Toc119049764"/>
      <w:bookmarkStart w:id="4611" w:name="_Toc119049926"/>
      <w:bookmarkStart w:id="4612" w:name="_Toc119050491"/>
      <w:bookmarkStart w:id="4613" w:name="_Toc119050681"/>
      <w:bookmarkEnd w:id="4574"/>
      <w:r>
        <w:lastRenderedPageBreak/>
        <w:t>Printing</w:t>
      </w:r>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p>
    <w:p w14:paraId="6CAC89F5" w14:textId="77777777" w:rsidR="0054633C" w:rsidRPr="00185FFE" w:rsidRDefault="0054633C" w:rsidP="0054633C">
      <w:r w:rsidRPr="00416784">
        <w:t xml:space="preserve">The software will print profiles only from within the profile display screens.  Click on the printer icon button at the bottom of the profile display to open the Profile printout setup menu. There are two print formats available – Portrait or Landscape. </w:t>
      </w:r>
    </w:p>
    <w:p w14:paraId="3235753D" w14:textId="77777777" w:rsidR="0054633C" w:rsidRPr="00185FFE" w:rsidRDefault="0054633C" w:rsidP="00E14151">
      <w:pPr>
        <w:pStyle w:val="Heading2"/>
      </w:pPr>
      <w:bookmarkStart w:id="4614" w:name="_Toc353195460"/>
      <w:bookmarkStart w:id="4615" w:name="_Toc358296392"/>
      <w:bookmarkStart w:id="4616" w:name="_Toc358298557"/>
      <w:bookmarkStart w:id="4617" w:name="_Toc468131802"/>
      <w:bookmarkStart w:id="4618" w:name="_Toc469043376"/>
      <w:bookmarkStart w:id="4619" w:name="_Toc469045010"/>
      <w:bookmarkStart w:id="4620" w:name="_Toc469139308"/>
      <w:bookmarkStart w:id="4621" w:name="_Toc469152753"/>
      <w:bookmarkStart w:id="4622" w:name="_Toc491174846"/>
      <w:bookmarkStart w:id="4623" w:name="_Toc491337827"/>
      <w:bookmarkStart w:id="4624" w:name="_Toc491338001"/>
      <w:bookmarkStart w:id="4625" w:name="_Toc491338774"/>
      <w:bookmarkStart w:id="4626" w:name="_Toc532855756"/>
      <w:bookmarkStart w:id="4627" w:name="_Toc532856778"/>
      <w:bookmarkStart w:id="4628" w:name="_Toc53042200"/>
      <w:bookmarkStart w:id="4629" w:name="_Toc53042385"/>
      <w:bookmarkStart w:id="4630" w:name="_Toc86846357"/>
      <w:bookmarkStart w:id="4631" w:name="_Toc86846548"/>
      <w:bookmarkStart w:id="4632" w:name="_Toc119049765"/>
      <w:bookmarkStart w:id="4633" w:name="_Toc119049927"/>
      <w:bookmarkStart w:id="4634" w:name="_Toc119050492"/>
      <w:bookmarkStart w:id="4635" w:name="_Toc119050682"/>
      <w:r w:rsidRPr="00706E3F">
        <w:t>P</w:t>
      </w:r>
      <w:r w:rsidRPr="00185FFE">
        <w:t xml:space="preserve">ortrait </w:t>
      </w:r>
      <w:r>
        <w:t>M</w:t>
      </w:r>
      <w:r w:rsidRPr="00185FFE">
        <w:t>ode</w:t>
      </w:r>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p>
    <w:p w14:paraId="47DF7B1A" w14:textId="6CC6431A" w:rsidR="0054633C" w:rsidRPr="00185FFE" w:rsidRDefault="0054633C" w:rsidP="00E332CD">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550720" behindDoc="0" locked="0" layoutInCell="1" allowOverlap="1" wp14:anchorId="43A322BC" wp14:editId="059AE93B">
                <wp:simplePos x="0" y="0"/>
                <wp:positionH relativeFrom="column">
                  <wp:posOffset>3784600</wp:posOffset>
                </wp:positionH>
                <wp:positionV relativeFrom="paragraph">
                  <wp:posOffset>1057910</wp:posOffset>
                </wp:positionV>
                <wp:extent cx="1668780" cy="800100"/>
                <wp:effectExtent l="76200" t="0" r="26670" b="57150"/>
                <wp:wrapNone/>
                <wp:docPr id="13" name="Group 4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800100"/>
                          <a:chOff x="7101" y="4504"/>
                          <a:chExt cx="2628" cy="1260"/>
                        </a:xfrm>
                      </wpg:grpSpPr>
                      <wps:wsp>
                        <wps:cNvPr id="21" name="Text Box 4579"/>
                        <wps:cNvSpPr txBox="1">
                          <a:spLocks noChangeArrowheads="1"/>
                        </wps:cNvSpPr>
                        <wps:spPr bwMode="auto">
                          <a:xfrm>
                            <a:off x="8721" y="4504"/>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F2AF2C1" w14:textId="77777777" w:rsidR="00BB401D" w:rsidRDefault="00BB401D" w:rsidP="0054633C">
                              <w:pPr>
                                <w:jc w:val="center"/>
                              </w:pPr>
                              <w:r>
                                <w:t>Print</w:t>
                              </w:r>
                            </w:p>
                            <w:p w14:paraId="2DAFC456" w14:textId="77777777" w:rsidR="00BB401D" w:rsidRDefault="00BB401D" w:rsidP="0054633C">
                              <w:pPr>
                                <w:jc w:val="center"/>
                              </w:pPr>
                              <w:r>
                                <w:t>Preview</w:t>
                              </w:r>
                            </w:p>
                          </w:txbxContent>
                        </wps:txbx>
                        <wps:bodyPr rot="0" vert="horz" wrap="square" lIns="91440" tIns="18288" rIns="91440" bIns="18288" anchor="t" anchorCtr="0" upright="1">
                          <a:noAutofit/>
                        </wps:bodyPr>
                      </wps:wsp>
                      <wps:wsp>
                        <wps:cNvPr id="26" name="Freeform 4580"/>
                        <wps:cNvSpPr>
                          <a:spLocks/>
                        </wps:cNvSpPr>
                        <wps:spPr bwMode="auto">
                          <a:xfrm>
                            <a:off x="7101" y="4754"/>
                            <a:ext cx="1620" cy="101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A322BC" id="Group 4578" o:spid="_x0000_s1107" style="position:absolute;left:0;text-align:left;margin-left:298pt;margin-top:83.3pt;width:131.4pt;height:63pt;z-index:251550720;mso-position-horizontal-relative:text;mso-position-vertical-relative:text" coordorigin="7101,4504" coordsize="2628,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">
                <v:shape id="Text Box 4579" o:spid="_x0000_s1108" type="#_x0000_t202" style="position:absolute;left:8721;top:4504;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" strokecolor="red" strokeweight="1.5pt">
                  <v:textbox inset=",1.44pt,,1.44pt">
                    <w:txbxContent>
                      <w:p w14:paraId="7F2AF2C1" w14:textId="77777777" w:rsidR="00BB401D" w:rsidRDefault="00BB401D" w:rsidP="0054633C">
                        <w:pPr>
                          <w:jc w:val="center"/>
                        </w:pPr>
                        <w:r>
                          <w:t>Print</w:t>
                        </w:r>
                      </w:p>
                      <w:p w14:paraId="2DAFC456" w14:textId="77777777" w:rsidR="00BB401D" w:rsidRDefault="00BB401D" w:rsidP="0054633C">
                        <w:pPr>
                          <w:jc w:val="center"/>
                        </w:pPr>
                        <w:r>
                          <w:t>Preview</w:t>
                        </w:r>
                      </w:p>
                    </w:txbxContent>
                  </v:textbox>
                </v:shape>
                <v:shape id="Freeform 4580" o:spid="_x0000_s1109" style="position:absolute;left:7101;top:4754;width:1620;height:101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" path="m2160,2l,,,1262e" filled="f" strokecolor="red" strokeweight="1.5pt">
                  <v:stroke endarrow="block"/>
                  <v:path arrowok="t" o:connecttype="custom" o:connectlocs="1620,2;0,0;0,1010" o:connectangles="0,0,0"/>
                </v:shape>
              </v:group>
            </w:pict>
          </mc:Fallback>
        </mc:AlternateContent>
      </w:r>
      <w:r w:rsidRPr="00185FFE">
        <w:rPr>
          <w:rFonts w:ascii="Arial" w:hAnsi="Arial"/>
          <w:noProof/>
          <w:sz w:val="16"/>
        </w:rPr>
        <mc:AlternateContent>
          <mc:Choice Requires="wpg">
            <w:drawing>
              <wp:anchor distT="0" distB="0" distL="114300" distR="114300" simplePos="0" relativeHeight="251530240" behindDoc="0" locked="0" layoutInCell="1" allowOverlap="1" wp14:anchorId="7954CD26" wp14:editId="73364FA9">
                <wp:simplePos x="0" y="0"/>
                <wp:positionH relativeFrom="column">
                  <wp:posOffset>3328670</wp:posOffset>
                </wp:positionH>
                <wp:positionV relativeFrom="paragraph">
                  <wp:posOffset>713105</wp:posOffset>
                </wp:positionV>
                <wp:extent cx="2125980" cy="1143000"/>
                <wp:effectExtent l="0" t="0" r="0" b="0"/>
                <wp:wrapNone/>
                <wp:docPr id="32" name="Group 4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5980" cy="1143000"/>
                          <a:chOff x="6381" y="3964"/>
                          <a:chExt cx="3348" cy="1800"/>
                        </a:xfrm>
                      </wpg:grpSpPr>
                      <wps:wsp>
                        <wps:cNvPr id="33" name="Text Box 4576"/>
                        <wps:cNvSpPr txBox="1">
                          <a:spLocks noChangeArrowheads="1"/>
                        </wps:cNvSpPr>
                        <wps:spPr bwMode="auto">
                          <a:xfrm>
                            <a:off x="8721" y="396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A88790" w14:textId="77777777" w:rsidR="00BB401D" w:rsidRDefault="00BB401D" w:rsidP="0054633C">
                              <w:pPr>
                                <w:jc w:val="center"/>
                              </w:pPr>
                              <w:r>
                                <w:t>Print</w:t>
                              </w:r>
                            </w:p>
                          </w:txbxContent>
                        </wps:txbx>
                        <wps:bodyPr rot="0" vert="horz" wrap="square" lIns="91440" tIns="18288" rIns="91440" bIns="18288" anchor="t" anchorCtr="0" upright="1">
                          <a:noAutofit/>
                        </wps:bodyPr>
                      </wps:wsp>
                      <wps:wsp>
                        <wps:cNvPr id="34" name="Freeform 4577"/>
                        <wps:cNvSpPr>
                          <a:spLocks/>
                        </wps:cNvSpPr>
                        <wps:spPr bwMode="auto">
                          <a:xfrm>
                            <a:off x="6381" y="4144"/>
                            <a:ext cx="2340" cy="162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54CD26" id="Group 4575" o:spid="_x0000_s1110" style="position:absolute;left:0;text-align:left;margin-left:262.1pt;margin-top:56.15pt;width:167.4pt;height:90pt;z-index:251530240;mso-position-horizontal-relative:text;mso-position-vertical-relative:text" coordorigin="6381,3964" coordsize="3348,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">
                <v:shape id="Text Box 4576" o:spid="_x0000_s1111" type="#_x0000_t202" style="position:absolute;left:8721;top:396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" strokecolor="red" strokeweight="1.5pt">
                  <v:textbox inset=",1.44pt,,1.44pt">
                    <w:txbxContent>
                      <w:p w14:paraId="1DA88790" w14:textId="77777777" w:rsidR="00BB401D" w:rsidRDefault="00BB401D" w:rsidP="0054633C">
                        <w:pPr>
                          <w:jc w:val="center"/>
                        </w:pPr>
                        <w:r>
                          <w:t>Print</w:t>
                        </w:r>
                      </w:p>
                    </w:txbxContent>
                  </v:textbox>
                </v:shape>
                <v:shape id="Freeform 4577" o:spid="_x0000_s1112" style="position:absolute;left:6381;top:4144;width:2340;height:162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" path="m2160,2l,,,1262e" filled="f" strokecolor="red" strokeweight="1.5pt">
                  <v:stroke endarrow="block"/>
                  <v:path arrowok="t" o:connecttype="custom" o:connectlocs="2340,3;0,0;0,1620" o:connectangles="0,0,0"/>
                </v:shape>
              </v:group>
            </w:pict>
          </mc:Fallback>
        </mc:AlternateContent>
      </w:r>
      <w:r w:rsidRPr="00185FFE">
        <w:rPr>
          <w:rFonts w:ascii="Arial" w:hAnsi="Arial"/>
          <w:noProof/>
          <w:sz w:val="16"/>
        </w:rPr>
        <mc:AlternateContent>
          <mc:Choice Requires="wpg">
            <w:drawing>
              <wp:anchor distT="0" distB="0" distL="114300" distR="114300" simplePos="0" relativeHeight="251571200" behindDoc="0" locked="0" layoutInCell="1" allowOverlap="1" wp14:anchorId="0AEF4982" wp14:editId="22F22007">
                <wp:simplePos x="0" y="0"/>
                <wp:positionH relativeFrom="column">
                  <wp:posOffset>4357370</wp:posOffset>
                </wp:positionH>
                <wp:positionV relativeFrom="paragraph">
                  <wp:posOffset>1513205</wp:posOffset>
                </wp:positionV>
                <wp:extent cx="1097280" cy="342900"/>
                <wp:effectExtent l="0" t="0" r="0" b="0"/>
                <wp:wrapNone/>
                <wp:docPr id="35" name="Group 4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7280" cy="342900"/>
                          <a:chOff x="8001" y="5224"/>
                          <a:chExt cx="1728" cy="540"/>
                        </a:xfrm>
                      </wpg:grpSpPr>
                      <wps:wsp>
                        <wps:cNvPr id="41" name="Text Box 4582"/>
                        <wps:cNvSpPr txBox="1">
                          <a:spLocks noChangeArrowheads="1"/>
                        </wps:cNvSpPr>
                        <wps:spPr bwMode="auto">
                          <a:xfrm>
                            <a:off x="8721" y="522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C8F4AA6" w14:textId="77777777" w:rsidR="00BB401D" w:rsidRDefault="00BB401D" w:rsidP="0054633C">
                              <w:pPr>
                                <w:jc w:val="center"/>
                              </w:pPr>
                              <w:r>
                                <w:t>Cancel</w:t>
                              </w:r>
                            </w:p>
                          </w:txbxContent>
                        </wps:txbx>
                        <wps:bodyPr rot="0" vert="horz" wrap="square" lIns="91440" tIns="18288" rIns="91440" bIns="18288" anchor="t" anchorCtr="0" upright="1">
                          <a:noAutofit/>
                        </wps:bodyPr>
                      </wps:wsp>
                      <wps:wsp>
                        <wps:cNvPr id="42" name="Freeform 4583"/>
                        <wps:cNvSpPr>
                          <a:spLocks/>
                        </wps:cNvSpPr>
                        <wps:spPr bwMode="auto">
                          <a:xfrm>
                            <a:off x="8001" y="5404"/>
                            <a:ext cx="720" cy="36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EF4982" id="Group 4581" o:spid="_x0000_s1113" style="position:absolute;left:0;text-align:left;margin-left:343.1pt;margin-top:119.15pt;width:86.4pt;height:27pt;z-index:251571200;mso-position-horizontal-relative:text;mso-position-vertical-relative:text" coordorigin="8001,5224" coordsize="1728,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">
                <v:shape id="Text Box 4582" o:spid="_x0000_s1114" type="#_x0000_t202" style="position:absolute;left:8721;top:522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" strokecolor="red" strokeweight="1.5pt">
                  <v:textbox inset=",1.44pt,,1.44pt">
                    <w:txbxContent>
                      <w:p w14:paraId="3C8F4AA6" w14:textId="77777777" w:rsidR="00BB401D" w:rsidRDefault="00BB401D" w:rsidP="0054633C">
                        <w:pPr>
                          <w:jc w:val="center"/>
                        </w:pPr>
                        <w:r>
                          <w:t>Cancel</w:t>
                        </w:r>
                      </w:p>
                    </w:txbxContent>
                  </v:textbox>
                </v:shape>
                <v:shape id="Freeform 4583" o:spid="_x0000_s1115" style="position:absolute;left:8001;top:5404;width:720;height:36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" path="m2160,2l,,,1262e" filled="f" strokecolor="red" strokeweight="1.5pt">
                  <v:stroke endarrow="block"/>
                  <v:path arrowok="t" o:connecttype="custom" o:connectlocs="720,1;0,0;0,360" o:connectangles="0,0,0"/>
                </v:shape>
              </v:group>
            </w:pict>
          </mc:Fallback>
        </mc:AlternateContent>
      </w:r>
      <w:r w:rsidR="00DE392C">
        <w:rPr>
          <w:rFonts w:ascii="Arial" w:hAnsi="Arial"/>
          <w:noProof/>
          <w:sz w:val="16"/>
        </w:rPr>
        <w:drawing>
          <wp:inline distT="0" distB="0" distL="0" distR="0" wp14:anchorId="1A83005B" wp14:editId="3BB7C385">
            <wp:extent cx="3200958" cy="2130552"/>
            <wp:effectExtent l="0" t="0" r="0" b="3175"/>
            <wp:docPr id="2981" name="Picture 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 Portrait - Generic.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200958" cy="2130552"/>
                    </a:xfrm>
                    <a:prstGeom prst="rect">
                      <a:avLst/>
                    </a:prstGeom>
                  </pic:spPr>
                </pic:pic>
              </a:graphicData>
            </a:graphic>
          </wp:inline>
        </w:drawing>
      </w:r>
    </w:p>
    <w:p w14:paraId="63827B65" w14:textId="24328BEA" w:rsidR="0054633C" w:rsidRPr="00185FFE" w:rsidRDefault="0054633C" w:rsidP="0054633C">
      <w:pPr>
        <w:spacing w:before="20" w:after="20"/>
        <w:jc w:val="center"/>
        <w:rPr>
          <w:rFonts w:ascii="Trebuchet MS" w:hAnsi="Trebuchet MS"/>
          <w:bCs/>
          <w:color w:val="FF0000"/>
          <w:sz w:val="24"/>
          <w:szCs w:val="24"/>
        </w:rPr>
      </w:pPr>
      <w:bookmarkStart w:id="4636" w:name="_Ref186043960"/>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F9407E">
        <w:rPr>
          <w:rFonts w:ascii="Arial" w:hAnsi="Arial"/>
          <w:bCs/>
          <w:noProof/>
          <w:sz w:val="16"/>
        </w:rPr>
        <w:t>72</w:t>
      </w:r>
      <w:r w:rsidRPr="00185FFE">
        <w:rPr>
          <w:rFonts w:ascii="Arial" w:hAnsi="Arial"/>
          <w:bCs/>
          <w:sz w:val="16"/>
        </w:rPr>
        <w:fldChar w:fldCharType="end"/>
      </w:r>
      <w:bookmarkEnd w:id="4636"/>
      <w:r w:rsidRPr="00185FFE">
        <w:rPr>
          <w:rFonts w:ascii="Arial" w:hAnsi="Arial"/>
          <w:bCs/>
          <w:sz w:val="16"/>
        </w:rPr>
        <w:t>: Po</w:t>
      </w:r>
      <w:r>
        <w:rPr>
          <w:rFonts w:ascii="Arial" w:hAnsi="Arial"/>
          <w:bCs/>
          <w:sz w:val="16"/>
        </w:rPr>
        <w:t xml:space="preserve">rtrait </w:t>
      </w:r>
      <w:r w:rsidRPr="00185FFE">
        <w:rPr>
          <w:rFonts w:ascii="Arial" w:hAnsi="Arial"/>
          <w:bCs/>
          <w:sz w:val="16"/>
        </w:rPr>
        <w:t>Format</w:t>
      </w:r>
      <w:r>
        <w:rPr>
          <w:rFonts w:ascii="Arial" w:hAnsi="Arial"/>
          <w:bCs/>
          <w:sz w:val="16"/>
        </w:rPr>
        <w:t xml:space="preserve"> </w:t>
      </w:r>
    </w:p>
    <w:p w14:paraId="1FC4C190" w14:textId="77777777" w:rsidR="0054633C" w:rsidRPr="00185FFE" w:rsidRDefault="0054633C" w:rsidP="0054633C"/>
    <w:p w14:paraId="5A426C0E" w14:textId="77777777" w:rsidR="0054633C" w:rsidRPr="00185FFE" w:rsidRDefault="0054633C" w:rsidP="00AA5614">
      <w:pPr>
        <w:numPr>
          <w:ilvl w:val="0"/>
          <w:numId w:val="74"/>
        </w:numPr>
      </w:pPr>
      <w:r>
        <w:t>C</w:t>
      </w:r>
      <w:r w:rsidRPr="00185FFE">
        <w:t>heck the items you wish to include on your profile printout.</w:t>
      </w:r>
      <w:r>
        <w:t xml:space="preserve"> </w:t>
      </w:r>
    </w:p>
    <w:p w14:paraId="41383E83" w14:textId="77777777" w:rsidR="0054633C" w:rsidRPr="00185FFE" w:rsidRDefault="0054633C" w:rsidP="00AA5614">
      <w:pPr>
        <w:numPr>
          <w:ilvl w:val="0"/>
          <w:numId w:val="74"/>
        </w:numPr>
      </w:pPr>
      <w:r w:rsidRPr="00185FFE">
        <w:t xml:space="preserve">Press the </w:t>
      </w:r>
      <w:r w:rsidRPr="00185FFE">
        <w:rPr>
          <w:b/>
        </w:rPr>
        <w:t>Print</w:t>
      </w:r>
      <w:r w:rsidRPr="00185FFE">
        <w:t xml:space="preserve"> button to print the report.</w:t>
      </w:r>
    </w:p>
    <w:p w14:paraId="25C2F0DF" w14:textId="2BCF7993" w:rsidR="0054633C" w:rsidRPr="00185FFE" w:rsidRDefault="0054633C" w:rsidP="00AA5614">
      <w:pPr>
        <w:numPr>
          <w:ilvl w:val="0"/>
          <w:numId w:val="74"/>
        </w:numPr>
      </w:pPr>
      <w:r w:rsidRPr="00185FFE">
        <w:t xml:space="preserve">Press the </w:t>
      </w:r>
      <w:r w:rsidRPr="00185FFE">
        <w:rPr>
          <w:b/>
        </w:rPr>
        <w:t>Print Preview Button</w:t>
      </w:r>
      <w:r w:rsidRPr="00185FFE">
        <w:t xml:space="preserve"> to display a preview of the report.  </w:t>
      </w:r>
      <w:del w:id="4637" w:author="Ryan Beck" w:date="2022-10-10T11:36:00Z">
        <w:r w:rsidRPr="00185FFE" w:rsidDel="006360E2">
          <w:delText xml:space="preserve">See </w:delText>
        </w:r>
        <w:r w:rsidRPr="00185FFE" w:rsidDel="006360E2">
          <w:fldChar w:fldCharType="begin"/>
        </w:r>
        <w:r w:rsidRPr="00185FFE" w:rsidDel="006360E2">
          <w:delInstrText xml:space="preserve"> REF _Ref186043977 \h  \* MERGEFORMAT </w:delInstrText>
        </w:r>
        <w:r w:rsidRPr="00185FFE" w:rsidDel="006360E2">
          <w:fldChar w:fldCharType="separate"/>
        </w:r>
        <w:r w:rsidR="00F9407E" w:rsidRPr="00185FFE" w:rsidDel="006360E2">
          <w:delText xml:space="preserve">Figure </w:delText>
        </w:r>
        <w:r w:rsidR="00F9407E" w:rsidDel="006360E2">
          <w:rPr>
            <w:noProof/>
          </w:rPr>
          <w:delText>73</w:delText>
        </w:r>
        <w:r w:rsidRPr="00185FFE" w:rsidDel="006360E2">
          <w:fldChar w:fldCharType="end"/>
        </w:r>
        <w:r w:rsidRPr="00185FFE" w:rsidDel="006360E2">
          <w:delText>.</w:delText>
        </w:r>
      </w:del>
    </w:p>
    <w:p w14:paraId="429F6737" w14:textId="77777777" w:rsidR="0054633C" w:rsidRPr="00185FFE" w:rsidRDefault="0054633C" w:rsidP="0054633C"/>
    <w:p w14:paraId="78477867" w14:textId="77777777" w:rsidR="0054633C" w:rsidRPr="00185FFE" w:rsidRDefault="0054633C" w:rsidP="0054633C">
      <w:pPr>
        <w:keepNext/>
        <w:jc w:val="center"/>
        <w:rPr>
          <w:rFonts w:ascii="Arial" w:hAnsi="Arial"/>
          <w:sz w:val="16"/>
          <w:lang w:val="en"/>
        </w:rPr>
      </w:pPr>
      <w:r>
        <w:rPr>
          <w:noProof/>
        </w:rPr>
        <w:drawing>
          <wp:inline distT="0" distB="0" distL="0" distR="0" wp14:anchorId="4BC46F18" wp14:editId="0DE818F6">
            <wp:extent cx="4504038" cy="3571336"/>
            <wp:effectExtent l="0" t="0" r="0" b="0"/>
            <wp:docPr id="159" name="Picture 159" descr="Print 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Print Vertical"/>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533399" cy="3594617"/>
                    </a:xfrm>
                    <a:prstGeom prst="rect">
                      <a:avLst/>
                    </a:prstGeom>
                    <a:noFill/>
                    <a:ln>
                      <a:noFill/>
                    </a:ln>
                  </pic:spPr>
                </pic:pic>
              </a:graphicData>
            </a:graphic>
          </wp:inline>
        </w:drawing>
      </w:r>
    </w:p>
    <w:p w14:paraId="6601CF07" w14:textId="5723CA30" w:rsidR="0054633C" w:rsidRDefault="0054633C" w:rsidP="00E332CD">
      <w:pPr>
        <w:pStyle w:val="Caption"/>
        <w:rPr>
          <w:rFonts w:cs="Arial"/>
          <w:b/>
          <w:iCs/>
          <w:sz w:val="32"/>
          <w:szCs w:val="28"/>
        </w:rPr>
      </w:pPr>
      <w:bookmarkStart w:id="4638" w:name="_Ref186043977"/>
      <w:r w:rsidRPr="00185FFE">
        <w:t xml:space="preserve">Figure </w:t>
      </w:r>
      <w:r w:rsidR="00364D2F">
        <w:fldChar w:fldCharType="begin"/>
      </w:r>
      <w:r w:rsidR="00364D2F">
        <w:instrText xml:space="preserve"> SEQ Figure \* ARABIC </w:instrText>
      </w:r>
      <w:r w:rsidR="00364D2F">
        <w:fldChar w:fldCharType="separate"/>
      </w:r>
      <w:r w:rsidR="00F9407E">
        <w:rPr>
          <w:noProof/>
        </w:rPr>
        <w:t>73</w:t>
      </w:r>
      <w:r w:rsidR="00364D2F">
        <w:rPr>
          <w:noProof/>
        </w:rPr>
        <w:fldChar w:fldCharType="end"/>
      </w:r>
      <w:bookmarkEnd w:id="4638"/>
      <w:r w:rsidRPr="00185FFE">
        <w:t xml:space="preserve">: Sample </w:t>
      </w:r>
      <w:r>
        <w:t xml:space="preserve">Portrait </w:t>
      </w:r>
      <w:r w:rsidRPr="00185FFE">
        <w:t>Print</w:t>
      </w:r>
      <w:r>
        <w:t xml:space="preserve"> Preview </w:t>
      </w:r>
      <w:bookmarkStart w:id="4639" w:name="_Toc353195461"/>
      <w:bookmarkStart w:id="4640" w:name="_Toc358296393"/>
      <w:bookmarkStart w:id="4641" w:name="_Toc358298558"/>
      <w:bookmarkStart w:id="4642" w:name="_Toc468131803"/>
    </w:p>
    <w:p w14:paraId="6E702D63" w14:textId="77777777" w:rsidR="0054633C" w:rsidRPr="00185FFE" w:rsidRDefault="0054633C" w:rsidP="00E14151">
      <w:pPr>
        <w:pStyle w:val="Heading2"/>
      </w:pPr>
      <w:bookmarkStart w:id="4643" w:name="_Toc469043377"/>
      <w:bookmarkStart w:id="4644" w:name="_Toc469045011"/>
      <w:bookmarkStart w:id="4645" w:name="_Toc469139309"/>
      <w:bookmarkStart w:id="4646" w:name="_Toc469152754"/>
      <w:bookmarkStart w:id="4647" w:name="_Toc491174847"/>
      <w:bookmarkStart w:id="4648" w:name="_Toc491337828"/>
      <w:bookmarkStart w:id="4649" w:name="_Toc491338002"/>
      <w:bookmarkStart w:id="4650" w:name="_Toc491338775"/>
      <w:bookmarkStart w:id="4651" w:name="_Toc532855757"/>
      <w:bookmarkStart w:id="4652" w:name="_Toc532856779"/>
      <w:bookmarkStart w:id="4653" w:name="_Toc53042201"/>
      <w:bookmarkStart w:id="4654" w:name="_Toc53042386"/>
      <w:bookmarkStart w:id="4655" w:name="_Toc86846358"/>
      <w:bookmarkStart w:id="4656" w:name="_Toc86846549"/>
      <w:bookmarkStart w:id="4657" w:name="_Toc119049766"/>
      <w:bookmarkStart w:id="4658" w:name="_Toc119049928"/>
      <w:bookmarkStart w:id="4659" w:name="_Toc119050493"/>
      <w:bookmarkStart w:id="4660" w:name="_Toc119050683"/>
      <w:r w:rsidRPr="00A24EC7">
        <w:lastRenderedPageBreak/>
        <w:t>Landscape Mode</w:t>
      </w:r>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p>
    <w:p w14:paraId="608A13BE" w14:textId="77777777" w:rsidR="0054633C" w:rsidRPr="00185FFE" w:rsidRDefault="0054633C" w:rsidP="0054633C"/>
    <w:p w14:paraId="2C2445B4" w14:textId="181B6B89" w:rsidR="0054633C" w:rsidRPr="00185FFE" w:rsidRDefault="00B61445" w:rsidP="0054633C">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650048" behindDoc="0" locked="0" layoutInCell="1" allowOverlap="1" wp14:anchorId="335B85F6" wp14:editId="65C1D0B1">
                <wp:simplePos x="0" y="0"/>
                <wp:positionH relativeFrom="column">
                  <wp:posOffset>4641850</wp:posOffset>
                </wp:positionH>
                <wp:positionV relativeFrom="paragraph">
                  <wp:posOffset>2035810</wp:posOffset>
                </wp:positionV>
                <wp:extent cx="958850" cy="297180"/>
                <wp:effectExtent l="76200" t="0" r="12700" b="64770"/>
                <wp:wrapNone/>
                <wp:docPr id="84" name="Group 4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8850" cy="297180"/>
                          <a:chOff x="8831" y="4504"/>
                          <a:chExt cx="1510" cy="468"/>
                        </a:xfrm>
                      </wpg:grpSpPr>
                      <wps:wsp>
                        <wps:cNvPr id="99" name="Text Box 4591"/>
                        <wps:cNvSpPr txBox="1">
                          <a:spLocks noChangeArrowheads="1"/>
                        </wps:cNvSpPr>
                        <wps:spPr bwMode="auto">
                          <a:xfrm>
                            <a:off x="9333" y="450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741C9A" w14:textId="77777777" w:rsidR="00BB401D" w:rsidRDefault="00BB401D" w:rsidP="0054633C">
                              <w:pPr>
                                <w:jc w:val="center"/>
                              </w:pPr>
                              <w:r>
                                <w:t>Cancel</w:t>
                              </w:r>
                            </w:p>
                          </w:txbxContent>
                        </wps:txbx>
                        <wps:bodyPr rot="0" vert="horz" wrap="square" lIns="91440" tIns="18288" rIns="91440" bIns="18288" anchor="t" anchorCtr="0" upright="1">
                          <a:noAutofit/>
                        </wps:bodyPr>
                      </wps:wsp>
                      <wps:wsp>
                        <wps:cNvPr id="105" name="Freeform 4592"/>
                        <wps:cNvSpPr>
                          <a:spLocks/>
                        </wps:cNvSpPr>
                        <wps:spPr bwMode="auto">
                          <a:xfrm>
                            <a:off x="8831" y="4684"/>
                            <a:ext cx="502" cy="288"/>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5B85F6" id="Group 4590" o:spid="_x0000_s1116" style="position:absolute;left:0;text-align:left;margin-left:365.5pt;margin-top:160.3pt;width:75.5pt;height:23.4pt;z-index:251650048;mso-position-horizontal-relative:text;mso-position-vertical-relative:text" coordorigin="8831,4504" coordsize="1510,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">
                <v:shape id="Text Box 4591" o:spid="_x0000_s1117" type="#_x0000_t202" style="position:absolute;left:9333;top:450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" strokecolor="red" strokeweight="1.5pt">
                  <v:textbox inset=",1.44pt,,1.44pt">
                    <w:txbxContent>
                      <w:p w14:paraId="1D741C9A" w14:textId="77777777" w:rsidR="00BB401D" w:rsidRDefault="00BB401D" w:rsidP="0054633C">
                        <w:pPr>
                          <w:jc w:val="center"/>
                        </w:pPr>
                        <w:r>
                          <w:t>Cancel</w:t>
                        </w:r>
                      </w:p>
                    </w:txbxContent>
                  </v:textbox>
                </v:shape>
                <v:shape id="Freeform 4592" o:spid="_x0000_s1118" style="position:absolute;left:8831;top:4684;width:502;height:288;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" path="m2160,2l,,,1262e" filled="f" strokecolor="red" strokeweight="1.5pt">
                  <v:stroke endarrow="block"/>
                  <v:path arrowok="t" o:connecttype="custom" o:connectlocs="502,0;0,0;0,288" o:connectangles="0,0,0"/>
                </v:shape>
              </v:group>
            </w:pict>
          </mc:Fallback>
        </mc:AlternateContent>
      </w:r>
      <w:r w:rsidRPr="00185FFE">
        <w:rPr>
          <w:rFonts w:ascii="Arial" w:hAnsi="Arial"/>
          <w:noProof/>
          <w:sz w:val="16"/>
        </w:rPr>
        <mc:AlternateContent>
          <mc:Choice Requires="wpg">
            <w:drawing>
              <wp:anchor distT="0" distB="0" distL="114300" distR="114300" simplePos="0" relativeHeight="251591680" behindDoc="0" locked="0" layoutInCell="1" allowOverlap="1" wp14:anchorId="7AB41DEF" wp14:editId="3DC36ABC">
                <wp:simplePos x="0" y="0"/>
                <wp:positionH relativeFrom="column">
                  <wp:posOffset>3162300</wp:posOffset>
                </wp:positionH>
                <wp:positionV relativeFrom="paragraph">
                  <wp:posOffset>1261110</wp:posOffset>
                </wp:positionV>
                <wp:extent cx="2432050" cy="1069340"/>
                <wp:effectExtent l="76200" t="0" r="25400" b="54610"/>
                <wp:wrapNone/>
                <wp:docPr id="66" name="Group 4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2050" cy="1069340"/>
                          <a:chOff x="6061" y="3317"/>
                          <a:chExt cx="3830" cy="1684"/>
                        </a:xfrm>
                      </wpg:grpSpPr>
                      <wps:wsp>
                        <wps:cNvPr id="68" name="Text Box 4585"/>
                        <wps:cNvSpPr txBox="1">
                          <a:spLocks noChangeArrowheads="1"/>
                        </wps:cNvSpPr>
                        <wps:spPr bwMode="auto">
                          <a:xfrm>
                            <a:off x="8883" y="3317"/>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7E8D4F5" w14:textId="77777777" w:rsidR="00BB401D" w:rsidRDefault="00BB401D" w:rsidP="0054633C">
                              <w:pPr>
                                <w:jc w:val="center"/>
                              </w:pPr>
                              <w:r>
                                <w:t>Print</w:t>
                              </w:r>
                            </w:p>
                          </w:txbxContent>
                        </wps:txbx>
                        <wps:bodyPr rot="0" vert="horz" wrap="square" lIns="91440" tIns="18288" rIns="91440" bIns="18288" anchor="t" anchorCtr="0" upright="1">
                          <a:noAutofit/>
                        </wps:bodyPr>
                      </wps:wsp>
                      <wps:wsp>
                        <wps:cNvPr id="69" name="Freeform 4586"/>
                        <wps:cNvSpPr>
                          <a:spLocks/>
                        </wps:cNvSpPr>
                        <wps:spPr bwMode="auto">
                          <a:xfrm>
                            <a:off x="6061" y="3477"/>
                            <a:ext cx="2822" cy="1524"/>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B41DEF" id="Group 4584" o:spid="_x0000_s1119" style="position:absolute;left:0;text-align:left;margin-left:249pt;margin-top:99.3pt;width:191.5pt;height:84.2pt;z-index:251591680;mso-position-horizontal-relative:text;mso-position-vertical-relative:text" coordorigin="6061,3317" coordsize="3830,1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">
                <v:shape id="Text Box 4585" o:spid="_x0000_s1120" type="#_x0000_t202" style="position:absolute;left:8883;top:3317;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" strokecolor="red" strokeweight="1.5pt">
                  <v:textbox inset=",1.44pt,,1.44pt">
                    <w:txbxContent>
                      <w:p w14:paraId="07E8D4F5" w14:textId="77777777" w:rsidR="00BB401D" w:rsidRDefault="00BB401D" w:rsidP="0054633C">
                        <w:pPr>
                          <w:jc w:val="center"/>
                        </w:pPr>
                        <w:r>
                          <w:t>Print</w:t>
                        </w:r>
                      </w:p>
                    </w:txbxContent>
                  </v:textbox>
                </v:shape>
                <v:shape id="Freeform 4586" o:spid="_x0000_s1121" style="position:absolute;left:6061;top:3477;width:2822;height:1524;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" path="m2160,2l,,,1262e" filled="f" strokecolor="red" strokeweight="1.5pt">
                  <v:stroke endarrow="block"/>
                  <v:path arrowok="t" o:connecttype="custom" o:connectlocs="2822,2;0,0;0,1524" o:connectangles="0,0,0"/>
                </v:shape>
              </v:group>
            </w:pict>
          </mc:Fallback>
        </mc:AlternateContent>
      </w:r>
      <w:r w:rsidRPr="00185FFE">
        <w:rPr>
          <w:rFonts w:ascii="Arial" w:hAnsi="Arial"/>
          <w:noProof/>
          <w:sz w:val="16"/>
        </w:rPr>
        <mc:AlternateContent>
          <mc:Choice Requires="wpg">
            <w:drawing>
              <wp:anchor distT="0" distB="0" distL="114300" distR="114300" simplePos="0" relativeHeight="251612160" behindDoc="0" locked="0" layoutInCell="1" allowOverlap="1" wp14:anchorId="2D5EBEFB" wp14:editId="0CE27F00">
                <wp:simplePos x="0" y="0"/>
                <wp:positionH relativeFrom="column">
                  <wp:posOffset>3937000</wp:posOffset>
                </wp:positionH>
                <wp:positionV relativeFrom="paragraph">
                  <wp:posOffset>1584960</wp:posOffset>
                </wp:positionV>
                <wp:extent cx="1663700" cy="750570"/>
                <wp:effectExtent l="76200" t="0" r="12700" b="49530"/>
                <wp:wrapNone/>
                <wp:docPr id="43" name="Group 4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3700" cy="750570"/>
                          <a:chOff x="7461" y="3790"/>
                          <a:chExt cx="2620" cy="1182"/>
                        </a:xfrm>
                      </wpg:grpSpPr>
                      <wps:wsp>
                        <wps:cNvPr id="45" name="Text Box 4588"/>
                        <wps:cNvSpPr txBox="1">
                          <a:spLocks noChangeArrowheads="1"/>
                        </wps:cNvSpPr>
                        <wps:spPr bwMode="auto">
                          <a:xfrm>
                            <a:off x="9073" y="3790"/>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632CC9A" w14:textId="77777777" w:rsidR="00BB401D" w:rsidRDefault="00BB401D" w:rsidP="0054633C">
                              <w:pPr>
                                <w:jc w:val="center"/>
                              </w:pPr>
                              <w:r>
                                <w:t>Print</w:t>
                              </w:r>
                            </w:p>
                            <w:p w14:paraId="35DFF541" w14:textId="77777777" w:rsidR="00BB401D" w:rsidRDefault="00BB401D" w:rsidP="0054633C">
                              <w:pPr>
                                <w:jc w:val="center"/>
                              </w:pPr>
                              <w:r>
                                <w:t>Preview</w:t>
                              </w:r>
                            </w:p>
                          </w:txbxContent>
                        </wps:txbx>
                        <wps:bodyPr rot="0" vert="horz" wrap="square" lIns="91440" tIns="18288" rIns="91440" bIns="18288" anchor="t" anchorCtr="0" upright="1">
                          <a:noAutofit/>
                        </wps:bodyPr>
                      </wps:wsp>
                      <wps:wsp>
                        <wps:cNvPr id="46" name="Freeform 4589"/>
                        <wps:cNvSpPr>
                          <a:spLocks/>
                        </wps:cNvSpPr>
                        <wps:spPr bwMode="auto">
                          <a:xfrm>
                            <a:off x="7461" y="4050"/>
                            <a:ext cx="1612" cy="922"/>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5EBEFB" id="Group 4587" o:spid="_x0000_s1122" style="position:absolute;left:0;text-align:left;margin-left:310pt;margin-top:124.8pt;width:131pt;height:59.1pt;z-index:251612160;mso-position-horizontal-relative:text;mso-position-vertical-relative:text" coordorigin="7461,3790" coordsize="2620,1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">
                <v:shape id="Text Box 4588" o:spid="_x0000_s1123" type="#_x0000_t202" style="position:absolute;left:9073;top:3790;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" strokecolor="red" strokeweight="1.5pt">
                  <v:textbox inset=",1.44pt,,1.44pt">
                    <w:txbxContent>
                      <w:p w14:paraId="1632CC9A" w14:textId="77777777" w:rsidR="00BB401D" w:rsidRDefault="00BB401D" w:rsidP="0054633C">
                        <w:pPr>
                          <w:jc w:val="center"/>
                        </w:pPr>
                        <w:r>
                          <w:t>Print</w:t>
                        </w:r>
                      </w:p>
                      <w:p w14:paraId="35DFF541" w14:textId="77777777" w:rsidR="00BB401D" w:rsidRDefault="00BB401D" w:rsidP="0054633C">
                        <w:pPr>
                          <w:jc w:val="center"/>
                        </w:pPr>
                        <w:r>
                          <w:t>Preview</w:t>
                        </w:r>
                      </w:p>
                    </w:txbxContent>
                  </v:textbox>
                </v:shape>
                <v:shape id="Freeform 4589" o:spid="_x0000_s1124" style="position:absolute;left:7461;top:4050;width:1612;height:922;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" path="m2160,2l,,,1262e" filled="f" strokecolor="red" strokeweight="1.5pt">
                  <v:stroke endarrow="block"/>
                  <v:path arrowok="t" o:connecttype="custom" o:connectlocs="1612,1;0,0;0,922" o:connectangles="0,0,0"/>
                </v:shape>
              </v:group>
            </w:pict>
          </mc:Fallback>
        </mc:AlternateContent>
      </w:r>
      <w:r w:rsidR="006F7255">
        <w:rPr>
          <w:rFonts w:ascii="Arial" w:hAnsi="Arial"/>
          <w:noProof/>
          <w:sz w:val="16"/>
        </w:rPr>
        <w:drawing>
          <wp:inline distT="0" distB="0" distL="0" distR="0" wp14:anchorId="079360AB" wp14:editId="51903E2C">
            <wp:extent cx="4052715" cy="2697480"/>
            <wp:effectExtent l="0" t="0" r="5080" b="7620"/>
            <wp:docPr id="2982" name="Picture 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 Landscape - Generic.png"/>
                    <pic:cNvPicPr/>
                  </pic:nvPicPr>
                  <pic:blipFill>
                    <a:blip r:embed="rId181">
                      <a:extLst>
                        <a:ext uri="{28A0092B-C50C-407E-A947-70E740481C1C}">
                          <a14:useLocalDpi xmlns:a14="http://schemas.microsoft.com/office/drawing/2010/main" val="0"/>
                        </a:ext>
                      </a:extLst>
                    </a:blip>
                    <a:stretch>
                      <a:fillRect/>
                    </a:stretch>
                  </pic:blipFill>
                  <pic:spPr>
                    <a:xfrm>
                      <a:off x="0" y="0"/>
                      <a:ext cx="4052715" cy="2697480"/>
                    </a:xfrm>
                    <a:prstGeom prst="rect">
                      <a:avLst/>
                    </a:prstGeom>
                  </pic:spPr>
                </pic:pic>
              </a:graphicData>
            </a:graphic>
          </wp:inline>
        </w:drawing>
      </w:r>
    </w:p>
    <w:p w14:paraId="0692D087" w14:textId="6627F964" w:rsidR="0054633C" w:rsidRPr="00185FFE" w:rsidRDefault="0054633C" w:rsidP="0054633C">
      <w:pPr>
        <w:spacing w:before="20" w:after="20"/>
        <w:jc w:val="center"/>
        <w:rPr>
          <w:rFonts w:ascii="Arial" w:hAnsi="Arial"/>
          <w:bCs/>
          <w:sz w:val="16"/>
        </w:rPr>
      </w:pPr>
      <w:bookmarkStart w:id="4661" w:name="_Ref186044005"/>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F9407E">
        <w:rPr>
          <w:rFonts w:ascii="Arial" w:hAnsi="Arial"/>
          <w:bCs/>
          <w:noProof/>
          <w:sz w:val="16"/>
        </w:rPr>
        <w:t>74</w:t>
      </w:r>
      <w:r w:rsidRPr="00185FFE">
        <w:rPr>
          <w:rFonts w:ascii="Arial" w:hAnsi="Arial"/>
          <w:bCs/>
          <w:sz w:val="16"/>
        </w:rPr>
        <w:fldChar w:fldCharType="end"/>
      </w:r>
      <w:bookmarkEnd w:id="4661"/>
      <w:r w:rsidRPr="00185FFE">
        <w:rPr>
          <w:rFonts w:ascii="Arial" w:hAnsi="Arial"/>
          <w:bCs/>
          <w:sz w:val="16"/>
        </w:rPr>
        <w:t xml:space="preserve">: Profile Print </w:t>
      </w:r>
      <w:r>
        <w:rPr>
          <w:rFonts w:ascii="Arial" w:hAnsi="Arial"/>
          <w:bCs/>
          <w:sz w:val="16"/>
        </w:rPr>
        <w:t>Portrait</w:t>
      </w:r>
      <w:r w:rsidRPr="00185FFE">
        <w:rPr>
          <w:rFonts w:ascii="Arial" w:hAnsi="Arial"/>
          <w:bCs/>
          <w:sz w:val="16"/>
        </w:rPr>
        <w:t xml:space="preserve"> Options</w:t>
      </w:r>
      <w:r>
        <w:rPr>
          <w:rFonts w:ascii="Arial" w:hAnsi="Arial"/>
          <w:bCs/>
          <w:sz w:val="16"/>
        </w:rPr>
        <w:t xml:space="preserve"> </w:t>
      </w:r>
    </w:p>
    <w:p w14:paraId="49567F1E" w14:textId="77777777" w:rsidR="0054633C" w:rsidRPr="00185FFE" w:rsidRDefault="0054633C" w:rsidP="0054633C"/>
    <w:p w14:paraId="165784F5" w14:textId="77777777" w:rsidR="0054633C" w:rsidRPr="00185FFE" w:rsidRDefault="0054633C" w:rsidP="0054633C">
      <w:r w:rsidRPr="00185FFE">
        <w:t xml:space="preserve">Below are the additional options available with </w:t>
      </w:r>
      <w:r w:rsidRPr="00706E3F">
        <w:t>Landscape mode:</w:t>
      </w:r>
    </w:p>
    <w:p w14:paraId="3694636D" w14:textId="77777777" w:rsidR="0054633C" w:rsidRPr="00185FFE" w:rsidRDefault="0054633C" w:rsidP="0054633C"/>
    <w:p w14:paraId="75B71DD1" w14:textId="77777777" w:rsidR="0054633C" w:rsidRPr="00185FFE" w:rsidRDefault="0054633C" w:rsidP="00AA5614">
      <w:pPr>
        <w:numPr>
          <w:ilvl w:val="0"/>
          <w:numId w:val="75"/>
        </w:numPr>
      </w:pPr>
      <w:r w:rsidRPr="00185FFE">
        <w:rPr>
          <w:b/>
        </w:rPr>
        <w:t>Memo Box</w:t>
      </w:r>
      <w:r w:rsidRPr="00185FFE">
        <w:t xml:space="preserve"> –Enables/Disables a Memo Box area for Draft, Review and Approval Signatures and Dates.</w:t>
      </w:r>
    </w:p>
    <w:p w14:paraId="0CFFD73C" w14:textId="15481609" w:rsidR="0054633C" w:rsidRPr="00185FFE" w:rsidRDefault="0054633C" w:rsidP="00AA5614">
      <w:pPr>
        <w:numPr>
          <w:ilvl w:val="0"/>
          <w:numId w:val="75"/>
        </w:numPr>
      </w:pPr>
      <w:r w:rsidRPr="00185FFE">
        <w:rPr>
          <w:b/>
        </w:rPr>
        <w:t>Lead Free Logo</w:t>
      </w:r>
      <w:r w:rsidRPr="00185FFE">
        <w:t xml:space="preserve"> – Enables/Disables the </w:t>
      </w:r>
      <w:r w:rsidR="006E276C">
        <w:t xml:space="preserve">image </w:t>
      </w:r>
      <w:r w:rsidRPr="00185FFE">
        <w:t>display area.</w:t>
      </w:r>
    </w:p>
    <w:p w14:paraId="4DF0D976" w14:textId="600DAE96" w:rsidR="0054633C" w:rsidRPr="00185FFE" w:rsidRDefault="0054633C" w:rsidP="00AA5614">
      <w:pPr>
        <w:numPr>
          <w:ilvl w:val="0"/>
          <w:numId w:val="75"/>
        </w:numPr>
      </w:pPr>
      <w:r w:rsidRPr="00185FFE">
        <w:rPr>
          <w:b/>
        </w:rPr>
        <w:t>Lead Free Logo Path</w:t>
      </w:r>
      <w:r w:rsidRPr="00185FFE">
        <w:t xml:space="preserve"> – When “Lead Free Logo” is enabled, specify the path to any BMP image file that you want to appear in the </w:t>
      </w:r>
      <w:r w:rsidR="006E276C">
        <w:t>image</w:t>
      </w:r>
      <w:r>
        <w:t xml:space="preserve"> display area on the report. </w:t>
      </w:r>
    </w:p>
    <w:p w14:paraId="2BD35457" w14:textId="77777777" w:rsidR="0054633C" w:rsidRPr="00185FFE" w:rsidRDefault="0054633C" w:rsidP="0054633C"/>
    <w:p w14:paraId="65576A97" w14:textId="77777777" w:rsidR="0054633C" w:rsidRPr="00185FFE" w:rsidRDefault="00B61445" w:rsidP="0054633C">
      <w:pPr>
        <w:keepNext/>
        <w:jc w:val="center"/>
        <w:rPr>
          <w:rFonts w:ascii="Arial" w:hAnsi="Arial"/>
          <w:sz w:val="16"/>
          <w:lang w:val="en"/>
        </w:rPr>
      </w:pPr>
      <w:r>
        <w:rPr>
          <w:noProof/>
        </w:rPr>
        <w:drawing>
          <wp:inline distT="0" distB="0" distL="0" distR="0" wp14:anchorId="3C61E800" wp14:editId="084C7239">
            <wp:extent cx="3974123" cy="2419886"/>
            <wp:effectExtent l="0" t="0" r="7620" b="0"/>
            <wp:docPr id="161" name="Picture 161" descr="Print Horizo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Print Horizontal"/>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973963" cy="2419789"/>
                    </a:xfrm>
                    <a:prstGeom prst="rect">
                      <a:avLst/>
                    </a:prstGeom>
                    <a:noFill/>
                    <a:ln>
                      <a:noFill/>
                    </a:ln>
                  </pic:spPr>
                </pic:pic>
              </a:graphicData>
            </a:graphic>
          </wp:inline>
        </w:drawing>
      </w:r>
    </w:p>
    <w:p w14:paraId="65A10CA7" w14:textId="386B2509" w:rsidR="0054633C" w:rsidRPr="002F1C35" w:rsidRDefault="0054633C" w:rsidP="0054633C">
      <w:pPr>
        <w:spacing w:before="20" w:after="20"/>
        <w:jc w:val="center"/>
        <w:rPr>
          <w:rFonts w:ascii="Trebuchet MS" w:hAnsi="Trebuchet MS"/>
          <w:bCs/>
          <w:color w:val="FF0000"/>
        </w:rPr>
      </w:pPr>
      <w:bookmarkStart w:id="4662" w:name="_Ref186044023"/>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F9407E">
        <w:rPr>
          <w:rFonts w:ascii="Arial" w:hAnsi="Arial"/>
          <w:bCs/>
          <w:noProof/>
          <w:sz w:val="16"/>
        </w:rPr>
        <w:t>75</w:t>
      </w:r>
      <w:r w:rsidRPr="00185FFE">
        <w:rPr>
          <w:rFonts w:ascii="Arial" w:hAnsi="Arial"/>
          <w:bCs/>
          <w:sz w:val="16"/>
        </w:rPr>
        <w:fldChar w:fldCharType="end"/>
      </w:r>
      <w:bookmarkEnd w:id="4662"/>
      <w:r w:rsidRPr="00185FFE">
        <w:rPr>
          <w:rFonts w:ascii="Arial" w:hAnsi="Arial"/>
          <w:bCs/>
          <w:sz w:val="16"/>
        </w:rPr>
        <w:t xml:space="preserve">: Sample </w:t>
      </w:r>
      <w:r>
        <w:rPr>
          <w:rFonts w:ascii="Arial" w:hAnsi="Arial"/>
          <w:bCs/>
          <w:sz w:val="16"/>
        </w:rPr>
        <w:t>Landscape Print Preview</w:t>
      </w:r>
    </w:p>
    <w:p w14:paraId="6E6F4EC9" w14:textId="77777777" w:rsidR="0054633C" w:rsidRPr="00185FFE" w:rsidRDefault="0054633C" w:rsidP="0054633C"/>
    <w:p w14:paraId="3F2E7958" w14:textId="01E0616E" w:rsidR="0054633C" w:rsidRPr="00185FFE" w:rsidRDefault="0054633C" w:rsidP="0054633C">
      <w:r w:rsidRPr="00185FFE">
        <w:t xml:space="preserve">Optionally, you can print the contents of any screen in the </w:t>
      </w:r>
      <w:r w:rsidR="00BE6310">
        <w:t xml:space="preserve">automatic system </w:t>
      </w:r>
      <w:r w:rsidRPr="00185FFE">
        <w:t xml:space="preserve">software by pressing </w:t>
      </w:r>
      <w:r w:rsidRPr="00185FFE">
        <w:rPr>
          <w:b/>
        </w:rPr>
        <w:t>F9</w:t>
      </w:r>
      <w:r w:rsidRPr="00185FFE">
        <w:t xml:space="preserve"> on your keyboard.  The </w:t>
      </w:r>
      <w:r w:rsidRPr="00185FFE">
        <w:rPr>
          <w:b/>
        </w:rPr>
        <w:t>F9</w:t>
      </w:r>
      <w:r w:rsidRPr="00185FFE">
        <w:t xml:space="preserve"> function will not work while viewing the Profile Printout Setup dialog box.</w:t>
      </w:r>
    </w:p>
    <w:p w14:paraId="74F1F66A" w14:textId="77777777" w:rsidR="0054633C" w:rsidRPr="00185FFE" w:rsidRDefault="0054633C" w:rsidP="0054633C"/>
    <w:p w14:paraId="01872B5C" w14:textId="77777777" w:rsidR="0054633C" w:rsidRPr="00185FFE" w:rsidRDefault="0054633C" w:rsidP="0054633C">
      <w:r w:rsidRPr="00185FFE">
        <w:rPr>
          <w:b/>
        </w:rPr>
        <w:t>Note</w:t>
      </w:r>
      <w:r w:rsidRPr="00185FFE">
        <w:t>: Before printing, make sure you have defined a printer for use with Windows.</w:t>
      </w:r>
    </w:p>
    <w:p w14:paraId="39971CCC" w14:textId="77777777" w:rsidR="00087520" w:rsidRPr="00F0388A" w:rsidRDefault="00087520" w:rsidP="00087520"/>
    <w:p w14:paraId="753896AC" w14:textId="77777777" w:rsidR="008708F9" w:rsidRDefault="008708F9" w:rsidP="0026146F">
      <w:pPr>
        <w:pStyle w:val="Heading1"/>
      </w:pPr>
      <w:bookmarkStart w:id="4663" w:name="_Toc119468185"/>
      <w:bookmarkStart w:id="4664" w:name="_Toc329784642"/>
      <w:bookmarkStart w:id="4665" w:name="_Toc329852096"/>
      <w:bookmarkStart w:id="4666" w:name="_Toc331173668"/>
      <w:bookmarkStart w:id="4667" w:name="_Toc332208776"/>
      <w:bookmarkStart w:id="4668" w:name="_Toc332274023"/>
      <w:bookmarkStart w:id="4669" w:name="_Toc367109144"/>
      <w:bookmarkStart w:id="4670" w:name="_Toc394486343"/>
      <w:bookmarkStart w:id="4671" w:name="_Toc394583549"/>
      <w:bookmarkStart w:id="4672" w:name="_Toc468171265"/>
      <w:bookmarkStart w:id="4673" w:name="_Toc468549180"/>
      <w:bookmarkStart w:id="4674" w:name="_Toc468552698"/>
      <w:bookmarkStart w:id="4675" w:name="_Toc469041225"/>
      <w:bookmarkStart w:id="4676" w:name="_Toc469041331"/>
      <w:bookmarkStart w:id="4677" w:name="_Toc469043378"/>
      <w:bookmarkStart w:id="4678" w:name="_Toc469045012"/>
      <w:bookmarkStart w:id="4679" w:name="_Toc469139310"/>
      <w:bookmarkStart w:id="4680" w:name="_Toc469143777"/>
      <w:bookmarkStart w:id="4681" w:name="_Toc469152535"/>
      <w:bookmarkStart w:id="4682" w:name="_Toc469152755"/>
      <w:bookmarkStart w:id="4683" w:name="_Toc491174848"/>
      <w:bookmarkStart w:id="4684" w:name="_Toc491175165"/>
      <w:bookmarkStart w:id="4685" w:name="_Toc491337829"/>
      <w:bookmarkStart w:id="4686" w:name="_Toc491338003"/>
      <w:bookmarkStart w:id="4687" w:name="_Toc491338776"/>
      <w:bookmarkStart w:id="4688" w:name="_Toc491339253"/>
      <w:bookmarkStart w:id="4689" w:name="_Toc532836369"/>
      <w:bookmarkStart w:id="4690" w:name="_Toc532855758"/>
      <w:bookmarkStart w:id="4691" w:name="_Toc532856780"/>
      <w:bookmarkStart w:id="4692" w:name="_Toc53042202"/>
      <w:bookmarkStart w:id="4693" w:name="_Toc53042387"/>
      <w:bookmarkStart w:id="4694" w:name="_Toc53042488"/>
      <w:bookmarkStart w:id="4695" w:name="_Toc86846359"/>
      <w:bookmarkStart w:id="4696" w:name="_Toc86846550"/>
      <w:bookmarkStart w:id="4697" w:name="_Toc119049767"/>
      <w:bookmarkStart w:id="4698" w:name="_Toc119049929"/>
      <w:bookmarkStart w:id="4699" w:name="_Toc119050494"/>
      <w:bookmarkStart w:id="4700" w:name="_Toc119050684"/>
      <w:r>
        <w:lastRenderedPageBreak/>
        <w:t>Writ</w:t>
      </w:r>
      <w:r w:rsidR="00276D72">
        <w:t>e</w:t>
      </w:r>
      <w:r>
        <w:t xml:space="preserve"> </w:t>
      </w:r>
      <w:r w:rsidR="006C7149">
        <w:t xml:space="preserve">Data </w:t>
      </w:r>
      <w:r w:rsidR="00276D72">
        <w:t>t</w:t>
      </w:r>
      <w:r w:rsidR="006C7149">
        <w:t xml:space="preserve">o </w:t>
      </w:r>
      <w:r w:rsidR="00276D72">
        <w:t>a</w:t>
      </w:r>
      <w:r w:rsidR="006C7149">
        <w:t xml:space="preserve">nd View Data Over </w:t>
      </w:r>
      <w:r w:rsidR="00276D72">
        <w:t>a</w:t>
      </w:r>
      <w:r w:rsidR="006C7149">
        <w:t xml:space="preserve"> Network</w:t>
      </w:r>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p>
    <w:p w14:paraId="16F9449D" w14:textId="6BC7B530" w:rsidR="008708F9" w:rsidRDefault="008708F9" w:rsidP="00E14151">
      <w:pPr>
        <w:pStyle w:val="Heading2"/>
      </w:pPr>
      <w:bookmarkStart w:id="4701" w:name="_Toc119468186"/>
      <w:bookmarkStart w:id="4702" w:name="_Toc329784643"/>
      <w:bookmarkStart w:id="4703" w:name="_Toc469043379"/>
      <w:bookmarkStart w:id="4704" w:name="_Toc469045013"/>
      <w:bookmarkStart w:id="4705" w:name="_Toc469139311"/>
      <w:bookmarkStart w:id="4706" w:name="_Toc469152756"/>
      <w:bookmarkStart w:id="4707" w:name="_Toc491174849"/>
      <w:bookmarkStart w:id="4708" w:name="_Toc491337830"/>
      <w:bookmarkStart w:id="4709" w:name="_Toc491338004"/>
      <w:bookmarkStart w:id="4710" w:name="_Toc491338777"/>
      <w:bookmarkStart w:id="4711" w:name="_Toc532855759"/>
      <w:bookmarkStart w:id="4712" w:name="_Toc532856781"/>
      <w:bookmarkStart w:id="4713" w:name="_Toc53042203"/>
      <w:bookmarkStart w:id="4714" w:name="_Toc53042388"/>
      <w:bookmarkStart w:id="4715" w:name="_Toc86846360"/>
      <w:bookmarkStart w:id="4716" w:name="_Toc86846551"/>
      <w:bookmarkStart w:id="4717" w:name="_Toc119049768"/>
      <w:bookmarkStart w:id="4718" w:name="_Toc119049930"/>
      <w:bookmarkStart w:id="4719" w:name="_Toc119050495"/>
      <w:bookmarkStart w:id="4720" w:name="_Toc119050685"/>
      <w:r>
        <w:t>Writ</w:t>
      </w:r>
      <w:r w:rsidR="00276D72">
        <w:t>e</w:t>
      </w:r>
      <w:r>
        <w:t xml:space="preserve"> </w:t>
      </w:r>
      <w:r w:rsidR="00754243">
        <w:t xml:space="preserve">Data </w:t>
      </w:r>
      <w:r w:rsidR="00276D72">
        <w:t>t</w:t>
      </w:r>
      <w:r w:rsidR="00754243">
        <w:t xml:space="preserve">o </w:t>
      </w:r>
      <w:r w:rsidR="00276D72">
        <w:t>a</w:t>
      </w:r>
      <w:r w:rsidR="00754243">
        <w:t xml:space="preserve"> Network</w:t>
      </w:r>
      <w:bookmarkEnd w:id="4701"/>
      <w:r w:rsidR="00754243">
        <w:t xml:space="preserve"> Drive</w:t>
      </w:r>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p>
    <w:p w14:paraId="73CA05E3" w14:textId="77777777" w:rsidR="008708F9" w:rsidRPr="00F0388A" w:rsidRDefault="008708F9">
      <w:r w:rsidRPr="00F0388A">
        <w:t>The software can be configured to write the collected data (profiles and historical VP data) to a network drive location</w:t>
      </w:r>
      <w:r w:rsidR="00740974" w:rsidRPr="00F0388A">
        <w:t xml:space="preserve">.  </w:t>
      </w:r>
      <w:r w:rsidRPr="00F0388A">
        <w:t>This would allow data from one or even multiple systems to be stored in one centralized locat</w:t>
      </w:r>
      <w:r w:rsidR="00740974" w:rsidRPr="00F0388A">
        <w:t>ion (Server/Shared Hard Drive).</w:t>
      </w:r>
    </w:p>
    <w:p w14:paraId="2850C0EA" w14:textId="77777777" w:rsidR="00740974" w:rsidRPr="00F0388A" w:rsidRDefault="00740974"/>
    <w:p w14:paraId="3D0596C4" w14:textId="2E6CEF52" w:rsidR="008708F9" w:rsidRPr="00F0388A" w:rsidRDefault="008708F9" w:rsidP="009E53F3">
      <w:pPr>
        <w:spacing w:after="120"/>
      </w:pPr>
      <w:r w:rsidRPr="00F0388A">
        <w:t>The first step necessary is to map a network drive from the PC running the</w:t>
      </w:r>
      <w:r w:rsidR="001D3BA6" w:rsidRPr="00F0388A">
        <w:t xml:space="preserve"> </w:t>
      </w:r>
      <w:r w:rsidRPr="00F0388A">
        <w:t>software to the desired network location</w:t>
      </w:r>
      <w:r w:rsidR="00740974" w:rsidRPr="00F0388A">
        <w:t xml:space="preserve">.  </w:t>
      </w:r>
      <w:r w:rsidRPr="00F0388A">
        <w:t>Due to the multiple varieties of OS and network configurations, this step</w:t>
      </w:r>
      <w:r w:rsidR="00B47C72">
        <w:t xml:space="preserve"> </w:t>
      </w:r>
      <w:r w:rsidR="00B47C72" w:rsidRPr="00F0388A">
        <w:t>cannot</w:t>
      </w:r>
      <w:r w:rsidR="00B47C72">
        <w:t xml:space="preserve"> be described in great detail</w:t>
      </w:r>
      <w:r w:rsidR="00430075" w:rsidRPr="00F0388A">
        <w:t xml:space="preserve">.  </w:t>
      </w:r>
      <w:r w:rsidRPr="00F0388A">
        <w:t>We recommend you contact your IT/Network administrator for setting this up</w:t>
      </w:r>
      <w:r w:rsidR="00740974" w:rsidRPr="00F0388A">
        <w:t xml:space="preserve">.  </w:t>
      </w:r>
      <w:r w:rsidRPr="00F0388A">
        <w:t>Below is a typical example of this setup.</w:t>
      </w:r>
      <w:r w:rsidR="00CD22E5" w:rsidRPr="00F0388A">
        <w:t xml:space="preserve">  </w:t>
      </w:r>
      <w:del w:id="4721" w:author="Ryan Beck" w:date="2022-10-10T11:38:00Z">
        <w:r w:rsidR="004B7887" w:rsidRPr="00F0388A" w:rsidDel="00B4180B">
          <w:delText xml:space="preserve">See </w:delText>
        </w:r>
        <w:r w:rsidR="004B7887" w:rsidRPr="00F0388A" w:rsidDel="00B4180B">
          <w:fldChar w:fldCharType="begin"/>
        </w:r>
        <w:r w:rsidR="004B7887" w:rsidRPr="00F0388A" w:rsidDel="00B4180B">
          <w:delInstrText xml:space="preserve"> REF _Ref187210986 \h </w:delInstrText>
        </w:r>
        <w:r w:rsidR="00F0388A" w:rsidRPr="00F0388A" w:rsidDel="00B4180B">
          <w:delInstrText xml:space="preserve"> \* MERGEFORMAT </w:delInstrText>
        </w:r>
        <w:r w:rsidR="004B7887" w:rsidRPr="00F0388A" w:rsidDel="00B4180B">
          <w:fldChar w:fldCharType="separate"/>
        </w:r>
        <w:r w:rsidR="00F9407E" w:rsidDel="00B4180B">
          <w:delText xml:space="preserve">Figure </w:delText>
        </w:r>
        <w:r w:rsidR="00F9407E" w:rsidDel="00B4180B">
          <w:rPr>
            <w:noProof/>
          </w:rPr>
          <w:delText>76</w:delText>
        </w:r>
        <w:r w:rsidR="004B7887" w:rsidRPr="00F0388A" w:rsidDel="00B4180B">
          <w:fldChar w:fldCharType="end"/>
        </w:r>
        <w:r w:rsidR="00CD22E5" w:rsidRPr="00F0388A" w:rsidDel="00B4180B">
          <w:delText>.</w:delText>
        </w:r>
      </w:del>
    </w:p>
    <w:p w14:paraId="1A75BB2A" w14:textId="77777777" w:rsidR="00CD22E5" w:rsidRDefault="000E0382" w:rsidP="003335AF">
      <w:pPr>
        <w:keepNext/>
        <w:jc w:val="center"/>
      </w:pPr>
      <w:r>
        <w:rPr>
          <w:noProof/>
        </w:rPr>
        <w:drawing>
          <wp:inline distT="0" distB="0" distL="0" distR="0" wp14:anchorId="1D5527E3" wp14:editId="77C6A4E2">
            <wp:extent cx="5036185" cy="25812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036185" cy="2581275"/>
                    </a:xfrm>
                    <a:prstGeom prst="rect">
                      <a:avLst/>
                    </a:prstGeom>
                    <a:noFill/>
                    <a:ln>
                      <a:noFill/>
                    </a:ln>
                  </pic:spPr>
                </pic:pic>
              </a:graphicData>
            </a:graphic>
          </wp:inline>
        </w:drawing>
      </w:r>
    </w:p>
    <w:p w14:paraId="319A0B8E" w14:textId="7C47DE40" w:rsidR="008708F9" w:rsidRDefault="00CD22E5" w:rsidP="00F5043F">
      <w:pPr>
        <w:pStyle w:val="Caption"/>
      </w:pPr>
      <w:bookmarkStart w:id="4722" w:name="_Ref187210986"/>
      <w:r>
        <w:t xml:space="preserve">Figure </w:t>
      </w:r>
      <w:r w:rsidR="00364D2F">
        <w:fldChar w:fldCharType="begin"/>
      </w:r>
      <w:r w:rsidR="00364D2F">
        <w:instrText xml:space="preserve"> SEQ Figure \* ARABIC </w:instrText>
      </w:r>
      <w:r w:rsidR="00364D2F">
        <w:fldChar w:fldCharType="separate"/>
      </w:r>
      <w:r w:rsidR="00F9407E">
        <w:rPr>
          <w:noProof/>
        </w:rPr>
        <w:t>76</w:t>
      </w:r>
      <w:r w:rsidR="00364D2F">
        <w:rPr>
          <w:noProof/>
        </w:rPr>
        <w:fldChar w:fldCharType="end"/>
      </w:r>
      <w:bookmarkEnd w:id="4722"/>
      <w:r w:rsidR="00DD2ED5">
        <w:t xml:space="preserve">: Example Network </w:t>
      </w:r>
    </w:p>
    <w:p w14:paraId="7DBA237E" w14:textId="77777777" w:rsidR="008708F9" w:rsidRDefault="008708F9" w:rsidP="00740974"/>
    <w:p w14:paraId="68F0A1F7" w14:textId="77777777" w:rsidR="008708F9" w:rsidRPr="00276D72" w:rsidRDefault="003A14AE">
      <w:r w:rsidRPr="00276D72">
        <w:t>Once you have mapped the drive, create a folder on the network drive and copy in the foll</w:t>
      </w:r>
      <w:r w:rsidR="00BB0758" w:rsidRPr="00276D72">
        <w:t>owing folders from the C:\software root folder d</w:t>
      </w:r>
      <w:r w:rsidRPr="00276D72">
        <w:t xml:space="preserve">irectory – Log, Ovens, Process Specs, and Profiles.  Once completed, follow the steps below on the PC where the </w:t>
      </w:r>
      <w:r w:rsidR="00BB0758" w:rsidRPr="00276D72">
        <w:t xml:space="preserve">automatic system </w:t>
      </w:r>
      <w:r w:rsidRPr="00276D72">
        <w:t>software is installed:</w:t>
      </w:r>
    </w:p>
    <w:p w14:paraId="7282710C" w14:textId="77777777" w:rsidR="00554563" w:rsidRPr="00276D72" w:rsidRDefault="00554563"/>
    <w:p w14:paraId="1137BDEB" w14:textId="5F66885F" w:rsidR="00B27573" w:rsidRPr="00276D72" w:rsidRDefault="008708F9" w:rsidP="00AA5614">
      <w:pPr>
        <w:pStyle w:val="ListNumber4"/>
        <w:numPr>
          <w:ilvl w:val="0"/>
          <w:numId w:val="8"/>
        </w:numPr>
      </w:pPr>
      <w:r w:rsidRPr="00276D72">
        <w:t>E</w:t>
      </w:r>
      <w:r w:rsidR="0011088C" w:rsidRPr="00276D72">
        <w:t xml:space="preserve">nsure the </w:t>
      </w:r>
      <w:r w:rsidR="00755AAD">
        <w:t xml:space="preserve">automatic </w:t>
      </w:r>
      <w:r w:rsidR="009258AE">
        <w:t xml:space="preserve">system </w:t>
      </w:r>
      <w:r w:rsidR="0011088C" w:rsidRPr="00276D72">
        <w:t>software is closed</w:t>
      </w:r>
      <w:r w:rsidRPr="00276D72">
        <w:t xml:space="preserve">, open Windows Explorer, and locate the </w:t>
      </w:r>
      <w:r w:rsidR="0011088C" w:rsidRPr="00276D72">
        <w:t>file:</w:t>
      </w:r>
    </w:p>
    <w:p w14:paraId="227D8ADC" w14:textId="77777777" w:rsidR="008708F9" w:rsidRPr="00276D72" w:rsidRDefault="0011088C" w:rsidP="00DD2ED5">
      <w:pPr>
        <w:pStyle w:val="PlainText"/>
        <w:ind w:left="360"/>
      </w:pPr>
      <w:r w:rsidRPr="00276D72">
        <w:t>C:\</w:t>
      </w:r>
      <w:r w:rsidR="00BB0758" w:rsidRPr="00276D72">
        <w:rPr>
          <w:rStyle w:val="PlainTextChar"/>
        </w:rPr>
        <w:t>software root folder</w:t>
      </w:r>
      <w:r w:rsidR="000D0494" w:rsidRPr="00276D72">
        <w:t>\Log\KIC2000DataPath.kiccfg</w:t>
      </w:r>
    </w:p>
    <w:p w14:paraId="4544CD06" w14:textId="77777777" w:rsidR="008708F9" w:rsidRPr="00276D72" w:rsidRDefault="008708F9" w:rsidP="00740974"/>
    <w:p w14:paraId="7B7A345F" w14:textId="7EC585E9" w:rsidR="008708F9" w:rsidRPr="00F0388A" w:rsidRDefault="008708F9" w:rsidP="00DC7249">
      <w:pPr>
        <w:pStyle w:val="ListNumber4"/>
        <w:keepNext/>
        <w:spacing w:after="120"/>
      </w:pPr>
      <w:r w:rsidRPr="00F0388A">
        <w:t xml:space="preserve">The </w:t>
      </w:r>
      <w:r w:rsidR="00130A9A">
        <w:rPr>
          <w:rStyle w:val="PlainTextChar"/>
        </w:rPr>
        <w:t>KIC2000DataPath.kiccfg</w:t>
      </w:r>
      <w:r w:rsidRPr="00F0388A">
        <w:t xml:space="preserve"> file will open up in Notepad:</w:t>
      </w:r>
      <w:r w:rsidR="00CD22E5" w:rsidRPr="00F0388A">
        <w:t xml:space="preserve">  </w:t>
      </w:r>
      <w:del w:id="4723" w:author="Ryan Beck" w:date="2022-10-10T11:37:00Z">
        <w:r w:rsidR="00CD22E5" w:rsidRPr="00F0388A" w:rsidDel="00B168E2">
          <w:delText xml:space="preserve">See </w:delText>
        </w:r>
        <w:r w:rsidR="00DD2ED5" w:rsidRPr="00F0388A" w:rsidDel="00B168E2">
          <w:fldChar w:fldCharType="begin"/>
        </w:r>
        <w:r w:rsidR="00DD2ED5" w:rsidRPr="00F0388A" w:rsidDel="00B168E2">
          <w:delInstrText xml:space="preserve"> REF _Ref186044410 \h </w:delInstrText>
        </w:r>
        <w:r w:rsidR="00F0388A" w:rsidRPr="00F0388A" w:rsidDel="00B168E2">
          <w:delInstrText xml:space="preserve"> \* MERGEFORMAT </w:delInstrText>
        </w:r>
        <w:r w:rsidR="00DD2ED5" w:rsidRPr="00F0388A" w:rsidDel="00B168E2">
          <w:fldChar w:fldCharType="separate"/>
        </w:r>
        <w:r w:rsidR="00F9407E" w:rsidDel="00B168E2">
          <w:delText xml:space="preserve">Figure </w:delText>
        </w:r>
        <w:r w:rsidR="00F9407E" w:rsidDel="00B168E2">
          <w:rPr>
            <w:noProof/>
          </w:rPr>
          <w:delText>77</w:delText>
        </w:r>
        <w:r w:rsidR="00DD2ED5" w:rsidRPr="00F0388A" w:rsidDel="00B168E2">
          <w:fldChar w:fldCharType="end"/>
        </w:r>
        <w:r w:rsidR="00CD22E5" w:rsidRPr="00F0388A" w:rsidDel="00B168E2">
          <w:delText>.</w:delText>
        </w:r>
      </w:del>
    </w:p>
    <w:p w14:paraId="1A380E82" w14:textId="07EFA502" w:rsidR="00CD22E5" w:rsidRDefault="00062307" w:rsidP="003335AF">
      <w:pPr>
        <w:keepNext/>
        <w:jc w:val="center"/>
      </w:pPr>
      <w:r>
        <w:rPr>
          <w:noProof/>
        </w:rPr>
        <w:drawing>
          <wp:inline distT="0" distB="0" distL="0" distR="0" wp14:anchorId="1122BDCC" wp14:editId="45AA78AC">
            <wp:extent cx="4455926" cy="1673352"/>
            <wp:effectExtent l="0" t="0" r="1905" b="3175"/>
            <wp:docPr id="2983" name="Picture 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 to Network 1 - Generic.png"/>
                    <pic:cNvPicPr/>
                  </pic:nvPicPr>
                  <pic:blipFill>
                    <a:blip r:embed="rId184">
                      <a:extLst>
                        <a:ext uri="{28A0092B-C50C-407E-A947-70E740481C1C}">
                          <a14:useLocalDpi xmlns:a14="http://schemas.microsoft.com/office/drawing/2010/main" val="0"/>
                        </a:ext>
                      </a:extLst>
                    </a:blip>
                    <a:stretch>
                      <a:fillRect/>
                    </a:stretch>
                  </pic:blipFill>
                  <pic:spPr>
                    <a:xfrm>
                      <a:off x="0" y="0"/>
                      <a:ext cx="4455926" cy="1673352"/>
                    </a:xfrm>
                    <a:prstGeom prst="rect">
                      <a:avLst/>
                    </a:prstGeom>
                  </pic:spPr>
                </pic:pic>
              </a:graphicData>
            </a:graphic>
          </wp:inline>
        </w:drawing>
      </w:r>
    </w:p>
    <w:p w14:paraId="73915D93" w14:textId="7A5FFCCF" w:rsidR="008708F9" w:rsidRDefault="00CD22E5" w:rsidP="00F5043F">
      <w:pPr>
        <w:pStyle w:val="Caption"/>
      </w:pPr>
      <w:bookmarkStart w:id="4724" w:name="_Ref186044410"/>
      <w:r>
        <w:t xml:space="preserve">Figure </w:t>
      </w:r>
      <w:r w:rsidR="00364D2F">
        <w:fldChar w:fldCharType="begin"/>
      </w:r>
      <w:r w:rsidR="00364D2F">
        <w:instrText xml:space="preserve"> SEQ Figure \* ARABIC </w:instrText>
      </w:r>
      <w:r w:rsidR="00364D2F">
        <w:fldChar w:fldCharType="separate"/>
      </w:r>
      <w:r w:rsidR="00F9407E">
        <w:rPr>
          <w:noProof/>
        </w:rPr>
        <w:t>77</w:t>
      </w:r>
      <w:r w:rsidR="00364D2F">
        <w:rPr>
          <w:noProof/>
        </w:rPr>
        <w:fldChar w:fldCharType="end"/>
      </w:r>
      <w:bookmarkEnd w:id="4724"/>
    </w:p>
    <w:p w14:paraId="2ABFD421" w14:textId="1EA47BBA" w:rsidR="008708F9" w:rsidRDefault="008708F9" w:rsidP="00034332">
      <w:pPr>
        <w:pStyle w:val="ListNumber4"/>
        <w:keepNext/>
        <w:spacing w:after="120"/>
      </w:pPr>
      <w:r>
        <w:lastRenderedPageBreak/>
        <w:t xml:space="preserve">Change the line </w:t>
      </w:r>
      <w:proofErr w:type="spellStart"/>
      <w:r w:rsidRPr="00DD2ED5">
        <w:rPr>
          <w:rStyle w:val="PlainTextChar"/>
        </w:rPr>
        <w:t>AllowUserToManuallyChangeWorkingDataPathInThisIniFile</w:t>
      </w:r>
      <w:proofErr w:type="spellEnd"/>
      <w:r w:rsidRPr="00DD2ED5">
        <w:rPr>
          <w:rStyle w:val="PlainTextChar"/>
        </w:rPr>
        <w:t>=0</w:t>
      </w:r>
      <w:r>
        <w:t xml:space="preserve"> to </w:t>
      </w:r>
      <w:r w:rsidR="00DD2ED5">
        <w:t xml:space="preserve">the value </w:t>
      </w:r>
      <w:r w:rsidRPr="00DD2ED5">
        <w:rPr>
          <w:rStyle w:val="PlainTextChar"/>
        </w:rPr>
        <w:t>=1</w:t>
      </w:r>
      <w:r w:rsidRPr="00DD2ED5">
        <w:t>:</w:t>
      </w:r>
      <w:r w:rsidR="00CD22E5" w:rsidRPr="00DD2ED5">
        <w:t xml:space="preserve">  </w:t>
      </w:r>
      <w:del w:id="4725" w:author="Ryan Beck" w:date="2022-10-10T11:38:00Z">
        <w:r w:rsidR="00CD22E5" w:rsidRPr="00DD2ED5" w:rsidDel="00B4180B">
          <w:delText xml:space="preserve">See </w:delText>
        </w:r>
        <w:r w:rsidR="00DD2ED5" w:rsidDel="00B4180B">
          <w:fldChar w:fldCharType="begin"/>
        </w:r>
        <w:r w:rsidR="00DD2ED5" w:rsidDel="00B4180B">
          <w:delInstrText xml:space="preserve"> REF _Ref186044505 \h </w:delInstrText>
        </w:r>
        <w:r w:rsidR="00DD2ED5" w:rsidDel="00B4180B">
          <w:fldChar w:fldCharType="separate"/>
        </w:r>
        <w:r w:rsidR="00F9407E" w:rsidDel="00B4180B">
          <w:delText xml:space="preserve">Figure </w:delText>
        </w:r>
        <w:r w:rsidR="00F9407E" w:rsidDel="00B4180B">
          <w:rPr>
            <w:noProof/>
          </w:rPr>
          <w:delText>78</w:delText>
        </w:r>
        <w:r w:rsidR="00DD2ED5" w:rsidDel="00B4180B">
          <w:fldChar w:fldCharType="end"/>
        </w:r>
        <w:r w:rsidR="00CD22E5" w:rsidRPr="00DD2ED5" w:rsidDel="00B4180B">
          <w:delText>.</w:delText>
        </w:r>
      </w:del>
    </w:p>
    <w:p w14:paraId="1C39B60E" w14:textId="48A46C28" w:rsidR="00CD22E5" w:rsidRDefault="00062307" w:rsidP="003335AF">
      <w:pPr>
        <w:keepNext/>
        <w:jc w:val="center"/>
      </w:pPr>
      <w:r>
        <w:rPr>
          <w:noProof/>
        </w:rPr>
        <w:drawing>
          <wp:inline distT="0" distB="0" distL="0" distR="0" wp14:anchorId="102FAF76" wp14:editId="1ED01D35">
            <wp:extent cx="4455925" cy="1673352"/>
            <wp:effectExtent l="0" t="0" r="1905" b="3175"/>
            <wp:docPr id="2984" name="Picture 2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 to Network 2 - Generic.png"/>
                    <pic:cNvPicPr/>
                  </pic:nvPicPr>
                  <pic:blipFill>
                    <a:blip r:embed="rId185">
                      <a:extLst>
                        <a:ext uri="{28A0092B-C50C-407E-A947-70E740481C1C}">
                          <a14:useLocalDpi xmlns:a14="http://schemas.microsoft.com/office/drawing/2010/main" val="0"/>
                        </a:ext>
                      </a:extLst>
                    </a:blip>
                    <a:stretch>
                      <a:fillRect/>
                    </a:stretch>
                  </pic:blipFill>
                  <pic:spPr>
                    <a:xfrm>
                      <a:off x="0" y="0"/>
                      <a:ext cx="4455925" cy="1673352"/>
                    </a:xfrm>
                    <a:prstGeom prst="rect">
                      <a:avLst/>
                    </a:prstGeom>
                  </pic:spPr>
                </pic:pic>
              </a:graphicData>
            </a:graphic>
          </wp:inline>
        </w:drawing>
      </w:r>
    </w:p>
    <w:p w14:paraId="6D09F62C" w14:textId="65A26D2B" w:rsidR="008708F9" w:rsidRDefault="00CD22E5" w:rsidP="00F5043F">
      <w:pPr>
        <w:pStyle w:val="Caption"/>
      </w:pPr>
      <w:bookmarkStart w:id="4726" w:name="_Ref186044505"/>
      <w:r>
        <w:t xml:space="preserve">Figure </w:t>
      </w:r>
      <w:r w:rsidR="00364D2F">
        <w:fldChar w:fldCharType="begin"/>
      </w:r>
      <w:r w:rsidR="00364D2F">
        <w:instrText xml:space="preserve"> SEQ Figure \* ARABIC </w:instrText>
      </w:r>
      <w:r w:rsidR="00364D2F">
        <w:fldChar w:fldCharType="separate"/>
      </w:r>
      <w:r w:rsidR="00F9407E">
        <w:rPr>
          <w:noProof/>
        </w:rPr>
        <w:t>78</w:t>
      </w:r>
      <w:r w:rsidR="00364D2F">
        <w:rPr>
          <w:noProof/>
        </w:rPr>
        <w:fldChar w:fldCharType="end"/>
      </w:r>
      <w:bookmarkEnd w:id="4726"/>
    </w:p>
    <w:p w14:paraId="3235F3F1" w14:textId="77777777" w:rsidR="00E52844" w:rsidRDefault="00E52844" w:rsidP="00E52844"/>
    <w:p w14:paraId="5ADC2510" w14:textId="3AF67626" w:rsidR="008708F9" w:rsidRDefault="003A14AE" w:rsidP="003A14AE">
      <w:pPr>
        <w:pStyle w:val="ListNumber4"/>
        <w:keepNext/>
        <w:spacing w:after="120"/>
      </w:pPr>
      <w:r w:rsidRPr="00987654">
        <w:t xml:space="preserve">Change </w:t>
      </w:r>
      <w:r>
        <w:t xml:space="preserve">all of the lines shown below to </w:t>
      </w:r>
      <w:r w:rsidRPr="00987654">
        <w:rPr>
          <w:rFonts w:ascii="Courier New" w:hAnsi="Courier New" w:cs="Courier New"/>
        </w:rPr>
        <w:t>=</w:t>
      </w:r>
      <w:r w:rsidRPr="00987654">
        <w:t xml:space="preserve"> the desired network location</w:t>
      </w:r>
      <w:r>
        <w:t xml:space="preserve">. </w:t>
      </w:r>
      <w:r w:rsidRPr="00E450CB">
        <w:rPr>
          <w:b/>
          <w:u w:val="single"/>
        </w:rPr>
        <w:t>Note</w:t>
      </w:r>
      <w:r w:rsidRPr="00987654">
        <w:rPr>
          <w:b/>
          <w:u w:val="single"/>
        </w:rPr>
        <w:t>:</w:t>
      </w:r>
      <w:r>
        <w:t xml:space="preserve"> This will be the main network folder you created and copied the Log, Ovens, Process Spec, and Profiles folders into. </w:t>
      </w:r>
      <w:r w:rsidRPr="00DD2ED5">
        <w:t xml:space="preserve"> </w:t>
      </w:r>
      <w:del w:id="4727" w:author="Ryan Beck" w:date="2022-10-10T11:38:00Z">
        <w:r w:rsidR="00CD22E5" w:rsidRPr="00DD2ED5" w:rsidDel="00B4180B">
          <w:delText xml:space="preserve">See </w:delText>
        </w:r>
        <w:r w:rsidR="00DD2ED5" w:rsidDel="00B4180B">
          <w:fldChar w:fldCharType="begin"/>
        </w:r>
        <w:r w:rsidR="00DD2ED5" w:rsidDel="00B4180B">
          <w:delInstrText xml:space="preserve"> REF _Ref186044574 \h </w:delInstrText>
        </w:r>
        <w:r w:rsidR="00DD2ED5" w:rsidDel="00B4180B">
          <w:fldChar w:fldCharType="separate"/>
        </w:r>
        <w:r w:rsidR="00F9407E" w:rsidDel="00B4180B">
          <w:delText xml:space="preserve">Figure </w:delText>
        </w:r>
        <w:r w:rsidR="00F9407E" w:rsidDel="00B4180B">
          <w:rPr>
            <w:noProof/>
          </w:rPr>
          <w:delText>79</w:delText>
        </w:r>
        <w:r w:rsidR="00DD2ED5" w:rsidDel="00B4180B">
          <w:fldChar w:fldCharType="end"/>
        </w:r>
        <w:r w:rsidR="00CD22E5" w:rsidRPr="00DD2ED5" w:rsidDel="00B4180B">
          <w:delText>.</w:delText>
        </w:r>
      </w:del>
    </w:p>
    <w:p w14:paraId="4A86BFB6" w14:textId="0A89CD4C" w:rsidR="00CD22E5" w:rsidRDefault="00062307" w:rsidP="003335AF">
      <w:pPr>
        <w:keepNext/>
        <w:jc w:val="center"/>
      </w:pPr>
      <w:r>
        <w:rPr>
          <w:noProof/>
        </w:rPr>
        <w:drawing>
          <wp:inline distT="0" distB="0" distL="0" distR="0" wp14:anchorId="26916FFA" wp14:editId="15FA0A18">
            <wp:extent cx="4455925" cy="1673352"/>
            <wp:effectExtent l="0" t="0" r="1905" b="3175"/>
            <wp:docPr id="2985" name="Picture 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 to Network 3 - Generic.png"/>
                    <pic:cNvPicPr/>
                  </pic:nvPicPr>
                  <pic:blipFill>
                    <a:blip r:embed="rId186">
                      <a:extLst>
                        <a:ext uri="{28A0092B-C50C-407E-A947-70E740481C1C}">
                          <a14:useLocalDpi xmlns:a14="http://schemas.microsoft.com/office/drawing/2010/main" val="0"/>
                        </a:ext>
                      </a:extLst>
                    </a:blip>
                    <a:stretch>
                      <a:fillRect/>
                    </a:stretch>
                  </pic:blipFill>
                  <pic:spPr>
                    <a:xfrm>
                      <a:off x="0" y="0"/>
                      <a:ext cx="4455925" cy="1673352"/>
                    </a:xfrm>
                    <a:prstGeom prst="rect">
                      <a:avLst/>
                    </a:prstGeom>
                  </pic:spPr>
                </pic:pic>
              </a:graphicData>
            </a:graphic>
          </wp:inline>
        </w:drawing>
      </w:r>
    </w:p>
    <w:p w14:paraId="2E758E59" w14:textId="3C3FA071" w:rsidR="008708F9" w:rsidRDefault="00CD22E5" w:rsidP="00F5043F">
      <w:pPr>
        <w:pStyle w:val="Caption"/>
      </w:pPr>
      <w:bookmarkStart w:id="4728" w:name="_Ref186044574"/>
      <w:r>
        <w:t xml:space="preserve">Figure </w:t>
      </w:r>
      <w:r w:rsidR="00364D2F">
        <w:fldChar w:fldCharType="begin"/>
      </w:r>
      <w:r w:rsidR="00364D2F">
        <w:instrText xml:space="preserve"> SEQ Figure \* ARABIC </w:instrText>
      </w:r>
      <w:r w:rsidR="00364D2F">
        <w:fldChar w:fldCharType="separate"/>
      </w:r>
      <w:r w:rsidR="00F9407E">
        <w:rPr>
          <w:noProof/>
        </w:rPr>
        <w:t>79</w:t>
      </w:r>
      <w:r w:rsidR="00364D2F">
        <w:rPr>
          <w:noProof/>
        </w:rPr>
        <w:fldChar w:fldCharType="end"/>
      </w:r>
      <w:bookmarkEnd w:id="4728"/>
    </w:p>
    <w:p w14:paraId="6EE2AF04" w14:textId="77777777" w:rsidR="008708F9" w:rsidRDefault="008708F9" w:rsidP="00740974"/>
    <w:p w14:paraId="09611F9F" w14:textId="4F89729A" w:rsidR="008708F9" w:rsidRDefault="00867BF8" w:rsidP="00DD2ED5">
      <w:pPr>
        <w:pStyle w:val="ListNumber4"/>
      </w:pPr>
      <w:r>
        <w:t xml:space="preserve">Once the </w:t>
      </w:r>
      <w:proofErr w:type="spellStart"/>
      <w:r>
        <w:t>DataPath.kiccfg</w:t>
      </w:r>
      <w:proofErr w:type="spellEnd"/>
      <w:r w:rsidR="008708F9">
        <w:t xml:space="preserve"> file has been modified with the new locations, choose File/Save from the </w:t>
      </w:r>
      <w:r w:rsidR="00515180">
        <w:t>drop-down</w:t>
      </w:r>
      <w:r w:rsidR="008708F9">
        <w:t xml:space="preserve"> menu to save the change</w:t>
      </w:r>
      <w:r w:rsidR="00740974">
        <w:t>s.</w:t>
      </w:r>
    </w:p>
    <w:p w14:paraId="6E06D147" w14:textId="77777777" w:rsidR="008708F9" w:rsidRPr="00E52844" w:rsidRDefault="008708F9" w:rsidP="00740974"/>
    <w:p w14:paraId="16978BAE" w14:textId="77777777" w:rsidR="008708F9" w:rsidRPr="00F0388A" w:rsidRDefault="008708F9" w:rsidP="00DD2ED5">
      <w:pPr>
        <w:pStyle w:val="ListNumber4"/>
      </w:pPr>
      <w:r w:rsidRPr="00F0388A">
        <w:t xml:space="preserve">Close </w:t>
      </w:r>
      <w:r w:rsidR="00DD2ED5" w:rsidRPr="00F0388A">
        <w:t>Notepad</w:t>
      </w:r>
      <w:r w:rsidRPr="00F0388A">
        <w:t xml:space="preserve"> and start the</w:t>
      </w:r>
      <w:r w:rsidR="00740974" w:rsidRPr="00F0388A">
        <w:t xml:space="preserve"> software.</w:t>
      </w:r>
    </w:p>
    <w:p w14:paraId="4ED6417D" w14:textId="77777777" w:rsidR="008708F9" w:rsidRDefault="008708F9" w:rsidP="00740974"/>
    <w:p w14:paraId="3C6D0A2F" w14:textId="77777777" w:rsidR="00B27573" w:rsidRPr="00F0388A" w:rsidRDefault="00B27573" w:rsidP="00740974"/>
    <w:p w14:paraId="3E2C8CAF" w14:textId="77777777" w:rsidR="00B27573" w:rsidRDefault="00B27573" w:rsidP="00740974"/>
    <w:p w14:paraId="4E1DE6B9" w14:textId="77777777" w:rsidR="00B27573" w:rsidRPr="00132B9C" w:rsidRDefault="00B27573" w:rsidP="00740974"/>
    <w:p w14:paraId="6C29162E" w14:textId="77777777" w:rsidR="008708F9" w:rsidRPr="00F0388A" w:rsidRDefault="00740974" w:rsidP="008B345D">
      <w:pPr>
        <w:pStyle w:val="ListNumber4"/>
        <w:keepNext/>
        <w:spacing w:after="120"/>
      </w:pPr>
      <w:r w:rsidRPr="00F0388A">
        <w:br w:type="page"/>
      </w:r>
      <w:r w:rsidR="008708F9" w:rsidRPr="00F0388A">
        <w:lastRenderedPageBreak/>
        <w:t>With the softw</w:t>
      </w:r>
      <w:r w:rsidR="00CD22E5" w:rsidRPr="00F0388A">
        <w:t xml:space="preserve">are open, go </w:t>
      </w:r>
      <w:r w:rsidR="008708F9" w:rsidRPr="00F0388A">
        <w:t xml:space="preserve">to </w:t>
      </w:r>
      <w:r w:rsidR="00CD22E5" w:rsidRPr="00F0388A">
        <w:t xml:space="preserve">the </w:t>
      </w:r>
      <w:r w:rsidR="008708F9" w:rsidRPr="00F0388A">
        <w:t>Profile Explorer:</w:t>
      </w:r>
    </w:p>
    <w:p w14:paraId="7F44CDC8" w14:textId="77777777" w:rsidR="00CD22E5" w:rsidRDefault="00BE6535" w:rsidP="00CD22E5">
      <w:pPr>
        <w:keepNext/>
      </w:pPr>
      <w:r>
        <w:rPr>
          <w:noProof/>
        </w:rPr>
        <w:drawing>
          <wp:inline distT="0" distB="0" distL="0" distR="0" wp14:anchorId="44F90336" wp14:editId="38E981D5">
            <wp:extent cx="5943600" cy="3172460"/>
            <wp:effectExtent l="0" t="0" r="0" b="8890"/>
            <wp:docPr id="4803" name="Picture 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r>
        <w:rPr>
          <w:noProof/>
        </w:rPr>
        <mc:AlternateContent>
          <mc:Choice Requires="wps">
            <w:drawing>
              <wp:anchor distT="0" distB="0" distL="114300" distR="114300" simplePos="0" relativeHeight="250785792" behindDoc="0" locked="0" layoutInCell="1" allowOverlap="1" wp14:anchorId="46B09F67" wp14:editId="0F775773">
                <wp:simplePos x="0" y="0"/>
                <wp:positionH relativeFrom="column">
                  <wp:posOffset>4494628</wp:posOffset>
                </wp:positionH>
                <wp:positionV relativeFrom="paragraph">
                  <wp:posOffset>-74539</wp:posOffset>
                </wp:positionV>
                <wp:extent cx="1402910" cy="457200"/>
                <wp:effectExtent l="0" t="0" r="26035" b="19050"/>
                <wp:wrapNone/>
                <wp:docPr id="427" name="Rectangle 1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2910" cy="45720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0B9D27" id="Rectangle 1363" o:spid="_x0000_s1026" style="position:absolute;margin-left:353.9pt;margin-top:-5.85pt;width:110.45pt;height:36pt;z-index:25078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" filled="f" strokecolor="red" strokeweight="1.5pt"/>
            </w:pict>
          </mc:Fallback>
        </mc:AlternateContent>
      </w:r>
    </w:p>
    <w:p w14:paraId="0D97613A" w14:textId="086A1794" w:rsidR="008708F9" w:rsidRDefault="00CD22E5" w:rsidP="00F5043F">
      <w:pPr>
        <w:pStyle w:val="Caption"/>
      </w:pPr>
      <w:bookmarkStart w:id="4729" w:name="_Ref186044650"/>
      <w:r>
        <w:t xml:space="preserve">Figure </w:t>
      </w:r>
      <w:r w:rsidR="00364D2F">
        <w:fldChar w:fldCharType="begin"/>
      </w:r>
      <w:r w:rsidR="00364D2F">
        <w:instrText xml:space="preserve"> SEQ Figure \* ARABIC </w:instrText>
      </w:r>
      <w:r w:rsidR="00364D2F">
        <w:fldChar w:fldCharType="separate"/>
      </w:r>
      <w:r w:rsidR="00F9407E">
        <w:rPr>
          <w:noProof/>
        </w:rPr>
        <w:t>80</w:t>
      </w:r>
      <w:r w:rsidR="00364D2F">
        <w:rPr>
          <w:noProof/>
        </w:rPr>
        <w:fldChar w:fldCharType="end"/>
      </w:r>
      <w:bookmarkEnd w:id="4729"/>
    </w:p>
    <w:p w14:paraId="0379B362" w14:textId="77777777" w:rsidR="008708F9" w:rsidRDefault="008708F9" w:rsidP="0041338C"/>
    <w:p w14:paraId="6EE36AC0" w14:textId="6BFFC2A0" w:rsidR="008708F9" w:rsidRDefault="008708F9">
      <w:r>
        <w:t xml:space="preserve">Your new network drive should be displayed in the upper </w:t>
      </w:r>
      <w:del w:id="4730" w:author="Ryan Beck" w:date="2022-10-10T13:40:00Z">
        <w:r w:rsidDel="00994476">
          <w:delText>right hand</w:delText>
        </w:r>
      </w:del>
      <w:ins w:id="4731" w:author="Ryan Beck" w:date="2022-10-10T13:40:00Z">
        <w:r w:rsidR="00994476">
          <w:t>right-hand</w:t>
        </w:r>
      </w:ins>
      <w:r>
        <w:t xml:space="preserve"> corner of the s</w:t>
      </w:r>
      <w:r w:rsidR="0041338C">
        <w:t>creen as the Current Data Path</w:t>
      </w:r>
      <w:r w:rsidR="0041338C" w:rsidRPr="0050511A">
        <w:t>.</w:t>
      </w:r>
      <w:r w:rsidR="00CD22E5" w:rsidRPr="0050511A">
        <w:t xml:space="preserve">  </w:t>
      </w:r>
      <w:del w:id="4732" w:author="Ryan Beck" w:date="2022-10-10T11:38:00Z">
        <w:r w:rsidR="00CD22E5" w:rsidRPr="0050511A" w:rsidDel="001526DA">
          <w:delText xml:space="preserve">See </w:delText>
        </w:r>
        <w:r w:rsidR="0050511A" w:rsidDel="001526DA">
          <w:fldChar w:fldCharType="begin"/>
        </w:r>
        <w:r w:rsidR="0050511A" w:rsidDel="001526DA">
          <w:delInstrText xml:space="preserve"> REF _Ref186044650 \h </w:delInstrText>
        </w:r>
        <w:r w:rsidR="0050511A" w:rsidDel="001526DA">
          <w:fldChar w:fldCharType="separate"/>
        </w:r>
        <w:r w:rsidR="00F9407E" w:rsidDel="001526DA">
          <w:delText xml:space="preserve">Figure </w:delText>
        </w:r>
        <w:r w:rsidR="00F9407E" w:rsidDel="001526DA">
          <w:rPr>
            <w:noProof/>
          </w:rPr>
          <w:delText>80</w:delText>
        </w:r>
        <w:r w:rsidR="0050511A" w:rsidDel="001526DA">
          <w:fldChar w:fldCharType="end"/>
        </w:r>
        <w:r w:rsidR="0050511A" w:rsidDel="001526DA">
          <w:delText>.</w:delText>
        </w:r>
      </w:del>
    </w:p>
    <w:p w14:paraId="258331C7" w14:textId="77777777" w:rsidR="00807605" w:rsidRDefault="00807605"/>
    <w:p w14:paraId="351953AB" w14:textId="55C349EC" w:rsidR="008708F9" w:rsidRPr="006F00FC" w:rsidRDefault="00A6188E" w:rsidP="003335AF">
      <w:r w:rsidRPr="003335AF">
        <w:rPr>
          <w:b/>
        </w:rPr>
        <w:t>Note</w:t>
      </w:r>
      <w:r w:rsidRPr="006F00FC">
        <w:t>: The Network path</w:t>
      </w:r>
      <w:r w:rsidR="008708F9" w:rsidRPr="006F00FC">
        <w:t xml:space="preserve"> will be grayed </w:t>
      </w:r>
      <w:del w:id="4733" w:author="Ryan Beck" w:date="2022-10-10T13:40:00Z">
        <w:r w:rsidR="008708F9" w:rsidRPr="006F00FC" w:rsidDel="00994476">
          <w:delText>out, and</w:delText>
        </w:r>
      </w:del>
      <w:ins w:id="4734" w:author="Ryan Beck" w:date="2022-10-10T13:40:00Z">
        <w:r w:rsidR="00994476" w:rsidRPr="006F00FC">
          <w:t>out and</w:t>
        </w:r>
      </w:ins>
      <w:r w:rsidR="008708F9" w:rsidRPr="006F00FC">
        <w:t xml:space="preserve"> cannot be changed from inside of Profile Explorer.</w:t>
      </w:r>
    </w:p>
    <w:p w14:paraId="27AB9FB0" w14:textId="77777777" w:rsidR="008708F9" w:rsidRDefault="008708F9"/>
    <w:p w14:paraId="7E19F13C" w14:textId="77777777" w:rsidR="008708F9" w:rsidRPr="00F0388A" w:rsidRDefault="008708F9">
      <w:r w:rsidRPr="00F0388A">
        <w:t>All data collected in this</w:t>
      </w:r>
      <w:r w:rsidR="00241207" w:rsidRPr="00241207">
        <w:t xml:space="preserve"> </w:t>
      </w:r>
      <w:r w:rsidR="00241207" w:rsidRPr="00F0388A">
        <w:t>software</w:t>
      </w:r>
      <w:r w:rsidRPr="00F0388A">
        <w:t xml:space="preserve"> application will now be written to the network folder chosen.  </w:t>
      </w:r>
    </w:p>
    <w:p w14:paraId="444883E2" w14:textId="77777777" w:rsidR="008708F9" w:rsidRPr="00F0388A" w:rsidRDefault="008708F9" w:rsidP="0041338C"/>
    <w:p w14:paraId="2CF83CF6" w14:textId="77777777" w:rsidR="00B050DE" w:rsidRPr="00276D72" w:rsidRDefault="00B050DE" w:rsidP="00B050DE">
      <w:r w:rsidRPr="00276D72">
        <w:rPr>
          <w:b/>
        </w:rPr>
        <w:t>Note</w:t>
      </w:r>
      <w:r w:rsidRPr="00276D72">
        <w:t xml:space="preserve">: If you have multiple </w:t>
      </w:r>
      <w:r w:rsidR="00BE6535" w:rsidRPr="00276D72">
        <w:t xml:space="preserve">automatic </w:t>
      </w:r>
      <w:r w:rsidRPr="00276D72">
        <w:t xml:space="preserve">systems, you will need to create a separate folder on the Network drive for each system – </w:t>
      </w:r>
      <w:proofErr w:type="gramStart"/>
      <w:r w:rsidRPr="00276D72">
        <w:t>e.g.</w:t>
      </w:r>
      <w:proofErr w:type="gramEnd"/>
      <w:r w:rsidRPr="00276D72">
        <w:t xml:space="preserve"> Line 1, Line 2, etc.</w:t>
      </w:r>
    </w:p>
    <w:p w14:paraId="4A476443" w14:textId="77777777" w:rsidR="008708F9" w:rsidRPr="00276D72" w:rsidRDefault="008708F9" w:rsidP="0041338C"/>
    <w:p w14:paraId="2FDE2F57" w14:textId="77777777" w:rsidR="008708F9" w:rsidRDefault="008708F9" w:rsidP="0041338C"/>
    <w:p w14:paraId="4624DEE5" w14:textId="77777777" w:rsidR="00515180" w:rsidRDefault="00515180" w:rsidP="00515180">
      <w:r>
        <w:t>If the network is unavailable when accessing various areas of the software (Define/Edit Process Window, Run A Profile, Profile Explorer), a message will appear alerting you to the issue:</w:t>
      </w:r>
    </w:p>
    <w:p w14:paraId="0F87D169" w14:textId="77777777" w:rsidR="00515180" w:rsidRDefault="00515180" w:rsidP="00515180"/>
    <w:p w14:paraId="687950EE" w14:textId="77777777" w:rsidR="00515180" w:rsidRPr="00EA00ED" w:rsidRDefault="00515180" w:rsidP="00515180">
      <w:pPr>
        <w:jc w:val="center"/>
      </w:pPr>
      <w:r>
        <w:rPr>
          <w:noProof/>
        </w:rPr>
        <w:drawing>
          <wp:inline distT="0" distB="0" distL="0" distR="0" wp14:anchorId="6A7CB2DF" wp14:editId="4CE70B8D">
            <wp:extent cx="3244249" cy="1002665"/>
            <wp:effectExtent l="0" t="0" r="0" b="698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4 - New message.png"/>
                    <pic:cNvPicPr/>
                  </pic:nvPicPr>
                  <pic:blipFill rotWithShape="1">
                    <a:blip r:embed="rId188">
                      <a:extLst>
                        <a:ext uri="{28A0092B-C50C-407E-A947-70E740481C1C}">
                          <a14:useLocalDpi xmlns:a14="http://schemas.microsoft.com/office/drawing/2010/main" val="0"/>
                        </a:ext>
                      </a:extLst>
                    </a:blip>
                    <a:srcRect t="15290"/>
                    <a:stretch/>
                  </pic:blipFill>
                  <pic:spPr bwMode="auto">
                    <a:xfrm>
                      <a:off x="0" y="0"/>
                      <a:ext cx="3254083" cy="1005704"/>
                    </a:xfrm>
                    <a:prstGeom prst="rect">
                      <a:avLst/>
                    </a:prstGeom>
                    <a:ln>
                      <a:noFill/>
                    </a:ln>
                    <a:extLst>
                      <a:ext uri="{53640926-AAD7-44D8-BBD7-CCE9431645EC}">
                        <a14:shadowObscured xmlns:a14="http://schemas.microsoft.com/office/drawing/2010/main"/>
                      </a:ext>
                    </a:extLst>
                  </pic:spPr>
                </pic:pic>
              </a:graphicData>
            </a:graphic>
          </wp:inline>
        </w:drawing>
      </w:r>
    </w:p>
    <w:p w14:paraId="1122A59D" w14:textId="77777777" w:rsidR="00515180" w:rsidRDefault="00515180" w:rsidP="00515180"/>
    <w:p w14:paraId="793821C4" w14:textId="77777777" w:rsidR="00515180" w:rsidRDefault="00515180" w:rsidP="00515180">
      <w:r>
        <w:t>When this occurs, you are still able to use the software but only working with files (ovens, Process Windows, profiles) that are located in the local directory. It will temporarily reset back to the local install directory and any new files generated or updated will be saved in the local directory (</w:t>
      </w:r>
      <w:r w:rsidRPr="00994476">
        <w:rPr>
          <w:rFonts w:ascii="Courier New" w:hAnsi="Courier New" w:cs="Courier New"/>
          <w:rPrChange w:id="4735" w:author="Ryan Beck" w:date="2022-10-10T13:41:00Z">
            <w:rPr/>
          </w:rPrChange>
        </w:rPr>
        <w:t xml:space="preserve">C:\ </w:t>
      </w:r>
      <w:del w:id="4736" w:author="Ryan Beck" w:date="2022-10-10T13:41:00Z">
        <w:r w:rsidRPr="00994476" w:rsidDel="00994476">
          <w:rPr>
            <w:rFonts w:ascii="Courier New" w:hAnsi="Courier New" w:cs="Courier New"/>
            <w:rPrChange w:id="4737" w:author="Ryan Beck" w:date="2022-10-10T13:41:00Z">
              <w:rPr/>
            </w:rPrChange>
          </w:rPr>
          <w:delText>“</w:delText>
        </w:r>
      </w:del>
      <w:r w:rsidRPr="00994476">
        <w:rPr>
          <w:rStyle w:val="PlainTextChar"/>
        </w:rPr>
        <w:t>software root folder</w:t>
      </w:r>
      <w:del w:id="4738" w:author="Ryan Beck" w:date="2022-10-10T13:41:00Z">
        <w:r w:rsidDel="00994476">
          <w:rPr>
            <w:rStyle w:val="PlainTextChar"/>
          </w:rPr>
          <w:delText>”</w:delText>
        </w:r>
      </w:del>
      <w:r>
        <w:t>). If the network connection is re-established, the software must be restarted to begin writing directly to the network directory again.</w:t>
      </w:r>
    </w:p>
    <w:p w14:paraId="79746312" w14:textId="77777777" w:rsidR="00515180" w:rsidRDefault="00515180" w:rsidP="00515180">
      <w:r>
        <w:br/>
        <w:t>Any data that was collected while the software was offline will be moved to the network directory after the connection has been re-established and the software is restarted.</w:t>
      </w:r>
    </w:p>
    <w:p w14:paraId="79CADDA4" w14:textId="703FCFBD" w:rsidR="008708F9" w:rsidRDefault="00515180" w:rsidP="00E14151">
      <w:pPr>
        <w:pStyle w:val="Heading2"/>
      </w:pPr>
      <w:r>
        <w:br w:type="page"/>
      </w:r>
      <w:bookmarkStart w:id="4739" w:name="_Toc329784644"/>
      <w:bookmarkStart w:id="4740" w:name="_Toc469043380"/>
      <w:bookmarkStart w:id="4741" w:name="_Toc469045014"/>
      <w:bookmarkStart w:id="4742" w:name="_Toc469139312"/>
      <w:bookmarkStart w:id="4743" w:name="_Toc469152757"/>
      <w:bookmarkStart w:id="4744" w:name="_Toc491174850"/>
      <w:bookmarkStart w:id="4745" w:name="_Toc491337831"/>
      <w:bookmarkStart w:id="4746" w:name="_Toc491338005"/>
      <w:bookmarkStart w:id="4747" w:name="_Toc491338778"/>
      <w:bookmarkStart w:id="4748" w:name="_Toc532855760"/>
      <w:bookmarkStart w:id="4749" w:name="_Toc532856782"/>
      <w:bookmarkStart w:id="4750" w:name="_Toc53042204"/>
      <w:bookmarkStart w:id="4751" w:name="_Toc53042389"/>
      <w:bookmarkStart w:id="4752" w:name="_Toc86846361"/>
      <w:bookmarkStart w:id="4753" w:name="_Toc86846552"/>
      <w:bookmarkStart w:id="4754" w:name="_Toc119049769"/>
      <w:bookmarkStart w:id="4755" w:name="_Toc119049931"/>
      <w:bookmarkStart w:id="4756" w:name="_Toc119050496"/>
      <w:bookmarkStart w:id="4757" w:name="_Toc119050686"/>
      <w:r w:rsidR="00754243">
        <w:lastRenderedPageBreak/>
        <w:t>Viewing Historical Data</w:t>
      </w:r>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r w:rsidR="00754243">
        <w:t xml:space="preserve"> </w:t>
      </w:r>
    </w:p>
    <w:p w14:paraId="76A5CFE4" w14:textId="77777777" w:rsidR="008708F9" w:rsidRPr="00F0388A" w:rsidRDefault="008708F9">
      <w:r w:rsidRPr="00F0388A">
        <w:t>You can also view all collected d</w:t>
      </w:r>
      <w:r w:rsidR="00B26B28" w:rsidRPr="00F0388A">
        <w:t>ata over the network from any computer</w:t>
      </w:r>
      <w:r w:rsidRPr="00F0388A">
        <w:t xml:space="preserve"> </w:t>
      </w:r>
      <w:r w:rsidR="002711F3" w:rsidRPr="00F0388A">
        <w:t>that has</w:t>
      </w:r>
      <w:r w:rsidRPr="00F0388A">
        <w:t xml:space="preserve"> the</w:t>
      </w:r>
      <w:r w:rsidR="00807605" w:rsidRPr="00F0388A">
        <w:t xml:space="preserve"> software </w:t>
      </w:r>
      <w:r w:rsidR="002711F3" w:rsidRPr="00F0388A">
        <w:t>installed</w:t>
      </w:r>
      <w:r w:rsidR="00807605" w:rsidRPr="00F0388A">
        <w:t>.</w:t>
      </w:r>
    </w:p>
    <w:p w14:paraId="52254CA5" w14:textId="77777777" w:rsidR="008708F9" w:rsidRPr="00F0388A" w:rsidRDefault="00C941F5" w:rsidP="005D0ACF">
      <w:r>
        <w:t>T</w:t>
      </w:r>
      <w:r w:rsidR="008708F9" w:rsidRPr="00F0388A">
        <w:t>o view historical data over the network:</w:t>
      </w:r>
    </w:p>
    <w:p w14:paraId="7BFA48A7" w14:textId="77777777" w:rsidR="008708F9" w:rsidRPr="00F0388A" w:rsidRDefault="008708F9" w:rsidP="00807605"/>
    <w:p w14:paraId="4BC23264" w14:textId="7F9294B3" w:rsidR="008708F9" w:rsidRPr="003E4E57" w:rsidRDefault="008708F9" w:rsidP="00AA5614">
      <w:pPr>
        <w:pStyle w:val="ListNumber4"/>
        <w:numPr>
          <w:ilvl w:val="0"/>
          <w:numId w:val="9"/>
        </w:numPr>
      </w:pPr>
      <w:r w:rsidRPr="003E4E57">
        <w:t xml:space="preserve">From your </w:t>
      </w:r>
      <w:r w:rsidRPr="003E4E57">
        <w:rPr>
          <w:u w:val="single"/>
        </w:rPr>
        <w:t xml:space="preserve">remote </w:t>
      </w:r>
      <w:r w:rsidR="00B26B28" w:rsidRPr="003E4E57">
        <w:t>computer</w:t>
      </w:r>
      <w:r w:rsidRPr="003E4E57">
        <w:t xml:space="preserve">, start the software and click on the “I am not going to </w:t>
      </w:r>
      <w:r w:rsidR="00BE6535" w:rsidRPr="003E4E57">
        <w:t xml:space="preserve">run profiles </w:t>
      </w:r>
      <w:r w:rsidR="00807605" w:rsidRPr="003E4E57">
        <w:t xml:space="preserve">or </w:t>
      </w:r>
      <w:r w:rsidR="0073660A" w:rsidRPr="003E4E57">
        <w:t>live Virtual Profiling</w:t>
      </w:r>
      <w:r w:rsidR="00807605" w:rsidRPr="003E4E57">
        <w:t>” button.</w:t>
      </w:r>
      <w:r w:rsidR="00CD22E5" w:rsidRPr="003E4E57">
        <w:t xml:space="preserve">  </w:t>
      </w:r>
      <w:del w:id="4758" w:author="Ryan Beck" w:date="2022-10-10T11:38:00Z">
        <w:r w:rsidR="00CD22E5" w:rsidRPr="003E4E57" w:rsidDel="001526DA">
          <w:delText xml:space="preserve">See </w:delText>
        </w:r>
        <w:r w:rsidR="002711F3" w:rsidRPr="003E4E57" w:rsidDel="001526DA">
          <w:fldChar w:fldCharType="begin"/>
        </w:r>
        <w:r w:rsidR="002711F3" w:rsidRPr="003E4E57" w:rsidDel="001526DA">
          <w:delInstrText xml:space="preserve"> REF _Ref186044796 \h </w:delInstrText>
        </w:r>
        <w:r w:rsidR="00F0388A" w:rsidRPr="003E4E57" w:rsidDel="001526DA">
          <w:delInstrText xml:space="preserve"> \* MERGEFORMAT </w:delInstrText>
        </w:r>
        <w:r w:rsidR="002711F3" w:rsidRPr="003E4E57" w:rsidDel="001526DA">
          <w:fldChar w:fldCharType="separate"/>
        </w:r>
        <w:r w:rsidR="00F9407E" w:rsidRPr="00F9407E" w:rsidDel="001526DA">
          <w:delText xml:space="preserve"> </w:delText>
        </w:r>
        <w:r w:rsidR="00F9407E" w:rsidDel="001526DA">
          <w:delText>Figure</w:delText>
        </w:r>
        <w:r w:rsidR="00F9407E" w:rsidDel="001526DA">
          <w:rPr>
            <w:noProof/>
          </w:rPr>
          <w:delText xml:space="preserve"> 81</w:delText>
        </w:r>
        <w:r w:rsidR="002711F3" w:rsidRPr="003E4E57" w:rsidDel="001526DA">
          <w:fldChar w:fldCharType="end"/>
        </w:r>
        <w:r w:rsidR="00CD22E5" w:rsidRPr="003E4E57" w:rsidDel="001526DA">
          <w:delText>.</w:delText>
        </w:r>
      </w:del>
    </w:p>
    <w:p w14:paraId="74140CC1" w14:textId="77777777" w:rsidR="00622F8F" w:rsidRPr="00F0388A" w:rsidRDefault="00622F8F" w:rsidP="00622F8F"/>
    <w:p w14:paraId="403A2D91" w14:textId="77777777" w:rsidR="00E474BD" w:rsidRPr="00591CFC" w:rsidRDefault="00A6188E" w:rsidP="003335AF">
      <w:r w:rsidRPr="003335AF">
        <w:rPr>
          <w:b/>
        </w:rPr>
        <w:t>Caution</w:t>
      </w:r>
      <w:r w:rsidR="00E474BD" w:rsidRPr="00591CFC">
        <w:t xml:space="preserve">: Do not choose this button when working at the PC where the </w:t>
      </w:r>
      <w:r w:rsidR="00591CFC" w:rsidRPr="00591CFC">
        <w:t>system</w:t>
      </w:r>
      <w:r w:rsidR="00591CFC">
        <w:t xml:space="preserve"> </w:t>
      </w:r>
      <w:r w:rsidR="00E474BD" w:rsidRPr="00591CFC">
        <w:t>hardware is</w:t>
      </w:r>
      <w:r w:rsidR="00807605" w:rsidRPr="00591CFC">
        <w:t xml:space="preserve"> installed.</w:t>
      </w:r>
    </w:p>
    <w:p w14:paraId="12F2EB6B" w14:textId="77777777" w:rsidR="00DB5E52" w:rsidRDefault="00DB5E52" w:rsidP="00807605"/>
    <w:p w14:paraId="0C3E3640" w14:textId="79058EB5" w:rsidR="0096702E" w:rsidRPr="00F0388A" w:rsidRDefault="00D12DB7" w:rsidP="0096702E">
      <w:pPr>
        <w:jc w:val="center"/>
      </w:pPr>
      <w:r>
        <w:rPr>
          <w:noProof/>
        </w:rPr>
        <w:drawing>
          <wp:inline distT="0" distB="0" distL="0" distR="0" wp14:anchorId="71FDEBD9" wp14:editId="2D6E6116">
            <wp:extent cx="2874552" cy="1627632"/>
            <wp:effectExtent l="0" t="0" r="2540" b="0"/>
            <wp:docPr id="2987" name="Picture 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Product Tracking.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74552" cy="1627632"/>
                    </a:xfrm>
                    <a:prstGeom prst="rect">
                      <a:avLst/>
                    </a:prstGeom>
                  </pic:spPr>
                </pic:pic>
              </a:graphicData>
            </a:graphic>
          </wp:inline>
        </w:drawing>
      </w:r>
      <w:r w:rsidR="0019661E">
        <w:rPr>
          <w:noProof/>
        </w:rPr>
        <mc:AlternateContent>
          <mc:Choice Requires="wps">
            <w:drawing>
              <wp:anchor distT="0" distB="0" distL="114300" distR="114300" simplePos="0" relativeHeight="250765312" behindDoc="0" locked="0" layoutInCell="1" allowOverlap="1" wp14:anchorId="2FCA0010" wp14:editId="0ADE5BE0">
                <wp:simplePos x="0" y="0"/>
                <wp:positionH relativeFrom="column">
                  <wp:posOffset>2432050</wp:posOffset>
                </wp:positionH>
                <wp:positionV relativeFrom="paragraph">
                  <wp:posOffset>1069340</wp:posOffset>
                </wp:positionV>
                <wp:extent cx="1098550" cy="426085"/>
                <wp:effectExtent l="0" t="0" r="25400" b="12065"/>
                <wp:wrapNone/>
                <wp:docPr id="426" name="Rectangle 1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8550" cy="426085"/>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49114E" id="Rectangle 1361" o:spid="_x0000_s1026" style="position:absolute;margin-left:191.5pt;margin-top:84.2pt;width:86.5pt;height:33.55pt;z-index:25076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" filled="f" strokecolor="red" strokeweight="1.5pt"/>
            </w:pict>
          </mc:Fallback>
        </mc:AlternateContent>
      </w:r>
    </w:p>
    <w:p w14:paraId="49B3E893" w14:textId="774108B5" w:rsidR="008708F9" w:rsidRDefault="00062307" w:rsidP="00F5043F">
      <w:pPr>
        <w:pStyle w:val="Caption"/>
      </w:pPr>
      <w:bookmarkStart w:id="4759" w:name="_Ref186044796"/>
      <w:r>
        <w:rPr>
          <w:color w:val="FF0000"/>
        </w:rPr>
        <w:t xml:space="preserve"> </w:t>
      </w:r>
      <w:r w:rsidR="00CD22E5">
        <w:t xml:space="preserve">Figure </w:t>
      </w:r>
      <w:r w:rsidR="00364D2F">
        <w:fldChar w:fldCharType="begin"/>
      </w:r>
      <w:r w:rsidR="00364D2F">
        <w:instrText xml:space="preserve"> SEQ Figure \* ARABIC </w:instrText>
      </w:r>
      <w:r w:rsidR="00364D2F">
        <w:fldChar w:fldCharType="separate"/>
      </w:r>
      <w:r w:rsidR="00F9407E">
        <w:rPr>
          <w:noProof/>
        </w:rPr>
        <w:t>81</w:t>
      </w:r>
      <w:r w:rsidR="00364D2F">
        <w:rPr>
          <w:noProof/>
        </w:rPr>
        <w:fldChar w:fldCharType="end"/>
      </w:r>
      <w:bookmarkEnd w:id="4759"/>
    </w:p>
    <w:p w14:paraId="15EE3981" w14:textId="77777777" w:rsidR="00E52844" w:rsidRDefault="00E52844" w:rsidP="00807605"/>
    <w:p w14:paraId="6F20C521" w14:textId="77777777" w:rsidR="00CD22E5" w:rsidRDefault="008708F9" w:rsidP="0073660A">
      <w:pPr>
        <w:pStyle w:val="ListNumber4"/>
      </w:pPr>
      <w:r w:rsidRPr="00F0388A">
        <w:t>The software will open up normally</w:t>
      </w:r>
      <w:r w:rsidR="00622F8F" w:rsidRPr="00F0388A">
        <w:t xml:space="preserve">.  </w:t>
      </w:r>
      <w:r w:rsidRPr="00F0388A">
        <w:t>W</w:t>
      </w:r>
      <w:r w:rsidR="00894391">
        <w:t>hen the main screen appears</w:t>
      </w:r>
      <w:r w:rsidRPr="00F0388A">
        <w:t>, click on the Profile Explore</w:t>
      </w:r>
      <w:r w:rsidR="0073660A">
        <w:t>r button.</w:t>
      </w:r>
    </w:p>
    <w:p w14:paraId="573776D4" w14:textId="77777777" w:rsidR="0096702E" w:rsidRPr="0096702E" w:rsidRDefault="0073660A" w:rsidP="0096702E">
      <w:pPr>
        <w:jc w:val="center"/>
      </w:pPr>
      <w:r>
        <w:rPr>
          <w:noProof/>
        </w:rPr>
        <w:drawing>
          <wp:inline distT="0" distB="0" distL="0" distR="0" wp14:anchorId="62313F88" wp14:editId="0B1DF304">
            <wp:extent cx="5016051" cy="2705100"/>
            <wp:effectExtent l="0" t="0" r="0" b="0"/>
            <wp:docPr id="4804" name="Picture 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189">
                      <a:extLst>
                        <a:ext uri="{28A0092B-C50C-407E-A947-70E740481C1C}">
                          <a14:useLocalDpi xmlns:a14="http://schemas.microsoft.com/office/drawing/2010/main" val="0"/>
                        </a:ext>
                      </a:extLst>
                    </a:blip>
                    <a:stretch>
                      <a:fillRect/>
                    </a:stretch>
                  </pic:blipFill>
                  <pic:spPr bwMode="auto">
                    <a:xfrm>
                      <a:off x="0" y="0"/>
                      <a:ext cx="5016051" cy="2705100"/>
                    </a:xfrm>
                    <a:prstGeom prst="rect">
                      <a:avLst/>
                    </a:prstGeom>
                    <a:noFill/>
                    <a:ln>
                      <a:noFill/>
                    </a:ln>
                  </pic:spPr>
                </pic:pic>
              </a:graphicData>
            </a:graphic>
          </wp:inline>
        </w:drawing>
      </w:r>
    </w:p>
    <w:p w14:paraId="05D675F7" w14:textId="08B58253" w:rsidR="00CD22E5" w:rsidRPr="0073660A" w:rsidRDefault="00CD22E5" w:rsidP="00F5043F">
      <w:pPr>
        <w:pStyle w:val="Caption"/>
        <w:rPr>
          <w:rFonts w:ascii="Trebuchet MS" w:hAnsi="Trebuchet MS"/>
          <w:color w:val="FF0000"/>
          <w:sz w:val="24"/>
          <w:szCs w:val="24"/>
        </w:rPr>
      </w:pPr>
      <w:bookmarkStart w:id="4760" w:name="_Ref186045023"/>
      <w:r>
        <w:t xml:space="preserve">Figure </w:t>
      </w:r>
      <w:r w:rsidR="00364D2F">
        <w:fldChar w:fldCharType="begin"/>
      </w:r>
      <w:r w:rsidR="00364D2F">
        <w:instrText xml:space="preserve"> SEQ Figure \* ARABIC </w:instrText>
      </w:r>
      <w:r w:rsidR="00364D2F">
        <w:fldChar w:fldCharType="separate"/>
      </w:r>
      <w:r w:rsidR="00F9407E">
        <w:rPr>
          <w:noProof/>
        </w:rPr>
        <w:t>82</w:t>
      </w:r>
      <w:r w:rsidR="00364D2F">
        <w:rPr>
          <w:noProof/>
        </w:rPr>
        <w:fldChar w:fldCharType="end"/>
      </w:r>
      <w:bookmarkEnd w:id="4760"/>
    </w:p>
    <w:p w14:paraId="0F783B22" w14:textId="77777777" w:rsidR="008708F9" w:rsidRDefault="008708F9"/>
    <w:p w14:paraId="128135E3" w14:textId="6770A33A" w:rsidR="008708F9" w:rsidRPr="00F0388A" w:rsidRDefault="002711F3" w:rsidP="002711F3">
      <w:pPr>
        <w:pStyle w:val="ListNumber4"/>
      </w:pPr>
      <w:r w:rsidRPr="00F0388A">
        <w:t>A</w:t>
      </w:r>
      <w:r w:rsidR="008708F9" w:rsidRPr="00F0388A">
        <w:t xml:space="preserve"> </w:t>
      </w:r>
      <w:r w:rsidR="008708F9" w:rsidRPr="003E4E57">
        <w:rPr>
          <w:b/>
        </w:rPr>
        <w:t>Browse</w:t>
      </w:r>
      <w:r w:rsidR="008708F9" w:rsidRPr="00F0388A">
        <w:t xml:space="preserve"> button will be enabled in the upper </w:t>
      </w:r>
      <w:del w:id="4761" w:author="Ryan Beck" w:date="2022-10-10T13:41:00Z">
        <w:r w:rsidR="008708F9" w:rsidRPr="00F0388A" w:rsidDel="00994476">
          <w:delText>r</w:delText>
        </w:r>
        <w:r w:rsidR="00622F8F" w:rsidRPr="00F0388A" w:rsidDel="00994476">
          <w:delText>ight hand</w:delText>
        </w:r>
      </w:del>
      <w:ins w:id="4762" w:author="Ryan Beck" w:date="2022-10-10T13:41:00Z">
        <w:r w:rsidR="00994476" w:rsidRPr="00F0388A">
          <w:t>right-hand</w:t>
        </w:r>
      </w:ins>
      <w:r w:rsidR="00622F8F" w:rsidRPr="00F0388A">
        <w:t xml:space="preserve"> corner of the screen:</w:t>
      </w:r>
      <w:r w:rsidR="00CD22E5" w:rsidRPr="00F0388A">
        <w:t xml:space="preserve">  </w:t>
      </w:r>
      <w:del w:id="4763" w:author="Ryan Beck" w:date="2022-10-10T11:39:00Z">
        <w:r w:rsidR="00CD22E5" w:rsidRPr="00F0388A" w:rsidDel="00E47091">
          <w:delText xml:space="preserve">See </w:delText>
        </w:r>
        <w:r w:rsidRPr="00F0388A" w:rsidDel="00E47091">
          <w:fldChar w:fldCharType="begin"/>
        </w:r>
        <w:r w:rsidRPr="00F0388A" w:rsidDel="00E47091">
          <w:delInstrText xml:space="preserve"> REF _Ref186045023 \h </w:delInstrText>
        </w:r>
        <w:r w:rsidR="00F0388A" w:rsidRPr="00F0388A" w:rsidDel="00E47091">
          <w:delInstrText xml:space="preserve"> \* MERGEFORMAT </w:delInstrText>
        </w:r>
        <w:r w:rsidRPr="00F0388A" w:rsidDel="00E47091">
          <w:fldChar w:fldCharType="separate"/>
        </w:r>
        <w:r w:rsidR="00F9407E" w:rsidDel="00E47091">
          <w:delText xml:space="preserve">Figure </w:delText>
        </w:r>
        <w:r w:rsidR="00F9407E" w:rsidDel="00E47091">
          <w:rPr>
            <w:noProof/>
          </w:rPr>
          <w:delText>82</w:delText>
        </w:r>
        <w:r w:rsidRPr="00F0388A" w:rsidDel="00E47091">
          <w:fldChar w:fldCharType="end"/>
        </w:r>
        <w:r w:rsidRPr="00F0388A" w:rsidDel="00E47091">
          <w:delText>.</w:delText>
        </w:r>
      </w:del>
    </w:p>
    <w:p w14:paraId="01FCF13A" w14:textId="77777777" w:rsidR="008708F9" w:rsidRPr="00F0388A" w:rsidRDefault="008708F9" w:rsidP="00622F8F"/>
    <w:p w14:paraId="5FBEF48B" w14:textId="77777777" w:rsidR="008708F9" w:rsidRPr="00F0388A" w:rsidRDefault="008708F9" w:rsidP="002711F3">
      <w:pPr>
        <w:pStyle w:val="ListContinue"/>
      </w:pPr>
      <w:r w:rsidRPr="00F0388A">
        <w:t xml:space="preserve">You can now click the </w:t>
      </w:r>
      <w:r w:rsidRPr="003E4E57">
        <w:rPr>
          <w:b/>
        </w:rPr>
        <w:t>Browse</w:t>
      </w:r>
      <w:r w:rsidRPr="00F0388A">
        <w:t xml:space="preserve"> button and point to the directory where your profiles are</w:t>
      </w:r>
      <w:r w:rsidR="005426C9" w:rsidRPr="00F0388A">
        <w:t xml:space="preserve">.  </w:t>
      </w:r>
      <w:r w:rsidRPr="00F0388A">
        <w:t>Keep in mind that you want to direct it to the root directory of the main “Profiles” folder.</w:t>
      </w:r>
    </w:p>
    <w:p w14:paraId="3BB8545C" w14:textId="77777777" w:rsidR="008708F9" w:rsidRPr="00F0388A" w:rsidRDefault="008708F9" w:rsidP="00622F8F"/>
    <w:p w14:paraId="2989326D" w14:textId="77777777" w:rsidR="002711F3" w:rsidRPr="00F0388A" w:rsidRDefault="002711F3" w:rsidP="002711F3">
      <w:pPr>
        <w:pStyle w:val="ListContinue"/>
      </w:pPr>
      <w:r w:rsidRPr="00F0388A">
        <w:t>For example:  I</w:t>
      </w:r>
      <w:r w:rsidR="008708F9" w:rsidRPr="00F0388A">
        <w:t>f the profiles are in</w:t>
      </w:r>
      <w:r w:rsidRPr="00F0388A">
        <w:t xml:space="preserve"> the folder</w:t>
      </w:r>
      <w:del w:id="4764" w:author="Tom Bergeron" w:date="2022-11-11T08:28:00Z">
        <w:r w:rsidRPr="00F0388A" w:rsidDel="007958CE">
          <w:delText xml:space="preserve"> </w:delText>
        </w:r>
      </w:del>
      <w:r w:rsidRPr="00F0388A">
        <w:t xml:space="preserve"> </w:t>
      </w:r>
      <w:r w:rsidR="008708F9" w:rsidRPr="007958CE">
        <w:rPr>
          <w:rStyle w:val="PlainTextChar"/>
          <w:i/>
          <w:iCs/>
          <w:rPrChange w:id="4765" w:author="Tom Bergeron" w:date="2022-11-11T08:27:00Z">
            <w:rPr>
              <w:rStyle w:val="PlainTextChar"/>
            </w:rPr>
          </w:rPrChange>
        </w:rPr>
        <w:t>F:\</w:t>
      </w:r>
      <w:r w:rsidR="005E1545" w:rsidRPr="007958CE">
        <w:rPr>
          <w:rStyle w:val="PlainTextChar"/>
          <w:i/>
          <w:iCs/>
          <w:rPrChange w:id="4766" w:author="Tom Bergeron" w:date="2022-11-11T08:27:00Z">
            <w:rPr>
              <w:rStyle w:val="PlainTextChar"/>
            </w:rPr>
          </w:rPrChange>
        </w:rPr>
        <w:t>software root directory</w:t>
      </w:r>
      <w:r w:rsidR="00FE2E6E" w:rsidRPr="007958CE">
        <w:rPr>
          <w:rStyle w:val="PlainTextChar"/>
          <w:i/>
          <w:iCs/>
          <w:rPrChange w:id="4767" w:author="Tom Bergeron" w:date="2022-11-11T08:27:00Z">
            <w:rPr>
              <w:rStyle w:val="PlainTextChar"/>
            </w:rPr>
          </w:rPrChange>
        </w:rPr>
        <w:t>\</w:t>
      </w:r>
      <w:r w:rsidR="008708F9" w:rsidRPr="007958CE">
        <w:rPr>
          <w:rStyle w:val="PlainTextChar"/>
          <w:i/>
          <w:iCs/>
          <w:rPrChange w:id="4768" w:author="Tom Bergeron" w:date="2022-11-11T08:27:00Z">
            <w:rPr>
              <w:rStyle w:val="PlainTextChar"/>
            </w:rPr>
          </w:rPrChange>
        </w:rPr>
        <w:t>Profiles\Board</w:t>
      </w:r>
      <w:r w:rsidR="005426C9" w:rsidRPr="007958CE">
        <w:rPr>
          <w:rStyle w:val="PlainTextChar"/>
          <w:i/>
          <w:iCs/>
          <w:rPrChange w:id="4769" w:author="Tom Bergeron" w:date="2022-11-11T08:27:00Z">
            <w:rPr>
              <w:rStyle w:val="PlainTextChar"/>
            </w:rPr>
          </w:rPrChange>
        </w:rPr>
        <w:t> </w:t>
      </w:r>
      <w:r w:rsidR="008708F9" w:rsidRPr="007958CE">
        <w:rPr>
          <w:rStyle w:val="PlainTextChar"/>
          <w:i/>
          <w:iCs/>
          <w:rPrChange w:id="4770" w:author="Tom Bergeron" w:date="2022-11-11T08:27:00Z">
            <w:rPr>
              <w:rStyle w:val="PlainTextChar"/>
            </w:rPr>
          </w:rPrChange>
        </w:rPr>
        <w:t>A</w:t>
      </w:r>
    </w:p>
    <w:p w14:paraId="0F6053BF" w14:textId="19499EF2" w:rsidR="00B97B7F" w:rsidRDefault="008708F9" w:rsidP="001E67D7">
      <w:pPr>
        <w:pStyle w:val="ListContinue"/>
        <w:rPr>
          <w:rStyle w:val="PlainTextChar"/>
        </w:rPr>
      </w:pPr>
      <w:r w:rsidRPr="00F0388A">
        <w:t xml:space="preserve">you would direct it only to </w:t>
      </w:r>
      <w:r w:rsidR="002711F3" w:rsidRPr="00F0388A">
        <w:t>the folder</w:t>
      </w:r>
      <w:del w:id="4771" w:author="Tom Bergeron" w:date="2022-11-11T08:28:00Z">
        <w:r w:rsidR="002711F3" w:rsidRPr="00F0388A" w:rsidDel="007958CE">
          <w:delText xml:space="preserve"> </w:delText>
        </w:r>
      </w:del>
      <w:r w:rsidR="002711F3" w:rsidRPr="00F0388A">
        <w:t xml:space="preserve"> </w:t>
      </w:r>
      <w:r w:rsidRPr="00F0388A">
        <w:rPr>
          <w:rStyle w:val="PlainTextChar"/>
        </w:rPr>
        <w:t>F</w:t>
      </w:r>
      <w:r w:rsidRPr="007958CE">
        <w:rPr>
          <w:rStyle w:val="PlainTextChar"/>
          <w:i/>
          <w:iCs/>
          <w:rPrChange w:id="4772" w:author="Tom Bergeron" w:date="2022-11-11T08:27:00Z">
            <w:rPr>
              <w:rStyle w:val="PlainTextChar"/>
            </w:rPr>
          </w:rPrChange>
        </w:rPr>
        <w:t>:\</w:t>
      </w:r>
      <w:r w:rsidR="005E1545" w:rsidRPr="007958CE">
        <w:rPr>
          <w:rStyle w:val="PlainTextChar"/>
          <w:i/>
          <w:iCs/>
          <w:rPrChange w:id="4773" w:author="Tom Bergeron" w:date="2022-11-11T08:27:00Z">
            <w:rPr>
              <w:rStyle w:val="PlainTextChar"/>
            </w:rPr>
          </w:rPrChange>
        </w:rPr>
        <w:t>software root directory</w:t>
      </w:r>
      <w:r w:rsidR="002711F3" w:rsidRPr="007958CE">
        <w:rPr>
          <w:rStyle w:val="PlainTextChar"/>
          <w:i/>
          <w:iCs/>
          <w:rPrChange w:id="4774" w:author="Tom Bergeron" w:date="2022-11-11T08:27:00Z">
            <w:rPr>
              <w:rStyle w:val="PlainTextChar"/>
            </w:rPr>
          </w:rPrChange>
        </w:rPr>
        <w:t>\</w:t>
      </w:r>
      <w:ins w:id="4775" w:author="Tom Bergeron" w:date="2022-11-11T08:28:00Z">
        <w:r w:rsidR="007958CE">
          <w:rPr>
            <w:rStyle w:val="PlainTextChar"/>
            <w:i/>
            <w:iCs/>
          </w:rPr>
          <w:t>.</w:t>
        </w:r>
      </w:ins>
    </w:p>
    <w:p w14:paraId="4B365D23" w14:textId="41350D49" w:rsidR="00544E23" w:rsidRPr="003E4E57" w:rsidRDefault="00544E23" w:rsidP="00737029">
      <w:pPr>
        <w:pStyle w:val="Heading1"/>
      </w:pPr>
      <w:bookmarkStart w:id="4776" w:name="_Toc119468189"/>
      <w:bookmarkStart w:id="4777" w:name="_Toc329784646"/>
      <w:bookmarkStart w:id="4778" w:name="_Toc469043383"/>
      <w:bookmarkStart w:id="4779" w:name="_Toc469045017"/>
      <w:bookmarkStart w:id="4780" w:name="_Toc469139315"/>
      <w:bookmarkStart w:id="4781" w:name="_Toc469152760"/>
      <w:bookmarkStart w:id="4782" w:name="_Toc491174851"/>
      <w:bookmarkStart w:id="4783" w:name="_Toc491175166"/>
      <w:bookmarkStart w:id="4784" w:name="_Toc491337832"/>
      <w:bookmarkStart w:id="4785" w:name="_Toc491338006"/>
      <w:bookmarkStart w:id="4786" w:name="_Toc491338779"/>
      <w:bookmarkStart w:id="4787" w:name="_Toc491339254"/>
      <w:bookmarkStart w:id="4788" w:name="_Toc532836370"/>
      <w:bookmarkStart w:id="4789" w:name="_Toc532855761"/>
      <w:bookmarkStart w:id="4790" w:name="_Toc532856783"/>
      <w:bookmarkStart w:id="4791" w:name="_Toc53042205"/>
      <w:bookmarkStart w:id="4792" w:name="_Toc53042390"/>
      <w:bookmarkStart w:id="4793" w:name="_Toc53042489"/>
      <w:bookmarkStart w:id="4794" w:name="_Toc86846362"/>
      <w:bookmarkStart w:id="4795" w:name="_Toc86846553"/>
      <w:bookmarkStart w:id="4796" w:name="_Toc119049770"/>
      <w:bookmarkStart w:id="4797" w:name="_Toc119049932"/>
      <w:bookmarkStart w:id="4798" w:name="_Toc119050497"/>
      <w:bookmarkStart w:id="4799" w:name="_Toc119050687"/>
      <w:bookmarkStart w:id="4800" w:name="_Toc329784647"/>
      <w:bookmarkStart w:id="4801" w:name="_Toc33512786"/>
      <w:r w:rsidRPr="003E4E57">
        <w:lastRenderedPageBreak/>
        <w:t xml:space="preserve">Messages </w:t>
      </w:r>
      <w:r w:rsidR="00754243" w:rsidRPr="003E4E57">
        <w:t xml:space="preserve">During </w:t>
      </w:r>
      <w:r w:rsidRPr="003E4E57">
        <w:t xml:space="preserve">Profiling </w:t>
      </w:r>
      <w:r w:rsidR="00D80151">
        <w:t>a</w:t>
      </w:r>
      <w:r w:rsidR="00754243" w:rsidRPr="003E4E57">
        <w:t xml:space="preserve">nd </w:t>
      </w:r>
      <w:r w:rsidRPr="003E4E57">
        <w:t>Baseline Profiling</w:t>
      </w:r>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p>
    <w:p w14:paraId="7F9FED51" w14:textId="76599F0B" w:rsidR="00544E23" w:rsidRPr="00F0388A" w:rsidRDefault="00544E23" w:rsidP="00544E23">
      <w:r w:rsidRPr="00F0388A">
        <w:t>During the profiling portion of getting your</w:t>
      </w:r>
      <w:r w:rsidRPr="00241207">
        <w:t xml:space="preserve"> </w:t>
      </w:r>
      <w:r w:rsidRPr="00F0388A">
        <w:t>software ready to</w:t>
      </w:r>
      <w:r>
        <w:t xml:space="preserve"> monitor and record production r</w:t>
      </w:r>
      <w:r w:rsidRPr="00F0388A">
        <w:t xml:space="preserve">eal-time and prior to starting a Virtual Profile, you may experience some conditions that cause the system to alert you to.  Below is a table </w:t>
      </w:r>
      <w:r w:rsidR="006E276C">
        <w:t>of</w:t>
      </w:r>
      <w:r w:rsidRPr="00F0388A">
        <w:t xml:space="preserve"> message</w:t>
      </w:r>
      <w:r w:rsidR="006E276C">
        <w:t>s</w:t>
      </w:r>
      <w:r w:rsidRPr="00F0388A">
        <w:t xml:space="preserve"> that you might see during this process:  </w:t>
      </w:r>
      <w:del w:id="4802" w:author="Ryan Beck" w:date="2022-10-10T11:40:00Z">
        <w:r w:rsidRPr="00F0388A" w:rsidDel="007C2289">
          <w:delText xml:space="preserve">See </w:delText>
        </w:r>
        <w:r w:rsidRPr="00F0388A" w:rsidDel="007C2289">
          <w:fldChar w:fldCharType="begin"/>
        </w:r>
        <w:r w:rsidRPr="00F0388A" w:rsidDel="007C2289">
          <w:delInstrText xml:space="preserve"> REF _Ref187211045 \h  \* MERGEFORMAT </w:delInstrText>
        </w:r>
        <w:r w:rsidRPr="00F0388A" w:rsidDel="007C2289">
          <w:fldChar w:fldCharType="separate"/>
        </w:r>
        <w:r w:rsidR="00F9407E" w:rsidRPr="00F0388A" w:rsidDel="007C2289">
          <w:delText xml:space="preserve">Table </w:delText>
        </w:r>
        <w:r w:rsidR="00F9407E" w:rsidDel="007C2289">
          <w:rPr>
            <w:noProof/>
          </w:rPr>
          <w:delText>2</w:delText>
        </w:r>
        <w:r w:rsidRPr="00F0388A" w:rsidDel="007C2289">
          <w:fldChar w:fldCharType="end"/>
        </w:r>
        <w:r w:rsidRPr="00F0388A" w:rsidDel="007C2289">
          <w:delText>.</w:delText>
        </w:r>
      </w:del>
    </w:p>
    <w:p w14:paraId="35602D6B" w14:textId="77777777" w:rsidR="00544E23" w:rsidRPr="00F0388A" w:rsidRDefault="00544E23" w:rsidP="00544E23"/>
    <w:tbl>
      <w:tblPr>
        <w:tblW w:w="8905" w:type="dxa"/>
        <w:jc w:val="center"/>
        <w:tblCellMar>
          <w:left w:w="58" w:type="dxa"/>
          <w:right w:w="58" w:type="dxa"/>
        </w:tblCellMar>
        <w:tblLook w:val="0000" w:firstRow="0" w:lastRow="0" w:firstColumn="0" w:lastColumn="0" w:noHBand="0" w:noVBand="0"/>
      </w:tblPr>
      <w:tblGrid>
        <w:gridCol w:w="2070"/>
        <w:gridCol w:w="6835"/>
      </w:tblGrid>
      <w:tr w:rsidR="00544E23" w:rsidRPr="00F0388A" w14:paraId="779B9994"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45BB386A" w14:textId="77777777" w:rsidR="00544E23" w:rsidRPr="00F0388A" w:rsidRDefault="00544E23" w:rsidP="00E05A04">
            <w:pPr>
              <w:rPr>
                <w:rFonts w:ascii="Arial" w:hAnsi="Arial" w:cs="Arial"/>
                <w:b/>
              </w:rPr>
            </w:pPr>
            <w:r w:rsidRPr="00F0388A">
              <w:rPr>
                <w:rFonts w:ascii="Arial" w:hAnsi="Arial" w:cs="Arial"/>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3A700C7B" w14:textId="77777777" w:rsidR="00544E23" w:rsidRPr="00F0388A" w:rsidRDefault="00544E23" w:rsidP="00E05A04">
            <w:pPr>
              <w:rPr>
                <w:rFonts w:ascii="Arial" w:hAnsi="Arial" w:cs="Arial"/>
                <w:b/>
              </w:rPr>
            </w:pPr>
            <w:r w:rsidRPr="00F0388A">
              <w:rPr>
                <w:rFonts w:ascii="Arial" w:hAnsi="Arial" w:cs="Arial"/>
                <w:b/>
              </w:rPr>
              <w:t>Message Description</w:t>
            </w:r>
          </w:p>
        </w:tc>
      </w:tr>
      <w:tr w:rsidR="00544E23" w:rsidRPr="00F0388A" w14:paraId="45AC649D"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275FCD3C"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2151440D" w14:textId="60D012DF" w:rsidR="00544E23" w:rsidRPr="00F0388A" w:rsidRDefault="00544E23" w:rsidP="00E05A04">
            <w:pPr>
              <w:rPr>
                <w:rFonts w:ascii="Arial" w:hAnsi="Arial" w:cs="Arial"/>
                <w:sz w:val="18"/>
                <w:szCs w:val="18"/>
              </w:rPr>
            </w:pPr>
            <w:r w:rsidRPr="00F0388A">
              <w:rPr>
                <w:rFonts w:ascii="Arial" w:hAnsi="Arial" w:cs="Arial"/>
                <w:sz w:val="18"/>
                <w:szCs w:val="18"/>
              </w:rPr>
              <w:t>Recent profile of xxx%, PWI must be</w:t>
            </w:r>
            <w:r w:rsidR="003B174F">
              <w:rPr>
                <w:rFonts w:ascii="Arial" w:hAnsi="Arial" w:cs="Arial"/>
                <w:sz w:val="18"/>
                <w:szCs w:val="18"/>
              </w:rPr>
              <w:t xml:space="preserve"> no greater than</w:t>
            </w:r>
            <w:r w:rsidRPr="00F0388A">
              <w:rPr>
                <w:rFonts w:ascii="Arial" w:hAnsi="Arial" w:cs="Arial"/>
                <w:sz w:val="18"/>
                <w:szCs w:val="18"/>
              </w:rPr>
              <w:t xml:space="preserve"> 90%</w:t>
            </w:r>
          </w:p>
        </w:tc>
      </w:tr>
      <w:tr w:rsidR="00544E23" w:rsidRPr="00F0388A" w14:paraId="5F7B62C8"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019CB63A" w14:textId="65660FEF"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w:t>
            </w:r>
            <w:r w:rsidR="008E4852">
              <w:rPr>
                <w:rFonts w:ascii="Arial" w:hAnsi="Arial" w:cs="Arial"/>
                <w:b/>
                <w:color w:val="800000"/>
                <w:sz w:val="18"/>
                <w:szCs w:val="18"/>
              </w:rPr>
              <w:t>2</w:t>
            </w:r>
          </w:p>
        </w:tc>
        <w:tc>
          <w:tcPr>
            <w:tcW w:w="6835" w:type="dxa"/>
            <w:tcBorders>
              <w:top w:val="single" w:sz="4" w:space="0" w:color="auto"/>
              <w:left w:val="single" w:sz="4" w:space="0" w:color="auto"/>
              <w:bottom w:val="single" w:sz="4" w:space="0" w:color="auto"/>
              <w:right w:val="single" w:sz="4" w:space="0" w:color="auto"/>
            </w:tcBorders>
            <w:vAlign w:val="center"/>
          </w:tcPr>
          <w:p w14:paraId="740784B7" w14:textId="77777777" w:rsidR="00544E23" w:rsidRPr="00F0388A" w:rsidRDefault="00544E23" w:rsidP="00E05A04">
            <w:pPr>
              <w:rPr>
                <w:rFonts w:ascii="Arial" w:hAnsi="Arial" w:cs="Arial"/>
                <w:sz w:val="18"/>
                <w:szCs w:val="18"/>
              </w:rPr>
            </w:pPr>
            <w:r>
              <w:rPr>
                <w:rFonts w:ascii="Arial" w:hAnsi="Arial" w:cs="Arial"/>
                <w:sz w:val="18"/>
                <w:szCs w:val="18"/>
              </w:rPr>
              <w:t>e</w:t>
            </w:r>
            <w:r w:rsidRPr="00F0388A">
              <w:rPr>
                <w:rFonts w:ascii="Arial" w:hAnsi="Arial" w:cs="Arial"/>
                <w:sz w:val="18"/>
                <w:szCs w:val="18"/>
              </w:rPr>
              <w:t>TPU Communication Failure - wait 5 seconds and try again</w:t>
            </w:r>
          </w:p>
        </w:tc>
      </w:tr>
      <w:tr w:rsidR="00544E23" w:rsidRPr="00F0388A" w14:paraId="1C56B9C0"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1B89733E"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0316CA2C" w14:textId="77777777" w:rsidR="00544E23" w:rsidRPr="00F0388A" w:rsidRDefault="00544E23" w:rsidP="00E05A04">
            <w:pPr>
              <w:keepNext/>
              <w:rPr>
                <w:rFonts w:ascii="Arial" w:hAnsi="Arial" w:cs="Arial"/>
                <w:sz w:val="18"/>
                <w:szCs w:val="18"/>
              </w:rPr>
            </w:pPr>
            <w:r w:rsidRPr="00F0388A">
              <w:rPr>
                <w:rFonts w:ascii="Arial" w:hAnsi="Arial" w:cs="Arial"/>
                <w:sz w:val="18"/>
                <w:szCs w:val="18"/>
              </w:rPr>
              <w:t>Conveyor has stopped or encoder has been disconnected Virtual Profiling cannot be started.</w:t>
            </w:r>
          </w:p>
        </w:tc>
      </w:tr>
    </w:tbl>
    <w:p w14:paraId="4620C455" w14:textId="7738360B" w:rsidR="00F13682" w:rsidRDefault="00544E23" w:rsidP="00544E23">
      <w:pPr>
        <w:pStyle w:val="Caption"/>
      </w:pPr>
      <w:bookmarkStart w:id="4803" w:name="_Ref187211045"/>
      <w:r w:rsidRPr="00F0388A">
        <w:t xml:space="preserve">Table </w:t>
      </w:r>
      <w:r w:rsidR="00364D2F">
        <w:fldChar w:fldCharType="begin"/>
      </w:r>
      <w:r w:rsidR="00364D2F">
        <w:instrText xml:space="preserve"> SEQ Table \* ARABIC </w:instrText>
      </w:r>
      <w:r w:rsidR="00364D2F">
        <w:fldChar w:fldCharType="separate"/>
      </w:r>
      <w:r w:rsidR="00F9407E">
        <w:rPr>
          <w:noProof/>
        </w:rPr>
        <w:t>2</w:t>
      </w:r>
      <w:r w:rsidR="00364D2F">
        <w:rPr>
          <w:noProof/>
        </w:rPr>
        <w:fldChar w:fldCharType="end"/>
      </w:r>
      <w:bookmarkEnd w:id="4803"/>
      <w:r w:rsidRPr="00F0388A">
        <w:t>: Profiling System Alarms</w:t>
      </w:r>
      <w:r>
        <w:t xml:space="preserve"> </w:t>
      </w:r>
      <w:r w:rsidR="00F13682" w:rsidRPr="00F0388A">
        <w:t xml:space="preserve">System </w:t>
      </w:r>
      <w:r w:rsidR="00BC00D6">
        <w:t>m</w:t>
      </w:r>
      <w:r w:rsidR="00F13682" w:rsidRPr="00F0388A">
        <w:t xml:space="preserve">essage </w:t>
      </w:r>
      <w:r w:rsidR="00BC00D6">
        <w:t>a</w:t>
      </w:r>
      <w:r w:rsidR="00F13682" w:rsidRPr="00F0388A">
        <w:t>larms</w:t>
      </w:r>
      <w:bookmarkEnd w:id="4800"/>
    </w:p>
    <w:p w14:paraId="7218C997" w14:textId="0D28D902" w:rsidR="00944E27" w:rsidRPr="00F0388A" w:rsidRDefault="00944E27" w:rsidP="00E14151">
      <w:pPr>
        <w:pStyle w:val="Heading2"/>
      </w:pPr>
      <w:bookmarkStart w:id="4804" w:name="_Toc353195471"/>
      <w:bookmarkStart w:id="4805" w:name="_Toc358296404"/>
      <w:bookmarkStart w:id="4806" w:name="_Toc358298569"/>
      <w:bookmarkStart w:id="4807" w:name="_Toc467442603"/>
      <w:bookmarkStart w:id="4808" w:name="_Toc469043384"/>
      <w:bookmarkStart w:id="4809" w:name="_Toc469045018"/>
      <w:bookmarkStart w:id="4810" w:name="_Toc469139316"/>
      <w:bookmarkStart w:id="4811" w:name="_Toc469152761"/>
      <w:bookmarkStart w:id="4812" w:name="_Toc491174852"/>
      <w:bookmarkStart w:id="4813" w:name="_Toc491337833"/>
      <w:bookmarkStart w:id="4814" w:name="_Toc491338007"/>
      <w:bookmarkStart w:id="4815" w:name="_Toc491338780"/>
      <w:bookmarkStart w:id="4816" w:name="_Toc532855762"/>
      <w:bookmarkStart w:id="4817" w:name="_Toc532856784"/>
      <w:bookmarkStart w:id="4818" w:name="_Toc53042206"/>
      <w:bookmarkStart w:id="4819" w:name="_Toc53042391"/>
      <w:bookmarkStart w:id="4820" w:name="_Toc86846363"/>
      <w:bookmarkStart w:id="4821" w:name="_Toc86846554"/>
      <w:bookmarkStart w:id="4822" w:name="_Toc119049771"/>
      <w:bookmarkStart w:id="4823" w:name="_Toc119049933"/>
      <w:bookmarkStart w:id="4824" w:name="_Toc119050498"/>
      <w:bookmarkStart w:id="4825" w:name="_Toc119050688"/>
      <w:r w:rsidRPr="00F0388A">
        <w:t>System Message</w:t>
      </w:r>
      <w:r>
        <w:t xml:space="preserve">s </w:t>
      </w:r>
      <w:r w:rsidR="00D80151">
        <w:t>a</w:t>
      </w:r>
      <w:r w:rsidR="00754243" w:rsidRPr="003E4E57">
        <w:t xml:space="preserve">nd </w:t>
      </w:r>
      <w:r w:rsidRPr="00F0388A">
        <w:t>Alarms</w:t>
      </w:r>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p>
    <w:p w14:paraId="3BFAA875" w14:textId="77777777" w:rsidR="00944E27" w:rsidRPr="00F0388A" w:rsidRDefault="00C653DF" w:rsidP="00C67678">
      <w:pPr>
        <w:pStyle w:val="Heading3"/>
      </w:pPr>
      <w:bookmarkStart w:id="4826" w:name="_Toc358296405"/>
      <w:bookmarkStart w:id="4827" w:name="_Toc358298570"/>
      <w:bookmarkStart w:id="4828" w:name="_Toc469043385"/>
      <w:bookmarkStart w:id="4829" w:name="_Toc469045019"/>
      <w:bookmarkStart w:id="4830" w:name="_Toc469139317"/>
      <w:bookmarkStart w:id="4831" w:name="_Toc469152762"/>
      <w:bookmarkStart w:id="4832" w:name="_Toc491174853"/>
      <w:bookmarkStart w:id="4833" w:name="_Toc491337834"/>
      <w:bookmarkStart w:id="4834" w:name="_Toc491338008"/>
      <w:bookmarkStart w:id="4835" w:name="_Toc491338781"/>
      <w:bookmarkStart w:id="4836" w:name="_Toc532855763"/>
      <w:bookmarkStart w:id="4837" w:name="_Toc532856785"/>
      <w:bookmarkStart w:id="4838" w:name="_Toc53042207"/>
      <w:bookmarkStart w:id="4839" w:name="_Toc53042392"/>
      <w:bookmarkStart w:id="4840" w:name="_Toc86846364"/>
      <w:bookmarkStart w:id="4841" w:name="_Toc86846555"/>
      <w:bookmarkStart w:id="4842" w:name="_Toc119049934"/>
      <w:bookmarkStart w:id="4843" w:name="_Toc119050499"/>
      <w:bookmarkStart w:id="4844" w:name="_Toc119050689"/>
      <w:r>
        <w:t>Message, H</w:t>
      </w:r>
      <w:r w:rsidRPr="00F0388A">
        <w:t>igh P</w:t>
      </w:r>
      <w:bookmarkEnd w:id="4826"/>
      <w:bookmarkEnd w:id="4827"/>
      <w:r w:rsidR="003E4E57">
        <w:t>WI</w:t>
      </w:r>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p>
    <w:tbl>
      <w:tblPr>
        <w:tblW w:w="0" w:type="auto"/>
        <w:tblLook w:val="04A0" w:firstRow="1" w:lastRow="0" w:firstColumn="1" w:lastColumn="0" w:noHBand="0" w:noVBand="1"/>
      </w:tblPr>
      <w:tblGrid>
        <w:gridCol w:w="3724"/>
        <w:gridCol w:w="5636"/>
      </w:tblGrid>
      <w:tr w:rsidR="00944E27" w14:paraId="36F8C923" w14:textId="77777777" w:rsidTr="00E05A04">
        <w:tc>
          <w:tcPr>
            <w:tcW w:w="3850" w:type="dxa"/>
            <w:shd w:val="clear" w:color="auto" w:fill="auto"/>
          </w:tcPr>
          <w:p w14:paraId="1A1D5B0F" w14:textId="46375138" w:rsidR="00944E27" w:rsidRPr="00F0388A" w:rsidRDefault="00944E27" w:rsidP="00E05A04">
            <w:r w:rsidRPr="00F0388A">
              <w:t xml:space="preserve">If the verification profile PWI is &gt;= </w:t>
            </w:r>
            <w:r w:rsidR="003B174F">
              <w:t>9</w:t>
            </w:r>
            <w:r w:rsidRPr="00F0388A">
              <w:t>0%, you will receive this message when starting the VP.</w:t>
            </w:r>
          </w:p>
          <w:p w14:paraId="733B1E05" w14:textId="37D475F6" w:rsidR="00944E27" w:rsidRDefault="00944E27" w:rsidP="007273BC">
            <w:r w:rsidRPr="00F0388A">
              <w:t xml:space="preserve">If there was a problem with the most recent profile, it can be </w:t>
            </w:r>
            <w:del w:id="4845" w:author="Ryan Beck" w:date="2022-10-10T13:41:00Z">
              <w:r w:rsidRPr="00F0388A" w:rsidDel="00994476">
                <w:delText>deleted</w:delText>
              </w:r>
            </w:del>
            <w:ins w:id="4846" w:author="Ryan Beck" w:date="2022-10-10T13:41:00Z">
              <w:r w:rsidR="00994476" w:rsidRPr="00F0388A">
                <w:t>deleted,</w:t>
              </w:r>
            </w:ins>
            <w:r w:rsidRPr="00F0388A">
              <w:t xml:space="preserve"> and the system will try to use the next most recent profile as the baseline profile.  Otherwise, you are advised to run another profile.  </w:t>
            </w:r>
            <w:del w:id="4847" w:author="Ryan Beck" w:date="2022-10-10T11:40:00Z">
              <w:r w:rsidRPr="00F0388A" w:rsidDel="007C2289">
                <w:delText xml:space="preserve">See </w:delText>
              </w:r>
              <w:r w:rsidR="007273BC" w:rsidDel="007C2289">
                <w:fldChar w:fldCharType="begin"/>
              </w:r>
              <w:r w:rsidR="007273BC" w:rsidDel="007C2289">
                <w:delInstrText xml:space="preserve"> REF _Ref468168397 \h </w:delInstrText>
              </w:r>
              <w:r w:rsidR="007273BC" w:rsidDel="007C2289">
                <w:fldChar w:fldCharType="separate"/>
              </w:r>
              <w:r w:rsidR="00F9407E" w:rsidRPr="00AF1D5A" w:rsidDel="007C2289">
                <w:rPr>
                  <w:rFonts w:ascii="Arial" w:hAnsi="Arial" w:cs="Arial"/>
                  <w:sz w:val="16"/>
                  <w:szCs w:val="16"/>
                </w:rPr>
                <w:delText xml:space="preserve">Figure </w:delText>
              </w:r>
              <w:r w:rsidR="00F9407E" w:rsidDel="007C2289">
                <w:rPr>
                  <w:rFonts w:ascii="Arial" w:hAnsi="Arial" w:cs="Arial"/>
                  <w:noProof/>
                  <w:sz w:val="16"/>
                  <w:szCs w:val="16"/>
                </w:rPr>
                <w:delText>83</w:delText>
              </w:r>
              <w:r w:rsidR="007273BC" w:rsidDel="007C2289">
                <w:fldChar w:fldCharType="end"/>
              </w:r>
              <w:r w:rsidR="007273BC" w:rsidDel="007C2289">
                <w:delText>.</w:delText>
              </w:r>
            </w:del>
          </w:p>
        </w:tc>
        <w:tc>
          <w:tcPr>
            <w:tcW w:w="5726" w:type="dxa"/>
            <w:shd w:val="clear" w:color="auto" w:fill="auto"/>
          </w:tcPr>
          <w:p w14:paraId="3DFBA246" w14:textId="177E3172" w:rsidR="00944E27" w:rsidRDefault="0000594A" w:rsidP="00E05A04">
            <w:pPr>
              <w:jc w:val="center"/>
            </w:pPr>
            <w:r>
              <w:rPr>
                <w:noProof/>
              </w:rPr>
              <w:drawing>
                <wp:inline distT="0" distB="0" distL="0" distR="0" wp14:anchorId="5DF740F7" wp14:editId="29949074">
                  <wp:extent cx="2406650" cy="118436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WI too high - Generic.png"/>
                          <pic:cNvPicPr/>
                        </pic:nvPicPr>
                        <pic:blipFill>
                          <a:blip r:embed="rId190">
                            <a:extLst>
                              <a:ext uri="{28A0092B-C50C-407E-A947-70E740481C1C}">
                                <a14:useLocalDpi xmlns:a14="http://schemas.microsoft.com/office/drawing/2010/main" val="0"/>
                              </a:ext>
                            </a:extLst>
                          </a:blip>
                          <a:stretch>
                            <a:fillRect/>
                          </a:stretch>
                        </pic:blipFill>
                        <pic:spPr>
                          <a:xfrm>
                            <a:off x="0" y="0"/>
                            <a:ext cx="2416498" cy="1189206"/>
                          </a:xfrm>
                          <a:prstGeom prst="rect">
                            <a:avLst/>
                          </a:prstGeom>
                        </pic:spPr>
                      </pic:pic>
                    </a:graphicData>
                  </a:graphic>
                </wp:inline>
              </w:drawing>
            </w:r>
          </w:p>
          <w:p w14:paraId="798D2607" w14:textId="5AC6C8FF" w:rsidR="00944E27" w:rsidRPr="00AF1D5A" w:rsidRDefault="00944E27" w:rsidP="00E05A04">
            <w:pPr>
              <w:jc w:val="center"/>
              <w:rPr>
                <w:rFonts w:ascii="Arial" w:hAnsi="Arial" w:cs="Arial"/>
                <w:sz w:val="16"/>
                <w:szCs w:val="16"/>
              </w:rPr>
            </w:pPr>
            <w:bookmarkStart w:id="4848" w:name="_Ref468168397"/>
            <w:bookmarkStart w:id="4849" w:name="_Ref46816839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F9407E">
              <w:rPr>
                <w:rFonts w:ascii="Arial" w:hAnsi="Arial" w:cs="Arial"/>
                <w:noProof/>
                <w:sz w:val="16"/>
                <w:szCs w:val="16"/>
              </w:rPr>
              <w:t>83</w:t>
            </w:r>
            <w:r w:rsidRPr="00AF1D5A">
              <w:rPr>
                <w:rFonts w:ascii="Arial" w:hAnsi="Arial" w:cs="Arial"/>
                <w:sz w:val="16"/>
                <w:szCs w:val="16"/>
              </w:rPr>
              <w:fldChar w:fldCharType="end"/>
            </w:r>
            <w:bookmarkEnd w:id="4848"/>
            <w:r w:rsidRPr="00AF1D5A">
              <w:rPr>
                <w:rFonts w:ascii="Arial" w:hAnsi="Arial" w:cs="Arial"/>
                <w:sz w:val="16"/>
                <w:szCs w:val="16"/>
              </w:rPr>
              <w:t>: Message High PWI</w:t>
            </w:r>
            <w:bookmarkEnd w:id="4849"/>
          </w:p>
        </w:tc>
      </w:tr>
    </w:tbl>
    <w:p w14:paraId="01492174" w14:textId="77777777" w:rsidR="00944E27" w:rsidRDefault="00944E27" w:rsidP="00944E27"/>
    <w:p w14:paraId="6D951B88" w14:textId="5F3BB249" w:rsidR="00944E27" w:rsidRPr="00F0388A" w:rsidRDefault="00C653DF" w:rsidP="00C67678">
      <w:pPr>
        <w:pStyle w:val="Heading3"/>
      </w:pPr>
      <w:bookmarkStart w:id="4850" w:name="_Toc532855764"/>
      <w:bookmarkStart w:id="4851" w:name="_Toc532856786"/>
      <w:bookmarkStart w:id="4852" w:name="_Toc358296406"/>
      <w:bookmarkStart w:id="4853" w:name="_Toc358298571"/>
      <w:bookmarkStart w:id="4854" w:name="_Toc469043386"/>
      <w:bookmarkStart w:id="4855" w:name="_Toc469045020"/>
      <w:bookmarkStart w:id="4856" w:name="_Toc469139318"/>
      <w:bookmarkStart w:id="4857" w:name="_Toc469152763"/>
      <w:bookmarkStart w:id="4858" w:name="_Toc491174854"/>
      <w:bookmarkStart w:id="4859" w:name="_Toc491337835"/>
      <w:bookmarkStart w:id="4860" w:name="_Toc491338009"/>
      <w:bookmarkStart w:id="4861" w:name="_Toc491338782"/>
      <w:bookmarkStart w:id="4862" w:name="_Toc53042208"/>
      <w:bookmarkStart w:id="4863" w:name="_Toc53042393"/>
      <w:bookmarkStart w:id="4864" w:name="_Toc86846365"/>
      <w:bookmarkStart w:id="4865" w:name="_Toc86846556"/>
      <w:bookmarkStart w:id="4866" w:name="_Toc119049935"/>
      <w:bookmarkStart w:id="4867" w:name="_Toc119050500"/>
      <w:bookmarkStart w:id="4868" w:name="_Toc119050690"/>
      <w:r>
        <w:t>Alarm M</w:t>
      </w:r>
      <w:r w:rsidRPr="00F0388A">
        <w:t>essage H</w:t>
      </w:r>
      <w:r w:rsidR="008E4852">
        <w:t>2</w:t>
      </w:r>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p>
    <w:tbl>
      <w:tblPr>
        <w:tblW w:w="0" w:type="auto"/>
        <w:tblLook w:val="04A0" w:firstRow="1" w:lastRow="0" w:firstColumn="1" w:lastColumn="0" w:noHBand="0" w:noVBand="1"/>
      </w:tblPr>
      <w:tblGrid>
        <w:gridCol w:w="3719"/>
        <w:gridCol w:w="5641"/>
      </w:tblGrid>
      <w:tr w:rsidR="00944E27" w14:paraId="362BE293" w14:textId="77777777" w:rsidTr="00E05A04">
        <w:tc>
          <w:tcPr>
            <w:tcW w:w="3850" w:type="dxa"/>
            <w:shd w:val="clear" w:color="auto" w:fill="auto"/>
          </w:tcPr>
          <w:p w14:paraId="0C4E19AF" w14:textId="18B1D3AC" w:rsidR="00944E27" w:rsidRDefault="003B174F" w:rsidP="007273BC">
            <w:r w:rsidRPr="00F0388A">
              <w:t xml:space="preserve">This message will appear if the eTPU </w:t>
            </w:r>
            <w:r>
              <w:t>is not detected when attempting to start Virtual Profiling</w:t>
            </w:r>
            <w:r w:rsidRPr="00F0388A">
              <w:t xml:space="preserve">.  This </w:t>
            </w:r>
            <w:r>
              <w:t>can occur if there is an issue with the eTPU, or the connection configuration</w:t>
            </w:r>
            <w:r w:rsidRPr="00F0388A">
              <w:t xml:space="preserve">.  Waiting 5 seconds </w:t>
            </w:r>
            <w:r>
              <w:t xml:space="preserve">sometimes </w:t>
            </w:r>
            <w:r w:rsidRPr="00F0388A">
              <w:t>allows a connection to the eTPU to be established</w:t>
            </w:r>
            <w:r w:rsidR="00944E27" w:rsidRPr="00F0388A">
              <w:t xml:space="preserve">.  </w:t>
            </w:r>
            <w:del w:id="4869" w:author="Ryan Beck" w:date="2022-10-10T11:40:00Z">
              <w:r w:rsidR="00944E27" w:rsidRPr="00F0388A" w:rsidDel="007C2289">
                <w:delText>See</w:delText>
              </w:r>
              <w:r w:rsidR="007273BC" w:rsidDel="007C2289">
                <w:delText xml:space="preserve"> </w:delText>
              </w:r>
              <w:r w:rsidR="007273BC" w:rsidDel="007C2289">
                <w:fldChar w:fldCharType="begin"/>
              </w:r>
              <w:r w:rsidR="007273BC" w:rsidDel="007C2289">
                <w:delInstrText xml:space="preserve"> REF _Ref468168399 \h </w:delInstrText>
              </w:r>
              <w:r w:rsidR="007273BC" w:rsidDel="007C2289">
                <w:fldChar w:fldCharType="separate"/>
              </w:r>
              <w:r w:rsidR="00F9407E" w:rsidRPr="00AF1D5A" w:rsidDel="007C2289">
                <w:rPr>
                  <w:rFonts w:ascii="Arial" w:hAnsi="Arial" w:cs="Arial"/>
                  <w:sz w:val="16"/>
                  <w:szCs w:val="16"/>
                </w:rPr>
                <w:delText xml:space="preserve">Figure </w:delText>
              </w:r>
              <w:r w:rsidR="00F9407E" w:rsidDel="007C2289">
                <w:rPr>
                  <w:rFonts w:ascii="Arial" w:hAnsi="Arial" w:cs="Arial"/>
                  <w:noProof/>
                  <w:sz w:val="16"/>
                  <w:szCs w:val="16"/>
                </w:rPr>
                <w:delText>84</w:delText>
              </w:r>
              <w:r w:rsidR="007273BC" w:rsidDel="007C2289">
                <w:fldChar w:fldCharType="end"/>
              </w:r>
              <w:r w:rsidR="007273BC" w:rsidDel="007C2289">
                <w:delText>.</w:delText>
              </w:r>
            </w:del>
          </w:p>
        </w:tc>
        <w:tc>
          <w:tcPr>
            <w:tcW w:w="5726" w:type="dxa"/>
            <w:shd w:val="clear" w:color="auto" w:fill="auto"/>
          </w:tcPr>
          <w:p w14:paraId="2B3C1588" w14:textId="77777777" w:rsidR="00944E27" w:rsidRDefault="00944E27" w:rsidP="00E05A04"/>
          <w:p w14:paraId="3B12DCC5" w14:textId="21B52BE8" w:rsidR="00944E27" w:rsidRDefault="003B174F" w:rsidP="00737029">
            <w:pPr>
              <w:jc w:val="center"/>
            </w:pPr>
            <w:r>
              <w:rPr>
                <w:noProof/>
              </w:rPr>
              <w:drawing>
                <wp:inline distT="0" distB="0" distL="0" distR="0" wp14:anchorId="572E4AB9" wp14:editId="2BC5AB6F">
                  <wp:extent cx="2459973" cy="1333500"/>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2478353" cy="1343463"/>
                          </a:xfrm>
                          <a:prstGeom prst="rect">
                            <a:avLst/>
                          </a:prstGeom>
                        </pic:spPr>
                      </pic:pic>
                    </a:graphicData>
                  </a:graphic>
                </wp:inline>
              </w:drawing>
            </w:r>
          </w:p>
          <w:p w14:paraId="5DAC4DA7" w14:textId="336838CE" w:rsidR="00944E27" w:rsidRPr="00AF1D5A" w:rsidRDefault="00944E27" w:rsidP="00E05A04">
            <w:pPr>
              <w:jc w:val="center"/>
              <w:rPr>
                <w:rFonts w:ascii="Arial" w:hAnsi="Arial" w:cs="Arial"/>
                <w:sz w:val="16"/>
                <w:szCs w:val="16"/>
              </w:rPr>
            </w:pPr>
            <w:bookmarkStart w:id="4870" w:name="_Ref468168399"/>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F9407E">
              <w:rPr>
                <w:rFonts w:ascii="Arial" w:hAnsi="Arial" w:cs="Arial"/>
                <w:noProof/>
                <w:sz w:val="16"/>
                <w:szCs w:val="16"/>
              </w:rPr>
              <w:t>84</w:t>
            </w:r>
            <w:r w:rsidRPr="00AF1D5A">
              <w:rPr>
                <w:rFonts w:ascii="Arial" w:hAnsi="Arial" w:cs="Arial"/>
                <w:sz w:val="16"/>
                <w:szCs w:val="16"/>
              </w:rPr>
              <w:fldChar w:fldCharType="end"/>
            </w:r>
            <w:bookmarkEnd w:id="4870"/>
            <w:r w:rsidRPr="00AF1D5A">
              <w:rPr>
                <w:rFonts w:ascii="Arial" w:hAnsi="Arial" w:cs="Arial"/>
                <w:sz w:val="16"/>
                <w:szCs w:val="16"/>
              </w:rPr>
              <w:t>: Alarm H</w:t>
            </w:r>
            <w:r w:rsidR="008E4852">
              <w:rPr>
                <w:rFonts w:ascii="Arial" w:hAnsi="Arial" w:cs="Arial"/>
                <w:sz w:val="16"/>
                <w:szCs w:val="16"/>
              </w:rPr>
              <w:t>2</w:t>
            </w:r>
          </w:p>
        </w:tc>
      </w:tr>
    </w:tbl>
    <w:p w14:paraId="2F1D5AB7" w14:textId="77777777" w:rsidR="00944E27" w:rsidRDefault="00944E27" w:rsidP="00C67678">
      <w:pPr>
        <w:pStyle w:val="Heading3"/>
      </w:pPr>
      <w:bookmarkStart w:id="4871" w:name="_Toc358296407"/>
      <w:bookmarkStart w:id="4872" w:name="_Toc358298572"/>
      <w:bookmarkStart w:id="4873" w:name="_Toc469043387"/>
      <w:bookmarkStart w:id="4874" w:name="_Toc469045021"/>
      <w:bookmarkStart w:id="4875" w:name="_Toc469139319"/>
      <w:bookmarkStart w:id="4876" w:name="_Toc469152764"/>
      <w:bookmarkStart w:id="4877" w:name="_Toc491174855"/>
      <w:bookmarkStart w:id="4878" w:name="_Toc491337836"/>
      <w:bookmarkStart w:id="4879" w:name="_Toc491338010"/>
      <w:bookmarkStart w:id="4880" w:name="_Toc491338783"/>
      <w:bookmarkStart w:id="4881" w:name="_Toc532855765"/>
      <w:bookmarkStart w:id="4882" w:name="_Toc532856787"/>
      <w:bookmarkStart w:id="4883" w:name="_Toc53042209"/>
      <w:bookmarkStart w:id="4884" w:name="_Toc53042394"/>
      <w:bookmarkStart w:id="4885" w:name="_Toc86846366"/>
      <w:bookmarkStart w:id="4886" w:name="_Toc86846557"/>
      <w:bookmarkStart w:id="4887" w:name="_Toc119049936"/>
      <w:bookmarkStart w:id="4888" w:name="_Toc119050501"/>
      <w:bookmarkStart w:id="4889" w:name="_Toc119050691"/>
      <w:r w:rsidRPr="00F0388A">
        <w:t>Alarm H7</w:t>
      </w:r>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p>
    <w:tbl>
      <w:tblPr>
        <w:tblW w:w="0" w:type="auto"/>
        <w:tblLook w:val="04A0" w:firstRow="1" w:lastRow="0" w:firstColumn="1" w:lastColumn="0" w:noHBand="0" w:noVBand="1"/>
      </w:tblPr>
      <w:tblGrid>
        <w:gridCol w:w="3699"/>
        <w:gridCol w:w="5661"/>
      </w:tblGrid>
      <w:tr w:rsidR="00944E27" w14:paraId="5F3EDCB8" w14:textId="77777777" w:rsidTr="00E05A04">
        <w:tc>
          <w:tcPr>
            <w:tcW w:w="3850" w:type="dxa"/>
            <w:shd w:val="clear" w:color="auto" w:fill="auto"/>
          </w:tcPr>
          <w:p w14:paraId="142DF3AD" w14:textId="73F52EF0" w:rsidR="00944E27" w:rsidRPr="00AF1D5A" w:rsidRDefault="00944E27" w:rsidP="00E05A04">
            <w:pPr>
              <w:rPr>
                <w:iCs/>
              </w:rPr>
            </w:pPr>
            <w:r w:rsidRPr="00F0388A">
              <w:t xml:space="preserve">This alarm will appear when trying to start a </w:t>
            </w:r>
            <w:r w:rsidRPr="00AF1D5A">
              <w:rPr>
                <w:iCs/>
              </w:rPr>
              <w:t xml:space="preserve">Virtual Profile </w:t>
            </w:r>
            <w:r w:rsidRPr="00F0388A">
              <w:t xml:space="preserve">from the </w:t>
            </w:r>
            <w:r w:rsidRPr="00AF1D5A">
              <w:rPr>
                <w:iCs/>
              </w:rPr>
              <w:t xml:space="preserve">Profile Explorer.  </w:t>
            </w:r>
            <w:r w:rsidRPr="00F0388A">
              <w:t>The oven conveyor must be running and set to the correct speed settings in order to start</w:t>
            </w:r>
            <w:r w:rsidRPr="00AF1D5A">
              <w:rPr>
                <w:iCs/>
              </w:rPr>
              <w:t xml:space="preserve"> Virtual profiling.</w:t>
            </w:r>
            <w:r w:rsidRPr="00F0388A">
              <w:t xml:space="preserve">  </w:t>
            </w:r>
            <w:del w:id="4890" w:author="Ryan Beck" w:date="2022-10-10T11:40:00Z">
              <w:r w:rsidRPr="00F0388A" w:rsidDel="007C2289">
                <w:delText xml:space="preserve">See </w:delText>
              </w:r>
              <w:r w:rsidR="007273BC" w:rsidDel="007C2289">
                <w:fldChar w:fldCharType="begin"/>
              </w:r>
              <w:r w:rsidR="007273BC" w:rsidDel="007C2289">
                <w:delInstrText xml:space="preserve"> REF _Ref468168398 \h </w:delInstrText>
              </w:r>
              <w:r w:rsidR="007273BC" w:rsidDel="007C2289">
                <w:fldChar w:fldCharType="separate"/>
              </w:r>
              <w:r w:rsidR="00F9407E" w:rsidRPr="00AF1D5A" w:rsidDel="007C2289">
                <w:rPr>
                  <w:rFonts w:ascii="Arial" w:hAnsi="Arial" w:cs="Arial"/>
                  <w:sz w:val="16"/>
                  <w:szCs w:val="16"/>
                </w:rPr>
                <w:delText xml:space="preserve">Figure </w:delText>
              </w:r>
              <w:r w:rsidR="00F9407E" w:rsidDel="007C2289">
                <w:rPr>
                  <w:rFonts w:ascii="Arial" w:hAnsi="Arial" w:cs="Arial"/>
                  <w:noProof/>
                  <w:sz w:val="16"/>
                  <w:szCs w:val="16"/>
                </w:rPr>
                <w:delText>85</w:delText>
              </w:r>
              <w:r w:rsidR="007273BC" w:rsidDel="007C2289">
                <w:fldChar w:fldCharType="end"/>
              </w:r>
              <w:r w:rsidR="001C0362" w:rsidDel="007C2289">
                <w:delText>.</w:delText>
              </w:r>
            </w:del>
          </w:p>
          <w:p w14:paraId="41E9FB7B" w14:textId="77777777" w:rsidR="00944E27" w:rsidRDefault="00944E27" w:rsidP="00E05A04"/>
        </w:tc>
        <w:tc>
          <w:tcPr>
            <w:tcW w:w="5726" w:type="dxa"/>
            <w:shd w:val="clear" w:color="auto" w:fill="auto"/>
          </w:tcPr>
          <w:p w14:paraId="48616A09" w14:textId="77777777" w:rsidR="00944E27" w:rsidRDefault="00944E27" w:rsidP="00E05A04"/>
          <w:p w14:paraId="5C2DB8A1" w14:textId="2C89A482" w:rsidR="00944E27" w:rsidRDefault="00FE570D" w:rsidP="00737029">
            <w:pPr>
              <w:jc w:val="center"/>
            </w:pPr>
            <w:del w:id="4891" w:author="Ryan Beck" w:date="2022-10-10T11:40:00Z">
              <w:r w:rsidDel="00944B14">
                <w:rPr>
                  <w:noProof/>
                </w:rPr>
                <w:drawing>
                  <wp:inline distT="0" distB="0" distL="0" distR="0" wp14:anchorId="46086338" wp14:editId="5AA5B96E">
                    <wp:extent cx="2705100" cy="1140569"/>
                    <wp:effectExtent l="0" t="0" r="0" b="2540"/>
                    <wp:docPr id="2949" name="Picture 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yor Stopped - Generic.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715621" cy="1145005"/>
                            </a:xfrm>
                            <a:prstGeom prst="rect">
                              <a:avLst/>
                            </a:prstGeom>
                          </pic:spPr>
                        </pic:pic>
                      </a:graphicData>
                    </a:graphic>
                  </wp:inline>
                </w:drawing>
              </w:r>
            </w:del>
            <w:ins w:id="4892" w:author="Ryan Beck" w:date="2022-10-10T11:40:00Z">
              <w:r w:rsidR="00944B14">
                <w:rPr>
                  <w:noProof/>
                </w:rPr>
                <w:t xml:space="preserve"> </w:t>
              </w:r>
              <w:del w:id="4893" w:author="Tom Bergeron" w:date="2022-11-11T08:30:00Z">
                <w:r w:rsidR="00944B14" w:rsidDel="007958CE">
                  <w:rPr>
                    <w:noProof/>
                  </w:rPr>
                  <w:drawing>
                    <wp:inline distT="0" distB="0" distL="0" distR="0" wp14:anchorId="2A10663F" wp14:editId="64FFED84">
                      <wp:extent cx="2585085" cy="1181100"/>
                      <wp:effectExtent l="0" t="0" r="5715" b="0"/>
                      <wp:docPr id="168" name="Picture 1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 email&#10;&#10;Description automatically generated"/>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2585085" cy="1181100"/>
                              </a:xfrm>
                              <a:prstGeom prst="rect">
                                <a:avLst/>
                              </a:prstGeom>
                            </pic:spPr>
                          </pic:pic>
                        </a:graphicData>
                      </a:graphic>
                    </wp:inline>
                  </w:drawing>
                </w:r>
              </w:del>
            </w:ins>
            <w:ins w:id="4894" w:author="Tom Bergeron" w:date="2022-11-11T08:31:00Z">
              <w:r w:rsidR="007958CE">
                <w:rPr>
                  <w:noProof/>
                </w:rPr>
                <w:drawing>
                  <wp:inline distT="0" distB="0" distL="0" distR="0" wp14:anchorId="3778DC8E" wp14:editId="6ACDDF54">
                    <wp:extent cx="2569464" cy="1179576"/>
                    <wp:effectExtent l="0" t="0" r="2540" b="1905"/>
                    <wp:docPr id="2056" name="Picture 20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2056" descr="Graphical user interface, text, application&#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569464" cy="1179576"/>
                            </a:xfrm>
                            <a:prstGeom prst="rect">
                              <a:avLst/>
                            </a:prstGeom>
                          </pic:spPr>
                        </pic:pic>
                      </a:graphicData>
                    </a:graphic>
                  </wp:inline>
                </w:drawing>
              </w:r>
            </w:ins>
          </w:p>
          <w:p w14:paraId="6110DEC4" w14:textId="474396FC" w:rsidR="00944E27" w:rsidRPr="00AF1D5A" w:rsidRDefault="00944E27" w:rsidP="00E05A04">
            <w:pPr>
              <w:jc w:val="center"/>
              <w:rPr>
                <w:rFonts w:ascii="Arial" w:hAnsi="Arial" w:cs="Arial"/>
                <w:sz w:val="16"/>
                <w:szCs w:val="16"/>
              </w:rPr>
            </w:pPr>
            <w:bookmarkStart w:id="4895" w:name="_Ref468168398"/>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F9407E">
              <w:rPr>
                <w:rFonts w:ascii="Arial" w:hAnsi="Arial" w:cs="Arial"/>
                <w:noProof/>
                <w:sz w:val="16"/>
                <w:szCs w:val="16"/>
              </w:rPr>
              <w:t>85</w:t>
            </w:r>
            <w:r w:rsidRPr="00AF1D5A">
              <w:rPr>
                <w:rFonts w:ascii="Arial" w:hAnsi="Arial" w:cs="Arial"/>
                <w:sz w:val="16"/>
                <w:szCs w:val="16"/>
              </w:rPr>
              <w:fldChar w:fldCharType="end"/>
            </w:r>
            <w:bookmarkEnd w:id="4895"/>
            <w:r w:rsidRPr="00AF1D5A">
              <w:rPr>
                <w:rFonts w:ascii="Arial" w:hAnsi="Arial" w:cs="Arial"/>
                <w:sz w:val="16"/>
                <w:szCs w:val="16"/>
              </w:rPr>
              <w:t>: Alarm H7</w:t>
            </w:r>
          </w:p>
        </w:tc>
      </w:tr>
    </w:tbl>
    <w:p w14:paraId="4E8AF8E6" w14:textId="534BEAD6" w:rsidR="00F13682" w:rsidRPr="00F0388A" w:rsidRDefault="00944E27" w:rsidP="00E14151">
      <w:pPr>
        <w:pStyle w:val="Heading2"/>
      </w:pPr>
      <w:bookmarkStart w:id="4896" w:name="_Toc119468190"/>
      <w:bookmarkStart w:id="4897" w:name="_Toc469043388"/>
      <w:bookmarkStart w:id="4898" w:name="_Toc469045022"/>
      <w:bookmarkStart w:id="4899" w:name="_Toc469139320"/>
      <w:bookmarkStart w:id="4900" w:name="_Toc469152765"/>
      <w:bookmarkStart w:id="4901" w:name="_Toc491174856"/>
      <w:bookmarkStart w:id="4902" w:name="_Toc491337837"/>
      <w:bookmarkStart w:id="4903" w:name="_Toc491338011"/>
      <w:bookmarkStart w:id="4904" w:name="_Toc491338784"/>
      <w:bookmarkStart w:id="4905" w:name="_Toc532855766"/>
      <w:bookmarkStart w:id="4906" w:name="_Toc532856788"/>
      <w:bookmarkStart w:id="4907" w:name="_Toc53042210"/>
      <w:bookmarkStart w:id="4908" w:name="_Toc53042395"/>
      <w:bookmarkStart w:id="4909" w:name="_Toc86846367"/>
      <w:bookmarkStart w:id="4910" w:name="_Toc86846558"/>
      <w:bookmarkStart w:id="4911" w:name="_Toc119049772"/>
      <w:bookmarkStart w:id="4912" w:name="_Toc119049937"/>
      <w:bookmarkStart w:id="4913" w:name="_Toc119050502"/>
      <w:bookmarkStart w:id="4914" w:name="_Toc119050692"/>
      <w:r w:rsidRPr="003E4E57">
        <w:lastRenderedPageBreak/>
        <w:t xml:space="preserve">Alarms </w:t>
      </w:r>
      <w:r w:rsidR="003335AF">
        <w:t>a</w:t>
      </w:r>
      <w:r w:rsidR="00754243" w:rsidRPr="003E4E57">
        <w:t xml:space="preserve">nd </w:t>
      </w:r>
      <w:r w:rsidRPr="003E4E57">
        <w:t xml:space="preserve">Messages </w:t>
      </w:r>
      <w:r w:rsidR="00754243" w:rsidRPr="003E4E57">
        <w:t xml:space="preserve">During </w:t>
      </w:r>
      <w:r w:rsidR="00F13682" w:rsidRPr="003E4E57">
        <w:t>Virtual Profiling</w:t>
      </w:r>
      <w:bookmarkEnd w:id="4801"/>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p>
    <w:p w14:paraId="447B7887" w14:textId="7ABBDAFF" w:rsidR="0058069D" w:rsidRPr="00F0388A" w:rsidRDefault="0058069D" w:rsidP="0058069D">
      <w:r w:rsidRPr="00F0388A">
        <w:t xml:space="preserve">The software incorporates the use of </w:t>
      </w:r>
      <w:r w:rsidR="00535AC7">
        <w:t xml:space="preserve">a </w:t>
      </w:r>
      <w:r w:rsidRPr="00F0388A">
        <w:t xml:space="preserve">Warning and Alarm </w:t>
      </w:r>
      <w:r w:rsidR="00535AC7">
        <w:t>list box</w:t>
      </w:r>
      <w:r w:rsidRPr="00F0388A">
        <w:t xml:space="preserve"> to let </w:t>
      </w:r>
      <w:r w:rsidR="00BF3428" w:rsidRPr="00F0388A">
        <w:t>you</w:t>
      </w:r>
      <w:r w:rsidRPr="00F0388A">
        <w:t xml:space="preserve"> know if there is a problem and the cause for that problem.  Below is a </w:t>
      </w:r>
      <w:r w:rsidR="00B26B28" w:rsidRPr="00F0388A">
        <w:t xml:space="preserve">partial </w:t>
      </w:r>
      <w:r w:rsidRPr="00F0388A">
        <w:t xml:space="preserve">list of the Warning and Alarm dialog </w:t>
      </w:r>
      <w:r w:rsidR="00535AC7">
        <w:t>message</w:t>
      </w:r>
      <w:r w:rsidRPr="00F0388A">
        <w:t xml:space="preserve">s with explanations.  </w:t>
      </w:r>
      <w:del w:id="4915" w:author="Ryan Beck" w:date="2022-10-10T11:40:00Z">
        <w:r w:rsidRPr="00F0388A" w:rsidDel="00944B14">
          <w:delText>These  are</w:delText>
        </w:r>
      </w:del>
      <w:ins w:id="4916" w:author="Ryan Beck" w:date="2022-10-10T11:40:00Z">
        <w:r w:rsidR="00944B14" w:rsidRPr="00F0388A">
          <w:t>These are</w:t>
        </w:r>
      </w:ins>
      <w:r w:rsidRPr="00F0388A">
        <w:t xml:space="preserve"> active only when</w:t>
      </w:r>
      <w:r w:rsidR="00A64B04" w:rsidRPr="00F0388A">
        <w:t xml:space="preserve"> Virtual profiling is running</w:t>
      </w:r>
      <w:r w:rsidR="00535AC7">
        <w:t xml:space="preserve"> and can display in a list box when a VP is calculated</w:t>
      </w:r>
      <w:r w:rsidR="00A64B04" w:rsidRPr="00F0388A">
        <w:t>.</w:t>
      </w:r>
    </w:p>
    <w:p w14:paraId="4FCBBF3D" w14:textId="77777777" w:rsidR="00A64B04" w:rsidRPr="00F0388A" w:rsidRDefault="00A64B04" w:rsidP="00A64B04"/>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4D597E9C" w14:textId="77777777" w:rsidTr="001A4A79">
        <w:trPr>
          <w:trHeight w:hRule="exact" w:val="720"/>
          <w:tblHeader/>
          <w:jc w:val="center"/>
        </w:trPr>
        <w:tc>
          <w:tcPr>
            <w:tcW w:w="1701" w:type="dxa"/>
            <w:shd w:val="clear" w:color="auto" w:fill="FF0000"/>
            <w:noWrap/>
            <w:vAlign w:val="center"/>
          </w:tcPr>
          <w:p w14:paraId="56746C16"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Process Alarms</w:t>
            </w:r>
          </w:p>
        </w:tc>
        <w:tc>
          <w:tcPr>
            <w:tcW w:w="5859" w:type="dxa"/>
            <w:shd w:val="clear" w:color="auto" w:fill="FF0000"/>
            <w:noWrap/>
            <w:vAlign w:val="center"/>
          </w:tcPr>
          <w:p w14:paraId="4B637B88"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4286EDB1"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080DAC4" w14:textId="77777777">
        <w:trPr>
          <w:trHeight w:val="255"/>
          <w:jc w:val="center"/>
        </w:trPr>
        <w:tc>
          <w:tcPr>
            <w:tcW w:w="1701" w:type="dxa"/>
            <w:noWrap/>
          </w:tcPr>
          <w:p w14:paraId="7D5B024E" w14:textId="77777777" w:rsidR="00A64B04" w:rsidRPr="00F0388A" w:rsidRDefault="00A64B04" w:rsidP="00CD12E0">
            <w:pPr>
              <w:jc w:val="center"/>
              <w:rPr>
                <w:rFonts w:ascii="Arial" w:hAnsi="Arial" w:cs="Arial"/>
                <w:b/>
                <w:bCs/>
              </w:rPr>
            </w:pPr>
            <w:r w:rsidRPr="00F0388A">
              <w:rPr>
                <w:rFonts w:ascii="Arial" w:hAnsi="Arial" w:cs="Arial"/>
                <w:b/>
                <w:bCs/>
              </w:rPr>
              <w:t>Alarm # 1</w:t>
            </w:r>
          </w:p>
        </w:tc>
        <w:tc>
          <w:tcPr>
            <w:tcW w:w="5859" w:type="dxa"/>
            <w:noWrap/>
          </w:tcPr>
          <w:p w14:paraId="27747029" w14:textId="77777777" w:rsidR="00A64B04" w:rsidRPr="00F0388A" w:rsidRDefault="00A64B04" w:rsidP="00CD12E0">
            <w:pPr>
              <w:rPr>
                <w:rFonts w:ascii="Arial" w:hAnsi="Arial" w:cs="Arial"/>
              </w:rPr>
            </w:pPr>
            <w:r w:rsidRPr="00F0388A">
              <w:rPr>
                <w:rFonts w:ascii="Arial" w:hAnsi="Arial" w:cs="Arial"/>
              </w:rPr>
              <w:t>PWI=x% - Process is out of spec</w:t>
            </w:r>
          </w:p>
        </w:tc>
        <w:tc>
          <w:tcPr>
            <w:tcW w:w="1512" w:type="dxa"/>
            <w:noWrap/>
          </w:tcPr>
          <w:p w14:paraId="38FF9841"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3836A7ED" w14:textId="77777777">
        <w:trPr>
          <w:trHeight w:val="255"/>
          <w:jc w:val="center"/>
        </w:trPr>
        <w:tc>
          <w:tcPr>
            <w:tcW w:w="1701" w:type="dxa"/>
            <w:noWrap/>
          </w:tcPr>
          <w:p w14:paraId="561EAA44" w14:textId="77777777" w:rsidR="00A64B04" w:rsidRPr="00F0388A" w:rsidRDefault="00A64B04" w:rsidP="00CD12E0">
            <w:pPr>
              <w:jc w:val="center"/>
              <w:rPr>
                <w:rFonts w:ascii="Arial" w:hAnsi="Arial" w:cs="Arial"/>
                <w:b/>
                <w:bCs/>
              </w:rPr>
            </w:pPr>
            <w:r w:rsidRPr="00F0388A">
              <w:rPr>
                <w:rFonts w:ascii="Arial" w:hAnsi="Arial" w:cs="Arial"/>
                <w:b/>
                <w:bCs/>
              </w:rPr>
              <w:t>Alarm # 10</w:t>
            </w:r>
          </w:p>
        </w:tc>
        <w:tc>
          <w:tcPr>
            <w:tcW w:w="5859" w:type="dxa"/>
            <w:noWrap/>
          </w:tcPr>
          <w:p w14:paraId="7176E1E5" w14:textId="77777777" w:rsidR="00A64B04" w:rsidRPr="00F0388A" w:rsidRDefault="00A64B04" w:rsidP="00175E8B">
            <w:pPr>
              <w:rPr>
                <w:rFonts w:ascii="Arial" w:hAnsi="Arial" w:cs="Arial"/>
              </w:rPr>
            </w:pPr>
            <w:r w:rsidRPr="00F0388A">
              <w:rPr>
                <w:rFonts w:ascii="Arial" w:hAnsi="Arial" w:cs="Arial"/>
              </w:rPr>
              <w:t>This alarm only occurs when the software and the oven control software are communicating and indicates that the oven is not set to the baseline profile recipe.</w:t>
            </w:r>
          </w:p>
        </w:tc>
        <w:tc>
          <w:tcPr>
            <w:tcW w:w="1512" w:type="dxa"/>
            <w:noWrap/>
          </w:tcPr>
          <w:p w14:paraId="78C4FD4F"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5EDC0569" w14:textId="77777777">
        <w:trPr>
          <w:trHeight w:val="255"/>
          <w:jc w:val="center"/>
        </w:trPr>
        <w:tc>
          <w:tcPr>
            <w:tcW w:w="1701" w:type="dxa"/>
            <w:noWrap/>
          </w:tcPr>
          <w:p w14:paraId="23D4FC0D" w14:textId="77777777" w:rsidR="00A64B04" w:rsidRPr="00F0388A" w:rsidRDefault="00A64B04" w:rsidP="00CD12E0">
            <w:pPr>
              <w:jc w:val="center"/>
              <w:rPr>
                <w:rFonts w:ascii="Arial" w:hAnsi="Arial" w:cs="Arial"/>
                <w:b/>
                <w:bCs/>
              </w:rPr>
            </w:pPr>
            <w:r w:rsidRPr="00F0388A">
              <w:rPr>
                <w:rFonts w:ascii="Arial" w:hAnsi="Arial" w:cs="Arial"/>
                <w:b/>
                <w:bCs/>
              </w:rPr>
              <w:t>Alarm # 11</w:t>
            </w:r>
          </w:p>
        </w:tc>
        <w:tc>
          <w:tcPr>
            <w:tcW w:w="5859" w:type="dxa"/>
            <w:noWrap/>
          </w:tcPr>
          <w:p w14:paraId="3CD6471B" w14:textId="77777777" w:rsidR="00A64B04" w:rsidRPr="00F0388A" w:rsidRDefault="00A64B04" w:rsidP="00175E8B">
            <w:pPr>
              <w:rPr>
                <w:rFonts w:ascii="Arial" w:hAnsi="Arial" w:cs="Arial"/>
              </w:rPr>
            </w:pPr>
            <w:r w:rsidRPr="00F0388A">
              <w:rPr>
                <w:rFonts w:ascii="Arial" w:hAnsi="Arial" w:cs="Arial"/>
              </w:rPr>
              <w:t>The speed sensor has detected that the conveyor speed has changed significantly since the baseline.</w:t>
            </w:r>
          </w:p>
        </w:tc>
        <w:tc>
          <w:tcPr>
            <w:tcW w:w="1512" w:type="dxa"/>
            <w:noWrap/>
          </w:tcPr>
          <w:p w14:paraId="03729C1F" w14:textId="77777777" w:rsidR="00A64B04" w:rsidRPr="00F0388A" w:rsidRDefault="00A64B04" w:rsidP="00CD12E0">
            <w:pPr>
              <w:jc w:val="center"/>
              <w:rPr>
                <w:rFonts w:ascii="Arial" w:hAnsi="Arial" w:cs="Arial"/>
                <w:b/>
              </w:rPr>
            </w:pPr>
            <w:r w:rsidRPr="00F0388A">
              <w:rPr>
                <w:rFonts w:ascii="Arial" w:hAnsi="Arial" w:cs="Arial"/>
                <w:b/>
              </w:rPr>
              <w:t>Yes</w:t>
            </w:r>
          </w:p>
        </w:tc>
      </w:tr>
    </w:tbl>
    <w:p w14:paraId="39C8772B" w14:textId="19334E27" w:rsidR="00E33067" w:rsidRPr="00F0388A" w:rsidRDefault="00676399" w:rsidP="00676399">
      <w:pPr>
        <w:pStyle w:val="Caption"/>
      </w:pPr>
      <w:r w:rsidRPr="00F0388A">
        <w:t xml:space="preserve">Table </w:t>
      </w:r>
      <w:r w:rsidR="00364D2F">
        <w:fldChar w:fldCharType="begin"/>
      </w:r>
      <w:r w:rsidR="00364D2F">
        <w:instrText xml:space="preserve"> SEQ Table \* ARABIC </w:instrText>
      </w:r>
      <w:r w:rsidR="00364D2F">
        <w:fldChar w:fldCharType="separate"/>
      </w:r>
      <w:r w:rsidR="00F9407E">
        <w:rPr>
          <w:noProof/>
        </w:rPr>
        <w:t>3</w:t>
      </w:r>
      <w:r w:rsidR="00364D2F">
        <w:rPr>
          <w:noProof/>
        </w:rPr>
        <w:fldChar w:fldCharType="end"/>
      </w:r>
      <w:r w:rsidRPr="00F0388A">
        <w:t>: Virtual Profiling – Process Alarms</w:t>
      </w:r>
    </w:p>
    <w:p w14:paraId="5A908748" w14:textId="77777777" w:rsidR="00676399" w:rsidRDefault="00676399" w:rsidP="00676399"/>
    <w:p w14:paraId="7319DAE5" w14:textId="77777777" w:rsidR="00D80151" w:rsidRPr="00F0388A" w:rsidRDefault="00D80151"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1914D019" w14:textId="77777777">
        <w:trPr>
          <w:trHeight w:hRule="exact" w:val="720"/>
          <w:jc w:val="center"/>
        </w:trPr>
        <w:tc>
          <w:tcPr>
            <w:tcW w:w="1701" w:type="dxa"/>
            <w:shd w:val="clear" w:color="auto" w:fill="FF0000"/>
            <w:noWrap/>
            <w:vAlign w:val="center"/>
          </w:tcPr>
          <w:p w14:paraId="75A2CD1D"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Hardware Alarms</w:t>
            </w:r>
          </w:p>
        </w:tc>
        <w:tc>
          <w:tcPr>
            <w:tcW w:w="5859" w:type="dxa"/>
            <w:shd w:val="clear" w:color="auto" w:fill="FF0000"/>
            <w:noWrap/>
            <w:vAlign w:val="center"/>
          </w:tcPr>
          <w:p w14:paraId="01A3CA53"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03957E24"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259351C" w14:textId="77777777">
        <w:trPr>
          <w:trHeight w:val="255"/>
          <w:jc w:val="center"/>
        </w:trPr>
        <w:tc>
          <w:tcPr>
            <w:tcW w:w="1701" w:type="dxa"/>
            <w:noWrap/>
          </w:tcPr>
          <w:p w14:paraId="4E8003B7" w14:textId="77777777" w:rsidR="00A64B04" w:rsidRPr="00F0388A" w:rsidRDefault="00A64B04" w:rsidP="00CD12E0">
            <w:pPr>
              <w:jc w:val="center"/>
              <w:rPr>
                <w:rFonts w:ascii="Arial" w:hAnsi="Arial" w:cs="Arial"/>
                <w:b/>
              </w:rPr>
            </w:pPr>
            <w:r w:rsidRPr="00F0388A">
              <w:rPr>
                <w:rFonts w:ascii="Arial" w:hAnsi="Arial" w:cs="Arial"/>
                <w:b/>
              </w:rPr>
              <w:t>Alarm H1</w:t>
            </w:r>
          </w:p>
        </w:tc>
        <w:tc>
          <w:tcPr>
            <w:tcW w:w="5859" w:type="dxa"/>
            <w:noWrap/>
          </w:tcPr>
          <w:p w14:paraId="201B59A2" w14:textId="77777777" w:rsidR="00A64B04" w:rsidRPr="00F0388A" w:rsidRDefault="00CC1AF5" w:rsidP="00CD12E0">
            <w:pPr>
              <w:rPr>
                <w:rFonts w:ascii="Arial" w:hAnsi="Arial" w:cs="Arial"/>
              </w:rPr>
            </w:pPr>
            <w:r>
              <w:rPr>
                <w:rFonts w:ascii="Arial" w:hAnsi="Arial" w:cs="Arial"/>
              </w:rPr>
              <w:t>e</w:t>
            </w:r>
            <w:r w:rsidR="00A64B04" w:rsidRPr="00F0388A">
              <w:rPr>
                <w:rFonts w:ascii="Arial" w:hAnsi="Arial" w:cs="Arial"/>
              </w:rPr>
              <w:t>TPU Communication Failure (happened after Alarm H2)</w:t>
            </w:r>
          </w:p>
        </w:tc>
        <w:tc>
          <w:tcPr>
            <w:tcW w:w="1512" w:type="dxa"/>
            <w:noWrap/>
          </w:tcPr>
          <w:p w14:paraId="544A52D9"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75459878" w14:textId="77777777">
        <w:trPr>
          <w:trHeight w:val="255"/>
          <w:jc w:val="center"/>
        </w:trPr>
        <w:tc>
          <w:tcPr>
            <w:tcW w:w="1701" w:type="dxa"/>
            <w:noWrap/>
          </w:tcPr>
          <w:p w14:paraId="73574AAF" w14:textId="77777777" w:rsidR="00A64B04" w:rsidRPr="00F0388A" w:rsidRDefault="00A64B04" w:rsidP="00CD12E0">
            <w:pPr>
              <w:jc w:val="center"/>
              <w:rPr>
                <w:rFonts w:ascii="Arial" w:hAnsi="Arial" w:cs="Arial"/>
                <w:b/>
                <w:bCs/>
              </w:rPr>
            </w:pPr>
            <w:r w:rsidRPr="00F0388A">
              <w:rPr>
                <w:rFonts w:ascii="Arial" w:hAnsi="Arial" w:cs="Arial"/>
                <w:b/>
                <w:bCs/>
              </w:rPr>
              <w:t>Alarm H2</w:t>
            </w:r>
          </w:p>
        </w:tc>
        <w:tc>
          <w:tcPr>
            <w:tcW w:w="5859" w:type="dxa"/>
            <w:noWrap/>
          </w:tcPr>
          <w:p w14:paraId="76D921C5" w14:textId="77777777" w:rsidR="00A64B04" w:rsidRPr="00F0388A" w:rsidRDefault="00CC1AF5" w:rsidP="00CD12E0">
            <w:pPr>
              <w:rPr>
                <w:rFonts w:ascii="Arial" w:hAnsi="Arial" w:cs="Arial"/>
              </w:rPr>
            </w:pPr>
            <w:r>
              <w:rPr>
                <w:rFonts w:ascii="Arial" w:hAnsi="Arial" w:cs="Arial"/>
              </w:rPr>
              <w:t>e</w:t>
            </w:r>
            <w:r w:rsidR="00A64B04" w:rsidRPr="00F0388A">
              <w:rPr>
                <w:rFonts w:ascii="Arial" w:hAnsi="Arial" w:cs="Arial"/>
              </w:rPr>
              <w:t>TPU Lost Communication with PC.</w:t>
            </w:r>
          </w:p>
          <w:p w14:paraId="02F168B3" w14:textId="69BF1DEA" w:rsidR="00A64B04" w:rsidRPr="00F0388A" w:rsidRDefault="00A64B04" w:rsidP="00CD12E0">
            <w:pPr>
              <w:rPr>
                <w:rFonts w:ascii="Arial" w:hAnsi="Arial" w:cs="Arial"/>
              </w:rPr>
            </w:pPr>
            <w:r w:rsidRPr="00F0388A">
              <w:rPr>
                <w:rFonts w:ascii="Arial" w:hAnsi="Arial" w:cs="Arial"/>
              </w:rPr>
              <w:t xml:space="preserve">Note: This Alarm condition </w:t>
            </w:r>
            <w:r w:rsidR="00856586" w:rsidRPr="00F0388A">
              <w:rPr>
                <w:rFonts w:ascii="Arial" w:hAnsi="Arial" w:cs="Arial"/>
              </w:rPr>
              <w:t>can</w:t>
            </w:r>
            <w:r w:rsidRPr="00F0388A">
              <w:rPr>
                <w:rFonts w:ascii="Arial" w:hAnsi="Arial" w:cs="Arial"/>
              </w:rPr>
              <w:t xml:space="preserve"> activate the </w:t>
            </w:r>
            <w:r w:rsidR="00856586" w:rsidRPr="00F0388A">
              <w:rPr>
                <w:rFonts w:ascii="Arial" w:hAnsi="Arial" w:cs="Arial"/>
              </w:rPr>
              <w:t xml:space="preserve">Alarm Relay that </w:t>
            </w:r>
            <w:r w:rsidRPr="00F0388A">
              <w:rPr>
                <w:rFonts w:ascii="Arial" w:hAnsi="Arial" w:cs="Arial"/>
              </w:rPr>
              <w:t xml:space="preserve">is controlled by </w:t>
            </w:r>
            <w:r w:rsidR="00CC1AF5">
              <w:rPr>
                <w:rFonts w:ascii="Arial" w:hAnsi="Arial" w:cs="Arial"/>
              </w:rPr>
              <w:t>e</w:t>
            </w:r>
            <w:r w:rsidRPr="00F0388A">
              <w:rPr>
                <w:rFonts w:ascii="Arial" w:hAnsi="Arial" w:cs="Arial"/>
              </w:rPr>
              <w:t>TPU</w:t>
            </w:r>
            <w:r w:rsidR="00D57F01">
              <w:rPr>
                <w:rFonts w:ascii="Arial" w:hAnsi="Arial" w:cs="Arial"/>
              </w:rPr>
              <w:t>.</w:t>
            </w:r>
          </w:p>
        </w:tc>
        <w:tc>
          <w:tcPr>
            <w:tcW w:w="1512" w:type="dxa"/>
            <w:noWrap/>
          </w:tcPr>
          <w:p w14:paraId="024A3E53" w14:textId="77777777" w:rsidR="00A64B04" w:rsidRPr="00F0388A" w:rsidRDefault="00A64B04" w:rsidP="00CD12E0">
            <w:pPr>
              <w:jc w:val="center"/>
              <w:rPr>
                <w:rFonts w:ascii="Arial" w:hAnsi="Arial" w:cs="Arial"/>
                <w:b/>
              </w:rPr>
            </w:pPr>
            <w:r w:rsidRPr="00F0388A">
              <w:rPr>
                <w:rFonts w:ascii="Arial" w:hAnsi="Arial" w:cs="Arial"/>
                <w:b/>
              </w:rPr>
              <w:t xml:space="preserve">Yes or </w:t>
            </w:r>
            <w:proofErr w:type="gramStart"/>
            <w:r w:rsidRPr="00F0388A">
              <w:rPr>
                <w:rFonts w:ascii="Arial" w:hAnsi="Arial" w:cs="Arial"/>
                <w:b/>
              </w:rPr>
              <w:t>No</w:t>
            </w:r>
            <w:proofErr w:type="gramEnd"/>
          </w:p>
        </w:tc>
      </w:tr>
      <w:tr w:rsidR="00A64B04" w:rsidRPr="00F0388A" w14:paraId="6861F3CD" w14:textId="77777777">
        <w:trPr>
          <w:trHeight w:val="255"/>
          <w:jc w:val="center"/>
        </w:trPr>
        <w:tc>
          <w:tcPr>
            <w:tcW w:w="1701" w:type="dxa"/>
            <w:noWrap/>
          </w:tcPr>
          <w:p w14:paraId="09F72BC7" w14:textId="77777777" w:rsidR="00A64B04" w:rsidRPr="00F0388A" w:rsidRDefault="00A64B04" w:rsidP="00CD12E0">
            <w:pPr>
              <w:jc w:val="center"/>
              <w:rPr>
                <w:rFonts w:ascii="Arial" w:hAnsi="Arial" w:cs="Arial"/>
                <w:b/>
                <w:bCs/>
              </w:rPr>
            </w:pPr>
            <w:r w:rsidRPr="00F0388A">
              <w:rPr>
                <w:rFonts w:ascii="Arial" w:hAnsi="Arial" w:cs="Arial"/>
                <w:b/>
                <w:bCs/>
              </w:rPr>
              <w:t>Alarm H7</w:t>
            </w:r>
          </w:p>
        </w:tc>
        <w:tc>
          <w:tcPr>
            <w:tcW w:w="5859" w:type="dxa"/>
            <w:noWrap/>
          </w:tcPr>
          <w:p w14:paraId="6A572AC3" w14:textId="77777777" w:rsidR="00A64B04" w:rsidRPr="00F0388A" w:rsidRDefault="00A64B04" w:rsidP="00CD12E0">
            <w:pPr>
              <w:rPr>
                <w:rFonts w:ascii="Arial" w:hAnsi="Arial" w:cs="Arial"/>
              </w:rPr>
            </w:pPr>
            <w:r w:rsidRPr="00F0388A">
              <w:rPr>
                <w:rFonts w:ascii="Arial" w:hAnsi="Arial" w:cs="Arial"/>
              </w:rPr>
              <w:t>Conveyor Stopped or Speed Encoder broken or not connected properly.</w:t>
            </w:r>
          </w:p>
        </w:tc>
        <w:tc>
          <w:tcPr>
            <w:tcW w:w="1512" w:type="dxa"/>
            <w:noWrap/>
          </w:tcPr>
          <w:p w14:paraId="2D1060E5" w14:textId="77777777" w:rsidR="00A64B04" w:rsidRPr="00F0388A" w:rsidRDefault="00A64B04" w:rsidP="00676399">
            <w:pPr>
              <w:keepNext/>
              <w:jc w:val="center"/>
              <w:rPr>
                <w:rFonts w:ascii="Arial" w:hAnsi="Arial" w:cs="Arial"/>
                <w:b/>
              </w:rPr>
            </w:pPr>
            <w:r w:rsidRPr="00F0388A">
              <w:rPr>
                <w:rFonts w:ascii="Arial" w:hAnsi="Arial" w:cs="Arial"/>
                <w:b/>
              </w:rPr>
              <w:t>Yes</w:t>
            </w:r>
          </w:p>
        </w:tc>
      </w:tr>
    </w:tbl>
    <w:p w14:paraId="10D2EBAC" w14:textId="537C0D85" w:rsidR="00E33067" w:rsidRPr="00F0388A" w:rsidRDefault="00676399" w:rsidP="00676399">
      <w:pPr>
        <w:pStyle w:val="Caption"/>
      </w:pPr>
      <w:r w:rsidRPr="00F0388A">
        <w:t xml:space="preserve">Table </w:t>
      </w:r>
      <w:r w:rsidR="00364D2F">
        <w:fldChar w:fldCharType="begin"/>
      </w:r>
      <w:r w:rsidR="00364D2F">
        <w:instrText xml:space="preserve"> SEQ Table \* ARABIC </w:instrText>
      </w:r>
      <w:r w:rsidR="00364D2F">
        <w:fldChar w:fldCharType="separate"/>
      </w:r>
      <w:r w:rsidR="00F9407E">
        <w:rPr>
          <w:noProof/>
        </w:rPr>
        <w:t>4</w:t>
      </w:r>
      <w:r w:rsidR="00364D2F">
        <w:rPr>
          <w:noProof/>
        </w:rPr>
        <w:fldChar w:fldCharType="end"/>
      </w:r>
      <w:r w:rsidRPr="00F0388A">
        <w:t>: Virtual Profiling – Hardware Alarms</w:t>
      </w:r>
    </w:p>
    <w:p w14:paraId="06A7E40E" w14:textId="77777777" w:rsidR="00676399" w:rsidRDefault="00676399" w:rsidP="00676399"/>
    <w:p w14:paraId="41EF73BC" w14:textId="77777777" w:rsidR="00D80151" w:rsidRPr="00F0388A" w:rsidRDefault="00D80151"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1666CC05" w14:textId="77777777">
        <w:trPr>
          <w:trHeight w:hRule="exact" w:val="720"/>
          <w:jc w:val="center"/>
        </w:trPr>
        <w:tc>
          <w:tcPr>
            <w:tcW w:w="1296" w:type="dxa"/>
            <w:shd w:val="clear" w:color="auto" w:fill="FFFF00"/>
            <w:noWrap/>
            <w:vAlign w:val="center"/>
          </w:tcPr>
          <w:p w14:paraId="71E493E5"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Warnings</w:t>
            </w:r>
          </w:p>
        </w:tc>
        <w:tc>
          <w:tcPr>
            <w:tcW w:w="4464" w:type="dxa"/>
            <w:shd w:val="clear" w:color="auto" w:fill="FFFF00"/>
            <w:noWrap/>
            <w:vAlign w:val="center"/>
          </w:tcPr>
          <w:p w14:paraId="690ABBD7"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FF00"/>
            <w:noWrap/>
            <w:vAlign w:val="center"/>
          </w:tcPr>
          <w:p w14:paraId="5BD5067D"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524AEF9F" w14:textId="77777777">
        <w:trPr>
          <w:trHeight w:val="255"/>
          <w:jc w:val="center"/>
        </w:trPr>
        <w:tc>
          <w:tcPr>
            <w:tcW w:w="1296" w:type="dxa"/>
            <w:noWrap/>
          </w:tcPr>
          <w:p w14:paraId="00AD90CB" w14:textId="77777777" w:rsidR="00A64B04" w:rsidRPr="00F0388A" w:rsidRDefault="00A64B04" w:rsidP="00CD12E0">
            <w:pPr>
              <w:jc w:val="center"/>
              <w:rPr>
                <w:rFonts w:ascii="Arial" w:hAnsi="Arial" w:cs="Arial"/>
              </w:rPr>
            </w:pPr>
            <w:r w:rsidRPr="00F0388A">
              <w:rPr>
                <w:rFonts w:ascii="Arial" w:hAnsi="Arial" w:cs="Arial"/>
                <w:b/>
                <w:bCs/>
              </w:rPr>
              <w:t>Warning # 2</w:t>
            </w:r>
          </w:p>
        </w:tc>
        <w:tc>
          <w:tcPr>
            <w:tcW w:w="4464" w:type="dxa"/>
            <w:noWrap/>
          </w:tcPr>
          <w:p w14:paraId="1D987F55" w14:textId="77777777" w:rsidR="00A64B04" w:rsidRPr="00F0388A" w:rsidRDefault="00A64B04" w:rsidP="00CD12E0">
            <w:pPr>
              <w:rPr>
                <w:rFonts w:ascii="Arial" w:hAnsi="Arial" w:cs="Arial"/>
              </w:rPr>
            </w:pPr>
            <w:r w:rsidRPr="00F0388A">
              <w:rPr>
                <w:rFonts w:ascii="Arial" w:hAnsi="Arial" w:cs="Arial"/>
              </w:rPr>
              <w:t>This process is likely to go out of spec soon.</w:t>
            </w:r>
          </w:p>
        </w:tc>
        <w:tc>
          <w:tcPr>
            <w:tcW w:w="1152" w:type="dxa"/>
            <w:noWrap/>
          </w:tcPr>
          <w:p w14:paraId="7E59B392"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3835E143" w14:textId="77777777">
        <w:trPr>
          <w:trHeight w:val="255"/>
          <w:jc w:val="center"/>
        </w:trPr>
        <w:tc>
          <w:tcPr>
            <w:tcW w:w="1296" w:type="dxa"/>
            <w:noWrap/>
          </w:tcPr>
          <w:p w14:paraId="1FD7877F" w14:textId="77777777" w:rsidR="00A64B04" w:rsidRPr="00F0388A" w:rsidRDefault="00A64B04" w:rsidP="00CD12E0">
            <w:pPr>
              <w:jc w:val="center"/>
              <w:rPr>
                <w:rFonts w:ascii="Arial" w:hAnsi="Arial" w:cs="Arial"/>
                <w:b/>
                <w:bCs/>
              </w:rPr>
            </w:pPr>
            <w:r w:rsidRPr="00F0388A">
              <w:rPr>
                <w:rFonts w:ascii="Arial" w:hAnsi="Arial" w:cs="Arial"/>
                <w:b/>
                <w:bCs/>
              </w:rPr>
              <w:t>Warning # 3</w:t>
            </w:r>
          </w:p>
        </w:tc>
        <w:tc>
          <w:tcPr>
            <w:tcW w:w="4464" w:type="dxa"/>
            <w:noWrap/>
          </w:tcPr>
          <w:p w14:paraId="2A75D9B9" w14:textId="77777777" w:rsidR="00A64B04" w:rsidRPr="00F0388A" w:rsidRDefault="00A64B04" w:rsidP="00CD12E0">
            <w:pPr>
              <w:rPr>
                <w:rFonts w:ascii="Arial" w:hAnsi="Arial" w:cs="Arial"/>
              </w:rPr>
            </w:pPr>
            <w:r w:rsidRPr="00F0388A">
              <w:rPr>
                <w:rFonts w:ascii="Arial" w:hAnsi="Arial" w:cs="Arial"/>
              </w:rPr>
              <w:t>The last profile was out of spec.</w:t>
            </w:r>
          </w:p>
        </w:tc>
        <w:tc>
          <w:tcPr>
            <w:tcW w:w="1152" w:type="dxa"/>
            <w:noWrap/>
          </w:tcPr>
          <w:p w14:paraId="062E45BC"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67EF64F6" w14:textId="77777777">
        <w:trPr>
          <w:trHeight w:val="255"/>
          <w:jc w:val="center"/>
        </w:trPr>
        <w:tc>
          <w:tcPr>
            <w:tcW w:w="1296" w:type="dxa"/>
            <w:noWrap/>
          </w:tcPr>
          <w:p w14:paraId="060FA860" w14:textId="77777777" w:rsidR="00A64B04" w:rsidRPr="00F0388A" w:rsidRDefault="00A64B04" w:rsidP="00CD12E0">
            <w:pPr>
              <w:jc w:val="center"/>
              <w:rPr>
                <w:rFonts w:ascii="Arial" w:hAnsi="Arial" w:cs="Arial"/>
                <w:b/>
                <w:bCs/>
              </w:rPr>
            </w:pPr>
            <w:r w:rsidRPr="00F0388A">
              <w:rPr>
                <w:rFonts w:ascii="Arial" w:hAnsi="Arial" w:cs="Arial"/>
                <w:b/>
                <w:bCs/>
              </w:rPr>
              <w:t>Warning # 4</w:t>
            </w:r>
          </w:p>
        </w:tc>
        <w:tc>
          <w:tcPr>
            <w:tcW w:w="4464" w:type="dxa"/>
            <w:noWrap/>
          </w:tcPr>
          <w:p w14:paraId="21BB26F8" w14:textId="77777777" w:rsidR="00A64B04" w:rsidRPr="00F0388A" w:rsidRDefault="00A64B04" w:rsidP="00CD12E0">
            <w:pPr>
              <w:rPr>
                <w:rFonts w:ascii="Arial" w:hAnsi="Arial" w:cs="Arial"/>
              </w:rPr>
            </w:pPr>
            <w:r w:rsidRPr="00F0388A">
              <w:rPr>
                <w:rFonts w:ascii="Arial" w:hAnsi="Arial" w:cs="Arial"/>
              </w:rPr>
              <w:t>Oven temps have changed significantly since baseline.</w:t>
            </w:r>
          </w:p>
        </w:tc>
        <w:tc>
          <w:tcPr>
            <w:tcW w:w="1152" w:type="dxa"/>
            <w:noWrap/>
          </w:tcPr>
          <w:p w14:paraId="23D2C57F" w14:textId="77777777" w:rsidR="00A64B04" w:rsidRPr="00F0388A" w:rsidRDefault="00A64B04" w:rsidP="00676399">
            <w:pPr>
              <w:keepNext/>
              <w:jc w:val="center"/>
              <w:rPr>
                <w:rFonts w:ascii="Arial" w:hAnsi="Arial" w:cs="Arial"/>
                <w:b/>
              </w:rPr>
            </w:pPr>
            <w:r w:rsidRPr="00F0388A">
              <w:rPr>
                <w:rFonts w:ascii="Arial" w:hAnsi="Arial" w:cs="Arial"/>
                <w:b/>
              </w:rPr>
              <w:t>No</w:t>
            </w:r>
          </w:p>
        </w:tc>
      </w:tr>
    </w:tbl>
    <w:p w14:paraId="66012AAD" w14:textId="4BF87607" w:rsidR="0058069D" w:rsidRPr="00F0388A" w:rsidRDefault="00676399" w:rsidP="00676399">
      <w:pPr>
        <w:pStyle w:val="Caption"/>
      </w:pPr>
      <w:r w:rsidRPr="00F0388A">
        <w:t xml:space="preserve">Table </w:t>
      </w:r>
      <w:r w:rsidR="00364D2F">
        <w:fldChar w:fldCharType="begin"/>
      </w:r>
      <w:r w:rsidR="00364D2F">
        <w:instrText xml:space="preserve"> SEQ Table \* ARABIC </w:instrText>
      </w:r>
      <w:r w:rsidR="00364D2F">
        <w:fldChar w:fldCharType="separate"/>
      </w:r>
      <w:r w:rsidR="00F9407E">
        <w:rPr>
          <w:noProof/>
        </w:rPr>
        <w:t>5</w:t>
      </w:r>
      <w:r w:rsidR="00364D2F">
        <w:rPr>
          <w:noProof/>
        </w:rPr>
        <w:fldChar w:fldCharType="end"/>
      </w:r>
      <w:r w:rsidRPr="00F0388A">
        <w:t>: Virtual Profiling – Warnings</w:t>
      </w:r>
    </w:p>
    <w:p w14:paraId="55CF0B9C" w14:textId="77777777" w:rsidR="00676399" w:rsidRPr="00F0388A" w:rsidRDefault="00676399" w:rsidP="00676399"/>
    <w:p w14:paraId="02FD3492" w14:textId="77777777" w:rsidR="00970515" w:rsidRDefault="00970515" w:rsidP="00EB351C"/>
    <w:p w14:paraId="46D670CC" w14:textId="128B56BC" w:rsidR="002955D8" w:rsidDel="00944B14" w:rsidRDefault="00754243" w:rsidP="00EC684A">
      <w:pPr>
        <w:pStyle w:val="Heading2"/>
        <w:rPr>
          <w:del w:id="4917" w:author="Ryan Beck" w:date="2022-10-10T11:40:00Z"/>
        </w:rPr>
      </w:pPr>
      <w:del w:id="4918" w:author="Ryan Beck" w:date="2022-10-10T11:41:00Z">
        <w:r w:rsidDel="00944B14">
          <w:br w:type="page"/>
        </w:r>
      </w:del>
      <w:bookmarkStart w:id="4919" w:name="_Toc119468191"/>
      <w:bookmarkStart w:id="4920" w:name="_Ref119742288"/>
      <w:bookmarkStart w:id="4921" w:name="_Toc329784648"/>
      <w:bookmarkStart w:id="4922" w:name="_Toc469043389"/>
      <w:bookmarkStart w:id="4923" w:name="_Toc469045023"/>
      <w:bookmarkStart w:id="4924" w:name="_Toc469139321"/>
      <w:bookmarkStart w:id="4925" w:name="_Toc469152766"/>
      <w:bookmarkStart w:id="4926" w:name="_Toc491174857"/>
      <w:bookmarkStart w:id="4927" w:name="_Toc491337838"/>
      <w:bookmarkStart w:id="4928" w:name="_Toc491338012"/>
      <w:bookmarkStart w:id="4929" w:name="_Toc491338785"/>
      <w:bookmarkStart w:id="4930" w:name="_Toc532855767"/>
      <w:bookmarkStart w:id="4931" w:name="_Toc532856789"/>
      <w:bookmarkStart w:id="4932" w:name="_Toc53042211"/>
      <w:bookmarkStart w:id="4933" w:name="_Toc53042396"/>
      <w:bookmarkStart w:id="4934" w:name="_Toc86846368"/>
      <w:bookmarkStart w:id="4935" w:name="_Toc86846559"/>
      <w:del w:id="4936" w:author="Ryan Beck" w:date="2022-10-10T11:40:00Z">
        <w:r w:rsidR="003E4E57" w:rsidDel="00944B14">
          <w:delText>eTPU</w:delText>
        </w:r>
        <w:r w:rsidRPr="004E30ED" w:rsidDel="00944B14">
          <w:delText xml:space="preserve"> Communication</w:delText>
        </w:r>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del>
    </w:p>
    <w:p w14:paraId="2BB21EF3" w14:textId="1B351568" w:rsidR="002955D8" w:rsidRPr="004E30ED" w:rsidDel="00944B14" w:rsidRDefault="002955D8">
      <w:pPr>
        <w:pStyle w:val="Heading2"/>
        <w:rPr>
          <w:del w:id="4937" w:author="Ryan Beck" w:date="2022-10-10T11:40:00Z"/>
        </w:rPr>
        <w:pPrChange w:id="4938" w:author="Tom Bergeron" w:date="2022-11-11T08:58:00Z">
          <w:pPr>
            <w:pStyle w:val="Heading3"/>
          </w:pPr>
        </w:pPrChange>
      </w:pPr>
      <w:bookmarkStart w:id="4939" w:name="_Toc469043390"/>
      <w:bookmarkStart w:id="4940" w:name="_Toc469045024"/>
      <w:bookmarkStart w:id="4941" w:name="_Toc469139322"/>
      <w:bookmarkStart w:id="4942" w:name="_Toc469152767"/>
      <w:bookmarkStart w:id="4943" w:name="_Toc491174858"/>
      <w:bookmarkStart w:id="4944" w:name="_Toc491337839"/>
      <w:bookmarkStart w:id="4945" w:name="_Toc491338013"/>
      <w:bookmarkStart w:id="4946" w:name="_Toc491338786"/>
      <w:bookmarkStart w:id="4947" w:name="_Toc532855768"/>
      <w:bookmarkStart w:id="4948" w:name="_Toc532856790"/>
      <w:bookmarkStart w:id="4949" w:name="_Toc53042212"/>
      <w:bookmarkStart w:id="4950" w:name="_Toc53042397"/>
      <w:bookmarkStart w:id="4951" w:name="_Toc86846369"/>
      <w:bookmarkStart w:id="4952" w:name="_Toc86846560"/>
      <w:del w:id="4953" w:author="Ryan Beck" w:date="2022-10-10T11:40:00Z">
        <w:r w:rsidRPr="004E30ED" w:rsidDel="00944B14">
          <w:delText xml:space="preserve">Communication </w:delText>
        </w:r>
        <w:r w:rsidR="00C653DF" w:rsidRPr="004E30ED" w:rsidDel="00944B14">
          <w:delText xml:space="preserve">Troubleshooting </w:delText>
        </w:r>
        <w:r w:rsidR="003E4E57" w:rsidDel="00944B14">
          <w:delText>for the eTPU</w:delText>
        </w:r>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del>
    </w:p>
    <w:p w14:paraId="6B5A1CC7" w14:textId="2DEE4275" w:rsidR="00006ACA" w:rsidRPr="003E4E57" w:rsidDel="00944B14" w:rsidRDefault="00006ACA">
      <w:pPr>
        <w:pStyle w:val="Heading2"/>
        <w:rPr>
          <w:del w:id="4954" w:author="Ryan Beck" w:date="2022-10-10T11:40:00Z"/>
        </w:rPr>
        <w:pPrChange w:id="4955" w:author="Tom Bergeron" w:date="2022-11-11T08:58:00Z">
          <w:pPr>
            <w:pStyle w:val="ListParagraph"/>
            <w:numPr>
              <w:numId w:val="117"/>
            </w:numPr>
            <w:ind w:left="360" w:hanging="360"/>
          </w:pPr>
        </w:pPrChange>
      </w:pPr>
      <w:del w:id="4956" w:author="Ryan Beck" w:date="2022-10-10T11:40:00Z">
        <w:r w:rsidRPr="003E4E57" w:rsidDel="00944B14">
          <w:delText xml:space="preserve">If the Yellow </w:delText>
        </w:r>
        <w:r w:rsidR="00BF6D50" w:rsidRPr="003E4E57" w:rsidDel="00944B14">
          <w:delText>LED</w:delText>
        </w:r>
        <w:r w:rsidR="00857F6F" w:rsidRPr="003E4E57" w:rsidDel="00944B14">
          <w:delText xml:space="preserve"> </w:delText>
        </w:r>
        <w:r w:rsidRPr="003E4E57" w:rsidDel="00944B14">
          <w:delText>(AC Power) is not on, then there is no power present.</w:delText>
        </w:r>
      </w:del>
    </w:p>
    <w:p w14:paraId="7B0EE996" w14:textId="2860E137" w:rsidR="00006ACA" w:rsidRPr="00F0388A" w:rsidDel="00944B14" w:rsidRDefault="00006ACA">
      <w:pPr>
        <w:pStyle w:val="Heading2"/>
        <w:rPr>
          <w:del w:id="4957" w:author="Ryan Beck" w:date="2022-10-10T11:40:00Z"/>
        </w:rPr>
        <w:pPrChange w:id="4958" w:author="Tom Bergeron" w:date="2022-11-11T08:58:00Z">
          <w:pPr>
            <w:ind w:left="360"/>
          </w:pPr>
        </w:pPrChange>
      </w:pPr>
      <w:del w:id="4959" w:author="Ryan Beck" w:date="2022-10-10T11:40:00Z">
        <w:r w:rsidRPr="00F0388A" w:rsidDel="00944B14">
          <w:delText xml:space="preserve">To correct this, make sure the eTPU power supply is properly connected to the eTPU and connected to an AC power source.  Use only </w:delText>
        </w:r>
        <w:r w:rsidR="00175E8B" w:rsidDel="00944B14">
          <w:delText>a factory-supplied</w:delText>
        </w:r>
        <w:r w:rsidRPr="00F0388A" w:rsidDel="00944B14">
          <w:delText xml:space="preserve"> power supply</w:delText>
        </w:r>
        <w:r w:rsidR="00175E8B" w:rsidDel="00944B14">
          <w:delText>.</w:delText>
        </w:r>
      </w:del>
    </w:p>
    <w:p w14:paraId="062423E5" w14:textId="27ACCD07" w:rsidR="00006ACA" w:rsidRPr="00F0388A" w:rsidDel="00944B14" w:rsidRDefault="00006ACA">
      <w:pPr>
        <w:pStyle w:val="Heading2"/>
        <w:rPr>
          <w:del w:id="4960" w:author="Ryan Beck" w:date="2022-10-10T11:40:00Z"/>
        </w:rPr>
        <w:pPrChange w:id="4961" w:author="Tom Bergeron" w:date="2022-11-11T08:58:00Z">
          <w:pPr/>
        </w:pPrChange>
      </w:pPr>
    </w:p>
    <w:p w14:paraId="3381BA2B" w14:textId="1F19DDD9" w:rsidR="00DE57A2" w:rsidRPr="003E4E57" w:rsidDel="00944B14" w:rsidRDefault="00860424">
      <w:pPr>
        <w:pStyle w:val="Heading2"/>
        <w:rPr>
          <w:del w:id="4962" w:author="Ryan Beck" w:date="2022-10-10T11:40:00Z"/>
        </w:rPr>
        <w:pPrChange w:id="4963" w:author="Tom Bergeron" w:date="2022-11-11T08:58:00Z">
          <w:pPr>
            <w:pStyle w:val="ListParagraph"/>
            <w:numPr>
              <w:numId w:val="118"/>
            </w:numPr>
            <w:ind w:left="360" w:hanging="360"/>
          </w:pPr>
        </w:pPrChange>
      </w:pPr>
      <w:del w:id="4964" w:author="Ryan Beck" w:date="2022-10-10T11:40:00Z">
        <w:r w:rsidRPr="003E4E57" w:rsidDel="00944B14">
          <w:delText>If the g</w:delText>
        </w:r>
        <w:r w:rsidR="00DE57A2" w:rsidRPr="003E4E57" w:rsidDel="00944B14">
          <w:delText>reen LED</w:delText>
        </w:r>
        <w:r w:rsidR="00857F6F" w:rsidRPr="003E4E57" w:rsidDel="00944B14">
          <w:delText xml:space="preserve"> </w:delText>
        </w:r>
        <w:r w:rsidR="00006ACA" w:rsidRPr="003E4E57" w:rsidDel="00944B14">
          <w:delText>(Network communication)</w:delText>
        </w:r>
        <w:r w:rsidR="00DE57A2" w:rsidRPr="003E4E57" w:rsidDel="00944B14">
          <w:delText xml:space="preserve"> is not </w:delText>
        </w:r>
        <w:r w:rsidR="00006ACA" w:rsidRPr="003E4E57" w:rsidDel="00944B14">
          <w:delText xml:space="preserve">on, then there is no </w:delText>
        </w:r>
        <w:r w:rsidR="00EB351C" w:rsidRPr="003E4E57" w:rsidDel="00944B14">
          <w:delText>Ethernet communication.</w:delText>
        </w:r>
      </w:del>
    </w:p>
    <w:p w14:paraId="12CFE362" w14:textId="7855FC2E" w:rsidR="00006ACA" w:rsidRPr="00F0388A" w:rsidDel="00944B14" w:rsidRDefault="00006ACA">
      <w:pPr>
        <w:pStyle w:val="Heading2"/>
        <w:rPr>
          <w:del w:id="4965" w:author="Ryan Beck" w:date="2022-10-10T11:40:00Z"/>
        </w:rPr>
        <w:pPrChange w:id="4966" w:author="Tom Bergeron" w:date="2022-11-11T08:58:00Z">
          <w:pPr>
            <w:ind w:left="360"/>
          </w:pPr>
        </w:pPrChange>
      </w:pPr>
      <w:del w:id="4967" w:author="Ryan Beck" w:date="2022-10-10T11:40:00Z">
        <w:r w:rsidRPr="00F0388A" w:rsidDel="00944B14">
          <w:delText>To correct this, ensure the dedicated Ethernet adapter is configured properly.  Also m</w:delText>
        </w:r>
        <w:r w:rsidR="00BF6D50" w:rsidRPr="00F0388A" w:rsidDel="00944B14">
          <w:delText xml:space="preserve">ake sure the correct IP address </w:delText>
        </w:r>
        <w:r w:rsidRPr="00F0388A" w:rsidDel="00944B14">
          <w:delText>class is used, and that the sub</w:delText>
        </w:r>
        <w:r w:rsidR="00EB351C" w:rsidRPr="00F0388A" w:rsidDel="00944B14">
          <w:delText>net mask is entered correctly.</w:delText>
        </w:r>
      </w:del>
    </w:p>
    <w:p w14:paraId="4C52DF52" w14:textId="15B86B12" w:rsidR="00006ACA" w:rsidRPr="00F0388A" w:rsidDel="00944B14" w:rsidRDefault="00006ACA">
      <w:pPr>
        <w:pStyle w:val="Heading2"/>
        <w:rPr>
          <w:del w:id="4968" w:author="Ryan Beck" w:date="2022-10-10T11:40:00Z"/>
        </w:rPr>
        <w:pPrChange w:id="4969" w:author="Tom Bergeron" w:date="2022-11-11T08:58:00Z">
          <w:pPr/>
        </w:pPrChange>
      </w:pPr>
    </w:p>
    <w:p w14:paraId="224E39E3" w14:textId="03FD5F7C" w:rsidR="00857F6F" w:rsidRPr="003E4E57" w:rsidDel="00944B14" w:rsidRDefault="00857F6F">
      <w:pPr>
        <w:pStyle w:val="Heading2"/>
        <w:rPr>
          <w:del w:id="4970" w:author="Ryan Beck" w:date="2022-10-10T11:40:00Z"/>
        </w:rPr>
        <w:pPrChange w:id="4971" w:author="Tom Bergeron" w:date="2022-11-11T08:58:00Z">
          <w:pPr>
            <w:pStyle w:val="ListParagraph"/>
            <w:numPr>
              <w:numId w:val="117"/>
            </w:numPr>
            <w:ind w:left="360" w:hanging="360"/>
          </w:pPr>
        </w:pPrChange>
      </w:pPr>
      <w:del w:id="4972" w:author="Ryan Beck" w:date="2022-10-10T11:40:00Z">
        <w:r w:rsidRPr="003E4E57" w:rsidDel="00944B14">
          <w:delText>If</w:delText>
        </w:r>
        <w:r w:rsidR="00860424" w:rsidRPr="003E4E57" w:rsidDel="00944B14">
          <w:delText xml:space="preserve"> you open the software and the r</w:delText>
        </w:r>
        <w:r w:rsidRPr="003E4E57" w:rsidDel="00944B14">
          <w:delText xml:space="preserve">ed </w:delText>
        </w:r>
        <w:r w:rsidR="00BF6D50" w:rsidRPr="003E4E57" w:rsidDel="00944B14">
          <w:delText xml:space="preserve">LED </w:delText>
        </w:r>
        <w:r w:rsidRPr="003E4E57" w:rsidDel="00944B14">
          <w:delText xml:space="preserve">does not begin blinking (slow blink), then the </w:delText>
        </w:r>
        <w:r w:rsidR="00C80971" w:rsidRPr="003E4E57" w:rsidDel="00944B14">
          <w:delText>SitePlayer</w:delText>
        </w:r>
        <w:r w:rsidR="004E30ED" w:rsidRPr="003E4E57" w:rsidDel="00944B14">
          <w:delText xml:space="preserve"> IP address</w:delText>
        </w:r>
        <w:r w:rsidR="00EB351C" w:rsidRPr="003E4E57" w:rsidDel="00944B14">
          <w:delText xml:space="preserve"> </w:delText>
        </w:r>
        <w:r w:rsidR="00BF6D50" w:rsidRPr="003E4E57" w:rsidDel="00944B14">
          <w:delText>may</w:delText>
        </w:r>
        <w:r w:rsidR="00EB351C" w:rsidRPr="003E4E57" w:rsidDel="00944B14">
          <w:delText xml:space="preserve"> not </w:delText>
        </w:r>
        <w:r w:rsidR="00BF6D50" w:rsidRPr="003E4E57" w:rsidDel="00944B14">
          <w:delText xml:space="preserve">be </w:delText>
        </w:r>
        <w:r w:rsidR="00EB351C" w:rsidRPr="003E4E57" w:rsidDel="00944B14">
          <w:delText>configured properly.</w:delText>
        </w:r>
      </w:del>
    </w:p>
    <w:p w14:paraId="2E0F7EED" w14:textId="125EAFBA" w:rsidR="00BF6D50" w:rsidRPr="00F0388A" w:rsidDel="00944B14" w:rsidRDefault="00857F6F">
      <w:pPr>
        <w:pStyle w:val="Heading2"/>
        <w:rPr>
          <w:del w:id="4973" w:author="Ryan Beck" w:date="2022-10-10T11:40:00Z"/>
        </w:rPr>
        <w:pPrChange w:id="4974" w:author="Tom Bergeron" w:date="2022-11-11T08:58:00Z">
          <w:pPr>
            <w:ind w:left="360"/>
          </w:pPr>
        </w:pPrChange>
      </w:pPr>
      <w:del w:id="4975" w:author="Ryan Beck" w:date="2022-10-10T11:40:00Z">
        <w:r w:rsidRPr="00F0388A" w:rsidDel="00944B14">
          <w:delText>To correct this, exit the software and then open the</w:delText>
        </w:r>
        <w:r w:rsidR="00BF6D50" w:rsidRPr="00F0388A" w:rsidDel="00944B14">
          <w:delText xml:space="preserve"> file</w:delText>
        </w:r>
        <w:r w:rsidR="004E30ED" w:rsidRPr="00F0388A" w:rsidDel="00944B14">
          <w:delText>:</w:delText>
        </w:r>
      </w:del>
    </w:p>
    <w:p w14:paraId="23850C30" w14:textId="7426AD20" w:rsidR="00BF6D50" w:rsidRPr="00F0388A" w:rsidDel="00944B14" w:rsidRDefault="00BF6D50">
      <w:pPr>
        <w:pStyle w:val="Heading2"/>
        <w:rPr>
          <w:del w:id="4976" w:author="Ryan Beck" w:date="2022-10-10T11:40:00Z"/>
        </w:rPr>
        <w:pPrChange w:id="4977" w:author="Tom Bergeron" w:date="2022-11-11T08:58:00Z">
          <w:pPr>
            <w:ind w:left="360"/>
          </w:pPr>
        </w:pPrChange>
      </w:pPr>
      <w:del w:id="4978" w:author="Ryan Beck" w:date="2022-10-10T11:40:00Z">
        <w:r w:rsidRPr="00F0388A" w:rsidDel="00944B14">
          <w:rPr>
            <w:rStyle w:val="PlainTextChar"/>
          </w:rPr>
          <w:delText>C:\</w:delText>
        </w:r>
        <w:r w:rsidR="002C250F" w:rsidDel="00944B14">
          <w:rPr>
            <w:rStyle w:val="PlainTextChar"/>
          </w:rPr>
          <w:delText>software root directory</w:delText>
        </w:r>
        <w:r w:rsidR="00FE2E6E" w:rsidRPr="00F0388A" w:rsidDel="00944B14">
          <w:rPr>
            <w:rStyle w:val="PlainTextChar"/>
          </w:rPr>
          <w:delText>\</w:delText>
        </w:r>
        <w:r w:rsidR="00F244AE" w:rsidDel="00944B14">
          <w:rPr>
            <w:rStyle w:val="PlainTextChar"/>
          </w:rPr>
          <w:delText>Log\KIC2000Hardware.kiccfg</w:delText>
        </w:r>
      </w:del>
    </w:p>
    <w:p w14:paraId="423148DB" w14:textId="0ACC9AB7" w:rsidR="003E4E57" w:rsidDel="00944B14" w:rsidRDefault="003E4E57">
      <w:pPr>
        <w:pStyle w:val="Heading2"/>
        <w:rPr>
          <w:del w:id="4979" w:author="Ryan Beck" w:date="2022-10-10T11:40:00Z"/>
        </w:rPr>
        <w:pPrChange w:id="4980" w:author="Tom Bergeron" w:date="2022-11-11T08:58:00Z">
          <w:pPr>
            <w:ind w:left="360"/>
          </w:pPr>
        </w:pPrChange>
      </w:pPr>
    </w:p>
    <w:p w14:paraId="77C4D4F8" w14:textId="5D3CA416" w:rsidR="00BF6D50" w:rsidRPr="00F0388A" w:rsidDel="00944B14" w:rsidRDefault="00857F6F">
      <w:pPr>
        <w:pStyle w:val="Heading2"/>
        <w:rPr>
          <w:del w:id="4981" w:author="Ryan Beck" w:date="2022-10-10T11:40:00Z"/>
        </w:rPr>
        <w:pPrChange w:id="4982" w:author="Tom Bergeron" w:date="2022-11-11T08:58:00Z">
          <w:pPr>
            <w:ind w:left="360"/>
          </w:pPr>
        </w:pPrChange>
      </w:pPr>
      <w:del w:id="4983" w:author="Ryan Beck" w:date="2022-10-10T11:40:00Z">
        <w:r w:rsidRPr="00F0388A" w:rsidDel="00944B14">
          <w:delText>Edit the line:</w:delText>
        </w:r>
      </w:del>
    </w:p>
    <w:p w14:paraId="552B1F02" w14:textId="2C52EE2E" w:rsidR="00BF6D50" w:rsidRPr="00F0388A" w:rsidDel="00944B14" w:rsidRDefault="00C80971">
      <w:pPr>
        <w:pStyle w:val="Heading2"/>
        <w:rPr>
          <w:del w:id="4984" w:author="Ryan Beck" w:date="2022-10-10T11:40:00Z"/>
        </w:rPr>
        <w:pPrChange w:id="4985" w:author="Tom Bergeron" w:date="2022-11-11T08:58:00Z">
          <w:pPr>
            <w:ind w:left="360"/>
          </w:pPr>
        </w:pPrChange>
      </w:pPr>
      <w:del w:id="4986" w:author="Ryan Beck" w:date="2022-10-10T11:40:00Z">
        <w:r w:rsidDel="00944B14">
          <w:rPr>
            <w:rStyle w:val="PlainTextChar"/>
          </w:rPr>
          <w:delText>SitePlayer</w:delText>
        </w:r>
        <w:r w:rsidR="00857F6F" w:rsidRPr="00F0388A" w:rsidDel="00944B14">
          <w:rPr>
            <w:rStyle w:val="PlainTextChar"/>
          </w:rPr>
          <w:delText>IPA</w:delText>
        </w:r>
        <w:r w:rsidR="009A1002" w:rsidRPr="00F0388A" w:rsidDel="00944B14">
          <w:rPr>
            <w:rStyle w:val="PlainTextChar"/>
          </w:rPr>
          <w:delText>d</w:delText>
        </w:r>
        <w:r w:rsidR="00BF6D50" w:rsidRPr="00F0388A" w:rsidDel="00944B14">
          <w:rPr>
            <w:rStyle w:val="PlainTextChar"/>
          </w:rPr>
          <w:delText>dress=</w:delText>
        </w:r>
      </w:del>
    </w:p>
    <w:p w14:paraId="725185BC" w14:textId="04881F0D" w:rsidR="003E4E57" w:rsidDel="00944B14" w:rsidRDefault="003E4E57">
      <w:pPr>
        <w:pStyle w:val="Heading2"/>
        <w:rPr>
          <w:del w:id="4987" w:author="Ryan Beck" w:date="2022-10-10T11:40:00Z"/>
        </w:rPr>
        <w:pPrChange w:id="4988" w:author="Tom Bergeron" w:date="2022-11-11T08:58:00Z">
          <w:pPr>
            <w:ind w:left="360"/>
          </w:pPr>
        </w:pPrChange>
      </w:pPr>
    </w:p>
    <w:p w14:paraId="3C8480B9" w14:textId="7B68EE17" w:rsidR="004E30ED" w:rsidRPr="00F0388A" w:rsidDel="00944B14" w:rsidRDefault="00BF6D50">
      <w:pPr>
        <w:pStyle w:val="Heading2"/>
        <w:rPr>
          <w:del w:id="4989" w:author="Ryan Beck" w:date="2022-10-10T11:40:00Z"/>
        </w:rPr>
        <w:pPrChange w:id="4990" w:author="Tom Bergeron" w:date="2022-11-11T08:58:00Z">
          <w:pPr>
            <w:ind w:left="360"/>
          </w:pPr>
        </w:pPrChange>
      </w:pPr>
      <w:del w:id="4991" w:author="Ryan Beck" w:date="2022-10-10T11:40:00Z">
        <w:r w:rsidRPr="00F0388A" w:rsidDel="00944B14">
          <w:delText>E</w:delText>
        </w:r>
        <w:r w:rsidR="00857F6F" w:rsidRPr="00F0388A" w:rsidDel="00944B14">
          <w:delText>nter the IP address of your eTPU</w:delText>
        </w:r>
        <w:r w:rsidR="00EF61B9" w:rsidRPr="00F0388A" w:rsidDel="00944B14">
          <w:delText>-</w:delText>
        </w:r>
        <w:r w:rsidR="00C80971" w:rsidDel="00944B14">
          <w:delText>SitePlayer</w:delText>
        </w:r>
        <w:r w:rsidR="00EF61B9" w:rsidRPr="00F0388A" w:rsidDel="00944B14">
          <w:delText>.</w:delText>
        </w:r>
      </w:del>
    </w:p>
    <w:p w14:paraId="424B03C3" w14:textId="12EFAAA5" w:rsidR="00857F6F" w:rsidRPr="00F0388A" w:rsidDel="00944B14" w:rsidRDefault="00857F6F">
      <w:pPr>
        <w:pStyle w:val="Heading2"/>
        <w:rPr>
          <w:del w:id="4992" w:author="Ryan Beck" w:date="2022-10-10T11:40:00Z"/>
        </w:rPr>
        <w:pPrChange w:id="4993" w:author="Tom Bergeron" w:date="2022-11-11T08:58:00Z">
          <w:pPr>
            <w:ind w:left="360"/>
          </w:pPr>
        </w:pPrChange>
      </w:pPr>
      <w:del w:id="4994" w:author="Ryan Beck" w:date="2022-10-10T11:40:00Z">
        <w:r w:rsidRPr="00F0388A" w:rsidDel="00944B14">
          <w:delText xml:space="preserve">If still not working, then use Internet Explorer to access the eTPU </w:delText>
        </w:r>
        <w:r w:rsidR="00C80971" w:rsidDel="00944B14">
          <w:delText>SitePlayer</w:delText>
        </w:r>
        <w:r w:rsidR="00EB351C" w:rsidRPr="00F0388A" w:rsidDel="00944B14">
          <w:delText xml:space="preserve"> and use the manual switch.</w:delText>
        </w:r>
      </w:del>
    </w:p>
    <w:p w14:paraId="52DC1F6A" w14:textId="0F72447A" w:rsidR="00857F6F" w:rsidRPr="00F0388A" w:rsidDel="00944B14" w:rsidRDefault="00857F6F">
      <w:pPr>
        <w:pStyle w:val="Heading2"/>
        <w:rPr>
          <w:del w:id="4995" w:author="Ryan Beck" w:date="2022-10-10T11:40:00Z"/>
        </w:rPr>
        <w:pPrChange w:id="4996" w:author="Tom Bergeron" w:date="2022-11-11T08:58:00Z">
          <w:pPr/>
        </w:pPrChange>
      </w:pPr>
    </w:p>
    <w:p w14:paraId="61ADFB99" w14:textId="27732345" w:rsidR="002955D8" w:rsidRPr="003E4E57" w:rsidDel="00944B14" w:rsidRDefault="002955D8">
      <w:pPr>
        <w:pStyle w:val="Heading2"/>
        <w:rPr>
          <w:del w:id="4997" w:author="Ryan Beck" w:date="2022-10-10T11:40:00Z"/>
        </w:rPr>
        <w:pPrChange w:id="4998" w:author="Tom Bergeron" w:date="2022-11-11T08:58:00Z">
          <w:pPr>
            <w:pStyle w:val="ListParagraph"/>
            <w:numPr>
              <w:numId w:val="117"/>
            </w:numPr>
            <w:ind w:left="360" w:hanging="360"/>
          </w:pPr>
        </w:pPrChange>
      </w:pPr>
      <w:del w:id="4999" w:author="Ryan Beck" w:date="2022-10-10T11:40:00Z">
        <w:r w:rsidRPr="003E4E57" w:rsidDel="00944B14">
          <w:delText xml:space="preserve">If you cannot connect to the </w:delText>
        </w:r>
        <w:r w:rsidR="00C80971" w:rsidRPr="003E4E57" w:rsidDel="00944B14">
          <w:delText>SitePlayer</w:delText>
        </w:r>
        <w:r w:rsidRPr="003E4E57" w:rsidDel="00944B14">
          <w:delText xml:space="preserve"> using </w:delText>
        </w:r>
        <w:r w:rsidR="00BF6D50" w:rsidRPr="003E4E57" w:rsidDel="00944B14">
          <w:delText>Internet</w:delText>
        </w:r>
        <w:r w:rsidRPr="003E4E57" w:rsidDel="00944B14">
          <w:delText xml:space="preserve"> Explorer, t</w:delText>
        </w:r>
        <w:r w:rsidR="004E30ED" w:rsidRPr="003E4E57" w:rsidDel="00944B14">
          <w:delText xml:space="preserve">hen the </w:delText>
        </w:r>
        <w:r w:rsidR="00C80971" w:rsidRPr="003E4E57" w:rsidDel="00944B14">
          <w:delText>SitePlayer</w:delText>
        </w:r>
        <w:r w:rsidR="004E30ED" w:rsidRPr="003E4E57" w:rsidDel="00944B14">
          <w:delText xml:space="preserve"> IP address is</w:delText>
        </w:r>
        <w:r w:rsidRPr="003E4E57" w:rsidDel="00944B14">
          <w:delText xml:space="preserve"> </w:delText>
        </w:r>
        <w:r w:rsidR="004E30ED" w:rsidRPr="003E4E57" w:rsidDel="00944B14">
          <w:delText>typed</w:delText>
        </w:r>
        <w:r w:rsidR="009F0FAC" w:rsidRPr="003E4E57" w:rsidDel="00944B14">
          <w:delText xml:space="preserve"> </w:delText>
        </w:r>
        <w:r w:rsidRPr="003E4E57" w:rsidDel="00944B14">
          <w:delText>incorrect</w:delText>
        </w:r>
        <w:r w:rsidR="009F0FAC" w:rsidRPr="003E4E57" w:rsidDel="00944B14">
          <w:delText>ly</w:delText>
        </w:r>
        <w:r w:rsidR="004E30ED" w:rsidRPr="003E4E57" w:rsidDel="00944B14">
          <w:delText xml:space="preserve"> or the address is </w:delText>
        </w:r>
        <w:r w:rsidR="005E3E0F" w:rsidRPr="003E4E57" w:rsidDel="00944B14">
          <w:delText>unknown</w:delText>
        </w:r>
        <w:r w:rsidRPr="003E4E57" w:rsidDel="00944B14">
          <w:delText>.</w:delText>
        </w:r>
      </w:del>
    </w:p>
    <w:p w14:paraId="6A9A1178" w14:textId="0F7793AC" w:rsidR="009F0FAC" w:rsidRPr="00F0388A" w:rsidDel="00944B14" w:rsidRDefault="009F0FAC">
      <w:pPr>
        <w:pStyle w:val="Heading2"/>
        <w:rPr>
          <w:del w:id="5000" w:author="Ryan Beck" w:date="2022-10-10T11:40:00Z"/>
        </w:rPr>
        <w:pPrChange w:id="5001" w:author="Tom Bergeron" w:date="2022-11-11T08:58:00Z">
          <w:pPr>
            <w:ind w:left="360"/>
          </w:pPr>
        </w:pPrChange>
      </w:pPr>
      <w:del w:id="5002" w:author="Ryan Beck" w:date="2022-10-10T11:40:00Z">
        <w:r w:rsidRPr="00F0388A" w:rsidDel="00944B14">
          <w:delText xml:space="preserve">To correct this, enter the correct IP address for the </w:delText>
        </w:r>
        <w:r w:rsidR="00C80971" w:rsidDel="00944B14">
          <w:delText>SitePlayer</w:delText>
        </w:r>
        <w:r w:rsidRPr="00F0388A" w:rsidDel="00944B14">
          <w:delText xml:space="preserve">.  As long as the </w:delText>
        </w:r>
        <w:r w:rsidR="00C80971" w:rsidDel="00944B14">
          <w:delText>SitePlayer</w:delText>
        </w:r>
        <w:r w:rsidRPr="00F0388A" w:rsidDel="00944B14">
          <w:delText xml:space="preserve"> is not damaged, you can connect.  If you are unsure of the correct IP address of the </w:delText>
        </w:r>
        <w:r w:rsidR="00C80971" w:rsidDel="00944B14">
          <w:delText>SitePlayer</w:delText>
        </w:r>
        <w:r w:rsidRPr="00F0388A" w:rsidDel="00944B14">
          <w:delText>, remove the cover and read the IP address from the eTPU configuration label.  If the IP address is unrecoverable, then the eTPU must be retu</w:delText>
        </w:r>
        <w:r w:rsidR="00EB351C" w:rsidRPr="00F0388A" w:rsidDel="00944B14">
          <w:delText xml:space="preserve">rned </w:delText>
        </w:r>
        <w:r w:rsidR="001F34E9" w:rsidDel="00944B14">
          <w:delText>to your system supplier</w:delText>
        </w:r>
        <w:r w:rsidR="00EB351C" w:rsidRPr="00F0388A" w:rsidDel="00944B14">
          <w:delText xml:space="preserve"> for reprogramming.</w:delText>
        </w:r>
      </w:del>
    </w:p>
    <w:p w14:paraId="339D1038" w14:textId="7968F45D" w:rsidR="00AA4BE8" w:rsidRPr="00F0388A" w:rsidDel="00944B14" w:rsidRDefault="00AA4BE8">
      <w:pPr>
        <w:pStyle w:val="Heading2"/>
        <w:rPr>
          <w:del w:id="5003" w:author="Ryan Beck" w:date="2022-10-10T11:40:00Z"/>
        </w:rPr>
        <w:pPrChange w:id="5004" w:author="Tom Bergeron" w:date="2022-11-11T08:58:00Z">
          <w:pPr/>
        </w:pPrChange>
      </w:pPr>
    </w:p>
    <w:p w14:paraId="2B841634" w14:textId="6DF3D4CA" w:rsidR="00AA4BE8" w:rsidRPr="003E4E57" w:rsidDel="00944B14" w:rsidRDefault="00AA4BE8">
      <w:pPr>
        <w:pStyle w:val="Heading2"/>
        <w:rPr>
          <w:del w:id="5005" w:author="Ryan Beck" w:date="2022-10-10T11:40:00Z"/>
        </w:rPr>
        <w:pPrChange w:id="5006" w:author="Tom Bergeron" w:date="2022-11-11T08:58:00Z">
          <w:pPr>
            <w:pStyle w:val="ListParagraph"/>
            <w:numPr>
              <w:numId w:val="117"/>
            </w:numPr>
            <w:ind w:left="360" w:hanging="360"/>
          </w:pPr>
        </w:pPrChange>
      </w:pPr>
      <w:del w:id="5007" w:author="Ryan Beck" w:date="2022-10-10T11:40:00Z">
        <w:r w:rsidRPr="003E4E57" w:rsidDel="00944B14">
          <w:delText>If communication with the eTPU is lost, (i.e. eTPU Ethernet cable unplugged, or the power disconnected) the syst</w:delText>
        </w:r>
        <w:r w:rsidR="00EB351C" w:rsidRPr="003E4E57" w:rsidDel="00944B14">
          <w:delText>em may not recover on its own.</w:delText>
        </w:r>
      </w:del>
    </w:p>
    <w:p w14:paraId="055484E9" w14:textId="56AD00EC" w:rsidR="00AA4BE8" w:rsidRPr="00F0388A" w:rsidDel="00944B14" w:rsidRDefault="00AA4BE8">
      <w:pPr>
        <w:pStyle w:val="Heading2"/>
        <w:rPr>
          <w:del w:id="5008" w:author="Ryan Beck" w:date="2022-10-10T11:40:00Z"/>
        </w:rPr>
        <w:pPrChange w:id="5009" w:author="Tom Bergeron" w:date="2022-11-11T08:58:00Z">
          <w:pPr>
            <w:ind w:left="360"/>
          </w:pPr>
        </w:pPrChange>
      </w:pPr>
      <w:del w:id="5010" w:author="Ryan Beck" w:date="2022-10-10T11:40:00Z">
        <w:r w:rsidRPr="00F0388A" w:rsidDel="00944B14">
          <w:delText xml:space="preserve">To correct this, close the software and then open it again.  This should reset the eTPU </w:delText>
        </w:r>
        <w:r w:rsidR="00C80971" w:rsidDel="00944B14">
          <w:delText>SitePlayer</w:delText>
        </w:r>
        <w:r w:rsidRPr="00F0388A" w:rsidDel="00944B14">
          <w:delText>.  In some situations, it may require a PC reboot to regain communication with the eTPU</w:delText>
        </w:r>
        <w:r w:rsidR="00EB351C" w:rsidRPr="00F0388A" w:rsidDel="00944B14">
          <w:delText xml:space="preserve">.  </w:delText>
        </w:r>
        <w:r w:rsidRPr="00F0388A" w:rsidDel="00944B14">
          <w:delText>(</w:delText>
        </w:r>
        <w:r w:rsidR="00860424" w:rsidDel="00944B14">
          <w:delText>g</w:delText>
        </w:r>
        <w:r w:rsidR="005E3E0F" w:rsidRPr="00F0388A" w:rsidDel="00944B14">
          <w:delText>reen</w:delText>
        </w:r>
        <w:r w:rsidR="00860424" w:rsidDel="00944B14">
          <w:delText xml:space="preserve"> and r</w:delText>
        </w:r>
        <w:r w:rsidRPr="00F0388A" w:rsidDel="00944B14">
          <w:delText xml:space="preserve">ed </w:delText>
        </w:r>
        <w:r w:rsidR="00DB09E2" w:rsidDel="00944B14">
          <w:delText>LEDs</w:delText>
        </w:r>
        <w:r w:rsidRPr="00F0388A" w:rsidDel="00944B14">
          <w:delText>)</w:delText>
        </w:r>
      </w:del>
    </w:p>
    <w:p w14:paraId="167BA514" w14:textId="46092F55" w:rsidR="00767E44" w:rsidRPr="00F0388A" w:rsidDel="00944B14" w:rsidRDefault="00767E44">
      <w:pPr>
        <w:pStyle w:val="Heading2"/>
        <w:rPr>
          <w:del w:id="5011" w:author="Ryan Beck" w:date="2022-10-10T11:40:00Z"/>
        </w:rPr>
        <w:pPrChange w:id="5012" w:author="Tom Bergeron" w:date="2022-11-11T08:58:00Z">
          <w:pPr/>
        </w:pPrChange>
      </w:pPr>
      <w:bookmarkStart w:id="5013" w:name="_Toc51132781"/>
      <w:bookmarkStart w:id="5014" w:name="_Toc119468192"/>
    </w:p>
    <w:p w14:paraId="2078C037" w14:textId="2092EEFD" w:rsidR="00767E44" w:rsidRPr="00F0388A" w:rsidDel="00944B14" w:rsidRDefault="00767E44">
      <w:pPr>
        <w:pStyle w:val="Heading2"/>
        <w:rPr>
          <w:del w:id="5015" w:author="Ryan Beck" w:date="2022-10-10T11:40:00Z"/>
        </w:rPr>
        <w:pPrChange w:id="5016" w:author="Tom Bergeron" w:date="2022-11-11T08:58:00Z">
          <w:pPr/>
        </w:pPrChange>
      </w:pPr>
    </w:p>
    <w:p w14:paraId="5372D08D" w14:textId="10E89EDD" w:rsidR="00767E44" w:rsidRPr="00F0388A" w:rsidDel="00944B14" w:rsidRDefault="00767E44" w:rsidP="00767E44">
      <w:pPr>
        <w:rPr>
          <w:del w:id="5017" w:author="Ryan Beck" w:date="2022-10-10T11:40:00Z"/>
        </w:rPr>
      </w:pPr>
    </w:p>
    <w:p w14:paraId="76B79181" w14:textId="77777777" w:rsidR="0058069D" w:rsidRDefault="0049174E" w:rsidP="0026146F">
      <w:pPr>
        <w:pStyle w:val="Heading1"/>
      </w:pPr>
      <w:bookmarkStart w:id="5018" w:name="_Toc51132716"/>
      <w:bookmarkStart w:id="5019" w:name="_Toc119468193"/>
      <w:bookmarkStart w:id="5020" w:name="_Toc329784649"/>
      <w:bookmarkStart w:id="5021" w:name="_Toc329852098"/>
      <w:bookmarkStart w:id="5022" w:name="_Toc331173670"/>
      <w:bookmarkStart w:id="5023" w:name="_Toc332208778"/>
      <w:bookmarkStart w:id="5024" w:name="_Toc332274025"/>
      <w:bookmarkStart w:id="5025" w:name="_Toc367109146"/>
      <w:bookmarkStart w:id="5026" w:name="_Toc394486345"/>
      <w:bookmarkStart w:id="5027" w:name="_Toc394583551"/>
      <w:bookmarkStart w:id="5028" w:name="_Toc468171268"/>
      <w:bookmarkStart w:id="5029" w:name="_Toc468549182"/>
      <w:bookmarkStart w:id="5030" w:name="_Toc468552700"/>
      <w:bookmarkStart w:id="5031" w:name="_Toc469041227"/>
      <w:bookmarkStart w:id="5032" w:name="_Toc469041333"/>
      <w:bookmarkStart w:id="5033" w:name="_Toc469043391"/>
      <w:bookmarkStart w:id="5034" w:name="_Toc469045025"/>
      <w:bookmarkStart w:id="5035" w:name="_Toc469139323"/>
      <w:bookmarkStart w:id="5036" w:name="_Toc469143779"/>
      <w:bookmarkStart w:id="5037" w:name="_Toc469152537"/>
      <w:bookmarkStart w:id="5038" w:name="_Toc469152768"/>
      <w:bookmarkStart w:id="5039" w:name="_Toc491174859"/>
      <w:bookmarkStart w:id="5040" w:name="_Toc491175167"/>
      <w:bookmarkStart w:id="5041" w:name="_Toc491337840"/>
      <w:bookmarkStart w:id="5042" w:name="_Toc491338014"/>
      <w:bookmarkStart w:id="5043" w:name="_Toc491338787"/>
      <w:bookmarkStart w:id="5044" w:name="_Toc491339255"/>
      <w:bookmarkStart w:id="5045" w:name="_Toc532836371"/>
      <w:bookmarkStart w:id="5046" w:name="_Toc532855769"/>
      <w:bookmarkStart w:id="5047" w:name="_Toc532856791"/>
      <w:bookmarkStart w:id="5048" w:name="_Toc53042213"/>
      <w:bookmarkStart w:id="5049" w:name="_Toc53042398"/>
      <w:bookmarkStart w:id="5050" w:name="_Toc53042490"/>
      <w:bookmarkStart w:id="5051" w:name="_Toc86846370"/>
      <w:bookmarkStart w:id="5052" w:name="_Toc86846561"/>
      <w:bookmarkStart w:id="5053" w:name="_Toc119049773"/>
      <w:bookmarkStart w:id="5054" w:name="_Toc119049938"/>
      <w:bookmarkStart w:id="5055" w:name="_Toc119050503"/>
      <w:bookmarkStart w:id="5056" w:name="_Toc119050693"/>
      <w:bookmarkEnd w:id="5013"/>
      <w:bookmarkEnd w:id="5014"/>
      <w:r>
        <w:lastRenderedPageBreak/>
        <w:t>C</w:t>
      </w:r>
      <w:r w:rsidR="0058069D">
        <w:t>ommunicat</w:t>
      </w:r>
      <w:bookmarkEnd w:id="5018"/>
      <w:bookmarkEnd w:id="5019"/>
      <w:bookmarkEnd w:id="5020"/>
      <w:bookmarkEnd w:id="5021"/>
      <w:bookmarkEnd w:id="5022"/>
      <w:bookmarkEnd w:id="5023"/>
      <w:bookmarkEnd w:id="5024"/>
      <w:bookmarkEnd w:id="5025"/>
      <w:r w:rsidR="003E4E57">
        <w:t>e</w:t>
      </w:r>
      <w:r>
        <w:t xml:space="preserve"> </w:t>
      </w:r>
      <w:r w:rsidR="003E4E57">
        <w:t>w</w:t>
      </w:r>
      <w:r w:rsidR="006C7149">
        <w:t>ith Oven Controllers</w:t>
      </w:r>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p>
    <w:p w14:paraId="7B55EB5C" w14:textId="160DD037" w:rsidR="00CA01D3" w:rsidRPr="00F0388A" w:rsidRDefault="00CA01D3" w:rsidP="00CA01D3">
      <w:pPr>
        <w:keepNext/>
        <w:spacing w:after="120"/>
      </w:pPr>
      <w:bookmarkStart w:id="5057" w:name="_Toc51132717"/>
      <w:bookmarkStart w:id="5058" w:name="_Toc119468194"/>
      <w:bookmarkStart w:id="5059" w:name="_Toc329784650"/>
      <w:r>
        <w:t xml:space="preserve">Because the software </w:t>
      </w:r>
      <w:r w:rsidRPr="00F0388A">
        <w:t xml:space="preserve">can interface directly with </w:t>
      </w:r>
      <w:r>
        <w:t xml:space="preserve">the </w:t>
      </w:r>
      <w:r w:rsidRPr="00F0388A">
        <w:t>oven controller</w:t>
      </w:r>
      <w:r>
        <w:t>s</w:t>
      </w:r>
      <w:r w:rsidRPr="00F0388A">
        <w:t xml:space="preserve"> on </w:t>
      </w:r>
      <w:r>
        <w:t>many reflow</w:t>
      </w:r>
      <w:r w:rsidRPr="00F0388A">
        <w:t xml:space="preserve"> oven models</w:t>
      </w:r>
      <w:r>
        <w:t>, several</w:t>
      </w:r>
      <w:r w:rsidRPr="00F0388A">
        <w:t xml:space="preserve"> leading manufactures</w:t>
      </w:r>
      <w:r>
        <w:t xml:space="preserve"> act as Value Added Resellers (VARs) for </w:t>
      </w:r>
      <w:r w:rsidR="00755AAD">
        <w:t xml:space="preserve">the automatic </w:t>
      </w:r>
      <w:r>
        <w:t>software.  The software can automatically send s</w:t>
      </w:r>
      <w:r w:rsidRPr="00F0388A">
        <w:t xml:space="preserve">etpoints and other recipe data </w:t>
      </w:r>
      <w:r>
        <w:t xml:space="preserve">to these systems, </w:t>
      </w:r>
      <w:r w:rsidRPr="00F0388A">
        <w:t xml:space="preserve">eliminating the need for separate data entry.  </w:t>
      </w:r>
      <w:r>
        <w:t>The table below lists</w:t>
      </w:r>
      <w:r w:rsidRPr="00F0388A">
        <w:t xml:space="preserve"> the oven manufacture</w:t>
      </w:r>
      <w:r>
        <w:t>r</w:t>
      </w:r>
      <w:r w:rsidRPr="00F0388A">
        <w:t>s</w:t>
      </w:r>
      <w:r>
        <w:t xml:space="preserve"> that support communication:</w:t>
      </w:r>
    </w:p>
    <w:tbl>
      <w:tblPr>
        <w:tblW w:w="0" w:type="auto"/>
        <w:jc w:val="center"/>
        <w:tblLook w:val="0000" w:firstRow="0" w:lastRow="0" w:firstColumn="0" w:lastColumn="0" w:noHBand="0" w:noVBand="0"/>
      </w:tblPr>
      <w:tblGrid>
        <w:gridCol w:w="1505"/>
        <w:gridCol w:w="2016"/>
        <w:gridCol w:w="1584"/>
        <w:gridCol w:w="2016"/>
      </w:tblGrid>
      <w:tr w:rsidR="00535AC7" w:rsidRPr="00F30AD7" w14:paraId="10CD747A" w14:textId="77777777" w:rsidTr="00CA01D3">
        <w:trPr>
          <w:trHeight w:val="270"/>
          <w:jc w:val="center"/>
        </w:trPr>
        <w:tc>
          <w:tcPr>
            <w:tcW w:w="1505" w:type="dxa"/>
            <w:tcBorders>
              <w:top w:val="single" w:sz="8" w:space="0" w:color="auto"/>
              <w:left w:val="single" w:sz="8" w:space="0" w:color="auto"/>
              <w:bottom w:val="single" w:sz="8" w:space="0" w:color="auto"/>
              <w:right w:val="single" w:sz="4" w:space="0" w:color="auto"/>
            </w:tcBorders>
            <w:shd w:val="clear" w:color="auto" w:fill="000080"/>
            <w:noWrap/>
            <w:vAlign w:val="center"/>
          </w:tcPr>
          <w:p w14:paraId="2A331F09" w14:textId="77777777" w:rsidR="00535AC7" w:rsidRPr="00F30AD7" w:rsidRDefault="00535AC7" w:rsidP="00CA01D3">
            <w:pPr>
              <w:spacing w:before="20" w:after="20"/>
              <w:jc w:val="center"/>
              <w:rPr>
                <w:rFonts w:ascii="Arial" w:hAnsi="Arial" w:cs="Arial"/>
                <w:b/>
              </w:rPr>
            </w:pPr>
            <w:r>
              <w:rPr>
                <w:rFonts w:ascii="Arial" w:hAnsi="Arial" w:cs="Arial"/>
                <w:b/>
              </w:rPr>
              <w:t>Oven Manufacturer</w:t>
            </w:r>
          </w:p>
        </w:tc>
        <w:tc>
          <w:tcPr>
            <w:tcW w:w="2016" w:type="dxa"/>
            <w:tcBorders>
              <w:top w:val="single" w:sz="8" w:space="0" w:color="auto"/>
              <w:left w:val="nil"/>
              <w:bottom w:val="single" w:sz="8" w:space="0" w:color="auto"/>
              <w:right w:val="single" w:sz="4" w:space="0" w:color="auto"/>
            </w:tcBorders>
            <w:shd w:val="clear" w:color="auto" w:fill="000080"/>
            <w:noWrap/>
            <w:vAlign w:val="center"/>
          </w:tcPr>
          <w:p w14:paraId="063A646E" w14:textId="77777777" w:rsidR="00535AC7" w:rsidRPr="00F30AD7" w:rsidRDefault="00535AC7" w:rsidP="00CA01D3">
            <w:pPr>
              <w:spacing w:before="20" w:after="20"/>
              <w:jc w:val="center"/>
              <w:rPr>
                <w:rFonts w:ascii="Arial" w:hAnsi="Arial" w:cs="Arial"/>
                <w:b/>
              </w:rPr>
            </w:pPr>
            <w:r>
              <w:rPr>
                <w:rFonts w:ascii="Arial" w:hAnsi="Arial" w:cs="Arial"/>
                <w:b/>
              </w:rPr>
              <w:t>Communication</w:t>
            </w:r>
            <w:r w:rsidRPr="00F30AD7">
              <w:rPr>
                <w:rFonts w:ascii="Arial" w:hAnsi="Arial" w:cs="Arial"/>
                <w:b/>
              </w:rPr>
              <w:t xml:space="preserve"> Capable</w:t>
            </w:r>
          </w:p>
        </w:tc>
        <w:tc>
          <w:tcPr>
            <w:tcW w:w="1584" w:type="dxa"/>
            <w:tcBorders>
              <w:top w:val="single" w:sz="8" w:space="0" w:color="auto"/>
              <w:left w:val="nil"/>
              <w:bottom w:val="single" w:sz="8" w:space="0" w:color="auto"/>
              <w:right w:val="single" w:sz="4" w:space="0" w:color="auto"/>
            </w:tcBorders>
            <w:shd w:val="clear" w:color="auto" w:fill="000080"/>
            <w:noWrap/>
            <w:vAlign w:val="center"/>
          </w:tcPr>
          <w:p w14:paraId="092B805E" w14:textId="77777777" w:rsidR="00535AC7" w:rsidRPr="00F30AD7" w:rsidRDefault="00535AC7" w:rsidP="00CA01D3">
            <w:pPr>
              <w:spacing w:before="20" w:after="20"/>
              <w:jc w:val="center"/>
              <w:rPr>
                <w:rFonts w:ascii="Arial" w:hAnsi="Arial" w:cs="Arial"/>
                <w:b/>
              </w:rPr>
            </w:pPr>
            <w:r w:rsidRPr="00F30AD7">
              <w:rPr>
                <w:rFonts w:ascii="Arial" w:hAnsi="Arial" w:cs="Arial"/>
                <w:b/>
              </w:rPr>
              <w:t>Baseline Oven recipe Capable</w:t>
            </w:r>
          </w:p>
        </w:tc>
        <w:tc>
          <w:tcPr>
            <w:tcW w:w="2016" w:type="dxa"/>
            <w:tcBorders>
              <w:top w:val="single" w:sz="8" w:space="0" w:color="auto"/>
              <w:left w:val="nil"/>
              <w:bottom w:val="single" w:sz="8" w:space="0" w:color="auto"/>
              <w:right w:val="single" w:sz="8" w:space="0" w:color="auto"/>
            </w:tcBorders>
            <w:shd w:val="clear" w:color="auto" w:fill="000080"/>
            <w:noWrap/>
            <w:vAlign w:val="center"/>
          </w:tcPr>
          <w:p w14:paraId="40517A4B" w14:textId="77777777" w:rsidR="00535AC7" w:rsidRPr="00F30AD7" w:rsidRDefault="00535AC7" w:rsidP="00CA01D3">
            <w:pPr>
              <w:spacing w:before="20" w:after="20"/>
              <w:jc w:val="center"/>
              <w:rPr>
                <w:rFonts w:ascii="Arial" w:hAnsi="Arial" w:cs="Arial"/>
                <w:b/>
              </w:rPr>
            </w:pPr>
            <w:r w:rsidRPr="00F30AD7">
              <w:rPr>
                <w:rFonts w:ascii="Arial" w:hAnsi="Arial" w:cs="Arial"/>
                <w:b/>
              </w:rPr>
              <w:t>Min. software version for comm.</w:t>
            </w:r>
          </w:p>
        </w:tc>
      </w:tr>
      <w:tr w:rsidR="00535AC7" w:rsidRPr="006D1E3D" w14:paraId="6A0442DF"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34FA2F02" w14:textId="77777777" w:rsidR="00535AC7" w:rsidRPr="00EF66EF" w:rsidRDefault="00535AC7" w:rsidP="00CA01D3">
            <w:pPr>
              <w:jc w:val="center"/>
              <w:rPr>
                <w:rFonts w:ascii="Arial" w:hAnsi="Arial" w:cs="Arial"/>
                <w:b/>
                <w:bCs/>
                <w:sz w:val="18"/>
                <w:szCs w:val="18"/>
              </w:rPr>
            </w:pPr>
            <w:r w:rsidRPr="00EF66EF">
              <w:rPr>
                <w:rFonts w:ascii="Arial" w:hAnsi="Arial" w:cs="Arial"/>
                <w:b/>
                <w:bCs/>
                <w:sz w:val="18"/>
                <w:szCs w:val="18"/>
              </w:rPr>
              <w:t>BTU</w:t>
            </w:r>
          </w:p>
        </w:tc>
        <w:tc>
          <w:tcPr>
            <w:tcW w:w="2016" w:type="dxa"/>
            <w:tcBorders>
              <w:top w:val="nil"/>
              <w:left w:val="nil"/>
              <w:bottom w:val="single" w:sz="4" w:space="0" w:color="auto"/>
              <w:right w:val="single" w:sz="4" w:space="0" w:color="auto"/>
            </w:tcBorders>
            <w:shd w:val="clear" w:color="auto" w:fill="auto"/>
            <w:noWrap/>
            <w:vAlign w:val="center"/>
          </w:tcPr>
          <w:p w14:paraId="7CEA2C86"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3EBB17DA"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45E2027"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2.2</w:t>
            </w:r>
          </w:p>
        </w:tc>
      </w:tr>
      <w:tr w:rsidR="00535AC7" w:rsidRPr="006D1E3D" w14:paraId="7A17DF0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40864286" w14:textId="77777777" w:rsidR="00535AC7" w:rsidRPr="00EF66EF" w:rsidRDefault="00535AC7" w:rsidP="00CA01D3">
            <w:pPr>
              <w:jc w:val="center"/>
              <w:rPr>
                <w:rFonts w:ascii="Arial" w:hAnsi="Arial" w:cs="Arial"/>
                <w:b/>
                <w:bCs/>
                <w:sz w:val="18"/>
                <w:szCs w:val="18"/>
              </w:rPr>
            </w:pPr>
            <w:r w:rsidRPr="00EF66EF">
              <w:rPr>
                <w:rFonts w:ascii="Arial" w:hAnsi="Arial" w:cs="Arial"/>
                <w:b/>
                <w:bCs/>
                <w:sz w:val="18"/>
                <w:szCs w:val="18"/>
              </w:rPr>
              <w:t>Vitronics</w:t>
            </w:r>
          </w:p>
        </w:tc>
        <w:tc>
          <w:tcPr>
            <w:tcW w:w="2016" w:type="dxa"/>
            <w:tcBorders>
              <w:top w:val="nil"/>
              <w:left w:val="nil"/>
              <w:bottom w:val="single" w:sz="4" w:space="0" w:color="auto"/>
              <w:right w:val="single" w:sz="4" w:space="0" w:color="auto"/>
            </w:tcBorders>
            <w:shd w:val="clear" w:color="auto" w:fill="auto"/>
            <w:noWrap/>
            <w:vAlign w:val="center"/>
          </w:tcPr>
          <w:p w14:paraId="79B2DC87"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5DC31CAE"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E464D7F"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7.03</w:t>
            </w:r>
          </w:p>
        </w:tc>
      </w:tr>
      <w:tr w:rsidR="00535AC7" w:rsidRPr="006D1E3D" w14:paraId="546A5C4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0D3B383" w14:textId="77777777" w:rsidR="00535AC7" w:rsidRPr="00EF66EF" w:rsidRDefault="00535AC7" w:rsidP="00CA01D3">
            <w:pPr>
              <w:jc w:val="center"/>
              <w:rPr>
                <w:rFonts w:ascii="Arial" w:hAnsi="Arial" w:cs="Arial"/>
                <w:b/>
                <w:bCs/>
                <w:sz w:val="18"/>
                <w:szCs w:val="18"/>
              </w:rPr>
            </w:pPr>
            <w:r w:rsidRPr="00EF66EF">
              <w:rPr>
                <w:rFonts w:ascii="Arial" w:hAnsi="Arial" w:cs="Arial"/>
                <w:b/>
                <w:bCs/>
                <w:sz w:val="18"/>
                <w:szCs w:val="18"/>
              </w:rPr>
              <w:t>Heller</w:t>
            </w:r>
          </w:p>
        </w:tc>
        <w:tc>
          <w:tcPr>
            <w:tcW w:w="2016" w:type="dxa"/>
            <w:tcBorders>
              <w:top w:val="nil"/>
              <w:left w:val="nil"/>
              <w:bottom w:val="single" w:sz="4" w:space="0" w:color="auto"/>
              <w:right w:val="single" w:sz="4" w:space="0" w:color="auto"/>
            </w:tcBorders>
            <w:shd w:val="clear" w:color="auto" w:fill="auto"/>
            <w:noWrap/>
            <w:vAlign w:val="center"/>
          </w:tcPr>
          <w:p w14:paraId="549A6342"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41DEBD6F"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01772F9D"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1.0.6.3.2</w:t>
            </w:r>
          </w:p>
        </w:tc>
      </w:tr>
      <w:tr w:rsidR="00535AC7" w:rsidRPr="006D1E3D" w14:paraId="1F569FED"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F62B2CA" w14:textId="77777777" w:rsidR="00535AC7" w:rsidRPr="00EF66EF" w:rsidRDefault="00535AC7" w:rsidP="00CA01D3">
            <w:pPr>
              <w:jc w:val="center"/>
              <w:rPr>
                <w:rFonts w:ascii="Arial" w:hAnsi="Arial" w:cs="Arial"/>
                <w:b/>
                <w:bCs/>
                <w:sz w:val="18"/>
                <w:szCs w:val="18"/>
              </w:rPr>
            </w:pPr>
            <w:r w:rsidRPr="00EF66EF">
              <w:rPr>
                <w:rFonts w:ascii="Arial" w:hAnsi="Arial" w:cs="Arial"/>
                <w:b/>
                <w:bCs/>
                <w:sz w:val="18"/>
                <w:szCs w:val="18"/>
              </w:rPr>
              <w:t>Rehm</w:t>
            </w:r>
          </w:p>
        </w:tc>
        <w:tc>
          <w:tcPr>
            <w:tcW w:w="2016" w:type="dxa"/>
            <w:tcBorders>
              <w:top w:val="nil"/>
              <w:left w:val="nil"/>
              <w:bottom w:val="single" w:sz="4" w:space="0" w:color="auto"/>
              <w:right w:val="single" w:sz="4" w:space="0" w:color="auto"/>
            </w:tcBorders>
            <w:shd w:val="clear" w:color="auto" w:fill="auto"/>
            <w:noWrap/>
            <w:vAlign w:val="center"/>
          </w:tcPr>
          <w:p w14:paraId="5871A7A7" w14:textId="7D58B0E5" w:rsidR="00535AC7" w:rsidRPr="00EF66EF" w:rsidRDefault="00535AC7" w:rsidP="00CA01D3">
            <w:pPr>
              <w:jc w:val="center"/>
              <w:rPr>
                <w:rFonts w:ascii="Arial" w:hAnsi="Arial" w:cs="Arial"/>
                <w:sz w:val="18"/>
                <w:szCs w:val="18"/>
              </w:rPr>
            </w:pPr>
            <w:r w:rsidRPr="00EF66EF">
              <w:rPr>
                <w:rFonts w:ascii="Arial" w:hAnsi="Arial" w:cs="Arial"/>
                <w:sz w:val="18"/>
                <w:szCs w:val="18"/>
              </w:rPr>
              <w:t>Yes, on V6</w:t>
            </w:r>
            <w:r>
              <w:rPr>
                <w:rFonts w:ascii="Arial" w:hAnsi="Arial" w:cs="Arial"/>
                <w:sz w:val="18"/>
                <w:szCs w:val="18"/>
              </w:rPr>
              <w:t xml:space="preserve"> and VXP</w:t>
            </w:r>
            <w:r w:rsidRPr="00EF66EF">
              <w:rPr>
                <w:rFonts w:ascii="Arial" w:hAnsi="Arial" w:cs="Arial"/>
                <w:sz w:val="18"/>
                <w:szCs w:val="18"/>
              </w:rPr>
              <w:t xml:space="preserve"> models</w:t>
            </w:r>
          </w:p>
        </w:tc>
        <w:tc>
          <w:tcPr>
            <w:tcW w:w="1584" w:type="dxa"/>
            <w:tcBorders>
              <w:top w:val="nil"/>
              <w:left w:val="nil"/>
              <w:bottom w:val="single" w:sz="4" w:space="0" w:color="auto"/>
              <w:right w:val="single" w:sz="4" w:space="0" w:color="auto"/>
            </w:tcBorders>
            <w:shd w:val="clear" w:color="auto" w:fill="auto"/>
            <w:noWrap/>
            <w:vAlign w:val="center"/>
          </w:tcPr>
          <w:p w14:paraId="1B399B52"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No</w:t>
            </w:r>
          </w:p>
        </w:tc>
        <w:tc>
          <w:tcPr>
            <w:tcW w:w="2016" w:type="dxa"/>
            <w:tcBorders>
              <w:top w:val="nil"/>
              <w:left w:val="nil"/>
              <w:bottom w:val="single" w:sz="4" w:space="0" w:color="auto"/>
              <w:right w:val="single" w:sz="4" w:space="0" w:color="auto"/>
            </w:tcBorders>
            <w:shd w:val="clear" w:color="auto" w:fill="auto"/>
            <w:noWrap/>
            <w:vAlign w:val="center"/>
          </w:tcPr>
          <w:p w14:paraId="360956E0"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N/A</w:t>
            </w:r>
          </w:p>
        </w:tc>
      </w:tr>
      <w:tr w:rsidR="00535AC7" w:rsidRPr="006D1E3D" w14:paraId="444C2B77"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594204B0" w14:textId="77777777" w:rsidR="00535AC7" w:rsidRPr="00EF66EF" w:rsidRDefault="00535AC7" w:rsidP="00CA01D3">
            <w:pPr>
              <w:jc w:val="center"/>
              <w:rPr>
                <w:rFonts w:ascii="Arial" w:hAnsi="Arial" w:cs="Arial"/>
                <w:b/>
                <w:bCs/>
                <w:sz w:val="18"/>
                <w:szCs w:val="18"/>
              </w:rPr>
            </w:pPr>
            <w:r>
              <w:rPr>
                <w:rFonts w:ascii="Arial" w:hAnsi="Arial" w:cs="Arial"/>
                <w:b/>
                <w:bCs/>
                <w:sz w:val="18"/>
                <w:szCs w:val="18"/>
              </w:rPr>
              <w:t>Seho</w:t>
            </w:r>
          </w:p>
        </w:tc>
        <w:tc>
          <w:tcPr>
            <w:tcW w:w="2016" w:type="dxa"/>
            <w:tcBorders>
              <w:top w:val="nil"/>
              <w:left w:val="nil"/>
              <w:bottom w:val="single" w:sz="4" w:space="0" w:color="auto"/>
              <w:right w:val="single" w:sz="4" w:space="0" w:color="auto"/>
            </w:tcBorders>
            <w:shd w:val="clear" w:color="auto" w:fill="auto"/>
            <w:noWrap/>
            <w:vAlign w:val="center"/>
          </w:tcPr>
          <w:p w14:paraId="54BAB99D" w14:textId="77777777" w:rsidR="00535AC7" w:rsidRPr="00EF66EF" w:rsidRDefault="00535AC7" w:rsidP="00CA01D3">
            <w:pPr>
              <w:jc w:val="center"/>
              <w:rPr>
                <w:rFonts w:ascii="Arial" w:hAnsi="Arial" w:cs="Arial"/>
                <w:sz w:val="18"/>
                <w:szCs w:val="18"/>
              </w:rPr>
            </w:pPr>
            <w:r>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1A6FA889" w14:textId="60CC5DF3" w:rsidR="00535AC7" w:rsidRPr="00EF66EF" w:rsidRDefault="00535AC7" w:rsidP="00CA01D3">
            <w:pPr>
              <w:jc w:val="center"/>
              <w:rPr>
                <w:rFonts w:ascii="Arial" w:hAnsi="Arial" w:cs="Arial"/>
                <w:sz w:val="18"/>
                <w:szCs w:val="18"/>
              </w:rPr>
            </w:pPr>
            <w:r>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6DB49886" w14:textId="77777777" w:rsidR="00535AC7" w:rsidRPr="00EF66EF" w:rsidRDefault="00535AC7" w:rsidP="00CA01D3">
            <w:pPr>
              <w:jc w:val="center"/>
              <w:rPr>
                <w:rFonts w:ascii="Arial" w:hAnsi="Arial" w:cs="Arial"/>
                <w:sz w:val="18"/>
                <w:szCs w:val="18"/>
              </w:rPr>
            </w:pPr>
            <w:r>
              <w:rPr>
                <w:rFonts w:ascii="Arial" w:hAnsi="Arial" w:cs="Arial"/>
                <w:sz w:val="18"/>
                <w:szCs w:val="18"/>
              </w:rPr>
              <w:t>N/A</w:t>
            </w:r>
          </w:p>
        </w:tc>
      </w:tr>
      <w:tr w:rsidR="00535AC7" w:rsidRPr="006D1E3D" w14:paraId="5C18DF69"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8EEB4B" w14:textId="77777777" w:rsidR="00535AC7" w:rsidRPr="00EF66EF" w:rsidRDefault="00535AC7" w:rsidP="00CA01D3">
            <w:pPr>
              <w:jc w:val="center"/>
              <w:rPr>
                <w:rFonts w:ascii="Arial" w:hAnsi="Arial" w:cs="Arial"/>
                <w:b/>
                <w:bCs/>
                <w:sz w:val="18"/>
                <w:szCs w:val="18"/>
              </w:rPr>
            </w:pPr>
            <w:r>
              <w:rPr>
                <w:rFonts w:ascii="Arial" w:hAnsi="Arial" w:cs="Arial"/>
                <w:b/>
                <w:bCs/>
                <w:sz w:val="18"/>
                <w:szCs w:val="18"/>
              </w:rPr>
              <w:t>Senju</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6E593AF"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205F6895"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FCB7A20" w14:textId="1B3D1403" w:rsidR="00535AC7" w:rsidRPr="00EF66EF" w:rsidRDefault="00535AC7" w:rsidP="00CA01D3">
            <w:pPr>
              <w:keepNext/>
              <w:jc w:val="center"/>
              <w:rPr>
                <w:rFonts w:ascii="Arial" w:hAnsi="Arial" w:cs="Arial"/>
                <w:sz w:val="18"/>
                <w:szCs w:val="18"/>
              </w:rPr>
            </w:pPr>
            <w:r>
              <w:rPr>
                <w:rFonts w:ascii="Arial" w:hAnsi="Arial" w:cs="Arial"/>
                <w:sz w:val="18"/>
                <w:szCs w:val="18"/>
              </w:rPr>
              <w:t xml:space="preserve">V1.0.0.3 </w:t>
            </w:r>
          </w:p>
        </w:tc>
      </w:tr>
      <w:tr w:rsidR="00535AC7" w:rsidRPr="006D1E3D" w14:paraId="4EE1B4BF"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BE7436" w14:textId="793B5418" w:rsidR="00535AC7" w:rsidRDefault="00535AC7" w:rsidP="00CA01D3">
            <w:pPr>
              <w:jc w:val="center"/>
              <w:rPr>
                <w:rFonts w:ascii="Arial" w:hAnsi="Arial" w:cs="Arial"/>
                <w:b/>
                <w:bCs/>
                <w:sz w:val="18"/>
                <w:szCs w:val="18"/>
              </w:rPr>
            </w:pPr>
            <w:r>
              <w:rPr>
                <w:rFonts w:ascii="Arial" w:hAnsi="Arial" w:cs="Arial"/>
                <w:b/>
                <w:bCs/>
                <w:sz w:val="18"/>
                <w:szCs w:val="18"/>
              </w:rPr>
              <w:t>SMT</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6E7D238A" w14:textId="6308FC5D" w:rsidR="00535AC7" w:rsidRPr="00EF66EF" w:rsidRDefault="00535AC7" w:rsidP="00CA01D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51C962DD" w14:textId="37CB61A4" w:rsidR="00535AC7" w:rsidRPr="00EF66EF" w:rsidRDefault="00535AC7" w:rsidP="00CA01D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5E28A55" w14:textId="4CA3B323" w:rsidR="00535AC7" w:rsidRDefault="00B8428B" w:rsidP="00CA01D3">
            <w:pPr>
              <w:keepNext/>
              <w:jc w:val="center"/>
              <w:rPr>
                <w:rFonts w:ascii="Arial" w:hAnsi="Arial" w:cs="Arial"/>
                <w:sz w:val="18"/>
                <w:szCs w:val="18"/>
              </w:rPr>
            </w:pPr>
            <w:r>
              <w:rPr>
                <w:rFonts w:ascii="Arial" w:hAnsi="Arial" w:cs="Arial"/>
                <w:sz w:val="18"/>
                <w:szCs w:val="18"/>
              </w:rPr>
              <w:t>V388389</w:t>
            </w:r>
          </w:p>
        </w:tc>
      </w:tr>
      <w:tr w:rsidR="00B8428B" w:rsidRPr="006D1E3D" w14:paraId="56E73EBF"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480508A" w14:textId="177D0133" w:rsidR="00B8428B" w:rsidRDefault="00B8428B" w:rsidP="00CA01D3">
            <w:pPr>
              <w:jc w:val="center"/>
              <w:rPr>
                <w:rFonts w:ascii="Arial" w:hAnsi="Arial" w:cs="Arial"/>
                <w:b/>
                <w:bCs/>
                <w:sz w:val="18"/>
                <w:szCs w:val="18"/>
              </w:rPr>
            </w:pPr>
            <w:r>
              <w:rPr>
                <w:rFonts w:ascii="Arial" w:hAnsi="Arial" w:cs="Arial"/>
                <w:b/>
                <w:bCs/>
                <w:sz w:val="18"/>
                <w:szCs w:val="18"/>
              </w:rPr>
              <w:t>Sonic</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99E8D56" w14:textId="77DE1064" w:rsidR="00B8428B" w:rsidRPr="00EF66EF" w:rsidRDefault="00B8428B" w:rsidP="00CA01D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72A0CF7E" w14:textId="74418A65" w:rsidR="00B8428B" w:rsidRPr="00EF66EF" w:rsidRDefault="00B8428B" w:rsidP="00CA01D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E44F7E8" w14:textId="77777777" w:rsidR="00B8428B" w:rsidRDefault="00B8428B" w:rsidP="00CA01D3">
            <w:pPr>
              <w:keepNext/>
              <w:jc w:val="center"/>
              <w:rPr>
                <w:rFonts w:ascii="Arial" w:hAnsi="Arial" w:cs="Arial"/>
                <w:sz w:val="18"/>
                <w:szCs w:val="18"/>
              </w:rPr>
            </w:pPr>
          </w:p>
        </w:tc>
      </w:tr>
      <w:tr w:rsidR="00535AC7" w:rsidRPr="006D1E3D" w14:paraId="0321F14A"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3FAB6B" w14:textId="77777777" w:rsidR="00535AC7" w:rsidRPr="00EF66EF" w:rsidRDefault="00535AC7" w:rsidP="00CA01D3">
            <w:pPr>
              <w:jc w:val="center"/>
              <w:rPr>
                <w:rFonts w:ascii="Arial" w:hAnsi="Arial" w:cs="Arial"/>
                <w:b/>
                <w:bCs/>
                <w:sz w:val="18"/>
                <w:szCs w:val="18"/>
              </w:rPr>
            </w:pPr>
            <w:r>
              <w:rPr>
                <w:rFonts w:ascii="Arial" w:hAnsi="Arial" w:cs="Arial"/>
                <w:b/>
                <w:bCs/>
                <w:sz w:val="18"/>
                <w:szCs w:val="18"/>
              </w:rPr>
              <w:t>Mailbox</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429FED68"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0C6377D7" w14:textId="77777777" w:rsidR="00535AC7" w:rsidRPr="00EF66EF" w:rsidRDefault="00535AC7" w:rsidP="00CA01D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7DC8D35" w14:textId="77777777" w:rsidR="00535AC7" w:rsidRPr="00EF66EF" w:rsidRDefault="00535AC7" w:rsidP="00CA01D3">
            <w:pPr>
              <w:keepNext/>
              <w:jc w:val="center"/>
              <w:rPr>
                <w:rFonts w:ascii="Arial" w:hAnsi="Arial" w:cs="Arial"/>
                <w:sz w:val="18"/>
                <w:szCs w:val="18"/>
              </w:rPr>
            </w:pPr>
            <w:r>
              <w:rPr>
                <w:rFonts w:ascii="Arial" w:hAnsi="Arial" w:cs="Arial"/>
                <w:sz w:val="18"/>
                <w:szCs w:val="18"/>
              </w:rPr>
              <w:t>—</w:t>
            </w:r>
          </w:p>
        </w:tc>
      </w:tr>
    </w:tbl>
    <w:p w14:paraId="48325EDA" w14:textId="25656A35" w:rsidR="00CA01D3" w:rsidRPr="00E332CD" w:rsidRDefault="00CA01D3" w:rsidP="00E332CD">
      <w:pPr>
        <w:pStyle w:val="Caption"/>
      </w:pPr>
      <w:r w:rsidRPr="00E332CD">
        <w:t>Supported Oven Controller Communications</w:t>
      </w:r>
      <w:r w:rsidR="00944E27" w:rsidRPr="00E332CD">
        <w:t xml:space="preserve"> </w:t>
      </w:r>
    </w:p>
    <w:p w14:paraId="4F6DA92A" w14:textId="77777777" w:rsidR="00B4329A" w:rsidRDefault="00B4329A">
      <w:pPr>
        <w:rPr>
          <w:rFonts w:ascii="Arial" w:hAnsi="Arial" w:cs="Arial"/>
          <w:b/>
          <w:bCs/>
          <w:iCs/>
          <w:sz w:val="32"/>
          <w:szCs w:val="28"/>
        </w:rPr>
      </w:pPr>
      <w:r>
        <w:br w:type="page"/>
      </w:r>
    </w:p>
    <w:p w14:paraId="3CFF842E" w14:textId="463F4554" w:rsidR="0058069D" w:rsidRDefault="0058069D" w:rsidP="00E14151">
      <w:pPr>
        <w:pStyle w:val="Heading2"/>
      </w:pPr>
      <w:bookmarkStart w:id="5060" w:name="_Toc469043392"/>
      <w:bookmarkStart w:id="5061" w:name="_Toc469045026"/>
      <w:bookmarkStart w:id="5062" w:name="_Toc469139324"/>
      <w:bookmarkStart w:id="5063" w:name="_Toc469152769"/>
      <w:bookmarkStart w:id="5064" w:name="_Toc491174860"/>
      <w:bookmarkStart w:id="5065" w:name="_Toc491337841"/>
      <w:bookmarkStart w:id="5066" w:name="_Toc491338015"/>
      <w:bookmarkStart w:id="5067" w:name="_Toc491338788"/>
      <w:bookmarkStart w:id="5068" w:name="_Toc532855770"/>
      <w:bookmarkStart w:id="5069" w:name="_Toc532856792"/>
      <w:bookmarkStart w:id="5070" w:name="_Toc53042214"/>
      <w:bookmarkStart w:id="5071" w:name="_Toc53042399"/>
      <w:bookmarkStart w:id="5072" w:name="_Toc86846371"/>
      <w:bookmarkStart w:id="5073" w:name="_Toc86846562"/>
      <w:bookmarkStart w:id="5074" w:name="_Toc119049774"/>
      <w:bookmarkStart w:id="5075" w:name="_Toc119049939"/>
      <w:bookmarkStart w:id="5076" w:name="_Toc119050504"/>
      <w:bookmarkStart w:id="5077" w:name="_Toc119050694"/>
      <w:r>
        <w:lastRenderedPageBreak/>
        <w:t>Confirm</w:t>
      </w:r>
      <w:r w:rsidR="009459B1">
        <w:t xml:space="preserve"> </w:t>
      </w:r>
      <w:r w:rsidR="00754243">
        <w:t>Oven Communications</w:t>
      </w:r>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p>
    <w:p w14:paraId="317E9CF9" w14:textId="3249E603" w:rsidR="00F369E4" w:rsidRPr="0088636D" w:rsidRDefault="008C70AE" w:rsidP="00F369E4">
      <w:pPr>
        <w:jc w:val="center"/>
      </w:pPr>
      <w:r>
        <w:rPr>
          <w:noProof/>
        </w:rPr>
        <w:drawing>
          <wp:inline distT="0" distB="0" distL="0" distR="0" wp14:anchorId="373DD112" wp14:editId="1E96A6CD">
            <wp:extent cx="3938157" cy="3355848"/>
            <wp:effectExtent l="0" t="0" r="5715" b="0"/>
            <wp:docPr id="3010" name="Picture 3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PS Hardware Tab.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938157" cy="3355848"/>
                    </a:xfrm>
                    <a:prstGeom prst="rect">
                      <a:avLst/>
                    </a:prstGeom>
                  </pic:spPr>
                </pic:pic>
              </a:graphicData>
            </a:graphic>
          </wp:inline>
        </w:drawing>
      </w:r>
      <w:r w:rsidR="000E0382">
        <w:rPr>
          <w:noProof/>
        </w:rPr>
        <mc:AlternateContent>
          <mc:Choice Requires="wps">
            <w:drawing>
              <wp:anchor distT="0" distB="0" distL="114300" distR="114300" simplePos="0" relativeHeight="251051008" behindDoc="0" locked="0" layoutInCell="1" allowOverlap="1" wp14:anchorId="407D4CE4" wp14:editId="39F0CE4D">
                <wp:simplePos x="0" y="0"/>
                <wp:positionH relativeFrom="column">
                  <wp:posOffset>1011555</wp:posOffset>
                </wp:positionH>
                <wp:positionV relativeFrom="paragraph">
                  <wp:posOffset>527050</wp:posOffset>
                </wp:positionV>
                <wp:extent cx="1485900" cy="342900"/>
                <wp:effectExtent l="0" t="0" r="0" b="0"/>
                <wp:wrapNone/>
                <wp:docPr id="425" name="Oval 36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3429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A8EF2F" id="Oval 3629" o:spid="_x0000_s1026" style="position:absolute;margin-left:79.65pt;margin-top:41.5pt;width:117pt;height:27pt;z-index:25105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" filled="f" strokecolor="red" strokeweight="1.5pt"/>
            </w:pict>
          </mc:Fallback>
        </mc:AlternateContent>
      </w:r>
    </w:p>
    <w:p w14:paraId="6158C223" w14:textId="72F349FE" w:rsidR="0058069D" w:rsidRDefault="005C7870" w:rsidP="00F5043F">
      <w:pPr>
        <w:pStyle w:val="Caption"/>
      </w:pPr>
      <w:r>
        <w:t xml:space="preserve">Figure </w:t>
      </w:r>
      <w:r w:rsidR="00364D2F">
        <w:fldChar w:fldCharType="begin"/>
      </w:r>
      <w:r w:rsidR="00364D2F">
        <w:instrText xml:space="preserve"> SEQ Figure \* ARABIC </w:instrText>
      </w:r>
      <w:r w:rsidR="00364D2F">
        <w:fldChar w:fldCharType="separate"/>
      </w:r>
      <w:r w:rsidR="00F9407E">
        <w:rPr>
          <w:noProof/>
        </w:rPr>
        <w:t>86</w:t>
      </w:r>
      <w:r w:rsidR="00364D2F">
        <w:rPr>
          <w:noProof/>
        </w:rPr>
        <w:fldChar w:fldCharType="end"/>
      </w:r>
      <w:r w:rsidR="00016DC1">
        <w:t>: Hardware Status</w:t>
      </w:r>
      <w:r w:rsidR="0088636D">
        <w:t xml:space="preserve"> – Oven Controller Communication</w:t>
      </w:r>
    </w:p>
    <w:p w14:paraId="251CB612" w14:textId="77777777" w:rsidR="001D11DE" w:rsidRDefault="001D11DE" w:rsidP="001D11DE">
      <w:bookmarkStart w:id="5078" w:name="_Toc51132718"/>
      <w:bookmarkStart w:id="5079" w:name="_Toc119468195"/>
      <w:bookmarkStart w:id="5080" w:name="_Toc329784651"/>
    </w:p>
    <w:p w14:paraId="5981A5F5" w14:textId="77777777" w:rsidR="001D11DE" w:rsidRPr="00F0388A" w:rsidRDefault="001D11DE" w:rsidP="001D11DE">
      <w:r>
        <w:t xml:space="preserve">Once you’ve installed </w:t>
      </w:r>
      <w:r w:rsidRPr="00F0388A">
        <w:t>th</w:t>
      </w:r>
      <w:r>
        <w:t>e system on a communication-</w:t>
      </w:r>
      <w:r w:rsidRPr="00F0388A">
        <w:t xml:space="preserve">capable oven, </w:t>
      </w:r>
      <w:r>
        <w:t xml:space="preserve">your first task is to </w:t>
      </w:r>
      <w:r w:rsidRPr="00F0388A">
        <w:t xml:space="preserve">check the Hardware Status </w:t>
      </w:r>
      <w:r>
        <w:t xml:space="preserve">screen </w:t>
      </w:r>
      <w:r w:rsidRPr="00F0388A">
        <w:t xml:space="preserve">to see if the software recognizes the </w:t>
      </w:r>
      <w:r>
        <w:t>oven controller</w:t>
      </w:r>
      <w:r w:rsidRPr="00F0388A">
        <w:t>.</w:t>
      </w:r>
    </w:p>
    <w:p w14:paraId="5DC8848A" w14:textId="77777777" w:rsidR="001D11DE" w:rsidRPr="00F0388A" w:rsidRDefault="001D11DE" w:rsidP="001D11DE"/>
    <w:p w14:paraId="7091887B" w14:textId="6720BFC0" w:rsidR="001D11DE" w:rsidRPr="00F0388A" w:rsidRDefault="001D11DE" w:rsidP="00E332CD">
      <w:r w:rsidRPr="00F0388A">
        <w:t xml:space="preserve">If the appropriate system </w:t>
      </w:r>
      <w:r>
        <w:t xml:space="preserve">isn’t identified in the </w:t>
      </w:r>
      <w:r>
        <w:rPr>
          <w:i/>
        </w:rPr>
        <w:t>Oven Controller</w:t>
      </w:r>
      <w:r>
        <w:t xml:space="preserve"> field </w:t>
      </w:r>
      <w:r w:rsidRPr="00F0388A">
        <w:t>check the following:</w:t>
      </w:r>
    </w:p>
    <w:p w14:paraId="1A2DDB89" w14:textId="77777777" w:rsidR="001D11DE" w:rsidRDefault="001D11DE" w:rsidP="00AA5614">
      <w:pPr>
        <w:pStyle w:val="ListParagraph"/>
        <w:numPr>
          <w:ilvl w:val="0"/>
          <w:numId w:val="119"/>
        </w:numPr>
      </w:pPr>
      <w:r>
        <w:t>Verify t</w:t>
      </w:r>
      <w:r w:rsidRPr="00F0388A">
        <w:t xml:space="preserve">hat the software is installed on the same PC and hard drive as the </w:t>
      </w:r>
      <w:r>
        <w:t xml:space="preserve">manufacturer’s </w:t>
      </w:r>
      <w:r w:rsidRPr="00F0388A">
        <w:t>oven controller software.</w:t>
      </w:r>
    </w:p>
    <w:p w14:paraId="6C4BCC31" w14:textId="1FA245C5" w:rsidR="001D11DE" w:rsidRPr="00F0388A" w:rsidRDefault="001D11DE" w:rsidP="00FD18FE">
      <w:pPr>
        <w:pStyle w:val="ListParagraph"/>
        <w:numPr>
          <w:ilvl w:val="0"/>
          <w:numId w:val="119"/>
        </w:numPr>
      </w:pPr>
      <w:r>
        <w:t xml:space="preserve">Exit the software and run the </w:t>
      </w:r>
      <w:r w:rsidRPr="00B4329A">
        <w:rPr>
          <w:i/>
        </w:rPr>
        <w:t>ConfigurationProgram.exe</w:t>
      </w:r>
      <w:r>
        <w:t xml:space="preserve"> found in the </w:t>
      </w:r>
      <w:r w:rsidR="00FD18FE">
        <w:t>software</w:t>
      </w:r>
      <w:r w:rsidR="00FD18FE" w:rsidRPr="00FD18FE">
        <w:t xml:space="preserve"> </w:t>
      </w:r>
      <w:r>
        <w:t xml:space="preserve">root </w:t>
      </w:r>
      <w:r w:rsidR="00FD18FE">
        <w:t xml:space="preserve">directory </w:t>
      </w:r>
      <w:r>
        <w:t>folder.  The Hardware tab lists a selection of ovens and oven models.</w:t>
      </w:r>
    </w:p>
    <w:p w14:paraId="32E56132" w14:textId="6E691997" w:rsidR="001D11DE" w:rsidRPr="00F0388A" w:rsidRDefault="001D11DE" w:rsidP="00AA5614">
      <w:pPr>
        <w:pStyle w:val="ListParagraph"/>
        <w:numPr>
          <w:ilvl w:val="0"/>
          <w:numId w:val="119"/>
        </w:numPr>
      </w:pPr>
      <w:r w:rsidRPr="00F0388A">
        <w:t xml:space="preserve">Contact </w:t>
      </w:r>
      <w:r w:rsidR="00FD18FE">
        <w:t xml:space="preserve">supplier </w:t>
      </w:r>
      <w:r w:rsidRPr="00F0388A">
        <w:t>or the oven manufacturer to make sure the version of oven controller software an</w:t>
      </w:r>
      <w:r>
        <w:t>d firmware is compatible for oven communications</w:t>
      </w:r>
      <w:r w:rsidRPr="00F0388A">
        <w:t>.</w:t>
      </w:r>
    </w:p>
    <w:p w14:paraId="24CE9C7F" w14:textId="5107A4D3" w:rsidR="001D11DE" w:rsidRPr="00F0388A" w:rsidDel="00250BE2" w:rsidRDefault="001D11DE" w:rsidP="00AA5614">
      <w:pPr>
        <w:pStyle w:val="ListParagraph"/>
        <w:numPr>
          <w:ilvl w:val="0"/>
          <w:numId w:val="119"/>
        </w:numPr>
        <w:rPr>
          <w:del w:id="5081" w:author="Ryan Beck" w:date="2022-10-10T13:05:00Z"/>
        </w:rPr>
      </w:pPr>
      <w:r w:rsidRPr="00F0388A">
        <w:t xml:space="preserve">Make sure that the </w:t>
      </w:r>
      <w:r>
        <w:t>latest versions of the correct drivers are</w:t>
      </w:r>
      <w:r w:rsidRPr="00F0388A">
        <w:t xml:space="preserve"> properly installed. </w:t>
      </w:r>
      <w:r>
        <w:t xml:space="preserve"> (</w:t>
      </w:r>
      <w:r w:rsidRPr="00F0388A">
        <w:t xml:space="preserve">Contact </w:t>
      </w:r>
      <w:r w:rsidR="00FD18FE">
        <w:t xml:space="preserve">supplier </w:t>
      </w:r>
      <w:r w:rsidRPr="00F0388A">
        <w:t>or the oven manufacturer for details.</w:t>
      </w:r>
      <w:r>
        <w:t>)</w:t>
      </w:r>
    </w:p>
    <w:p w14:paraId="75F10855" w14:textId="77777777" w:rsidR="00D63F7B" w:rsidRDefault="00D63F7B">
      <w:pPr>
        <w:pStyle w:val="ListParagraph"/>
        <w:numPr>
          <w:ilvl w:val="0"/>
          <w:numId w:val="119"/>
        </w:numPr>
        <w:pPrChange w:id="5082" w:author="Ryan Beck" w:date="2022-10-10T13:05:00Z">
          <w:pPr>
            <w:pStyle w:val="Heading2"/>
          </w:pPr>
        </w:pPrChange>
      </w:pPr>
      <w:bookmarkStart w:id="5083" w:name="_Toc329249488"/>
      <w:bookmarkStart w:id="5084" w:name="_Toc390353671"/>
      <w:bookmarkStart w:id="5085" w:name="_Toc469043393"/>
      <w:bookmarkStart w:id="5086" w:name="_Toc469045027"/>
      <w:bookmarkStart w:id="5087" w:name="_Toc469139325"/>
      <w:bookmarkStart w:id="5088" w:name="_Toc469152770"/>
      <w:bookmarkStart w:id="5089" w:name="_Toc491174861"/>
      <w:bookmarkStart w:id="5090" w:name="_Toc491337842"/>
      <w:bookmarkStart w:id="5091" w:name="_Toc491338016"/>
      <w:bookmarkStart w:id="5092" w:name="_Toc491338789"/>
      <w:bookmarkStart w:id="5093" w:name="_Toc532855771"/>
      <w:bookmarkStart w:id="5094" w:name="_Toc532856793"/>
      <w:bookmarkEnd w:id="5078"/>
      <w:bookmarkEnd w:id="5079"/>
      <w:bookmarkEnd w:id="5080"/>
    </w:p>
    <w:p w14:paraId="25568C1B" w14:textId="591AD883" w:rsidR="001D11DE" w:rsidRPr="00413285" w:rsidRDefault="001D11DE" w:rsidP="00E14151">
      <w:pPr>
        <w:pStyle w:val="Heading2"/>
      </w:pPr>
      <w:bookmarkStart w:id="5095" w:name="_Toc53042215"/>
      <w:bookmarkStart w:id="5096" w:name="_Toc53042400"/>
      <w:bookmarkStart w:id="5097" w:name="_Toc86846372"/>
      <w:bookmarkStart w:id="5098" w:name="_Toc86846563"/>
      <w:bookmarkStart w:id="5099" w:name="_Toc119049775"/>
      <w:bookmarkStart w:id="5100" w:name="_Toc119049940"/>
      <w:bookmarkStart w:id="5101" w:name="_Toc119050505"/>
      <w:bookmarkStart w:id="5102" w:name="_Toc119050695"/>
      <w:r>
        <w:lastRenderedPageBreak/>
        <w:t>Configur</w:t>
      </w:r>
      <w:r w:rsidR="00B4329A">
        <w:t>e</w:t>
      </w:r>
      <w:r>
        <w:t xml:space="preserve"> </w:t>
      </w:r>
      <w:r w:rsidR="00754243">
        <w:t xml:space="preserve">Software </w:t>
      </w:r>
      <w:r w:rsidR="00B4329A">
        <w:t>f</w:t>
      </w:r>
      <w:r w:rsidR="00754243">
        <w:t>or Oven Communication</w:t>
      </w:r>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p>
    <w:tbl>
      <w:tblPr>
        <w:tblW w:w="0" w:type="auto"/>
        <w:tblLayout w:type="fixed"/>
        <w:tblLook w:val="04A0" w:firstRow="1" w:lastRow="0" w:firstColumn="1" w:lastColumn="0" w:noHBand="0" w:noVBand="1"/>
      </w:tblPr>
      <w:tblGrid>
        <w:gridCol w:w="5238"/>
        <w:gridCol w:w="4338"/>
      </w:tblGrid>
      <w:tr w:rsidR="00AA0AAA" w14:paraId="733E5875" w14:textId="77777777" w:rsidTr="001D11DE">
        <w:tc>
          <w:tcPr>
            <w:tcW w:w="5238" w:type="dxa"/>
            <w:shd w:val="clear" w:color="auto" w:fill="auto"/>
          </w:tcPr>
          <w:p w14:paraId="1A637C6B" w14:textId="77777777" w:rsidR="00AA0AAA" w:rsidRDefault="00AA0AAA" w:rsidP="00AA0AAA">
            <w:r w:rsidRPr="00F0388A">
              <w:t>There are</w:t>
            </w:r>
            <w:r>
              <w:t xml:space="preserve"> </w:t>
            </w:r>
            <w:r w:rsidRPr="00860C26">
              <w:rPr>
                <w:i/>
              </w:rPr>
              <w:t>two</w:t>
            </w:r>
            <w:r>
              <w:t xml:space="preserve"> items you have to set in the </w:t>
            </w:r>
            <w:r w:rsidRPr="00F0388A">
              <w:t>Global</w:t>
            </w:r>
            <w:r w:rsidRPr="00860C26">
              <w:rPr>
                <w:i/>
              </w:rPr>
              <w:t xml:space="preserve"> </w:t>
            </w:r>
            <w:r w:rsidRPr="00F0388A">
              <w:t>Preferences</w:t>
            </w:r>
            <w:r>
              <w:t xml:space="preserve"> screen when configuri</w:t>
            </w:r>
            <w:r w:rsidR="00814441">
              <w:t>ng the software for use with oven</w:t>
            </w:r>
            <w:r>
              <w:t xml:space="preserve"> communications.  </w:t>
            </w:r>
          </w:p>
          <w:p w14:paraId="75A8C592" w14:textId="77777777" w:rsidR="00AA0AAA" w:rsidRDefault="00AA0AAA" w:rsidP="00AA0AAA"/>
          <w:p w14:paraId="66B074C9" w14:textId="77777777" w:rsidR="00AA0AAA" w:rsidRPr="00F0388A" w:rsidRDefault="00AA0AAA" w:rsidP="00AA5614">
            <w:pPr>
              <w:pStyle w:val="ListNumber4"/>
              <w:numPr>
                <w:ilvl w:val="0"/>
                <w:numId w:val="10"/>
              </w:numPr>
            </w:pPr>
            <w:r w:rsidRPr="00F0388A">
              <w:t>Enter an oven name</w:t>
            </w:r>
            <w:r>
              <w:t>,</w:t>
            </w:r>
            <w:r w:rsidRPr="00F0388A">
              <w:t xml:space="preserve"> zone lengths</w:t>
            </w:r>
            <w:r>
              <w:t>,</w:t>
            </w:r>
            <w:r w:rsidRPr="00F0388A">
              <w:t xml:space="preserve"> and zone limit data.  </w:t>
            </w:r>
          </w:p>
          <w:p w14:paraId="1A7D41E0" w14:textId="77777777" w:rsidR="00AA0AAA" w:rsidRPr="00F0388A" w:rsidRDefault="00AA0AAA" w:rsidP="00AA0AAA">
            <w:pPr>
              <w:pStyle w:val="ListContinue"/>
            </w:pPr>
          </w:p>
          <w:p w14:paraId="5254F5B5" w14:textId="77777777" w:rsidR="00AA0AAA" w:rsidRPr="00F0388A" w:rsidRDefault="00AA0AAA" w:rsidP="00AA0AAA"/>
          <w:p w14:paraId="2062F799" w14:textId="77777777" w:rsidR="00AA0AAA" w:rsidRDefault="00AA0AAA" w:rsidP="00860C26">
            <w:pPr>
              <w:pStyle w:val="ListNumber4"/>
            </w:pPr>
            <w:r w:rsidRPr="00F0388A">
              <w:t>C</w:t>
            </w:r>
            <w:r>
              <w:t xml:space="preserve">lick on the </w:t>
            </w:r>
            <w:r w:rsidRPr="00860C26">
              <w:rPr>
                <w:b/>
              </w:rPr>
              <w:t>Use Oven Base Recipe</w:t>
            </w:r>
            <w:r>
              <w:t xml:space="preserve"> check box.</w:t>
            </w:r>
            <w:r w:rsidR="001D11DE">
              <w:t xml:space="preserve"> (Optional.)</w:t>
            </w:r>
          </w:p>
          <w:p w14:paraId="0FC17011" w14:textId="77777777" w:rsidR="00AA0AAA" w:rsidRDefault="00AA0AAA" w:rsidP="00F25AB9"/>
        </w:tc>
        <w:tc>
          <w:tcPr>
            <w:tcW w:w="4338" w:type="dxa"/>
            <w:shd w:val="clear" w:color="auto" w:fill="auto"/>
          </w:tcPr>
          <w:p w14:paraId="0AF4FA98" w14:textId="152E49D2" w:rsidR="00AA0AAA" w:rsidRPr="00CA01D3" w:rsidRDefault="005E2966" w:rsidP="00CA01D3">
            <w:r>
              <w:rPr>
                <w:noProof/>
              </w:rPr>
              <w:drawing>
                <wp:inline distT="0" distB="0" distL="0" distR="0" wp14:anchorId="77EA9251" wp14:editId="2DC539A3">
                  <wp:extent cx="2605104" cy="2167128"/>
                  <wp:effectExtent l="0" t="0" r="508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Global 2.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605104" cy="2167128"/>
                          </a:xfrm>
                          <a:prstGeom prst="rect">
                            <a:avLst/>
                          </a:prstGeom>
                        </pic:spPr>
                      </pic:pic>
                    </a:graphicData>
                  </a:graphic>
                </wp:inline>
              </w:drawing>
            </w:r>
          </w:p>
        </w:tc>
      </w:tr>
    </w:tbl>
    <w:p w14:paraId="39D46608" w14:textId="77777777" w:rsidR="001D11DE" w:rsidRDefault="001D11DE" w:rsidP="00E14151">
      <w:pPr>
        <w:pStyle w:val="Heading2"/>
      </w:pPr>
      <w:bookmarkStart w:id="5103" w:name="_Toc329249489"/>
      <w:bookmarkStart w:id="5104" w:name="_Toc390353672"/>
      <w:bookmarkStart w:id="5105" w:name="_Toc469043394"/>
      <w:bookmarkStart w:id="5106" w:name="_Toc469045028"/>
      <w:bookmarkStart w:id="5107" w:name="_Toc469139326"/>
      <w:bookmarkStart w:id="5108" w:name="_Toc469152771"/>
      <w:bookmarkStart w:id="5109" w:name="_Toc491174862"/>
      <w:bookmarkStart w:id="5110" w:name="_Toc491337843"/>
      <w:bookmarkStart w:id="5111" w:name="_Toc491338017"/>
      <w:bookmarkStart w:id="5112" w:name="_Toc491338790"/>
      <w:bookmarkStart w:id="5113" w:name="_Toc532855772"/>
      <w:bookmarkStart w:id="5114" w:name="_Toc532856794"/>
      <w:bookmarkStart w:id="5115" w:name="_Toc53042216"/>
      <w:bookmarkStart w:id="5116" w:name="_Toc53042401"/>
      <w:bookmarkStart w:id="5117" w:name="_Toc86846373"/>
      <w:bookmarkStart w:id="5118" w:name="_Toc86846564"/>
      <w:bookmarkStart w:id="5119" w:name="_Toc119049776"/>
      <w:bookmarkStart w:id="5120" w:name="_Toc119049941"/>
      <w:bookmarkStart w:id="5121" w:name="_Toc119050506"/>
      <w:bookmarkStart w:id="5122" w:name="_Toc119050696"/>
      <w:r>
        <w:t>Us</w:t>
      </w:r>
      <w:r w:rsidR="00B4329A">
        <w:t>e a</w:t>
      </w:r>
      <w:r w:rsidR="00754243">
        <w:t xml:space="preserve"> </w:t>
      </w:r>
      <w:r>
        <w:t>Base Oven R</w:t>
      </w:r>
      <w:r w:rsidRPr="00356338">
        <w:t xml:space="preserve">ecipe </w:t>
      </w:r>
      <w:proofErr w:type="gramStart"/>
      <w:r w:rsidR="00754243">
        <w:t>With</w:t>
      </w:r>
      <w:proofErr w:type="gramEnd"/>
      <w:r w:rsidR="00754243">
        <w:t xml:space="preserve"> Oven Communication</w:t>
      </w:r>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p>
    <w:p w14:paraId="245B1F8B" w14:textId="77777777" w:rsidR="001D11DE" w:rsidRDefault="001D11DE" w:rsidP="001D11DE">
      <w:r>
        <w:t>The operating parameters of a reflow oven are</w:t>
      </w:r>
      <w:r w:rsidRPr="00F0388A">
        <w:t xml:space="preserve"> </w:t>
      </w:r>
      <w:r>
        <w:t>specified by</w:t>
      </w:r>
      <w:r w:rsidRPr="00F0388A">
        <w:t xml:space="preserve"> </w:t>
      </w:r>
      <w:r>
        <w:t xml:space="preserve">the manufacturer in </w:t>
      </w:r>
      <w:r w:rsidRPr="00F0388A">
        <w:t xml:space="preserve">the oven </w:t>
      </w:r>
      <w:r>
        <w:t>controller.  These parameters may include z</w:t>
      </w:r>
      <w:r w:rsidRPr="00F0388A">
        <w:t xml:space="preserve">one </w:t>
      </w:r>
      <w:r>
        <w:t>setpoint temperatures, conveyor speed, fan s</w:t>
      </w:r>
      <w:r w:rsidRPr="00F0388A">
        <w:t>peed, Nitrogen</w:t>
      </w:r>
      <w:r>
        <w:t xml:space="preserve"> On/Off, conveyor width, etc.  Taken together, these parameters form a </w:t>
      </w:r>
      <w:r w:rsidRPr="00007AD7">
        <w:rPr>
          <w:i/>
        </w:rPr>
        <w:t>Base Oven Recipe</w:t>
      </w:r>
      <w:r>
        <w:t xml:space="preserve">, which the software uses as a set of default values.  </w:t>
      </w:r>
    </w:p>
    <w:p w14:paraId="56D5DAC8" w14:textId="77777777" w:rsidR="001D11DE" w:rsidRDefault="001D11DE" w:rsidP="001D11DE">
      <w:r>
        <w:t>The software can set/load the</w:t>
      </w:r>
      <w:r w:rsidRPr="00F0388A">
        <w:t xml:space="preserve"> zone </w:t>
      </w:r>
      <w:r>
        <w:t>setpoint</w:t>
      </w:r>
      <w:r w:rsidRPr="00F0388A">
        <w:t xml:space="preserve"> temperatures and </w:t>
      </w:r>
      <w:r>
        <w:t>the conveyor speed parameters, adjusting them from the default values in the Base Oven Recipe.</w:t>
      </w:r>
    </w:p>
    <w:p w14:paraId="653708D7" w14:textId="77777777" w:rsidR="001D11DE" w:rsidRDefault="001D11DE" w:rsidP="001D11DE"/>
    <w:p w14:paraId="0B5B0650" w14:textId="77777777" w:rsidR="001D11DE" w:rsidRDefault="001D11DE" w:rsidP="001D11DE">
      <w:r w:rsidRPr="00F0388A">
        <w:t>In order for the engineer to s</w:t>
      </w:r>
      <w:r>
        <w:t xml:space="preserve">pecify the other parameters, a </w:t>
      </w:r>
      <w:r w:rsidRPr="00AE530F">
        <w:rPr>
          <w:i/>
        </w:rPr>
        <w:t>Base Oven Recipe</w:t>
      </w:r>
      <w:r w:rsidRPr="00F0388A">
        <w:t xml:space="preserve"> must be created.  This oven recipe has all the oven parameters </w:t>
      </w:r>
      <w:r w:rsidRPr="00F0388A">
        <w:rPr>
          <w:iCs/>
        </w:rPr>
        <w:t xml:space="preserve">except </w:t>
      </w:r>
      <w:r w:rsidRPr="00F0388A">
        <w:t>the zone set point temperatures and conveyor speed set correctly.  When you load a Virtual Profile for a given product, this</w:t>
      </w:r>
      <w:r w:rsidRPr="00137687">
        <w:t xml:space="preserve"> </w:t>
      </w:r>
      <w:r w:rsidRPr="00F0388A">
        <w:t>software will modify the set points and conveyor speed in the Base Oven Recipe, and then load the Base Oven Recipe into the oven controller.  In this way, the oven will be setup exactly as it was during the Baseline Profile.</w:t>
      </w:r>
    </w:p>
    <w:p w14:paraId="3E0DD53F" w14:textId="77777777" w:rsidR="001D11DE" w:rsidRDefault="001D11DE" w:rsidP="001D11DE"/>
    <w:tbl>
      <w:tblPr>
        <w:tblW w:w="0" w:type="auto"/>
        <w:tblLook w:val="04A0" w:firstRow="1" w:lastRow="0" w:firstColumn="1" w:lastColumn="0" w:noHBand="0" w:noVBand="1"/>
      </w:tblPr>
      <w:tblGrid>
        <w:gridCol w:w="4641"/>
        <w:gridCol w:w="4719"/>
      </w:tblGrid>
      <w:tr w:rsidR="001D11DE" w14:paraId="2E88319C" w14:textId="77777777" w:rsidTr="0088542F">
        <w:tc>
          <w:tcPr>
            <w:tcW w:w="4788" w:type="dxa"/>
            <w:shd w:val="clear" w:color="auto" w:fill="auto"/>
          </w:tcPr>
          <w:p w14:paraId="33BAB5D8" w14:textId="77777777" w:rsidR="001D11DE" w:rsidRDefault="001D11DE" w:rsidP="001D11DE"/>
          <w:p w14:paraId="1CDEDEC9" w14:textId="77777777" w:rsidR="001D11DE" w:rsidRDefault="001D11DE" w:rsidP="001D11DE">
            <w:r>
              <w:t xml:space="preserve">When the </w:t>
            </w:r>
            <w:r w:rsidRPr="0088542F">
              <w:rPr>
                <w:i/>
              </w:rPr>
              <w:t>Use Oven Base Recipe</w:t>
            </w:r>
            <w:r w:rsidRPr="00F0388A">
              <w:t xml:space="preserve"> option is selected, nothing will happen until a Virtual Profile is loaded from the Profile Explorer.  Then the software will present the Browse dialog in order to select the Base Oven recipe</w:t>
            </w:r>
          </w:p>
        </w:tc>
        <w:tc>
          <w:tcPr>
            <w:tcW w:w="4788" w:type="dxa"/>
            <w:shd w:val="clear" w:color="auto" w:fill="auto"/>
          </w:tcPr>
          <w:p w14:paraId="2D158B27" w14:textId="77777777" w:rsidR="001D11DE" w:rsidRPr="001D11DE" w:rsidRDefault="000E0382" w:rsidP="001D11DE">
            <w:r>
              <w:rPr>
                <w:noProof/>
              </w:rPr>
              <w:drawing>
                <wp:inline distT="0" distB="0" distL="0" distR="0" wp14:anchorId="408B701F" wp14:editId="598B713D">
                  <wp:extent cx="1751330" cy="1195705"/>
                  <wp:effectExtent l="0" t="0" r="1270" b="4445"/>
                  <wp:docPr id="183" name="Picture 183"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Baseline Recipe"/>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751330" cy="1195705"/>
                          </a:xfrm>
                          <a:prstGeom prst="rect">
                            <a:avLst/>
                          </a:prstGeom>
                          <a:noFill/>
                          <a:ln>
                            <a:noFill/>
                          </a:ln>
                        </pic:spPr>
                      </pic:pic>
                    </a:graphicData>
                  </a:graphic>
                </wp:inline>
              </w:drawing>
            </w:r>
          </w:p>
        </w:tc>
      </w:tr>
    </w:tbl>
    <w:p w14:paraId="39E3EA5D" w14:textId="77777777" w:rsidR="001D11DE" w:rsidRPr="00F0388A" w:rsidRDefault="001D11DE" w:rsidP="001D11DE"/>
    <w:p w14:paraId="77A2D091" w14:textId="77777777" w:rsidR="004D6ABC" w:rsidRDefault="004D6ABC">
      <w:pPr>
        <w:rPr>
          <w:rFonts w:ascii="Arial" w:hAnsi="Arial" w:cs="Arial"/>
          <w:b/>
          <w:bCs/>
          <w:iCs/>
          <w:sz w:val="32"/>
          <w:szCs w:val="28"/>
        </w:rPr>
      </w:pPr>
      <w:bookmarkStart w:id="5123" w:name="_Toc329249490"/>
      <w:bookmarkStart w:id="5124" w:name="_Toc390353673"/>
      <w:r>
        <w:br w:type="page"/>
      </w:r>
    </w:p>
    <w:p w14:paraId="3C284243" w14:textId="77777777" w:rsidR="001D11DE" w:rsidRDefault="001D11DE" w:rsidP="00E14151">
      <w:pPr>
        <w:pStyle w:val="Heading2"/>
      </w:pPr>
      <w:bookmarkStart w:id="5125" w:name="_Toc469043395"/>
      <w:bookmarkStart w:id="5126" w:name="_Toc469045029"/>
      <w:bookmarkStart w:id="5127" w:name="_Toc469139327"/>
      <w:bookmarkStart w:id="5128" w:name="_Toc469152772"/>
      <w:bookmarkStart w:id="5129" w:name="_Toc491174863"/>
      <w:bookmarkStart w:id="5130" w:name="_Toc491337844"/>
      <w:bookmarkStart w:id="5131" w:name="_Toc491338018"/>
      <w:bookmarkStart w:id="5132" w:name="_Toc491338791"/>
      <w:bookmarkStart w:id="5133" w:name="_Toc532855773"/>
      <w:bookmarkStart w:id="5134" w:name="_Toc532856795"/>
      <w:bookmarkStart w:id="5135" w:name="_Toc53042217"/>
      <w:bookmarkStart w:id="5136" w:name="_Toc53042402"/>
      <w:bookmarkStart w:id="5137" w:name="_Toc86846374"/>
      <w:bookmarkStart w:id="5138" w:name="_Toc86846565"/>
      <w:bookmarkStart w:id="5139" w:name="_Toc119049777"/>
      <w:bookmarkStart w:id="5140" w:name="_Toc119049942"/>
      <w:bookmarkStart w:id="5141" w:name="_Toc119050507"/>
      <w:bookmarkStart w:id="5142" w:name="_Toc119050697"/>
      <w:r>
        <w:lastRenderedPageBreak/>
        <w:t>Run</w:t>
      </w:r>
      <w:r w:rsidR="00B4329A">
        <w:t xml:space="preserve"> a</w:t>
      </w:r>
      <w:r w:rsidR="00754243">
        <w:t xml:space="preserve"> Profile</w:t>
      </w:r>
      <w:bookmarkEnd w:id="5123"/>
      <w:bookmarkEnd w:id="5124"/>
      <w:r w:rsidR="00754243">
        <w:t xml:space="preserve"> Using Oven Communication</w:t>
      </w:r>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p>
    <w:p w14:paraId="6F82DA48" w14:textId="77777777" w:rsidR="001D11DE" w:rsidRPr="00F0388A" w:rsidRDefault="001D11DE" w:rsidP="001D11DE">
      <w:r>
        <w:t xml:space="preserve">When running profiles with oven </w:t>
      </w:r>
      <w:r w:rsidRPr="00F0388A">
        <w:t>communications</w:t>
      </w:r>
      <w:r>
        <w:t>, be aware of the following differences when compared to regular operations</w:t>
      </w:r>
      <w:r w:rsidRPr="00F0388A">
        <w:t>:</w:t>
      </w:r>
    </w:p>
    <w:p w14:paraId="09FCE31D" w14:textId="77777777" w:rsidR="001D11DE" w:rsidRPr="00F0388A" w:rsidRDefault="001D11DE" w:rsidP="001D11DE"/>
    <w:p w14:paraId="45A172D4" w14:textId="77777777" w:rsidR="001D11DE" w:rsidRPr="00F0388A" w:rsidRDefault="001D11DE" w:rsidP="00AA5614">
      <w:pPr>
        <w:pStyle w:val="ListNumber4"/>
        <w:numPr>
          <w:ilvl w:val="0"/>
          <w:numId w:val="7"/>
        </w:numPr>
      </w:pPr>
      <w:r w:rsidRPr="00F0388A">
        <w:t>When running a profile and going through the sequenc</w:t>
      </w:r>
      <w:r>
        <w:t xml:space="preserve">e of screens leading up to the </w:t>
      </w:r>
      <w:r w:rsidRPr="00274130">
        <w:rPr>
          <w:i/>
        </w:rPr>
        <w:t>Select Thermocouple</w:t>
      </w:r>
      <w:r w:rsidRPr="00F0388A">
        <w:t xml:space="preserve"> screen, you will not see a pull-down menu for the oven since there can be only one.  You will also not see the screen for the oven settings since this was taken care of in Global Preferences.</w:t>
      </w:r>
    </w:p>
    <w:p w14:paraId="5DBEF7B2" w14:textId="77777777" w:rsidR="001D11DE" w:rsidRPr="00F0388A" w:rsidRDefault="001D11DE" w:rsidP="001D11DE">
      <w:pPr>
        <w:pStyle w:val="ListContinue"/>
      </w:pPr>
    </w:p>
    <w:p w14:paraId="023148DA" w14:textId="1AB41F45" w:rsidR="001D11DE" w:rsidRPr="00F0388A" w:rsidRDefault="001D11DE" w:rsidP="00AA5614">
      <w:pPr>
        <w:pStyle w:val="ListNumber4"/>
      </w:pPr>
      <w:r w:rsidRPr="00F0388A">
        <w:t xml:space="preserve">When you are running the software with </w:t>
      </w:r>
      <w:r>
        <w:t>oven communication</w:t>
      </w:r>
      <w:r w:rsidRPr="00F0388A">
        <w:t xml:space="preserve">, </w:t>
      </w:r>
      <w:r>
        <w:t>the software sends</w:t>
      </w:r>
      <w:r w:rsidRPr="00F0388A">
        <w:t xml:space="preserve"> data to the oven’s PC control software.  This communication seems transparent at first</w:t>
      </w:r>
      <w:r>
        <w:t>,</w:t>
      </w:r>
      <w:r w:rsidRPr="00F0388A">
        <w:t xml:space="preserve"> but once you gain more experience you will see certain signs that the </w:t>
      </w:r>
      <w:r w:rsidR="00755AAD">
        <w:t xml:space="preserve">automatic system </w:t>
      </w:r>
      <w:r>
        <w:t>software</w:t>
      </w:r>
      <w:r w:rsidRPr="00F0388A">
        <w:t xml:space="preserve"> and </w:t>
      </w:r>
      <w:r>
        <w:t>the oven controller</w:t>
      </w:r>
      <w:r w:rsidRPr="00F0388A">
        <w:t xml:space="preserve"> are communicating.  One of the first things you might notice is that the recipe name loaded on the </w:t>
      </w:r>
      <w:r>
        <w:t xml:space="preserve">oven controller software will be </w:t>
      </w:r>
      <w:r w:rsidRPr="00274130">
        <w:rPr>
          <w:i/>
        </w:rPr>
        <w:t>KICPROFILE</w:t>
      </w:r>
      <w:r>
        <w:t xml:space="preserve">.  Loading the </w:t>
      </w:r>
      <w:r w:rsidRPr="00274130">
        <w:rPr>
          <w:i/>
        </w:rPr>
        <w:t>KICPROFILE</w:t>
      </w:r>
      <w:r w:rsidRPr="00F0388A">
        <w:t xml:space="preserve"> recipe</w:t>
      </w:r>
      <w:r>
        <w:t xml:space="preserve"> </w:t>
      </w:r>
      <w:r w:rsidRPr="00F0388A">
        <w:t>provides</w:t>
      </w:r>
      <w:r>
        <w:t xml:space="preserve"> the benefit of giving the </w:t>
      </w:r>
      <w:r w:rsidR="00755AAD">
        <w:t xml:space="preserve">automatic system </w:t>
      </w:r>
      <w:r w:rsidRPr="00F0388A">
        <w:t>software a vehicle to update oven settings without having to call a specific rec</w:t>
      </w:r>
      <w:r>
        <w:t xml:space="preserve">ipe file name and location of an oven controller </w:t>
      </w:r>
      <w:r w:rsidRPr="00F0388A">
        <w:t>recipe.</w:t>
      </w:r>
    </w:p>
    <w:p w14:paraId="37C476DD" w14:textId="77777777" w:rsidR="001D11DE" w:rsidRPr="00F0388A" w:rsidRDefault="001D11DE" w:rsidP="001D11DE">
      <w:pPr>
        <w:pStyle w:val="ListContinue"/>
      </w:pPr>
    </w:p>
    <w:p w14:paraId="0710C173" w14:textId="77777777" w:rsidR="001D11DE" w:rsidRPr="00F0388A" w:rsidRDefault="001D11DE" w:rsidP="00AA5614">
      <w:pPr>
        <w:pStyle w:val="ListNumber4"/>
      </w:pPr>
      <w:r w:rsidRPr="00F0388A">
        <w:t>When running a profile</w:t>
      </w:r>
      <w:r>
        <w:t>,</w:t>
      </w:r>
      <w:r w:rsidRPr="00F0388A">
        <w:t xml:space="preserve"> the software uses a Base Oven Recipe as a starting point for the oven r</w:t>
      </w:r>
      <w:r>
        <w:t xml:space="preserve">ecipe then changes the name to </w:t>
      </w:r>
      <w:r w:rsidRPr="00274130">
        <w:rPr>
          <w:i/>
        </w:rPr>
        <w:t>KICPROFILE</w:t>
      </w:r>
      <w:r w:rsidRPr="00F0388A">
        <w:t xml:space="preserve"> and will/can only change the zone </w:t>
      </w:r>
      <w:r>
        <w:t>setpoint</w:t>
      </w:r>
      <w:r w:rsidRPr="00F0388A">
        <w:t xml:space="preserve">s and conveyor speed settings thereafter.  This gives the software the flexibility to change </w:t>
      </w:r>
      <w:r>
        <w:t>setpoint</w:t>
      </w:r>
      <w:r w:rsidRPr="00F0388A">
        <w:t>s and conveyor speed on the fly without having you manually rename or save the recipe file.</w:t>
      </w:r>
    </w:p>
    <w:p w14:paraId="28DA15FF" w14:textId="77777777" w:rsidR="001D11DE" w:rsidRPr="00F0388A" w:rsidRDefault="001D11DE" w:rsidP="001D11DE">
      <w:pPr>
        <w:pStyle w:val="ListContinue"/>
      </w:pPr>
    </w:p>
    <w:p w14:paraId="518A9A79" w14:textId="26302E0F" w:rsidR="001D11DE" w:rsidRPr="00F0388A" w:rsidRDefault="001D11DE" w:rsidP="00AA5614">
      <w:pPr>
        <w:pStyle w:val="ListNumber4"/>
      </w:pPr>
      <w:r w:rsidRPr="00F0388A">
        <w:t>For your first profile, load appropriate temperature and conveyor speed settings in the oven control</w:t>
      </w:r>
      <w:r w:rsidR="00FE570D">
        <w:t>ler</w:t>
      </w:r>
      <w:r w:rsidRPr="00F0388A">
        <w:t xml:space="preserve"> software.  Once you have run your first profile or have loaded an existing profile from the Profile Explorer; zone </w:t>
      </w:r>
      <w:r>
        <w:t>setpoint</w:t>
      </w:r>
      <w:r w:rsidRPr="00F0388A">
        <w:t>s</w:t>
      </w:r>
      <w:r>
        <w:t>, you can make</w:t>
      </w:r>
      <w:r w:rsidRPr="00F0388A">
        <w:t xml:space="preserve"> conveyor speed adjustments manually while viewing the profile or </w:t>
      </w:r>
      <w:r>
        <w:t>let it happen</w:t>
      </w:r>
      <w:r w:rsidRPr="00F0388A">
        <w:t xml:space="preserve"> automatically if you have the </w:t>
      </w:r>
      <w:r>
        <w:t>N</w:t>
      </w:r>
      <w:r w:rsidRPr="00F0388A">
        <w:t>avigato</w:t>
      </w:r>
      <w:r>
        <w:t>r</w:t>
      </w:r>
      <w:r w:rsidRPr="00F0388A">
        <w:t xml:space="preserve"> software option installed.</w:t>
      </w:r>
    </w:p>
    <w:p w14:paraId="4D54EEB2" w14:textId="77777777" w:rsidR="001D11DE" w:rsidRPr="00F0388A" w:rsidRDefault="001D11DE" w:rsidP="001D11DE">
      <w:pPr>
        <w:pStyle w:val="ListNumber4"/>
        <w:numPr>
          <w:ilvl w:val="0"/>
          <w:numId w:val="0"/>
        </w:numPr>
      </w:pPr>
    </w:p>
    <w:p w14:paraId="4E55FB3B" w14:textId="6D800131" w:rsidR="001D11DE" w:rsidRPr="00F0388A" w:rsidRDefault="001D11DE" w:rsidP="001D11DE">
      <w:pPr>
        <w:pStyle w:val="ListContinue"/>
        <w:keepNext/>
        <w:spacing w:after="120"/>
      </w:pPr>
      <w:r w:rsidRPr="00F0388A">
        <w:t>On</w:t>
      </w:r>
      <w:r>
        <w:t xml:space="preserve">ce you choose to run a profile </w:t>
      </w:r>
      <w:r w:rsidRPr="00AE530F">
        <w:rPr>
          <w:i/>
        </w:rPr>
        <w:t>using the predicted setpoints and conveyor speed,</w:t>
      </w:r>
      <w:r w:rsidRPr="00F0388A">
        <w:t xml:space="preserve"> the software automatically send</w:t>
      </w:r>
      <w:r>
        <w:t>s</w:t>
      </w:r>
      <w:r w:rsidRPr="00F0388A">
        <w:t xml:space="preserve"> these new settings to the oven controller software to be loaded.  </w:t>
      </w:r>
      <w:r>
        <w:t>When the new settings are loaded, watch for the following</w:t>
      </w:r>
      <w:r w:rsidRPr="00F0388A">
        <w:t>:</w:t>
      </w:r>
    </w:p>
    <w:p w14:paraId="5393D4BC" w14:textId="77777777" w:rsidR="001D11DE" w:rsidRPr="00F0388A" w:rsidRDefault="001D11DE" w:rsidP="00AA5614">
      <w:pPr>
        <w:pStyle w:val="ListParagraph"/>
        <w:numPr>
          <w:ilvl w:val="0"/>
          <w:numId w:val="120"/>
        </w:numPr>
      </w:pPr>
      <w:r w:rsidRPr="00F0388A">
        <w:t xml:space="preserve">With some </w:t>
      </w:r>
      <w:r>
        <w:t>oven controllers</w:t>
      </w:r>
      <w:r w:rsidRPr="00F0388A">
        <w:t xml:space="preserve"> there may be an audio warning, indicating that the oven is going to change settings.  Some of the audio indicators are also accompanied by a timer that will not allow the oven to load the new </w:t>
      </w:r>
      <w:r>
        <w:t>setpoint</w:t>
      </w:r>
      <w:r w:rsidRPr="00F0388A">
        <w:t>s until the programmed time has elapsed.  These timers can be reduced or turned off at the customer’s discretion.</w:t>
      </w:r>
    </w:p>
    <w:p w14:paraId="69550304" w14:textId="77777777" w:rsidR="00050826" w:rsidRPr="00F0388A" w:rsidRDefault="00050826" w:rsidP="00050826">
      <w:pPr>
        <w:pStyle w:val="ListBullet2"/>
        <w:numPr>
          <w:ilvl w:val="0"/>
          <w:numId w:val="0"/>
        </w:numPr>
        <w:ind w:left="360"/>
      </w:pPr>
    </w:p>
    <w:tbl>
      <w:tblPr>
        <w:tblW w:w="0" w:type="auto"/>
        <w:tblInd w:w="270" w:type="dxa"/>
        <w:tblLook w:val="04A0" w:firstRow="1" w:lastRow="0" w:firstColumn="1" w:lastColumn="0" w:noHBand="0" w:noVBand="1"/>
      </w:tblPr>
      <w:tblGrid>
        <w:gridCol w:w="3549"/>
        <w:gridCol w:w="2435"/>
        <w:gridCol w:w="3091"/>
        <w:gridCol w:w="15"/>
      </w:tblGrid>
      <w:tr w:rsidR="00050826" w14:paraId="19EC0B14" w14:textId="77777777" w:rsidTr="004D6ABC">
        <w:trPr>
          <w:gridAfter w:val="1"/>
          <w:wAfter w:w="18" w:type="dxa"/>
        </w:trPr>
        <w:tc>
          <w:tcPr>
            <w:tcW w:w="4176" w:type="dxa"/>
            <w:shd w:val="clear" w:color="auto" w:fill="auto"/>
          </w:tcPr>
          <w:p w14:paraId="7D619EAB" w14:textId="52475FEB" w:rsidR="00050826" w:rsidRPr="00F0388A" w:rsidRDefault="00050826" w:rsidP="00AA5614">
            <w:pPr>
              <w:pStyle w:val="ListParagraph"/>
              <w:numPr>
                <w:ilvl w:val="0"/>
                <w:numId w:val="120"/>
              </w:numPr>
              <w:ind w:left="324"/>
            </w:pPr>
            <w:r w:rsidRPr="00F0388A">
              <w:t xml:space="preserve">The software will display the message “Waiting for the oven controller to acknowledge recipe change”.  There will be a time delay displayed for an estimated period for the oven to acknowledge the changes and that all conditions are right to set the oven to these new set points.  </w:t>
            </w:r>
            <w:del w:id="5143" w:author="Ryan Beck" w:date="2022-10-10T11:42:00Z">
              <w:r w:rsidRPr="00F0388A" w:rsidDel="001441B9">
                <w:delText xml:space="preserve">See </w:delText>
              </w:r>
              <w:r w:rsidRPr="00F0388A" w:rsidDel="001441B9">
                <w:fldChar w:fldCharType="begin"/>
              </w:r>
              <w:r w:rsidRPr="00F0388A" w:rsidDel="001441B9">
                <w:delInstrText xml:space="preserve"> REF _Ref186057216 \h  \* MERGEFORMAT </w:delInstrText>
              </w:r>
              <w:r w:rsidRPr="00F0388A" w:rsidDel="001441B9">
                <w:fldChar w:fldCharType="separate"/>
              </w:r>
              <w:r w:rsidR="00F9407E" w:rsidRPr="00F0388A" w:rsidDel="001441B9">
                <w:delText xml:space="preserve">Figure </w:delText>
              </w:r>
              <w:r w:rsidR="00F9407E" w:rsidDel="001441B9">
                <w:delText>87</w:delText>
              </w:r>
              <w:r w:rsidRPr="00F0388A" w:rsidDel="001441B9">
                <w:fldChar w:fldCharType="end"/>
              </w:r>
              <w:r w:rsidRPr="00F0388A" w:rsidDel="001441B9">
                <w:delText>.</w:delText>
              </w:r>
            </w:del>
          </w:p>
          <w:p w14:paraId="25110DBE" w14:textId="77777777" w:rsidR="00050826" w:rsidRDefault="00050826" w:rsidP="00970150">
            <w:pPr>
              <w:pStyle w:val="ListContinue"/>
              <w:ind w:left="0"/>
            </w:pPr>
          </w:p>
        </w:tc>
        <w:tc>
          <w:tcPr>
            <w:tcW w:w="4806" w:type="dxa"/>
            <w:gridSpan w:val="2"/>
            <w:shd w:val="clear" w:color="auto" w:fill="auto"/>
          </w:tcPr>
          <w:p w14:paraId="1A49032C" w14:textId="77777777" w:rsidR="00050826" w:rsidRDefault="000E0382" w:rsidP="00CC3E3C">
            <w:pPr>
              <w:ind w:left="720"/>
            </w:pPr>
            <w:r>
              <w:rPr>
                <w:noProof/>
              </w:rPr>
              <w:drawing>
                <wp:inline distT="0" distB="0" distL="0" distR="0" wp14:anchorId="36D2DCBE" wp14:editId="55842632">
                  <wp:extent cx="2905125" cy="1076325"/>
                  <wp:effectExtent l="0" t="0" r="9525" b="9525"/>
                  <wp:docPr id="184" name="Picture 184" descr="PL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PL 22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905125" cy="1076325"/>
                          </a:xfrm>
                          <a:prstGeom prst="rect">
                            <a:avLst/>
                          </a:prstGeom>
                          <a:noFill/>
                          <a:ln>
                            <a:noFill/>
                          </a:ln>
                        </pic:spPr>
                      </pic:pic>
                    </a:graphicData>
                  </a:graphic>
                </wp:inline>
              </w:drawing>
            </w:r>
          </w:p>
          <w:p w14:paraId="7E0B7DF5" w14:textId="1B2D7621" w:rsidR="00050826" w:rsidRDefault="00050826" w:rsidP="00970150">
            <w:pPr>
              <w:pStyle w:val="Caption"/>
            </w:pPr>
            <w:bookmarkStart w:id="5144" w:name="_Ref186057216"/>
            <w:r w:rsidRPr="00F0388A">
              <w:t xml:space="preserve">Figure </w:t>
            </w:r>
            <w:r w:rsidR="00364D2F">
              <w:fldChar w:fldCharType="begin"/>
            </w:r>
            <w:r w:rsidR="00364D2F">
              <w:instrText xml:space="preserve"> SEQ Figure \* ARABIC </w:instrText>
            </w:r>
            <w:r w:rsidR="00364D2F">
              <w:fldChar w:fldCharType="separate"/>
            </w:r>
            <w:r w:rsidR="00F9407E">
              <w:rPr>
                <w:noProof/>
              </w:rPr>
              <w:t>87</w:t>
            </w:r>
            <w:r w:rsidR="00364D2F">
              <w:rPr>
                <w:noProof/>
              </w:rPr>
              <w:fldChar w:fldCharType="end"/>
            </w:r>
            <w:bookmarkEnd w:id="5144"/>
          </w:p>
        </w:tc>
      </w:tr>
      <w:tr w:rsidR="00050826" w14:paraId="639DD5D2" w14:textId="77777777" w:rsidTr="004D6ABC">
        <w:trPr>
          <w:trHeight w:val="1925"/>
        </w:trPr>
        <w:tc>
          <w:tcPr>
            <w:tcW w:w="6293" w:type="dxa"/>
            <w:gridSpan w:val="2"/>
            <w:shd w:val="clear" w:color="auto" w:fill="auto"/>
          </w:tcPr>
          <w:p w14:paraId="0F71C779" w14:textId="77777777" w:rsidR="00D77035" w:rsidRPr="00F0388A" w:rsidRDefault="00D77035" w:rsidP="00AA5614">
            <w:pPr>
              <w:pStyle w:val="ListParagraph"/>
              <w:numPr>
                <w:ilvl w:val="0"/>
                <w:numId w:val="120"/>
              </w:numPr>
              <w:ind w:left="324"/>
            </w:pPr>
            <w:r w:rsidRPr="00F0388A">
              <w:t>You may notice with some ovens that it takes longer than others, you’ll have to get a feel for this as you go but if you feel the change is taking too long then switch over to the oven software and try to ascertain if there is some kind of disturbance that would cause the oven controller not to load the new set points.</w:t>
            </w:r>
          </w:p>
          <w:p w14:paraId="1AFE3232" w14:textId="77777777" w:rsidR="00050826" w:rsidRDefault="00050826" w:rsidP="001D11DE">
            <w:pPr>
              <w:pStyle w:val="ListNumber4"/>
              <w:numPr>
                <w:ilvl w:val="0"/>
                <w:numId w:val="0"/>
              </w:numPr>
            </w:pPr>
          </w:p>
        </w:tc>
        <w:tc>
          <w:tcPr>
            <w:tcW w:w="2707" w:type="dxa"/>
            <w:gridSpan w:val="2"/>
            <w:shd w:val="clear" w:color="auto" w:fill="auto"/>
          </w:tcPr>
          <w:p w14:paraId="24D85559" w14:textId="77777777" w:rsidR="00050826" w:rsidRDefault="000E0382" w:rsidP="00970150">
            <w:pPr>
              <w:pStyle w:val="ListContinue"/>
              <w:ind w:left="0"/>
              <w:jc w:val="center"/>
            </w:pPr>
            <w:r>
              <w:rPr>
                <w:noProof/>
              </w:rPr>
              <w:drawing>
                <wp:inline distT="0" distB="0" distL="0" distR="0" wp14:anchorId="743859E8" wp14:editId="49BA41BA">
                  <wp:extent cx="1413510" cy="1019810"/>
                  <wp:effectExtent l="0" t="0" r="0" b="8890"/>
                  <wp:docPr id="185" name="Picture 185" descr="PL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PL 23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413510" cy="1019810"/>
                          </a:xfrm>
                          <a:prstGeom prst="rect">
                            <a:avLst/>
                          </a:prstGeom>
                          <a:noFill/>
                          <a:ln>
                            <a:noFill/>
                          </a:ln>
                        </pic:spPr>
                      </pic:pic>
                    </a:graphicData>
                  </a:graphic>
                </wp:inline>
              </w:drawing>
            </w:r>
          </w:p>
          <w:p w14:paraId="1A4EFF1E" w14:textId="0AFCC6CD" w:rsidR="00050826" w:rsidRDefault="00050826" w:rsidP="00970150">
            <w:pPr>
              <w:pStyle w:val="Caption"/>
            </w:pPr>
            <w:r w:rsidRPr="00F0388A">
              <w:t xml:space="preserve">Figure </w:t>
            </w:r>
            <w:r w:rsidR="00364D2F">
              <w:fldChar w:fldCharType="begin"/>
            </w:r>
            <w:r w:rsidR="00364D2F">
              <w:instrText xml:space="preserve"> SEQ </w:instrText>
            </w:r>
            <w:r w:rsidR="00364D2F">
              <w:instrText xml:space="preserve">Figure \* ARABIC </w:instrText>
            </w:r>
            <w:r w:rsidR="00364D2F">
              <w:fldChar w:fldCharType="separate"/>
            </w:r>
            <w:r w:rsidR="00F9407E">
              <w:rPr>
                <w:noProof/>
              </w:rPr>
              <w:t>88</w:t>
            </w:r>
            <w:r w:rsidR="00364D2F">
              <w:rPr>
                <w:noProof/>
              </w:rPr>
              <w:fldChar w:fldCharType="end"/>
            </w:r>
          </w:p>
        </w:tc>
      </w:tr>
    </w:tbl>
    <w:p w14:paraId="3920D4C6" w14:textId="77777777" w:rsidR="0058069D" w:rsidRDefault="0058069D" w:rsidP="00444844">
      <w:pPr>
        <w:pStyle w:val="ListContinue"/>
      </w:pPr>
    </w:p>
    <w:p w14:paraId="3536CB53" w14:textId="77777777" w:rsidR="001249BA" w:rsidRDefault="001249BA" w:rsidP="00444844">
      <w:pPr>
        <w:pStyle w:val="ListContinue"/>
      </w:pPr>
    </w:p>
    <w:p w14:paraId="6E67C7E7" w14:textId="77777777" w:rsidR="003335AF" w:rsidRDefault="003335AF" w:rsidP="00444844">
      <w:pPr>
        <w:pStyle w:val="ListContinue"/>
      </w:pPr>
    </w:p>
    <w:p w14:paraId="3B8F7098" w14:textId="55F6F22E" w:rsidR="001D11DE" w:rsidRDefault="001D11DE" w:rsidP="00AA5614">
      <w:pPr>
        <w:pStyle w:val="ListNumber4"/>
        <w:numPr>
          <w:ilvl w:val="0"/>
          <w:numId w:val="46"/>
        </w:numPr>
      </w:pPr>
      <w:r w:rsidRPr="00F0388A">
        <w:lastRenderedPageBreak/>
        <w:t xml:space="preserve">If you are starting a profile and the software tells you that the oven’s actual zone temperatures are not within 2 degrees of the of the set point value, and you know that you have waited long enough (possibly even answered that they are still changing), but now you know they are not, then you will have to answer “No” and follow the instructions.  This information is outlined in the user manual, but what happens next may be a little confusing to a </w:t>
      </w:r>
      <w:del w:id="5145" w:author="Ryan Beck" w:date="2022-10-10T13:42:00Z">
        <w:r w:rsidRPr="00F0388A" w:rsidDel="00E3238F">
          <w:delText>first time</w:delText>
        </w:r>
      </w:del>
      <w:ins w:id="5146" w:author="Ryan Beck" w:date="2022-10-10T13:42:00Z">
        <w:r w:rsidR="00E3238F" w:rsidRPr="00F0388A">
          <w:t>first-time</w:t>
        </w:r>
      </w:ins>
      <w:r w:rsidRPr="00F0388A">
        <w:t xml:space="preserve"> user.  Here is a list of what takes place and why:</w:t>
      </w:r>
    </w:p>
    <w:p w14:paraId="08DF47B2" w14:textId="77777777" w:rsidR="001D11DE" w:rsidRPr="00F0388A" w:rsidRDefault="001D11DE" w:rsidP="001D11DE">
      <w:pPr>
        <w:pStyle w:val="ListContinue"/>
      </w:pPr>
    </w:p>
    <w:p w14:paraId="78CE2E49" w14:textId="77777777" w:rsidR="00D77035" w:rsidRDefault="00D77035" w:rsidP="004D6ABC">
      <w:pPr>
        <w:pStyle w:val="ListBullet2"/>
      </w:pPr>
      <w:r>
        <w:t xml:space="preserve">You answer </w:t>
      </w:r>
      <w:r w:rsidRPr="00734F10">
        <w:rPr>
          <w:i/>
        </w:rPr>
        <w:t>No</w:t>
      </w:r>
      <w:r w:rsidRPr="00F0388A">
        <w:t xml:space="preserve"> the temperatures are not getting closer and the system then asks you to change the </w:t>
      </w:r>
      <w:r>
        <w:t>Setpoint</w:t>
      </w:r>
      <w:r w:rsidRPr="00F0388A">
        <w:t xml:space="preserve"> values to that of the Actual.  What the system is doing by this is finding out what the oven will actually control to in certain zones.  It then takes the differences and uses them to update the oven.ini file so the next time the system optimizes for a profile it will take the zone delta limitations that it learned and apply it to the next profile.  The software will use the new zone delta limits until the values change again by a set of oven </w:t>
      </w:r>
      <w:r>
        <w:t>setpoint</w:t>
      </w:r>
      <w:r w:rsidRPr="00F0388A">
        <w:t xml:space="preserve">s that can’t be maintained by the oven are chosen. Remember that it is very important that you are sure that the oven can’t achieve the original </w:t>
      </w:r>
      <w:r>
        <w:t xml:space="preserve">setpoints before you answer </w:t>
      </w:r>
      <w:r w:rsidRPr="00734F10">
        <w:rPr>
          <w:i/>
        </w:rPr>
        <w:t>No</w:t>
      </w:r>
      <w:r>
        <w:rPr>
          <w:i/>
        </w:rPr>
        <w:t xml:space="preserve">. </w:t>
      </w:r>
      <w:r w:rsidRPr="00F0388A">
        <w:t xml:space="preserve"> Once the new delta limits are established this will affect the capability of the Navigator to optimize your profiles.</w:t>
      </w:r>
    </w:p>
    <w:p w14:paraId="18D29052" w14:textId="77777777" w:rsidR="00050826" w:rsidRPr="00F0388A" w:rsidRDefault="00050826" w:rsidP="00D507D6">
      <w:pPr>
        <w:pStyle w:val="ListBullet2"/>
        <w:numPr>
          <w:ilvl w:val="0"/>
          <w:numId w:val="0"/>
        </w:numPr>
        <w:ind w:left="360"/>
      </w:pPr>
    </w:p>
    <w:tbl>
      <w:tblPr>
        <w:tblW w:w="8982" w:type="dxa"/>
        <w:tblInd w:w="360" w:type="dxa"/>
        <w:tblLook w:val="04A0" w:firstRow="1" w:lastRow="0" w:firstColumn="1" w:lastColumn="0" w:noHBand="0" w:noVBand="1"/>
      </w:tblPr>
      <w:tblGrid>
        <w:gridCol w:w="2946"/>
        <w:gridCol w:w="6036"/>
      </w:tblGrid>
      <w:tr w:rsidR="00050826" w14:paraId="08BC3235" w14:textId="77777777" w:rsidTr="004D6ABC">
        <w:tc>
          <w:tcPr>
            <w:tcW w:w="3666" w:type="dxa"/>
            <w:shd w:val="clear" w:color="auto" w:fill="auto"/>
          </w:tcPr>
          <w:p w14:paraId="60F75F8C" w14:textId="6EBF8AAD" w:rsidR="00D507D6" w:rsidRDefault="00D507D6" w:rsidP="00AA5614">
            <w:pPr>
              <w:pStyle w:val="ListBullet2"/>
              <w:numPr>
                <w:ilvl w:val="0"/>
                <w:numId w:val="121"/>
              </w:numPr>
              <w:ind w:left="360"/>
            </w:pPr>
            <w:r w:rsidRPr="00F0388A">
              <w:t>Next the system will take you to the Verify Minimum and Maximum Set point Temperature screen.  This is to verify that we have not allowed the software to choose set point values that the oven is not capable of controlling to.</w:t>
            </w:r>
            <w:del w:id="5147" w:author="Ryan Beck" w:date="2022-10-10T11:42:00Z">
              <w:r w:rsidRPr="00F0388A" w:rsidDel="001441B9">
                <w:delText xml:space="preserve">  </w:delText>
              </w:r>
              <w:r w:rsidR="00D77035" w:rsidDel="001441B9">
                <w:delText>(</w:delText>
              </w:r>
              <w:r w:rsidRPr="00F0388A" w:rsidDel="001441B9">
                <w:delText xml:space="preserve">See </w:delText>
              </w:r>
              <w:r w:rsidRPr="00F0388A" w:rsidDel="001441B9">
                <w:fldChar w:fldCharType="begin"/>
              </w:r>
              <w:r w:rsidRPr="00F0388A" w:rsidDel="001441B9">
                <w:delInstrText xml:space="preserve"> REF _Ref186057432 \h  \* MERGEFORMAT </w:delInstrText>
              </w:r>
              <w:r w:rsidRPr="00F0388A" w:rsidDel="001441B9">
                <w:fldChar w:fldCharType="separate"/>
              </w:r>
              <w:r w:rsidR="00F9407E" w:rsidRPr="00970150" w:rsidDel="001441B9">
                <w:delText xml:space="preserve">Figure </w:delText>
              </w:r>
              <w:r w:rsidR="00F9407E" w:rsidDel="001441B9">
                <w:delText>89</w:delText>
              </w:r>
              <w:r w:rsidRPr="00F0388A" w:rsidDel="001441B9">
                <w:fldChar w:fldCharType="end"/>
              </w:r>
              <w:r w:rsidRPr="00F0388A" w:rsidDel="001441B9">
                <w:delText>.</w:delText>
              </w:r>
              <w:r w:rsidR="00D77035" w:rsidDel="001441B9">
                <w:delText>)</w:delText>
              </w:r>
            </w:del>
          </w:p>
          <w:p w14:paraId="0D195BD3" w14:textId="77777777" w:rsidR="00D507D6" w:rsidRPr="00F0388A" w:rsidRDefault="00D507D6" w:rsidP="004D6ABC">
            <w:pPr>
              <w:pStyle w:val="ListBullet2"/>
              <w:numPr>
                <w:ilvl w:val="0"/>
                <w:numId w:val="0"/>
              </w:numPr>
            </w:pPr>
          </w:p>
          <w:p w14:paraId="20E45897" w14:textId="77777777" w:rsidR="00050826" w:rsidRDefault="00D507D6" w:rsidP="00AA5614">
            <w:pPr>
              <w:pStyle w:val="ListBullet2"/>
              <w:numPr>
                <w:ilvl w:val="0"/>
                <w:numId w:val="121"/>
              </w:numPr>
              <w:ind w:left="360"/>
            </w:pPr>
            <w:r w:rsidRPr="00F0388A">
              <w:t xml:space="preserve">Next the software will prompt you that it will calculate new set points.  When you click on OK, the screen will change to a profile graph that has calculated new oven set points for the oven to load in order to produce the optimized profile results.  This works the same even if you don’t have the </w:t>
            </w:r>
            <w:r w:rsidRPr="00D77035">
              <w:rPr>
                <w:i/>
              </w:rPr>
              <w:t>N</w:t>
            </w:r>
            <w:r w:rsidR="00D77035" w:rsidRPr="00D77035">
              <w:rPr>
                <w:i/>
              </w:rPr>
              <w:t>avigator</w:t>
            </w:r>
            <w:r w:rsidRPr="00F0388A">
              <w:t xml:space="preserve"> option.  </w:t>
            </w:r>
          </w:p>
        </w:tc>
        <w:tc>
          <w:tcPr>
            <w:tcW w:w="5316" w:type="dxa"/>
            <w:shd w:val="clear" w:color="auto" w:fill="auto"/>
          </w:tcPr>
          <w:p w14:paraId="73274F67" w14:textId="77777777" w:rsidR="00050826" w:rsidRDefault="000E0382" w:rsidP="00CC3E3C">
            <w:pPr>
              <w:ind w:left="720"/>
            </w:pPr>
            <w:r>
              <w:rPr>
                <w:noProof/>
              </w:rPr>
              <w:drawing>
                <wp:inline distT="0" distB="0" distL="0" distR="0" wp14:anchorId="52AA059F" wp14:editId="09785630">
                  <wp:extent cx="3200400" cy="2623820"/>
                  <wp:effectExtent l="19050" t="19050" r="19050" b="2413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200400" cy="2623820"/>
                          </a:xfrm>
                          <a:prstGeom prst="rect">
                            <a:avLst/>
                          </a:prstGeom>
                          <a:noFill/>
                          <a:ln w="9525" cmpd="sng">
                            <a:solidFill>
                              <a:srgbClr val="000000"/>
                            </a:solidFill>
                            <a:miter lim="800000"/>
                            <a:headEnd/>
                            <a:tailEnd/>
                          </a:ln>
                          <a:effectLst/>
                        </pic:spPr>
                      </pic:pic>
                    </a:graphicData>
                  </a:graphic>
                </wp:inline>
              </w:drawing>
            </w:r>
          </w:p>
          <w:p w14:paraId="461E0540" w14:textId="4FD5E991" w:rsidR="00050826" w:rsidRPr="00970150" w:rsidRDefault="00050826" w:rsidP="00E332CD">
            <w:pPr>
              <w:ind w:left="720"/>
              <w:jc w:val="center"/>
            </w:pPr>
            <w:bookmarkStart w:id="5148" w:name="_Ref186057432"/>
            <w:r w:rsidRPr="00970150">
              <w:t xml:space="preserve">Figure </w:t>
            </w:r>
            <w:r w:rsidR="00364D2F">
              <w:fldChar w:fldCharType="begin"/>
            </w:r>
            <w:r w:rsidR="00364D2F">
              <w:instrText xml:space="preserve"> SEQ Figure \* ARABIC </w:instrText>
            </w:r>
            <w:r w:rsidR="00364D2F">
              <w:fldChar w:fldCharType="separate"/>
            </w:r>
            <w:r w:rsidR="00F9407E">
              <w:rPr>
                <w:noProof/>
              </w:rPr>
              <w:t>89</w:t>
            </w:r>
            <w:r w:rsidR="00364D2F">
              <w:rPr>
                <w:noProof/>
              </w:rPr>
              <w:fldChar w:fldCharType="end"/>
            </w:r>
            <w:bookmarkEnd w:id="5148"/>
            <w:r w:rsidRPr="00970150">
              <w:t>: Verify Setpoints</w:t>
            </w:r>
          </w:p>
        </w:tc>
      </w:tr>
    </w:tbl>
    <w:p w14:paraId="36DED972" w14:textId="2AE2112F" w:rsidR="00D507D6" w:rsidRDefault="004D6ABC" w:rsidP="00D507D6">
      <w:pPr>
        <w:pStyle w:val="ListBullet2"/>
        <w:numPr>
          <w:ilvl w:val="0"/>
          <w:numId w:val="0"/>
        </w:numPr>
        <w:ind w:left="720"/>
      </w:pPr>
      <w:r w:rsidRPr="00F0388A">
        <w:t>If you entered the new set points manually the software will automatically find new set points like the Navigator would when you get to this point.  Be patient you</w:t>
      </w:r>
      <w:r>
        <w:t xml:space="preserve"> </w:t>
      </w:r>
      <w:r w:rsidRPr="00F0388A">
        <w:t xml:space="preserve">may </w:t>
      </w:r>
      <w:r w:rsidR="00D507D6" w:rsidRPr="00F0388A">
        <w:t>have to go through this cycle of the oven not controlling to set point values a few times before the proper combination of acceptable set points and profile optimization can be found.  In worst case scenarios you may have to change the 2.0 degrees delta between set point and actual because the oven is just simply not capable of getting within 2 degrees C of the set point no matter what the temperature</w:t>
      </w:r>
      <w:r w:rsidR="00D77035" w:rsidRPr="00F0388A">
        <w:t>.</w:t>
      </w:r>
    </w:p>
    <w:p w14:paraId="1E48BB1D" w14:textId="77777777" w:rsidR="009E413D" w:rsidRDefault="009E413D" w:rsidP="009E413D">
      <w:pPr>
        <w:pStyle w:val="ListParagraph"/>
      </w:pPr>
    </w:p>
    <w:p w14:paraId="673F1310" w14:textId="66EC2355" w:rsidR="0058069D" w:rsidRPr="00276F83" w:rsidRDefault="0058069D" w:rsidP="003335AF">
      <w:r w:rsidRPr="003335AF">
        <w:rPr>
          <w:b/>
        </w:rPr>
        <w:t>T</w:t>
      </w:r>
      <w:r w:rsidR="00BB1B4C" w:rsidRPr="003335AF">
        <w:rPr>
          <w:b/>
        </w:rPr>
        <w:t>ip</w:t>
      </w:r>
      <w:r w:rsidR="00BB1B4C" w:rsidRPr="00276F83">
        <w:t xml:space="preserve">: </w:t>
      </w:r>
      <w:r w:rsidRPr="00276F83">
        <w:t>If you get into a situation where you are having to adjust too many times and are still not getting set points that the oven will control to</w:t>
      </w:r>
      <w:r w:rsidR="00EF61B9" w:rsidRPr="00276F83">
        <w:t>,</w:t>
      </w:r>
      <w:r w:rsidRPr="00276F83">
        <w:t xml:space="preserve"> but you are or you will be in spec by manually changing predicted set points, then go into the Optimization Tab and turn off “Allow Zone Set </w:t>
      </w:r>
      <w:del w:id="5149" w:author="Ryan Beck" w:date="2022-10-10T13:42:00Z">
        <w:r w:rsidRPr="00276F83" w:rsidDel="00E3238F">
          <w:delText>points</w:delText>
        </w:r>
      </w:del>
      <w:ins w:id="5150" w:author="Ryan Beck" w:date="2022-10-10T13:42:00Z">
        <w:r w:rsidR="00E3238F" w:rsidRPr="00276F83">
          <w:t>Points</w:t>
        </w:r>
      </w:ins>
      <w:r w:rsidRPr="00276F83">
        <w:t xml:space="preserve"> </w:t>
      </w:r>
      <w:proofErr w:type="gramStart"/>
      <w:r w:rsidRPr="00276F83">
        <w:t>To</w:t>
      </w:r>
      <w:proofErr w:type="gramEnd"/>
      <w:r w:rsidRPr="00276F83">
        <w:t xml:space="preserve"> Change”</w:t>
      </w:r>
      <w:r w:rsidR="00444844" w:rsidRPr="00276F83">
        <w:t xml:space="preserve">.  </w:t>
      </w:r>
      <w:r w:rsidRPr="00276F83">
        <w:t>The next time around</w:t>
      </w:r>
      <w:r w:rsidR="009E413D" w:rsidRPr="00276F83">
        <w:t>,</w:t>
      </w:r>
      <w:r w:rsidRPr="00276F83">
        <w:t xml:space="preserve"> the software will not change any of the zone </w:t>
      </w:r>
      <w:del w:id="5151" w:author="Ryan Beck" w:date="2022-10-10T13:42:00Z">
        <w:r w:rsidRPr="00276F83" w:rsidDel="00E3238F">
          <w:delText>values</w:delText>
        </w:r>
      </w:del>
      <w:ins w:id="5152" w:author="Ryan Beck" w:date="2022-10-10T13:42:00Z">
        <w:r w:rsidR="00E3238F" w:rsidRPr="00276F83">
          <w:t>values,</w:t>
        </w:r>
      </w:ins>
      <w:r w:rsidRPr="00276F83">
        <w:t xml:space="preserve"> but you can go in and change them manually to exactly what the actual values are and run the profile.</w:t>
      </w:r>
    </w:p>
    <w:p w14:paraId="79CB2A3F" w14:textId="77777777" w:rsidR="004D6ABC" w:rsidRDefault="004D6ABC">
      <w:pPr>
        <w:rPr>
          <w:rFonts w:ascii="Arial" w:hAnsi="Arial" w:cs="Arial"/>
          <w:b/>
          <w:bCs/>
          <w:iCs/>
          <w:sz w:val="32"/>
          <w:szCs w:val="28"/>
        </w:rPr>
      </w:pPr>
      <w:bookmarkStart w:id="5153" w:name="_Toc119468197"/>
      <w:bookmarkStart w:id="5154" w:name="_Toc329784654"/>
      <w:bookmarkStart w:id="5155" w:name="_Toc393782344"/>
      <w:r>
        <w:br w:type="page"/>
      </w:r>
    </w:p>
    <w:p w14:paraId="0220A023" w14:textId="30D19890" w:rsidR="00D77035" w:rsidRPr="00F0388A" w:rsidRDefault="004D6ABC" w:rsidP="00E14151">
      <w:pPr>
        <w:pStyle w:val="Heading2"/>
      </w:pPr>
      <w:bookmarkStart w:id="5156" w:name="_Toc469043396"/>
      <w:bookmarkStart w:id="5157" w:name="_Toc469045030"/>
      <w:bookmarkStart w:id="5158" w:name="_Toc469139328"/>
      <w:bookmarkStart w:id="5159" w:name="_Toc469152773"/>
      <w:bookmarkStart w:id="5160" w:name="_Toc491174864"/>
      <w:bookmarkStart w:id="5161" w:name="_Toc491337845"/>
      <w:bookmarkStart w:id="5162" w:name="_Toc491338019"/>
      <w:bookmarkStart w:id="5163" w:name="_Toc491338792"/>
      <w:bookmarkStart w:id="5164" w:name="_Toc532855774"/>
      <w:bookmarkStart w:id="5165" w:name="_Toc532856796"/>
      <w:bookmarkStart w:id="5166" w:name="_Toc53042218"/>
      <w:bookmarkStart w:id="5167" w:name="_Toc53042403"/>
      <w:bookmarkStart w:id="5168" w:name="_Toc86846375"/>
      <w:bookmarkStart w:id="5169" w:name="_Toc86846566"/>
      <w:bookmarkStart w:id="5170" w:name="_Toc119049778"/>
      <w:bookmarkStart w:id="5171" w:name="_Toc119049943"/>
      <w:bookmarkStart w:id="5172" w:name="_Toc119050508"/>
      <w:bookmarkStart w:id="5173" w:name="_Toc119050698"/>
      <w:r>
        <w:lastRenderedPageBreak/>
        <w:t>Start a</w:t>
      </w:r>
      <w:r w:rsidR="00754243" w:rsidRPr="00F0388A">
        <w:t xml:space="preserve"> </w:t>
      </w:r>
      <w:r w:rsidR="00D77035" w:rsidRPr="00F0388A">
        <w:t>Virtual Profile</w:t>
      </w:r>
      <w:bookmarkEnd w:id="5153"/>
      <w:bookmarkEnd w:id="5154"/>
      <w:bookmarkEnd w:id="5155"/>
      <w:r w:rsidR="00D77035">
        <w:t xml:space="preserve"> </w:t>
      </w:r>
      <w:proofErr w:type="gramStart"/>
      <w:r w:rsidR="00754243">
        <w:t>With</w:t>
      </w:r>
      <w:proofErr w:type="gramEnd"/>
      <w:r w:rsidR="00754243">
        <w:t xml:space="preserve"> Oven Communication</w:t>
      </w:r>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p>
    <w:p w14:paraId="38AC0BE6" w14:textId="77777777" w:rsidR="0058069D" w:rsidRPr="00F0388A" w:rsidRDefault="0049174E" w:rsidP="0058069D">
      <w:r>
        <w:t xml:space="preserve">Before </w:t>
      </w:r>
      <w:r w:rsidR="0058069D" w:rsidRPr="00F0388A">
        <w:t>running a V</w:t>
      </w:r>
      <w:r>
        <w:t xml:space="preserve">irtual </w:t>
      </w:r>
      <w:r w:rsidR="0058069D" w:rsidRPr="00F0388A">
        <w:t>P</w:t>
      </w:r>
      <w:r>
        <w:t>rofile</w:t>
      </w:r>
      <w:r w:rsidR="0058069D" w:rsidRPr="00F0388A">
        <w:t xml:space="preserve"> with </w:t>
      </w:r>
      <w:r>
        <w:t>oven</w:t>
      </w:r>
      <w:r w:rsidR="0058069D" w:rsidRPr="00F0388A">
        <w:t xml:space="preserve"> communications</w:t>
      </w:r>
      <w:r>
        <w:t>, review the following</w:t>
      </w:r>
      <w:r w:rsidR="0058069D" w:rsidRPr="00F0388A">
        <w:t>:</w:t>
      </w:r>
    </w:p>
    <w:p w14:paraId="3B513E57" w14:textId="77777777" w:rsidR="0058069D" w:rsidRPr="00F0388A" w:rsidRDefault="0058069D" w:rsidP="0058069D"/>
    <w:p w14:paraId="36D15A89" w14:textId="77777777" w:rsidR="00D77035" w:rsidRPr="00F0388A" w:rsidRDefault="00D77035" w:rsidP="00AA5614">
      <w:pPr>
        <w:pStyle w:val="ListNumber4"/>
        <w:numPr>
          <w:ilvl w:val="0"/>
          <w:numId w:val="47"/>
        </w:numPr>
      </w:pPr>
      <w:r>
        <w:t xml:space="preserve">You have </w:t>
      </w:r>
      <w:r w:rsidRPr="00D77035">
        <w:rPr>
          <w:i/>
        </w:rPr>
        <w:t>Use Base Oven Recipe</w:t>
      </w:r>
      <w:r w:rsidRPr="00F0388A">
        <w:t xml:space="preserve"> checked in Global Preferences but the software did not ask you to select it when you started the VP.  If you have just run your baseline profile and start a VP immediately, without exiting that product, then the VP will start without asking you to choose a Base Oven Recipe.  The system assumes since you just ran a successful baseline profile that all of the oven settings are correct, and in turn, the Base Oven Recipe settings are correct.</w:t>
      </w:r>
    </w:p>
    <w:p w14:paraId="188B05D3" w14:textId="77777777" w:rsidR="00D77035" w:rsidRPr="00F0388A" w:rsidRDefault="00D77035" w:rsidP="00D77035">
      <w:pPr>
        <w:pStyle w:val="ListContinue"/>
      </w:pPr>
    </w:p>
    <w:p w14:paraId="286B3124" w14:textId="77777777" w:rsidR="00D77035" w:rsidRPr="00F0388A" w:rsidRDefault="00D77035" w:rsidP="00AA5614">
      <w:pPr>
        <w:pStyle w:val="ListNumber4"/>
      </w:pPr>
      <w:r w:rsidRPr="00F0388A">
        <w:t xml:space="preserve">You setup your product and have a baseline profile now but you do not have an oven recipe to match it.  What recipe will you load when you want to run production on this product?  Remember that even though you originally loaded a specific oven recipe file, the software took over and loaded the KICPROFILE recipe on your oven and did not save any subsequent zone </w:t>
      </w:r>
      <w:r>
        <w:t>setpoint</w:t>
      </w:r>
      <w:r w:rsidRPr="00F0388A">
        <w:t>s and conveyor speed changes to that original oven recipe.</w:t>
      </w:r>
    </w:p>
    <w:p w14:paraId="3349027A" w14:textId="77777777" w:rsidR="00D77035" w:rsidRPr="00F0388A" w:rsidRDefault="00D77035" w:rsidP="00D77035">
      <w:pPr>
        <w:pStyle w:val="ListContinue"/>
      </w:pPr>
    </w:p>
    <w:p w14:paraId="12F0D857" w14:textId="77777777" w:rsidR="00D77035" w:rsidRDefault="00D77035" w:rsidP="00D77035">
      <w:pPr>
        <w:pStyle w:val="ListContinue"/>
      </w:pPr>
      <w:r w:rsidRPr="00F0388A">
        <w:t>You can save any changes made to the original recipe while profiling if you want to create a recipe that can be run on the oven controller without the software running.  If you choose not to save the changes, when you load this product under the software it will load the proper recipe parameters for that product.</w:t>
      </w:r>
    </w:p>
    <w:p w14:paraId="3CA8492A" w14:textId="77777777" w:rsidR="00036E0E" w:rsidRPr="00F0388A" w:rsidRDefault="00036E0E" w:rsidP="00AA696A">
      <w:pPr>
        <w:pStyle w:val="ListContinue"/>
      </w:pPr>
    </w:p>
    <w:tbl>
      <w:tblPr>
        <w:tblW w:w="0" w:type="auto"/>
        <w:tblInd w:w="-90" w:type="dxa"/>
        <w:tblLook w:val="04A0" w:firstRow="1" w:lastRow="0" w:firstColumn="1" w:lastColumn="0" w:noHBand="0" w:noVBand="1"/>
      </w:tblPr>
      <w:tblGrid>
        <w:gridCol w:w="4594"/>
        <w:gridCol w:w="4748"/>
      </w:tblGrid>
      <w:tr w:rsidR="00036E0E" w14:paraId="38070A85" w14:textId="77777777" w:rsidTr="004D6ABC">
        <w:tc>
          <w:tcPr>
            <w:tcW w:w="4594" w:type="dxa"/>
            <w:shd w:val="clear" w:color="auto" w:fill="auto"/>
          </w:tcPr>
          <w:p w14:paraId="1F0B95A5" w14:textId="1B357335" w:rsidR="00036E0E" w:rsidDel="00E3238F" w:rsidRDefault="00036E0E" w:rsidP="009E2A24">
            <w:pPr>
              <w:pStyle w:val="ListNumber4"/>
              <w:rPr>
                <w:del w:id="5174" w:author="Ryan Beck" w:date="2022-10-10T13:42:00Z"/>
              </w:rPr>
            </w:pPr>
            <w:r w:rsidRPr="00F0388A">
              <w:t xml:space="preserve">When starting a Virtual Profile from the Profile Explorer, </w:t>
            </w:r>
            <w:r w:rsidR="00FE570D">
              <w:t>y</w:t>
            </w:r>
            <w:r w:rsidRPr="00F0388A">
              <w:t>ou will be asked to select your Base oven Recipe.  A browse dialog box will appear, providing you with the means to browse your PC and point to the location and file name of the Base Oven Recipe you</w:t>
            </w:r>
            <w:r w:rsidR="004D41C7">
              <w:t>’ve</w:t>
            </w:r>
            <w:r w:rsidRPr="00F0388A">
              <w:t xml:space="preserve"> chosen to use for this product.  </w:t>
            </w:r>
            <w:del w:id="5175" w:author="Ryan Beck" w:date="2022-10-10T13:42:00Z">
              <w:r w:rsidRPr="00F0388A" w:rsidDel="00E3238F">
                <w:delText xml:space="preserve">See </w:delText>
              </w:r>
              <w:r w:rsidRPr="00F0388A" w:rsidDel="00E3238F">
                <w:fldChar w:fldCharType="begin"/>
              </w:r>
              <w:r w:rsidRPr="00F0388A" w:rsidDel="00E3238F">
                <w:delInstrText xml:space="preserve"> REF _Ref186057746 \h  \* MERGEFORMAT </w:delInstrText>
              </w:r>
              <w:r w:rsidRPr="00F0388A" w:rsidDel="00E3238F">
                <w:fldChar w:fldCharType="separate"/>
              </w:r>
              <w:r w:rsidR="00F9407E" w:rsidRPr="00F0388A" w:rsidDel="00E3238F">
                <w:delText xml:space="preserve">Figure </w:delText>
              </w:r>
              <w:r w:rsidR="00F9407E" w:rsidDel="00E3238F">
                <w:rPr>
                  <w:noProof/>
                </w:rPr>
                <w:delText>90</w:delText>
              </w:r>
              <w:r w:rsidRPr="00F0388A" w:rsidDel="00E3238F">
                <w:fldChar w:fldCharType="end"/>
              </w:r>
              <w:r w:rsidRPr="00F0388A" w:rsidDel="00E3238F">
                <w:delText>.</w:delText>
              </w:r>
            </w:del>
          </w:p>
          <w:p w14:paraId="10D538BC" w14:textId="77777777" w:rsidR="00E3238F" w:rsidRPr="00F0388A" w:rsidRDefault="00E3238F" w:rsidP="009E2A24">
            <w:pPr>
              <w:pStyle w:val="ListNumber4"/>
              <w:rPr>
                <w:ins w:id="5176" w:author="Ryan Beck" w:date="2022-10-10T13:42:00Z"/>
              </w:rPr>
            </w:pPr>
          </w:p>
          <w:p w14:paraId="1A789610" w14:textId="77777777" w:rsidR="00036E0E" w:rsidRPr="00F0388A" w:rsidRDefault="00036E0E">
            <w:pPr>
              <w:pStyle w:val="ListNumber4"/>
              <w:numPr>
                <w:ilvl w:val="0"/>
                <w:numId w:val="0"/>
              </w:numPr>
              <w:ind w:left="360"/>
              <w:pPrChange w:id="5177" w:author="Ryan Beck" w:date="2022-10-10T13:42:00Z">
                <w:pPr>
                  <w:pStyle w:val="ListContinue"/>
                </w:pPr>
              </w:pPrChange>
            </w:pPr>
          </w:p>
          <w:p w14:paraId="1F21A35B" w14:textId="2587B89B" w:rsidR="00036E0E" w:rsidRDefault="00036E0E" w:rsidP="00036E0E">
            <w:pPr>
              <w:pStyle w:val="ListContinue"/>
            </w:pPr>
            <w:r w:rsidRPr="00F0388A">
              <w:t>Remember it should be the same one you chose when you originally ran your baseline profiles.  If you choose the wrong Base Oven Recipe, you could have boards fall off the conveyor or never even make it in because the Base Oven Recipe you chose does not match the width o</w:t>
            </w:r>
            <w:r>
              <w:t>f the original file you loaded.</w:t>
            </w:r>
          </w:p>
        </w:tc>
        <w:tc>
          <w:tcPr>
            <w:tcW w:w="4748" w:type="dxa"/>
            <w:shd w:val="clear" w:color="auto" w:fill="auto"/>
          </w:tcPr>
          <w:p w14:paraId="68848EBB" w14:textId="77777777" w:rsidR="00036E0E" w:rsidRDefault="000E0382" w:rsidP="00970150">
            <w:pPr>
              <w:pStyle w:val="ListContinue"/>
              <w:ind w:left="0"/>
            </w:pPr>
            <w:r>
              <w:rPr>
                <w:noProof/>
              </w:rPr>
              <w:drawing>
                <wp:inline distT="0" distB="0" distL="0" distR="0" wp14:anchorId="133F3581" wp14:editId="688F2C34">
                  <wp:extent cx="2743200" cy="1870710"/>
                  <wp:effectExtent l="0" t="0" r="0" b="0"/>
                  <wp:docPr id="187" name="Picture 187"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Baseline Recip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743200" cy="1870710"/>
                          </a:xfrm>
                          <a:prstGeom prst="rect">
                            <a:avLst/>
                          </a:prstGeom>
                          <a:noFill/>
                          <a:ln>
                            <a:noFill/>
                          </a:ln>
                        </pic:spPr>
                      </pic:pic>
                    </a:graphicData>
                  </a:graphic>
                </wp:inline>
              </w:drawing>
            </w:r>
          </w:p>
          <w:p w14:paraId="4064905F" w14:textId="5DE0E786" w:rsidR="00036E0E" w:rsidRPr="00F0388A" w:rsidRDefault="00036E0E" w:rsidP="00036E0E">
            <w:pPr>
              <w:pStyle w:val="Caption"/>
            </w:pPr>
            <w:bookmarkStart w:id="5178" w:name="_Ref186057746"/>
            <w:r w:rsidRPr="00F0388A">
              <w:t xml:space="preserve">Figure </w:t>
            </w:r>
            <w:r w:rsidR="00364D2F">
              <w:fldChar w:fldCharType="begin"/>
            </w:r>
            <w:r w:rsidR="00364D2F">
              <w:instrText xml:space="preserve"> SEQ Figure \* ARABIC </w:instrText>
            </w:r>
            <w:r w:rsidR="00364D2F">
              <w:fldChar w:fldCharType="separate"/>
            </w:r>
            <w:r w:rsidR="00F9407E">
              <w:rPr>
                <w:noProof/>
              </w:rPr>
              <w:t>90</w:t>
            </w:r>
            <w:r w:rsidR="00364D2F">
              <w:rPr>
                <w:noProof/>
              </w:rPr>
              <w:fldChar w:fldCharType="end"/>
            </w:r>
            <w:bookmarkEnd w:id="5178"/>
          </w:p>
          <w:p w14:paraId="6D0370B0" w14:textId="77777777" w:rsidR="00036E0E" w:rsidRDefault="00036E0E" w:rsidP="00970150">
            <w:pPr>
              <w:pStyle w:val="ListContinue"/>
              <w:ind w:left="0"/>
            </w:pPr>
          </w:p>
        </w:tc>
      </w:tr>
    </w:tbl>
    <w:p w14:paraId="012B7074" w14:textId="77777777" w:rsidR="00AA696A" w:rsidRPr="00F0388A" w:rsidRDefault="00AA696A" w:rsidP="003130FB">
      <w:pPr>
        <w:pStyle w:val="ListContinue"/>
      </w:pPr>
    </w:p>
    <w:p w14:paraId="7A85C756" w14:textId="62C1D525" w:rsidR="0058069D" w:rsidRDefault="0058069D" w:rsidP="00550F97">
      <w:pPr>
        <w:pStyle w:val="ListNumber4"/>
      </w:pPr>
      <w:r w:rsidRPr="00F0388A">
        <w:t>When you have selected and opened the Base Oven Recipe</w:t>
      </w:r>
      <w:r w:rsidR="00C54BED">
        <w:t>,</w:t>
      </w:r>
      <w:r w:rsidRPr="00F0388A">
        <w:t xml:space="preserve"> the software will load that recipe on the oven.  All of the parameters in this recipe are correct for this product except the zone set points and conveyor speed</w:t>
      </w:r>
      <w:r w:rsidR="005441EB" w:rsidRPr="00F0388A">
        <w:t xml:space="preserve">.  </w:t>
      </w:r>
      <w:r w:rsidRPr="00F0388A">
        <w:t>With some ovens</w:t>
      </w:r>
      <w:r w:rsidR="007F528B" w:rsidRPr="00F0388A">
        <w:t>,</w:t>
      </w:r>
      <w:r w:rsidRPr="00F0388A">
        <w:t xml:space="preserve"> you may hear an audio warning, you may see the light tower change to an amber state, you may even see the conveyor stop momentarily and then start again indicating that the oven is loading the Base Oven Recipe.  Seconds later you may hear or see one or all of these signs again as the software sends just the zone set points and conveyor speed s</w:t>
      </w:r>
      <w:r w:rsidR="005441EB" w:rsidRPr="00F0388A">
        <w:t>ettings to the oven controller.</w:t>
      </w:r>
    </w:p>
    <w:p w14:paraId="793D2D18" w14:textId="77777777" w:rsidR="00036E0E" w:rsidRPr="00F0388A" w:rsidRDefault="00036E0E" w:rsidP="00036E0E">
      <w:pPr>
        <w:pStyle w:val="ListNumber4"/>
        <w:numPr>
          <w:ilvl w:val="0"/>
          <w:numId w:val="0"/>
        </w:numPr>
      </w:pPr>
    </w:p>
    <w:tbl>
      <w:tblPr>
        <w:tblW w:w="0" w:type="auto"/>
        <w:tblInd w:w="-90" w:type="dxa"/>
        <w:tblLook w:val="04A0" w:firstRow="1" w:lastRow="0" w:firstColumn="1" w:lastColumn="0" w:noHBand="0" w:noVBand="1"/>
      </w:tblPr>
      <w:tblGrid>
        <w:gridCol w:w="4589"/>
        <w:gridCol w:w="4753"/>
      </w:tblGrid>
      <w:tr w:rsidR="00036E0E" w14:paraId="6662EC72" w14:textId="77777777" w:rsidTr="004D6ABC">
        <w:tc>
          <w:tcPr>
            <w:tcW w:w="4589" w:type="dxa"/>
            <w:shd w:val="clear" w:color="auto" w:fill="auto"/>
          </w:tcPr>
          <w:p w14:paraId="3AF7EB07" w14:textId="001D4616" w:rsidR="00036E0E" w:rsidRDefault="00036E0E" w:rsidP="00970150">
            <w:pPr>
              <w:pStyle w:val="ListNumber4"/>
            </w:pPr>
            <w:r w:rsidRPr="00F0388A">
              <w:t>If you have already loaded a VP and selected a Base Oven Re</w:t>
            </w:r>
            <w:r w:rsidR="00D77035">
              <w:t xml:space="preserve">cipe then you will not see the </w:t>
            </w:r>
            <w:r w:rsidRPr="00D77035">
              <w:rPr>
                <w:i/>
              </w:rPr>
              <w:t>Select the</w:t>
            </w:r>
            <w:r w:rsidR="00D77035" w:rsidRPr="00D77035">
              <w:rPr>
                <w:i/>
              </w:rPr>
              <w:t xml:space="preserve"> Base Oven Recipe to be Loaded</w:t>
            </w:r>
            <w:r w:rsidR="00D77035">
              <w:t xml:space="preserve"> screen.  </w:t>
            </w:r>
            <w:proofErr w:type="gramStart"/>
            <w:r w:rsidR="00D77035">
              <w:t>Instead</w:t>
            </w:r>
            <w:proofErr w:type="gramEnd"/>
            <w:r w:rsidR="00D77035">
              <w:t xml:space="preserve"> you will see the</w:t>
            </w:r>
            <w:r w:rsidRPr="00F0388A">
              <w:t xml:space="preserve"> screen</w:t>
            </w:r>
            <w:r w:rsidR="00D77035">
              <w:t xml:space="preserve"> shown at the right</w:t>
            </w:r>
            <w:r w:rsidRPr="00F0388A">
              <w:t>, verifying that you are loading the correct Ba</w:t>
            </w:r>
            <w:r w:rsidR="00D77035">
              <w:t xml:space="preserve">se Oven Recipe.  If you choose </w:t>
            </w:r>
            <w:r w:rsidR="00D77035" w:rsidRPr="00D77035">
              <w:rPr>
                <w:i/>
              </w:rPr>
              <w:t>No</w:t>
            </w:r>
            <w:r w:rsidR="00D77035">
              <w:t xml:space="preserve"> then the </w:t>
            </w:r>
            <w:r w:rsidRPr="00D77035">
              <w:rPr>
                <w:i/>
              </w:rPr>
              <w:t>Select</w:t>
            </w:r>
            <w:r w:rsidR="00D77035" w:rsidRPr="00D77035">
              <w:rPr>
                <w:i/>
              </w:rPr>
              <w:t xml:space="preserve"> Base Oven Recipe to Be Loaded</w:t>
            </w:r>
            <w:r w:rsidR="00D77035">
              <w:t>:</w:t>
            </w:r>
            <w:r w:rsidRPr="00F0388A">
              <w:t xml:space="preserve"> screen will appear.  </w:t>
            </w:r>
            <w:del w:id="5179" w:author="Ryan Beck" w:date="2022-10-10T11:42:00Z">
              <w:r w:rsidR="00D77035" w:rsidDel="001441B9">
                <w:delText>(</w:delText>
              </w:r>
              <w:r w:rsidRPr="00F0388A" w:rsidDel="001441B9">
                <w:delText xml:space="preserve">See </w:delText>
              </w:r>
              <w:r w:rsidRPr="00F0388A" w:rsidDel="001441B9">
                <w:fldChar w:fldCharType="begin"/>
              </w:r>
              <w:r w:rsidRPr="00F0388A" w:rsidDel="001441B9">
                <w:delInstrText xml:space="preserve"> REF _Ref186057932 \h  \* MERGEFORMAT </w:delInstrText>
              </w:r>
              <w:r w:rsidRPr="00F0388A" w:rsidDel="001441B9">
                <w:fldChar w:fldCharType="separate"/>
              </w:r>
              <w:r w:rsidR="00F9407E" w:rsidRPr="00F9407E" w:rsidDel="001441B9">
                <w:delText xml:space="preserve">Figure </w:delText>
              </w:r>
              <w:r w:rsidR="00F9407E" w:rsidRPr="00F9407E" w:rsidDel="001441B9">
                <w:rPr>
                  <w:noProof/>
                </w:rPr>
                <w:delText>91</w:delText>
              </w:r>
              <w:r w:rsidRPr="00F0388A" w:rsidDel="001441B9">
                <w:fldChar w:fldCharType="end"/>
              </w:r>
              <w:r w:rsidRPr="00F0388A" w:rsidDel="001441B9">
                <w:delText>.</w:delText>
              </w:r>
              <w:r w:rsidR="00D77035" w:rsidDel="001441B9">
                <w:delText>)</w:delText>
              </w:r>
            </w:del>
          </w:p>
        </w:tc>
        <w:tc>
          <w:tcPr>
            <w:tcW w:w="4753" w:type="dxa"/>
            <w:shd w:val="clear" w:color="auto" w:fill="auto"/>
          </w:tcPr>
          <w:p w14:paraId="54004861" w14:textId="77777777" w:rsidR="00036E0E" w:rsidRDefault="000E0382" w:rsidP="00970150">
            <w:pPr>
              <w:pStyle w:val="ListContinue"/>
              <w:ind w:left="0"/>
            </w:pPr>
            <w:r>
              <w:rPr>
                <w:noProof/>
              </w:rPr>
              <w:drawing>
                <wp:inline distT="0" distB="0" distL="0" distR="0" wp14:anchorId="0C3D9749" wp14:editId="579FACA4">
                  <wp:extent cx="2743200" cy="710565"/>
                  <wp:effectExtent l="0" t="0" r="0" b="0"/>
                  <wp:docPr id="188" name="Picture 188" descr="PL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PL 23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743200" cy="710565"/>
                          </a:xfrm>
                          <a:prstGeom prst="rect">
                            <a:avLst/>
                          </a:prstGeom>
                          <a:noFill/>
                          <a:ln>
                            <a:noFill/>
                          </a:ln>
                        </pic:spPr>
                      </pic:pic>
                    </a:graphicData>
                  </a:graphic>
                </wp:inline>
              </w:drawing>
            </w:r>
          </w:p>
          <w:p w14:paraId="29E58D1A" w14:textId="4635B1AC" w:rsidR="00036E0E" w:rsidRPr="00970150" w:rsidRDefault="00036E0E" w:rsidP="00970150">
            <w:pPr>
              <w:pStyle w:val="ListContinue"/>
              <w:ind w:left="0"/>
              <w:jc w:val="center"/>
              <w:rPr>
                <w:rFonts w:ascii="Arial" w:hAnsi="Arial" w:cs="Arial"/>
                <w:sz w:val="16"/>
                <w:szCs w:val="16"/>
              </w:rPr>
            </w:pPr>
            <w:bookmarkStart w:id="5180" w:name="_Ref186057932"/>
            <w:r w:rsidRPr="00970150">
              <w:rPr>
                <w:rFonts w:ascii="Arial" w:hAnsi="Arial" w:cs="Arial"/>
                <w:sz w:val="16"/>
                <w:szCs w:val="16"/>
              </w:rPr>
              <w:t xml:space="preserve">Figure </w:t>
            </w:r>
            <w:r w:rsidRPr="00970150">
              <w:rPr>
                <w:rFonts w:ascii="Arial" w:hAnsi="Arial" w:cs="Arial"/>
                <w:sz w:val="16"/>
                <w:szCs w:val="16"/>
              </w:rPr>
              <w:fldChar w:fldCharType="begin"/>
            </w:r>
            <w:r w:rsidRPr="00970150">
              <w:rPr>
                <w:rFonts w:ascii="Arial" w:hAnsi="Arial" w:cs="Arial"/>
                <w:sz w:val="16"/>
                <w:szCs w:val="16"/>
              </w:rPr>
              <w:instrText xml:space="preserve"> SEQ Figure \* ARABIC </w:instrText>
            </w:r>
            <w:r w:rsidRPr="00970150">
              <w:rPr>
                <w:rFonts w:ascii="Arial" w:hAnsi="Arial" w:cs="Arial"/>
                <w:sz w:val="16"/>
                <w:szCs w:val="16"/>
              </w:rPr>
              <w:fldChar w:fldCharType="separate"/>
            </w:r>
            <w:r w:rsidR="00F9407E">
              <w:rPr>
                <w:rFonts w:ascii="Arial" w:hAnsi="Arial" w:cs="Arial"/>
                <w:noProof/>
                <w:sz w:val="16"/>
                <w:szCs w:val="16"/>
              </w:rPr>
              <w:t>91</w:t>
            </w:r>
            <w:r w:rsidRPr="00970150">
              <w:rPr>
                <w:rFonts w:ascii="Arial" w:hAnsi="Arial" w:cs="Arial"/>
                <w:sz w:val="16"/>
                <w:szCs w:val="16"/>
              </w:rPr>
              <w:fldChar w:fldCharType="end"/>
            </w:r>
            <w:bookmarkEnd w:id="5180"/>
          </w:p>
        </w:tc>
      </w:tr>
    </w:tbl>
    <w:p w14:paraId="7C15AE9F" w14:textId="77777777" w:rsidR="0058069D" w:rsidRPr="00F0388A" w:rsidRDefault="0058069D" w:rsidP="0058069D"/>
    <w:p w14:paraId="66D90877" w14:textId="3445CC9B" w:rsidR="00BD073C" w:rsidRPr="00276F83" w:rsidRDefault="00D77035" w:rsidP="003335AF">
      <w:r w:rsidRPr="003335AF">
        <w:rPr>
          <w:b/>
        </w:rPr>
        <w:t>Note</w:t>
      </w:r>
      <w:r w:rsidR="000E6D3B" w:rsidRPr="00276F83">
        <w:t xml:space="preserve">: </w:t>
      </w:r>
      <w:r w:rsidR="0058069D" w:rsidRPr="00276F83">
        <w:t>If you feel that the system is taking too long to load the Base Oven Recipe or the setpoints, switch over to the oven control</w:t>
      </w:r>
      <w:r w:rsidR="004D41C7">
        <w:t>ler</w:t>
      </w:r>
      <w:r w:rsidR="0058069D" w:rsidRPr="00276F83">
        <w:t xml:space="preserve"> software and see if you can detect a reason why the oven is </w:t>
      </w:r>
      <w:r w:rsidR="000B1E86" w:rsidRPr="00276F83">
        <w:t>not accepting the changes.</w:t>
      </w:r>
    </w:p>
    <w:p w14:paraId="2F269D11" w14:textId="77777777" w:rsidR="00351520" w:rsidRPr="00F0388A" w:rsidRDefault="00754243" w:rsidP="00E14151">
      <w:pPr>
        <w:pStyle w:val="Heading2"/>
      </w:pPr>
      <w:bookmarkStart w:id="5181" w:name="_KIC_24/7_without_Board_Sensor_(Belt"/>
      <w:bookmarkStart w:id="5182" w:name="_Toc51132722"/>
      <w:bookmarkStart w:id="5183" w:name="_Toc119468198"/>
      <w:bookmarkEnd w:id="5181"/>
      <w:r w:rsidRPr="00F0388A">
        <w:br w:type="page"/>
      </w:r>
      <w:bookmarkStart w:id="5184" w:name="_Toc141866788"/>
      <w:bookmarkStart w:id="5185" w:name="_Toc329784655"/>
      <w:bookmarkStart w:id="5186" w:name="_Toc469043397"/>
      <w:bookmarkStart w:id="5187" w:name="_Toc469045031"/>
      <w:bookmarkStart w:id="5188" w:name="_Toc469139329"/>
      <w:bookmarkStart w:id="5189" w:name="_Toc469152774"/>
      <w:bookmarkStart w:id="5190" w:name="_Toc491174865"/>
      <w:bookmarkStart w:id="5191" w:name="_Toc491337846"/>
      <w:bookmarkStart w:id="5192" w:name="_Toc491338020"/>
      <w:bookmarkStart w:id="5193" w:name="_Toc491338793"/>
      <w:bookmarkStart w:id="5194" w:name="_Toc532855775"/>
      <w:bookmarkStart w:id="5195" w:name="_Toc532856797"/>
      <w:bookmarkStart w:id="5196" w:name="_Toc53042219"/>
      <w:bookmarkStart w:id="5197" w:name="_Toc53042404"/>
      <w:bookmarkStart w:id="5198" w:name="_Toc86846376"/>
      <w:bookmarkStart w:id="5199" w:name="_Toc86846567"/>
      <w:bookmarkStart w:id="5200" w:name="_Toc119049779"/>
      <w:bookmarkStart w:id="5201" w:name="_Toc119049944"/>
      <w:bookmarkStart w:id="5202" w:name="_Toc119050509"/>
      <w:bookmarkStart w:id="5203" w:name="_Toc119050699"/>
      <w:r w:rsidR="00351520" w:rsidRPr="00F0388A">
        <w:lastRenderedPageBreak/>
        <w:t xml:space="preserve">Base </w:t>
      </w:r>
      <w:r>
        <w:t>O</w:t>
      </w:r>
      <w:r w:rsidRPr="00F0388A">
        <w:t xml:space="preserve">ven </w:t>
      </w:r>
      <w:r>
        <w:t>R</w:t>
      </w:r>
      <w:r w:rsidRPr="00F0388A">
        <w:t xml:space="preserve">ecipe </w:t>
      </w:r>
      <w:r>
        <w:t>A</w:t>
      </w:r>
      <w:r w:rsidRPr="00F0388A">
        <w:t xml:space="preserve">utomatic </w:t>
      </w:r>
      <w:r>
        <w:t>V</w:t>
      </w:r>
      <w:r w:rsidRPr="00F0388A">
        <w:t>erification</w:t>
      </w:r>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p>
    <w:p w14:paraId="776454DD" w14:textId="77777777" w:rsidR="00351520" w:rsidRDefault="00351520" w:rsidP="00351520">
      <w:r w:rsidRPr="00F0388A">
        <w:t>For Base Oven Recipe compatible ovens, users can automatically verify the correct Base Oven Recipe before beginning a Virtual Profile.  This feature is especially useful for users that have multiple production products using multiple Base Oven Recipes.  The system will allow you to select the Base Oven Recipe and if the selected recipe does not match</w:t>
      </w:r>
      <w:r w:rsidR="00DF52F2" w:rsidRPr="00F0388A">
        <w:t>,</w:t>
      </w:r>
      <w:r w:rsidRPr="00F0388A">
        <w:t xml:space="preserve"> the Virtual Profile cannot</w:t>
      </w:r>
      <w:r w:rsidR="00DF52F2" w:rsidRPr="00F0388A">
        <w:t xml:space="preserve"> begin.</w:t>
      </w:r>
    </w:p>
    <w:p w14:paraId="1E6CCD19" w14:textId="77777777" w:rsidR="003335AF" w:rsidRPr="00F0388A" w:rsidRDefault="003335AF" w:rsidP="00351520"/>
    <w:p w14:paraId="4BA34F3F" w14:textId="77777777" w:rsidR="00351520" w:rsidRDefault="00351520" w:rsidP="00AA5614">
      <w:pPr>
        <w:pStyle w:val="ListNumber4"/>
        <w:numPr>
          <w:ilvl w:val="0"/>
          <w:numId w:val="11"/>
        </w:numPr>
      </w:pPr>
      <w:r w:rsidRPr="00F0388A">
        <w:t xml:space="preserve">Close </w:t>
      </w:r>
      <w:r w:rsidR="00DF52F2" w:rsidRPr="00F0388A">
        <w:t>the software if open.</w:t>
      </w:r>
    </w:p>
    <w:p w14:paraId="53240FC8" w14:textId="77777777" w:rsidR="00B2208C" w:rsidRPr="00B2208C" w:rsidRDefault="00B2208C" w:rsidP="00B2208C">
      <w:pPr>
        <w:pStyle w:val="ListNumber4"/>
        <w:numPr>
          <w:ilvl w:val="0"/>
          <w:numId w:val="0"/>
        </w:numPr>
        <w:rPr>
          <w:sz w:val="16"/>
          <w:szCs w:val="16"/>
        </w:rPr>
      </w:pPr>
    </w:p>
    <w:p w14:paraId="297E5B14" w14:textId="77777777" w:rsidR="00351520" w:rsidRPr="00B2208C" w:rsidRDefault="00351520" w:rsidP="003868F3">
      <w:pPr>
        <w:pStyle w:val="ListNumber4"/>
        <w:rPr>
          <w:rStyle w:val="PlainTextChar"/>
          <w:rFonts w:ascii="Times New Roman" w:hAnsi="Times New Roman" w:cs="Times New Roman"/>
        </w:rPr>
      </w:pPr>
      <w:r w:rsidRPr="00F0388A">
        <w:t xml:space="preserve">Find and open the file: </w:t>
      </w:r>
      <w:r w:rsidRPr="007958CE">
        <w:rPr>
          <w:rStyle w:val="PlainTextChar"/>
          <w:i/>
          <w:iCs/>
          <w:rPrChange w:id="5204" w:author="Tom Bergeron" w:date="2022-11-11T08:32:00Z">
            <w:rPr>
              <w:rStyle w:val="PlainTextChar"/>
            </w:rPr>
          </w:rPrChange>
        </w:rPr>
        <w:t>C:\</w:t>
      </w:r>
      <w:r w:rsidR="00B2208C" w:rsidRPr="007958CE">
        <w:rPr>
          <w:rStyle w:val="PlainTextChar"/>
          <w:i/>
          <w:iCs/>
          <w:rPrChange w:id="5205" w:author="Tom Bergeron" w:date="2022-11-11T08:32:00Z">
            <w:rPr>
              <w:rStyle w:val="PlainTextChar"/>
            </w:rPr>
          </w:rPrChange>
        </w:rPr>
        <w:t>software root directory</w:t>
      </w:r>
      <w:r w:rsidRPr="007958CE">
        <w:rPr>
          <w:rStyle w:val="PlainTextChar"/>
          <w:i/>
          <w:iCs/>
          <w:rPrChange w:id="5206" w:author="Tom Bergeron" w:date="2022-11-11T08:32:00Z">
            <w:rPr>
              <w:rStyle w:val="PlainTextChar"/>
            </w:rPr>
          </w:rPrChange>
        </w:rPr>
        <w:t>\Log\KIC2000UserSettings.kiccfg</w:t>
      </w:r>
    </w:p>
    <w:p w14:paraId="6F78C58F" w14:textId="77777777" w:rsidR="00B2208C" w:rsidRPr="00B2208C" w:rsidRDefault="00B2208C" w:rsidP="00B2208C">
      <w:pPr>
        <w:pStyle w:val="ListNumber4"/>
        <w:numPr>
          <w:ilvl w:val="0"/>
          <w:numId w:val="0"/>
        </w:numPr>
        <w:rPr>
          <w:sz w:val="16"/>
          <w:szCs w:val="16"/>
        </w:rPr>
      </w:pPr>
    </w:p>
    <w:p w14:paraId="0740011A" w14:textId="77777777" w:rsidR="00351520" w:rsidRPr="00F0388A" w:rsidRDefault="00351520" w:rsidP="003868F3">
      <w:pPr>
        <w:pStyle w:val="ListNumber4"/>
      </w:pPr>
      <w:r w:rsidRPr="00F0388A">
        <w:t xml:space="preserve">In the </w:t>
      </w:r>
      <w:r w:rsidRPr="00F0388A">
        <w:rPr>
          <w:rStyle w:val="PlainTextChar"/>
        </w:rPr>
        <w:t>[PROPHET]</w:t>
      </w:r>
      <w:r w:rsidRPr="00F0388A">
        <w:t xml:space="preserve"> section find and edit the line:</w:t>
      </w:r>
    </w:p>
    <w:p w14:paraId="3D77098E" w14:textId="77777777" w:rsidR="00351520" w:rsidRDefault="00351520" w:rsidP="003868F3">
      <w:pPr>
        <w:pStyle w:val="PlainText"/>
        <w:ind w:left="720"/>
      </w:pPr>
      <w:proofErr w:type="spellStart"/>
      <w:r w:rsidRPr="00F0388A">
        <w:t>AllowNotChangeRecipe</w:t>
      </w:r>
      <w:r w:rsidR="00EE62B3">
        <w:t>Auto</w:t>
      </w:r>
      <w:proofErr w:type="spellEnd"/>
      <w:r w:rsidRPr="00F0388A">
        <w:t>=1</w:t>
      </w:r>
    </w:p>
    <w:p w14:paraId="1AB64E87" w14:textId="77777777" w:rsidR="00B2208C" w:rsidRPr="00B2208C" w:rsidRDefault="00B2208C" w:rsidP="003868F3">
      <w:pPr>
        <w:pStyle w:val="PlainText"/>
        <w:ind w:left="720"/>
        <w:rPr>
          <w:sz w:val="16"/>
          <w:szCs w:val="16"/>
        </w:rPr>
      </w:pPr>
    </w:p>
    <w:p w14:paraId="5EEF3E86" w14:textId="77777777" w:rsidR="00351520" w:rsidRDefault="00351520" w:rsidP="003868F3">
      <w:pPr>
        <w:pStyle w:val="ListNumber4"/>
      </w:pPr>
      <w:r w:rsidRPr="00F0388A">
        <w:t>Save and then exit the file.</w:t>
      </w:r>
    </w:p>
    <w:p w14:paraId="1B3E7E56" w14:textId="77777777" w:rsidR="00B2208C" w:rsidRPr="00B2208C" w:rsidRDefault="00B2208C" w:rsidP="00B2208C">
      <w:pPr>
        <w:pStyle w:val="ListNumber4"/>
        <w:numPr>
          <w:ilvl w:val="0"/>
          <w:numId w:val="0"/>
        </w:numPr>
        <w:rPr>
          <w:sz w:val="16"/>
          <w:szCs w:val="16"/>
        </w:rPr>
      </w:pPr>
    </w:p>
    <w:p w14:paraId="4781730C" w14:textId="77777777" w:rsidR="00351520" w:rsidRDefault="00351520" w:rsidP="003868F3">
      <w:pPr>
        <w:pStyle w:val="ListNumber4"/>
      </w:pPr>
      <w:r w:rsidRPr="00F0388A">
        <w:t>Open the software.</w:t>
      </w:r>
    </w:p>
    <w:p w14:paraId="4C2769FA" w14:textId="77777777" w:rsidR="00B2208C" w:rsidRPr="00B2208C" w:rsidRDefault="00B2208C" w:rsidP="00B2208C">
      <w:pPr>
        <w:pStyle w:val="ListNumber4"/>
        <w:numPr>
          <w:ilvl w:val="0"/>
          <w:numId w:val="0"/>
        </w:numPr>
        <w:rPr>
          <w:sz w:val="16"/>
          <w:szCs w:val="16"/>
        </w:rPr>
      </w:pPr>
    </w:p>
    <w:p w14:paraId="1F1974C3" w14:textId="77777777" w:rsidR="00351520" w:rsidRDefault="00C941F5" w:rsidP="003868F3">
      <w:pPr>
        <w:pStyle w:val="ListNumber4"/>
      </w:pPr>
      <w:r>
        <w:t>O</w:t>
      </w:r>
      <w:r w:rsidR="00512BD7" w:rsidRPr="00F0388A">
        <w:t>n the Global Preferences</w:t>
      </w:r>
      <w:r>
        <w:t xml:space="preserve"> screen</w:t>
      </w:r>
      <w:r w:rsidR="00351520" w:rsidRPr="00F0388A">
        <w:t xml:space="preserve"> </w:t>
      </w:r>
      <w:r w:rsidR="00B2208C">
        <w:t xml:space="preserve">Global tab, select the </w:t>
      </w:r>
      <w:r w:rsidR="00351520" w:rsidRPr="00B2208C">
        <w:rPr>
          <w:b/>
        </w:rPr>
        <w:t>Use Oven Ba</w:t>
      </w:r>
      <w:r w:rsidR="00B2208C" w:rsidRPr="00B2208C">
        <w:rPr>
          <w:b/>
        </w:rPr>
        <w:t>seline Recipe</w:t>
      </w:r>
      <w:r w:rsidR="00BB1B4C" w:rsidRPr="00F0388A">
        <w:t xml:space="preserve"> check box.  </w:t>
      </w:r>
    </w:p>
    <w:p w14:paraId="2EA1279F" w14:textId="77777777" w:rsidR="0096220A" w:rsidRPr="00F0388A" w:rsidRDefault="0096220A" w:rsidP="0096220A">
      <w:pPr>
        <w:pStyle w:val="ListNumber4"/>
        <w:numPr>
          <w:ilvl w:val="0"/>
          <w:numId w:val="0"/>
        </w:numPr>
      </w:pPr>
    </w:p>
    <w:tbl>
      <w:tblPr>
        <w:tblW w:w="0" w:type="auto"/>
        <w:tblLook w:val="04A0" w:firstRow="1" w:lastRow="0" w:firstColumn="1" w:lastColumn="0" w:noHBand="0" w:noVBand="1"/>
      </w:tblPr>
      <w:tblGrid>
        <w:gridCol w:w="4577"/>
        <w:gridCol w:w="4783"/>
      </w:tblGrid>
      <w:tr w:rsidR="0096220A" w14:paraId="5768DB95" w14:textId="77777777" w:rsidTr="00970150">
        <w:tc>
          <w:tcPr>
            <w:tcW w:w="4788" w:type="dxa"/>
            <w:shd w:val="clear" w:color="auto" w:fill="auto"/>
          </w:tcPr>
          <w:p w14:paraId="7779BCE0" w14:textId="77777777" w:rsidR="0096220A" w:rsidRDefault="0096220A" w:rsidP="000034CD">
            <w:pPr>
              <w:pStyle w:val="ListNumber4"/>
              <w:numPr>
                <w:ilvl w:val="0"/>
                <w:numId w:val="0"/>
              </w:numPr>
            </w:pPr>
            <w:r w:rsidRPr="00F0388A">
              <w:t>The next t</w:t>
            </w:r>
            <w:r w:rsidR="000034CD">
              <w:t>ime a Virtual Profile starts</w:t>
            </w:r>
            <w:r w:rsidR="005D670D">
              <w:t>,</w:t>
            </w:r>
            <w:r w:rsidRPr="00F0388A">
              <w:t xml:space="preserve"> a dialog box </w:t>
            </w:r>
            <w:r w:rsidR="000034CD">
              <w:t xml:space="preserve">appears, </w:t>
            </w:r>
            <w:r w:rsidRPr="00F0388A">
              <w:t xml:space="preserve">prompting you to verify the correct Base Oven Recipe, or select a different one.  </w:t>
            </w:r>
          </w:p>
        </w:tc>
        <w:tc>
          <w:tcPr>
            <w:tcW w:w="4788" w:type="dxa"/>
            <w:shd w:val="clear" w:color="auto" w:fill="auto"/>
          </w:tcPr>
          <w:p w14:paraId="144FCD79" w14:textId="77777777" w:rsidR="0096220A" w:rsidRDefault="000E0382" w:rsidP="00970150">
            <w:pPr>
              <w:jc w:val="center"/>
            </w:pPr>
            <w:r>
              <w:rPr>
                <w:noProof/>
              </w:rPr>
              <w:drawing>
                <wp:inline distT="0" distB="0" distL="0" distR="0" wp14:anchorId="3275D273" wp14:editId="23AF030B">
                  <wp:extent cx="2068195" cy="583565"/>
                  <wp:effectExtent l="0" t="0" r="8255" b="6985"/>
                  <wp:docPr id="189" name="Picture 189" descr="PL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PL 23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068195" cy="583565"/>
                          </a:xfrm>
                          <a:prstGeom prst="rect">
                            <a:avLst/>
                          </a:prstGeom>
                          <a:noFill/>
                          <a:ln>
                            <a:noFill/>
                          </a:ln>
                        </pic:spPr>
                      </pic:pic>
                    </a:graphicData>
                  </a:graphic>
                </wp:inline>
              </w:drawing>
            </w:r>
          </w:p>
          <w:p w14:paraId="548A443E" w14:textId="77777777" w:rsidR="0096220A" w:rsidRPr="00970150" w:rsidRDefault="0096220A" w:rsidP="00970150">
            <w:pPr>
              <w:spacing w:after="40"/>
              <w:jc w:val="center"/>
              <w:rPr>
                <w:rFonts w:ascii="Arial" w:hAnsi="Arial" w:cs="Arial"/>
                <w:sz w:val="16"/>
                <w:szCs w:val="16"/>
              </w:rPr>
            </w:pPr>
          </w:p>
        </w:tc>
      </w:tr>
      <w:tr w:rsidR="0096220A" w14:paraId="15A8FFF9" w14:textId="77777777" w:rsidTr="00970150">
        <w:tc>
          <w:tcPr>
            <w:tcW w:w="4788" w:type="dxa"/>
            <w:shd w:val="clear" w:color="auto" w:fill="auto"/>
          </w:tcPr>
          <w:p w14:paraId="6CBCD3E5" w14:textId="77777777" w:rsidR="0096220A" w:rsidRDefault="0096220A" w:rsidP="0096220A"/>
          <w:p w14:paraId="2319E032" w14:textId="77777777" w:rsidR="0096220A" w:rsidRPr="00F0388A" w:rsidRDefault="005D670D" w:rsidP="0096220A">
            <w:r>
              <w:t xml:space="preserve">Click the </w:t>
            </w:r>
            <w:r w:rsidRPr="005D670D">
              <w:rPr>
                <w:b/>
              </w:rPr>
              <w:t>No</w:t>
            </w:r>
            <w:r w:rsidR="0096220A" w:rsidRPr="00F0388A">
              <w:t xml:space="preserve"> button to choose a different Base Oven Recipe. </w:t>
            </w:r>
            <w:r>
              <w:t xml:space="preserve"> Select the </w:t>
            </w:r>
            <w:r w:rsidRPr="005D670D">
              <w:rPr>
                <w:b/>
              </w:rPr>
              <w:t>Yes</w:t>
            </w:r>
            <w:r w:rsidRPr="00F0388A">
              <w:t xml:space="preserve"> button to </w:t>
            </w:r>
            <w:r>
              <w:t xml:space="preserve">display the </w:t>
            </w:r>
            <w:r w:rsidRPr="000034CD">
              <w:rPr>
                <w:i/>
              </w:rPr>
              <w:t>Select the Base Oven Recipe to be loaded</w:t>
            </w:r>
            <w:r>
              <w:t xml:space="preserve"> screen and </w:t>
            </w:r>
            <w:r w:rsidRPr="00F0388A">
              <w:t xml:space="preserve">continue.  </w:t>
            </w:r>
          </w:p>
          <w:p w14:paraId="32BA9623" w14:textId="77777777" w:rsidR="0096220A" w:rsidRDefault="0096220A" w:rsidP="00B01BC9"/>
        </w:tc>
        <w:tc>
          <w:tcPr>
            <w:tcW w:w="4788" w:type="dxa"/>
            <w:shd w:val="clear" w:color="auto" w:fill="auto"/>
          </w:tcPr>
          <w:p w14:paraId="3B1E8A7E" w14:textId="77777777" w:rsidR="0096220A" w:rsidRDefault="000E0382" w:rsidP="00970150">
            <w:pPr>
              <w:jc w:val="center"/>
            </w:pPr>
            <w:r>
              <w:rPr>
                <w:noProof/>
              </w:rPr>
              <w:drawing>
                <wp:inline distT="0" distB="0" distL="0" distR="0" wp14:anchorId="316EE818" wp14:editId="0C149351">
                  <wp:extent cx="2335530" cy="1631950"/>
                  <wp:effectExtent l="19050" t="19050" r="26670" b="2540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335530" cy="1631950"/>
                          </a:xfrm>
                          <a:prstGeom prst="rect">
                            <a:avLst/>
                          </a:prstGeom>
                          <a:noFill/>
                          <a:ln w="6350" cmpd="sng">
                            <a:solidFill>
                              <a:srgbClr val="000000"/>
                            </a:solidFill>
                            <a:miter lim="800000"/>
                            <a:headEnd/>
                            <a:tailEnd/>
                          </a:ln>
                          <a:effectLst/>
                        </pic:spPr>
                      </pic:pic>
                    </a:graphicData>
                  </a:graphic>
                </wp:inline>
              </w:drawing>
            </w:r>
          </w:p>
          <w:p w14:paraId="1DB3CC15" w14:textId="77777777" w:rsidR="0096220A" w:rsidRPr="00970150" w:rsidRDefault="0096220A" w:rsidP="00970150">
            <w:pPr>
              <w:spacing w:after="40"/>
              <w:jc w:val="center"/>
              <w:rPr>
                <w:rFonts w:ascii="Arial" w:hAnsi="Arial" w:cs="Arial"/>
                <w:sz w:val="16"/>
                <w:szCs w:val="16"/>
              </w:rPr>
            </w:pPr>
          </w:p>
        </w:tc>
      </w:tr>
      <w:tr w:rsidR="0096220A" w14:paraId="1087282C" w14:textId="77777777" w:rsidTr="00970150">
        <w:tc>
          <w:tcPr>
            <w:tcW w:w="4788" w:type="dxa"/>
            <w:shd w:val="clear" w:color="auto" w:fill="auto"/>
          </w:tcPr>
          <w:p w14:paraId="0F70ABBB" w14:textId="77777777" w:rsidR="0096220A" w:rsidRDefault="0096220A" w:rsidP="0096220A"/>
          <w:p w14:paraId="7078E837" w14:textId="1D458602" w:rsidR="0096220A" w:rsidRDefault="0096220A" w:rsidP="00941588">
            <w:pPr>
              <w:keepNext/>
              <w:spacing w:after="60"/>
            </w:pPr>
            <w:r w:rsidRPr="00F0388A">
              <w:t>If the selected Base O</w:t>
            </w:r>
            <w:r w:rsidR="000034CD">
              <w:t>ven Recipe does not match, a y</w:t>
            </w:r>
            <w:r w:rsidR="005D670D">
              <w:t>ellow</w:t>
            </w:r>
            <w:r w:rsidR="000034CD">
              <w:t xml:space="preserve"> d</w:t>
            </w:r>
            <w:r w:rsidRPr="00F0388A">
              <w:t xml:space="preserve">ialog box </w:t>
            </w:r>
            <w:r w:rsidR="000034CD">
              <w:t>appears</w:t>
            </w:r>
            <w:r w:rsidRPr="00F0388A">
              <w:t>.  To select a d</w:t>
            </w:r>
            <w:r w:rsidR="000034CD">
              <w:t xml:space="preserve">ifferent </w:t>
            </w:r>
            <w:proofErr w:type="gramStart"/>
            <w:r w:rsidR="000034CD">
              <w:t>recipe</w:t>
            </w:r>
            <w:proofErr w:type="gramEnd"/>
            <w:r w:rsidR="000034CD">
              <w:t xml:space="preserve"> select the </w:t>
            </w:r>
            <w:r w:rsidR="000034CD" w:rsidRPr="000034CD">
              <w:rPr>
                <w:b/>
              </w:rPr>
              <w:t>Cancel</w:t>
            </w:r>
            <w:r w:rsidRPr="00F0388A">
              <w:t xml:space="preserve"> button.  When the correct recipe is selected, the </w:t>
            </w:r>
            <w:r w:rsidR="000034CD">
              <w:t>software goes directly to the Virtual Profile display</w:t>
            </w:r>
            <w:r w:rsidR="00BE3417">
              <w:t>.</w:t>
            </w:r>
          </w:p>
          <w:p w14:paraId="69718A87" w14:textId="0F32B9F8" w:rsidR="000034CD" w:rsidRDefault="000034CD" w:rsidP="000034CD">
            <w:pPr>
              <w:jc w:val="center"/>
            </w:pPr>
          </w:p>
        </w:tc>
        <w:tc>
          <w:tcPr>
            <w:tcW w:w="4788" w:type="dxa"/>
            <w:shd w:val="clear" w:color="auto" w:fill="auto"/>
          </w:tcPr>
          <w:p w14:paraId="43DC4352" w14:textId="77777777" w:rsidR="0096220A" w:rsidRDefault="000E0382" w:rsidP="00970150">
            <w:pPr>
              <w:jc w:val="center"/>
            </w:pPr>
            <w:r>
              <w:rPr>
                <w:noProof/>
              </w:rPr>
              <w:drawing>
                <wp:inline distT="0" distB="0" distL="0" distR="0" wp14:anchorId="7C2AABC8" wp14:editId="0C64477F">
                  <wp:extent cx="2841625" cy="1652905"/>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03">
                            <a:extLst>
                              <a:ext uri="{28A0092B-C50C-407E-A947-70E740481C1C}">
                                <a14:useLocalDpi xmlns:a14="http://schemas.microsoft.com/office/drawing/2010/main" val="0"/>
                              </a:ext>
                            </a:extLst>
                          </a:blip>
                          <a:srcRect l="16875" t="22501" r="16875" b="26250"/>
                          <a:stretch>
                            <a:fillRect/>
                          </a:stretch>
                        </pic:blipFill>
                        <pic:spPr bwMode="auto">
                          <a:xfrm>
                            <a:off x="0" y="0"/>
                            <a:ext cx="2841625" cy="1652905"/>
                          </a:xfrm>
                          <a:prstGeom prst="rect">
                            <a:avLst/>
                          </a:prstGeom>
                          <a:noFill/>
                          <a:ln>
                            <a:noFill/>
                          </a:ln>
                        </pic:spPr>
                      </pic:pic>
                    </a:graphicData>
                  </a:graphic>
                </wp:inline>
              </w:drawing>
            </w:r>
          </w:p>
          <w:p w14:paraId="740F784D" w14:textId="77777777" w:rsidR="0096220A" w:rsidRPr="00F0388A" w:rsidRDefault="0096220A" w:rsidP="00970150">
            <w:pPr>
              <w:pStyle w:val="Caption"/>
              <w:spacing w:before="0" w:after="40"/>
            </w:pPr>
          </w:p>
        </w:tc>
      </w:tr>
      <w:bookmarkEnd w:id="5182"/>
      <w:bookmarkEnd w:id="5183"/>
    </w:tbl>
    <w:p w14:paraId="2C1CDFC0" w14:textId="77777777" w:rsidR="00AD69D0" w:rsidRPr="00F0388A" w:rsidRDefault="00AD69D0" w:rsidP="003456EC"/>
    <w:p w14:paraId="03D20DCF" w14:textId="77777777" w:rsidR="00E767B9" w:rsidRDefault="00E767B9" w:rsidP="0026146F">
      <w:pPr>
        <w:pStyle w:val="Heading1"/>
      </w:pPr>
      <w:bookmarkStart w:id="5207" w:name="_Dual_Lane_Systems"/>
      <w:bookmarkStart w:id="5208" w:name="_Ref468169722"/>
      <w:bookmarkStart w:id="5209" w:name="_Toc468171270"/>
      <w:bookmarkStart w:id="5210" w:name="_Toc468549184"/>
      <w:bookmarkStart w:id="5211" w:name="_Toc468552702"/>
      <w:bookmarkStart w:id="5212" w:name="_Toc469041229"/>
      <w:bookmarkStart w:id="5213" w:name="_Toc469041335"/>
      <w:bookmarkStart w:id="5214" w:name="_Toc469043399"/>
      <w:bookmarkStart w:id="5215" w:name="_Toc469045032"/>
      <w:bookmarkStart w:id="5216" w:name="_Toc469139330"/>
      <w:bookmarkStart w:id="5217" w:name="_Toc469143780"/>
      <w:bookmarkStart w:id="5218" w:name="_Toc469152538"/>
      <w:bookmarkStart w:id="5219" w:name="_Toc469152775"/>
      <w:bookmarkStart w:id="5220" w:name="_Toc491174866"/>
      <w:bookmarkStart w:id="5221" w:name="_Toc491175168"/>
      <w:bookmarkStart w:id="5222" w:name="_Toc491337847"/>
      <w:bookmarkStart w:id="5223" w:name="_Toc491338021"/>
      <w:bookmarkStart w:id="5224" w:name="_Toc491338794"/>
      <w:bookmarkStart w:id="5225" w:name="_Toc491339256"/>
      <w:bookmarkStart w:id="5226" w:name="_Toc532836372"/>
      <w:bookmarkStart w:id="5227" w:name="_Toc532855776"/>
      <w:bookmarkStart w:id="5228" w:name="_Toc532856798"/>
      <w:bookmarkStart w:id="5229" w:name="_Toc53042220"/>
      <w:bookmarkStart w:id="5230" w:name="_Toc53042405"/>
      <w:bookmarkStart w:id="5231" w:name="_Toc53042491"/>
      <w:bookmarkStart w:id="5232" w:name="_Toc86846377"/>
      <w:bookmarkStart w:id="5233" w:name="_Toc86846568"/>
      <w:bookmarkStart w:id="5234" w:name="_Toc119049780"/>
      <w:bookmarkStart w:id="5235" w:name="_Toc119049945"/>
      <w:bookmarkStart w:id="5236" w:name="_Toc119050510"/>
      <w:bookmarkStart w:id="5237" w:name="_Toc119050700"/>
      <w:bookmarkEnd w:id="5207"/>
      <w:r>
        <w:lastRenderedPageBreak/>
        <w:t xml:space="preserve">Dual Lane Systems </w:t>
      </w:r>
      <w:proofErr w:type="gramStart"/>
      <w:r w:rsidR="006C7149">
        <w:t>And</w:t>
      </w:r>
      <w:proofErr w:type="gramEnd"/>
      <w:r w:rsidR="006C7149">
        <w:t xml:space="preserve"> </w:t>
      </w:r>
      <w:r>
        <w:t>Functionality</w:t>
      </w:r>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p>
    <w:p w14:paraId="2C687EB7" w14:textId="77777777" w:rsidR="00E767B9" w:rsidRDefault="00E767B9" w:rsidP="00E767B9">
      <w:r>
        <w:t xml:space="preserve">The automatic system can monitor production through dual lane reflow ovens. This section will define the unique capabilities of the dual lane configuration. </w:t>
      </w:r>
    </w:p>
    <w:p w14:paraId="3FD1F504" w14:textId="77777777" w:rsidR="00E767B9" w:rsidRDefault="00E767B9" w:rsidP="00E767B9"/>
    <w:p w14:paraId="60F0A608" w14:textId="3AA9CF3D" w:rsidR="00CE4922" w:rsidRDefault="00E767B9" w:rsidP="00E767B9">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2ACAB22D" w14:textId="77777777" w:rsidR="00CE4922" w:rsidRDefault="00CE4922" w:rsidP="00E767B9"/>
    <w:p w14:paraId="2CC81A4B" w14:textId="1454B9A2" w:rsidR="00E767B9" w:rsidRDefault="00E767B9" w:rsidP="00E767B9">
      <w:r>
        <w:t>A radio button display</w:t>
      </w:r>
      <w:r w:rsidR="00891305">
        <w:t>s</w:t>
      </w:r>
      <w:r>
        <w:t xml:space="preserve"> during the installation routine</w:t>
      </w:r>
      <w:r w:rsidR="00891305">
        <w:t xml:space="preserve"> that</w:t>
      </w:r>
      <w:r>
        <w:t xml:space="preserve"> lets you choose between the standard configuration or the dual lane setup. </w:t>
      </w:r>
    </w:p>
    <w:p w14:paraId="13A577A1" w14:textId="77777777" w:rsidR="00E767B9" w:rsidRPr="002C3995" w:rsidRDefault="00E767B9" w:rsidP="00E767B9"/>
    <w:p w14:paraId="4DEB20CC" w14:textId="77777777" w:rsidR="00E767B9" w:rsidRDefault="00E767B9" w:rsidP="00E767B9">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50560C9F" w14:textId="77777777" w:rsidR="00E767B9" w:rsidRDefault="00E767B9" w:rsidP="00E767B9"/>
    <w:p w14:paraId="79FD0EAE" w14:textId="77777777" w:rsidR="00E767B9" w:rsidRDefault="00E767B9" w:rsidP="00737029">
      <w:pPr>
        <w:jc w:val="center"/>
      </w:pPr>
    </w:p>
    <w:p w14:paraId="7C29212B" w14:textId="77777777" w:rsidR="00E767B9" w:rsidRDefault="00754243" w:rsidP="00E14151">
      <w:pPr>
        <w:pStyle w:val="Heading2"/>
      </w:pPr>
      <w:bookmarkStart w:id="5238" w:name="_Toc469043400"/>
      <w:bookmarkStart w:id="5239" w:name="_Toc469045033"/>
      <w:bookmarkStart w:id="5240" w:name="_Toc469139331"/>
      <w:bookmarkStart w:id="5241" w:name="_Toc469152776"/>
      <w:bookmarkStart w:id="5242" w:name="_Toc491174867"/>
      <w:bookmarkStart w:id="5243" w:name="_Toc491337848"/>
      <w:bookmarkStart w:id="5244" w:name="_Toc491338022"/>
      <w:bookmarkStart w:id="5245" w:name="_Toc491338795"/>
      <w:bookmarkStart w:id="5246" w:name="_Toc532855777"/>
      <w:bookmarkStart w:id="5247" w:name="_Toc532856799"/>
      <w:bookmarkStart w:id="5248" w:name="_Toc53042221"/>
      <w:bookmarkStart w:id="5249" w:name="_Toc53042406"/>
      <w:bookmarkStart w:id="5250" w:name="_Toc86846378"/>
      <w:bookmarkStart w:id="5251" w:name="_Toc86846569"/>
      <w:bookmarkStart w:id="5252" w:name="_Toc119049781"/>
      <w:bookmarkStart w:id="5253" w:name="_Toc119049946"/>
      <w:bookmarkStart w:id="5254" w:name="_Toc119050511"/>
      <w:bookmarkStart w:id="5255" w:name="_Toc119050701"/>
      <w:r>
        <w:t>Dual Lane Dual Systems</w:t>
      </w:r>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p>
    <w:p w14:paraId="50EA677B" w14:textId="77777777" w:rsidR="00E767B9" w:rsidRDefault="00E767B9" w:rsidP="00E767B9">
      <w:pPr>
        <w:keepNext/>
        <w:spacing w:after="120"/>
      </w:pPr>
      <w:r>
        <w:t>A dual system installation features</w:t>
      </w:r>
      <w:r w:rsidRPr="00982CEB">
        <w:t xml:space="preserve"> </w:t>
      </w:r>
      <w:r>
        <w:t xml:space="preserve">two distinct instances of the </w:t>
      </w:r>
      <w:r w:rsidRPr="00AD4DC4">
        <w:t xml:space="preserve">automatic system </w:t>
      </w:r>
      <w:r>
        <w:t xml:space="preserve">software and a complete duplication of the thermal management hardware.  Dual systems include </w:t>
      </w:r>
      <w:r w:rsidRPr="004E2E4A">
        <w:rPr>
          <w:i/>
        </w:rPr>
        <w:t>two</w:t>
      </w:r>
      <w:r>
        <w:t>:</w:t>
      </w:r>
    </w:p>
    <w:p w14:paraId="4B90B313" w14:textId="77777777" w:rsidR="00E767B9" w:rsidRDefault="00E767B9" w:rsidP="00AA5614">
      <w:pPr>
        <w:pStyle w:val="ListParagraph"/>
        <w:numPr>
          <w:ilvl w:val="0"/>
          <w:numId w:val="45"/>
        </w:numPr>
        <w:contextualSpacing/>
      </w:pPr>
      <w:r>
        <w:t>Pairs of probes</w:t>
      </w:r>
    </w:p>
    <w:p w14:paraId="0932AE22" w14:textId="77777777" w:rsidR="00E767B9" w:rsidRDefault="00E767B9" w:rsidP="00AA5614">
      <w:pPr>
        <w:pStyle w:val="ListParagraph"/>
        <w:numPr>
          <w:ilvl w:val="0"/>
          <w:numId w:val="45"/>
        </w:numPr>
        <w:contextualSpacing/>
      </w:pPr>
      <w:r>
        <w:t>Encoders</w:t>
      </w:r>
    </w:p>
    <w:p w14:paraId="784EF3BD" w14:textId="77777777" w:rsidR="00E767B9" w:rsidRDefault="00E767B9" w:rsidP="00AA5614">
      <w:pPr>
        <w:pStyle w:val="ListParagraph"/>
        <w:numPr>
          <w:ilvl w:val="0"/>
          <w:numId w:val="45"/>
        </w:numPr>
        <w:contextualSpacing/>
      </w:pPr>
      <w:r>
        <w:t>eTPUs</w:t>
      </w:r>
    </w:p>
    <w:p w14:paraId="07E98C01" w14:textId="77777777" w:rsidR="00E767B9" w:rsidRDefault="00E767B9" w:rsidP="00AA5614">
      <w:pPr>
        <w:pStyle w:val="ListParagraph"/>
        <w:numPr>
          <w:ilvl w:val="0"/>
          <w:numId w:val="45"/>
        </w:numPr>
        <w:contextualSpacing/>
      </w:pPr>
      <w:r>
        <w:t>Board sensors</w:t>
      </w:r>
    </w:p>
    <w:tbl>
      <w:tblPr>
        <w:tblW w:w="0" w:type="auto"/>
        <w:tblLook w:val="04A0" w:firstRow="1" w:lastRow="0" w:firstColumn="1" w:lastColumn="0" w:noHBand="0" w:noVBand="1"/>
      </w:tblPr>
      <w:tblGrid>
        <w:gridCol w:w="4572"/>
        <w:gridCol w:w="4788"/>
      </w:tblGrid>
      <w:tr w:rsidR="00E767B9" w14:paraId="578BB1F5" w14:textId="77777777" w:rsidTr="004A4D33">
        <w:tc>
          <w:tcPr>
            <w:tcW w:w="4788" w:type="dxa"/>
            <w:shd w:val="clear" w:color="auto" w:fill="auto"/>
          </w:tcPr>
          <w:p w14:paraId="25ACBD09" w14:textId="77777777" w:rsidR="00E767B9" w:rsidRDefault="00E767B9" w:rsidP="004A4D33"/>
          <w:p w14:paraId="6EDCBE5C" w14:textId="77777777" w:rsidR="00E767B9" w:rsidRDefault="00E767B9" w:rsidP="004A4D33"/>
          <w:p w14:paraId="257FC330" w14:textId="2CC14373" w:rsidR="00E767B9" w:rsidRDefault="00E767B9" w:rsidP="00AD4DC4">
            <w:r>
              <w:t xml:space="preserve">Each automatic system instance receives data from its own associated eTPU.  Each stores its logged data and executable subroutines in separate folders identified as either </w:t>
            </w:r>
            <w:r w:rsidRPr="00157DEB">
              <w:rPr>
                <w:i/>
              </w:rPr>
              <w:t>front rail</w:t>
            </w:r>
            <w:r>
              <w:t xml:space="preserve"> or </w:t>
            </w:r>
            <w:r w:rsidRPr="00157DEB">
              <w:rPr>
                <w:i/>
              </w:rPr>
              <w:t>back rail</w:t>
            </w:r>
            <w:r>
              <w:t>.  (The front rail designates the lane closest to the lifting cover of the oven—the back rail designate</w:t>
            </w:r>
            <w:r w:rsidR="004D41C7">
              <w:t>s</w:t>
            </w:r>
            <w:r>
              <w:t xml:space="preserve"> the lane closest to the hinge of the oven cover.)  </w:t>
            </w:r>
          </w:p>
        </w:tc>
        <w:tc>
          <w:tcPr>
            <w:tcW w:w="4788" w:type="dxa"/>
            <w:shd w:val="clear" w:color="auto" w:fill="auto"/>
          </w:tcPr>
          <w:p w14:paraId="316FD457" w14:textId="77777777" w:rsidR="00E767B9" w:rsidRDefault="00E767B9" w:rsidP="004A4D33">
            <w:pPr>
              <w:jc w:val="center"/>
            </w:pPr>
            <w:r>
              <w:rPr>
                <w:noProof/>
              </w:rPr>
              <w:drawing>
                <wp:inline distT="0" distB="0" distL="0" distR="0" wp14:anchorId="368F4710" wp14:editId="7E178808">
                  <wp:extent cx="2898140" cy="2222500"/>
                  <wp:effectExtent l="0" t="0" r="0" b="6350"/>
                  <wp:docPr id="47" name="Picture 1" descr="C:\Users\dklueck\Desktop\DSC0914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DSC09143b.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898140" cy="2222500"/>
                          </a:xfrm>
                          <a:prstGeom prst="rect">
                            <a:avLst/>
                          </a:prstGeom>
                          <a:noFill/>
                          <a:ln>
                            <a:noFill/>
                          </a:ln>
                        </pic:spPr>
                      </pic:pic>
                    </a:graphicData>
                  </a:graphic>
                </wp:inline>
              </w:drawing>
            </w:r>
          </w:p>
          <w:p w14:paraId="2A31E785" w14:textId="77777777" w:rsidR="00E767B9" w:rsidRDefault="00E767B9" w:rsidP="004A4D33"/>
        </w:tc>
      </w:tr>
    </w:tbl>
    <w:p w14:paraId="2536D946" w14:textId="77777777" w:rsidR="00E767B9" w:rsidRPr="00AD4DC4" w:rsidRDefault="00E767B9" w:rsidP="00E767B9">
      <w:r w:rsidRPr="00AD4DC4">
        <w:t>The two instances of the software permit using different recipes in each lane.  In the desktop toolbar, each automatic system instance is represented by its own icon. F for Front Rail and B for Back Rail</w:t>
      </w:r>
    </w:p>
    <w:p w14:paraId="443A2108" w14:textId="77777777" w:rsidR="00E767B9" w:rsidRDefault="00E767B9" w:rsidP="00E767B9">
      <w:r w:rsidRPr="0099170A">
        <w:rPr>
          <w:noProof/>
          <w:highlight w:val="yellow"/>
        </w:rPr>
        <w:drawing>
          <wp:inline distT="0" distB="0" distL="0" distR="0" wp14:anchorId="46530F93" wp14:editId="67CAA43F">
            <wp:extent cx="1168400" cy="438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168400" cy="438150"/>
                    </a:xfrm>
                    <a:prstGeom prst="rect">
                      <a:avLst/>
                    </a:prstGeom>
                    <a:noFill/>
                    <a:ln>
                      <a:noFill/>
                    </a:ln>
                  </pic:spPr>
                </pic:pic>
              </a:graphicData>
            </a:graphic>
          </wp:inline>
        </w:drawing>
      </w:r>
    </w:p>
    <w:p w14:paraId="25F98550" w14:textId="77777777" w:rsidR="00E767B9" w:rsidRPr="00E767B9" w:rsidRDefault="00E767B9"/>
    <w:p w14:paraId="707C0A61" w14:textId="77777777" w:rsidR="00E767B9" w:rsidRDefault="00E767B9" w:rsidP="00E767B9">
      <w:pPr>
        <w:rPr>
          <w:rFonts w:ascii="Arial" w:hAnsi="Arial" w:cs="Arial"/>
          <w:b/>
          <w:bCs/>
          <w:iCs/>
          <w:sz w:val="32"/>
          <w:szCs w:val="28"/>
        </w:rPr>
      </w:pPr>
      <w:r>
        <w:br w:type="page"/>
      </w:r>
    </w:p>
    <w:p w14:paraId="61A70D8B" w14:textId="514DD69E" w:rsidR="00E767B9" w:rsidRPr="00E767B9" w:rsidRDefault="00754243" w:rsidP="00E14151">
      <w:pPr>
        <w:pStyle w:val="Heading2"/>
        <w:rPr>
          <w:rFonts w:ascii="Trebuchet MS" w:hAnsi="Trebuchet MS"/>
          <w:sz w:val="24"/>
          <w:szCs w:val="24"/>
        </w:rPr>
      </w:pPr>
      <w:bookmarkStart w:id="5256" w:name="_Toc469043402"/>
      <w:bookmarkStart w:id="5257" w:name="_Toc469045035"/>
      <w:bookmarkStart w:id="5258" w:name="_Toc469139333"/>
      <w:bookmarkStart w:id="5259" w:name="_Toc469152778"/>
      <w:bookmarkStart w:id="5260" w:name="_Toc491174868"/>
      <w:bookmarkStart w:id="5261" w:name="_Toc491337849"/>
      <w:bookmarkStart w:id="5262" w:name="_Toc491338023"/>
      <w:bookmarkStart w:id="5263" w:name="_Toc491338796"/>
      <w:bookmarkStart w:id="5264" w:name="_Toc532855778"/>
      <w:bookmarkStart w:id="5265" w:name="_Toc532856800"/>
      <w:bookmarkStart w:id="5266" w:name="_Toc53042222"/>
      <w:bookmarkStart w:id="5267" w:name="_Toc53042407"/>
      <w:bookmarkStart w:id="5268" w:name="_Toc86846379"/>
      <w:bookmarkStart w:id="5269" w:name="_Toc86846570"/>
      <w:bookmarkStart w:id="5270" w:name="_Toc119049782"/>
      <w:bookmarkStart w:id="5271" w:name="_Toc119049947"/>
      <w:bookmarkStart w:id="5272" w:name="_Toc119050512"/>
      <w:bookmarkStart w:id="5273" w:name="_Toc119050702"/>
      <w:r w:rsidRPr="00E767B9">
        <w:lastRenderedPageBreak/>
        <w:t>Configure Dual Lane Systems</w:t>
      </w:r>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r w:rsidRPr="00E767B9">
        <w:t xml:space="preserve"> </w:t>
      </w:r>
    </w:p>
    <w:p w14:paraId="60BF7352" w14:textId="77777777" w:rsidR="00E767B9" w:rsidRPr="00EC2531" w:rsidRDefault="00E767B9" w:rsidP="00E767B9">
      <w:r w:rsidRPr="00EC2531">
        <w:t>During the software installation, you will have the option to select what type of system will be in use:</w:t>
      </w:r>
    </w:p>
    <w:p w14:paraId="2BB80B39" w14:textId="54B6F04C" w:rsidR="00E767B9" w:rsidRPr="005D0172" w:rsidRDefault="00E767B9" w:rsidP="00E767B9">
      <w:pPr>
        <w:rPr>
          <w:highlight w:val="yellow"/>
        </w:rPr>
      </w:pPr>
    </w:p>
    <w:p w14:paraId="4E935BE7" w14:textId="322F529D" w:rsidR="00E767B9" w:rsidRPr="005D0172" w:rsidRDefault="00430A9C" w:rsidP="00E767B9">
      <w:pPr>
        <w:rPr>
          <w:highlight w:val="yellow"/>
        </w:rPr>
      </w:pPr>
      <w:r>
        <w:rPr>
          <w:noProof/>
        </w:rPr>
        <w:drawing>
          <wp:anchor distT="0" distB="0" distL="114300" distR="114300" simplePos="0" relativeHeight="251968512" behindDoc="1" locked="0" layoutInCell="1" allowOverlap="1" wp14:anchorId="5DA11F58" wp14:editId="1DF6909F">
            <wp:simplePos x="0" y="0"/>
            <wp:positionH relativeFrom="column">
              <wp:posOffset>2540000</wp:posOffset>
            </wp:positionH>
            <wp:positionV relativeFrom="line">
              <wp:posOffset>118110</wp:posOffset>
            </wp:positionV>
            <wp:extent cx="3522980" cy="2614930"/>
            <wp:effectExtent l="0" t="0" r="1270" b="0"/>
            <wp:wrapTight wrapText="left">
              <wp:wrapPolygon edited="0">
                <wp:start x="0" y="0"/>
                <wp:lineTo x="0" y="21401"/>
                <wp:lineTo x="21491" y="21401"/>
                <wp:lineTo x="21491" y="0"/>
                <wp:lineTo x="0" y="0"/>
              </wp:wrapPolygon>
            </wp:wrapTight>
            <wp:docPr id="2990" name="Picture 2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ndard or Dual System - e-APS.png"/>
                    <pic:cNvPicPr/>
                  </pic:nvPicPr>
                  <pic:blipFill>
                    <a:blip r:embed="rId206">
                      <a:extLst>
                        <a:ext uri="{28A0092B-C50C-407E-A947-70E740481C1C}">
                          <a14:useLocalDpi xmlns:a14="http://schemas.microsoft.com/office/drawing/2010/main" val="0"/>
                        </a:ext>
                      </a:extLst>
                    </a:blip>
                    <a:stretch>
                      <a:fillRect/>
                    </a:stretch>
                  </pic:blipFill>
                  <pic:spPr>
                    <a:xfrm>
                      <a:off x="0" y="0"/>
                      <a:ext cx="3522980" cy="2614930"/>
                    </a:xfrm>
                    <a:prstGeom prst="rect">
                      <a:avLst/>
                    </a:prstGeom>
                  </pic:spPr>
                </pic:pic>
              </a:graphicData>
            </a:graphic>
            <wp14:sizeRelH relativeFrom="page">
              <wp14:pctWidth>0</wp14:pctWidth>
            </wp14:sizeRelH>
            <wp14:sizeRelV relativeFrom="page">
              <wp14:pctHeight>0</wp14:pctHeight>
            </wp14:sizeRelV>
          </wp:anchor>
        </w:drawing>
      </w:r>
    </w:p>
    <w:p w14:paraId="063990BA" w14:textId="77777777" w:rsidR="00E767B9" w:rsidRPr="005D0172" w:rsidRDefault="00E767B9" w:rsidP="00E767B9">
      <w:pPr>
        <w:rPr>
          <w:highlight w:val="yellow"/>
        </w:rPr>
      </w:pPr>
    </w:p>
    <w:p w14:paraId="6971E0F2" w14:textId="77777777" w:rsidR="00E767B9" w:rsidRPr="005D0172" w:rsidRDefault="00E767B9" w:rsidP="00E767B9">
      <w:pPr>
        <w:rPr>
          <w:highlight w:val="yellow"/>
        </w:rPr>
      </w:pPr>
    </w:p>
    <w:p w14:paraId="17EE5D0C" w14:textId="77777777" w:rsidR="00D80151" w:rsidRDefault="00D80151" w:rsidP="00E767B9"/>
    <w:p w14:paraId="2E74513A" w14:textId="77777777" w:rsidR="00D80151" w:rsidRPr="00EC2531" w:rsidRDefault="00D80151" w:rsidP="00E767B9"/>
    <w:p w14:paraId="1180A5BD" w14:textId="07250372" w:rsidR="00E767B9" w:rsidRDefault="00D80151" w:rsidP="00E767B9">
      <w:r>
        <w:t>Se</w:t>
      </w:r>
      <w:r w:rsidR="00E767B9" w:rsidRPr="00EC2531">
        <w:t>lect “</w:t>
      </w:r>
      <w:r w:rsidR="00E767B9" w:rsidRPr="00EC2531">
        <w:rPr>
          <w:i/>
        </w:rPr>
        <w:t>Dual Lane Dual System</w:t>
      </w:r>
      <w:r w:rsidR="00E767B9" w:rsidRPr="00EC2531">
        <w:t xml:space="preserve">” if there is a complete system installed on </w:t>
      </w:r>
      <w:r w:rsidR="00E767B9" w:rsidRPr="00EC2531">
        <w:rPr>
          <w:u w:val="single"/>
        </w:rPr>
        <w:t>each</w:t>
      </w:r>
      <w:r w:rsidR="00E767B9" w:rsidRPr="00EC2531">
        <w:t xml:space="preserve"> lane of the oven.</w:t>
      </w:r>
    </w:p>
    <w:p w14:paraId="0F62F019" w14:textId="6E5F4F02" w:rsidR="00E767B9" w:rsidRPr="00EC2531" w:rsidRDefault="00E767B9" w:rsidP="00E767B9"/>
    <w:p w14:paraId="61A1978B" w14:textId="01FDF0F3" w:rsidR="00E767B9" w:rsidRPr="00737029" w:rsidRDefault="00E767B9" w:rsidP="00E767B9">
      <w:pPr>
        <w:jc w:val="right"/>
        <w:rPr>
          <w:color w:val="FF0000"/>
          <w:highlight w:val="yellow"/>
        </w:rPr>
      </w:pPr>
    </w:p>
    <w:p w14:paraId="7A63F25E" w14:textId="77777777" w:rsidR="00430A9C" w:rsidRDefault="00430A9C" w:rsidP="00E767B9"/>
    <w:p w14:paraId="6755FD0D" w14:textId="77777777" w:rsidR="00430A9C" w:rsidRDefault="00430A9C" w:rsidP="00E767B9"/>
    <w:p w14:paraId="68D9D421" w14:textId="77777777" w:rsidR="00430A9C" w:rsidRDefault="00430A9C" w:rsidP="00E767B9"/>
    <w:p w14:paraId="07ABF239" w14:textId="77777777" w:rsidR="00430A9C" w:rsidRDefault="00430A9C" w:rsidP="00E767B9"/>
    <w:p w14:paraId="6A782E53" w14:textId="77777777" w:rsidR="00430A9C" w:rsidRDefault="00430A9C" w:rsidP="00E767B9"/>
    <w:p w14:paraId="1F961A25" w14:textId="6E89CE70" w:rsidR="00430A9C" w:rsidRDefault="00430A9C" w:rsidP="00E767B9">
      <w:r>
        <w:rPr>
          <w:noProof/>
        </w:rPr>
        <w:drawing>
          <wp:anchor distT="0" distB="0" distL="114300" distR="114300" simplePos="0" relativeHeight="251988992" behindDoc="1" locked="0" layoutInCell="1" allowOverlap="1" wp14:anchorId="318FDC3A" wp14:editId="1716EDDE">
            <wp:simplePos x="0" y="0"/>
            <wp:positionH relativeFrom="column">
              <wp:posOffset>2527300</wp:posOffset>
            </wp:positionH>
            <wp:positionV relativeFrom="paragraph">
              <wp:posOffset>1083310</wp:posOffset>
            </wp:positionV>
            <wp:extent cx="3538220" cy="2623820"/>
            <wp:effectExtent l="0" t="0" r="5080" b="5080"/>
            <wp:wrapTight wrapText="left">
              <wp:wrapPolygon edited="0">
                <wp:start x="0" y="0"/>
                <wp:lineTo x="0" y="21485"/>
                <wp:lineTo x="21515" y="21485"/>
                <wp:lineTo x="21515" y="0"/>
                <wp:lineTo x="0" y="0"/>
              </wp:wrapPolygon>
            </wp:wrapTight>
            <wp:docPr id="2991" name="Picture 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nt or Back - e-APS.png"/>
                    <pic:cNvPicPr/>
                  </pic:nvPicPr>
                  <pic:blipFill>
                    <a:blip r:embed="rId207">
                      <a:extLst>
                        <a:ext uri="{28A0092B-C50C-407E-A947-70E740481C1C}">
                          <a14:useLocalDpi xmlns:a14="http://schemas.microsoft.com/office/drawing/2010/main" val="0"/>
                        </a:ext>
                      </a:extLst>
                    </a:blip>
                    <a:stretch>
                      <a:fillRect/>
                    </a:stretch>
                  </pic:blipFill>
                  <pic:spPr>
                    <a:xfrm>
                      <a:off x="0" y="0"/>
                      <a:ext cx="3538220" cy="2623820"/>
                    </a:xfrm>
                    <a:prstGeom prst="rect">
                      <a:avLst/>
                    </a:prstGeom>
                  </pic:spPr>
                </pic:pic>
              </a:graphicData>
            </a:graphic>
            <wp14:sizeRelH relativeFrom="margin">
              <wp14:pctWidth>0</wp14:pctWidth>
            </wp14:sizeRelH>
            <wp14:sizeRelV relativeFrom="margin">
              <wp14:pctHeight>0</wp14:pctHeight>
            </wp14:sizeRelV>
          </wp:anchor>
        </w:drawing>
      </w:r>
    </w:p>
    <w:p w14:paraId="1402F43A" w14:textId="77777777" w:rsidR="00E767B9" w:rsidRDefault="00E767B9" w:rsidP="00E767B9"/>
    <w:p w14:paraId="50601296" w14:textId="41271054" w:rsidR="00E767B9" w:rsidRPr="005D0172" w:rsidRDefault="00E767B9" w:rsidP="00E767B9">
      <w:pPr>
        <w:rPr>
          <w:highlight w:val="yellow"/>
        </w:rPr>
      </w:pPr>
    </w:p>
    <w:p w14:paraId="10B5E334" w14:textId="77777777" w:rsidR="00E767B9" w:rsidRPr="005D0172" w:rsidRDefault="00E767B9" w:rsidP="00E767B9">
      <w:pPr>
        <w:jc w:val="right"/>
        <w:rPr>
          <w:highlight w:val="yellow"/>
        </w:rPr>
      </w:pPr>
    </w:p>
    <w:p w14:paraId="2CDA0C25" w14:textId="77777777" w:rsidR="00E767B9" w:rsidRPr="005D0172" w:rsidRDefault="00E767B9" w:rsidP="00E767B9">
      <w:pPr>
        <w:jc w:val="right"/>
        <w:rPr>
          <w:highlight w:val="yellow"/>
        </w:rPr>
      </w:pPr>
    </w:p>
    <w:p w14:paraId="4410C181" w14:textId="77777777" w:rsidR="00E767B9" w:rsidRPr="005D0172" w:rsidRDefault="00E767B9" w:rsidP="00E767B9">
      <w:pPr>
        <w:jc w:val="right"/>
        <w:rPr>
          <w:highlight w:val="yellow"/>
        </w:rPr>
      </w:pPr>
    </w:p>
    <w:p w14:paraId="51DC5870" w14:textId="77777777" w:rsidR="00E767B9" w:rsidRPr="005D0172" w:rsidRDefault="00E767B9" w:rsidP="00E767B9">
      <w:pPr>
        <w:jc w:val="right"/>
        <w:rPr>
          <w:highlight w:val="yellow"/>
        </w:rPr>
      </w:pPr>
    </w:p>
    <w:p w14:paraId="0D39B415" w14:textId="77777777" w:rsidR="00E767B9" w:rsidRPr="005D0172" w:rsidRDefault="00E767B9" w:rsidP="00E767B9">
      <w:pPr>
        <w:jc w:val="right"/>
        <w:rPr>
          <w:highlight w:val="yellow"/>
        </w:rPr>
      </w:pPr>
    </w:p>
    <w:p w14:paraId="669C1DC6" w14:textId="77777777" w:rsidR="00430A9C" w:rsidRDefault="00430A9C" w:rsidP="00E767B9"/>
    <w:p w14:paraId="0E2F35BC" w14:textId="77777777" w:rsidR="00430A9C" w:rsidRDefault="00430A9C" w:rsidP="00E767B9"/>
    <w:p w14:paraId="442D29FD" w14:textId="77777777" w:rsidR="00430A9C" w:rsidRDefault="00430A9C" w:rsidP="00E767B9"/>
    <w:p w14:paraId="79BE329D" w14:textId="77777777" w:rsidR="00E767B9" w:rsidRDefault="00E767B9" w:rsidP="00E767B9">
      <w:r w:rsidRPr="00EC2531">
        <w:t>When “</w:t>
      </w:r>
      <w:r w:rsidRPr="00EC2531">
        <w:rPr>
          <w:i/>
        </w:rPr>
        <w:t>Dual Lane Dual System</w:t>
      </w:r>
      <w:r w:rsidRPr="00EC2531">
        <w:t>” is selected, as noted previously, there will be two separate software directories used – one for the “Front” and one for the “Back”. You will be able to choose whether you want to install the software for either one, or both directories.</w:t>
      </w:r>
      <w:r>
        <w:t xml:space="preserve"> </w:t>
      </w:r>
    </w:p>
    <w:p w14:paraId="10A89897" w14:textId="77777777" w:rsidR="00E767B9" w:rsidRDefault="00E767B9" w:rsidP="00E767B9"/>
    <w:p w14:paraId="4231A62C" w14:textId="07B75762" w:rsidR="00430A9C" w:rsidRPr="00FC3F03" w:rsidRDefault="00430A9C" w:rsidP="00430A9C">
      <w:pPr>
        <w:jc w:val="right"/>
        <w:rPr>
          <w:color w:val="FF0000"/>
          <w:highlight w:val="yellow"/>
        </w:rPr>
      </w:pPr>
    </w:p>
    <w:p w14:paraId="2EF28D88" w14:textId="77777777" w:rsidR="00E767B9" w:rsidRDefault="00E767B9" w:rsidP="00E767B9"/>
    <w:p w14:paraId="2A2C687C" w14:textId="77777777" w:rsidR="00E767B9" w:rsidRDefault="00E767B9" w:rsidP="00E767B9"/>
    <w:p w14:paraId="04B11ADE" w14:textId="77777777" w:rsidR="00E767B9" w:rsidRDefault="00E767B9" w:rsidP="00E767B9"/>
    <w:p w14:paraId="19606482" w14:textId="77777777" w:rsidR="00E767B9" w:rsidRDefault="00E767B9" w:rsidP="00E767B9"/>
    <w:p w14:paraId="21FC8900" w14:textId="77777777" w:rsidR="00E767B9" w:rsidRDefault="00E767B9" w:rsidP="00E767B9"/>
    <w:p w14:paraId="70207A32" w14:textId="77777777" w:rsidR="00E767B9" w:rsidRPr="0073547B" w:rsidRDefault="00E767B9" w:rsidP="00E767B9"/>
    <w:p w14:paraId="28FCCF05" w14:textId="77777777" w:rsidR="00E767B9" w:rsidRPr="0073547B" w:rsidRDefault="00E767B9" w:rsidP="00E767B9"/>
    <w:p w14:paraId="059EBA3A" w14:textId="77777777" w:rsidR="00E767B9" w:rsidRDefault="00E767B9" w:rsidP="00E767B9"/>
    <w:p w14:paraId="355AFA85" w14:textId="77777777" w:rsidR="00E767B9" w:rsidRDefault="00E767B9" w:rsidP="00E767B9"/>
    <w:p w14:paraId="7E4983AC" w14:textId="77777777" w:rsidR="00E767B9" w:rsidRDefault="00E767B9" w:rsidP="00E767B9"/>
    <w:p w14:paraId="654D6900" w14:textId="77777777" w:rsidR="00E767B9" w:rsidRDefault="00E767B9" w:rsidP="00E767B9"/>
    <w:p w14:paraId="15CD44BA" w14:textId="4F949EB2" w:rsidR="00CF2D4E" w:rsidRDefault="00CF2D4E" w:rsidP="00FC018A">
      <w:bookmarkStart w:id="5274" w:name="_Toc469043403"/>
      <w:bookmarkStart w:id="5275" w:name="_Toc469045036"/>
    </w:p>
    <w:p w14:paraId="5B382B84" w14:textId="77777777" w:rsidR="00CF2D4E" w:rsidRDefault="00CF2D4E">
      <w:pPr>
        <w:rPr>
          <w:rFonts w:ascii="Arial" w:hAnsi="Arial" w:cs="Arial"/>
          <w:b/>
          <w:sz w:val="24"/>
          <w:szCs w:val="26"/>
        </w:rPr>
      </w:pPr>
      <w:r>
        <w:br w:type="page"/>
      </w:r>
    </w:p>
    <w:bookmarkEnd w:id="5274"/>
    <w:bookmarkEnd w:id="5275"/>
    <w:p w14:paraId="30207F53" w14:textId="1398EA1C" w:rsidR="00E767B9" w:rsidRPr="00EC2531" w:rsidRDefault="00E767B9" w:rsidP="00FC018A"/>
    <w:p w14:paraId="69C16233" w14:textId="203A6023" w:rsidR="00E767B9" w:rsidRPr="00EC2531" w:rsidRDefault="00C05045" w:rsidP="00E767B9">
      <w:r>
        <w:rPr>
          <w:noProof/>
        </w:rPr>
        <w:drawing>
          <wp:anchor distT="0" distB="0" distL="114300" distR="114300" simplePos="0" relativeHeight="252009472" behindDoc="1" locked="0" layoutInCell="1" allowOverlap="1" wp14:anchorId="1CD215E9" wp14:editId="65B029C6">
            <wp:simplePos x="0" y="0"/>
            <wp:positionH relativeFrom="column">
              <wp:posOffset>1701800</wp:posOffset>
            </wp:positionH>
            <wp:positionV relativeFrom="paragraph">
              <wp:posOffset>243840</wp:posOffset>
            </wp:positionV>
            <wp:extent cx="4014216" cy="3364992"/>
            <wp:effectExtent l="0" t="0" r="5715" b="6985"/>
            <wp:wrapTight wrapText="left">
              <wp:wrapPolygon edited="0">
                <wp:start x="0" y="0"/>
                <wp:lineTo x="0" y="21523"/>
                <wp:lineTo x="21528" y="21523"/>
                <wp:lineTo x="21528" y="0"/>
                <wp:lineTo x="0" y="0"/>
              </wp:wrapPolygon>
            </wp:wrapTight>
            <wp:docPr id="2992" name="Picture 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al Lane Config - Generic.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4014216" cy="3364992"/>
                    </a:xfrm>
                    <a:prstGeom prst="rect">
                      <a:avLst/>
                    </a:prstGeom>
                  </pic:spPr>
                </pic:pic>
              </a:graphicData>
            </a:graphic>
            <wp14:sizeRelH relativeFrom="margin">
              <wp14:pctWidth>0</wp14:pctWidth>
            </wp14:sizeRelH>
            <wp14:sizeRelV relativeFrom="margin">
              <wp14:pctHeight>0</wp14:pctHeight>
            </wp14:sizeRelV>
          </wp:anchor>
        </w:drawing>
      </w:r>
      <w:r w:rsidR="00E767B9" w:rsidRPr="00EC2531">
        <w:t xml:space="preserve">Additional settings for a Dual Lane system configuration can be found in the </w:t>
      </w:r>
      <w:r w:rsidR="00E767B9" w:rsidRPr="00EC2531">
        <w:rPr>
          <w:i/>
        </w:rPr>
        <w:t>ConfigurationProgram.exe</w:t>
      </w:r>
      <w:r w:rsidR="00E767B9" w:rsidRPr="00EC2531">
        <w:t xml:space="preserve"> located in </w:t>
      </w:r>
      <w:r w:rsidR="00E767B9">
        <w:t xml:space="preserve">the </w:t>
      </w:r>
      <w:r w:rsidR="00E767B9" w:rsidRPr="007958CE">
        <w:rPr>
          <w:rFonts w:ascii="Courier New" w:hAnsi="Courier New" w:cs="Courier New"/>
          <w:i/>
          <w:iCs/>
          <w:rPrChange w:id="5276" w:author="Tom Bergeron" w:date="2022-11-11T08:33:00Z">
            <w:rPr/>
          </w:rPrChange>
        </w:rPr>
        <w:t>C:\Software Root directory</w:t>
      </w:r>
      <w:r w:rsidR="00E767B9" w:rsidRPr="007958CE">
        <w:rPr>
          <w:i/>
          <w:iCs/>
          <w:rPrChange w:id="5277" w:author="Tom Bergeron" w:date="2022-11-11T08:33:00Z">
            <w:rPr/>
          </w:rPrChange>
        </w:rPr>
        <w:t>.</w:t>
      </w:r>
    </w:p>
    <w:p w14:paraId="3AE13092" w14:textId="67D3AD44" w:rsidR="00E767B9" w:rsidRPr="00EC2531" w:rsidRDefault="00E767B9" w:rsidP="00E767B9">
      <w:pPr>
        <w:rPr>
          <w:b/>
          <w:i/>
        </w:rPr>
      </w:pPr>
    </w:p>
    <w:p w14:paraId="6C11160C" w14:textId="77ADEF1E" w:rsidR="00E767B9" w:rsidRPr="00EC2531" w:rsidRDefault="00E767B9" w:rsidP="00E767B9">
      <w:r w:rsidRPr="001441B9">
        <w:rPr>
          <w:b/>
          <w:iCs/>
          <w:rPrChange w:id="5278" w:author="Ryan Beck" w:date="2022-10-10T11:42:00Z">
            <w:rPr>
              <w:b/>
              <w:i/>
            </w:rPr>
          </w:rPrChange>
        </w:rPr>
        <w:t>Lane Configuration</w:t>
      </w:r>
      <w:r w:rsidRPr="00EC2531">
        <w:t xml:space="preserve"> – </w:t>
      </w:r>
      <w:r w:rsidR="00B8428B">
        <w:t>Not Used.</w:t>
      </w:r>
    </w:p>
    <w:p w14:paraId="6687AF5C" w14:textId="77777777" w:rsidR="00E767B9" w:rsidRPr="00EC2531" w:rsidRDefault="00E767B9" w:rsidP="00E767B9"/>
    <w:p w14:paraId="7E5F56ED" w14:textId="77777777" w:rsidR="00E767B9" w:rsidRPr="00EC2531" w:rsidRDefault="00E767B9" w:rsidP="00E767B9">
      <w:r w:rsidRPr="001441B9">
        <w:rPr>
          <w:b/>
          <w:iCs/>
          <w:rPrChange w:id="5279" w:author="Ryan Beck" w:date="2022-10-10T11:42:00Z">
            <w:rPr>
              <w:b/>
              <w:i/>
            </w:rPr>
          </w:rPrChange>
        </w:rPr>
        <w:t>User defined label for Lanes</w:t>
      </w:r>
      <w:r w:rsidRPr="00EC2531">
        <w:t xml:space="preserve"> – By default, the software will label the lanes “Front” and “Back”. When the checkbox is checked, the drop-down menu allows you to select alternate designations for the lane names. </w:t>
      </w:r>
    </w:p>
    <w:p w14:paraId="2A96C1A1" w14:textId="77777777" w:rsidR="00E767B9" w:rsidRPr="00EC2531" w:rsidRDefault="00E767B9" w:rsidP="00E767B9">
      <w:r w:rsidRPr="00EC2531">
        <w:rPr>
          <w:b/>
        </w:rPr>
        <w:t>NOTE:</w:t>
      </w:r>
      <w:r w:rsidRPr="00EC2531">
        <w:t xml:space="preserve"> The Front Lane is always the lane closest to the front side of the machine.</w:t>
      </w:r>
    </w:p>
    <w:p w14:paraId="748EF6F5" w14:textId="77777777" w:rsidR="00E767B9" w:rsidRPr="00EC2531" w:rsidRDefault="00E767B9" w:rsidP="00E767B9"/>
    <w:p w14:paraId="2BA4FB0F" w14:textId="77777777" w:rsidR="00E767B9" w:rsidRPr="00EC2531" w:rsidRDefault="00E767B9" w:rsidP="00E767B9">
      <w:r w:rsidRPr="001441B9">
        <w:rPr>
          <w:b/>
          <w:iCs/>
          <w:rPrChange w:id="5280" w:author="Ryan Beck" w:date="2022-10-10T11:42:00Z">
            <w:rPr>
              <w:b/>
              <w:i/>
            </w:rPr>
          </w:rPrChange>
        </w:rPr>
        <w:t>Dual Lane – Dual System Only</w:t>
      </w:r>
      <w:r w:rsidRPr="00EC2531">
        <w:t xml:space="preserve"> – When a Dual System is in use, th</w:t>
      </w:r>
      <w:r>
        <w:t>ere are two instances of the automatic system</w:t>
      </w:r>
      <w:r w:rsidRPr="00EC2531">
        <w:t xml:space="preserve"> software running – one for each lane. By default, a user must select the lane they want to see on the screen at any given time. </w:t>
      </w:r>
    </w:p>
    <w:p w14:paraId="73403135" w14:textId="66BB4EE0" w:rsidR="00E767B9" w:rsidRPr="00EC2531" w:rsidRDefault="00E767B9" w:rsidP="00E767B9">
      <w:r w:rsidRPr="00EC2531">
        <w:t xml:space="preserve"> When selecting this checkbox, the user can define an interval for the software “automatically” to switch over to the other lanes display after no input from the mouse cursor. </w:t>
      </w:r>
      <w:r w:rsidRPr="00EC2531">
        <w:rPr>
          <w:b/>
        </w:rPr>
        <w:t>Note</w:t>
      </w:r>
      <w:r w:rsidRPr="00EC2531">
        <w:t xml:space="preserve">: </w:t>
      </w:r>
      <w:r w:rsidRPr="00EC2531">
        <w:rPr>
          <w:i/>
        </w:rPr>
        <w:t>Automatic switching will only occur when both lanes are running a live VP.</w:t>
      </w:r>
    </w:p>
    <w:p w14:paraId="00ACB864" w14:textId="77777777" w:rsidR="00E767B9" w:rsidRPr="00EC2531" w:rsidRDefault="00E767B9" w:rsidP="00E767B9"/>
    <w:p w14:paraId="7D2A8ACC" w14:textId="77777777" w:rsidR="00E767B9" w:rsidRPr="007958CE" w:rsidRDefault="00E767B9" w:rsidP="00E767B9">
      <w:pPr>
        <w:rPr>
          <w:rFonts w:ascii="Courier New" w:hAnsi="Courier New" w:cs="Courier New"/>
          <w:b/>
          <w:i/>
          <w:iCs/>
          <w:rPrChange w:id="5281" w:author="Tom Bergeron" w:date="2022-11-11T08:33:00Z">
            <w:rPr>
              <w:b/>
            </w:rPr>
          </w:rPrChange>
        </w:rPr>
      </w:pPr>
      <w:r w:rsidRPr="00EC2531">
        <w:rPr>
          <w:b/>
        </w:rPr>
        <w:t>Note: For Dual Lane Dual System installations, the settings in this configuration utility must be entered into b</w:t>
      </w:r>
      <w:r>
        <w:rPr>
          <w:b/>
        </w:rPr>
        <w:t xml:space="preserve">oth install directories – </w:t>
      </w:r>
      <w:r w:rsidRPr="007958CE">
        <w:rPr>
          <w:rFonts w:ascii="Courier New" w:hAnsi="Courier New" w:cs="Courier New"/>
          <w:b/>
          <w:i/>
          <w:iCs/>
          <w:rPrChange w:id="5282" w:author="Tom Bergeron" w:date="2022-11-11T08:33:00Z">
            <w:rPr>
              <w:b/>
            </w:rPr>
          </w:rPrChange>
        </w:rPr>
        <w:t>C:\Software Root Directory Front Rail</w:t>
      </w:r>
      <w:r>
        <w:rPr>
          <w:b/>
        </w:rPr>
        <w:t xml:space="preserve"> </w:t>
      </w:r>
      <w:r w:rsidRPr="007958CE">
        <w:rPr>
          <w:rFonts w:ascii="Courier New" w:hAnsi="Courier New" w:cs="Courier New"/>
          <w:b/>
          <w:rPrChange w:id="5283" w:author="Tom Bergeron" w:date="2022-11-11T08:34:00Z">
            <w:rPr>
              <w:b/>
            </w:rPr>
          </w:rPrChange>
        </w:rPr>
        <w:t>and</w:t>
      </w:r>
      <w:r>
        <w:rPr>
          <w:b/>
        </w:rPr>
        <w:t xml:space="preserve"> </w:t>
      </w:r>
      <w:r w:rsidRPr="007958CE">
        <w:rPr>
          <w:rFonts w:ascii="Courier New" w:hAnsi="Courier New" w:cs="Courier New"/>
          <w:b/>
          <w:i/>
          <w:iCs/>
          <w:rPrChange w:id="5284" w:author="Tom Bergeron" w:date="2022-11-11T08:33:00Z">
            <w:rPr>
              <w:b/>
            </w:rPr>
          </w:rPrChange>
        </w:rPr>
        <w:t>C:\Software Root Directory Back Rail.</w:t>
      </w:r>
    </w:p>
    <w:p w14:paraId="641BB656" w14:textId="77777777" w:rsidR="00E767B9" w:rsidRPr="00EC2531" w:rsidRDefault="00E767B9" w:rsidP="00E767B9">
      <w:pPr>
        <w:rPr>
          <w:b/>
        </w:rPr>
      </w:pPr>
    </w:p>
    <w:p w14:paraId="162EDAC9" w14:textId="3ACDE6AE" w:rsidR="00E767B9" w:rsidRDefault="00E767B9" w:rsidP="00E767B9">
      <w:r w:rsidRPr="00EC2531">
        <w:t xml:space="preserve">On Dual Lane Dual Systems, when you select </w:t>
      </w:r>
      <w:r w:rsidRPr="00EC2531">
        <w:rPr>
          <w:i/>
        </w:rPr>
        <w:t>User defined label for Lanes</w:t>
      </w:r>
      <w:r w:rsidRPr="00EC2531">
        <w:t xml:space="preserve">, the selection chosen will display as a watermark on the </w:t>
      </w:r>
      <w:r w:rsidR="00B8428B">
        <w:t xml:space="preserve">various </w:t>
      </w:r>
      <w:r w:rsidRPr="00EC2531">
        <w:t>screens. See example below:</w:t>
      </w:r>
    </w:p>
    <w:p w14:paraId="1E8C06D2" w14:textId="77777777" w:rsidR="00E767B9" w:rsidRDefault="00E767B9" w:rsidP="00E767B9">
      <w:pPr>
        <w:jc w:val="center"/>
      </w:pPr>
      <w:r>
        <w:rPr>
          <w:noProof/>
        </w:rPr>
        <w:drawing>
          <wp:inline distT="0" distB="0" distL="0" distR="0" wp14:anchorId="068154B1" wp14:editId="4E50CE07">
            <wp:extent cx="5076825" cy="1193271"/>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120059" cy="1203433"/>
                    </a:xfrm>
                    <a:prstGeom prst="rect">
                      <a:avLst/>
                    </a:prstGeom>
                    <a:noFill/>
                    <a:ln>
                      <a:noFill/>
                    </a:ln>
                  </pic:spPr>
                </pic:pic>
              </a:graphicData>
            </a:graphic>
          </wp:inline>
        </w:drawing>
      </w:r>
    </w:p>
    <w:p w14:paraId="7E0A447C" w14:textId="77777777" w:rsidR="00D63F7B" w:rsidRDefault="00D63F7B" w:rsidP="00EC684A">
      <w:pPr>
        <w:pStyle w:val="Heading4"/>
      </w:pPr>
    </w:p>
    <w:p w14:paraId="4016B222" w14:textId="314D5031" w:rsidR="00D63F7B" w:rsidRPr="00343699" w:rsidRDefault="00D63F7B" w:rsidP="00EC684A">
      <w:pPr>
        <w:pStyle w:val="Heading4"/>
      </w:pPr>
      <w:r>
        <w:t>Configuring to profile</w:t>
      </w:r>
    </w:p>
    <w:p w14:paraId="41BCA75B" w14:textId="77777777" w:rsidR="00D63F7B" w:rsidRDefault="00D63F7B" w:rsidP="00D63F7B">
      <w:pPr>
        <w:jc w:val="center"/>
      </w:pPr>
    </w:p>
    <w:p w14:paraId="615DAA33" w14:textId="278E954A" w:rsidR="00E767B9" w:rsidRDefault="00D63F7B" w:rsidP="00E767B9">
      <w:pPr>
        <w:rPr>
          <w:ins w:id="5285" w:author="Tom Bergeron" w:date="2022-11-11T08:34:00Z"/>
        </w:rPr>
      </w:pPr>
      <w:r>
        <w:rPr>
          <w:noProof/>
        </w:rPr>
        <w:drawing>
          <wp:anchor distT="0" distB="0" distL="114300" distR="114300" simplePos="0" relativeHeight="251926528" behindDoc="1" locked="0" layoutInCell="1" allowOverlap="1" wp14:anchorId="5EC5FE0E" wp14:editId="108A74E1">
            <wp:simplePos x="0" y="0"/>
            <wp:positionH relativeFrom="column">
              <wp:posOffset>3430905</wp:posOffset>
            </wp:positionH>
            <wp:positionV relativeFrom="paragraph">
              <wp:posOffset>14605</wp:posOffset>
            </wp:positionV>
            <wp:extent cx="2508250" cy="933450"/>
            <wp:effectExtent l="0" t="0" r="6350" b="0"/>
            <wp:wrapTight wrapText="left">
              <wp:wrapPolygon edited="0">
                <wp:start x="0" y="0"/>
                <wp:lineTo x="0" y="21159"/>
                <wp:lineTo x="21491" y="21159"/>
                <wp:lineTo x="21491" y="0"/>
                <wp:lineTo x="0" y="0"/>
              </wp:wrapPolygon>
            </wp:wrapTight>
            <wp:docPr id="160" name="Picture 1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Dual Lane Profiler setup.png"/>
                    <pic:cNvPicPr/>
                  </pic:nvPicPr>
                  <pic:blipFill>
                    <a:blip r:embed="rId210">
                      <a:extLst>
                        <a:ext uri="{28A0092B-C50C-407E-A947-70E740481C1C}">
                          <a14:useLocalDpi xmlns:a14="http://schemas.microsoft.com/office/drawing/2010/main" val="0"/>
                        </a:ext>
                      </a:extLst>
                    </a:blip>
                    <a:stretch>
                      <a:fillRect/>
                    </a:stretch>
                  </pic:blipFill>
                  <pic:spPr>
                    <a:xfrm>
                      <a:off x="0" y="0"/>
                      <a:ext cx="2508250" cy="933450"/>
                    </a:xfrm>
                    <a:prstGeom prst="rect">
                      <a:avLst/>
                    </a:prstGeom>
                  </pic:spPr>
                </pic:pic>
              </a:graphicData>
            </a:graphic>
            <wp14:sizeRelH relativeFrom="margin">
              <wp14:pctWidth>0</wp14:pctWidth>
            </wp14:sizeRelH>
            <wp14:sizeRelV relativeFrom="margin">
              <wp14:pctHeight>0</wp14:pctHeight>
            </wp14:sizeRelV>
          </wp:anchor>
        </w:drawing>
      </w:r>
      <w:r>
        <w:t>The profiler can only communicate with one lane at a time, so you must select which lane you want the profiler to connect to. Disconnect then reconnect the profiler (or Smart Dock/Base Station where applicable). A pop-up menu will display in the lower right of the screen allowing you to select which lane to connect to. Repeat these steps to change to the other lane.</w:t>
      </w:r>
    </w:p>
    <w:p w14:paraId="240209A2" w14:textId="4A751516" w:rsidR="007958CE" w:rsidRDefault="007958CE">
      <w:pPr>
        <w:rPr>
          <w:ins w:id="5286" w:author="Tom Bergeron" w:date="2022-11-11T08:34:00Z"/>
        </w:rPr>
      </w:pPr>
      <w:ins w:id="5287" w:author="Tom Bergeron" w:date="2022-11-11T08:34:00Z">
        <w:r>
          <w:br w:type="page"/>
        </w:r>
      </w:ins>
    </w:p>
    <w:p w14:paraId="08B6C99B" w14:textId="044EB8AD" w:rsidR="007958CE" w:rsidDel="007958CE" w:rsidRDefault="007958CE" w:rsidP="00E767B9">
      <w:pPr>
        <w:rPr>
          <w:del w:id="5288" w:author="Tom Bergeron" w:date="2022-11-11T08:35:00Z"/>
        </w:rPr>
      </w:pPr>
    </w:p>
    <w:p w14:paraId="6157405D" w14:textId="4F2545E2" w:rsidR="00AD4DC4" w:rsidDel="00E3238F" w:rsidRDefault="00AD4DC4">
      <w:pPr>
        <w:rPr>
          <w:del w:id="5289" w:author="Ryan Beck" w:date="2022-10-10T13:44:00Z"/>
        </w:rPr>
      </w:pPr>
      <w:bookmarkStart w:id="5290" w:name="_Toc468175422"/>
      <w:del w:id="5291" w:author="Ryan Beck" w:date="2022-10-10T13:44:00Z">
        <w:r w:rsidDel="00E3238F">
          <w:br w:type="page"/>
        </w:r>
      </w:del>
    </w:p>
    <w:p w14:paraId="6B4D27D1" w14:textId="77777777" w:rsidR="006710B0" w:rsidRPr="00D80151" w:rsidRDefault="00CA1165" w:rsidP="00D80151">
      <w:pPr>
        <w:spacing w:before="240" w:after="240"/>
        <w:rPr>
          <w:rFonts w:ascii="Arial" w:hAnsi="Arial" w:cs="Arial"/>
          <w:b/>
          <w:color w:val="1F497D" w:themeColor="text2"/>
          <w:sz w:val="40"/>
          <w:szCs w:val="40"/>
        </w:rPr>
      </w:pPr>
      <w:bookmarkStart w:id="5292" w:name="_Toc468551578"/>
      <w:bookmarkStart w:id="5293" w:name="_Toc469038805"/>
      <w:bookmarkStart w:id="5294" w:name="_Toc469038860"/>
      <w:r w:rsidRPr="00D80151">
        <w:rPr>
          <w:rFonts w:ascii="Arial" w:hAnsi="Arial" w:cs="Arial"/>
          <w:b/>
          <w:color w:val="1F497D" w:themeColor="text2"/>
          <w:sz w:val="40"/>
          <w:szCs w:val="40"/>
        </w:rPr>
        <w:t xml:space="preserve">Part </w:t>
      </w:r>
      <w:r w:rsidR="006C7149" w:rsidRPr="00D80151">
        <w:rPr>
          <w:rFonts w:ascii="Arial" w:hAnsi="Arial" w:cs="Arial"/>
          <w:b/>
          <w:color w:val="1F497D" w:themeColor="text2"/>
          <w:sz w:val="40"/>
          <w:szCs w:val="40"/>
        </w:rPr>
        <w:t xml:space="preserve">2: </w:t>
      </w:r>
      <w:r w:rsidR="006710B0" w:rsidRPr="00D80151">
        <w:rPr>
          <w:rFonts w:ascii="Arial" w:hAnsi="Arial" w:cs="Arial"/>
          <w:b/>
          <w:color w:val="1F497D" w:themeColor="text2"/>
          <w:sz w:val="40"/>
          <w:szCs w:val="40"/>
        </w:rPr>
        <w:t xml:space="preserve">Software </w:t>
      </w:r>
      <w:r w:rsidR="00AD4DC4" w:rsidRPr="00D80151">
        <w:rPr>
          <w:rFonts w:ascii="Arial" w:hAnsi="Arial" w:cs="Arial"/>
          <w:b/>
          <w:color w:val="1F497D" w:themeColor="text2"/>
          <w:sz w:val="40"/>
          <w:szCs w:val="40"/>
        </w:rPr>
        <w:t>a</w:t>
      </w:r>
      <w:r w:rsidR="006C7149" w:rsidRPr="00D80151">
        <w:rPr>
          <w:rFonts w:ascii="Arial" w:hAnsi="Arial" w:cs="Arial"/>
          <w:b/>
          <w:color w:val="1F497D" w:themeColor="text2"/>
          <w:sz w:val="40"/>
          <w:szCs w:val="40"/>
        </w:rPr>
        <w:t xml:space="preserve">nd </w:t>
      </w:r>
      <w:r w:rsidR="00790B75" w:rsidRPr="00D80151">
        <w:rPr>
          <w:rFonts w:ascii="Arial" w:hAnsi="Arial" w:cs="Arial"/>
          <w:b/>
          <w:color w:val="1F497D" w:themeColor="text2"/>
          <w:sz w:val="40"/>
          <w:szCs w:val="40"/>
        </w:rPr>
        <w:t>Hardware O</w:t>
      </w:r>
      <w:r w:rsidR="006710B0" w:rsidRPr="00D80151">
        <w:rPr>
          <w:rFonts w:ascii="Arial" w:hAnsi="Arial" w:cs="Arial"/>
          <w:b/>
          <w:color w:val="1F497D" w:themeColor="text2"/>
          <w:sz w:val="40"/>
          <w:szCs w:val="40"/>
        </w:rPr>
        <w:t>ptions</w:t>
      </w:r>
      <w:bookmarkEnd w:id="5290"/>
      <w:bookmarkEnd w:id="5292"/>
      <w:bookmarkEnd w:id="5293"/>
      <w:bookmarkEnd w:id="5294"/>
    </w:p>
    <w:p w14:paraId="36A89C26" w14:textId="7F4FAAD5" w:rsidR="00DC71E4" w:rsidRDefault="00DC71E4" w:rsidP="002B516A">
      <w:pPr>
        <w:pStyle w:val="TOC1"/>
        <w:tabs>
          <w:tab w:val="right" w:leader="dot" w:pos="9350"/>
        </w:tabs>
        <w:rPr>
          <w:rFonts w:cs="Arial"/>
          <w:sz w:val="32"/>
          <w:szCs w:val="28"/>
        </w:rPr>
      </w:pPr>
      <w:bookmarkStart w:id="5295" w:name="_Toc329853011"/>
      <w:bookmarkStart w:id="5296" w:name="_Toc329863369"/>
      <w:bookmarkStart w:id="5297" w:name="_Toc331173641"/>
      <w:bookmarkStart w:id="5298" w:name="_Toc332179177"/>
      <w:bookmarkStart w:id="5299" w:name="_Toc332208411"/>
      <w:bookmarkStart w:id="5300" w:name="_Toc332208747"/>
      <w:bookmarkStart w:id="5301" w:name="_Toc332273993"/>
      <w:bookmarkStart w:id="5302" w:name="_Toc394411672"/>
      <w:bookmarkStart w:id="5303" w:name="_Toc394486310"/>
      <w:bookmarkStart w:id="5304" w:name="_Toc394583240"/>
      <w:bookmarkStart w:id="5305" w:name="_Toc394583396"/>
      <w:bookmarkStart w:id="5306" w:name="_Toc468168374"/>
    </w:p>
    <w:p w14:paraId="7D7B3D8F" w14:textId="77777777" w:rsidR="00806DB4" w:rsidRPr="00AD4DC4" w:rsidRDefault="00754243" w:rsidP="00FB4E71">
      <w:pPr>
        <w:pStyle w:val="Heading1"/>
        <w:spacing w:before="0"/>
      </w:pPr>
      <w:bookmarkStart w:id="5307" w:name="_Toc469042019"/>
      <w:bookmarkStart w:id="5308" w:name="_Toc469043156"/>
      <w:bookmarkStart w:id="5309" w:name="_Toc469043736"/>
      <w:bookmarkStart w:id="5310" w:name="_Toc469043838"/>
      <w:bookmarkStart w:id="5311" w:name="_Toc469045037"/>
      <w:bookmarkStart w:id="5312" w:name="_Toc469612930"/>
      <w:bookmarkStart w:id="5313" w:name="_Toc491175110"/>
      <w:bookmarkStart w:id="5314" w:name="_Toc491264019"/>
      <w:bookmarkStart w:id="5315" w:name="_Toc491337697"/>
      <w:bookmarkStart w:id="5316" w:name="_Toc491338032"/>
      <w:bookmarkStart w:id="5317" w:name="_Toc491414008"/>
      <w:bookmarkStart w:id="5318" w:name="_Toc532836373"/>
      <w:bookmarkStart w:id="5319" w:name="_Toc532855779"/>
      <w:bookmarkStart w:id="5320" w:name="_Toc532856641"/>
      <w:bookmarkStart w:id="5321" w:name="_Toc53042061"/>
      <w:bookmarkStart w:id="5322" w:name="_Toc53042408"/>
      <w:bookmarkStart w:id="5323" w:name="_Toc53042492"/>
      <w:bookmarkStart w:id="5324" w:name="_Toc86846213"/>
      <w:bookmarkStart w:id="5325" w:name="_Toc86846571"/>
      <w:bookmarkStart w:id="5326" w:name="_Toc119049783"/>
      <w:bookmarkStart w:id="5327" w:name="_Toc119050513"/>
      <w:bookmarkStart w:id="5328" w:name="_Toc119050703"/>
      <w:r w:rsidRPr="00AD4DC4">
        <w:lastRenderedPageBreak/>
        <w:t>Software Options</w:t>
      </w:r>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p>
    <w:p w14:paraId="7BF59C65" w14:textId="7A62C56A" w:rsidR="003C1D40" w:rsidRPr="00AD4DC4" w:rsidRDefault="003C1D40" w:rsidP="003C1D40">
      <w:pPr>
        <w:rPr>
          <w:i/>
        </w:rPr>
      </w:pPr>
      <w:r w:rsidRPr="00AD4DC4">
        <w:t xml:space="preserve">The </w:t>
      </w:r>
      <w:r w:rsidR="004E2387" w:rsidRPr="00AD4DC4">
        <w:rPr>
          <w:i/>
        </w:rPr>
        <w:t xml:space="preserve">optional profile </w:t>
      </w:r>
      <w:r w:rsidRPr="00AD4DC4">
        <w:t xml:space="preserve">optimization tools include </w:t>
      </w:r>
      <w:r w:rsidR="009E0697" w:rsidRPr="00AD4DC4">
        <w:rPr>
          <w:i/>
        </w:rPr>
        <w:t>Navigator</w:t>
      </w:r>
      <w:r w:rsidR="009E0697">
        <w:rPr>
          <w:i/>
        </w:rPr>
        <w:t xml:space="preserve"> Power</w:t>
      </w:r>
      <w:r w:rsidR="009E0697">
        <w:t xml:space="preserve">, </w:t>
      </w:r>
      <w:r w:rsidRPr="00AD4DC4">
        <w:rPr>
          <w:i/>
        </w:rPr>
        <w:t>Auto-Focus</w:t>
      </w:r>
      <w:r w:rsidR="004E2387" w:rsidRPr="00AD4DC4">
        <w:t xml:space="preserve"> </w:t>
      </w:r>
      <w:r w:rsidRPr="00AD4DC4">
        <w:rPr>
          <w:i/>
        </w:rPr>
        <w:t>Power</w:t>
      </w:r>
      <w:r w:rsidR="0053032A" w:rsidRPr="00AD4DC4">
        <w:rPr>
          <w:i/>
        </w:rPr>
        <w:t>, and Sweet Spot</w:t>
      </w:r>
      <w:r w:rsidRPr="00AD4DC4">
        <w:t xml:space="preserve">. </w:t>
      </w:r>
      <w:r w:rsidR="004E2387" w:rsidRPr="00AD4DC4">
        <w:rPr>
          <w:i/>
        </w:rPr>
        <w:t>Optional process monitoring tools include SPC Charting.</w:t>
      </w:r>
      <w:r w:rsidRPr="00AD4DC4">
        <w:t xml:space="preserve"> </w:t>
      </w:r>
      <w:r w:rsidR="004E2387" w:rsidRPr="00AD4DC4">
        <w:rPr>
          <w:i/>
        </w:rPr>
        <w:t xml:space="preserve">Optional </w:t>
      </w:r>
      <w:r w:rsidR="004E2387" w:rsidRPr="00AD4DC4">
        <w:t>d</w:t>
      </w:r>
      <w:r w:rsidRPr="00AD4DC4">
        <w:t xml:space="preserve">ata management tools include </w:t>
      </w:r>
      <w:r w:rsidRPr="00AD4DC4">
        <w:rPr>
          <w:i/>
        </w:rPr>
        <w:t>Live Data Output</w:t>
      </w:r>
      <w:r w:rsidRPr="00AD4DC4">
        <w:t>.</w:t>
      </w:r>
      <w:r w:rsidR="004E2387" w:rsidRPr="00AD4DC4">
        <w:t xml:space="preserve"> </w:t>
      </w:r>
    </w:p>
    <w:p w14:paraId="187DBBDD" w14:textId="77777777" w:rsidR="003C1D40" w:rsidRPr="00A94A01" w:rsidRDefault="003C1D40" w:rsidP="00E14151">
      <w:pPr>
        <w:pStyle w:val="Heading2"/>
      </w:pPr>
      <w:bookmarkStart w:id="5329" w:name="_Toc469043157"/>
      <w:bookmarkStart w:id="5330" w:name="_Toc469043737"/>
      <w:bookmarkStart w:id="5331" w:name="_Toc469045038"/>
      <w:bookmarkStart w:id="5332" w:name="_Toc469612931"/>
      <w:bookmarkStart w:id="5333" w:name="_Toc491175111"/>
      <w:bookmarkStart w:id="5334" w:name="_Toc491264020"/>
      <w:bookmarkStart w:id="5335" w:name="_Toc491337698"/>
      <w:bookmarkStart w:id="5336" w:name="_Toc491338033"/>
      <w:bookmarkStart w:id="5337" w:name="_Toc532855780"/>
      <w:bookmarkStart w:id="5338" w:name="_Toc532856642"/>
      <w:bookmarkStart w:id="5339" w:name="_Toc53042062"/>
      <w:bookmarkStart w:id="5340" w:name="_Toc53042409"/>
      <w:bookmarkStart w:id="5341" w:name="_Toc86846214"/>
      <w:bookmarkStart w:id="5342" w:name="_Toc86846572"/>
      <w:bookmarkStart w:id="5343" w:name="_Toc119049784"/>
      <w:bookmarkStart w:id="5344" w:name="_Toc119050514"/>
      <w:bookmarkStart w:id="5345" w:name="_Toc119050704"/>
      <w:r w:rsidRPr="00A94A01">
        <w:t>Navigator</w:t>
      </w:r>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r>
        <w:t xml:space="preserve"> </w:t>
      </w:r>
    </w:p>
    <w:p w14:paraId="53FFFCF6" w14:textId="215D9BAF" w:rsidR="002243C9" w:rsidRDefault="002243C9" w:rsidP="002243C9">
      <w:pPr>
        <w:rPr>
          <w:ins w:id="5346" w:author="Ryan Beck" w:date="2022-10-10T11:45:00Z"/>
        </w:rPr>
      </w:pPr>
      <w:ins w:id="5347" w:author="Ryan Beck" w:date="2022-10-10T11:45:00Z">
        <w:r>
          <w:rPr>
            <w:i/>
            <w:iCs/>
          </w:rPr>
          <w:t>Navigator</w:t>
        </w:r>
        <w:r>
          <w:t xml:space="preserve"> is a prediction tool that automatically finds the optimal oven setup for each product you profile.  </w:t>
        </w:r>
        <w:r>
          <w:rPr>
            <w:i/>
            <w:iCs/>
          </w:rPr>
          <w:t>Navigator</w:t>
        </w:r>
        <w:r>
          <w:t xml:space="preserve"> lets you understand how changes to belt speed and oven set points will affect a product profile by evaluating billions of potential recipes settings, automatically selecting the profile and oven setup that best fits the Process Window.  This automated prediction tool is exponentially more powerful and accurate than any tool currently on the market and allows you to find the optimal profile in about a minute.  The automated prediction tool is designed to center the profile in your process window, and you may set the limits to fit your process.  An example of this is running sensitive components with lead-free solders: if your assembly cannot see temperatures above 235</w:t>
        </w:r>
        <w:r>
          <w:rPr>
            <w:rFonts w:ascii="Symbol" w:eastAsia="Symbol" w:hAnsi="Symbol" w:cs="Symbol"/>
          </w:rPr>
          <w:sym w:font="Symbol" w:char="F0B0"/>
        </w:r>
        <w:r>
          <w:t xml:space="preserve">C but must see a fairly high peak temperature to reflow the lead-free solder, </w:t>
        </w:r>
        <w:r>
          <w:rPr>
            <w:i/>
            <w:iCs/>
          </w:rPr>
          <w:t>Navigator</w:t>
        </w:r>
        <w:r>
          <w:t xml:space="preserve"> will find a profile that will be centered between the high and low limits.</w:t>
        </w:r>
      </w:ins>
    </w:p>
    <w:p w14:paraId="1E983C04" w14:textId="77777777" w:rsidR="002243C9" w:rsidRDefault="002243C9" w:rsidP="002243C9">
      <w:pPr>
        <w:rPr>
          <w:ins w:id="5348" w:author="Ryan Beck" w:date="2022-10-10T11:45:00Z"/>
        </w:rPr>
      </w:pPr>
    </w:p>
    <w:p w14:paraId="51432657" w14:textId="77777777" w:rsidR="002243C9" w:rsidRDefault="002243C9" w:rsidP="002243C9">
      <w:pPr>
        <w:rPr>
          <w:ins w:id="5349" w:author="Ryan Beck" w:date="2022-10-10T11:45:00Z"/>
        </w:rPr>
      </w:pPr>
      <w:ins w:id="5350" w:author="Ryan Beck" w:date="2022-10-10T11:45:00Z">
        <w:r>
          <w:t xml:space="preserve">Perhaps the most significant feature of the software and the </w:t>
        </w:r>
        <w:r>
          <w:rPr>
            <w:i/>
            <w:iCs/>
          </w:rPr>
          <w:t>Navigator</w:t>
        </w:r>
        <w:r>
          <w:t xml:space="preserve"> tool is that they rank your profiles using the </w:t>
        </w:r>
        <w:r>
          <w:rPr>
            <w:i/>
          </w:rPr>
          <w:t>Process Window Index</w:t>
        </w:r>
        <w:r>
          <w:t>.  This allows you to compare performance between processes and, more importantly, to be assured that you have found the most robust and reliable profile for a given product that your oven can achieve.</w:t>
        </w:r>
      </w:ins>
    </w:p>
    <w:p w14:paraId="5E5BDF51" w14:textId="32D31DCF" w:rsidR="003C1D40" w:rsidRPr="00A94A01" w:rsidDel="002243C9" w:rsidRDefault="003C1D40">
      <w:pPr>
        <w:pStyle w:val="Heading2"/>
        <w:rPr>
          <w:del w:id="5351" w:author="Ryan Beck" w:date="2022-10-10T11:45:00Z"/>
        </w:rPr>
        <w:pPrChange w:id="5352" w:author="Tom Bergeron" w:date="2022-11-11T09:11:00Z">
          <w:pPr/>
        </w:pPrChange>
      </w:pPr>
      <w:del w:id="5353" w:author="Ryan Beck" w:date="2022-10-10T11:45:00Z">
        <w:r w:rsidRPr="00FC3A55" w:rsidDel="002243C9">
          <w:delText>Navigator</w:delText>
        </w:r>
        <w:r w:rsidRPr="00A94A01" w:rsidDel="002243C9">
          <w:delText xml:space="preserve"> </w:delText>
        </w:r>
        <w:r w:rsidDel="002243C9">
          <w:delText>is a</w:delText>
        </w:r>
        <w:r w:rsidRPr="00AB0AE2" w:rsidDel="002243C9">
          <w:delText xml:space="preserve"> </w:delText>
        </w:r>
        <w:r w:rsidDel="002243C9">
          <w:delText>prediction tool</w:delText>
        </w:r>
        <w:r w:rsidRPr="00635973" w:rsidDel="002243C9">
          <w:delText xml:space="preserve"> </w:delText>
        </w:r>
        <w:r w:rsidDel="002243C9">
          <w:delText xml:space="preserve">that </w:delText>
        </w:r>
        <w:r w:rsidRPr="00635973" w:rsidDel="002243C9">
          <w:delText>automatically finds the optimal oven setup for each product you profile</w:delText>
        </w:r>
        <w:r w:rsidDel="002243C9">
          <w:delText>.  Navigator lets</w:delText>
        </w:r>
        <w:r w:rsidRPr="00A94A01" w:rsidDel="002243C9">
          <w:delText xml:space="preserve"> you </w:delText>
        </w:r>
        <w:r w:rsidDel="002243C9">
          <w:delText>understand</w:delText>
        </w:r>
        <w:r w:rsidRPr="00A94A01" w:rsidDel="002243C9">
          <w:delText xml:space="preserve"> how changes to belt speed and oven set points will affect a product profile.  </w:delText>
        </w:r>
        <w:r w:rsidRPr="000A4C5C" w:rsidDel="002243C9">
          <w:delText>Navigator</w:delText>
        </w:r>
        <w:r w:rsidRPr="000A4C5C" w:rsidDel="002243C9">
          <w:rPr>
            <w:i/>
          </w:rPr>
          <w:delText xml:space="preserve"> </w:delText>
        </w:r>
        <w:r w:rsidRPr="000A4C5C" w:rsidDel="002243C9">
          <w:delText xml:space="preserve">can create and </w:delText>
        </w:r>
        <w:r w:rsidRPr="003E6083" w:rsidDel="002243C9">
          <w:delText>evaluate billions of</w:delText>
        </w:r>
        <w:r w:rsidRPr="000A4C5C" w:rsidDel="002243C9">
          <w:delText xml:space="preserve"> potential product profiles, automatically selecting the profile and oven setup that best fits the </w:delText>
        </w:r>
        <w:r w:rsidRPr="003E6083" w:rsidDel="002243C9">
          <w:delText>Process Window</w:delText>
        </w:r>
        <w:r w:rsidRPr="000A4C5C" w:rsidDel="002243C9">
          <w:delText>.</w:delText>
        </w:r>
        <w:r w:rsidRPr="00A94A01" w:rsidDel="002243C9">
          <w:delText xml:space="preserve">  This automated prediction tool is exponentially more powerful and accurate than any tool currently on the market and allows you to find the optimal profile in about a minute.  The automated prediction tool is designed to center the profile in your process window, and you may set the limits to fit your process.  An example of this </w:delText>
        </w:r>
        <w:r w:rsidDel="002243C9">
          <w:delText xml:space="preserve">is </w:delText>
        </w:r>
        <w:r w:rsidRPr="00A94A01" w:rsidDel="002243C9">
          <w:delText>running sensitive components with lead-free solders: if your assembly can</w:delText>
        </w:r>
        <w:r w:rsidDel="002243C9">
          <w:delText>not</w:delText>
        </w:r>
        <w:r w:rsidRPr="00A94A01" w:rsidDel="002243C9">
          <w:delText xml:space="preserve"> see temperatures above 235</w:delText>
        </w:r>
        <w:r w:rsidRPr="00A94A01" w:rsidDel="002243C9">
          <w:sym w:font="Symbol" w:char="F0B0"/>
        </w:r>
        <w:r w:rsidRPr="00A94A01" w:rsidDel="002243C9">
          <w:delText xml:space="preserve">C, but must see a fairly high peak temperature to reflow the lead-free solder, </w:delText>
        </w:r>
        <w:r w:rsidRPr="00FC3A55" w:rsidDel="002243C9">
          <w:delText>Navigator</w:delText>
        </w:r>
        <w:r w:rsidRPr="00A94A01" w:rsidDel="002243C9">
          <w:delText xml:space="preserve"> will find a profile that will be centered between the high and low limits.</w:delText>
        </w:r>
      </w:del>
    </w:p>
    <w:p w14:paraId="05930477" w14:textId="1E5D4D2C" w:rsidR="003C1D40" w:rsidRPr="00A94A01" w:rsidDel="002243C9" w:rsidRDefault="003C1D40">
      <w:pPr>
        <w:pStyle w:val="Heading2"/>
        <w:rPr>
          <w:del w:id="5354" w:author="Ryan Beck" w:date="2022-10-10T11:45:00Z"/>
        </w:rPr>
        <w:pPrChange w:id="5355" w:author="Tom Bergeron" w:date="2022-11-11T09:11:00Z">
          <w:pPr/>
        </w:pPrChange>
      </w:pPr>
      <w:del w:id="5356" w:author="Ryan Beck" w:date="2022-10-10T11:45:00Z">
        <w:r w:rsidRPr="00A94A01" w:rsidDel="002243C9">
          <w:delText xml:space="preserve">Perhaps the most significant feature of the </w:delText>
        </w:r>
        <w:r w:rsidDel="002243C9">
          <w:delText xml:space="preserve">software and the </w:delText>
        </w:r>
        <w:r w:rsidRPr="00FC3A55" w:rsidDel="002243C9">
          <w:delText xml:space="preserve">Navigator </w:delText>
        </w:r>
        <w:r w:rsidDel="002243C9">
          <w:delText xml:space="preserve">tool </w:delText>
        </w:r>
        <w:r w:rsidRPr="00A94A01" w:rsidDel="002243C9">
          <w:delText xml:space="preserve">is that </w:delText>
        </w:r>
        <w:r w:rsidDel="002243C9">
          <w:delText>they rank</w:delText>
        </w:r>
        <w:r w:rsidRPr="00A94A01" w:rsidDel="002243C9">
          <w:delText xml:space="preserve"> your profiles using the </w:delText>
        </w:r>
        <w:r w:rsidRPr="00A94A01" w:rsidDel="002243C9">
          <w:rPr>
            <w:i/>
          </w:rPr>
          <w:delText>Process Window Index</w:delText>
        </w:r>
        <w:r w:rsidRPr="00A94A01" w:rsidDel="002243C9">
          <w:delText>.  This allows you to compare performance between processes and, more importantly, to be assured that you have found the most robust and reliable profile for a given product that your oven can achieve.</w:delText>
        </w:r>
      </w:del>
    </w:p>
    <w:p w14:paraId="741EFB21" w14:textId="77777777" w:rsidR="003C1D40" w:rsidRDefault="00C653DF" w:rsidP="00E14151">
      <w:pPr>
        <w:pStyle w:val="Heading2"/>
      </w:pPr>
      <w:bookmarkStart w:id="5357" w:name="_Toc469043158"/>
      <w:bookmarkStart w:id="5358" w:name="_Toc469043738"/>
      <w:bookmarkStart w:id="5359" w:name="_Toc469045039"/>
      <w:bookmarkStart w:id="5360" w:name="_Toc469612932"/>
      <w:bookmarkStart w:id="5361" w:name="_Toc491175112"/>
      <w:bookmarkStart w:id="5362" w:name="_Toc491264021"/>
      <w:bookmarkStart w:id="5363" w:name="_Toc491337699"/>
      <w:bookmarkStart w:id="5364" w:name="_Toc491338034"/>
      <w:bookmarkStart w:id="5365" w:name="_Toc532855781"/>
      <w:bookmarkStart w:id="5366" w:name="_Toc532856643"/>
      <w:bookmarkStart w:id="5367" w:name="_Toc53042063"/>
      <w:bookmarkStart w:id="5368" w:name="_Toc53042410"/>
      <w:bookmarkStart w:id="5369" w:name="_Toc86846215"/>
      <w:bookmarkStart w:id="5370" w:name="_Toc86846573"/>
      <w:bookmarkStart w:id="5371" w:name="_Toc119049785"/>
      <w:bookmarkStart w:id="5372" w:name="_Toc119050515"/>
      <w:bookmarkStart w:id="5373" w:name="_Toc119050705"/>
      <w:bookmarkStart w:id="5374" w:name="_Toc84240638"/>
      <w:bookmarkStart w:id="5375" w:name="_Toc141866639"/>
      <w:bookmarkStart w:id="5376" w:name="_Toc119468055"/>
      <w:r>
        <w:t>Auto-Focus</w:t>
      </w:r>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r>
        <w:t xml:space="preserve"> </w:t>
      </w:r>
      <w:bookmarkEnd w:id="5374"/>
      <w:bookmarkEnd w:id="5375"/>
    </w:p>
    <w:p w14:paraId="63952024" w14:textId="0B573BDD" w:rsidR="003C1D40" w:rsidRDefault="003C1D40" w:rsidP="003C1D40">
      <w:r w:rsidRPr="00FF63FD">
        <w:rPr>
          <w:i/>
        </w:rPr>
        <w:t>Auto</w:t>
      </w:r>
      <w:r w:rsidRPr="00FF63FD">
        <w:rPr>
          <w:i/>
        </w:rPr>
        <w:noBreakHyphen/>
        <w:t>Focus</w:t>
      </w:r>
      <w:r w:rsidRPr="00D717DA">
        <w:t xml:space="preserve"> </w:t>
      </w:r>
      <w:r>
        <w:t xml:space="preserve">is </w:t>
      </w:r>
      <w:r w:rsidR="00537C19">
        <w:t xml:space="preserve">a </w:t>
      </w:r>
      <w:r>
        <w:t xml:space="preserve">simulation software that eliminates the need to guess at an initial oven recipe.  </w:t>
      </w:r>
      <w:r w:rsidRPr="002243C9">
        <w:rPr>
          <w:i/>
          <w:iCs/>
          <w:rPrChange w:id="5377" w:author="Ryan Beck" w:date="2022-10-10T11:45:00Z">
            <w:rPr/>
          </w:rPrChange>
        </w:rPr>
        <w:t>Auto-Focus</w:t>
      </w:r>
      <w:r>
        <w:t xml:space="preserve"> automatically calculates</w:t>
      </w:r>
      <w:r w:rsidRPr="00D717DA">
        <w:t xml:space="preserve"> the ideal oven recipe</w:t>
      </w:r>
      <w:r>
        <w:t>,</w:t>
      </w:r>
      <w:r w:rsidRPr="00D717DA">
        <w:t xml:space="preserve"> allowing you to avoid conventional oven setup pitfalls.  </w:t>
      </w:r>
      <w:r w:rsidRPr="002243C9">
        <w:rPr>
          <w:i/>
          <w:iCs/>
          <w:rPrChange w:id="5378" w:author="Ryan Beck" w:date="2022-10-10T11:45:00Z">
            <w:rPr/>
          </w:rPrChange>
        </w:rPr>
        <w:t>Auto</w:t>
      </w:r>
      <w:r w:rsidRPr="002243C9">
        <w:rPr>
          <w:i/>
          <w:iCs/>
          <w:rPrChange w:id="5379" w:author="Ryan Beck" w:date="2022-10-10T11:45:00Z">
            <w:rPr/>
          </w:rPrChange>
        </w:rPr>
        <w:noBreakHyphen/>
        <w:t>Focus</w:t>
      </w:r>
      <w:r w:rsidRPr="00D717DA">
        <w:t xml:space="preserve"> gets smarter with every profile you run, providing you with increasingly accurate oven recipes.</w:t>
      </w:r>
    </w:p>
    <w:p w14:paraId="6AFEE85B" w14:textId="77777777" w:rsidR="003C1D40" w:rsidRDefault="00C653DF" w:rsidP="00E14151">
      <w:pPr>
        <w:pStyle w:val="Heading2"/>
      </w:pPr>
      <w:bookmarkStart w:id="5380" w:name="_Toc176001755"/>
      <w:bookmarkStart w:id="5381" w:name="_Toc469043159"/>
      <w:bookmarkStart w:id="5382" w:name="_Toc469043739"/>
      <w:bookmarkStart w:id="5383" w:name="_Toc469045040"/>
      <w:bookmarkStart w:id="5384" w:name="_Toc469612933"/>
      <w:bookmarkStart w:id="5385" w:name="_Toc491175113"/>
      <w:bookmarkStart w:id="5386" w:name="_Toc491264022"/>
      <w:bookmarkStart w:id="5387" w:name="_Toc491337700"/>
      <w:bookmarkStart w:id="5388" w:name="_Toc491338035"/>
      <w:bookmarkStart w:id="5389" w:name="_Toc532855782"/>
      <w:bookmarkStart w:id="5390" w:name="_Toc532856644"/>
      <w:bookmarkStart w:id="5391" w:name="_Toc53042064"/>
      <w:bookmarkStart w:id="5392" w:name="_Toc53042411"/>
      <w:bookmarkStart w:id="5393" w:name="_Toc86846216"/>
      <w:bookmarkStart w:id="5394" w:name="_Toc86846574"/>
      <w:bookmarkStart w:id="5395" w:name="_Toc119049786"/>
      <w:bookmarkStart w:id="5396" w:name="_Toc119050516"/>
      <w:bookmarkStart w:id="5397" w:name="_Toc119050706"/>
      <w:r>
        <w:t>Navigator/Auto</w:t>
      </w:r>
      <w:r>
        <w:noBreakHyphen/>
        <w:t>Focus Power</w:t>
      </w:r>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p>
    <w:p w14:paraId="5024DEBF" w14:textId="39E2932E" w:rsidR="003C1D40" w:rsidRPr="00F33B7B" w:rsidRDefault="003C1D40" w:rsidP="003C1D40">
      <w:r>
        <w:t xml:space="preserve">Used with </w:t>
      </w:r>
      <w:r w:rsidRPr="002243C9">
        <w:rPr>
          <w:i/>
          <w:iCs/>
          <w:rPrChange w:id="5398" w:author="Ryan Beck" w:date="2022-10-10T11:45:00Z">
            <w:rPr/>
          </w:rPrChange>
        </w:rPr>
        <w:t>Navigator</w:t>
      </w:r>
      <w:r>
        <w:t xml:space="preserve"> and</w:t>
      </w:r>
      <w:r w:rsidRPr="00761BB8">
        <w:t xml:space="preserve"> </w:t>
      </w:r>
      <w:r w:rsidRPr="002243C9">
        <w:rPr>
          <w:i/>
          <w:iCs/>
          <w:rPrChange w:id="5399" w:author="Ryan Beck" w:date="2022-10-10T11:45:00Z">
            <w:rPr/>
          </w:rPrChange>
        </w:rPr>
        <w:t>Auto-Focus</w:t>
      </w:r>
      <w:r w:rsidRPr="00B21895">
        <w:rPr>
          <w:i/>
        </w:rPr>
        <w:t xml:space="preserve"> </w:t>
      </w:r>
      <w:r>
        <w:t xml:space="preserve">software, the </w:t>
      </w:r>
      <w:r w:rsidRPr="002243C9">
        <w:rPr>
          <w:i/>
          <w:iCs/>
          <w:rPrChange w:id="5400" w:author="Ryan Beck" w:date="2022-10-10T11:45:00Z">
            <w:rPr/>
          </w:rPrChange>
        </w:rPr>
        <w:t>Power</w:t>
      </w:r>
      <w:r>
        <w:t xml:space="preserve"> feature optimizes your profiles and/or initial oven settings based on reduced energy use.  </w:t>
      </w:r>
      <w:r w:rsidRPr="00830D6C">
        <w:rPr>
          <w:lang w:val="en"/>
        </w:rPr>
        <w:t xml:space="preserve">Studies have shown that many reflow ovens </w:t>
      </w:r>
      <w:r w:rsidRPr="003E6083">
        <w:rPr>
          <w:lang w:val="en"/>
        </w:rPr>
        <w:t xml:space="preserve">consume more energy than required in order to process the products in spec.  The </w:t>
      </w:r>
      <w:r w:rsidRPr="002243C9">
        <w:rPr>
          <w:i/>
          <w:iCs/>
          <w:lang w:val="en"/>
          <w:rPrChange w:id="5401" w:author="Ryan Beck" w:date="2022-10-10T11:45:00Z">
            <w:rPr>
              <w:lang w:val="en"/>
            </w:rPr>
          </w:rPrChange>
        </w:rPr>
        <w:t>Navigator Power</w:t>
      </w:r>
      <w:r w:rsidRPr="003E6083">
        <w:rPr>
          <w:lang w:val="en"/>
        </w:rPr>
        <w:t xml:space="preserve"> and </w:t>
      </w:r>
      <w:r w:rsidRPr="002243C9">
        <w:rPr>
          <w:i/>
          <w:iCs/>
          <w:lang w:val="en"/>
          <w:rPrChange w:id="5402" w:author="Ryan Beck" w:date="2022-10-10T11:45:00Z">
            <w:rPr>
              <w:lang w:val="en"/>
            </w:rPr>
          </w:rPrChange>
        </w:rPr>
        <w:t>Auto-Focus Power</w:t>
      </w:r>
      <w:r>
        <w:rPr>
          <w:lang w:val="en"/>
        </w:rPr>
        <w:t xml:space="preserve"> funct</w:t>
      </w:r>
      <w:r w:rsidRPr="00830D6C">
        <w:rPr>
          <w:lang w:val="en"/>
        </w:rPr>
        <w:t>ion</w:t>
      </w:r>
      <w:r>
        <w:rPr>
          <w:lang w:val="en"/>
        </w:rPr>
        <w:t>s identify</w:t>
      </w:r>
      <w:r w:rsidRPr="00830D6C">
        <w:rPr>
          <w:lang w:val="en"/>
        </w:rPr>
        <w:t xml:space="preserve"> the oven recipes that consume the least amount of energy w</w:t>
      </w:r>
      <w:r>
        <w:rPr>
          <w:lang w:val="en"/>
        </w:rPr>
        <w:t>hile processing the products in spec</w:t>
      </w:r>
      <w:r w:rsidRPr="00830D6C">
        <w:rPr>
          <w:lang w:val="en"/>
        </w:rPr>
        <w:t>.  The result is improved quality at reduced energy costs.</w:t>
      </w:r>
    </w:p>
    <w:p w14:paraId="3182309C" w14:textId="77777777" w:rsidR="0053032A" w:rsidRPr="00AD4DC4" w:rsidRDefault="00C653DF" w:rsidP="00E14151">
      <w:pPr>
        <w:pStyle w:val="Heading2"/>
        <w:rPr>
          <w:lang w:val="en"/>
        </w:rPr>
      </w:pPr>
      <w:bookmarkStart w:id="5403" w:name="_Toc469043160"/>
      <w:bookmarkStart w:id="5404" w:name="_Toc469043740"/>
      <w:bookmarkStart w:id="5405" w:name="_Toc469045041"/>
      <w:bookmarkStart w:id="5406" w:name="_Toc469612934"/>
      <w:bookmarkStart w:id="5407" w:name="_Toc491175114"/>
      <w:bookmarkStart w:id="5408" w:name="_Toc491264023"/>
      <w:bookmarkStart w:id="5409" w:name="_Toc491337701"/>
      <w:bookmarkStart w:id="5410" w:name="_Toc491338036"/>
      <w:bookmarkStart w:id="5411" w:name="_Toc532855783"/>
      <w:bookmarkStart w:id="5412" w:name="_Toc532856645"/>
      <w:bookmarkStart w:id="5413" w:name="_Toc53042065"/>
      <w:bookmarkStart w:id="5414" w:name="_Toc53042412"/>
      <w:bookmarkStart w:id="5415" w:name="_Toc86846217"/>
      <w:bookmarkStart w:id="5416" w:name="_Toc86846575"/>
      <w:bookmarkStart w:id="5417" w:name="_Toc119049787"/>
      <w:bookmarkStart w:id="5418" w:name="_Toc119050517"/>
      <w:bookmarkStart w:id="5419" w:name="_Toc119050707"/>
      <w:r w:rsidRPr="00AD4DC4">
        <w:t>Sweet Spot</w:t>
      </w:r>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p>
    <w:p w14:paraId="6A8FA7BC" w14:textId="26F3E173" w:rsidR="0053032A" w:rsidRPr="00AD4DC4" w:rsidRDefault="0053032A" w:rsidP="0053032A">
      <w:r w:rsidRPr="00AD4DC4">
        <w:t xml:space="preserve">The </w:t>
      </w:r>
      <w:r w:rsidRPr="002243C9">
        <w:rPr>
          <w:i/>
          <w:iCs/>
          <w:rPrChange w:id="5420" w:author="Ryan Beck" w:date="2022-10-10T11:46:00Z">
            <w:rPr/>
          </w:rPrChange>
        </w:rPr>
        <w:t>Sweet Spot</w:t>
      </w:r>
      <w:r w:rsidRPr="00AD4DC4">
        <w:t xml:space="preserve"> feature allows you </w:t>
      </w:r>
      <w:r w:rsidR="009E0697">
        <w:t xml:space="preserve">to </w:t>
      </w:r>
      <w:r w:rsidRPr="00AD4DC4">
        <w:t>define a “non-centered”</w:t>
      </w:r>
      <w:r w:rsidR="007F7920" w:rsidRPr="00AD4DC4">
        <w:t xml:space="preserve"> target value for your statistic</w:t>
      </w:r>
      <w:r w:rsidR="003B174F">
        <w:t>al calculations.</w:t>
      </w:r>
    </w:p>
    <w:p w14:paraId="5C2350A8" w14:textId="77777777" w:rsidR="00A653BA" w:rsidRPr="00AD4DC4" w:rsidRDefault="00A653BA" w:rsidP="00E14151">
      <w:pPr>
        <w:pStyle w:val="Heading2"/>
        <w:rPr>
          <w:lang w:val="en"/>
        </w:rPr>
      </w:pPr>
      <w:bookmarkStart w:id="5421" w:name="_Toc469043162"/>
      <w:bookmarkStart w:id="5422" w:name="_Toc469043742"/>
      <w:bookmarkStart w:id="5423" w:name="_Toc469045043"/>
      <w:bookmarkStart w:id="5424" w:name="_Toc469612936"/>
      <w:bookmarkStart w:id="5425" w:name="_Toc491175115"/>
      <w:bookmarkStart w:id="5426" w:name="_Toc491264024"/>
      <w:bookmarkStart w:id="5427" w:name="_Toc491337702"/>
      <w:bookmarkStart w:id="5428" w:name="_Toc491338037"/>
      <w:bookmarkStart w:id="5429" w:name="_Toc532855784"/>
      <w:bookmarkStart w:id="5430" w:name="_Toc532856646"/>
      <w:bookmarkStart w:id="5431" w:name="_Toc53042066"/>
      <w:bookmarkStart w:id="5432" w:name="_Toc53042413"/>
      <w:bookmarkStart w:id="5433" w:name="_Toc86846218"/>
      <w:bookmarkStart w:id="5434" w:name="_Toc86846576"/>
      <w:bookmarkStart w:id="5435" w:name="_Toc119049788"/>
      <w:bookmarkStart w:id="5436" w:name="_Toc119050518"/>
      <w:bookmarkStart w:id="5437" w:name="_Toc119050708"/>
      <w:r w:rsidRPr="00AD4DC4">
        <w:t xml:space="preserve">Statistical Process Control </w:t>
      </w:r>
      <w:r w:rsidR="00C653DF" w:rsidRPr="00AD4DC4">
        <w:t>Charts</w:t>
      </w:r>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p>
    <w:p w14:paraId="34FD16AB" w14:textId="5F0DEE7C" w:rsidR="00882784" w:rsidRDefault="00BD7482" w:rsidP="003C1D40">
      <w:r w:rsidRPr="002243C9">
        <w:rPr>
          <w:i/>
          <w:iCs/>
          <w:rPrChange w:id="5438" w:author="Ryan Beck" w:date="2022-10-10T11:46:00Z">
            <w:rPr/>
          </w:rPrChange>
        </w:rPr>
        <w:t>Statistical Process Control</w:t>
      </w:r>
      <w:r w:rsidRPr="00AD4DC4">
        <w:t xml:space="preserve"> (SPC) charts provide graphical data of the key process parameters that need to be monitored for product quality assurance.  SPC charts aid the ability to understand the predictability of the process and to know in real-time when a process may be changing and affect product quality.</w:t>
      </w:r>
      <w:bookmarkEnd w:id="5376"/>
    </w:p>
    <w:p w14:paraId="6C5B6E5E" w14:textId="77777777" w:rsidR="00882784" w:rsidRDefault="00C653DF" w:rsidP="00E14151">
      <w:pPr>
        <w:pStyle w:val="Heading2"/>
      </w:pPr>
      <w:bookmarkStart w:id="5439" w:name="_Toc469043169"/>
      <w:bookmarkStart w:id="5440" w:name="_Toc469043749"/>
      <w:bookmarkStart w:id="5441" w:name="_Toc469045050"/>
      <w:bookmarkStart w:id="5442" w:name="_Toc469612943"/>
      <w:bookmarkStart w:id="5443" w:name="_Toc491175116"/>
      <w:bookmarkStart w:id="5444" w:name="_Toc491264025"/>
      <w:bookmarkStart w:id="5445" w:name="_Toc491337703"/>
      <w:bookmarkStart w:id="5446" w:name="_Toc491338038"/>
      <w:bookmarkStart w:id="5447" w:name="_Toc532855785"/>
      <w:bookmarkStart w:id="5448" w:name="_Toc532856647"/>
      <w:bookmarkStart w:id="5449" w:name="_Toc53042067"/>
      <w:bookmarkStart w:id="5450" w:name="_Toc53042414"/>
      <w:bookmarkStart w:id="5451" w:name="_Toc86846219"/>
      <w:bookmarkStart w:id="5452" w:name="_Toc86846577"/>
      <w:bookmarkStart w:id="5453" w:name="_Toc119049789"/>
      <w:bookmarkStart w:id="5454" w:name="_Toc119050519"/>
      <w:bookmarkStart w:id="5455" w:name="_Toc119050709"/>
      <w:r w:rsidRPr="00F33B7B">
        <w:t>Live Data Output</w:t>
      </w:r>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p>
    <w:p w14:paraId="0AA5FA99" w14:textId="28D01C37" w:rsidR="00882784" w:rsidRDefault="00882784" w:rsidP="00882784">
      <w:r w:rsidRPr="004C745F">
        <w:rPr>
          <w:i/>
          <w:iCs/>
          <w:rPrChange w:id="5456" w:author="Ryan Beck" w:date="2022-10-10T11:47:00Z">
            <w:rPr/>
          </w:rPrChange>
        </w:rPr>
        <w:t>Live Data Output</w:t>
      </w:r>
      <w:r w:rsidRPr="00F33B7B">
        <w:t xml:space="preserve"> (LDO)</w:t>
      </w:r>
      <w:r>
        <w:t xml:space="preserve"> processes data for every </w:t>
      </w:r>
      <w:r w:rsidR="000B2859">
        <w:t>virtual profile</w:t>
      </w:r>
      <w:r>
        <w:t xml:space="preserve"> as real-time output for use with third-party applications.  Third-party software can provide line balancing, production host monitoring or statistical process control.</w:t>
      </w:r>
    </w:p>
    <w:p w14:paraId="6A664251" w14:textId="77777777" w:rsidR="003B174F" w:rsidRDefault="003B174F" w:rsidP="00E14151">
      <w:pPr>
        <w:pStyle w:val="Heading2"/>
      </w:pPr>
      <w:bookmarkStart w:id="5457" w:name="_Toc69230182"/>
      <w:bookmarkStart w:id="5458" w:name="_Toc69230710"/>
      <w:bookmarkStart w:id="5459" w:name="_Toc83830669"/>
      <w:bookmarkStart w:id="5460" w:name="_Toc83831032"/>
      <w:bookmarkStart w:id="5461" w:name="_Toc83831337"/>
      <w:bookmarkStart w:id="5462" w:name="_Toc86830553"/>
      <w:bookmarkStart w:id="5463" w:name="_Toc86831524"/>
      <w:bookmarkStart w:id="5464" w:name="_Toc86831720"/>
      <w:bookmarkStart w:id="5465" w:name="_Toc86846220"/>
      <w:bookmarkStart w:id="5466" w:name="_Toc86846578"/>
      <w:bookmarkStart w:id="5467" w:name="_Toc119049790"/>
      <w:bookmarkStart w:id="5468" w:name="_Toc119050520"/>
      <w:bookmarkStart w:id="5469" w:name="_Toc119050710"/>
      <w:bookmarkStart w:id="5470" w:name="_Hlk69497135"/>
      <w:r>
        <w:lastRenderedPageBreak/>
        <w:t>Centralized Process Window Control</w:t>
      </w:r>
      <w:bookmarkEnd w:id="5457"/>
      <w:bookmarkEnd w:id="5458"/>
      <w:bookmarkEnd w:id="5459"/>
      <w:bookmarkEnd w:id="5460"/>
      <w:bookmarkEnd w:id="5461"/>
      <w:bookmarkEnd w:id="5462"/>
      <w:bookmarkEnd w:id="5463"/>
      <w:bookmarkEnd w:id="5464"/>
      <w:bookmarkEnd w:id="5465"/>
      <w:bookmarkEnd w:id="5466"/>
      <w:bookmarkEnd w:id="5467"/>
      <w:bookmarkEnd w:id="5468"/>
      <w:bookmarkEnd w:id="5469"/>
    </w:p>
    <w:p w14:paraId="1C8B692B" w14:textId="01201DC0" w:rsidR="00882784" w:rsidRDefault="003B174F" w:rsidP="003C1D40">
      <w:r>
        <w:t>This optional feature enables a customer to ensure that every instance of the software is always using the same Process Window files and prevents unauthorized editing of specifications.</w:t>
      </w:r>
      <w:bookmarkEnd w:id="5470"/>
    </w:p>
    <w:p w14:paraId="2B4E6932" w14:textId="77777777" w:rsidR="00806DB4" w:rsidRDefault="00806DB4" w:rsidP="0026146F">
      <w:pPr>
        <w:pStyle w:val="Heading1"/>
      </w:pPr>
      <w:bookmarkStart w:id="5471" w:name="_Toc329853012"/>
      <w:bookmarkStart w:id="5472" w:name="_Toc329863370"/>
      <w:bookmarkStart w:id="5473" w:name="_Toc331173642"/>
      <w:bookmarkStart w:id="5474" w:name="_Toc332179178"/>
      <w:bookmarkStart w:id="5475" w:name="_Toc332208412"/>
      <w:bookmarkStart w:id="5476" w:name="_Toc332208748"/>
      <w:bookmarkStart w:id="5477" w:name="_Toc332273994"/>
      <w:bookmarkStart w:id="5478" w:name="_Toc394411673"/>
      <w:bookmarkStart w:id="5479" w:name="_Toc394486311"/>
      <w:bookmarkStart w:id="5480" w:name="_Toc394583241"/>
      <w:bookmarkStart w:id="5481" w:name="_Toc394583397"/>
      <w:bookmarkStart w:id="5482" w:name="_Toc468168375"/>
      <w:bookmarkStart w:id="5483" w:name="_Toc468175423"/>
      <w:bookmarkStart w:id="5484" w:name="_Toc468551579"/>
      <w:bookmarkStart w:id="5485" w:name="_Toc469038806"/>
      <w:bookmarkStart w:id="5486" w:name="_Toc469038861"/>
      <w:bookmarkStart w:id="5487" w:name="_Toc469042020"/>
      <w:bookmarkStart w:id="5488" w:name="_Toc469043170"/>
      <w:bookmarkStart w:id="5489" w:name="_Toc469043750"/>
      <w:bookmarkStart w:id="5490" w:name="_Toc469043839"/>
      <w:bookmarkStart w:id="5491" w:name="_Toc469045051"/>
      <w:bookmarkStart w:id="5492" w:name="_Toc469612944"/>
      <w:bookmarkStart w:id="5493" w:name="_Toc491175117"/>
      <w:bookmarkStart w:id="5494" w:name="_Toc491264026"/>
      <w:bookmarkStart w:id="5495" w:name="_Toc491337704"/>
      <w:bookmarkStart w:id="5496" w:name="_Toc491338039"/>
      <w:bookmarkStart w:id="5497" w:name="_Toc491414009"/>
      <w:bookmarkStart w:id="5498" w:name="_Toc532836374"/>
      <w:bookmarkStart w:id="5499" w:name="_Toc532855786"/>
      <w:bookmarkStart w:id="5500" w:name="_Toc532856648"/>
      <w:bookmarkStart w:id="5501" w:name="_Toc53042068"/>
      <w:bookmarkStart w:id="5502" w:name="_Toc53042415"/>
      <w:bookmarkStart w:id="5503" w:name="_Toc53042493"/>
      <w:bookmarkStart w:id="5504" w:name="_Toc86846221"/>
      <w:bookmarkStart w:id="5505" w:name="_Toc86846579"/>
      <w:bookmarkStart w:id="5506" w:name="_Toc119049791"/>
      <w:bookmarkStart w:id="5507" w:name="_Toc119050521"/>
      <w:bookmarkStart w:id="5508" w:name="_Toc119050711"/>
      <w:r>
        <w:lastRenderedPageBreak/>
        <w:t>Us</w:t>
      </w:r>
      <w:r w:rsidR="00AD4DC4">
        <w:t>e</w:t>
      </w:r>
      <w:r>
        <w:t xml:space="preserve"> Navigator</w:t>
      </w:r>
      <w:bookmarkEnd w:id="5471"/>
      <w:bookmarkEnd w:id="5472"/>
      <w:r w:rsidR="00A31873">
        <w:t xml:space="preserve"> </w:t>
      </w:r>
      <w:r w:rsidR="00AD4DC4">
        <w:t>t</w:t>
      </w:r>
      <w:r w:rsidR="006C7149">
        <w:t>o Optimize Profiles</w:t>
      </w:r>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p>
    <w:p w14:paraId="7A265D15" w14:textId="77777777" w:rsidR="007476D8" w:rsidRDefault="0053032A" w:rsidP="003335AF">
      <w:pPr>
        <w:keepNext/>
        <w:jc w:val="center"/>
      </w:pPr>
      <w:r>
        <w:rPr>
          <w:noProof/>
        </w:rPr>
        <w:drawing>
          <wp:inline distT="0" distB="0" distL="0" distR="0" wp14:anchorId="0D528E43" wp14:editId="12750926">
            <wp:extent cx="5230273" cy="2788920"/>
            <wp:effectExtent l="0" t="0" r="8890" b="0"/>
            <wp:docPr id="4824" name="Picture 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230273" cy="2788920"/>
                    </a:xfrm>
                    <a:prstGeom prst="rect">
                      <a:avLst/>
                    </a:prstGeom>
                  </pic:spPr>
                </pic:pic>
              </a:graphicData>
            </a:graphic>
          </wp:inline>
        </w:drawing>
      </w:r>
    </w:p>
    <w:p w14:paraId="2CCDD821" w14:textId="12C6C3A8" w:rsidR="007476D8" w:rsidRPr="00B2165D" w:rsidRDefault="007476D8" w:rsidP="00AD4DC4">
      <w:pPr>
        <w:pStyle w:val="Caption"/>
      </w:pPr>
      <w:bookmarkStart w:id="5509" w:name="_Ref185832039"/>
      <w:r w:rsidRPr="00AD4DC4">
        <w:t xml:space="preserve">Figure </w:t>
      </w:r>
      <w:r w:rsidR="00364D2F">
        <w:fldChar w:fldCharType="begin"/>
      </w:r>
      <w:r w:rsidR="00364D2F">
        <w:instrText xml:space="preserve"> SEQ Figure \* ARABIC </w:instrText>
      </w:r>
      <w:r w:rsidR="00364D2F">
        <w:fldChar w:fldCharType="separate"/>
      </w:r>
      <w:r w:rsidR="00F9407E">
        <w:rPr>
          <w:noProof/>
        </w:rPr>
        <w:t>92</w:t>
      </w:r>
      <w:r w:rsidR="00364D2F">
        <w:rPr>
          <w:noProof/>
        </w:rPr>
        <w:fldChar w:fldCharType="end"/>
      </w:r>
      <w:bookmarkEnd w:id="5509"/>
      <w:r w:rsidRPr="00AD4DC4">
        <w:t>: Profile Optimization Tab</w:t>
      </w:r>
      <w:r w:rsidR="0053032A" w:rsidRPr="00AD4DC4">
        <w:t xml:space="preserve"> </w:t>
      </w:r>
    </w:p>
    <w:p w14:paraId="6FE93A3C" w14:textId="77777777" w:rsidR="00AD4DC4" w:rsidRDefault="00AD4DC4" w:rsidP="007476D8">
      <w:pPr>
        <w:tabs>
          <w:tab w:val="left" w:pos="9342"/>
        </w:tabs>
        <w:ind w:right="-18"/>
        <w:rPr>
          <w:noProof/>
        </w:rPr>
      </w:pPr>
    </w:p>
    <w:p w14:paraId="616BFE3D" w14:textId="47552783" w:rsidR="007476D8" w:rsidRPr="00B2165D" w:rsidRDefault="007476D8" w:rsidP="007476D8">
      <w:pPr>
        <w:tabs>
          <w:tab w:val="left" w:pos="9342"/>
        </w:tabs>
        <w:ind w:right="-18"/>
      </w:pPr>
      <w:r>
        <w:rPr>
          <w:noProof/>
        </w:rPr>
        <w:t xml:space="preserve">The </w:t>
      </w:r>
      <w:r w:rsidRPr="00B45A75">
        <w:rPr>
          <w:i/>
          <w:noProof/>
        </w:rPr>
        <w:t>Optimization</w:t>
      </w:r>
      <w:r>
        <w:rPr>
          <w:noProof/>
        </w:rPr>
        <w:t xml:space="preserve"> Tab allows you to set the search parameters for </w:t>
      </w:r>
      <w:r w:rsidRPr="00696FE5">
        <w:rPr>
          <w:noProof/>
        </w:rPr>
        <w:t>Navigator</w:t>
      </w:r>
      <w:r>
        <w:rPr>
          <w:noProof/>
        </w:rPr>
        <w:t xml:space="preserve">.  </w:t>
      </w:r>
      <w:r w:rsidRPr="00696FE5">
        <w:rPr>
          <w:noProof/>
        </w:rPr>
        <w:t>The</w:t>
      </w:r>
      <w:r>
        <w:rPr>
          <w:i/>
          <w:noProof/>
        </w:rPr>
        <w:t xml:space="preserve"> </w:t>
      </w:r>
      <w:r w:rsidRPr="00696FE5">
        <w:rPr>
          <w:noProof/>
        </w:rPr>
        <w:t>software</w:t>
      </w:r>
      <w:r>
        <w:rPr>
          <w:noProof/>
        </w:rPr>
        <w:t xml:space="preserve"> will search through millions of set point and conveyor speed combinations to find the optimal oven settings for each product.  These optimization calculations are based on the selections you make on this ta</w:t>
      </w:r>
      <w:r w:rsidRPr="00B2165D">
        <w:t xml:space="preserve">b.  </w:t>
      </w:r>
      <w:del w:id="5510" w:author="Ryan Beck" w:date="2022-10-10T11:44:00Z">
        <w:r w:rsidRPr="00B2165D" w:rsidDel="00E74604">
          <w:delText>See</w:delText>
        </w:r>
        <w:r w:rsidDel="00E74604">
          <w:delText xml:space="preserve"> </w:delText>
        </w:r>
        <w:r w:rsidDel="00E74604">
          <w:fldChar w:fldCharType="begin"/>
        </w:r>
        <w:r w:rsidDel="00E74604">
          <w:delInstrText xml:space="preserve"> REF _Ref185832039 \h </w:delInstrText>
        </w:r>
        <w:r w:rsidDel="00E74604">
          <w:fldChar w:fldCharType="separate"/>
        </w:r>
        <w:r w:rsidR="00F9407E" w:rsidRPr="00AD4DC4" w:rsidDel="00E74604">
          <w:delText xml:space="preserve">Figure </w:delText>
        </w:r>
        <w:r w:rsidR="00F9407E" w:rsidDel="00E74604">
          <w:rPr>
            <w:noProof/>
          </w:rPr>
          <w:delText>92</w:delText>
        </w:r>
        <w:r w:rsidDel="00E74604">
          <w:fldChar w:fldCharType="end"/>
        </w:r>
        <w:r w:rsidRPr="00B2165D" w:rsidDel="00E74604">
          <w:delText>.</w:delText>
        </w:r>
      </w:del>
    </w:p>
    <w:p w14:paraId="0705607A" w14:textId="77777777" w:rsidR="007476D8" w:rsidRDefault="007476D8" w:rsidP="007476D8">
      <w:pPr>
        <w:rPr>
          <w:noProof/>
        </w:rPr>
      </w:pPr>
    </w:p>
    <w:p w14:paraId="7452D486" w14:textId="77777777" w:rsidR="007476D8" w:rsidRDefault="007476D8" w:rsidP="00AD4DC4">
      <w:r>
        <w:rPr>
          <w:b/>
        </w:rPr>
        <w:t>Original PWI</w:t>
      </w:r>
      <w:r>
        <w:t xml:space="preserve"> </w:t>
      </w:r>
      <w:r w:rsidRPr="00673430">
        <w:t>– The Process Window Index for the original profile</w:t>
      </w:r>
    </w:p>
    <w:p w14:paraId="2293B4AE" w14:textId="77777777" w:rsidR="00B15C92" w:rsidRPr="00673430" w:rsidRDefault="00B15C92" w:rsidP="00AD4DC4"/>
    <w:p w14:paraId="28B01F54" w14:textId="77777777" w:rsidR="007476D8" w:rsidRDefault="007476D8" w:rsidP="00AD4DC4">
      <w:r w:rsidRPr="00673430">
        <w:rPr>
          <w:b/>
        </w:rPr>
        <w:t>Best PWI</w:t>
      </w:r>
      <w:r w:rsidRPr="00673430">
        <w:t xml:space="preserve"> – The best Process Window Index that can be found based on the oven recipe optimization constraints selected.</w:t>
      </w:r>
    </w:p>
    <w:p w14:paraId="1BE2A8A0" w14:textId="77777777" w:rsidR="00B15C92" w:rsidRPr="00673430" w:rsidRDefault="00B15C92" w:rsidP="00AD4DC4"/>
    <w:p w14:paraId="07AE9CBB" w14:textId="77777777" w:rsidR="007476D8" w:rsidRDefault="007476D8" w:rsidP="00AD4DC4">
      <w:r w:rsidRPr="00673430">
        <w:rPr>
          <w:b/>
        </w:rPr>
        <w:t xml:space="preserve">Speed </w:t>
      </w:r>
      <w:r>
        <w:rPr>
          <w:b/>
        </w:rPr>
        <w:t>c</w:t>
      </w:r>
      <w:r w:rsidRPr="00673430">
        <w:rPr>
          <w:b/>
        </w:rPr>
        <w:t>hange</w:t>
      </w:r>
      <w:r w:rsidRPr="00673430">
        <w:t xml:space="preserve"> – The total change to the conveyor speed for the best oven recipe found.</w:t>
      </w:r>
    </w:p>
    <w:p w14:paraId="616BD1D9" w14:textId="77777777" w:rsidR="00B15C92" w:rsidRPr="00673430" w:rsidRDefault="00B15C92" w:rsidP="00AD4DC4"/>
    <w:p w14:paraId="50BF62C9" w14:textId="77777777" w:rsidR="007476D8" w:rsidRDefault="007476D8" w:rsidP="00AD4DC4">
      <w:r w:rsidRPr="00673430">
        <w:rPr>
          <w:b/>
        </w:rPr>
        <w:t xml:space="preserve">Total </w:t>
      </w:r>
      <w:r>
        <w:rPr>
          <w:b/>
        </w:rPr>
        <w:t>s</w:t>
      </w:r>
      <w:r w:rsidRPr="00673430">
        <w:rPr>
          <w:b/>
        </w:rPr>
        <w:t xml:space="preserve">et point </w:t>
      </w:r>
      <w:r>
        <w:rPr>
          <w:b/>
        </w:rPr>
        <w:t>c</w:t>
      </w:r>
      <w:r w:rsidRPr="00673430">
        <w:rPr>
          <w:b/>
        </w:rPr>
        <w:t>hange</w:t>
      </w:r>
      <w:r w:rsidRPr="00673430">
        <w:t xml:space="preserve"> – The sum of all set point changes for the best oven recipe found</w:t>
      </w:r>
      <w:bookmarkStart w:id="5511" w:name="_Toc488490455"/>
      <w:r w:rsidRPr="00673430">
        <w:t>.</w:t>
      </w:r>
    </w:p>
    <w:p w14:paraId="593DA357" w14:textId="77777777" w:rsidR="00AD4DC4" w:rsidRPr="00673430" w:rsidRDefault="00AD4DC4" w:rsidP="00AD4DC4"/>
    <w:p w14:paraId="2CB03725" w14:textId="4DBBB090" w:rsidR="007476D8" w:rsidRPr="00673430" w:rsidRDefault="007476D8" w:rsidP="00C67678">
      <w:pPr>
        <w:pStyle w:val="Heading3"/>
      </w:pPr>
      <w:bookmarkStart w:id="5512" w:name="_Toc494599911"/>
      <w:bookmarkStart w:id="5513" w:name="_Toc469045052"/>
      <w:bookmarkStart w:id="5514" w:name="_Toc491338040"/>
      <w:bookmarkStart w:id="5515" w:name="_Toc532855787"/>
      <w:bookmarkStart w:id="5516" w:name="_Toc53042416"/>
      <w:bookmarkStart w:id="5517" w:name="_Toc86846580"/>
      <w:bookmarkStart w:id="5518" w:name="_Toc119050522"/>
      <w:bookmarkStart w:id="5519" w:name="_Toc119050712"/>
      <w:r w:rsidRPr="00673430">
        <w:t>Search Mode</w:t>
      </w:r>
      <w:bookmarkEnd w:id="5511"/>
      <w:r w:rsidRPr="00673430">
        <w:t xml:space="preserve"> </w:t>
      </w:r>
      <w:del w:id="5520" w:author="Ryan Beck" w:date="2022-10-10T11:44:00Z">
        <w:r w:rsidR="00C653DF" w:rsidRPr="00673430" w:rsidDel="00E74604">
          <w:delText>For</w:delText>
        </w:r>
      </w:del>
      <w:ins w:id="5521" w:author="Ryan Beck" w:date="2022-10-10T11:44:00Z">
        <w:r w:rsidR="00E74604" w:rsidRPr="00673430">
          <w:t>for</w:t>
        </w:r>
      </w:ins>
      <w:r w:rsidR="00C653DF" w:rsidRPr="00673430">
        <w:t xml:space="preserve"> </w:t>
      </w:r>
      <w:r w:rsidRPr="00673430">
        <w:t>Optimization</w:t>
      </w:r>
      <w:bookmarkEnd w:id="5512"/>
      <w:bookmarkEnd w:id="5513"/>
      <w:bookmarkEnd w:id="5514"/>
      <w:bookmarkEnd w:id="5515"/>
      <w:bookmarkEnd w:id="5516"/>
      <w:bookmarkEnd w:id="5517"/>
      <w:bookmarkEnd w:id="5518"/>
      <w:bookmarkEnd w:id="5519"/>
    </w:p>
    <w:p w14:paraId="7F40478D" w14:textId="77777777" w:rsidR="007476D8" w:rsidRPr="00673430" w:rsidRDefault="007476D8" w:rsidP="00AD4DC4">
      <w:pPr>
        <w:pStyle w:val="ListBullet2"/>
        <w:ind w:left="360"/>
      </w:pPr>
      <w:r w:rsidRPr="00673430">
        <w:rPr>
          <w:b/>
        </w:rPr>
        <w:t>Minimize PWI</w:t>
      </w:r>
      <w:r w:rsidRPr="00673430">
        <w:t xml:space="preserve"> – Search for the combination of set point temperatures and conveyor speed that will minimize the Process Window Index.</w:t>
      </w:r>
    </w:p>
    <w:p w14:paraId="6005E681" w14:textId="3222D5A4" w:rsidR="007476D8" w:rsidRPr="00673430" w:rsidDel="00960BF7" w:rsidRDefault="007476D8" w:rsidP="00AD4DC4">
      <w:pPr>
        <w:pStyle w:val="ListBullet2"/>
        <w:ind w:left="360"/>
        <w:rPr>
          <w:moveFrom w:id="5522" w:author="Ryan Beck" w:date="2022-10-10T11:44:00Z"/>
        </w:rPr>
      </w:pPr>
      <w:moveFromRangeStart w:id="5523" w:author="Ryan Beck" w:date="2022-10-10T11:44:00Z" w:name="move116294658"/>
      <w:moveFrom w:id="5524" w:author="Ryan Beck" w:date="2022-10-10T11:44:00Z">
        <w:r w:rsidRPr="00673430" w:rsidDel="00960BF7">
          <w:rPr>
            <w:b/>
          </w:rPr>
          <w:t xml:space="preserve">Allow </w:t>
        </w:r>
        <w:r w:rsidDel="00960BF7">
          <w:rPr>
            <w:b/>
          </w:rPr>
          <w:t>z</w:t>
        </w:r>
        <w:r w:rsidRPr="00673430" w:rsidDel="00960BF7">
          <w:rPr>
            <w:b/>
          </w:rPr>
          <w:t xml:space="preserve">one </w:t>
        </w:r>
        <w:r w:rsidDel="00960BF7">
          <w:rPr>
            <w:b/>
          </w:rPr>
          <w:t>set points to c</w:t>
        </w:r>
        <w:r w:rsidRPr="00673430" w:rsidDel="00960BF7">
          <w:rPr>
            <w:b/>
          </w:rPr>
          <w:t>hange</w:t>
        </w:r>
        <w:r w:rsidRPr="00673430" w:rsidDel="00960BF7">
          <w:t xml:space="preserve"> – This option will determine if Navigator will include zone set point changes when predicting new solutions.</w:t>
        </w:r>
      </w:moveFrom>
    </w:p>
    <w:p w14:paraId="5D68CD7C" w14:textId="33FFAE80" w:rsidR="007476D8" w:rsidRPr="00673430" w:rsidDel="00960BF7" w:rsidRDefault="007476D8" w:rsidP="00AD4DC4">
      <w:pPr>
        <w:pStyle w:val="ListBullet2"/>
        <w:ind w:left="360"/>
        <w:rPr>
          <w:moveFrom w:id="5525" w:author="Ryan Beck" w:date="2022-10-10T11:44:00Z"/>
        </w:rPr>
      </w:pPr>
      <w:moveFrom w:id="5526" w:author="Ryan Beck" w:date="2022-10-10T11:44:00Z">
        <w:r w:rsidRPr="00673430" w:rsidDel="00960BF7">
          <w:rPr>
            <w:b/>
          </w:rPr>
          <w:t xml:space="preserve">Allow </w:t>
        </w:r>
        <w:r w:rsidDel="00960BF7">
          <w:rPr>
            <w:b/>
          </w:rPr>
          <w:t>c</w:t>
        </w:r>
        <w:r w:rsidRPr="00673430" w:rsidDel="00960BF7">
          <w:rPr>
            <w:b/>
          </w:rPr>
          <w:t xml:space="preserve">onveyor </w:t>
        </w:r>
        <w:r w:rsidDel="00960BF7">
          <w:rPr>
            <w:b/>
          </w:rPr>
          <w:t>s</w:t>
        </w:r>
        <w:r w:rsidRPr="00673430" w:rsidDel="00960BF7">
          <w:rPr>
            <w:b/>
          </w:rPr>
          <w:t xml:space="preserve">peed to </w:t>
        </w:r>
        <w:r w:rsidDel="00960BF7">
          <w:rPr>
            <w:b/>
          </w:rPr>
          <w:t>c</w:t>
        </w:r>
        <w:r w:rsidRPr="00673430" w:rsidDel="00960BF7">
          <w:rPr>
            <w:b/>
          </w:rPr>
          <w:t>hange</w:t>
        </w:r>
        <w:r w:rsidRPr="00673430" w:rsidDel="00960BF7">
          <w:t xml:space="preserve"> – Choose whether to allow Navigator to vary the conveyor speed.  If you choose this feature, you can set the minimum and maximum speeds.</w:t>
        </w:r>
      </w:moveFrom>
    </w:p>
    <w:moveFromRangeEnd w:id="5523"/>
    <w:p w14:paraId="189FFA19" w14:textId="77777777" w:rsidR="007476D8" w:rsidRPr="00673430" w:rsidRDefault="007476D8" w:rsidP="00AD4DC4">
      <w:pPr>
        <w:pStyle w:val="ListBullet2"/>
        <w:ind w:left="360"/>
      </w:pPr>
      <w:r w:rsidRPr="00673430">
        <w:rPr>
          <w:b/>
        </w:rPr>
        <w:t xml:space="preserve">Maximize </w:t>
      </w:r>
      <w:r>
        <w:rPr>
          <w:b/>
        </w:rPr>
        <w:t>c</w:t>
      </w:r>
      <w:r w:rsidRPr="00673430">
        <w:rPr>
          <w:b/>
        </w:rPr>
        <w:t xml:space="preserve">onveyor </w:t>
      </w:r>
      <w:r>
        <w:rPr>
          <w:b/>
        </w:rPr>
        <w:t>s</w:t>
      </w:r>
      <w:r w:rsidRPr="00673430">
        <w:rPr>
          <w:b/>
        </w:rPr>
        <w:t>peed</w:t>
      </w:r>
      <w:r w:rsidRPr="00673430">
        <w:t xml:space="preserve"> – Search for the set point temperatures that will maximize conveyor speed.</w:t>
      </w:r>
    </w:p>
    <w:p w14:paraId="4C4A41B6" w14:textId="2758AC89" w:rsidR="007476D8" w:rsidRDefault="007476D8" w:rsidP="00AD4DC4">
      <w:pPr>
        <w:pStyle w:val="ListBullet2"/>
        <w:ind w:left="360"/>
        <w:rPr>
          <w:ins w:id="5527" w:author="Ryan Beck" w:date="2022-10-10T11:44:00Z"/>
        </w:rPr>
      </w:pPr>
      <w:r w:rsidRPr="00673430">
        <w:rPr>
          <w:b/>
        </w:rPr>
        <w:t xml:space="preserve">Minimize </w:t>
      </w:r>
      <w:r>
        <w:rPr>
          <w:b/>
        </w:rPr>
        <w:t>e</w:t>
      </w:r>
      <w:r w:rsidRPr="00673430">
        <w:rPr>
          <w:b/>
        </w:rPr>
        <w:t xml:space="preserve">nergy </w:t>
      </w:r>
      <w:r>
        <w:rPr>
          <w:b/>
        </w:rPr>
        <w:t>c</w:t>
      </w:r>
      <w:r w:rsidRPr="00673430">
        <w:rPr>
          <w:b/>
        </w:rPr>
        <w:t>onsumption</w:t>
      </w:r>
      <w:r w:rsidRPr="00673430">
        <w:t xml:space="preserve"> – Used by the Power software feature.  The software search</w:t>
      </w:r>
      <w:r w:rsidR="009E0697">
        <w:t>es</w:t>
      </w:r>
      <w:r w:rsidRPr="00673430">
        <w:t xml:space="preserve"> for the oven settings that </w:t>
      </w:r>
      <w:r w:rsidR="00CB1F91">
        <w:t>will minimize the power consump</w:t>
      </w:r>
      <w:r w:rsidRPr="00673430">
        <w:t>tion of the oven by finding oven set point solutions with slower conveyor speeds and lower temperature settings.</w:t>
      </w:r>
    </w:p>
    <w:p w14:paraId="0F3EB201" w14:textId="77777777" w:rsidR="00960BF7" w:rsidRPr="00673430" w:rsidRDefault="00960BF7" w:rsidP="00960BF7">
      <w:pPr>
        <w:pStyle w:val="ListBullet2"/>
        <w:ind w:left="360"/>
        <w:rPr>
          <w:moveTo w:id="5528" w:author="Ryan Beck" w:date="2022-10-10T11:44:00Z"/>
        </w:rPr>
      </w:pPr>
      <w:moveToRangeStart w:id="5529" w:author="Ryan Beck" w:date="2022-10-10T11:44:00Z" w:name="move116294658"/>
      <w:moveTo w:id="5530" w:author="Ryan Beck" w:date="2022-10-10T11:44:00Z">
        <w:r w:rsidRPr="00673430">
          <w:rPr>
            <w:b/>
          </w:rPr>
          <w:t xml:space="preserve">Allow </w:t>
        </w:r>
        <w:r>
          <w:rPr>
            <w:b/>
          </w:rPr>
          <w:t>z</w:t>
        </w:r>
        <w:r w:rsidRPr="00673430">
          <w:rPr>
            <w:b/>
          </w:rPr>
          <w:t xml:space="preserve">one </w:t>
        </w:r>
        <w:r>
          <w:rPr>
            <w:b/>
          </w:rPr>
          <w:t>set points to c</w:t>
        </w:r>
        <w:r w:rsidRPr="00673430">
          <w:rPr>
            <w:b/>
          </w:rPr>
          <w:t>hange</w:t>
        </w:r>
        <w:r w:rsidRPr="00673430">
          <w:t xml:space="preserve"> – This option will determine if Navigator will include zone set point changes when predicting new solutions.</w:t>
        </w:r>
      </w:moveTo>
    </w:p>
    <w:p w14:paraId="733F82A3" w14:textId="77777777" w:rsidR="00960BF7" w:rsidRPr="00673430" w:rsidRDefault="00960BF7" w:rsidP="00960BF7">
      <w:pPr>
        <w:pStyle w:val="ListBullet2"/>
        <w:ind w:left="360"/>
        <w:rPr>
          <w:moveTo w:id="5531" w:author="Ryan Beck" w:date="2022-10-10T11:44:00Z"/>
        </w:rPr>
      </w:pPr>
      <w:moveTo w:id="5532" w:author="Ryan Beck" w:date="2022-10-10T11:44:00Z">
        <w:r w:rsidRPr="00673430">
          <w:rPr>
            <w:b/>
          </w:rPr>
          <w:t xml:space="preserve">Allow </w:t>
        </w:r>
        <w:r>
          <w:rPr>
            <w:b/>
          </w:rPr>
          <w:t>c</w:t>
        </w:r>
        <w:r w:rsidRPr="00673430">
          <w:rPr>
            <w:b/>
          </w:rPr>
          <w:t xml:space="preserve">onveyor </w:t>
        </w:r>
        <w:r>
          <w:rPr>
            <w:b/>
          </w:rPr>
          <w:t>s</w:t>
        </w:r>
        <w:r w:rsidRPr="00673430">
          <w:rPr>
            <w:b/>
          </w:rPr>
          <w:t xml:space="preserve">peed to </w:t>
        </w:r>
        <w:r>
          <w:rPr>
            <w:b/>
          </w:rPr>
          <w:t>c</w:t>
        </w:r>
        <w:r w:rsidRPr="00673430">
          <w:rPr>
            <w:b/>
          </w:rPr>
          <w:t>hange</w:t>
        </w:r>
        <w:r w:rsidRPr="00673430">
          <w:t xml:space="preserve"> – Choose whether to allow Navigator to vary the conveyor speed.  If you choose this feature, you can set the minimum and maximum speeds.</w:t>
        </w:r>
      </w:moveTo>
    </w:p>
    <w:moveToRangeEnd w:id="5529"/>
    <w:p w14:paraId="6A5DA965" w14:textId="77777777" w:rsidR="00960BF7" w:rsidRPr="00673430" w:rsidRDefault="00960BF7">
      <w:pPr>
        <w:pStyle w:val="ListBullet2"/>
        <w:numPr>
          <w:ilvl w:val="0"/>
          <w:numId w:val="0"/>
        </w:numPr>
        <w:ind w:left="360"/>
        <w:pPrChange w:id="5533" w:author="Ryan Beck" w:date="2022-10-10T11:44:00Z">
          <w:pPr>
            <w:pStyle w:val="ListBullet2"/>
            <w:ind w:left="360"/>
          </w:pPr>
        </w:pPrChange>
      </w:pPr>
    </w:p>
    <w:p w14:paraId="57C7B889" w14:textId="77777777" w:rsidR="007476D8" w:rsidRDefault="00C653DF" w:rsidP="00C67678">
      <w:pPr>
        <w:pStyle w:val="Heading3"/>
      </w:pPr>
      <w:bookmarkStart w:id="5534" w:name="_Toc469045053"/>
      <w:bookmarkStart w:id="5535" w:name="_Toc491338041"/>
      <w:bookmarkStart w:id="5536" w:name="_Toc532855788"/>
      <w:bookmarkStart w:id="5537" w:name="_Toc53042417"/>
      <w:bookmarkStart w:id="5538" w:name="_Toc86846581"/>
      <w:bookmarkStart w:id="5539" w:name="_Toc119050523"/>
      <w:bookmarkStart w:id="5540" w:name="_Toc119050713"/>
      <w:r>
        <w:t>Conveyor Speed Constraints</w:t>
      </w:r>
      <w:bookmarkEnd w:id="5534"/>
      <w:bookmarkEnd w:id="5535"/>
      <w:bookmarkEnd w:id="5536"/>
      <w:bookmarkEnd w:id="5537"/>
      <w:bookmarkEnd w:id="5538"/>
      <w:bookmarkEnd w:id="5539"/>
      <w:bookmarkEnd w:id="5540"/>
    </w:p>
    <w:p w14:paraId="23FF3C4F" w14:textId="6642C29F" w:rsidR="007476D8" w:rsidRPr="00673430" w:rsidRDefault="007476D8" w:rsidP="007476D8">
      <w:r w:rsidRPr="00673430">
        <w:t xml:space="preserve">As long as </w:t>
      </w:r>
      <w:proofErr w:type="spellStart"/>
      <w:r w:rsidRPr="00673430">
        <w:t>the</w:t>
      </w:r>
      <w:proofErr w:type="spellEnd"/>
      <w:r w:rsidRPr="00673430">
        <w:t xml:space="preserve"> </w:t>
      </w:r>
      <w:r w:rsidRPr="007F7D54">
        <w:rPr>
          <w:i/>
          <w:iCs/>
          <w:rPrChange w:id="5541" w:author="Tom Bergeron" w:date="2022-11-11T08:37:00Z">
            <w:rPr/>
          </w:rPrChange>
        </w:rPr>
        <w:t>Allow Conveyor Speed to Change</w:t>
      </w:r>
      <w:r w:rsidRPr="00673430">
        <w:t xml:space="preserve"> feature is selected, these options will be available</w:t>
      </w:r>
      <w:ins w:id="5542" w:author="Tom Bergeron" w:date="2022-11-11T08:37:00Z">
        <w:r w:rsidR="007F7D54">
          <w:t>:</w:t>
        </w:r>
      </w:ins>
      <w:del w:id="5543" w:author="Tom Bergeron" w:date="2022-11-11T08:37:00Z">
        <w:r w:rsidRPr="00673430" w:rsidDel="007F7D54">
          <w:delText>.</w:delText>
        </w:r>
      </w:del>
    </w:p>
    <w:p w14:paraId="11B962B1" w14:textId="64D2CADA" w:rsidR="007476D8" w:rsidRPr="00673430" w:rsidRDefault="00D63F7B" w:rsidP="007476D8">
      <w:pPr>
        <w:pStyle w:val="ListContinue"/>
      </w:pPr>
      <w:r>
        <w:rPr>
          <w:b/>
        </w:rPr>
        <w:t>Minimum</w:t>
      </w:r>
      <w:r w:rsidR="007476D8" w:rsidRPr="00673430">
        <w:t xml:space="preserve"> – Select </w:t>
      </w:r>
      <w:r>
        <w:t>slowest</w:t>
      </w:r>
      <w:r w:rsidR="007476D8" w:rsidRPr="00673430">
        <w:t xml:space="preserve"> conveyor speed you would like Navigator to recommend for new products.</w:t>
      </w:r>
    </w:p>
    <w:p w14:paraId="100BD86D" w14:textId="4908A3DB" w:rsidR="007476D8" w:rsidRDefault="00D63F7B" w:rsidP="007476D8">
      <w:pPr>
        <w:ind w:firstLine="360"/>
      </w:pPr>
      <w:r>
        <w:rPr>
          <w:b/>
        </w:rPr>
        <w:t>Maximum</w:t>
      </w:r>
      <w:r w:rsidR="007476D8" w:rsidRPr="00673430">
        <w:t xml:space="preserve"> - Select the </w:t>
      </w:r>
      <w:del w:id="5544" w:author="Ryan Beck" w:date="2022-10-10T11:44:00Z">
        <w:r w:rsidDel="00960BF7">
          <w:delText>fastet</w:delText>
        </w:r>
      </w:del>
      <w:ins w:id="5545" w:author="Ryan Beck" w:date="2022-10-10T11:44:00Z">
        <w:r w:rsidR="00960BF7">
          <w:t>fastest</w:t>
        </w:r>
      </w:ins>
      <w:r w:rsidR="007476D8" w:rsidRPr="00673430">
        <w:t xml:space="preserve"> conveyor speed you would like Navigator to recommend for new products.</w:t>
      </w:r>
    </w:p>
    <w:p w14:paraId="317A82F3" w14:textId="77777777" w:rsidR="00806DB4" w:rsidRDefault="00AD4DC4" w:rsidP="0026146F">
      <w:pPr>
        <w:pStyle w:val="Heading1"/>
      </w:pPr>
      <w:bookmarkStart w:id="5546" w:name="_Toc329853013"/>
      <w:bookmarkStart w:id="5547" w:name="_Toc329863371"/>
      <w:bookmarkStart w:id="5548" w:name="_Toc331173643"/>
      <w:bookmarkStart w:id="5549" w:name="_Toc332179179"/>
      <w:bookmarkStart w:id="5550" w:name="_Toc332208413"/>
      <w:bookmarkStart w:id="5551" w:name="_Toc332208749"/>
      <w:bookmarkStart w:id="5552" w:name="_Toc332273995"/>
      <w:bookmarkStart w:id="5553" w:name="_Toc394411674"/>
      <w:bookmarkStart w:id="5554" w:name="_Toc394486312"/>
      <w:bookmarkStart w:id="5555" w:name="_Toc394583242"/>
      <w:bookmarkStart w:id="5556" w:name="_Toc394583398"/>
      <w:bookmarkStart w:id="5557" w:name="_Toc468168376"/>
      <w:bookmarkStart w:id="5558" w:name="_Toc468175424"/>
      <w:bookmarkStart w:id="5559" w:name="_Toc468551580"/>
      <w:bookmarkStart w:id="5560" w:name="_Toc469038807"/>
      <w:bookmarkStart w:id="5561" w:name="_Toc469038862"/>
      <w:bookmarkStart w:id="5562" w:name="_Toc469042021"/>
      <w:bookmarkStart w:id="5563" w:name="_Toc469043171"/>
      <w:bookmarkStart w:id="5564" w:name="_Toc469043751"/>
      <w:bookmarkStart w:id="5565" w:name="_Toc469043840"/>
      <w:bookmarkStart w:id="5566" w:name="_Toc469045054"/>
      <w:bookmarkStart w:id="5567" w:name="_Toc469612945"/>
      <w:bookmarkStart w:id="5568" w:name="_Toc491175118"/>
      <w:bookmarkStart w:id="5569" w:name="_Toc491264027"/>
      <w:bookmarkStart w:id="5570" w:name="_Toc491337705"/>
      <w:bookmarkStart w:id="5571" w:name="_Toc491338042"/>
      <w:bookmarkStart w:id="5572" w:name="_Toc491414010"/>
      <w:bookmarkStart w:id="5573" w:name="_Toc532836375"/>
      <w:bookmarkStart w:id="5574" w:name="_Toc532855789"/>
      <w:bookmarkStart w:id="5575" w:name="_Toc532856649"/>
      <w:bookmarkStart w:id="5576" w:name="_Toc53042069"/>
      <w:bookmarkStart w:id="5577" w:name="_Toc53042418"/>
      <w:bookmarkStart w:id="5578" w:name="_Toc53042494"/>
      <w:bookmarkStart w:id="5579" w:name="_Toc86846222"/>
      <w:bookmarkStart w:id="5580" w:name="_Toc86846582"/>
      <w:bookmarkStart w:id="5581" w:name="_Toc119049792"/>
      <w:bookmarkStart w:id="5582" w:name="_Toc119050524"/>
      <w:bookmarkStart w:id="5583" w:name="_Toc119050714"/>
      <w:r>
        <w:lastRenderedPageBreak/>
        <w:t xml:space="preserve">Use </w:t>
      </w:r>
      <w:r w:rsidR="006C7149">
        <w:t>Auto-Focus</w:t>
      </w:r>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p>
    <w:p w14:paraId="43FE6457" w14:textId="0694F8F3" w:rsidR="003B58BD" w:rsidRDefault="003B58BD" w:rsidP="00E14151">
      <w:pPr>
        <w:pStyle w:val="Heading2"/>
      </w:pPr>
      <w:bookmarkStart w:id="5584" w:name="_Toc119468076"/>
      <w:bookmarkStart w:id="5585" w:name="_Toc321985798"/>
      <w:bookmarkStart w:id="5586" w:name="_Toc469043172"/>
      <w:bookmarkStart w:id="5587" w:name="_Toc469043752"/>
      <w:bookmarkStart w:id="5588" w:name="_Toc469045055"/>
      <w:bookmarkStart w:id="5589" w:name="_Toc469612946"/>
      <w:bookmarkStart w:id="5590" w:name="_Toc491175119"/>
      <w:bookmarkStart w:id="5591" w:name="_Toc491264028"/>
      <w:bookmarkStart w:id="5592" w:name="_Toc491337706"/>
      <w:bookmarkStart w:id="5593" w:name="_Toc491338043"/>
      <w:bookmarkStart w:id="5594" w:name="_Toc532855790"/>
      <w:bookmarkStart w:id="5595" w:name="_Toc532856650"/>
      <w:bookmarkStart w:id="5596" w:name="_Toc53042070"/>
      <w:bookmarkStart w:id="5597" w:name="_Toc53042419"/>
      <w:bookmarkStart w:id="5598" w:name="_Toc86846223"/>
      <w:bookmarkStart w:id="5599" w:name="_Toc86846583"/>
      <w:bookmarkStart w:id="5600" w:name="_Toc119049793"/>
      <w:bookmarkStart w:id="5601" w:name="_Toc119050525"/>
      <w:bookmarkStart w:id="5602" w:name="_Toc119050715"/>
      <w:r>
        <w:t>Auto</w:t>
      </w:r>
      <w:r w:rsidR="00754243">
        <w:t>-</w:t>
      </w:r>
      <w:r>
        <w:t xml:space="preserve">Focus </w:t>
      </w:r>
      <w:r w:rsidR="00754243">
        <w:t>Tab</w:t>
      </w:r>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p>
    <w:p w14:paraId="115C4310" w14:textId="52D7367B" w:rsidR="003B58BD" w:rsidRDefault="00DB393A" w:rsidP="00AD4DC4">
      <w:pPr>
        <w:jc w:val="center"/>
      </w:pPr>
      <w:r>
        <w:rPr>
          <w:noProof/>
        </w:rPr>
        <w:drawing>
          <wp:inline distT="0" distB="0" distL="0" distR="0" wp14:anchorId="1B04E1EE" wp14:editId="0ADD7C04">
            <wp:extent cx="3704483" cy="3081528"/>
            <wp:effectExtent l="0" t="0" r="0" b="5080"/>
            <wp:docPr id="2955" name="Picture 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Focus Power - Generic.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3704483" cy="3081528"/>
                    </a:xfrm>
                    <a:prstGeom prst="rect">
                      <a:avLst/>
                    </a:prstGeom>
                  </pic:spPr>
                </pic:pic>
              </a:graphicData>
            </a:graphic>
          </wp:inline>
        </w:drawing>
      </w:r>
    </w:p>
    <w:p w14:paraId="1B856E0B" w14:textId="274F4B10" w:rsidR="003B58BD" w:rsidRPr="00B51377" w:rsidRDefault="003B58BD" w:rsidP="003B58BD">
      <w:pPr>
        <w:pStyle w:val="Caption"/>
      </w:pPr>
      <w:r>
        <w:t xml:space="preserve">Figure </w:t>
      </w:r>
      <w:r w:rsidR="00364D2F">
        <w:fldChar w:fldCharType="begin"/>
      </w:r>
      <w:r w:rsidR="00364D2F">
        <w:instrText xml:space="preserve"> SEQ Figure \* ARABIC </w:instrText>
      </w:r>
      <w:r w:rsidR="00364D2F">
        <w:fldChar w:fldCharType="separate"/>
      </w:r>
      <w:r w:rsidR="00F9407E">
        <w:rPr>
          <w:noProof/>
        </w:rPr>
        <w:t>93</w:t>
      </w:r>
      <w:r w:rsidR="00364D2F">
        <w:rPr>
          <w:noProof/>
        </w:rPr>
        <w:fldChar w:fldCharType="end"/>
      </w:r>
      <w:r>
        <w:t>: Preferences – Auto Focus Tab</w:t>
      </w:r>
    </w:p>
    <w:p w14:paraId="68DB5C6F" w14:textId="77777777" w:rsidR="00DB30E0" w:rsidRPr="0041527F" w:rsidRDefault="00DB30E0" w:rsidP="005E033B">
      <w:pPr>
        <w:pStyle w:val="ListBullet"/>
        <w:numPr>
          <w:ilvl w:val="0"/>
          <w:numId w:val="0"/>
        </w:numPr>
        <w:rPr>
          <w:sz w:val="16"/>
          <w:szCs w:val="16"/>
        </w:rPr>
      </w:pPr>
      <w:bookmarkStart w:id="5603" w:name="_Toc33512716"/>
    </w:p>
    <w:p w14:paraId="4275F041" w14:textId="299FAC43" w:rsidR="005E033B" w:rsidRDefault="005E033B" w:rsidP="005E033B">
      <w:pPr>
        <w:pStyle w:val="ListBullet"/>
        <w:numPr>
          <w:ilvl w:val="0"/>
          <w:numId w:val="0"/>
        </w:numPr>
      </w:pPr>
      <w:r w:rsidRPr="00DB30E0">
        <w:rPr>
          <w:b/>
        </w:rPr>
        <w:t>Note</w:t>
      </w:r>
      <w:r>
        <w:t xml:space="preserve">: </w:t>
      </w:r>
      <w:r w:rsidRPr="00DB30E0">
        <w:rPr>
          <w:i/>
        </w:rPr>
        <w:t>Auto-Focus</w:t>
      </w:r>
      <w:r>
        <w:t xml:space="preserve"> is an </w:t>
      </w:r>
      <w:r w:rsidR="00DB30E0">
        <w:t xml:space="preserve">optional utility that is only available if programed on your software key. The Auto-Focus tab and its control settings will only appear </w:t>
      </w:r>
      <w:r w:rsidR="0041527F">
        <w:t>on the Global Preferences screen if the software is enabled on the key.</w:t>
      </w:r>
    </w:p>
    <w:p w14:paraId="0010C91A" w14:textId="77777777" w:rsidR="007F7D54" w:rsidRPr="007F7D54" w:rsidRDefault="007F7D54">
      <w:pPr>
        <w:pStyle w:val="Heading3"/>
        <w:rPr>
          <w:ins w:id="5604" w:author="Tom Bergeron" w:date="2022-11-11T08:38:00Z"/>
        </w:rPr>
        <w:pPrChange w:id="5605" w:author="Tom Bergeron" w:date="2022-11-11T09:10:00Z">
          <w:pPr>
            <w:keepNext/>
            <w:spacing w:before="160" w:after="60"/>
            <w:outlineLvl w:val="2"/>
          </w:pPr>
        </w:pPrChange>
      </w:pPr>
      <w:bookmarkStart w:id="5606" w:name="_Toc506221919"/>
      <w:bookmarkStart w:id="5607" w:name="_Toc506816584"/>
      <w:bookmarkStart w:id="5608" w:name="_Toc528426977"/>
      <w:bookmarkStart w:id="5609" w:name="_Toc19133185"/>
      <w:bookmarkStart w:id="5610" w:name="_Toc37349928"/>
      <w:bookmarkStart w:id="5611" w:name="_Toc51280618"/>
      <w:bookmarkStart w:id="5612" w:name="_Toc52889582"/>
      <w:bookmarkStart w:id="5613" w:name="_Toc69230716"/>
      <w:bookmarkStart w:id="5614" w:name="_Toc83831343"/>
      <w:bookmarkStart w:id="5615" w:name="_Toc99526932"/>
      <w:bookmarkStart w:id="5616" w:name="_Toc115624131"/>
      <w:bookmarkStart w:id="5617" w:name="_Toc115957549"/>
      <w:bookmarkStart w:id="5618" w:name="_Toc115957853"/>
      <w:bookmarkStart w:id="5619" w:name="_Toc119050526"/>
      <w:bookmarkStart w:id="5620" w:name="_Toc119050716"/>
      <w:bookmarkStart w:id="5621" w:name="_Toc469045056"/>
      <w:bookmarkStart w:id="5622" w:name="_Toc491338044"/>
      <w:bookmarkStart w:id="5623" w:name="_Toc532855791"/>
      <w:bookmarkStart w:id="5624" w:name="_Toc53042420"/>
      <w:bookmarkStart w:id="5625" w:name="_Toc86846584"/>
      <w:ins w:id="5626" w:author="Tom Bergeron" w:date="2022-11-11T08:38:00Z">
        <w:r w:rsidRPr="007F7D54">
          <w:t>Profile Optimization Settings—Search Mode</w:t>
        </w:r>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ins>
    </w:p>
    <w:p w14:paraId="1EFFAC76" w14:textId="77777777" w:rsidR="007F7D54" w:rsidRPr="007F7D54" w:rsidRDefault="007F7D54" w:rsidP="007F7D54">
      <w:pPr>
        <w:numPr>
          <w:ilvl w:val="0"/>
          <w:numId w:val="155"/>
        </w:numPr>
        <w:rPr>
          <w:ins w:id="5627" w:author="Tom Bergeron" w:date="2022-11-11T08:38:00Z"/>
        </w:rPr>
      </w:pPr>
      <w:ins w:id="5628" w:author="Tom Bergeron" w:date="2022-11-11T08:38:00Z">
        <w:r w:rsidRPr="007F7D54">
          <w:rPr>
            <w:b/>
          </w:rPr>
          <w:t>Minimize PWI</w:t>
        </w:r>
        <w:r w:rsidRPr="007F7D54">
          <w:t xml:space="preserve"> – Search for the combination of set point temperatures and conveyor speed that will minimize the Process Window Index (PWI).</w:t>
        </w:r>
      </w:ins>
    </w:p>
    <w:p w14:paraId="5187DF51" w14:textId="77777777" w:rsidR="007F7D54" w:rsidRPr="007F7D54" w:rsidRDefault="007F7D54" w:rsidP="007F7D54">
      <w:pPr>
        <w:ind w:left="720"/>
        <w:rPr>
          <w:ins w:id="5629" w:author="Tom Bergeron" w:date="2022-11-11T08:38:00Z"/>
        </w:rPr>
      </w:pPr>
    </w:p>
    <w:p w14:paraId="648F1398" w14:textId="77777777" w:rsidR="007F7D54" w:rsidRPr="007F7D54" w:rsidRDefault="007F7D54" w:rsidP="007F7D54">
      <w:pPr>
        <w:numPr>
          <w:ilvl w:val="0"/>
          <w:numId w:val="155"/>
        </w:numPr>
        <w:rPr>
          <w:ins w:id="5630" w:author="Tom Bergeron" w:date="2022-11-11T08:38:00Z"/>
        </w:rPr>
      </w:pPr>
      <w:ins w:id="5631" w:author="Tom Bergeron" w:date="2022-11-11T08:38:00Z">
        <w:r w:rsidRPr="007F7D54">
          <w:rPr>
            <w:b/>
          </w:rPr>
          <w:t>Maximize Conveyor Speed</w:t>
        </w:r>
        <w:r w:rsidRPr="007F7D54">
          <w:t xml:space="preserve"> – Search for the set point temperatures that will maximize conveyor speed.</w:t>
        </w:r>
      </w:ins>
    </w:p>
    <w:p w14:paraId="5FEFA102" w14:textId="77777777" w:rsidR="007F7D54" w:rsidRPr="007F7D54" w:rsidRDefault="007F7D54" w:rsidP="007F7D54">
      <w:pPr>
        <w:rPr>
          <w:ins w:id="5632" w:author="Tom Bergeron" w:date="2022-11-11T08:38:00Z"/>
        </w:rPr>
      </w:pPr>
    </w:p>
    <w:p w14:paraId="0700AE0F" w14:textId="77777777" w:rsidR="007F7D54" w:rsidRPr="007F7D54" w:rsidRDefault="007F7D54" w:rsidP="007F7D54">
      <w:pPr>
        <w:numPr>
          <w:ilvl w:val="0"/>
          <w:numId w:val="155"/>
        </w:numPr>
        <w:rPr>
          <w:ins w:id="5633" w:author="Tom Bergeron" w:date="2022-11-11T08:38:00Z"/>
        </w:rPr>
      </w:pPr>
      <w:ins w:id="5634" w:author="Tom Bergeron" w:date="2022-11-11T08:38:00Z">
        <w:r w:rsidRPr="007F7D54">
          <w:rPr>
            <w:b/>
          </w:rPr>
          <w:t>Minimize Energy Consumption</w:t>
        </w:r>
        <w:r w:rsidRPr="007F7D54">
          <w:t xml:space="preserve"> –Using the Power feature; the software will search for the oven settings that will minimize the power consumption of the oven by finding set point solutions with slower conveyor speeds and lower temperature settings.</w:t>
        </w:r>
      </w:ins>
    </w:p>
    <w:p w14:paraId="4022313E" w14:textId="77777777" w:rsidR="007F7D54" w:rsidRPr="007F7D54" w:rsidRDefault="007F7D54" w:rsidP="007F7D54">
      <w:pPr>
        <w:ind w:left="720"/>
        <w:rPr>
          <w:ins w:id="5635" w:author="Tom Bergeron" w:date="2022-11-11T08:38:00Z"/>
        </w:rPr>
      </w:pPr>
    </w:p>
    <w:p w14:paraId="7AC7EF69" w14:textId="77777777" w:rsidR="007F7D54" w:rsidRPr="007F7D54" w:rsidRDefault="007F7D54" w:rsidP="007F7D54">
      <w:pPr>
        <w:numPr>
          <w:ilvl w:val="0"/>
          <w:numId w:val="155"/>
        </w:numPr>
        <w:rPr>
          <w:ins w:id="5636" w:author="Tom Bergeron" w:date="2022-11-11T08:38:00Z"/>
        </w:rPr>
      </w:pPr>
      <w:ins w:id="5637" w:author="Tom Bergeron" w:date="2022-11-11T08:38:00Z">
        <w:r w:rsidRPr="007F7D54">
          <w:rPr>
            <w:b/>
          </w:rPr>
          <w:t xml:space="preserve">Allow Zone Set points to Change – </w:t>
        </w:r>
        <w:r w:rsidRPr="007F7D54">
          <w:t>This option determines if Auto</w:t>
        </w:r>
        <w:r w:rsidRPr="007F7D54">
          <w:rPr>
            <w:i/>
          </w:rPr>
          <w:t>-</w:t>
        </w:r>
        <w:r w:rsidRPr="007F7D54">
          <w:t>Focus will include zone set point changes when predicting new solutions.</w:t>
        </w:r>
      </w:ins>
    </w:p>
    <w:p w14:paraId="633891D1" w14:textId="77777777" w:rsidR="007F7D54" w:rsidRPr="007F7D54" w:rsidRDefault="007F7D54" w:rsidP="007F7D54">
      <w:pPr>
        <w:rPr>
          <w:ins w:id="5638" w:author="Tom Bergeron" w:date="2022-11-11T08:38:00Z"/>
        </w:rPr>
      </w:pPr>
    </w:p>
    <w:p w14:paraId="0C3EF6BD" w14:textId="77777777" w:rsidR="007F7D54" w:rsidRPr="007F7D54" w:rsidRDefault="007F7D54" w:rsidP="007F7D54">
      <w:pPr>
        <w:numPr>
          <w:ilvl w:val="0"/>
          <w:numId w:val="155"/>
        </w:numPr>
        <w:rPr>
          <w:ins w:id="5639" w:author="Tom Bergeron" w:date="2022-11-11T08:38:00Z"/>
        </w:rPr>
      </w:pPr>
      <w:ins w:id="5640" w:author="Tom Bergeron" w:date="2022-11-11T08:38:00Z">
        <w:r w:rsidRPr="007F7D54">
          <w:rPr>
            <w:b/>
          </w:rPr>
          <w:t>Allow Conveyor Speed to Change -</w:t>
        </w:r>
        <w:r w:rsidRPr="007F7D54">
          <w:t xml:space="preserve"> Choose whether to allow Auto-Focus to vary the conveyor speed.  If you choose Allow to Vary you can set the minimum and maximum.</w:t>
        </w:r>
      </w:ins>
    </w:p>
    <w:p w14:paraId="3576E708" w14:textId="77777777" w:rsidR="007F7D54" w:rsidRPr="007F7D54" w:rsidRDefault="007F7D54" w:rsidP="007F7D54">
      <w:pPr>
        <w:rPr>
          <w:ins w:id="5641" w:author="Tom Bergeron" w:date="2022-11-11T08:38:00Z"/>
        </w:rPr>
      </w:pPr>
    </w:p>
    <w:p w14:paraId="2D89E889" w14:textId="77777777" w:rsidR="007F7D54" w:rsidRPr="007F7D54" w:rsidRDefault="007F7D54">
      <w:pPr>
        <w:pStyle w:val="Heading3"/>
        <w:rPr>
          <w:ins w:id="5642" w:author="Tom Bergeron" w:date="2022-11-11T08:38:00Z"/>
        </w:rPr>
        <w:pPrChange w:id="5643" w:author="Tom Bergeron" w:date="2022-11-11T09:10:00Z">
          <w:pPr>
            <w:keepNext/>
            <w:spacing w:before="160" w:after="60"/>
            <w:outlineLvl w:val="2"/>
          </w:pPr>
        </w:pPrChange>
      </w:pPr>
      <w:bookmarkStart w:id="5644" w:name="_Toc506221920"/>
      <w:bookmarkStart w:id="5645" w:name="_Toc506816585"/>
      <w:bookmarkStart w:id="5646" w:name="_Toc506816815"/>
      <w:bookmarkStart w:id="5647" w:name="_Toc528426469"/>
      <w:bookmarkStart w:id="5648" w:name="_Toc528426978"/>
      <w:bookmarkStart w:id="5649" w:name="_Toc528427204"/>
      <w:bookmarkStart w:id="5650" w:name="_Toc19132672"/>
      <w:bookmarkStart w:id="5651" w:name="_Toc19133186"/>
      <w:bookmarkStart w:id="5652" w:name="_Toc37349414"/>
      <w:bookmarkStart w:id="5653" w:name="_Toc37349929"/>
      <w:bookmarkStart w:id="5654" w:name="_Toc51280619"/>
      <w:bookmarkStart w:id="5655" w:name="_Toc52889060"/>
      <w:bookmarkStart w:id="5656" w:name="_Toc52889583"/>
      <w:bookmarkStart w:id="5657" w:name="_Toc52897679"/>
      <w:bookmarkStart w:id="5658" w:name="_Toc69230186"/>
      <w:bookmarkStart w:id="5659" w:name="_Toc69230717"/>
      <w:bookmarkStart w:id="5660" w:name="_Toc83830673"/>
      <w:bookmarkStart w:id="5661" w:name="_Toc83831344"/>
      <w:bookmarkStart w:id="5662" w:name="_Toc99526391"/>
      <w:bookmarkStart w:id="5663" w:name="_Toc99526933"/>
      <w:bookmarkStart w:id="5664" w:name="_Toc115624132"/>
      <w:bookmarkStart w:id="5665" w:name="_Toc115957550"/>
      <w:bookmarkStart w:id="5666" w:name="_Toc115957854"/>
      <w:bookmarkStart w:id="5667" w:name="_Toc119050527"/>
      <w:bookmarkStart w:id="5668" w:name="_Toc119050717"/>
      <w:ins w:id="5669" w:author="Tom Bergeron" w:date="2022-11-11T08:38:00Z">
        <w:r w:rsidRPr="007F7D54">
          <w:t>Conveyor Speed Constraints</w:t>
        </w:r>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ins>
    </w:p>
    <w:p w14:paraId="1EAAA650" w14:textId="77777777" w:rsidR="007F7D54" w:rsidRPr="007F7D54" w:rsidRDefault="007F7D54" w:rsidP="007F7D54">
      <w:pPr>
        <w:numPr>
          <w:ilvl w:val="0"/>
          <w:numId w:val="156"/>
        </w:numPr>
        <w:rPr>
          <w:ins w:id="5670" w:author="Tom Bergeron" w:date="2022-11-11T08:38:00Z"/>
        </w:rPr>
      </w:pPr>
      <w:ins w:id="5671" w:author="Tom Bergeron" w:date="2022-11-11T08:38:00Z">
        <w:r w:rsidRPr="007F7D54">
          <w:rPr>
            <w:b/>
          </w:rPr>
          <w:t>Minimum</w:t>
        </w:r>
        <w:r w:rsidRPr="007F7D54">
          <w:t xml:space="preserve"> – Select the slowest conveyor speed you would like Auto-Focus to recommend for profiling new products.</w:t>
        </w:r>
      </w:ins>
    </w:p>
    <w:p w14:paraId="13BB1D09" w14:textId="77777777" w:rsidR="007F7D54" w:rsidRPr="007F7D54" w:rsidRDefault="007F7D54" w:rsidP="007F7D54">
      <w:pPr>
        <w:rPr>
          <w:ins w:id="5672" w:author="Tom Bergeron" w:date="2022-11-11T08:38:00Z"/>
          <w:sz w:val="16"/>
          <w:szCs w:val="16"/>
        </w:rPr>
      </w:pPr>
    </w:p>
    <w:p w14:paraId="0C55B12C" w14:textId="77777777" w:rsidR="007F7D54" w:rsidRPr="007F7D54" w:rsidRDefault="007F7D54" w:rsidP="007F7D54">
      <w:pPr>
        <w:numPr>
          <w:ilvl w:val="0"/>
          <w:numId w:val="156"/>
        </w:numPr>
        <w:rPr>
          <w:ins w:id="5673" w:author="Tom Bergeron" w:date="2022-11-11T08:38:00Z"/>
        </w:rPr>
      </w:pPr>
      <w:ins w:id="5674" w:author="Tom Bergeron" w:date="2022-11-11T08:38:00Z">
        <w:r w:rsidRPr="007F7D54">
          <w:rPr>
            <w:b/>
          </w:rPr>
          <w:t>Maximum</w:t>
        </w:r>
        <w:r w:rsidRPr="007F7D54">
          <w:t xml:space="preserve"> – Select the fastest conveyor speed you would like Auto-Focus to recommend for profiling new products.</w:t>
        </w:r>
      </w:ins>
    </w:p>
    <w:p w14:paraId="418ED6F6" w14:textId="24848325" w:rsidR="003B58BD" w:rsidDel="007F7D54" w:rsidRDefault="003B58BD">
      <w:pPr>
        <w:pStyle w:val="Heading2"/>
        <w:rPr>
          <w:del w:id="5675" w:author="Tom Bergeron" w:date="2022-11-11T08:38:00Z"/>
        </w:rPr>
        <w:pPrChange w:id="5676" w:author="Tom Bergeron" w:date="2022-11-11T09:11:00Z">
          <w:pPr>
            <w:pStyle w:val="Heading3"/>
          </w:pPr>
        </w:pPrChange>
      </w:pPr>
      <w:del w:id="5677" w:author="Tom Bergeron" w:date="2022-11-11T08:38:00Z">
        <w:r w:rsidDel="007F7D54">
          <w:lastRenderedPageBreak/>
          <w:delText xml:space="preserve">Profile </w:delText>
        </w:r>
        <w:r w:rsidR="00C653DF" w:rsidDel="007F7D54">
          <w:delText>Optimization</w:delText>
        </w:r>
        <w:bookmarkEnd w:id="5603"/>
        <w:r w:rsidR="00C653DF" w:rsidDel="007F7D54">
          <w:delText xml:space="preserve"> Settings—Search Mode</w:delText>
        </w:r>
        <w:bookmarkEnd w:id="5621"/>
        <w:bookmarkEnd w:id="5622"/>
        <w:bookmarkEnd w:id="5623"/>
        <w:bookmarkEnd w:id="5624"/>
        <w:bookmarkEnd w:id="5625"/>
      </w:del>
    </w:p>
    <w:p w14:paraId="1FD9840B" w14:textId="224058E9" w:rsidR="003B58BD" w:rsidRPr="003E6083" w:rsidDel="007F7D54" w:rsidRDefault="003B58BD">
      <w:pPr>
        <w:pStyle w:val="Heading2"/>
        <w:rPr>
          <w:del w:id="5678" w:author="Tom Bergeron" w:date="2022-11-11T08:38:00Z"/>
        </w:rPr>
        <w:pPrChange w:id="5679" w:author="Tom Bergeron" w:date="2022-11-11T09:11:00Z">
          <w:pPr/>
        </w:pPrChange>
      </w:pPr>
      <w:del w:id="5680" w:author="Tom Bergeron" w:date="2022-11-11T08:38:00Z">
        <w:r w:rsidDel="007F7D54">
          <w:delText xml:space="preserve">Minimize </w:delText>
        </w:r>
        <w:r w:rsidRPr="003E6083" w:rsidDel="007F7D54">
          <w:delText>PWI – Search for the combination of set point temperatures and conveyor speed that will minimize the Process Window Index (PWI).</w:delText>
        </w:r>
      </w:del>
    </w:p>
    <w:p w14:paraId="76AB6A51" w14:textId="199FB2E5" w:rsidR="003B58BD" w:rsidRPr="0041527F" w:rsidDel="007F7D54" w:rsidRDefault="003B58BD">
      <w:pPr>
        <w:pStyle w:val="Heading2"/>
        <w:rPr>
          <w:del w:id="5681" w:author="Tom Bergeron" w:date="2022-11-11T08:38:00Z"/>
        </w:rPr>
        <w:pPrChange w:id="5682" w:author="Tom Bergeron" w:date="2022-11-11T09:11:00Z">
          <w:pPr/>
        </w:pPrChange>
      </w:pPr>
    </w:p>
    <w:p w14:paraId="291A9AD7" w14:textId="51643129" w:rsidR="003B58BD" w:rsidDel="007F7D54" w:rsidRDefault="003B58BD">
      <w:pPr>
        <w:pStyle w:val="Heading2"/>
        <w:rPr>
          <w:del w:id="5683" w:author="Tom Bergeron" w:date="2022-11-11T08:38:00Z"/>
          <w:moveFrom w:id="5684" w:author="Ryan Beck" w:date="2022-10-10T11:48:00Z"/>
        </w:rPr>
        <w:pPrChange w:id="5685" w:author="Tom Bergeron" w:date="2022-11-11T09:11:00Z">
          <w:pPr/>
        </w:pPrChange>
      </w:pPr>
      <w:moveFromRangeStart w:id="5686" w:author="Ryan Beck" w:date="2022-10-10T11:48:00Z" w:name="move116294920"/>
      <w:moveFrom w:id="5687" w:author="Ryan Beck" w:date="2022-10-10T11:48:00Z">
        <w:del w:id="5688" w:author="Tom Bergeron" w:date="2022-11-11T08:38:00Z">
          <w:r w:rsidDel="007F7D54">
            <w:delText>Allow Zone Set points to Change – This option determines if Auto</w:delText>
          </w:r>
          <w:r w:rsidRPr="003D1801" w:rsidDel="007F7D54">
            <w:rPr>
              <w:i/>
            </w:rPr>
            <w:delText>-</w:delText>
          </w:r>
          <w:r w:rsidRPr="003B4BB6" w:rsidDel="007F7D54">
            <w:delText>Focus</w:delText>
          </w:r>
          <w:r w:rsidDel="007F7D54">
            <w:delText xml:space="preserve"> will include zone set point changes when predicting new solutions.</w:delText>
          </w:r>
        </w:del>
      </w:moveFrom>
    </w:p>
    <w:p w14:paraId="7CB2F5DB" w14:textId="0BBEDC12" w:rsidR="003B58BD" w:rsidRPr="0041527F" w:rsidDel="007F7D54" w:rsidRDefault="003B58BD">
      <w:pPr>
        <w:pStyle w:val="Heading2"/>
        <w:rPr>
          <w:del w:id="5689" w:author="Tom Bergeron" w:date="2022-11-11T08:38:00Z"/>
          <w:moveFrom w:id="5690" w:author="Ryan Beck" w:date="2022-10-10T11:48:00Z"/>
        </w:rPr>
        <w:pPrChange w:id="5691" w:author="Tom Bergeron" w:date="2022-11-11T09:11:00Z">
          <w:pPr/>
        </w:pPrChange>
      </w:pPr>
    </w:p>
    <w:p w14:paraId="788EC4E5" w14:textId="2B02627A" w:rsidR="003B58BD" w:rsidRPr="003E6083" w:rsidDel="007F7D54" w:rsidRDefault="003B58BD">
      <w:pPr>
        <w:pStyle w:val="Heading2"/>
        <w:rPr>
          <w:del w:id="5692" w:author="Tom Bergeron" w:date="2022-11-11T08:38:00Z"/>
          <w:moveFrom w:id="5693" w:author="Ryan Beck" w:date="2022-10-10T11:48:00Z"/>
        </w:rPr>
        <w:pPrChange w:id="5694" w:author="Tom Bergeron" w:date="2022-11-11T09:11:00Z">
          <w:pPr/>
        </w:pPrChange>
      </w:pPr>
      <w:moveFrom w:id="5695" w:author="Ryan Beck" w:date="2022-10-10T11:48:00Z">
        <w:del w:id="5696" w:author="Tom Bergeron" w:date="2022-11-11T08:38:00Z">
          <w:r w:rsidRPr="003E6083" w:rsidDel="007F7D54">
            <w:delText>Allow Conveyor Speed to Change - Choose whether to allow Auto-Focus to vary the conveyor speed.  If you choose Allow to Vary you can set the minimum and maximum.</w:delText>
          </w:r>
        </w:del>
      </w:moveFrom>
    </w:p>
    <w:moveFromRangeEnd w:id="5686"/>
    <w:p w14:paraId="18248C97" w14:textId="1588ADA1" w:rsidR="003B58BD" w:rsidRPr="0041527F" w:rsidDel="007F7D54" w:rsidRDefault="003B58BD">
      <w:pPr>
        <w:pStyle w:val="Heading2"/>
        <w:rPr>
          <w:del w:id="5697" w:author="Tom Bergeron" w:date="2022-11-11T08:38:00Z"/>
        </w:rPr>
        <w:pPrChange w:id="5698" w:author="Tom Bergeron" w:date="2022-11-11T09:11:00Z">
          <w:pPr/>
        </w:pPrChange>
      </w:pPr>
    </w:p>
    <w:p w14:paraId="4D323906" w14:textId="4B9E9412" w:rsidR="003B58BD" w:rsidDel="007F7D54" w:rsidRDefault="003B58BD">
      <w:pPr>
        <w:pStyle w:val="Heading2"/>
        <w:rPr>
          <w:del w:id="5699" w:author="Tom Bergeron" w:date="2022-11-11T08:38:00Z"/>
        </w:rPr>
        <w:pPrChange w:id="5700" w:author="Tom Bergeron" w:date="2022-11-11T09:11:00Z">
          <w:pPr/>
        </w:pPrChange>
      </w:pPr>
      <w:del w:id="5701" w:author="Tom Bergeron" w:date="2022-11-11T08:38:00Z">
        <w:r w:rsidDel="007F7D54">
          <w:delText>Maximize Conveyor Speed – Search for the set point temperatures that will maximize conveyor speed.</w:delText>
        </w:r>
      </w:del>
    </w:p>
    <w:p w14:paraId="1AC26F8D" w14:textId="1DA35C85" w:rsidR="003B58BD" w:rsidRPr="0041527F" w:rsidDel="007F7D54" w:rsidRDefault="003B58BD">
      <w:pPr>
        <w:pStyle w:val="Heading2"/>
        <w:rPr>
          <w:del w:id="5702" w:author="Tom Bergeron" w:date="2022-11-11T08:38:00Z"/>
        </w:rPr>
        <w:pPrChange w:id="5703" w:author="Tom Bergeron" w:date="2022-11-11T09:11:00Z">
          <w:pPr/>
        </w:pPrChange>
      </w:pPr>
    </w:p>
    <w:p w14:paraId="303E3BEE" w14:textId="65E81245" w:rsidR="003B58BD" w:rsidDel="007F7D54" w:rsidRDefault="003B58BD">
      <w:pPr>
        <w:pStyle w:val="Heading2"/>
        <w:rPr>
          <w:ins w:id="5704" w:author="Ryan Beck" w:date="2022-10-10T11:48:00Z"/>
          <w:del w:id="5705" w:author="Tom Bergeron" w:date="2022-11-11T08:38:00Z"/>
        </w:rPr>
        <w:pPrChange w:id="5706" w:author="Tom Bergeron" w:date="2022-11-11T09:11:00Z">
          <w:pPr/>
        </w:pPrChange>
      </w:pPr>
      <w:del w:id="5707" w:author="Tom Bergeron" w:date="2022-11-11T08:38:00Z">
        <w:r w:rsidRPr="00365B3D" w:rsidDel="007F7D54">
          <w:delText>Minimize Energy Consumption</w:delText>
        </w:r>
        <w:r w:rsidDel="007F7D54">
          <w:delText xml:space="preserve"> –</w:delText>
        </w:r>
        <w:r w:rsidR="00AA750C" w:rsidDel="007F7D54">
          <w:delText xml:space="preserve"> </w:delText>
        </w:r>
        <w:r w:rsidDel="007F7D54">
          <w:delText xml:space="preserve">Using the </w:delText>
        </w:r>
        <w:r w:rsidRPr="003B4BB6" w:rsidDel="007F7D54">
          <w:delText>Power</w:delText>
        </w:r>
        <w:r w:rsidDel="007F7D54">
          <w:delText xml:space="preserve"> feature</w:delText>
        </w:r>
        <w:r w:rsidR="00AA750C" w:rsidDel="007F7D54">
          <w:delText>,</w:delText>
        </w:r>
        <w:r w:rsidDel="007F7D54">
          <w:delText xml:space="preserve"> the software will search for the oven settings that </w:delText>
        </w:r>
        <w:r w:rsidR="00CB1F91" w:rsidDel="007F7D54">
          <w:delText>will minimize the power consump</w:delText>
        </w:r>
        <w:r w:rsidDel="007F7D54">
          <w:delText>tion of the oven by finding set point solutions with slower conveyor speeds and lower temperature settings.</w:delText>
        </w:r>
      </w:del>
    </w:p>
    <w:p w14:paraId="59362ADD" w14:textId="1311DAD4" w:rsidR="00173E68" w:rsidDel="007F7D54" w:rsidRDefault="00173E68">
      <w:pPr>
        <w:pStyle w:val="Heading2"/>
        <w:rPr>
          <w:ins w:id="5708" w:author="Ryan Beck" w:date="2022-10-10T11:48:00Z"/>
          <w:del w:id="5709" w:author="Tom Bergeron" w:date="2022-11-11T08:38:00Z"/>
        </w:rPr>
        <w:pPrChange w:id="5710" w:author="Tom Bergeron" w:date="2022-11-11T09:11:00Z">
          <w:pPr/>
        </w:pPrChange>
      </w:pPr>
    </w:p>
    <w:p w14:paraId="4788CD9F" w14:textId="3B7D6AA6" w:rsidR="00173E68" w:rsidDel="007F7D54" w:rsidRDefault="00173E68">
      <w:pPr>
        <w:pStyle w:val="Heading2"/>
        <w:rPr>
          <w:del w:id="5711" w:author="Tom Bergeron" w:date="2022-11-11T08:38:00Z"/>
          <w:moveTo w:id="5712" w:author="Ryan Beck" w:date="2022-10-10T11:48:00Z"/>
        </w:rPr>
        <w:pPrChange w:id="5713" w:author="Tom Bergeron" w:date="2022-11-11T09:11:00Z">
          <w:pPr/>
        </w:pPrChange>
      </w:pPr>
      <w:moveToRangeStart w:id="5714" w:author="Ryan Beck" w:date="2022-10-10T11:48:00Z" w:name="move116294920"/>
      <w:moveTo w:id="5715" w:author="Ryan Beck" w:date="2022-10-10T11:48:00Z">
        <w:del w:id="5716" w:author="Tom Bergeron" w:date="2022-11-11T08:38:00Z">
          <w:r w:rsidDel="007F7D54">
            <w:delText>Allow Zone Set points to Change – This option determines if Auto</w:delText>
          </w:r>
          <w:r w:rsidRPr="003D1801" w:rsidDel="007F7D54">
            <w:rPr>
              <w:i/>
            </w:rPr>
            <w:delText>-</w:delText>
          </w:r>
          <w:r w:rsidRPr="003B4BB6" w:rsidDel="007F7D54">
            <w:delText>Focus</w:delText>
          </w:r>
          <w:r w:rsidDel="007F7D54">
            <w:delText xml:space="preserve"> will include zone set point changes when predicting new solutions.</w:delText>
          </w:r>
        </w:del>
      </w:moveTo>
    </w:p>
    <w:p w14:paraId="6645319D" w14:textId="55712584" w:rsidR="00173E68" w:rsidRPr="0041527F" w:rsidDel="007F7D54" w:rsidRDefault="00173E68">
      <w:pPr>
        <w:pStyle w:val="Heading2"/>
        <w:rPr>
          <w:del w:id="5717" w:author="Tom Bergeron" w:date="2022-11-11T08:38:00Z"/>
          <w:moveTo w:id="5718" w:author="Ryan Beck" w:date="2022-10-10T11:48:00Z"/>
        </w:rPr>
        <w:pPrChange w:id="5719" w:author="Tom Bergeron" w:date="2022-11-11T09:11:00Z">
          <w:pPr/>
        </w:pPrChange>
      </w:pPr>
    </w:p>
    <w:p w14:paraId="078D409C" w14:textId="2E5E1A57" w:rsidR="00173E68" w:rsidRPr="003E6083" w:rsidDel="007F7D54" w:rsidRDefault="00173E68">
      <w:pPr>
        <w:pStyle w:val="Heading2"/>
        <w:rPr>
          <w:del w:id="5720" w:author="Tom Bergeron" w:date="2022-11-11T08:38:00Z"/>
          <w:moveTo w:id="5721" w:author="Ryan Beck" w:date="2022-10-10T11:48:00Z"/>
        </w:rPr>
        <w:pPrChange w:id="5722" w:author="Tom Bergeron" w:date="2022-11-11T09:11:00Z">
          <w:pPr/>
        </w:pPrChange>
      </w:pPr>
      <w:moveTo w:id="5723" w:author="Ryan Beck" w:date="2022-10-10T11:48:00Z">
        <w:del w:id="5724" w:author="Tom Bergeron" w:date="2022-11-11T08:38:00Z">
          <w:r w:rsidRPr="003E6083" w:rsidDel="007F7D54">
            <w:delText>Allow Conveyor Speed to Change - Choose whether to allow Auto-Focus to vary the conveyor speed.  If you choose Allow to Vary you can set the minimum and maximum.</w:delText>
          </w:r>
        </w:del>
      </w:moveTo>
    </w:p>
    <w:moveToRangeEnd w:id="5714"/>
    <w:p w14:paraId="6F021CB6" w14:textId="6B254B67" w:rsidR="00173E68" w:rsidDel="007F7D54" w:rsidRDefault="00173E68">
      <w:pPr>
        <w:pStyle w:val="Heading2"/>
        <w:rPr>
          <w:del w:id="5725" w:author="Tom Bergeron" w:date="2022-11-11T08:38:00Z"/>
        </w:rPr>
        <w:pPrChange w:id="5726" w:author="Tom Bergeron" w:date="2022-11-11T09:11:00Z">
          <w:pPr/>
        </w:pPrChange>
      </w:pPr>
    </w:p>
    <w:p w14:paraId="5E8DECC8" w14:textId="23ACFBA8" w:rsidR="003B58BD" w:rsidRPr="00EC684A" w:rsidDel="007F7D54" w:rsidRDefault="003B58BD">
      <w:pPr>
        <w:pStyle w:val="Heading2"/>
        <w:rPr>
          <w:del w:id="5727" w:author="Tom Bergeron" w:date="2022-11-11T08:38:00Z"/>
        </w:rPr>
      </w:pPr>
      <w:bookmarkStart w:id="5728" w:name="_Toc469043173"/>
      <w:bookmarkStart w:id="5729" w:name="_Toc469043753"/>
      <w:bookmarkStart w:id="5730" w:name="_Toc469045057"/>
      <w:bookmarkStart w:id="5731" w:name="_Toc469612947"/>
      <w:bookmarkStart w:id="5732" w:name="_Toc491175120"/>
      <w:bookmarkStart w:id="5733" w:name="_Toc491264029"/>
      <w:bookmarkStart w:id="5734" w:name="_Toc491337707"/>
      <w:bookmarkStart w:id="5735" w:name="_Toc491338045"/>
      <w:bookmarkStart w:id="5736" w:name="_Toc532855792"/>
      <w:bookmarkStart w:id="5737" w:name="_Toc532856651"/>
      <w:bookmarkStart w:id="5738" w:name="_Toc53042071"/>
      <w:bookmarkStart w:id="5739" w:name="_Toc53042421"/>
      <w:bookmarkStart w:id="5740" w:name="_Toc86846224"/>
      <w:bookmarkStart w:id="5741" w:name="_Toc86846585"/>
      <w:del w:id="5742" w:author="Tom Bergeron" w:date="2022-11-11T08:38:00Z">
        <w:r w:rsidRPr="00EC684A" w:rsidDel="007F7D54">
          <w:delText xml:space="preserve">Conveyor </w:delText>
        </w:r>
        <w:r w:rsidR="00C653DF" w:rsidRPr="00EC684A" w:rsidDel="007F7D54">
          <w:delText>Speed Constraints</w:delText>
        </w:r>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del>
    </w:p>
    <w:p w14:paraId="05C18DE6" w14:textId="252A7251" w:rsidR="003B58BD" w:rsidRPr="003E6083" w:rsidDel="007F7D54" w:rsidRDefault="003B58BD">
      <w:pPr>
        <w:pStyle w:val="Heading2"/>
        <w:rPr>
          <w:del w:id="5743" w:author="Tom Bergeron" w:date="2022-11-11T08:38:00Z"/>
        </w:rPr>
        <w:pPrChange w:id="5744" w:author="Tom Bergeron" w:date="2022-11-11T09:11:00Z">
          <w:pPr/>
        </w:pPrChange>
      </w:pPr>
      <w:del w:id="5745" w:author="Tom Bergeron" w:date="2022-11-11T08:38:00Z">
        <w:r w:rsidRPr="003E6083" w:rsidDel="007F7D54">
          <w:delText xml:space="preserve">Minimum – Select the </w:delText>
        </w:r>
      </w:del>
      <w:del w:id="5746" w:author="Tom Bergeron" w:date="2022-11-11T08:37:00Z">
        <w:r w:rsidRPr="003E6083" w:rsidDel="007F7D54">
          <w:delText>minimum</w:delText>
        </w:r>
      </w:del>
      <w:del w:id="5747" w:author="Tom Bergeron" w:date="2022-11-11T08:38:00Z">
        <w:r w:rsidRPr="003E6083" w:rsidDel="007F7D54">
          <w:delText xml:space="preserve"> conveyor speed you would like Auto-Focus to recommend for profiling new products.</w:delText>
        </w:r>
      </w:del>
    </w:p>
    <w:p w14:paraId="6D6D70D7" w14:textId="687048B1" w:rsidR="003B58BD" w:rsidRPr="0041527F" w:rsidDel="007F7D54" w:rsidRDefault="003B58BD">
      <w:pPr>
        <w:pStyle w:val="Heading2"/>
        <w:rPr>
          <w:del w:id="5748" w:author="Tom Bergeron" w:date="2022-11-11T08:38:00Z"/>
        </w:rPr>
        <w:pPrChange w:id="5749" w:author="Tom Bergeron" w:date="2022-11-11T09:11:00Z">
          <w:pPr/>
        </w:pPrChange>
      </w:pPr>
    </w:p>
    <w:p w14:paraId="1A8EE277" w14:textId="5FF61F04" w:rsidR="003B58BD" w:rsidRPr="003E6083" w:rsidDel="007F7D54" w:rsidRDefault="003B58BD">
      <w:pPr>
        <w:pStyle w:val="Heading2"/>
        <w:rPr>
          <w:del w:id="5750" w:author="Tom Bergeron" w:date="2022-11-11T08:38:00Z"/>
        </w:rPr>
        <w:pPrChange w:id="5751" w:author="Tom Bergeron" w:date="2022-11-11T09:11:00Z">
          <w:pPr/>
        </w:pPrChange>
      </w:pPr>
      <w:del w:id="5752" w:author="Tom Bergeron" w:date="2022-11-11T08:38:00Z">
        <w:r w:rsidRPr="003E6083" w:rsidDel="007F7D54">
          <w:delText xml:space="preserve">Maximum – Select the </w:delText>
        </w:r>
      </w:del>
      <w:del w:id="5753" w:author="Tom Bergeron" w:date="2022-11-11T08:37:00Z">
        <w:r w:rsidRPr="003E6083" w:rsidDel="007F7D54">
          <w:delText>maximum</w:delText>
        </w:r>
      </w:del>
      <w:del w:id="5754" w:author="Tom Bergeron" w:date="2022-11-11T08:38:00Z">
        <w:r w:rsidRPr="003E6083" w:rsidDel="007F7D54">
          <w:delText xml:space="preserve"> conveyor speed you would like Auto-Focus to recommend for profiling new products.</w:delText>
        </w:r>
      </w:del>
    </w:p>
    <w:p w14:paraId="789D5ADF" w14:textId="77777777" w:rsidR="006E32D5" w:rsidRDefault="006E32D5" w:rsidP="00E14151">
      <w:pPr>
        <w:pStyle w:val="Heading2"/>
      </w:pPr>
      <w:bookmarkStart w:id="5755" w:name="_Toc52889061"/>
      <w:bookmarkStart w:id="5756" w:name="_Toc52889287"/>
      <w:bookmarkStart w:id="5757" w:name="_Toc52889584"/>
      <w:bookmarkStart w:id="5758" w:name="_Toc52897680"/>
      <w:bookmarkStart w:id="5759" w:name="_Toc52898765"/>
      <w:bookmarkStart w:id="5760" w:name="_Toc52898935"/>
      <w:bookmarkStart w:id="5761" w:name="_Toc52899125"/>
      <w:bookmarkStart w:id="5762" w:name="_Toc53042072"/>
      <w:bookmarkStart w:id="5763" w:name="_Toc53042422"/>
      <w:bookmarkStart w:id="5764" w:name="_Toc86846225"/>
      <w:bookmarkStart w:id="5765" w:name="_Toc86846586"/>
      <w:bookmarkStart w:id="5766" w:name="_Toc119049794"/>
      <w:bookmarkStart w:id="5767" w:name="_Toc119050528"/>
      <w:bookmarkStart w:id="5768" w:name="_Toc119050718"/>
      <w:bookmarkStart w:id="5769" w:name="_Toc469334888"/>
      <w:bookmarkStart w:id="5770" w:name="_Toc504120314"/>
      <w:bookmarkStart w:id="5771" w:name="_Toc527644297"/>
      <w:bookmarkStart w:id="5772" w:name="_Toc528599397"/>
      <w:bookmarkStart w:id="5773" w:name="_Toc17993435"/>
      <w:bookmarkStart w:id="5774" w:name="_Toc37267153"/>
      <w:bookmarkStart w:id="5775" w:name="_Toc52448012"/>
      <w:bookmarkStart w:id="5776" w:name="_Toc329853014"/>
      <w:bookmarkStart w:id="5777" w:name="_Toc329863372"/>
      <w:bookmarkStart w:id="5778" w:name="_Toc331173644"/>
      <w:bookmarkStart w:id="5779" w:name="_Toc332179180"/>
      <w:bookmarkStart w:id="5780" w:name="_Toc332208414"/>
      <w:bookmarkStart w:id="5781" w:name="_Toc332208750"/>
      <w:bookmarkStart w:id="5782" w:name="_Toc332273996"/>
      <w:bookmarkStart w:id="5783" w:name="_Toc394411675"/>
      <w:bookmarkStart w:id="5784" w:name="_Toc394486313"/>
      <w:bookmarkStart w:id="5785" w:name="_Toc394583243"/>
      <w:bookmarkStart w:id="5786" w:name="_Toc394583399"/>
      <w:bookmarkStart w:id="5787" w:name="_Toc468168378"/>
      <w:bookmarkStart w:id="5788" w:name="_Toc468175426"/>
      <w:bookmarkStart w:id="5789" w:name="_Toc468551582"/>
      <w:bookmarkStart w:id="5790" w:name="_Toc469038809"/>
      <w:bookmarkStart w:id="5791" w:name="_Toc469038864"/>
      <w:bookmarkStart w:id="5792" w:name="_Toc469042023"/>
      <w:bookmarkStart w:id="5793" w:name="_Toc469043175"/>
      <w:bookmarkStart w:id="5794" w:name="_Toc469043755"/>
      <w:bookmarkStart w:id="5795" w:name="_Toc469043842"/>
      <w:bookmarkStart w:id="5796" w:name="_Toc469045059"/>
      <w:bookmarkStart w:id="5797" w:name="_Toc469612948"/>
      <w:bookmarkStart w:id="5798" w:name="_Toc491175121"/>
      <w:bookmarkStart w:id="5799" w:name="_Toc491264030"/>
      <w:bookmarkStart w:id="5800" w:name="_Toc491337708"/>
      <w:bookmarkStart w:id="5801" w:name="_Toc491338046"/>
      <w:bookmarkStart w:id="5802" w:name="_Toc491414011"/>
      <w:bookmarkStart w:id="5803" w:name="_Toc532836376"/>
      <w:bookmarkStart w:id="5804" w:name="_Toc532855793"/>
      <w:bookmarkStart w:id="5805" w:name="_Toc532856652"/>
      <w:r w:rsidRPr="0021753A">
        <w:t>Auto-Focus,</w:t>
      </w:r>
      <w:r>
        <w:t xml:space="preserve"> Run A Profile</w:t>
      </w:r>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p>
    <w:p w14:paraId="47B4090F" w14:textId="77777777" w:rsidR="006E32D5" w:rsidRDefault="006E32D5" w:rsidP="006E32D5">
      <w:r w:rsidRPr="0021753A">
        <w:t xml:space="preserve"> </w:t>
      </w:r>
      <w:r>
        <w:t>Enable the Auto-Focus function by selecting the checkbox on the first screen of the Run a Profile sequence:</w:t>
      </w:r>
    </w:p>
    <w:p w14:paraId="60CC5B97" w14:textId="77777777" w:rsidR="006E32D5" w:rsidRDefault="006E32D5" w:rsidP="006E32D5">
      <w:pPr>
        <w:jc w:val="center"/>
      </w:pPr>
      <w:r>
        <w:rPr>
          <w:noProof/>
        </w:rPr>
        <w:drawing>
          <wp:inline distT="0" distB="0" distL="0" distR="0" wp14:anchorId="2ECA5D3B" wp14:editId="4BFE834A">
            <wp:extent cx="3954673" cy="2924175"/>
            <wp:effectExtent l="0" t="0" r="8255"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application&#10;&#10;Description automatically generated"/>
                    <pic:cNvPicPr/>
                  </pic:nvPicPr>
                  <pic:blipFill>
                    <a:blip r:embed="rId213">
                      <a:extLst>
                        <a:ext uri="{28A0092B-C50C-407E-A947-70E740481C1C}">
                          <a14:useLocalDpi xmlns:a14="http://schemas.microsoft.com/office/drawing/2010/main" val="0"/>
                        </a:ext>
                      </a:extLst>
                    </a:blip>
                    <a:stretch>
                      <a:fillRect/>
                    </a:stretch>
                  </pic:blipFill>
                  <pic:spPr>
                    <a:xfrm>
                      <a:off x="0" y="0"/>
                      <a:ext cx="3970916" cy="2936186"/>
                    </a:xfrm>
                    <a:prstGeom prst="rect">
                      <a:avLst/>
                    </a:prstGeom>
                  </pic:spPr>
                </pic:pic>
              </a:graphicData>
            </a:graphic>
          </wp:inline>
        </w:drawing>
      </w:r>
    </w:p>
    <w:p w14:paraId="1AE29337" w14:textId="69B48D36" w:rsidR="006E32D5" w:rsidRDefault="006E32D5" w:rsidP="006E32D5">
      <w:pPr>
        <w:pStyle w:val="Caption"/>
      </w:pPr>
      <w:r>
        <w:t xml:space="preserve">Figure </w:t>
      </w:r>
      <w:r>
        <w:rPr>
          <w:noProof/>
        </w:rPr>
        <w:fldChar w:fldCharType="begin"/>
      </w:r>
      <w:r>
        <w:rPr>
          <w:noProof/>
        </w:rPr>
        <w:instrText xml:space="preserve"> SEQ Figure \* ARABIC </w:instrText>
      </w:r>
      <w:r>
        <w:rPr>
          <w:noProof/>
        </w:rPr>
        <w:fldChar w:fldCharType="separate"/>
      </w:r>
      <w:r w:rsidR="00F9407E">
        <w:rPr>
          <w:noProof/>
        </w:rPr>
        <w:t>94</w:t>
      </w:r>
      <w:r>
        <w:rPr>
          <w:noProof/>
        </w:rPr>
        <w:fldChar w:fldCharType="end"/>
      </w:r>
      <w:r>
        <w:t>: Run a Profile – Enable Auto Focus</w:t>
      </w:r>
    </w:p>
    <w:p w14:paraId="013652EA" w14:textId="77777777" w:rsidR="006E32D5" w:rsidRPr="0021753A" w:rsidRDefault="006E32D5" w:rsidP="00E14151">
      <w:pPr>
        <w:pStyle w:val="Heading2"/>
      </w:pPr>
      <w:bookmarkStart w:id="5806" w:name="_Toc52889062"/>
      <w:bookmarkStart w:id="5807" w:name="_Toc52889288"/>
      <w:bookmarkStart w:id="5808" w:name="_Toc52889585"/>
      <w:bookmarkStart w:id="5809" w:name="_Toc52897681"/>
      <w:bookmarkStart w:id="5810" w:name="_Toc52898766"/>
      <w:bookmarkStart w:id="5811" w:name="_Toc52898936"/>
      <w:bookmarkStart w:id="5812" w:name="_Toc52899126"/>
      <w:bookmarkStart w:id="5813" w:name="_Toc53042073"/>
      <w:bookmarkStart w:id="5814" w:name="_Toc53042423"/>
      <w:bookmarkStart w:id="5815" w:name="_Toc86846226"/>
      <w:bookmarkStart w:id="5816" w:name="_Toc86846587"/>
      <w:bookmarkStart w:id="5817" w:name="_Toc119049795"/>
      <w:bookmarkStart w:id="5818" w:name="_Toc119050529"/>
      <w:bookmarkStart w:id="5819" w:name="_Toc119050719"/>
      <w:r w:rsidRPr="0021753A">
        <w:t>Auto-Focus,</w:t>
      </w:r>
      <w:r>
        <w:t xml:space="preserve"> </w:t>
      </w:r>
      <w:r w:rsidRPr="0021753A">
        <w:t>Product Dimensions</w:t>
      </w:r>
      <w:bookmarkEnd w:id="5769"/>
      <w:bookmarkEnd w:id="5770"/>
      <w:bookmarkEnd w:id="5771"/>
      <w:bookmarkEnd w:id="5772"/>
      <w:bookmarkEnd w:id="5773"/>
      <w:bookmarkEnd w:id="5774"/>
      <w:bookmarkEnd w:id="577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p>
    <w:p w14:paraId="1C179BC0" w14:textId="6C804794" w:rsidR="006E32D5" w:rsidRPr="0021753A" w:rsidRDefault="006E32D5" w:rsidP="006E32D5">
      <w:r>
        <w:t xml:space="preserve">When it is </w:t>
      </w:r>
      <w:del w:id="5820" w:author="Ryan Beck" w:date="2022-10-10T13:45:00Z">
        <w:r w:rsidDel="00E3238F">
          <w:delText>enabled</w:delText>
        </w:r>
      </w:del>
      <w:ins w:id="5821" w:author="Ryan Beck" w:date="2022-10-10T13:45:00Z">
        <w:r w:rsidR="00E3238F">
          <w:t>enabled,</w:t>
        </w:r>
      </w:ins>
      <w:r w:rsidRPr="0021753A">
        <w:t xml:space="preserve"> the following screen appears: </w:t>
      </w:r>
    </w:p>
    <w:p w14:paraId="50BEC5D4" w14:textId="77777777" w:rsidR="006E32D5" w:rsidRPr="0021753A" w:rsidRDefault="006E32D5" w:rsidP="006E32D5">
      <w:pPr>
        <w:jc w:val="center"/>
      </w:pPr>
      <w:r w:rsidRPr="0021753A">
        <w:rPr>
          <w:noProof/>
        </w:rPr>
        <w:drawing>
          <wp:inline distT="0" distB="0" distL="0" distR="0" wp14:anchorId="2F0D1526" wp14:editId="570FCAA6">
            <wp:extent cx="3942592" cy="2942659"/>
            <wp:effectExtent l="19050" t="19050" r="20320" b="1016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954109" cy="2951255"/>
                    </a:xfrm>
                    <a:prstGeom prst="rect">
                      <a:avLst/>
                    </a:prstGeom>
                    <a:noFill/>
                    <a:ln w="6350" cmpd="sng">
                      <a:solidFill>
                        <a:srgbClr val="000000"/>
                      </a:solidFill>
                      <a:miter lim="800000"/>
                      <a:headEnd/>
                      <a:tailEnd/>
                    </a:ln>
                    <a:effectLst/>
                  </pic:spPr>
                </pic:pic>
              </a:graphicData>
            </a:graphic>
          </wp:inline>
        </w:drawing>
      </w:r>
    </w:p>
    <w:p w14:paraId="41B83A62" w14:textId="25175D2E" w:rsidR="006E32D5" w:rsidRPr="0021753A" w:rsidRDefault="006E32D5" w:rsidP="006E32D5">
      <w:pPr>
        <w:spacing w:before="20" w:after="20"/>
        <w:jc w:val="center"/>
        <w:rPr>
          <w:rFonts w:ascii="Arial" w:hAnsi="Arial"/>
          <w:bCs/>
          <w:sz w:val="16"/>
        </w:rPr>
      </w:pPr>
      <w:bookmarkStart w:id="5822" w:name="_Ref185823663"/>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F9407E">
        <w:rPr>
          <w:rFonts w:ascii="Arial" w:hAnsi="Arial"/>
          <w:bCs/>
          <w:noProof/>
          <w:sz w:val="16"/>
        </w:rPr>
        <w:t>95</w:t>
      </w:r>
      <w:r w:rsidRPr="0021753A">
        <w:rPr>
          <w:rFonts w:ascii="Arial" w:hAnsi="Arial"/>
          <w:bCs/>
          <w:noProof/>
          <w:sz w:val="16"/>
        </w:rPr>
        <w:fldChar w:fldCharType="end"/>
      </w:r>
      <w:bookmarkEnd w:id="5822"/>
      <w:r w:rsidRPr="0021753A">
        <w:rPr>
          <w:rFonts w:ascii="Arial" w:hAnsi="Arial"/>
          <w:bCs/>
          <w:sz w:val="16"/>
        </w:rPr>
        <w:t>: Run a Profile – Auto Focus screen #1</w:t>
      </w:r>
    </w:p>
    <w:p w14:paraId="53A49406" w14:textId="77777777" w:rsidR="006E32D5" w:rsidRPr="0021753A" w:rsidRDefault="006E32D5" w:rsidP="006E32D5"/>
    <w:p w14:paraId="6BCF7C86" w14:textId="77777777" w:rsidR="006E32D5" w:rsidRPr="00B439C6" w:rsidRDefault="006E32D5" w:rsidP="006E32D5">
      <w:r w:rsidRPr="0021753A">
        <w:t>Use the fields to enter the length, width, and weight of your product.  (Make sure to measure using the correct units of measurement)</w:t>
      </w:r>
      <w:del w:id="5823" w:author="Tom Bergeron" w:date="2022-11-11T09:33:00Z">
        <w:r w:rsidRPr="0021753A" w:rsidDel="00364D2F">
          <w:delText xml:space="preserve">  </w:delText>
        </w:r>
      </w:del>
    </w:p>
    <w:p w14:paraId="11E9126D" w14:textId="77777777" w:rsidR="006E32D5" w:rsidRPr="00B439C6" w:rsidRDefault="006E32D5" w:rsidP="006E32D5">
      <w:pPr>
        <w:numPr>
          <w:ilvl w:val="0"/>
          <w:numId w:val="152"/>
        </w:numPr>
        <w:tabs>
          <w:tab w:val="left" w:pos="360"/>
        </w:tabs>
        <w:rPr>
          <w:b/>
          <w:noProof/>
        </w:rPr>
      </w:pPr>
      <w:r w:rsidRPr="0021753A">
        <w:rPr>
          <w:b/>
          <w:noProof/>
        </w:rPr>
        <w:t>Click the Next button.</w:t>
      </w:r>
      <w:r>
        <w:rPr>
          <w:b/>
          <w:noProof/>
        </w:rPr>
        <w:t xml:space="preserve"> </w:t>
      </w:r>
      <w:r w:rsidRPr="0021753A">
        <w:t>This product is included in the Auto-Focus library from this point forward.</w:t>
      </w:r>
    </w:p>
    <w:p w14:paraId="357488E2" w14:textId="77777777" w:rsidR="006E32D5" w:rsidRPr="0021753A" w:rsidRDefault="006E32D5" w:rsidP="00E14151">
      <w:pPr>
        <w:pStyle w:val="Heading2"/>
      </w:pPr>
      <w:bookmarkStart w:id="5824" w:name="_Toc100550593"/>
      <w:bookmarkStart w:id="5825" w:name="_Toc119468088"/>
      <w:bookmarkStart w:id="5826" w:name="_Toc353195401"/>
      <w:bookmarkStart w:id="5827" w:name="_Toc358296235"/>
      <w:bookmarkStart w:id="5828" w:name="_Toc358298400"/>
      <w:r w:rsidRPr="0021753A">
        <w:br w:type="page"/>
      </w:r>
      <w:bookmarkStart w:id="5829" w:name="_Toc469334889"/>
      <w:bookmarkStart w:id="5830" w:name="_Toc504120315"/>
      <w:bookmarkStart w:id="5831" w:name="_Toc527644298"/>
      <w:bookmarkStart w:id="5832" w:name="_Toc528599398"/>
      <w:bookmarkStart w:id="5833" w:name="_Toc17993436"/>
      <w:bookmarkStart w:id="5834" w:name="_Toc37267154"/>
      <w:bookmarkStart w:id="5835" w:name="_Toc52448013"/>
      <w:bookmarkStart w:id="5836" w:name="_Toc52889063"/>
      <w:bookmarkStart w:id="5837" w:name="_Toc52889289"/>
      <w:bookmarkStart w:id="5838" w:name="_Toc52889586"/>
      <w:bookmarkStart w:id="5839" w:name="_Toc52897682"/>
      <w:bookmarkStart w:id="5840" w:name="_Toc52898767"/>
      <w:bookmarkStart w:id="5841" w:name="_Toc52898937"/>
      <w:bookmarkStart w:id="5842" w:name="_Toc52899127"/>
      <w:bookmarkStart w:id="5843" w:name="_Toc53042074"/>
      <w:bookmarkStart w:id="5844" w:name="_Toc53042424"/>
      <w:bookmarkStart w:id="5845" w:name="_Toc86846227"/>
      <w:bookmarkStart w:id="5846" w:name="_Toc86846588"/>
      <w:bookmarkStart w:id="5847" w:name="_Toc119049796"/>
      <w:bookmarkStart w:id="5848" w:name="_Toc119050530"/>
      <w:bookmarkStart w:id="5849" w:name="_Toc119050720"/>
      <w:r w:rsidRPr="0021753A">
        <w:lastRenderedPageBreak/>
        <w:t>Auto-Focus, Confirm</w:t>
      </w:r>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p>
    <w:tbl>
      <w:tblPr>
        <w:tblW w:w="0" w:type="auto"/>
        <w:tblLook w:val="04A0" w:firstRow="1" w:lastRow="0" w:firstColumn="1" w:lastColumn="0" w:noHBand="0" w:noVBand="1"/>
      </w:tblPr>
      <w:tblGrid>
        <w:gridCol w:w="4074"/>
        <w:gridCol w:w="5286"/>
      </w:tblGrid>
      <w:tr w:rsidR="006E32D5" w:rsidRPr="0021753A" w14:paraId="4F6EFE9B" w14:textId="77777777" w:rsidTr="006E32D5">
        <w:tc>
          <w:tcPr>
            <w:tcW w:w="4331" w:type="dxa"/>
            <w:shd w:val="clear" w:color="auto" w:fill="auto"/>
          </w:tcPr>
          <w:p w14:paraId="52B42329" w14:textId="7B8FE23A" w:rsidR="006E32D5" w:rsidRPr="0021753A" w:rsidRDefault="006E32D5" w:rsidP="006E32D5">
            <w:r w:rsidRPr="0021753A">
              <w:t xml:space="preserve">The </w:t>
            </w:r>
            <w:r w:rsidRPr="0021753A">
              <w:rPr>
                <w:i/>
              </w:rPr>
              <w:t>Confirm</w:t>
            </w:r>
            <w:r w:rsidRPr="0021753A">
              <w:t xml:space="preserve"> screen appears so that you may confirm the product measurements you entered.  </w:t>
            </w:r>
            <w:del w:id="5850" w:author="Ryan Beck" w:date="2022-10-10T11:49:00Z">
              <w:r w:rsidRPr="0021753A" w:rsidDel="00195F63">
                <w:delText xml:space="preserve">See </w:delText>
              </w:r>
              <w:r w:rsidRPr="0021753A" w:rsidDel="00195F63">
                <w:fldChar w:fldCharType="begin"/>
              </w:r>
              <w:r w:rsidRPr="0021753A" w:rsidDel="00195F63">
                <w:delInstrText xml:space="preserve"> REF _Ref185824736 \h </w:delInstrText>
              </w:r>
              <w:r w:rsidRPr="0021753A" w:rsidDel="00195F63">
                <w:fldChar w:fldCharType="separate"/>
              </w:r>
              <w:r w:rsidR="00F9407E" w:rsidRPr="0021753A" w:rsidDel="00195F63">
                <w:rPr>
                  <w:rFonts w:ascii="Arial" w:hAnsi="Arial"/>
                  <w:bCs/>
                  <w:sz w:val="16"/>
                </w:rPr>
                <w:delText xml:space="preserve">Figure </w:delText>
              </w:r>
              <w:r w:rsidR="00F9407E" w:rsidDel="00195F63">
                <w:rPr>
                  <w:rFonts w:ascii="Arial" w:hAnsi="Arial"/>
                  <w:bCs/>
                  <w:noProof/>
                  <w:sz w:val="16"/>
                </w:rPr>
                <w:delText>96</w:delText>
              </w:r>
              <w:r w:rsidRPr="0021753A" w:rsidDel="00195F63">
                <w:fldChar w:fldCharType="end"/>
              </w:r>
              <w:r w:rsidRPr="0021753A" w:rsidDel="00195F63">
                <w:delText>.</w:delText>
              </w:r>
            </w:del>
          </w:p>
          <w:p w14:paraId="63B5CCA9" w14:textId="77777777" w:rsidR="006E32D5" w:rsidRPr="0021753A" w:rsidRDefault="006E32D5" w:rsidP="006E32D5"/>
          <w:p w14:paraId="50795765" w14:textId="77777777" w:rsidR="006E32D5" w:rsidRPr="0021753A" w:rsidRDefault="006E32D5" w:rsidP="006E32D5">
            <w:pPr>
              <w:keepNext/>
              <w:spacing w:after="120"/>
            </w:pPr>
            <w:r w:rsidRPr="0021753A">
              <w:t>You have two choices:</w:t>
            </w:r>
          </w:p>
          <w:p w14:paraId="5A1A9C06" w14:textId="77777777" w:rsidR="006E32D5" w:rsidRPr="0021753A" w:rsidRDefault="006E32D5" w:rsidP="006E32D5">
            <w:pPr>
              <w:numPr>
                <w:ilvl w:val="0"/>
                <w:numId w:val="153"/>
              </w:numPr>
            </w:pPr>
            <w:r w:rsidRPr="0021753A">
              <w:rPr>
                <w:i/>
              </w:rPr>
              <w:t>Use current Oven Recipe</w:t>
            </w:r>
            <w:r w:rsidRPr="0021753A">
              <w:t xml:space="preserve"> – use the most recent oven recipe setting for this product.</w:t>
            </w:r>
          </w:p>
          <w:p w14:paraId="49E08651" w14:textId="77777777" w:rsidR="006E32D5" w:rsidRPr="0021753A" w:rsidRDefault="006E32D5" w:rsidP="006E32D5"/>
          <w:p w14:paraId="458DC018" w14:textId="77777777" w:rsidR="006E32D5" w:rsidRPr="0021753A" w:rsidRDefault="006E32D5" w:rsidP="006E32D5">
            <w:pPr>
              <w:ind w:left="360"/>
            </w:pPr>
            <w:r w:rsidRPr="0021753A">
              <w:t>The next screen will display the most recent setpoints and conveyor speed for this product.</w:t>
            </w:r>
          </w:p>
          <w:p w14:paraId="6A0F3D6C" w14:textId="77777777" w:rsidR="006E32D5" w:rsidRPr="0021753A" w:rsidRDefault="006E32D5" w:rsidP="006E32D5"/>
          <w:p w14:paraId="65B436DE" w14:textId="77777777" w:rsidR="006E32D5" w:rsidRPr="0021753A" w:rsidRDefault="006E32D5" w:rsidP="006E32D5">
            <w:pPr>
              <w:numPr>
                <w:ilvl w:val="0"/>
                <w:numId w:val="153"/>
              </w:numPr>
            </w:pPr>
            <w:r w:rsidRPr="0021753A">
              <w:t>Use Auto-Focus to find an in-spec Oven Recipe – This will initiate the Auto-Focus software for this product.</w:t>
            </w:r>
          </w:p>
          <w:p w14:paraId="4DA9CC4C" w14:textId="77777777" w:rsidR="006E32D5" w:rsidRPr="0021753A" w:rsidRDefault="006E32D5" w:rsidP="006E32D5"/>
          <w:p w14:paraId="060F5DCC" w14:textId="77777777" w:rsidR="006E32D5" w:rsidRPr="0021753A" w:rsidRDefault="006E32D5" w:rsidP="006E32D5"/>
        </w:tc>
        <w:tc>
          <w:tcPr>
            <w:tcW w:w="5245" w:type="dxa"/>
            <w:shd w:val="clear" w:color="auto" w:fill="auto"/>
          </w:tcPr>
          <w:p w14:paraId="168E1AF3" w14:textId="3A0666D7" w:rsidR="006E32D5" w:rsidRPr="0021753A" w:rsidRDefault="006E32D5" w:rsidP="006E32D5">
            <w:del w:id="5851" w:author="Ryan Beck" w:date="2022-10-10T11:49:00Z">
              <w:r w:rsidRPr="0021753A" w:rsidDel="009C3D36">
                <w:rPr>
                  <w:noProof/>
                </w:rPr>
                <w:drawing>
                  <wp:inline distT="0" distB="0" distL="0" distR="0" wp14:anchorId="7436BF89" wp14:editId="764D849A">
                    <wp:extent cx="3181350" cy="2609850"/>
                    <wp:effectExtent l="19050" t="19050" r="19050" b="190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181350" cy="2609850"/>
                            </a:xfrm>
                            <a:prstGeom prst="rect">
                              <a:avLst/>
                            </a:prstGeom>
                            <a:noFill/>
                            <a:ln w="6350" cmpd="sng">
                              <a:solidFill>
                                <a:srgbClr val="000000"/>
                              </a:solidFill>
                              <a:miter lim="800000"/>
                              <a:headEnd/>
                              <a:tailEnd/>
                            </a:ln>
                            <a:effectLst/>
                          </pic:spPr>
                        </pic:pic>
                      </a:graphicData>
                    </a:graphic>
                  </wp:inline>
                </w:drawing>
              </w:r>
            </w:del>
            <w:ins w:id="5852" w:author="Ryan Beck" w:date="2022-10-10T11:49:00Z">
              <w:r w:rsidR="009C3D36">
                <w:rPr>
                  <w:noProof/>
                </w:rPr>
                <w:t xml:space="preserve"> </w:t>
              </w:r>
              <w:r w:rsidR="009C3D36">
                <w:rPr>
                  <w:noProof/>
                </w:rPr>
                <w:drawing>
                  <wp:inline distT="0" distB="0" distL="0" distR="0" wp14:anchorId="4F40AD68" wp14:editId="7F494C70">
                    <wp:extent cx="3181985" cy="2395220"/>
                    <wp:effectExtent l="0" t="0" r="0" b="5080"/>
                    <wp:docPr id="1045" name="Picture 10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Picture 1045" descr="Graphical user interface, application&#10;&#10;Description automatically generated"/>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3181985" cy="2395220"/>
                            </a:xfrm>
                            <a:prstGeom prst="rect">
                              <a:avLst/>
                            </a:prstGeom>
                          </pic:spPr>
                        </pic:pic>
                      </a:graphicData>
                    </a:graphic>
                  </wp:inline>
                </w:drawing>
              </w:r>
            </w:ins>
          </w:p>
          <w:p w14:paraId="64ACACD3" w14:textId="209DB0EE" w:rsidR="006E32D5" w:rsidRPr="0021753A" w:rsidRDefault="006E32D5" w:rsidP="006E32D5">
            <w:pPr>
              <w:spacing w:before="20" w:after="20"/>
              <w:jc w:val="center"/>
              <w:rPr>
                <w:rFonts w:ascii="Arial" w:hAnsi="Arial"/>
                <w:bCs/>
                <w:sz w:val="16"/>
              </w:rPr>
            </w:pPr>
            <w:bookmarkStart w:id="5853" w:name="_Ref185824736"/>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F9407E">
              <w:rPr>
                <w:rFonts w:ascii="Arial" w:hAnsi="Arial"/>
                <w:bCs/>
                <w:noProof/>
                <w:sz w:val="16"/>
              </w:rPr>
              <w:t>96</w:t>
            </w:r>
            <w:r w:rsidRPr="0021753A">
              <w:rPr>
                <w:rFonts w:ascii="Arial" w:hAnsi="Arial"/>
                <w:bCs/>
                <w:noProof/>
                <w:sz w:val="16"/>
              </w:rPr>
              <w:fldChar w:fldCharType="end"/>
            </w:r>
            <w:bookmarkEnd w:id="5853"/>
            <w:r w:rsidRPr="0021753A">
              <w:rPr>
                <w:rFonts w:ascii="Arial" w:hAnsi="Arial"/>
                <w:bCs/>
                <w:sz w:val="16"/>
              </w:rPr>
              <w:t>: Run a Profile – Auto Focus screen #2</w:t>
            </w:r>
          </w:p>
        </w:tc>
      </w:tr>
    </w:tbl>
    <w:p w14:paraId="702A65FC" w14:textId="77777777" w:rsidR="006E32D5" w:rsidRPr="0021753A" w:rsidRDefault="006E32D5" w:rsidP="006E32D5"/>
    <w:tbl>
      <w:tblPr>
        <w:tblW w:w="0" w:type="auto"/>
        <w:tblLook w:val="04A0" w:firstRow="1" w:lastRow="0" w:firstColumn="1" w:lastColumn="0" w:noHBand="0" w:noVBand="1"/>
      </w:tblPr>
      <w:tblGrid>
        <w:gridCol w:w="4603"/>
        <w:gridCol w:w="4757"/>
      </w:tblGrid>
      <w:tr w:rsidR="006E32D5" w:rsidRPr="0021753A" w14:paraId="1DC14E5D" w14:textId="77777777" w:rsidTr="006E32D5">
        <w:trPr>
          <w:trHeight w:val="2358"/>
        </w:trPr>
        <w:tc>
          <w:tcPr>
            <w:tcW w:w="4788" w:type="dxa"/>
            <w:shd w:val="clear" w:color="auto" w:fill="auto"/>
          </w:tcPr>
          <w:p w14:paraId="2597610C" w14:textId="36A93373" w:rsidR="006E32D5" w:rsidRPr="0021753A" w:rsidRDefault="006E32D5" w:rsidP="006E32D5">
            <w:r w:rsidRPr="0021753A">
              <w:t xml:space="preserve">If the Use Auto-Focus… button is selected and no matching product is found, this dialog will appear. Click the </w:t>
            </w:r>
            <w:r w:rsidRPr="0021753A">
              <w:rPr>
                <w:b/>
              </w:rPr>
              <w:t>OK</w:t>
            </w:r>
            <w:r w:rsidRPr="0021753A">
              <w:t xml:space="preserve"> button.  </w:t>
            </w:r>
            <w:del w:id="5854" w:author="Ryan Beck" w:date="2022-10-10T11:49:00Z">
              <w:r w:rsidRPr="0021753A" w:rsidDel="00195F63">
                <w:delText xml:space="preserve">See </w:delText>
              </w:r>
              <w:r w:rsidRPr="0021753A" w:rsidDel="00195F63">
                <w:fldChar w:fldCharType="begin"/>
              </w:r>
              <w:r w:rsidRPr="0021753A" w:rsidDel="00195F63">
                <w:delInstrText xml:space="preserve"> REF _Ref185825267 \h  \* MERGEFORMAT </w:delInstrText>
              </w:r>
              <w:r w:rsidRPr="0021753A" w:rsidDel="00195F63">
                <w:fldChar w:fldCharType="separate"/>
              </w:r>
              <w:r w:rsidR="00F9407E" w:rsidRPr="00F9407E" w:rsidDel="00195F63">
                <w:delText xml:space="preserve">Figure </w:delText>
              </w:r>
              <w:r w:rsidR="00F9407E" w:rsidRPr="00F9407E" w:rsidDel="00195F63">
                <w:rPr>
                  <w:noProof/>
                </w:rPr>
                <w:delText>97</w:delText>
              </w:r>
              <w:r w:rsidRPr="0021753A" w:rsidDel="00195F63">
                <w:fldChar w:fldCharType="end"/>
              </w:r>
              <w:r w:rsidRPr="0021753A" w:rsidDel="00195F63">
                <w:delText>.</w:delText>
              </w:r>
            </w:del>
          </w:p>
          <w:p w14:paraId="3B72BD6F" w14:textId="77777777" w:rsidR="006E32D5" w:rsidRPr="0021753A" w:rsidRDefault="006E32D5" w:rsidP="006E32D5"/>
          <w:p w14:paraId="3BDA2E61" w14:textId="77777777" w:rsidR="006E32D5" w:rsidRPr="0021753A" w:rsidRDefault="006E32D5" w:rsidP="006E32D5">
            <w:r w:rsidRPr="0021753A">
              <w:t>You are returned to the Confirm screen.  Select the Use Current Oven Recipe button and enter the oven setpoints and conveyor speed you want to start with.</w:t>
            </w:r>
          </w:p>
        </w:tc>
        <w:tc>
          <w:tcPr>
            <w:tcW w:w="4788" w:type="dxa"/>
            <w:shd w:val="clear" w:color="auto" w:fill="auto"/>
          </w:tcPr>
          <w:p w14:paraId="3C321E06" w14:textId="104AD24D" w:rsidR="006E32D5" w:rsidRPr="0021753A" w:rsidRDefault="006E32D5" w:rsidP="006E32D5">
            <w:pPr>
              <w:jc w:val="center"/>
            </w:pPr>
            <w:del w:id="5855" w:author="Ryan Beck" w:date="2022-10-10T11:49:00Z">
              <w:r w:rsidDel="00195F63">
                <w:object w:dxaOrig="3915" w:dyaOrig="1725" w14:anchorId="3471FDE1">
                  <v:shape id="_x0000_i1032" type="#_x0000_t75" style="width:196.5pt;height:86.25pt" o:ole="">
                    <v:imagedata r:id="rId217" o:title=""/>
                  </v:shape>
                  <o:OLEObject Type="Embed" ProgID="PBrush" ShapeID="_x0000_i1032" DrawAspect="Content" ObjectID="_1729664446" r:id="rId218"/>
                </w:object>
              </w:r>
            </w:del>
            <w:ins w:id="5856" w:author="Ryan Beck" w:date="2022-10-10T11:49:00Z">
              <w:r w:rsidR="00195F63">
                <w:rPr>
                  <w:noProof/>
                </w:rPr>
                <w:t xml:space="preserve"> </w:t>
              </w:r>
              <w:r w:rsidR="00195F63">
                <w:rPr>
                  <w:noProof/>
                </w:rPr>
                <w:drawing>
                  <wp:inline distT="0" distB="0" distL="0" distR="0" wp14:anchorId="7488D887" wp14:editId="40E79BA5">
                    <wp:extent cx="2440940" cy="1206500"/>
                    <wp:effectExtent l="0" t="0" r="0" b="0"/>
                    <wp:docPr id="1046" name="Picture 10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Picture 1046" descr="Graphical user interface, text, application, email&#10;&#10;Description automatically generated"/>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2440940" cy="1206500"/>
                            </a:xfrm>
                            <a:prstGeom prst="rect">
                              <a:avLst/>
                            </a:prstGeom>
                          </pic:spPr>
                        </pic:pic>
                      </a:graphicData>
                    </a:graphic>
                  </wp:inline>
                </w:drawing>
              </w:r>
            </w:ins>
          </w:p>
          <w:p w14:paraId="69B69D66" w14:textId="4ACE4BEE" w:rsidR="006E32D5" w:rsidRPr="0021753A" w:rsidRDefault="006E32D5" w:rsidP="006E32D5">
            <w:pPr>
              <w:jc w:val="center"/>
              <w:rPr>
                <w:rFonts w:ascii="Arial" w:hAnsi="Arial" w:cs="Arial"/>
                <w:sz w:val="16"/>
                <w:szCs w:val="16"/>
              </w:rPr>
            </w:pPr>
            <w:bookmarkStart w:id="5857" w:name="_Ref185825267"/>
            <w:r w:rsidRPr="0021753A">
              <w:rPr>
                <w:rFonts w:ascii="Arial" w:hAnsi="Arial" w:cs="Arial"/>
                <w:sz w:val="16"/>
                <w:szCs w:val="16"/>
              </w:rPr>
              <w:t xml:space="preserve">Figure </w:t>
            </w:r>
            <w:r w:rsidRPr="0021753A">
              <w:rPr>
                <w:rFonts w:ascii="Arial" w:hAnsi="Arial" w:cs="Arial"/>
                <w:sz w:val="16"/>
                <w:szCs w:val="16"/>
              </w:rPr>
              <w:fldChar w:fldCharType="begin"/>
            </w:r>
            <w:r w:rsidRPr="0021753A">
              <w:rPr>
                <w:rFonts w:ascii="Arial" w:hAnsi="Arial" w:cs="Arial"/>
                <w:sz w:val="16"/>
                <w:szCs w:val="16"/>
              </w:rPr>
              <w:instrText xml:space="preserve"> SEQ Figure \* ARABIC </w:instrText>
            </w:r>
            <w:r w:rsidRPr="0021753A">
              <w:rPr>
                <w:rFonts w:ascii="Arial" w:hAnsi="Arial" w:cs="Arial"/>
                <w:sz w:val="16"/>
                <w:szCs w:val="16"/>
              </w:rPr>
              <w:fldChar w:fldCharType="separate"/>
            </w:r>
            <w:r w:rsidR="00F9407E">
              <w:rPr>
                <w:rFonts w:ascii="Arial" w:hAnsi="Arial" w:cs="Arial"/>
                <w:noProof/>
                <w:sz w:val="16"/>
                <w:szCs w:val="16"/>
              </w:rPr>
              <w:t>97</w:t>
            </w:r>
            <w:r w:rsidRPr="0021753A">
              <w:rPr>
                <w:rFonts w:ascii="Arial" w:hAnsi="Arial" w:cs="Arial"/>
                <w:sz w:val="16"/>
                <w:szCs w:val="16"/>
              </w:rPr>
              <w:fldChar w:fldCharType="end"/>
            </w:r>
            <w:bookmarkEnd w:id="5857"/>
          </w:p>
        </w:tc>
      </w:tr>
      <w:tr w:rsidR="006E32D5" w:rsidRPr="0021753A" w14:paraId="42A75660" w14:textId="77777777" w:rsidTr="006E32D5">
        <w:tc>
          <w:tcPr>
            <w:tcW w:w="4788" w:type="dxa"/>
            <w:shd w:val="clear" w:color="auto" w:fill="auto"/>
          </w:tcPr>
          <w:p w14:paraId="1BE80660" w14:textId="36D74FEE" w:rsidR="006E32D5" w:rsidRPr="0021753A" w:rsidRDefault="006E32D5" w:rsidP="006E32D5">
            <w:r w:rsidRPr="0021753A">
              <w:t>If the Use Auto-Focus</w:t>
            </w:r>
            <w:r w:rsidRPr="0021753A">
              <w:rPr>
                <w:i/>
              </w:rPr>
              <w:t>…</w:t>
            </w:r>
            <w:r w:rsidRPr="0021753A">
              <w:t xml:space="preserve"> button is selected, but there are not enough products in the database to confidently give an expected PWI, this </w:t>
            </w:r>
            <w:r w:rsidRPr="0021753A">
              <w:rPr>
                <w:i/>
              </w:rPr>
              <w:t>Auto-Focus</w:t>
            </w:r>
            <w:r w:rsidRPr="0021753A">
              <w:t xml:space="preserve"> dialog appears.  </w:t>
            </w:r>
            <w:del w:id="5858" w:author="Ryan Beck" w:date="2022-10-10T11:50:00Z">
              <w:r w:rsidRPr="0021753A" w:rsidDel="00570C07">
                <w:delText xml:space="preserve">See </w:delText>
              </w:r>
              <w:r w:rsidRPr="0021753A" w:rsidDel="00570C07">
                <w:fldChar w:fldCharType="begin"/>
              </w:r>
              <w:r w:rsidRPr="0021753A" w:rsidDel="00570C07">
                <w:delInstrText xml:space="preserve"> REF _Ref185825404 \h </w:delInstrText>
              </w:r>
              <w:r w:rsidRPr="0021753A" w:rsidDel="00570C07">
                <w:fldChar w:fldCharType="separate"/>
              </w:r>
              <w:r w:rsidR="00F9407E" w:rsidRPr="0021753A" w:rsidDel="00570C07">
                <w:rPr>
                  <w:rFonts w:ascii="Arial" w:hAnsi="Arial"/>
                  <w:bCs/>
                  <w:sz w:val="16"/>
                </w:rPr>
                <w:delText xml:space="preserve">Figure </w:delText>
              </w:r>
              <w:r w:rsidR="00F9407E" w:rsidDel="00570C07">
                <w:rPr>
                  <w:rFonts w:ascii="Arial" w:hAnsi="Arial"/>
                  <w:bCs/>
                  <w:noProof/>
                  <w:sz w:val="16"/>
                </w:rPr>
                <w:delText>98</w:delText>
              </w:r>
              <w:r w:rsidRPr="0021753A" w:rsidDel="00570C07">
                <w:fldChar w:fldCharType="end"/>
              </w:r>
              <w:r w:rsidRPr="0021753A" w:rsidDel="00570C07">
                <w:delText>.</w:delText>
              </w:r>
            </w:del>
          </w:p>
          <w:p w14:paraId="2F495A62" w14:textId="77777777" w:rsidR="006E32D5" w:rsidRPr="0021753A" w:rsidRDefault="006E32D5" w:rsidP="006E32D5"/>
          <w:p w14:paraId="2C1D1C59" w14:textId="77777777" w:rsidR="006E32D5" w:rsidRPr="0021753A" w:rsidRDefault="006E32D5" w:rsidP="006E32D5">
            <w:r w:rsidRPr="0021753A">
              <w:rPr>
                <w:b/>
              </w:rPr>
              <w:t>Yes:</w:t>
            </w:r>
            <w:r w:rsidRPr="0021753A">
              <w:t xml:space="preserve"> the next dialog box shows the Auto-Focus–First Guess recipe in order for you to confirm.</w:t>
            </w:r>
          </w:p>
          <w:p w14:paraId="73D54564" w14:textId="77777777" w:rsidR="006E32D5" w:rsidRPr="0021753A" w:rsidRDefault="006E32D5" w:rsidP="006E32D5"/>
          <w:p w14:paraId="57D3FCF8" w14:textId="77777777" w:rsidR="006E32D5" w:rsidRPr="0021753A" w:rsidRDefault="006E32D5" w:rsidP="006E32D5">
            <w:r w:rsidRPr="0021753A">
              <w:rPr>
                <w:b/>
              </w:rPr>
              <w:t>No:</w:t>
            </w:r>
            <w:r w:rsidRPr="0021753A">
              <w:t xml:space="preserve"> you are returned to the Confirm screen.  Select the Use Current Oven Recipe button and enter the oven setpoints and conveyor speed you want to start with.</w:t>
            </w:r>
          </w:p>
        </w:tc>
        <w:tc>
          <w:tcPr>
            <w:tcW w:w="4788" w:type="dxa"/>
            <w:shd w:val="clear" w:color="auto" w:fill="auto"/>
          </w:tcPr>
          <w:p w14:paraId="7A9CA8CE" w14:textId="77777777" w:rsidR="006E32D5" w:rsidRPr="0021753A" w:rsidRDefault="006E32D5" w:rsidP="006E32D5">
            <w:pPr>
              <w:jc w:val="center"/>
            </w:pPr>
            <w:r w:rsidRPr="0021753A">
              <w:rPr>
                <w:noProof/>
              </w:rPr>
              <w:drawing>
                <wp:inline distT="0" distB="0" distL="0" distR="0" wp14:anchorId="2BADFBF0" wp14:editId="4CA701AD">
                  <wp:extent cx="2470150" cy="1409700"/>
                  <wp:effectExtent l="19050" t="19050" r="2540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470150" cy="1409700"/>
                          </a:xfrm>
                          <a:prstGeom prst="rect">
                            <a:avLst/>
                          </a:prstGeom>
                          <a:noFill/>
                          <a:ln w="9525" cmpd="sng">
                            <a:solidFill>
                              <a:srgbClr val="000000"/>
                            </a:solidFill>
                            <a:miter lim="800000"/>
                            <a:headEnd/>
                            <a:tailEnd/>
                          </a:ln>
                          <a:effectLst/>
                        </pic:spPr>
                      </pic:pic>
                    </a:graphicData>
                  </a:graphic>
                </wp:inline>
              </w:drawing>
            </w:r>
          </w:p>
          <w:p w14:paraId="6704EA8F" w14:textId="6BB3D165" w:rsidR="006E32D5" w:rsidRPr="0021753A" w:rsidRDefault="006E32D5" w:rsidP="006E32D5">
            <w:pPr>
              <w:spacing w:before="20" w:after="20"/>
              <w:jc w:val="center"/>
              <w:rPr>
                <w:rFonts w:ascii="Arial" w:hAnsi="Arial"/>
                <w:bCs/>
                <w:sz w:val="16"/>
              </w:rPr>
            </w:pPr>
            <w:bookmarkStart w:id="5859" w:name="_Ref185825404"/>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F9407E">
              <w:rPr>
                <w:rFonts w:ascii="Arial" w:hAnsi="Arial"/>
                <w:bCs/>
                <w:noProof/>
                <w:sz w:val="16"/>
              </w:rPr>
              <w:t>98</w:t>
            </w:r>
            <w:r w:rsidRPr="0021753A">
              <w:rPr>
                <w:rFonts w:ascii="Arial" w:hAnsi="Arial"/>
                <w:bCs/>
                <w:noProof/>
                <w:sz w:val="16"/>
              </w:rPr>
              <w:fldChar w:fldCharType="end"/>
            </w:r>
            <w:bookmarkEnd w:id="5859"/>
          </w:p>
        </w:tc>
      </w:tr>
    </w:tbl>
    <w:p w14:paraId="28A98654" w14:textId="77777777" w:rsidR="006E32D5" w:rsidRPr="0021753A" w:rsidRDefault="006E32D5" w:rsidP="006E32D5"/>
    <w:tbl>
      <w:tblPr>
        <w:tblW w:w="0" w:type="auto"/>
        <w:tblLook w:val="04A0" w:firstRow="1" w:lastRow="0" w:firstColumn="1" w:lastColumn="0" w:noHBand="0" w:noVBand="1"/>
      </w:tblPr>
      <w:tblGrid>
        <w:gridCol w:w="5427"/>
        <w:gridCol w:w="3933"/>
      </w:tblGrid>
      <w:tr w:rsidR="006E32D5" w:rsidRPr="0021753A" w14:paraId="13097C41" w14:textId="77777777" w:rsidTr="006E32D5">
        <w:tc>
          <w:tcPr>
            <w:tcW w:w="5598" w:type="dxa"/>
            <w:shd w:val="clear" w:color="auto" w:fill="auto"/>
          </w:tcPr>
          <w:p w14:paraId="0A931C1C" w14:textId="1FA106DB" w:rsidR="006E32D5" w:rsidRPr="0021753A" w:rsidRDefault="006E32D5" w:rsidP="006E32D5">
            <w:r w:rsidRPr="0021753A">
              <w:t xml:space="preserve">If the Use Auto-Focus… button is selected and there are a sufficient number of boards in the database, this </w:t>
            </w:r>
            <w:r w:rsidRPr="0021753A">
              <w:rPr>
                <w:i/>
              </w:rPr>
              <w:t>Auto-Focus</w:t>
            </w:r>
            <w:r w:rsidRPr="0021753A">
              <w:t xml:space="preserve"> dialog appears.  </w:t>
            </w:r>
            <w:del w:id="5860" w:author="Ryan Beck" w:date="2022-10-10T11:49:00Z">
              <w:r w:rsidRPr="0021753A" w:rsidDel="00570C07">
                <w:delText xml:space="preserve">See </w:delText>
              </w:r>
              <w:r w:rsidRPr="0021753A" w:rsidDel="00570C07">
                <w:fldChar w:fldCharType="begin"/>
              </w:r>
              <w:r w:rsidRPr="0021753A" w:rsidDel="00570C07">
                <w:delInstrText xml:space="preserve"> REF _Ref185825424 \h  \* MERGEFORMAT </w:delInstrText>
              </w:r>
              <w:r w:rsidRPr="0021753A" w:rsidDel="00570C07">
                <w:fldChar w:fldCharType="separate"/>
              </w:r>
              <w:r w:rsidR="00F9407E" w:rsidRPr="00F9407E" w:rsidDel="00570C07">
                <w:delText xml:space="preserve">Figure </w:delText>
              </w:r>
              <w:r w:rsidR="00F9407E" w:rsidRPr="00F9407E" w:rsidDel="00570C07">
                <w:rPr>
                  <w:noProof/>
                </w:rPr>
                <w:delText>99</w:delText>
              </w:r>
              <w:r w:rsidRPr="0021753A" w:rsidDel="00570C07">
                <w:fldChar w:fldCharType="end"/>
              </w:r>
              <w:r w:rsidRPr="0021753A" w:rsidDel="00570C07">
                <w:delText>.</w:delText>
              </w:r>
            </w:del>
          </w:p>
          <w:p w14:paraId="48AA1E9C" w14:textId="77777777" w:rsidR="006E32D5" w:rsidRPr="0021753A" w:rsidRDefault="006E32D5" w:rsidP="006E32D5"/>
          <w:p w14:paraId="4165289A" w14:textId="77777777" w:rsidR="006E32D5" w:rsidRPr="0021753A" w:rsidRDefault="006E32D5" w:rsidP="006E32D5">
            <w:r w:rsidRPr="0021753A">
              <w:rPr>
                <w:b/>
              </w:rPr>
              <w:t>Yes:</w:t>
            </w:r>
            <w:r w:rsidRPr="0021753A">
              <w:t xml:space="preserve"> the next dialog box shows the Auto-Focus –First Guess recipe in order for you to confirm.</w:t>
            </w:r>
          </w:p>
          <w:p w14:paraId="60D3854B" w14:textId="77777777" w:rsidR="006E32D5" w:rsidRPr="0021753A" w:rsidRDefault="006E32D5" w:rsidP="006E32D5"/>
          <w:p w14:paraId="2DAD76EC" w14:textId="77777777" w:rsidR="006E32D5" w:rsidRPr="0021753A" w:rsidRDefault="006E32D5" w:rsidP="006E32D5">
            <w:r w:rsidRPr="0021753A">
              <w:rPr>
                <w:b/>
              </w:rPr>
              <w:t>No:</w:t>
            </w:r>
            <w:r w:rsidRPr="0021753A">
              <w:t xml:space="preserve"> you are returned to the Confirm screen.  Select the Use Current Oven Recipe button and enter the oven setpoints and conveyor speed you want to start with.</w:t>
            </w:r>
          </w:p>
        </w:tc>
        <w:tc>
          <w:tcPr>
            <w:tcW w:w="3978" w:type="dxa"/>
            <w:shd w:val="clear" w:color="auto" w:fill="auto"/>
          </w:tcPr>
          <w:p w14:paraId="72B80C0E" w14:textId="7185C577" w:rsidR="006E32D5" w:rsidRPr="0021753A" w:rsidRDefault="006E32D5" w:rsidP="006E32D5">
            <w:pPr>
              <w:keepNext/>
              <w:jc w:val="center"/>
            </w:pPr>
            <w:del w:id="5861" w:author="Ryan Beck" w:date="2022-10-10T11:49:00Z">
              <w:r w:rsidRPr="0021753A" w:rsidDel="00570C07">
                <w:rPr>
                  <w:noProof/>
                </w:rPr>
                <w:drawing>
                  <wp:inline distT="0" distB="0" distL="0" distR="0" wp14:anchorId="3DF81B5F" wp14:editId="532C3A63">
                    <wp:extent cx="1581150" cy="1346200"/>
                    <wp:effectExtent l="19050" t="19050" r="19050" b="254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581150" cy="1346200"/>
                            </a:xfrm>
                            <a:prstGeom prst="rect">
                              <a:avLst/>
                            </a:prstGeom>
                            <a:noFill/>
                            <a:ln w="9525" cmpd="sng">
                              <a:solidFill>
                                <a:srgbClr val="000000"/>
                              </a:solidFill>
                              <a:miter lim="800000"/>
                              <a:headEnd/>
                              <a:tailEnd/>
                            </a:ln>
                            <a:effectLst/>
                          </pic:spPr>
                        </pic:pic>
                      </a:graphicData>
                    </a:graphic>
                  </wp:inline>
                </w:drawing>
              </w:r>
            </w:del>
            <w:ins w:id="5862" w:author="Ryan Beck" w:date="2022-10-10T11:49:00Z">
              <w:r w:rsidR="00570C07">
                <w:rPr>
                  <w:noProof/>
                </w:rPr>
                <w:t xml:space="preserve"> </w:t>
              </w:r>
              <w:r w:rsidR="00570C07">
                <w:rPr>
                  <w:noProof/>
                </w:rPr>
                <w:drawing>
                  <wp:inline distT="0" distB="0" distL="0" distR="0" wp14:anchorId="34516C68" wp14:editId="32B8AB06">
                    <wp:extent cx="1471930" cy="1353185"/>
                    <wp:effectExtent l="0" t="0" r="0" b="0"/>
                    <wp:docPr id="380" name="Picture 3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descr="Graphical user interface, text, application&#10;&#10;Description automatically generated"/>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1471930" cy="1353185"/>
                            </a:xfrm>
                            <a:prstGeom prst="rect">
                              <a:avLst/>
                            </a:prstGeom>
                          </pic:spPr>
                        </pic:pic>
                      </a:graphicData>
                    </a:graphic>
                  </wp:inline>
                </w:drawing>
              </w:r>
            </w:ins>
          </w:p>
          <w:p w14:paraId="19B36A80" w14:textId="1FC061F5" w:rsidR="006E32D5" w:rsidRPr="0021753A" w:rsidRDefault="006E32D5" w:rsidP="006E32D5">
            <w:pPr>
              <w:spacing w:before="20" w:after="20"/>
              <w:jc w:val="center"/>
              <w:rPr>
                <w:rFonts w:ascii="Arial" w:hAnsi="Arial"/>
                <w:bCs/>
                <w:sz w:val="16"/>
              </w:rPr>
            </w:pPr>
            <w:bookmarkStart w:id="5863" w:name="_Ref185825424"/>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F9407E">
              <w:rPr>
                <w:rFonts w:ascii="Arial" w:hAnsi="Arial"/>
                <w:bCs/>
                <w:noProof/>
                <w:sz w:val="16"/>
              </w:rPr>
              <w:t>99</w:t>
            </w:r>
            <w:r w:rsidRPr="0021753A">
              <w:rPr>
                <w:rFonts w:ascii="Arial" w:hAnsi="Arial"/>
                <w:bCs/>
                <w:noProof/>
                <w:sz w:val="16"/>
              </w:rPr>
              <w:fldChar w:fldCharType="end"/>
            </w:r>
            <w:bookmarkEnd w:id="5863"/>
          </w:p>
        </w:tc>
      </w:tr>
    </w:tbl>
    <w:p w14:paraId="6DF09597" w14:textId="617ED3D9" w:rsidR="006E32D5" w:rsidRDefault="006E32D5" w:rsidP="006E32D5">
      <w:pPr>
        <w:rPr>
          <w:ins w:id="5864" w:author="Tom Bergeron" w:date="2022-11-11T08:38:00Z"/>
        </w:rPr>
      </w:pPr>
    </w:p>
    <w:p w14:paraId="59920E5D" w14:textId="77777777" w:rsidR="007F7D54" w:rsidRDefault="007F7D54" w:rsidP="006E32D5"/>
    <w:p w14:paraId="41A7A2BD" w14:textId="77777777" w:rsidR="006E32D5" w:rsidRDefault="006E32D5" w:rsidP="006E32D5"/>
    <w:p w14:paraId="571B0141" w14:textId="28BDED96" w:rsidR="006E32D5" w:rsidRPr="0021753A" w:rsidRDefault="006E32D5" w:rsidP="006E32D5">
      <w:r w:rsidRPr="0021753A">
        <w:t xml:space="preserve">If you select </w:t>
      </w:r>
      <w:r w:rsidRPr="0021753A">
        <w:rPr>
          <w:b/>
        </w:rPr>
        <w:t>YES</w:t>
      </w:r>
      <w:r w:rsidRPr="0021753A">
        <w:t xml:space="preserve">, the following screen appears, prompting you to confirm the first guess recipe.  See </w:t>
      </w:r>
      <w:r w:rsidRPr="0021753A">
        <w:fldChar w:fldCharType="begin"/>
      </w:r>
      <w:r w:rsidRPr="0021753A">
        <w:instrText xml:space="preserve"> REF _Ref185825483 \h </w:instrText>
      </w:r>
      <w:r w:rsidRPr="0021753A">
        <w:fldChar w:fldCharType="separate"/>
      </w:r>
      <w:r w:rsidR="00F9407E" w:rsidRPr="0021753A">
        <w:rPr>
          <w:rFonts w:ascii="Arial" w:hAnsi="Arial"/>
          <w:bCs/>
          <w:sz w:val="16"/>
        </w:rPr>
        <w:t xml:space="preserve">Figure </w:t>
      </w:r>
      <w:r w:rsidR="00F9407E">
        <w:rPr>
          <w:rFonts w:ascii="Arial" w:hAnsi="Arial"/>
          <w:bCs/>
          <w:noProof/>
          <w:sz w:val="16"/>
        </w:rPr>
        <w:t>100</w:t>
      </w:r>
      <w:r w:rsidRPr="0021753A">
        <w:fldChar w:fldCharType="end"/>
      </w:r>
      <w:r w:rsidRPr="0021753A">
        <w:t>.</w:t>
      </w:r>
    </w:p>
    <w:p w14:paraId="420BF73A" w14:textId="77777777" w:rsidR="006E32D5" w:rsidRPr="0021753A" w:rsidRDefault="006E32D5" w:rsidP="006E32D5"/>
    <w:p w14:paraId="60183307" w14:textId="466AA4F2" w:rsidR="006E32D5" w:rsidRPr="0021753A" w:rsidRDefault="006E32D5" w:rsidP="006E32D5">
      <w:pPr>
        <w:jc w:val="center"/>
      </w:pPr>
      <w:del w:id="5865" w:author="Ryan Beck" w:date="2022-10-10T11:50:00Z">
        <w:r w:rsidRPr="0021753A" w:rsidDel="00A47D8A">
          <w:rPr>
            <w:noProof/>
          </w:rPr>
          <w:drawing>
            <wp:inline distT="0" distB="0" distL="0" distR="0" wp14:anchorId="6FC99832" wp14:editId="438262B3">
              <wp:extent cx="3352800" cy="2743200"/>
              <wp:effectExtent l="19050" t="19050" r="19050"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352800" cy="2743200"/>
                      </a:xfrm>
                      <a:prstGeom prst="rect">
                        <a:avLst/>
                      </a:prstGeom>
                      <a:noFill/>
                      <a:ln w="6350" cmpd="sng">
                        <a:solidFill>
                          <a:srgbClr val="000000"/>
                        </a:solidFill>
                        <a:miter lim="800000"/>
                        <a:headEnd/>
                        <a:tailEnd/>
                      </a:ln>
                      <a:effectLst/>
                    </pic:spPr>
                  </pic:pic>
                </a:graphicData>
              </a:graphic>
            </wp:inline>
          </w:drawing>
        </w:r>
      </w:del>
      <w:ins w:id="5866" w:author="Ryan Beck" w:date="2022-10-10T11:50:00Z">
        <w:r w:rsidR="00A47D8A" w:rsidRPr="00A47D8A">
          <w:rPr>
            <w:noProof/>
          </w:rPr>
          <w:t xml:space="preserve"> </w:t>
        </w:r>
        <w:r w:rsidR="00A47D8A">
          <w:rPr>
            <w:noProof/>
          </w:rPr>
          <w:drawing>
            <wp:inline distT="0" distB="0" distL="0" distR="0" wp14:anchorId="76F6DE8B" wp14:editId="77C47287">
              <wp:extent cx="3355340" cy="2532380"/>
              <wp:effectExtent l="0" t="0" r="0" b="1270"/>
              <wp:docPr id="3067" name="Picture 306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 name="Picture 3067" descr="Graphical user interface&#10;&#10;Description automatically generated with low confidence"/>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3355340" cy="2532380"/>
                      </a:xfrm>
                      <a:prstGeom prst="rect">
                        <a:avLst/>
                      </a:prstGeom>
                    </pic:spPr>
                  </pic:pic>
                </a:graphicData>
              </a:graphic>
            </wp:inline>
          </w:drawing>
        </w:r>
      </w:ins>
    </w:p>
    <w:p w14:paraId="1B6A6DE9" w14:textId="0F87E950" w:rsidR="006E32D5" w:rsidRPr="0021753A" w:rsidRDefault="006E32D5" w:rsidP="006E32D5">
      <w:pPr>
        <w:spacing w:before="20" w:after="20"/>
        <w:jc w:val="center"/>
        <w:rPr>
          <w:rFonts w:ascii="Arial" w:hAnsi="Arial"/>
          <w:bCs/>
          <w:sz w:val="16"/>
        </w:rPr>
      </w:pPr>
      <w:bookmarkStart w:id="5867" w:name="_Ref185825483"/>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F9407E">
        <w:rPr>
          <w:rFonts w:ascii="Arial" w:hAnsi="Arial"/>
          <w:bCs/>
          <w:noProof/>
          <w:sz w:val="16"/>
        </w:rPr>
        <w:t>100</w:t>
      </w:r>
      <w:r w:rsidRPr="0021753A">
        <w:rPr>
          <w:rFonts w:ascii="Arial" w:hAnsi="Arial"/>
          <w:bCs/>
          <w:noProof/>
          <w:sz w:val="16"/>
        </w:rPr>
        <w:fldChar w:fldCharType="end"/>
      </w:r>
      <w:bookmarkEnd w:id="5867"/>
      <w:r w:rsidRPr="0021753A">
        <w:rPr>
          <w:rFonts w:ascii="Arial" w:hAnsi="Arial"/>
          <w:bCs/>
          <w:sz w:val="16"/>
        </w:rPr>
        <w:t>: Run a Profile – Auto Focus screen #3</w:t>
      </w:r>
    </w:p>
    <w:p w14:paraId="5D07395E" w14:textId="77777777" w:rsidR="006E32D5" w:rsidRPr="0021753A" w:rsidRDefault="006E32D5" w:rsidP="006E32D5"/>
    <w:p w14:paraId="7930AE0D" w14:textId="77777777" w:rsidR="006E32D5" w:rsidRPr="00B439C6" w:rsidRDefault="006E32D5" w:rsidP="006E32D5">
      <w:pPr>
        <w:numPr>
          <w:ilvl w:val="0"/>
          <w:numId w:val="151"/>
        </w:numPr>
        <w:tabs>
          <w:tab w:val="left" w:pos="360"/>
        </w:tabs>
        <w:rPr>
          <w:b/>
          <w:noProof/>
        </w:rPr>
      </w:pPr>
      <w:r w:rsidRPr="0021753A">
        <w:rPr>
          <w:b/>
          <w:noProof/>
        </w:rPr>
        <w:t>Click the Next button</w:t>
      </w:r>
      <w:r>
        <w:rPr>
          <w:b/>
          <w:noProof/>
        </w:rPr>
        <w:t xml:space="preserve"> </w:t>
      </w:r>
      <w:r>
        <w:rPr>
          <w:bCs/>
          <w:noProof/>
        </w:rPr>
        <w:t>to continue with setting up to run a profile.</w:t>
      </w:r>
    </w:p>
    <w:p w14:paraId="5B921FEF" w14:textId="77777777" w:rsidR="006E32D5" w:rsidRPr="0021753A" w:rsidRDefault="006E32D5" w:rsidP="006E32D5">
      <w:pPr>
        <w:ind w:left="360"/>
        <w:rPr>
          <w:b/>
          <w:noProof/>
        </w:rPr>
      </w:pPr>
    </w:p>
    <w:p w14:paraId="0FDFED5E" w14:textId="2EAF9F60" w:rsidR="006E32D5" w:rsidRPr="0021753A" w:rsidRDefault="006E32D5" w:rsidP="006E32D5">
      <w:pPr>
        <w:ind w:left="360"/>
      </w:pPr>
      <w:r w:rsidRPr="0021753A">
        <w:t xml:space="preserve">If there is no communication with the oven controller, the following dialog box appears.  You must manually enter the recipe information on the oven.  </w:t>
      </w:r>
      <w:del w:id="5868" w:author="Ryan Beck" w:date="2022-10-10T11:50:00Z">
        <w:r w:rsidRPr="0021753A" w:rsidDel="00A47D8A">
          <w:delText xml:space="preserve">See </w:delText>
        </w:r>
        <w:r w:rsidRPr="0021753A" w:rsidDel="00A47D8A">
          <w:fldChar w:fldCharType="begin"/>
        </w:r>
        <w:r w:rsidRPr="0021753A" w:rsidDel="00A47D8A">
          <w:delInstrText xml:space="preserve"> REF _Ref185825506 \h </w:delInstrText>
        </w:r>
        <w:r w:rsidRPr="0021753A" w:rsidDel="00A47D8A">
          <w:fldChar w:fldCharType="separate"/>
        </w:r>
        <w:r w:rsidR="00F9407E" w:rsidRPr="0021753A" w:rsidDel="00A47D8A">
          <w:rPr>
            <w:rFonts w:ascii="Arial" w:hAnsi="Arial"/>
            <w:bCs/>
            <w:sz w:val="16"/>
          </w:rPr>
          <w:delText xml:space="preserve">Figure </w:delText>
        </w:r>
        <w:r w:rsidR="00F9407E" w:rsidDel="00A47D8A">
          <w:rPr>
            <w:rFonts w:ascii="Arial" w:hAnsi="Arial"/>
            <w:bCs/>
            <w:noProof/>
            <w:sz w:val="16"/>
          </w:rPr>
          <w:delText>101</w:delText>
        </w:r>
        <w:r w:rsidRPr="0021753A" w:rsidDel="00A47D8A">
          <w:fldChar w:fldCharType="end"/>
        </w:r>
        <w:r w:rsidRPr="0021753A" w:rsidDel="00A47D8A">
          <w:delText>.</w:delText>
        </w:r>
      </w:del>
    </w:p>
    <w:p w14:paraId="1CA1E4F3" w14:textId="77777777" w:rsidR="006E32D5" w:rsidRPr="0021753A" w:rsidRDefault="006E32D5" w:rsidP="006E32D5">
      <w:pPr>
        <w:ind w:left="360"/>
      </w:pPr>
    </w:p>
    <w:p w14:paraId="09D901CB" w14:textId="71A0B2A5" w:rsidR="006E32D5" w:rsidRPr="0021753A" w:rsidRDefault="006E32D5" w:rsidP="006E32D5">
      <w:pPr>
        <w:jc w:val="center"/>
      </w:pPr>
      <w:del w:id="5869" w:author="Ryan Beck" w:date="2022-10-10T11:50:00Z">
        <w:r w:rsidDel="004B036B">
          <w:rPr>
            <w:noProof/>
          </w:rPr>
          <w:drawing>
            <wp:inline distT="0" distB="0" distL="0" distR="0" wp14:anchorId="59B3CFA9" wp14:editId="793C8656">
              <wp:extent cx="3609975" cy="19907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609975" cy="1990725"/>
                      </a:xfrm>
                      <a:prstGeom prst="rect">
                        <a:avLst/>
                      </a:prstGeom>
                      <a:noFill/>
                      <a:ln>
                        <a:noFill/>
                      </a:ln>
                    </pic:spPr>
                  </pic:pic>
                </a:graphicData>
              </a:graphic>
            </wp:inline>
          </w:drawing>
        </w:r>
      </w:del>
      <w:ins w:id="5870" w:author="Ryan Beck" w:date="2022-10-10T11:50:00Z">
        <w:r w:rsidR="004B036B" w:rsidRPr="004B036B">
          <w:rPr>
            <w:noProof/>
          </w:rPr>
          <w:t xml:space="preserve"> </w:t>
        </w:r>
        <w:r w:rsidR="004B036B">
          <w:rPr>
            <w:noProof/>
          </w:rPr>
          <w:drawing>
            <wp:inline distT="0" distB="0" distL="0" distR="0" wp14:anchorId="4BC249E8" wp14:editId="779A32ED">
              <wp:extent cx="2569210" cy="2413000"/>
              <wp:effectExtent l="0" t="0" r="2540" b="6350"/>
              <wp:docPr id="172" name="Picture 1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Table&#10;&#10;Description automatically generated"/>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2569210" cy="2413000"/>
                      </a:xfrm>
                      <a:prstGeom prst="rect">
                        <a:avLst/>
                      </a:prstGeom>
                    </pic:spPr>
                  </pic:pic>
                </a:graphicData>
              </a:graphic>
            </wp:inline>
          </w:drawing>
        </w:r>
      </w:ins>
    </w:p>
    <w:p w14:paraId="65266F1C" w14:textId="1EA78D73" w:rsidR="006E32D5" w:rsidRPr="0021753A" w:rsidRDefault="006E32D5" w:rsidP="006E32D5">
      <w:pPr>
        <w:spacing w:before="20" w:after="20"/>
        <w:jc w:val="center"/>
        <w:rPr>
          <w:rFonts w:ascii="Arial" w:hAnsi="Arial"/>
          <w:bCs/>
          <w:sz w:val="16"/>
        </w:rPr>
      </w:pPr>
      <w:bookmarkStart w:id="5871" w:name="_Ref185825506"/>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F9407E">
        <w:rPr>
          <w:rFonts w:ascii="Arial" w:hAnsi="Arial"/>
          <w:bCs/>
          <w:noProof/>
          <w:sz w:val="16"/>
        </w:rPr>
        <w:t>101</w:t>
      </w:r>
      <w:r w:rsidRPr="0021753A">
        <w:rPr>
          <w:rFonts w:ascii="Arial" w:hAnsi="Arial"/>
          <w:bCs/>
          <w:noProof/>
          <w:sz w:val="16"/>
        </w:rPr>
        <w:fldChar w:fldCharType="end"/>
      </w:r>
      <w:bookmarkEnd w:id="5871"/>
      <w:r w:rsidRPr="0021753A">
        <w:rPr>
          <w:rFonts w:ascii="Arial" w:hAnsi="Arial"/>
          <w:bCs/>
          <w:sz w:val="16"/>
        </w:rPr>
        <w:t>: Run a Profile – Oven controller communication error</w:t>
      </w:r>
    </w:p>
    <w:p w14:paraId="0E815F04" w14:textId="77777777" w:rsidR="006E32D5" w:rsidRPr="0021753A" w:rsidRDefault="006E32D5" w:rsidP="006E32D5"/>
    <w:p w14:paraId="1426C7C4" w14:textId="77777777" w:rsidR="006E32D5" w:rsidRPr="0021753A" w:rsidRDefault="006E32D5" w:rsidP="006E32D5">
      <w:pPr>
        <w:ind w:left="360"/>
      </w:pPr>
      <w:r w:rsidRPr="0021753A">
        <w:t>If there is communication with the oven, then the recipe is copied directly to the oven.</w:t>
      </w:r>
    </w:p>
    <w:p w14:paraId="414486DF" w14:textId="04CFD9CB" w:rsidR="00806DB4" w:rsidRDefault="00806DB4" w:rsidP="0026146F">
      <w:pPr>
        <w:pStyle w:val="Heading1"/>
      </w:pPr>
      <w:bookmarkStart w:id="5872" w:name="_Toc53042075"/>
      <w:bookmarkStart w:id="5873" w:name="_Toc53042425"/>
      <w:bookmarkStart w:id="5874" w:name="_Toc53042495"/>
      <w:bookmarkStart w:id="5875" w:name="_Toc86846228"/>
      <w:bookmarkStart w:id="5876" w:name="_Toc86846589"/>
      <w:bookmarkStart w:id="5877" w:name="_Toc119049797"/>
      <w:bookmarkStart w:id="5878" w:name="_Toc119050531"/>
      <w:bookmarkStart w:id="5879" w:name="_Toc119050721"/>
      <w:r>
        <w:lastRenderedPageBreak/>
        <w:t>Sav</w:t>
      </w:r>
      <w:r w:rsidR="00AD4DC4">
        <w:t>e</w:t>
      </w:r>
      <w:r>
        <w:t xml:space="preserve"> </w:t>
      </w:r>
      <w:r w:rsidR="006C7149">
        <w:t xml:space="preserve">Energy </w:t>
      </w:r>
      <w:proofErr w:type="gramStart"/>
      <w:r w:rsidR="006C7149">
        <w:t>With</w:t>
      </w:r>
      <w:proofErr w:type="gramEnd"/>
      <w:r w:rsidR="006C7149">
        <w:t xml:space="preserve"> </w:t>
      </w:r>
      <w:r>
        <w:t xml:space="preserve">Navigator </w:t>
      </w:r>
      <w:r w:rsidR="00AD4DC4">
        <w:t>a</w:t>
      </w:r>
      <w:r w:rsidR="006C7149">
        <w:t xml:space="preserve">nd </w:t>
      </w:r>
      <w:r>
        <w:t>Auto</w:t>
      </w:r>
      <w:r w:rsidR="006C7149">
        <w:t>-</w:t>
      </w:r>
      <w:r>
        <w:t>Focus</w:t>
      </w:r>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72"/>
      <w:bookmarkEnd w:id="5873"/>
      <w:bookmarkEnd w:id="5874"/>
      <w:bookmarkEnd w:id="5875"/>
      <w:bookmarkEnd w:id="5876"/>
      <w:bookmarkEnd w:id="5877"/>
      <w:bookmarkEnd w:id="5878"/>
      <w:bookmarkEnd w:id="5879"/>
    </w:p>
    <w:p w14:paraId="7CF6FE89" w14:textId="02466166" w:rsidR="00A85115" w:rsidRDefault="00360EBB" w:rsidP="00806DB4">
      <w:r w:rsidRPr="00830D6C">
        <w:rPr>
          <w:lang w:val="en"/>
        </w:rPr>
        <w:t xml:space="preserve">Studies have shown that many reflow ovens </w:t>
      </w:r>
      <w:r w:rsidRPr="003E6083">
        <w:rPr>
          <w:lang w:val="en"/>
        </w:rPr>
        <w:t xml:space="preserve">consume more energy than required in order to process products </w:t>
      </w:r>
      <w:r w:rsidR="0085440C">
        <w:rPr>
          <w:lang w:val="en"/>
        </w:rPr>
        <w:t>with</w:t>
      </w:r>
      <w:r w:rsidRPr="003E6083">
        <w:rPr>
          <w:lang w:val="en"/>
        </w:rPr>
        <w:t xml:space="preserve">in </w:t>
      </w:r>
      <w:r w:rsidR="0085440C">
        <w:rPr>
          <w:lang w:val="en"/>
        </w:rPr>
        <w:t xml:space="preserve">their </w:t>
      </w:r>
      <w:r w:rsidRPr="003E6083">
        <w:rPr>
          <w:lang w:val="en"/>
        </w:rPr>
        <w:t>spec</w:t>
      </w:r>
      <w:r w:rsidR="0085440C">
        <w:rPr>
          <w:lang w:val="en"/>
        </w:rPr>
        <w:t>ifications</w:t>
      </w:r>
      <w:r w:rsidRPr="003E6083">
        <w:rPr>
          <w:lang w:val="en"/>
        </w:rPr>
        <w:t>.</w:t>
      </w:r>
      <w:r>
        <w:t xml:space="preserve">  The </w:t>
      </w:r>
      <w:r w:rsidRPr="00CB1F91">
        <w:rPr>
          <w:i/>
        </w:rPr>
        <w:t>Power</w:t>
      </w:r>
      <w:r>
        <w:t xml:space="preserve"> feature, </w:t>
      </w:r>
      <w:r w:rsidR="000254F3">
        <w:t>included</w:t>
      </w:r>
      <w:r>
        <w:t xml:space="preserve"> with b</w:t>
      </w:r>
      <w:r w:rsidR="00CB1F91">
        <w:t>oth the Navigator</w:t>
      </w:r>
      <w:r w:rsidR="000254F3">
        <w:t xml:space="preserve"> Power and Auto-Focus Power</w:t>
      </w:r>
      <w:r w:rsidR="00CB1F91">
        <w:t xml:space="preserve"> options</w:t>
      </w:r>
      <w:r>
        <w:t>,</w:t>
      </w:r>
      <w:r w:rsidR="00CB1F91">
        <w:t xml:space="preserve"> lets you </w:t>
      </w:r>
      <w:r>
        <w:t>optimize your oven settings for reduced energy use.</w:t>
      </w:r>
      <w:r w:rsidR="00FB2208">
        <w:t xml:space="preserve">  </w:t>
      </w:r>
      <w:r w:rsidR="00CB1F91">
        <w:t xml:space="preserve">The Power feature </w:t>
      </w:r>
      <w:r>
        <w:t>identifies the oven recipes that consume the least amount of energy while keeping products within spec</w:t>
      </w:r>
      <w:r w:rsidR="007E00AE">
        <w:t>.</w:t>
      </w:r>
    </w:p>
    <w:p w14:paraId="6A92B321" w14:textId="270CFDB1" w:rsidR="00846BB0" w:rsidRDefault="00846BB0" w:rsidP="00846BB0">
      <w:pPr>
        <w:pStyle w:val="ListBullet"/>
        <w:numPr>
          <w:ilvl w:val="0"/>
          <w:numId w:val="0"/>
        </w:numPr>
      </w:pPr>
    </w:p>
    <w:p w14:paraId="18EEE93C" w14:textId="6252AC48" w:rsidR="00846BB0" w:rsidRDefault="004F7C7C" w:rsidP="00E14151">
      <w:pPr>
        <w:pStyle w:val="Heading2"/>
      </w:pPr>
      <w:bookmarkStart w:id="5880" w:name="_Toc469043176"/>
      <w:bookmarkStart w:id="5881" w:name="_Toc469043756"/>
      <w:bookmarkStart w:id="5882" w:name="_Toc469045060"/>
      <w:bookmarkStart w:id="5883" w:name="_Toc469612949"/>
      <w:bookmarkStart w:id="5884" w:name="_Toc491175122"/>
      <w:bookmarkStart w:id="5885" w:name="_Toc491264031"/>
      <w:bookmarkStart w:id="5886" w:name="_Toc491337709"/>
      <w:bookmarkStart w:id="5887" w:name="_Toc491338047"/>
      <w:bookmarkStart w:id="5888" w:name="_Toc532855794"/>
      <w:bookmarkStart w:id="5889" w:name="_Toc532856653"/>
      <w:bookmarkStart w:id="5890" w:name="_Toc53042076"/>
      <w:bookmarkStart w:id="5891" w:name="_Toc53042426"/>
      <w:bookmarkStart w:id="5892" w:name="_Toc86846229"/>
      <w:bookmarkStart w:id="5893" w:name="_Toc86846590"/>
      <w:bookmarkStart w:id="5894" w:name="_Toc119049798"/>
      <w:bookmarkStart w:id="5895" w:name="_Toc119050532"/>
      <w:bookmarkStart w:id="5896" w:name="_Toc119050722"/>
      <w:r>
        <w:t>Enable the Power Feature in Auto-Focus</w:t>
      </w:r>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p>
    <w:tbl>
      <w:tblPr>
        <w:tblW w:w="0" w:type="auto"/>
        <w:tblLook w:val="04A0" w:firstRow="1" w:lastRow="0" w:firstColumn="1" w:lastColumn="0" w:noHBand="0" w:noVBand="1"/>
      </w:tblPr>
      <w:tblGrid>
        <w:gridCol w:w="5784"/>
        <w:gridCol w:w="3576"/>
      </w:tblGrid>
      <w:tr w:rsidR="007E00AE" w14:paraId="3E1062D1" w14:textId="77777777" w:rsidTr="004F7C7C">
        <w:tc>
          <w:tcPr>
            <w:tcW w:w="5784" w:type="dxa"/>
            <w:shd w:val="clear" w:color="auto" w:fill="auto"/>
          </w:tcPr>
          <w:p w14:paraId="20765A05" w14:textId="77777777" w:rsidR="008A2A4F" w:rsidRDefault="008A2A4F" w:rsidP="00AA5614">
            <w:pPr>
              <w:numPr>
                <w:ilvl w:val="0"/>
                <w:numId w:val="38"/>
              </w:numPr>
            </w:pPr>
            <w:r>
              <w:t xml:space="preserve">On the Global Preferences screen, select the </w:t>
            </w:r>
            <w:r w:rsidRPr="00ED66B5">
              <w:rPr>
                <w:b/>
              </w:rPr>
              <w:t>Auto-Focus</w:t>
            </w:r>
            <w:r>
              <w:t xml:space="preserve"> tab.</w:t>
            </w:r>
          </w:p>
          <w:p w14:paraId="776846A2" w14:textId="77777777" w:rsidR="008A2A4F" w:rsidRDefault="008A2A4F" w:rsidP="008A2A4F"/>
          <w:p w14:paraId="766AA65D" w14:textId="77777777" w:rsidR="008A2A4F" w:rsidRDefault="008A2A4F" w:rsidP="00AA5614">
            <w:pPr>
              <w:numPr>
                <w:ilvl w:val="0"/>
                <w:numId w:val="38"/>
              </w:numPr>
            </w:pPr>
            <w:r>
              <w:t xml:space="preserve">In the </w:t>
            </w:r>
            <w:r w:rsidRPr="00ED66B5">
              <w:rPr>
                <w:b/>
              </w:rPr>
              <w:t>Search Mode</w:t>
            </w:r>
            <w:r>
              <w:t xml:space="preserve"> area of the </w:t>
            </w:r>
            <w:r w:rsidRPr="00ED66B5">
              <w:rPr>
                <w:b/>
              </w:rPr>
              <w:t>Profile Optimization Settings</w:t>
            </w:r>
            <w:r>
              <w:t xml:space="preserve"> panel, click on the </w:t>
            </w:r>
            <w:r w:rsidRPr="00ED66B5">
              <w:rPr>
                <w:b/>
              </w:rPr>
              <w:t>Minimize Energy Consumption</w:t>
            </w:r>
            <w:r>
              <w:t xml:space="preserve"> radio button.</w:t>
            </w:r>
          </w:p>
          <w:p w14:paraId="747D452D" w14:textId="77777777" w:rsidR="008A2A4F" w:rsidRDefault="008A2A4F" w:rsidP="008A2A4F"/>
          <w:p w14:paraId="04D3D83F" w14:textId="6B3FCA14" w:rsidR="008A2A4F" w:rsidRDefault="008A2A4F" w:rsidP="00806DB4"/>
        </w:tc>
        <w:tc>
          <w:tcPr>
            <w:tcW w:w="3576" w:type="dxa"/>
            <w:shd w:val="clear" w:color="auto" w:fill="auto"/>
          </w:tcPr>
          <w:p w14:paraId="4E1B96F8" w14:textId="684D72EB" w:rsidR="007E00AE" w:rsidRDefault="007E00AE" w:rsidP="00806DB4">
            <w:pPr>
              <w:rPr>
                <w:noProof/>
              </w:rPr>
            </w:pPr>
          </w:p>
          <w:p w14:paraId="137B76C6" w14:textId="6E820B2B" w:rsidR="008167D2" w:rsidRDefault="000E0382" w:rsidP="00806DB4">
            <w:pPr>
              <w:rPr>
                <w:noProof/>
              </w:rPr>
            </w:pPr>
            <w:r>
              <w:rPr>
                <w:noProof/>
              </w:rPr>
              <w:drawing>
                <wp:inline distT="0" distB="0" distL="0" distR="0" wp14:anchorId="0AA6F33D" wp14:editId="4C762BCE">
                  <wp:extent cx="2124075" cy="1350645"/>
                  <wp:effectExtent l="0" t="0" r="9525" b="1905"/>
                  <wp:docPr id="198" name="Picture 1" descr="Description: C:\Users\dklueck\Desktop\Power auto focus Prof Opt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Power auto focus Prof Opt Settings.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124075" cy="1350645"/>
                          </a:xfrm>
                          <a:prstGeom prst="rect">
                            <a:avLst/>
                          </a:prstGeom>
                          <a:noFill/>
                          <a:ln>
                            <a:noFill/>
                          </a:ln>
                        </pic:spPr>
                      </pic:pic>
                    </a:graphicData>
                  </a:graphic>
                </wp:inline>
              </w:drawing>
            </w:r>
          </w:p>
          <w:p w14:paraId="028832C5" w14:textId="2E232678" w:rsidR="007E00AE" w:rsidRDefault="007E00AE" w:rsidP="00806DB4"/>
        </w:tc>
      </w:tr>
    </w:tbl>
    <w:p w14:paraId="15ABCF10" w14:textId="2AF39003" w:rsidR="004F7C7C" w:rsidRDefault="004F7C7C"/>
    <w:p w14:paraId="7B3348D7" w14:textId="77777777" w:rsidR="004F7C7C" w:rsidRDefault="004F7C7C" w:rsidP="00E14151">
      <w:pPr>
        <w:pStyle w:val="Heading2"/>
      </w:pPr>
      <w:bookmarkStart w:id="5897" w:name="_Toc469043177"/>
      <w:bookmarkStart w:id="5898" w:name="_Toc469043757"/>
      <w:bookmarkStart w:id="5899" w:name="_Toc469045061"/>
      <w:bookmarkStart w:id="5900" w:name="_Toc469612950"/>
      <w:bookmarkStart w:id="5901" w:name="_Toc491175123"/>
      <w:bookmarkStart w:id="5902" w:name="_Toc491264032"/>
      <w:bookmarkStart w:id="5903" w:name="_Toc491337710"/>
      <w:bookmarkStart w:id="5904" w:name="_Toc491338048"/>
      <w:bookmarkStart w:id="5905" w:name="_Toc532855795"/>
      <w:bookmarkStart w:id="5906" w:name="_Toc532856654"/>
      <w:bookmarkStart w:id="5907" w:name="_Toc53042077"/>
      <w:bookmarkStart w:id="5908" w:name="_Toc53042427"/>
      <w:bookmarkStart w:id="5909" w:name="_Toc86846230"/>
      <w:bookmarkStart w:id="5910" w:name="_Toc86846591"/>
      <w:bookmarkStart w:id="5911" w:name="_Toc119049799"/>
      <w:bookmarkStart w:id="5912" w:name="_Toc119050533"/>
      <w:bookmarkStart w:id="5913" w:name="_Toc119050723"/>
      <w:r>
        <w:t>Enable the Power Feature in</w:t>
      </w:r>
      <w:r w:rsidRPr="008A2A4F">
        <w:t xml:space="preserve"> </w:t>
      </w:r>
      <w:r>
        <w:t>Navigator</w:t>
      </w:r>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p>
    <w:tbl>
      <w:tblPr>
        <w:tblW w:w="0" w:type="auto"/>
        <w:tblLook w:val="04A0" w:firstRow="1" w:lastRow="0" w:firstColumn="1" w:lastColumn="0" w:noHBand="0" w:noVBand="1"/>
      </w:tblPr>
      <w:tblGrid>
        <w:gridCol w:w="5784"/>
        <w:gridCol w:w="3576"/>
      </w:tblGrid>
      <w:tr w:rsidR="007E00AE" w14:paraId="1620CA01" w14:textId="77777777" w:rsidTr="004F7C7C">
        <w:tc>
          <w:tcPr>
            <w:tcW w:w="5784" w:type="dxa"/>
            <w:shd w:val="clear" w:color="auto" w:fill="auto"/>
          </w:tcPr>
          <w:p w14:paraId="797E4A80" w14:textId="62A0F755" w:rsidR="008A2A4F" w:rsidRDefault="008A2A4F" w:rsidP="00AA5614">
            <w:pPr>
              <w:numPr>
                <w:ilvl w:val="0"/>
                <w:numId w:val="39"/>
              </w:numPr>
            </w:pPr>
            <w:r>
              <w:t>On the Virtual Profile Live Mode screen, select the Optimization tab.</w:t>
            </w:r>
          </w:p>
          <w:p w14:paraId="7CFD0E00" w14:textId="77777777" w:rsidR="008A2A4F" w:rsidRDefault="008A2A4F" w:rsidP="008A2A4F"/>
          <w:p w14:paraId="130F1FCC" w14:textId="74BA1057" w:rsidR="008A2A4F" w:rsidRDefault="008A2A4F" w:rsidP="00AA5614">
            <w:pPr>
              <w:numPr>
                <w:ilvl w:val="0"/>
                <w:numId w:val="39"/>
              </w:numPr>
            </w:pPr>
            <w:r>
              <w:t xml:space="preserve">In the </w:t>
            </w:r>
            <w:r w:rsidRPr="00ED66B5">
              <w:rPr>
                <w:b/>
              </w:rPr>
              <w:t>Search Mode</w:t>
            </w:r>
            <w:r>
              <w:t xml:space="preserve"> panel, click on the </w:t>
            </w:r>
            <w:r w:rsidRPr="00ED66B5">
              <w:rPr>
                <w:b/>
              </w:rPr>
              <w:t>Minimize Energy Consumption</w:t>
            </w:r>
            <w:r>
              <w:t xml:space="preserve"> radio button.</w:t>
            </w:r>
          </w:p>
          <w:p w14:paraId="46438A15" w14:textId="77777777" w:rsidR="008A2A4F" w:rsidRDefault="008A2A4F" w:rsidP="008A2A4F"/>
          <w:p w14:paraId="28153194" w14:textId="76A6E62A" w:rsidR="007E00AE" w:rsidRDefault="007E00AE" w:rsidP="00806DB4"/>
        </w:tc>
        <w:tc>
          <w:tcPr>
            <w:tcW w:w="3576" w:type="dxa"/>
            <w:shd w:val="clear" w:color="auto" w:fill="auto"/>
          </w:tcPr>
          <w:p w14:paraId="501BCE76" w14:textId="77777777" w:rsidR="007E00AE" w:rsidRDefault="007E00AE" w:rsidP="00806DB4">
            <w:pPr>
              <w:rPr>
                <w:noProof/>
              </w:rPr>
            </w:pPr>
          </w:p>
          <w:p w14:paraId="55CC5A96" w14:textId="5AD5A01E" w:rsidR="008167D2" w:rsidRDefault="000E0382" w:rsidP="00806DB4">
            <w:pPr>
              <w:rPr>
                <w:noProof/>
              </w:rPr>
            </w:pPr>
            <w:del w:id="5914" w:author="Ryan Beck" w:date="2022-10-10T11:51:00Z">
              <w:r w:rsidDel="000477AD">
                <w:rPr>
                  <w:noProof/>
                </w:rPr>
                <w:drawing>
                  <wp:inline distT="0" distB="0" distL="0" distR="0" wp14:anchorId="1DBECAC4" wp14:editId="1363552B">
                    <wp:extent cx="2089150" cy="1504950"/>
                    <wp:effectExtent l="0" t="0" r="6350" b="0"/>
                    <wp:docPr id="199" name="Picture 3" descr="Description: C:\Users\dklueck\Desktop\Power Nav Optimization tab Searrch 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dklueck\Desktop\Power Nav Optimization tab Searrch Mode.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089150" cy="1504950"/>
                            </a:xfrm>
                            <a:prstGeom prst="rect">
                              <a:avLst/>
                            </a:prstGeom>
                            <a:noFill/>
                            <a:ln>
                              <a:noFill/>
                            </a:ln>
                          </pic:spPr>
                        </pic:pic>
                      </a:graphicData>
                    </a:graphic>
                  </wp:inline>
                </w:drawing>
              </w:r>
            </w:del>
            <w:ins w:id="5915" w:author="Ryan Beck" w:date="2022-10-10T11:51:00Z">
              <w:r w:rsidR="000477AD">
                <w:rPr>
                  <w:noProof/>
                </w:rPr>
                <w:t xml:space="preserve"> </w:t>
              </w:r>
              <w:r w:rsidR="000477AD">
                <w:rPr>
                  <w:noProof/>
                </w:rPr>
                <w:drawing>
                  <wp:inline distT="0" distB="0" distL="0" distR="0" wp14:anchorId="72FDC144" wp14:editId="0BEC5268">
                    <wp:extent cx="2093595" cy="1581785"/>
                    <wp:effectExtent l="0" t="0" r="1905" b="0"/>
                    <wp:docPr id="3068" name="Picture 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 name="Picture 3068"/>
                            <pic:cNvPicPr>
                              <a:picLocks noChangeAspect="1"/>
                            </pic:cNvPicPr>
                          </pic:nvPicPr>
                          <pic:blipFill>
                            <a:blip r:embed="rId228"/>
                            <a:stretch>
                              <a:fillRect/>
                            </a:stretch>
                          </pic:blipFill>
                          <pic:spPr>
                            <a:xfrm>
                              <a:off x="0" y="0"/>
                              <a:ext cx="2093595" cy="1581785"/>
                            </a:xfrm>
                            <a:prstGeom prst="rect">
                              <a:avLst/>
                            </a:prstGeom>
                          </pic:spPr>
                        </pic:pic>
                      </a:graphicData>
                    </a:graphic>
                  </wp:inline>
                </w:drawing>
              </w:r>
              <w:r w:rsidR="002173B9">
                <w:rPr>
                  <w:noProof/>
                </w:rPr>
                <w:t xml:space="preserve"> </w:t>
              </w:r>
            </w:ins>
          </w:p>
          <w:p w14:paraId="1BBBFE8B" w14:textId="77777777" w:rsidR="007E00AE" w:rsidRDefault="007E00AE" w:rsidP="00806DB4"/>
        </w:tc>
      </w:tr>
    </w:tbl>
    <w:p w14:paraId="02F241FD" w14:textId="6F9EBB22" w:rsidR="00FB2208" w:rsidRDefault="00FB2208" w:rsidP="00806DB4"/>
    <w:p w14:paraId="68C2FC1B" w14:textId="7573D482" w:rsidR="002172EC" w:rsidRPr="00AD4DC4" w:rsidRDefault="002172EC" w:rsidP="002172EC">
      <w:pPr>
        <w:pStyle w:val="Heading1"/>
      </w:pPr>
      <w:bookmarkStart w:id="5916" w:name="_Using_the_Live"/>
      <w:bookmarkStart w:id="5917" w:name="_Toc469612951"/>
      <w:bookmarkStart w:id="5918" w:name="_Toc491175124"/>
      <w:bookmarkStart w:id="5919" w:name="_Toc491264033"/>
      <w:bookmarkStart w:id="5920" w:name="_Toc491337711"/>
      <w:bookmarkStart w:id="5921" w:name="_Toc491338049"/>
      <w:bookmarkStart w:id="5922" w:name="_Toc491414012"/>
      <w:bookmarkStart w:id="5923" w:name="_Toc532836377"/>
      <w:bookmarkStart w:id="5924" w:name="_Toc532855796"/>
      <w:bookmarkStart w:id="5925" w:name="_Toc532856655"/>
      <w:bookmarkStart w:id="5926" w:name="_Toc53042078"/>
      <w:bookmarkStart w:id="5927" w:name="_Toc53042428"/>
      <w:bookmarkStart w:id="5928" w:name="_Toc53042496"/>
      <w:bookmarkStart w:id="5929" w:name="_Toc86846231"/>
      <w:bookmarkStart w:id="5930" w:name="_Toc86846592"/>
      <w:bookmarkStart w:id="5931" w:name="_Toc119049800"/>
      <w:bookmarkStart w:id="5932" w:name="_Toc119050534"/>
      <w:bookmarkStart w:id="5933" w:name="_Toc119050724"/>
      <w:bookmarkStart w:id="5934" w:name="_Toc329249444"/>
      <w:bookmarkStart w:id="5935" w:name="_Toc394486320"/>
      <w:bookmarkStart w:id="5936" w:name="_Toc394583244"/>
      <w:bookmarkStart w:id="5937" w:name="_Toc394583400"/>
      <w:bookmarkStart w:id="5938" w:name="_Toc468168379"/>
      <w:bookmarkStart w:id="5939" w:name="_Toc468175427"/>
      <w:bookmarkStart w:id="5940" w:name="_Toc468551583"/>
      <w:bookmarkStart w:id="5941" w:name="_Toc469038810"/>
      <w:bookmarkStart w:id="5942" w:name="_Toc469038865"/>
      <w:bookmarkStart w:id="5943" w:name="_Toc469042024"/>
      <w:bookmarkStart w:id="5944" w:name="_Toc469043178"/>
      <w:bookmarkStart w:id="5945" w:name="_Toc469043758"/>
      <w:bookmarkStart w:id="5946" w:name="_Toc469043843"/>
      <w:bookmarkStart w:id="5947" w:name="_Toc469045062"/>
      <w:bookmarkEnd w:id="5916"/>
      <w:r w:rsidRPr="00AD4DC4">
        <w:lastRenderedPageBreak/>
        <w:t>Use Sweet Spot Target</w:t>
      </w:r>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p>
    <w:p w14:paraId="1B4E7B2B" w14:textId="07E96DF4" w:rsidR="002172EC" w:rsidRPr="00AD4DC4" w:rsidRDefault="002172EC" w:rsidP="002172EC">
      <w:pPr>
        <w:jc w:val="center"/>
      </w:pPr>
      <w:r w:rsidRPr="00AD4DC4">
        <w:rPr>
          <w:noProof/>
        </w:rPr>
        <mc:AlternateContent>
          <mc:Choice Requires="wps">
            <w:drawing>
              <wp:anchor distT="0" distB="0" distL="114300" distR="114300" simplePos="0" relativeHeight="251778048" behindDoc="0" locked="0" layoutInCell="1" allowOverlap="1" wp14:anchorId="51D36073" wp14:editId="400F8603">
                <wp:simplePos x="0" y="0"/>
                <wp:positionH relativeFrom="column">
                  <wp:posOffset>1195754</wp:posOffset>
                </wp:positionH>
                <wp:positionV relativeFrom="line">
                  <wp:posOffset>1674348</wp:posOffset>
                </wp:positionV>
                <wp:extent cx="928468" cy="246185"/>
                <wp:effectExtent l="0" t="0" r="24130" b="20955"/>
                <wp:wrapNone/>
                <wp:docPr id="2959" name="Rectangle 2959"/>
                <wp:cNvGraphicFramePr/>
                <a:graphic xmlns:a="http://schemas.openxmlformats.org/drawingml/2006/main">
                  <a:graphicData uri="http://schemas.microsoft.com/office/word/2010/wordprocessingShape">
                    <wps:wsp>
                      <wps:cNvSpPr/>
                      <wps:spPr>
                        <a:xfrm>
                          <a:off x="0" y="0"/>
                          <a:ext cx="928468" cy="24618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1BA8B1" id="Rectangle 2959" o:spid="_x0000_s1026" style="position:absolute;margin-left:94.15pt;margin-top:131.85pt;width:73.1pt;height:19.4pt;z-index:251778048;visibility:visible;mso-wrap-style:square;mso-wrap-distance-left:9pt;mso-wrap-distance-top:0;mso-wrap-distance-right:9pt;mso-wrap-distance-bottom:0;mso-position-horizontal:absolute;mso-position-horizontal-relative:text;mso-position-vertical:absolute;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" filled="f" strokecolor="red" strokeweight="2pt">
                <w10:wrap anchory="line"/>
              </v:rect>
            </w:pict>
          </mc:Fallback>
        </mc:AlternateContent>
      </w:r>
      <w:r w:rsidRPr="00AD4DC4">
        <w:rPr>
          <w:noProof/>
        </w:rPr>
        <w:drawing>
          <wp:inline distT="0" distB="0" distL="0" distR="0" wp14:anchorId="59C157AA" wp14:editId="61218D08">
            <wp:extent cx="3874157" cy="3081528"/>
            <wp:effectExtent l="0" t="0" r="0" b="5080"/>
            <wp:docPr id="2960" name="Picture 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874157" cy="3081528"/>
                    </a:xfrm>
                    <a:prstGeom prst="rect">
                      <a:avLst/>
                    </a:prstGeom>
                  </pic:spPr>
                </pic:pic>
              </a:graphicData>
            </a:graphic>
          </wp:inline>
        </w:drawing>
      </w:r>
    </w:p>
    <w:p w14:paraId="2CD7CE8E" w14:textId="0DA5D0FC" w:rsidR="002172EC" w:rsidRPr="00AD4DC4" w:rsidRDefault="002172EC" w:rsidP="002172EC">
      <w:pPr>
        <w:pStyle w:val="Caption"/>
      </w:pPr>
      <w:r>
        <w:t xml:space="preserve">Figure </w:t>
      </w:r>
      <w:r w:rsidR="00364D2F">
        <w:fldChar w:fldCharType="begin"/>
      </w:r>
      <w:r w:rsidR="00364D2F">
        <w:instrText xml:space="preserve"> SEQ Figure \* ARABIC </w:instrText>
      </w:r>
      <w:r w:rsidR="00364D2F">
        <w:fldChar w:fldCharType="separate"/>
      </w:r>
      <w:r w:rsidR="00F9407E">
        <w:rPr>
          <w:noProof/>
        </w:rPr>
        <w:t>102</w:t>
      </w:r>
      <w:r w:rsidR="00364D2F">
        <w:rPr>
          <w:noProof/>
        </w:rPr>
        <w:fldChar w:fldCharType="end"/>
      </w:r>
      <w:r>
        <w:t>:</w:t>
      </w:r>
      <w:r w:rsidRPr="00AD4DC4">
        <w:t xml:space="preserve"> Sweet Spot Target</w:t>
      </w:r>
    </w:p>
    <w:p w14:paraId="6E1BDE52" w14:textId="77777777" w:rsidR="002172EC" w:rsidRDefault="002172EC" w:rsidP="002172EC">
      <w:pPr>
        <w:rPr>
          <w:highlight w:val="yellow"/>
        </w:rPr>
      </w:pPr>
    </w:p>
    <w:p w14:paraId="3E2CED98" w14:textId="2F71F732" w:rsidR="002172EC" w:rsidRPr="007F7920" w:rsidRDefault="002172EC" w:rsidP="002172EC">
      <w:pPr>
        <w:rPr>
          <w:highlight w:val="yellow"/>
        </w:rPr>
      </w:pPr>
    </w:p>
    <w:p w14:paraId="5CA3B928" w14:textId="212BE356" w:rsidR="002172EC" w:rsidRDefault="002173B9" w:rsidP="002172EC">
      <w:ins w:id="5948" w:author="Ryan Beck" w:date="2022-10-10T11:51:00Z">
        <w:r>
          <w:rPr>
            <w:noProof/>
          </w:rPr>
          <mc:AlternateContent>
            <mc:Choice Requires="wps">
              <w:drawing>
                <wp:anchor distT="0" distB="0" distL="114300" distR="114300" simplePos="0" relativeHeight="252561408" behindDoc="0" locked="0" layoutInCell="1" allowOverlap="1" wp14:anchorId="3568727F" wp14:editId="32AC1D2B">
                  <wp:simplePos x="0" y="0"/>
                  <wp:positionH relativeFrom="column">
                    <wp:posOffset>3806863</wp:posOffset>
                  </wp:positionH>
                  <wp:positionV relativeFrom="paragraph">
                    <wp:posOffset>792405</wp:posOffset>
                  </wp:positionV>
                  <wp:extent cx="921385" cy="527050"/>
                  <wp:effectExtent l="0" t="0" r="12065" b="25400"/>
                  <wp:wrapNone/>
                  <wp:docPr id="3069" name="Rectangle 3069"/>
                  <wp:cNvGraphicFramePr/>
                  <a:graphic xmlns:a="http://schemas.openxmlformats.org/drawingml/2006/main">
                    <a:graphicData uri="http://schemas.microsoft.com/office/word/2010/wordprocessingShape">
                      <wps:wsp>
                        <wps:cNvSpPr/>
                        <wps:spPr>
                          <a:xfrm>
                            <a:off x="0" y="0"/>
                            <a:ext cx="921385" cy="527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0298E5" id="Rectangle 3069" o:spid="_x0000_s1026" style="position:absolute;margin-left:299.75pt;margin-top:62.4pt;width:72.55pt;height:41.5pt;z-index:252561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" filled="f" strokecolor="red" strokeweight="2pt"/>
              </w:pict>
            </mc:Fallback>
          </mc:AlternateContent>
        </w:r>
      </w:ins>
      <w:r w:rsidR="002172EC" w:rsidRPr="00AD4DC4">
        <w:rPr>
          <w:noProof/>
        </w:rPr>
        <w:drawing>
          <wp:anchor distT="0" distB="0" distL="114300" distR="114300" simplePos="0" relativeHeight="251850752" behindDoc="0" locked="0" layoutInCell="1" allowOverlap="1" wp14:anchorId="4772D4DE" wp14:editId="059E8802">
            <wp:simplePos x="0" y="0"/>
            <wp:positionH relativeFrom="column">
              <wp:posOffset>1612900</wp:posOffset>
            </wp:positionH>
            <wp:positionV relativeFrom="line">
              <wp:posOffset>8255</wp:posOffset>
            </wp:positionV>
            <wp:extent cx="4038600" cy="1328420"/>
            <wp:effectExtent l="0" t="0" r="0" b="5080"/>
            <wp:wrapSquare wrapText="bothSides"/>
            <wp:docPr id="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extLst>
                        <a:ext uri="{28A0092B-C50C-407E-A947-70E740481C1C}">
                          <a14:useLocalDpi xmlns:a14="http://schemas.microsoft.com/office/drawing/2010/main" val="0"/>
                        </a:ext>
                      </a:extLst>
                    </a:blip>
                    <a:srcRect t="17731" b="43060"/>
                    <a:stretch>
                      <a:fillRect/>
                    </a:stretch>
                  </pic:blipFill>
                  <pic:spPr bwMode="auto">
                    <a:xfrm>
                      <a:off x="0" y="0"/>
                      <a:ext cx="4038600" cy="1328420"/>
                    </a:xfrm>
                    <a:prstGeom prst="rect">
                      <a:avLst/>
                    </a:prstGeom>
                    <a:noFill/>
                    <a:ln>
                      <a:noFill/>
                    </a:ln>
                  </pic:spPr>
                </pic:pic>
              </a:graphicData>
            </a:graphic>
            <wp14:sizeRelH relativeFrom="page">
              <wp14:pctWidth>0</wp14:pctWidth>
            </wp14:sizeRelH>
            <wp14:sizeRelV relativeFrom="page">
              <wp14:pctHeight>0</wp14:pctHeight>
            </wp14:sizeRelV>
          </wp:anchor>
        </w:drawing>
      </w:r>
      <w:r w:rsidR="002172EC" w:rsidRPr="00AD4DC4">
        <w:t xml:space="preserve">Normally, when selecting a specification, only an upper and lower limit is defined, and the “target” value is automatically the center of the upper/lower limits. </w:t>
      </w:r>
    </w:p>
    <w:p w14:paraId="100324AD" w14:textId="77777777" w:rsidR="002172EC" w:rsidRDefault="002172EC" w:rsidP="002172EC"/>
    <w:p w14:paraId="63A2BEF6" w14:textId="77777777" w:rsidR="002172EC" w:rsidRDefault="002172EC" w:rsidP="002172EC">
      <w:r w:rsidRPr="00AD4DC4">
        <w:t xml:space="preserve">If you have purchased the </w:t>
      </w:r>
      <w:r w:rsidRPr="00AD4DC4">
        <w:rPr>
          <w:i/>
        </w:rPr>
        <w:t>Sweet Spot Target</w:t>
      </w:r>
      <w:r w:rsidRPr="00AD4DC4">
        <w:t xml:space="preserve"> option, enabling this feature allows you to manually define your own Target value for each statistic. This function may be desired when there is a defined specification window, but the desired optimal value may not be the exact center of the process limits.</w:t>
      </w:r>
      <w:r w:rsidRPr="00092BE2">
        <w:t xml:space="preserve"> </w:t>
      </w:r>
    </w:p>
    <w:p w14:paraId="7584D375" w14:textId="77777777" w:rsidR="002172EC" w:rsidRDefault="002172EC" w:rsidP="002172EC"/>
    <w:p w14:paraId="03B12585" w14:textId="77777777" w:rsidR="002172EC" w:rsidRDefault="002172EC" w:rsidP="002172EC"/>
    <w:p w14:paraId="3DF91617" w14:textId="77777777" w:rsidR="002172EC" w:rsidRDefault="002172EC" w:rsidP="002172EC"/>
    <w:p w14:paraId="7CD31BC2" w14:textId="6A405E66" w:rsidR="00F268F2" w:rsidRPr="00F268F2" w:rsidRDefault="00F268F2">
      <w:pPr>
        <w:rPr>
          <w:b/>
        </w:rPr>
      </w:pPr>
      <w:bookmarkStart w:id="5949" w:name="_Using_The_Live_1"/>
      <w:bookmarkStart w:id="5950" w:name="_Using_Statistical_Process"/>
      <w:bookmarkStart w:id="5951" w:name="_Toc394486321"/>
      <w:bookmarkStart w:id="5952" w:name="_Toc394583245"/>
      <w:bookmarkStart w:id="5953" w:name="_Toc394583401"/>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9"/>
      <w:bookmarkEnd w:id="5950"/>
    </w:p>
    <w:p w14:paraId="09BD3E75" w14:textId="77777777" w:rsidR="00FC099F" w:rsidRDefault="00FC099F" w:rsidP="0026146F">
      <w:pPr>
        <w:pStyle w:val="Heading1"/>
      </w:pPr>
      <w:bookmarkStart w:id="5954" w:name="_Toc468168381"/>
      <w:bookmarkStart w:id="5955" w:name="_Toc468175428"/>
      <w:bookmarkStart w:id="5956" w:name="_Toc468551584"/>
      <w:bookmarkStart w:id="5957" w:name="_Toc469038811"/>
      <w:bookmarkStart w:id="5958" w:name="_Toc469038866"/>
      <w:bookmarkStart w:id="5959" w:name="_Toc469042025"/>
      <w:bookmarkStart w:id="5960" w:name="_Toc469043181"/>
      <w:bookmarkStart w:id="5961" w:name="_Toc469043761"/>
      <w:bookmarkStart w:id="5962" w:name="_Toc469043844"/>
      <w:bookmarkStart w:id="5963" w:name="_Toc469045069"/>
      <w:bookmarkStart w:id="5964" w:name="_Toc469612955"/>
      <w:bookmarkStart w:id="5965" w:name="_Toc491175125"/>
      <w:bookmarkStart w:id="5966" w:name="_Toc491264034"/>
      <w:bookmarkStart w:id="5967" w:name="_Toc491337712"/>
      <w:bookmarkStart w:id="5968" w:name="_Toc491338050"/>
      <w:bookmarkStart w:id="5969" w:name="_Toc491414013"/>
      <w:bookmarkStart w:id="5970" w:name="_Toc532836378"/>
      <w:bookmarkStart w:id="5971" w:name="_Toc532855797"/>
      <w:bookmarkStart w:id="5972" w:name="_Toc532856656"/>
      <w:bookmarkStart w:id="5973" w:name="_Toc53042079"/>
      <w:bookmarkStart w:id="5974" w:name="_Toc53042429"/>
      <w:bookmarkStart w:id="5975" w:name="_Toc53042497"/>
      <w:bookmarkStart w:id="5976" w:name="_Toc86846232"/>
      <w:bookmarkStart w:id="5977" w:name="_Toc86846593"/>
      <w:bookmarkStart w:id="5978" w:name="_Toc119049801"/>
      <w:bookmarkStart w:id="5979" w:name="_Toc119050535"/>
      <w:bookmarkStart w:id="5980" w:name="_Toc119050725"/>
      <w:r>
        <w:lastRenderedPageBreak/>
        <w:t>Us</w:t>
      </w:r>
      <w:r w:rsidR="00F268F2">
        <w:t>e</w:t>
      </w:r>
      <w:r>
        <w:t xml:space="preserve"> Statistical Process Control </w:t>
      </w:r>
      <w:r w:rsidR="006C7149">
        <w:t>Charts</w:t>
      </w:r>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p>
    <w:p w14:paraId="3C11C8A6" w14:textId="77777777" w:rsidR="00FC099F" w:rsidRDefault="00FC099F" w:rsidP="00FC099F">
      <w:r w:rsidRPr="00BD7482">
        <w:t>Statistical Process Control (SPC)</w:t>
      </w:r>
      <w:r>
        <w:t xml:space="preserve"> charts provide graphical data of the key process parameters that need to be monitored for product quality assurance.  SPC charts aid the ability to understand the predictability of the process and to know in real-time when a process may be changing and affect product quality.</w:t>
      </w:r>
    </w:p>
    <w:p w14:paraId="114B6059" w14:textId="77777777" w:rsidR="00FC099F" w:rsidRDefault="00FC099F" w:rsidP="00FC099F"/>
    <w:p w14:paraId="13BBFA38" w14:textId="77777777" w:rsidR="00FC099F" w:rsidRPr="00F268F2" w:rsidRDefault="007F7920" w:rsidP="00FC099F">
      <w:r w:rsidRPr="00F268F2">
        <w:t xml:space="preserve">This option </w:t>
      </w:r>
      <w:r w:rsidR="00FC099F" w:rsidRPr="00F268F2">
        <w:t>lets you display charts showing SPC data in both Live (VP) and in Historical modes.</w:t>
      </w:r>
    </w:p>
    <w:p w14:paraId="2D7AFF8D" w14:textId="77777777" w:rsidR="00FC099F" w:rsidRPr="00C0592E" w:rsidRDefault="00FC099F" w:rsidP="00E14151">
      <w:pPr>
        <w:pStyle w:val="Heading2"/>
      </w:pPr>
      <w:bookmarkStart w:id="5981" w:name="_Toc329249447"/>
      <w:bookmarkStart w:id="5982" w:name="_Toc469043182"/>
      <w:bookmarkStart w:id="5983" w:name="_Toc469043762"/>
      <w:bookmarkStart w:id="5984" w:name="_Toc469045070"/>
      <w:bookmarkStart w:id="5985" w:name="_Toc469612956"/>
      <w:bookmarkStart w:id="5986" w:name="_Toc491175126"/>
      <w:bookmarkStart w:id="5987" w:name="_Toc491264035"/>
      <w:bookmarkStart w:id="5988" w:name="_Toc491337713"/>
      <w:bookmarkStart w:id="5989" w:name="_Toc491338051"/>
      <w:bookmarkStart w:id="5990" w:name="_Toc532855798"/>
      <w:bookmarkStart w:id="5991" w:name="_Toc532856657"/>
      <w:bookmarkStart w:id="5992" w:name="_Toc53042080"/>
      <w:bookmarkStart w:id="5993" w:name="_Toc53042430"/>
      <w:bookmarkStart w:id="5994" w:name="_Toc86846233"/>
      <w:bookmarkStart w:id="5995" w:name="_Toc86846594"/>
      <w:bookmarkStart w:id="5996" w:name="_Toc119049802"/>
      <w:bookmarkStart w:id="5997" w:name="_Toc119050536"/>
      <w:bookmarkStart w:id="5998" w:name="_Toc119050726"/>
      <w:r w:rsidRPr="00C0592E">
        <w:t xml:space="preserve">Live Mode </w:t>
      </w:r>
      <w:r w:rsidR="00754243" w:rsidRPr="00C0592E">
        <w:t xml:space="preserve">- </w:t>
      </w:r>
      <w:r w:rsidRPr="00C0592E">
        <w:t xml:space="preserve">Charts </w:t>
      </w:r>
      <w:r w:rsidR="00754243" w:rsidRPr="00C0592E">
        <w:t>Tab</w:t>
      </w:r>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p>
    <w:tbl>
      <w:tblPr>
        <w:tblW w:w="0" w:type="auto"/>
        <w:tblLook w:val="04A0" w:firstRow="1" w:lastRow="0" w:firstColumn="1" w:lastColumn="0" w:noHBand="0" w:noVBand="1"/>
      </w:tblPr>
      <w:tblGrid>
        <w:gridCol w:w="3294"/>
        <w:gridCol w:w="6066"/>
      </w:tblGrid>
      <w:tr w:rsidR="00FC099F" w14:paraId="0E26ABF5" w14:textId="77777777" w:rsidTr="00982B24">
        <w:tc>
          <w:tcPr>
            <w:tcW w:w="3579" w:type="dxa"/>
            <w:shd w:val="clear" w:color="auto" w:fill="auto"/>
          </w:tcPr>
          <w:p w14:paraId="62AA8974" w14:textId="77777777" w:rsidR="00FC099F" w:rsidRPr="00C0592E" w:rsidRDefault="00FC099F" w:rsidP="00982B24">
            <w:r w:rsidRPr="00C0592E">
              <w:t xml:space="preserve">The Chart tab will display a control chart for the overall profile PWI, and each individual process specification, as defined in the Process Window setup.  </w:t>
            </w:r>
          </w:p>
          <w:p w14:paraId="4368210D" w14:textId="77777777" w:rsidR="00FC099F" w:rsidRPr="00C0592E" w:rsidRDefault="00FC099F" w:rsidP="00982B24"/>
          <w:p w14:paraId="0CC8B782" w14:textId="77777777" w:rsidR="00FC099F" w:rsidRPr="00C0592E" w:rsidRDefault="00FC099F" w:rsidP="00982B24">
            <w:r w:rsidRPr="00C0592E">
              <w:t xml:space="preserve">The alarm limits for each specification </w:t>
            </w:r>
            <w:r>
              <w:t>appears</w:t>
            </w:r>
            <w:r w:rsidRPr="00C0592E">
              <w:t xml:space="preserve"> on each chart using </w:t>
            </w:r>
            <w:r>
              <w:t>red</w:t>
            </w:r>
            <w:r w:rsidRPr="00C0592E">
              <w:t xml:space="preserve"> horizontal lines.</w:t>
            </w:r>
          </w:p>
          <w:p w14:paraId="0B34AA28" w14:textId="77777777" w:rsidR="00FC099F" w:rsidRPr="00C0592E" w:rsidRDefault="00FC099F" w:rsidP="00982B24"/>
          <w:p w14:paraId="7E706F48" w14:textId="6840880F" w:rsidR="00FC099F" w:rsidRPr="00C0592E" w:rsidRDefault="00C164CF" w:rsidP="00982B24">
            <w:r>
              <w:t>At the top of each hour</w:t>
            </w:r>
            <w:r w:rsidR="00FC099F" w:rsidRPr="00C0592E">
              <w:t xml:space="preserve">, the software will plot a data point for each product thermocouple on each chart.  The chart data will coincide with the live Virtual Profile data.  </w:t>
            </w:r>
          </w:p>
          <w:p w14:paraId="3A6A2A8C" w14:textId="77777777" w:rsidR="00FC099F" w:rsidRPr="00C0592E" w:rsidRDefault="00FC099F" w:rsidP="00982B24"/>
          <w:p w14:paraId="15EF0D69" w14:textId="77777777" w:rsidR="00FC099F" w:rsidRDefault="00FC099F" w:rsidP="00982B24">
            <w:r w:rsidRPr="00C0592E">
              <w:t>The software will update the overall PWI for each chart and calculate the Cpk and display the results above each chart.</w:t>
            </w:r>
          </w:p>
        </w:tc>
        <w:tc>
          <w:tcPr>
            <w:tcW w:w="5997" w:type="dxa"/>
            <w:shd w:val="clear" w:color="auto" w:fill="auto"/>
          </w:tcPr>
          <w:p w14:paraId="0EE232BD" w14:textId="53FF163D" w:rsidR="00FC099F" w:rsidRDefault="00C164CF" w:rsidP="00982B24">
            <w:del w:id="5999" w:author="Ryan Beck" w:date="2022-10-10T13:01:00Z">
              <w:r w:rsidDel="006B4395">
                <w:rPr>
                  <w:noProof/>
                </w:rPr>
                <w:drawing>
                  <wp:inline distT="0" distB="0" distL="0" distR="0" wp14:anchorId="10CF04AE" wp14:editId="5B28279A">
                    <wp:extent cx="3712464" cy="2825496"/>
                    <wp:effectExtent l="0" t="0" r="2540" b="0"/>
                    <wp:docPr id="2956" name="Picture 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712464" cy="2825496"/>
                            </a:xfrm>
                            <a:prstGeom prst="rect">
                              <a:avLst/>
                            </a:prstGeom>
                            <a:noFill/>
                          </pic:spPr>
                        </pic:pic>
                      </a:graphicData>
                    </a:graphic>
                  </wp:inline>
                </w:drawing>
              </w:r>
            </w:del>
            <w:ins w:id="6000" w:author="Ryan Beck" w:date="2022-10-10T13:01:00Z">
              <w:r w:rsidR="006B4395">
                <w:rPr>
                  <w:noProof/>
                </w:rPr>
                <w:t xml:space="preserve"> </w:t>
              </w:r>
              <w:r w:rsidR="006B4395" w:rsidRPr="006B4395">
                <w:rPr>
                  <w:noProof/>
                </w:rPr>
                <w:drawing>
                  <wp:inline distT="0" distB="0" distL="0" distR="0" wp14:anchorId="5083110E" wp14:editId="46BBA71A">
                    <wp:extent cx="3712464" cy="1984248"/>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712464" cy="1984248"/>
                            </a:xfrm>
                            <a:prstGeom prst="rect">
                              <a:avLst/>
                            </a:prstGeom>
                          </pic:spPr>
                        </pic:pic>
                      </a:graphicData>
                    </a:graphic>
                  </wp:inline>
                </w:drawing>
              </w:r>
            </w:ins>
          </w:p>
          <w:p w14:paraId="16C13BFA" w14:textId="57B8E3BC" w:rsidR="00FC099F" w:rsidRPr="00E90A47" w:rsidRDefault="00FC099F" w:rsidP="00982B24">
            <w:pPr>
              <w:jc w:val="center"/>
              <w:rPr>
                <w:rFonts w:ascii="Arial" w:hAnsi="Arial" w:cs="Arial"/>
                <w:sz w:val="16"/>
                <w:szCs w:val="16"/>
              </w:rPr>
            </w:pPr>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r w:rsidR="00F9407E">
              <w:rPr>
                <w:rFonts w:ascii="Arial" w:hAnsi="Arial" w:cs="Arial"/>
                <w:noProof/>
                <w:sz w:val="16"/>
                <w:szCs w:val="16"/>
              </w:rPr>
              <w:t>103</w:t>
            </w:r>
            <w:r w:rsidRPr="00E90A47">
              <w:rPr>
                <w:rFonts w:ascii="Arial" w:hAnsi="Arial" w:cs="Arial"/>
                <w:sz w:val="16"/>
                <w:szCs w:val="16"/>
              </w:rPr>
              <w:fldChar w:fldCharType="end"/>
            </w:r>
            <w:r w:rsidRPr="00E90A47">
              <w:rPr>
                <w:rFonts w:ascii="Arial" w:hAnsi="Arial" w:cs="Arial"/>
                <w:sz w:val="16"/>
                <w:szCs w:val="16"/>
              </w:rPr>
              <w:t>: Virtual Profiling– Chart Tab, all charts</w:t>
            </w:r>
          </w:p>
        </w:tc>
      </w:tr>
    </w:tbl>
    <w:p w14:paraId="7C9F8A13" w14:textId="77777777" w:rsidR="00FC099F" w:rsidRPr="00C0592E" w:rsidRDefault="00FC099F" w:rsidP="00FC099F"/>
    <w:p w14:paraId="0F810453" w14:textId="77777777" w:rsidR="00FC099F" w:rsidRPr="006034E1" w:rsidRDefault="00FC099F" w:rsidP="00B15C92">
      <w:r w:rsidRPr="00B15C92">
        <w:rPr>
          <w:b/>
        </w:rPr>
        <w:t>Note</w:t>
      </w:r>
      <w:r w:rsidRPr="006034E1">
        <w:t xml:space="preserve">: </w:t>
      </w:r>
      <w:r w:rsidRPr="00233FE9">
        <w:t>You can enable or change the Cpk alarm values in the “Global Preferences” screen before you start Virtual Profiling.</w:t>
      </w:r>
    </w:p>
    <w:p w14:paraId="177C445E" w14:textId="5E4AB6C8" w:rsidR="00FC099F" w:rsidRPr="00C0592E" w:rsidRDefault="00FC099F" w:rsidP="00FC099F"/>
    <w:p w14:paraId="155797DA" w14:textId="77777777" w:rsidR="00FC099F" w:rsidRPr="00C0592E" w:rsidRDefault="00C653DF" w:rsidP="00C67678">
      <w:pPr>
        <w:pStyle w:val="Heading3"/>
      </w:pPr>
      <w:r>
        <w:br w:type="page"/>
      </w:r>
      <w:bookmarkStart w:id="6001" w:name="_Toc469045071"/>
      <w:bookmarkStart w:id="6002" w:name="_Toc491338052"/>
      <w:bookmarkStart w:id="6003" w:name="_Toc532855799"/>
      <w:bookmarkStart w:id="6004" w:name="_Toc53042431"/>
      <w:bookmarkStart w:id="6005" w:name="_Toc86846595"/>
      <w:bookmarkStart w:id="6006" w:name="_Toc119050537"/>
      <w:bookmarkStart w:id="6007" w:name="_Toc119050727"/>
      <w:r w:rsidR="00F268F2">
        <w:lastRenderedPageBreak/>
        <w:t>View</w:t>
      </w:r>
      <w:r w:rsidR="00FC099F">
        <w:t xml:space="preserve"> </w:t>
      </w:r>
      <w:r>
        <w:t>Chart D</w:t>
      </w:r>
      <w:r w:rsidRPr="00C0592E">
        <w:t>ata</w:t>
      </w:r>
      <w:bookmarkEnd w:id="6001"/>
      <w:bookmarkEnd w:id="6002"/>
      <w:bookmarkEnd w:id="6003"/>
      <w:bookmarkEnd w:id="6004"/>
      <w:bookmarkEnd w:id="6005"/>
      <w:bookmarkEnd w:id="6006"/>
      <w:bookmarkEnd w:id="6007"/>
    </w:p>
    <w:p w14:paraId="5C694788" w14:textId="77777777" w:rsidR="00FC099F" w:rsidRPr="00C0592E" w:rsidRDefault="00FC099F" w:rsidP="00FC099F">
      <w:r w:rsidRPr="00C0592E">
        <w:t xml:space="preserve">To view individual chart data, click inside the chart area of your choice.  This will display that particular chart in a full screen view.  </w:t>
      </w:r>
    </w:p>
    <w:p w14:paraId="4DEA153B" w14:textId="77777777" w:rsidR="00FC099F" w:rsidRPr="00C0592E" w:rsidRDefault="00FC099F" w:rsidP="00FC099F"/>
    <w:p w14:paraId="283D56B2" w14:textId="781D9BDE" w:rsidR="00FC099F" w:rsidRPr="00C0592E" w:rsidRDefault="00FC099F" w:rsidP="00FC099F">
      <w:r w:rsidRPr="00C0592E">
        <w:t xml:space="preserve">Move the mouse pointer over the chart data, a display box will appear.  This display box data includes </w:t>
      </w:r>
      <w:r w:rsidR="00C164CF">
        <w:t>the</w:t>
      </w:r>
      <w:r w:rsidRPr="00C0592E">
        <w:t xml:space="preserve"> PWI, Cpk, date, and time for </w:t>
      </w:r>
      <w:r w:rsidR="00C164CF">
        <w:t>that virtual profile</w:t>
      </w:r>
      <w:r w:rsidRPr="00C0592E">
        <w:t>.  The date and time for the last</w:t>
      </w:r>
      <w:r w:rsidR="00C164CF">
        <w:t xml:space="preserve"> virtual profile</w:t>
      </w:r>
      <w:r w:rsidRPr="00C0592E">
        <w:t xml:space="preserve"> </w:t>
      </w:r>
      <w:r>
        <w:t>appears</w:t>
      </w:r>
      <w:r w:rsidRPr="00C0592E">
        <w:t xml:space="preserve"> at the bottom of the full screen chart in </w:t>
      </w:r>
      <w:r w:rsidR="00C164CF" w:rsidRPr="007F7D54">
        <w:rPr>
          <w:i/>
          <w:iCs/>
          <w:rPrChange w:id="6008" w:author="Tom Bergeron" w:date="2022-11-11T08:39:00Z">
            <w:rPr/>
          </w:rPrChange>
        </w:rPr>
        <w:t>b</w:t>
      </w:r>
      <w:r w:rsidRPr="007F7D54">
        <w:rPr>
          <w:i/>
          <w:iCs/>
          <w:rPrChange w:id="6009" w:author="Tom Bergeron" w:date="2022-11-11T08:39:00Z">
            <w:rPr/>
          </w:rPrChange>
        </w:rPr>
        <w:t>lue</w:t>
      </w:r>
      <w:r w:rsidRPr="00C0592E">
        <w:t xml:space="preserve"> text.  </w:t>
      </w:r>
    </w:p>
    <w:p w14:paraId="5433B178" w14:textId="77777777" w:rsidR="00FC099F" w:rsidRPr="00C0592E" w:rsidRDefault="00FC099F" w:rsidP="00FC099F"/>
    <w:p w14:paraId="5E2C3B62" w14:textId="77777777" w:rsidR="00FC099F" w:rsidRPr="00C0592E" w:rsidRDefault="00FC099F" w:rsidP="00FC099F">
      <w:r w:rsidRPr="00C0592E">
        <w:t>Click in the chart area to retur</w:t>
      </w:r>
      <w:r>
        <w:t xml:space="preserve">n to the regular </w:t>
      </w:r>
      <w:r w:rsidRPr="007F7D54">
        <w:rPr>
          <w:i/>
          <w:iCs/>
          <w:rPrChange w:id="6010" w:author="Tom Bergeron" w:date="2022-11-11T08:39:00Z">
            <w:rPr/>
          </w:rPrChange>
        </w:rPr>
        <w:t>Chart tab</w:t>
      </w:r>
      <w:r>
        <w:t xml:space="preserve"> view:</w:t>
      </w:r>
    </w:p>
    <w:p w14:paraId="61EF02EE" w14:textId="77777777" w:rsidR="00FC099F" w:rsidRDefault="00FC099F" w:rsidP="00FC099F"/>
    <w:p w14:paraId="2950469E" w14:textId="033BC792" w:rsidR="00FC099F" w:rsidRDefault="00C164CF" w:rsidP="00FC099F">
      <w:del w:id="6011" w:author="Ryan Beck" w:date="2022-10-10T13:03:00Z">
        <w:r w:rsidDel="007E6D2C">
          <w:rPr>
            <w:noProof/>
          </w:rPr>
          <w:drawing>
            <wp:inline distT="0" distB="0" distL="0" distR="0" wp14:anchorId="0B29732F" wp14:editId="24690FB1">
              <wp:extent cx="5901690" cy="4572635"/>
              <wp:effectExtent l="0" t="0" r="3810" b="0"/>
              <wp:docPr id="2957" name="Picture 2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01690" cy="4572635"/>
                      </a:xfrm>
                      <a:prstGeom prst="rect">
                        <a:avLst/>
                      </a:prstGeom>
                      <a:noFill/>
                    </pic:spPr>
                  </pic:pic>
                </a:graphicData>
              </a:graphic>
            </wp:inline>
          </w:drawing>
        </w:r>
      </w:del>
      <w:ins w:id="6012" w:author="Ryan Beck" w:date="2022-10-10T13:03:00Z">
        <w:r w:rsidR="007E6D2C" w:rsidRPr="007E6D2C">
          <w:rPr>
            <w:noProof/>
          </w:rPr>
          <w:t xml:space="preserve"> </w:t>
        </w:r>
        <w:r w:rsidR="007E6D2C" w:rsidRPr="007E6D2C">
          <w:rPr>
            <w:noProof/>
          </w:rPr>
          <w:drawing>
            <wp:inline distT="0" distB="0" distL="0" distR="0" wp14:anchorId="3BA60E3A" wp14:editId="087D5597">
              <wp:extent cx="5946210" cy="3182112"/>
              <wp:effectExtent l="0" t="0" r="0" b="0"/>
              <wp:docPr id="174" name="Picture 17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application&#10;&#10;Description automatically generated with medium confidence"/>
                      <pic:cNvPicPr/>
                    </pic:nvPicPr>
                    <pic:blipFill>
                      <a:blip r:embed="rId234"/>
                      <a:stretch>
                        <a:fillRect/>
                      </a:stretch>
                    </pic:blipFill>
                    <pic:spPr>
                      <a:xfrm>
                        <a:off x="0" y="0"/>
                        <a:ext cx="5946210" cy="3182112"/>
                      </a:xfrm>
                      <a:prstGeom prst="rect">
                        <a:avLst/>
                      </a:prstGeom>
                    </pic:spPr>
                  </pic:pic>
                </a:graphicData>
              </a:graphic>
            </wp:inline>
          </w:drawing>
        </w:r>
      </w:ins>
    </w:p>
    <w:p w14:paraId="07B1F34B" w14:textId="77777777" w:rsidR="00FC099F" w:rsidRPr="009A0A4A" w:rsidRDefault="00FC099F" w:rsidP="00FC099F">
      <w:pPr>
        <w:pStyle w:val="Caption"/>
      </w:pPr>
      <w:r>
        <w:t>Virtual Profiling – Chart Tab, zoom chart</w:t>
      </w:r>
    </w:p>
    <w:p w14:paraId="50CF3A32" w14:textId="77777777" w:rsidR="00FC099F" w:rsidRDefault="00FC099F" w:rsidP="00FC099F"/>
    <w:p w14:paraId="38F8619D" w14:textId="77777777" w:rsidR="00FC099F" w:rsidRDefault="00FC099F" w:rsidP="00E14151">
      <w:pPr>
        <w:pStyle w:val="Heading2"/>
      </w:pPr>
      <w:bookmarkStart w:id="6013" w:name="_Toc329249457"/>
      <w:bookmarkStart w:id="6014" w:name="_Toc469043183"/>
      <w:bookmarkStart w:id="6015" w:name="_Toc469043763"/>
      <w:bookmarkStart w:id="6016" w:name="_Toc469045072"/>
      <w:bookmarkStart w:id="6017" w:name="_Toc469612957"/>
      <w:bookmarkStart w:id="6018" w:name="_Toc491175127"/>
      <w:bookmarkStart w:id="6019" w:name="_Toc491264036"/>
      <w:bookmarkStart w:id="6020" w:name="_Toc491337714"/>
      <w:bookmarkStart w:id="6021" w:name="_Toc491338053"/>
      <w:bookmarkStart w:id="6022" w:name="_Toc532855800"/>
      <w:bookmarkStart w:id="6023" w:name="_Toc532856658"/>
      <w:bookmarkStart w:id="6024" w:name="_Toc53042081"/>
      <w:bookmarkStart w:id="6025" w:name="_Toc53042432"/>
      <w:bookmarkStart w:id="6026" w:name="_Toc86846234"/>
      <w:bookmarkStart w:id="6027" w:name="_Toc86846596"/>
      <w:bookmarkStart w:id="6028" w:name="_Toc119049803"/>
      <w:bookmarkStart w:id="6029" w:name="_Toc119050538"/>
      <w:bookmarkStart w:id="6030" w:name="_Toc119050728"/>
      <w:r>
        <w:lastRenderedPageBreak/>
        <w:t xml:space="preserve">Historical </w:t>
      </w:r>
      <w:r w:rsidR="00754243">
        <w:t xml:space="preserve">Mode - </w:t>
      </w:r>
      <w:r>
        <w:t xml:space="preserve">Chart </w:t>
      </w:r>
      <w:r w:rsidR="00754243">
        <w:t>Tab</w:t>
      </w:r>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p>
    <w:p w14:paraId="2BC58885" w14:textId="23AC4340" w:rsidR="00FC099F" w:rsidRDefault="00C164CF" w:rsidP="00B15C92">
      <w:pPr>
        <w:keepNext/>
        <w:jc w:val="center"/>
      </w:pPr>
      <w:del w:id="6031" w:author="Ryan Beck" w:date="2022-10-10T13:03:00Z">
        <w:r w:rsidDel="00250BE2">
          <w:rPr>
            <w:noProof/>
          </w:rPr>
          <w:drawing>
            <wp:inline distT="0" distB="0" distL="0" distR="0" wp14:anchorId="1EE42EC5" wp14:editId="6779CB36">
              <wp:extent cx="5218430" cy="3139440"/>
              <wp:effectExtent l="0" t="0" r="1270" b="3810"/>
              <wp:docPr id="2958" name="Picture 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18430" cy="3139440"/>
                      </a:xfrm>
                      <a:prstGeom prst="rect">
                        <a:avLst/>
                      </a:prstGeom>
                      <a:noFill/>
                    </pic:spPr>
                  </pic:pic>
                </a:graphicData>
              </a:graphic>
            </wp:inline>
          </w:drawing>
        </w:r>
      </w:del>
      <w:ins w:id="6032" w:author="Ryan Beck" w:date="2022-10-10T13:03:00Z">
        <w:r w:rsidR="00250BE2" w:rsidRPr="00250BE2">
          <w:rPr>
            <w:noProof/>
          </w:rPr>
          <w:t xml:space="preserve"> </w:t>
        </w:r>
        <w:r w:rsidR="00250BE2" w:rsidRPr="00250BE2">
          <w:rPr>
            <w:noProof/>
          </w:rPr>
          <w:drawing>
            <wp:inline distT="0" distB="0" distL="0" distR="0" wp14:anchorId="1071EF2B" wp14:editId="0E8B5FF1">
              <wp:extent cx="5212080" cy="2788920"/>
              <wp:effectExtent l="0" t="0" r="7620" b="0"/>
              <wp:docPr id="175" name="Picture 1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Diagram&#10;&#10;Description automatically generated"/>
                      <pic:cNvPicPr/>
                    </pic:nvPicPr>
                    <pic:blipFill>
                      <a:blip r:embed="rId236"/>
                      <a:stretch>
                        <a:fillRect/>
                      </a:stretch>
                    </pic:blipFill>
                    <pic:spPr>
                      <a:xfrm>
                        <a:off x="0" y="0"/>
                        <a:ext cx="5212080" cy="2788920"/>
                      </a:xfrm>
                      <a:prstGeom prst="rect">
                        <a:avLst/>
                      </a:prstGeom>
                    </pic:spPr>
                  </pic:pic>
                </a:graphicData>
              </a:graphic>
            </wp:inline>
          </w:drawing>
        </w:r>
      </w:ins>
    </w:p>
    <w:p w14:paraId="541330E7" w14:textId="77777777" w:rsidR="00FC099F" w:rsidRDefault="00FC099F" w:rsidP="00FC099F">
      <w:pPr>
        <w:pStyle w:val="Caption"/>
      </w:pPr>
      <w:r>
        <w:t>Virtual Profiling History – Chart Tab, all charts</w:t>
      </w:r>
    </w:p>
    <w:p w14:paraId="7F47FEE8" w14:textId="77777777" w:rsidR="00FC099F" w:rsidRDefault="00FC099F" w:rsidP="00FC099F"/>
    <w:p w14:paraId="080B0731" w14:textId="671AC8C5" w:rsidR="00FC099F" w:rsidRPr="00C0592E" w:rsidRDefault="00FC099F" w:rsidP="00FC099F">
      <w:r w:rsidRPr="00C0592E">
        <w:t>The Chart tab will display a control chart for the overall profile PWI and for each individual process specification with alarm limits as defined in the Process Window setup.  The chart data will coincide with the Virtual Profile data, date and time.</w:t>
      </w:r>
    </w:p>
    <w:p w14:paraId="2A1F8E7C" w14:textId="77777777" w:rsidR="00FC099F" w:rsidRPr="00C0592E" w:rsidRDefault="00F268F2" w:rsidP="00C67678">
      <w:pPr>
        <w:pStyle w:val="Heading3"/>
      </w:pPr>
      <w:bookmarkStart w:id="6033" w:name="_Toc469045073"/>
      <w:bookmarkStart w:id="6034" w:name="_Toc491338054"/>
      <w:bookmarkStart w:id="6035" w:name="_Toc532855801"/>
      <w:bookmarkStart w:id="6036" w:name="_Toc53042433"/>
      <w:bookmarkStart w:id="6037" w:name="_Toc86846597"/>
      <w:bookmarkStart w:id="6038" w:name="_Toc119050539"/>
      <w:bookmarkStart w:id="6039" w:name="_Toc119050729"/>
      <w:r>
        <w:t>View</w:t>
      </w:r>
      <w:r w:rsidR="00FC099F">
        <w:t xml:space="preserve"> </w:t>
      </w:r>
      <w:r w:rsidR="00C653DF">
        <w:t>Control C</w:t>
      </w:r>
      <w:r w:rsidR="00C653DF" w:rsidRPr="00C0592E">
        <w:t>harts</w:t>
      </w:r>
      <w:bookmarkEnd w:id="6033"/>
      <w:bookmarkEnd w:id="6034"/>
      <w:bookmarkEnd w:id="6035"/>
      <w:bookmarkEnd w:id="6036"/>
      <w:bookmarkEnd w:id="6037"/>
      <w:bookmarkEnd w:id="6038"/>
      <w:bookmarkEnd w:id="6039"/>
    </w:p>
    <w:p w14:paraId="17AA00EB" w14:textId="0995163F" w:rsidR="00FC099F" w:rsidRPr="00C0592E" w:rsidRDefault="00FC099F" w:rsidP="00FC099F">
      <w:r w:rsidRPr="00C0592E">
        <w:t xml:space="preserve">Depending on the screen resolution setting of the computer not all charts may fit within the screen area.  Use the buttons in the upper-right corner of the Chart tab to select the number of charts to display and toggle between then.  </w:t>
      </w:r>
    </w:p>
    <w:p w14:paraId="6FF1F0FD" w14:textId="77777777" w:rsidR="00FC099F" w:rsidRPr="00C0592E" w:rsidRDefault="00FC099F" w:rsidP="00FC099F"/>
    <w:p w14:paraId="2FB70DE7" w14:textId="378318D9" w:rsidR="00FC099F" w:rsidRPr="00C0592E" w:rsidRDefault="00FC099F" w:rsidP="00FC099F">
      <w:r w:rsidRPr="00C0592E">
        <w:t xml:space="preserve">The control charts hold all of the historical Virtual Profile data for your product as selected in the Profile Explorer.  Each data point on each chart represents a </w:t>
      </w:r>
      <w:r w:rsidR="00C164CF">
        <w:t>virtual profile</w:t>
      </w:r>
      <w:r w:rsidRPr="00C0592E">
        <w:t>.</w:t>
      </w:r>
    </w:p>
    <w:p w14:paraId="1C9D114A" w14:textId="77777777" w:rsidR="00FC099F" w:rsidRPr="00C0592E" w:rsidRDefault="00FC099F" w:rsidP="00FC099F"/>
    <w:p w14:paraId="50AD0A77" w14:textId="2261B01C" w:rsidR="00FC099F" w:rsidRPr="00C0592E" w:rsidRDefault="00C164CF" w:rsidP="00FC099F">
      <w:r>
        <w:rPr>
          <w:b/>
        </w:rPr>
        <w:t>Virtual Profile</w:t>
      </w:r>
      <w:r w:rsidR="00FC099F" w:rsidRPr="00C0592E">
        <w:rPr>
          <w:b/>
        </w:rPr>
        <w:t xml:space="preserve"> </w:t>
      </w:r>
      <w:r w:rsidR="00FC099F">
        <w:rPr>
          <w:b/>
        </w:rPr>
        <w:t>s</w:t>
      </w:r>
      <w:r w:rsidR="00FC099F" w:rsidRPr="00C0592E">
        <w:rPr>
          <w:b/>
        </w:rPr>
        <w:t xml:space="preserve">elector </w:t>
      </w:r>
      <w:r w:rsidR="00FC099F">
        <w:rPr>
          <w:b/>
        </w:rPr>
        <w:t>l</w:t>
      </w:r>
      <w:r w:rsidR="00FC099F" w:rsidRPr="00C0592E">
        <w:rPr>
          <w:b/>
        </w:rPr>
        <w:t>ine -</w:t>
      </w:r>
      <w:r w:rsidR="00FC099F" w:rsidRPr="00C0592E">
        <w:t xml:space="preserve"> Each chart has a </w:t>
      </w:r>
      <w:r>
        <w:t>Virtual Profile</w:t>
      </w:r>
      <w:r w:rsidR="00FC099F" w:rsidRPr="00C0592E">
        <w:t xml:space="preserve"> Selector Line at specific </w:t>
      </w:r>
      <w:r>
        <w:t>virtual profile</w:t>
      </w:r>
      <w:r w:rsidR="00FC099F" w:rsidRPr="00C0592E">
        <w:t xml:space="preserve"> #.  The </w:t>
      </w:r>
      <w:r>
        <w:t>virtual profile</w:t>
      </w:r>
      <w:r w:rsidR="00FC099F" w:rsidRPr="00C0592E">
        <w:t xml:space="preserve"> # </w:t>
      </w:r>
      <w:r w:rsidR="00FC099F">
        <w:t>appears</w:t>
      </w:r>
      <w:r w:rsidR="00FC099F" w:rsidRPr="00C0592E">
        <w:t xml:space="preserve"> at the top of the screen, along with the date and time that </w:t>
      </w:r>
      <w:r>
        <w:t>virtual profile</w:t>
      </w:r>
      <w:r w:rsidR="00FC099F" w:rsidRPr="00C0592E">
        <w:t xml:space="preserve"> # was entered into the system.  You can move the </w:t>
      </w:r>
      <w:r>
        <w:t>Virtual Profile</w:t>
      </w:r>
      <w:r w:rsidR="00FC099F" w:rsidRPr="00C0592E">
        <w:t xml:space="preserve"> Selector line position by clicking and dragging the small triangle at the bottom of the </w:t>
      </w:r>
      <w:r>
        <w:t>Virtual Profile</w:t>
      </w:r>
      <w:r w:rsidR="00FC099F" w:rsidRPr="00C0592E">
        <w:t xml:space="preserve"> Selector line.</w:t>
      </w:r>
    </w:p>
    <w:p w14:paraId="1977551E" w14:textId="77777777" w:rsidR="00FC099F" w:rsidRPr="00C0592E" w:rsidRDefault="00FC099F" w:rsidP="00FC099F"/>
    <w:p w14:paraId="12092A3B" w14:textId="18ADE65C" w:rsidR="00FC099F" w:rsidRPr="00C0592E" w:rsidRDefault="00FC099F" w:rsidP="00FC099F">
      <w:r w:rsidRPr="00C0592E">
        <w:t xml:space="preserve">The Maximum PWI and Cpk for the selected </w:t>
      </w:r>
      <w:r w:rsidR="000B2859">
        <w:t>virtual profile</w:t>
      </w:r>
      <w:r w:rsidRPr="00C0592E">
        <w:t xml:space="preserve">, date and time </w:t>
      </w:r>
      <w:r>
        <w:t>are</w:t>
      </w:r>
      <w:r w:rsidRPr="00C0592E">
        <w:t xml:space="preserve"> highlighted above the corresponding chart(s).</w:t>
      </w:r>
    </w:p>
    <w:p w14:paraId="04A5D41B" w14:textId="77777777" w:rsidR="00FC099F" w:rsidRPr="00C0592E" w:rsidRDefault="00FC099F" w:rsidP="00FC099F"/>
    <w:p w14:paraId="68C6CBE6" w14:textId="768EB2A7" w:rsidR="00FC099F" w:rsidRPr="00C0592E" w:rsidRDefault="00FC099F" w:rsidP="00FC099F">
      <w:r w:rsidRPr="00C0592E">
        <w:t xml:space="preserve">Each chart contains data for every product thermocouple used during the profile.  Below the charts you can de-select the TCs that you wish to remove from the control chart display.  De-selecting a TC will remove the data for that TC from each control chart.  Click the check box again to display the data for that TC.  </w:t>
      </w:r>
      <w:r w:rsidR="00FC7ACE">
        <w:t>The PWI for the selected virtual profile appears, in the bottom-left corner.</w:t>
      </w:r>
    </w:p>
    <w:p w14:paraId="2D892A52" w14:textId="77777777" w:rsidR="00FC099F" w:rsidRDefault="00FC099F" w:rsidP="00FC099F"/>
    <w:p w14:paraId="0229579F" w14:textId="77777777" w:rsidR="00FC099F" w:rsidRPr="00C0592E" w:rsidRDefault="00FC099F" w:rsidP="00FC099F"/>
    <w:p w14:paraId="07131B59" w14:textId="77777777" w:rsidR="00FC099F" w:rsidRPr="00C0592E" w:rsidRDefault="00FC099F" w:rsidP="00FC099F"/>
    <w:p w14:paraId="030CDBBD" w14:textId="77777777" w:rsidR="00FC099F" w:rsidRPr="00C0592E" w:rsidRDefault="00FC099F" w:rsidP="00FC099F"/>
    <w:p w14:paraId="1F5680D3" w14:textId="77777777" w:rsidR="00FC099F" w:rsidRDefault="00C653DF" w:rsidP="00C67678">
      <w:pPr>
        <w:pStyle w:val="Heading3"/>
      </w:pPr>
      <w:r>
        <w:rPr>
          <w:i/>
          <w:sz w:val="20"/>
        </w:rPr>
        <w:br w:type="page"/>
      </w:r>
      <w:bookmarkStart w:id="6040" w:name="_Toc469045074"/>
      <w:bookmarkStart w:id="6041" w:name="_Toc491338055"/>
      <w:bookmarkStart w:id="6042" w:name="_Toc532855802"/>
      <w:bookmarkStart w:id="6043" w:name="_Toc53042434"/>
      <w:bookmarkStart w:id="6044" w:name="_Toc86846598"/>
      <w:bookmarkStart w:id="6045" w:name="_Toc119050540"/>
      <w:bookmarkStart w:id="6046" w:name="_Toc119050730"/>
      <w:r w:rsidR="00FC099F">
        <w:lastRenderedPageBreak/>
        <w:t xml:space="preserve">Viewing </w:t>
      </w:r>
      <w:r>
        <w:t>Chart Data</w:t>
      </w:r>
      <w:bookmarkEnd w:id="6040"/>
      <w:bookmarkEnd w:id="6041"/>
      <w:bookmarkEnd w:id="6042"/>
      <w:bookmarkEnd w:id="6043"/>
      <w:bookmarkEnd w:id="6044"/>
      <w:bookmarkEnd w:id="6045"/>
      <w:bookmarkEnd w:id="6046"/>
    </w:p>
    <w:p w14:paraId="5498D874" w14:textId="50C88FE0" w:rsidR="00FC099F" w:rsidRPr="00C0592E" w:rsidRDefault="00FC099F" w:rsidP="00FC099F">
      <w:r w:rsidRPr="00C0592E">
        <w:t xml:space="preserve">To view individual chart data, click inside the chart area of your choice.  This will display that particular chart in a full screen format.  Move the mouse pointer over the chart data, and a display box will appear.  This display box data includes </w:t>
      </w:r>
      <w:r w:rsidR="00FC7ACE">
        <w:t>the</w:t>
      </w:r>
      <w:r w:rsidRPr="00C0592E">
        <w:t xml:space="preserve"> PWI, Cpk, date, and time for </w:t>
      </w:r>
      <w:r w:rsidR="00FC7ACE">
        <w:t>that virtual profile</w:t>
      </w:r>
      <w:r w:rsidRPr="00C0592E">
        <w:t xml:space="preserve">.  The date and time for the last </w:t>
      </w:r>
      <w:r w:rsidR="00FC7ACE">
        <w:t>virtual profile</w:t>
      </w:r>
      <w:r w:rsidRPr="00C0592E">
        <w:t xml:space="preserve"> </w:t>
      </w:r>
      <w:r>
        <w:t>appears</w:t>
      </w:r>
      <w:r w:rsidRPr="00C0592E">
        <w:t xml:space="preserve"> at the bottom of the full screen chart.</w:t>
      </w:r>
    </w:p>
    <w:p w14:paraId="06B4ADC4" w14:textId="77777777" w:rsidR="00FC099F" w:rsidRPr="00C0592E" w:rsidRDefault="00FC099F" w:rsidP="00C67678">
      <w:pPr>
        <w:pStyle w:val="Heading3"/>
      </w:pPr>
      <w:bookmarkStart w:id="6047" w:name="_Toc469045075"/>
      <w:bookmarkStart w:id="6048" w:name="_Toc491338056"/>
      <w:bookmarkStart w:id="6049" w:name="_Toc532855803"/>
      <w:bookmarkStart w:id="6050" w:name="_Toc53042435"/>
      <w:bookmarkStart w:id="6051" w:name="_Toc86846599"/>
      <w:bookmarkStart w:id="6052" w:name="_Toc119050541"/>
      <w:bookmarkStart w:id="6053" w:name="_Toc119050731"/>
      <w:r w:rsidRPr="00C0592E">
        <w:t xml:space="preserve">History </w:t>
      </w:r>
      <w:r w:rsidR="00C653DF" w:rsidRPr="00C0592E">
        <w:t>Mode Chart Options Menu</w:t>
      </w:r>
      <w:bookmarkEnd w:id="6047"/>
      <w:bookmarkEnd w:id="6048"/>
      <w:bookmarkEnd w:id="6049"/>
      <w:bookmarkEnd w:id="6050"/>
      <w:bookmarkEnd w:id="6051"/>
      <w:bookmarkEnd w:id="6052"/>
      <w:bookmarkEnd w:id="6053"/>
    </w:p>
    <w:p w14:paraId="5C7AE097" w14:textId="77777777" w:rsidR="00FC099F" w:rsidRPr="00C0592E" w:rsidRDefault="000E0382" w:rsidP="00F268F2">
      <w:pPr>
        <w:jc w:val="center"/>
      </w:pPr>
      <w:r>
        <w:rPr>
          <w:noProof/>
        </w:rPr>
        <w:drawing>
          <wp:inline distT="0" distB="0" distL="0" distR="0" wp14:anchorId="6D0CCACA" wp14:editId="6EA0EB8A">
            <wp:extent cx="907415" cy="457200"/>
            <wp:effectExtent l="0" t="0" r="698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907415" cy="457200"/>
                    </a:xfrm>
                    <a:prstGeom prst="rect">
                      <a:avLst/>
                    </a:prstGeom>
                    <a:noFill/>
                    <a:ln>
                      <a:noFill/>
                    </a:ln>
                  </pic:spPr>
                </pic:pic>
              </a:graphicData>
            </a:graphic>
          </wp:inline>
        </w:drawing>
      </w:r>
    </w:p>
    <w:p w14:paraId="7106D705" w14:textId="3A1D3003" w:rsidR="00FC099F" w:rsidRPr="00C0592E" w:rsidRDefault="00FC099F" w:rsidP="00FC099F">
      <w:pPr>
        <w:pStyle w:val="Caption"/>
      </w:pPr>
      <w:r w:rsidRPr="00C0592E">
        <w:t xml:space="preserve">Figure </w:t>
      </w:r>
      <w:r w:rsidR="00364D2F">
        <w:fldChar w:fldCharType="begin"/>
      </w:r>
      <w:r w:rsidR="00364D2F">
        <w:instrText xml:space="preserve"> SEQ Figure \* ARABIC </w:instrText>
      </w:r>
      <w:r w:rsidR="00364D2F">
        <w:fldChar w:fldCharType="separate"/>
      </w:r>
      <w:r w:rsidR="00F9407E">
        <w:rPr>
          <w:noProof/>
        </w:rPr>
        <w:t>104</w:t>
      </w:r>
      <w:r w:rsidR="00364D2F">
        <w:rPr>
          <w:noProof/>
        </w:rPr>
        <w:fldChar w:fldCharType="end"/>
      </w:r>
      <w:r w:rsidRPr="00C0592E">
        <w:t xml:space="preserve">: History </w:t>
      </w:r>
      <w:proofErr w:type="gramStart"/>
      <w:r w:rsidRPr="00C0592E">
        <w:t>mode</w:t>
      </w:r>
      <w:proofErr w:type="gramEnd"/>
      <w:r w:rsidRPr="00C0592E">
        <w:t>-Chart Options Menu</w:t>
      </w:r>
    </w:p>
    <w:p w14:paraId="2E73D6AD" w14:textId="77777777" w:rsidR="00FC099F" w:rsidRPr="00C0592E" w:rsidRDefault="00FC099F" w:rsidP="00FC099F"/>
    <w:p w14:paraId="2CFF6811" w14:textId="1CE64833" w:rsidR="00FC099F" w:rsidRPr="00C0592E" w:rsidRDefault="00FC099F" w:rsidP="00F268F2">
      <w:r w:rsidRPr="00C0592E">
        <w:rPr>
          <w:b/>
        </w:rPr>
        <w:t xml:space="preserve">Meter </w:t>
      </w:r>
      <w:r>
        <w:rPr>
          <w:b/>
        </w:rPr>
        <w:t>w</w:t>
      </w:r>
      <w:r w:rsidRPr="00C0592E">
        <w:rPr>
          <w:b/>
        </w:rPr>
        <w:t>indow –</w:t>
      </w:r>
      <w:r w:rsidRPr="00C0592E">
        <w:t xml:space="preserve"> Right click anywhere in the full screen chart area.  The Chart Options menu will appear, select Meter Window.  This will display a small data box in the upper-left corner of the profile graph.  This data box will display the historical – statistic data for any selected </w:t>
      </w:r>
      <w:r w:rsidR="00FC7ACE">
        <w:t>virtual profile</w:t>
      </w:r>
      <w:r w:rsidRPr="00C0592E">
        <w:t xml:space="preserve">.  To select a </w:t>
      </w:r>
      <w:r w:rsidR="00FC7ACE">
        <w:t>virtual profile</w:t>
      </w:r>
      <w:r w:rsidR="00D63F7B">
        <w:t>,</w:t>
      </w:r>
      <w:r w:rsidRPr="00C0592E">
        <w:t xml:space="preserve"> move your mouse pointer along the chart data, at each data point the historical – statistic data for that</w:t>
      </w:r>
      <w:r w:rsidR="00FC7ACE">
        <w:t xml:space="preserve"> virtual profile </w:t>
      </w:r>
      <w:r>
        <w:t>appears</w:t>
      </w:r>
      <w:r w:rsidRPr="00C0592E">
        <w:t>.  Right-click in the chart area again and de-select Meter Window to disable this feature.</w:t>
      </w:r>
    </w:p>
    <w:p w14:paraId="5D481703" w14:textId="77777777" w:rsidR="00FC099F" w:rsidRPr="00C0592E" w:rsidRDefault="00FC099F" w:rsidP="00F268F2"/>
    <w:p w14:paraId="31A7A8D4" w14:textId="74312CB2" w:rsidR="00FC099F" w:rsidRPr="00C0592E" w:rsidRDefault="00FC099F" w:rsidP="00F268F2">
      <w:r w:rsidRPr="00C0592E">
        <w:rPr>
          <w:b/>
        </w:rPr>
        <w:t xml:space="preserve">Point </w:t>
      </w:r>
      <w:r>
        <w:rPr>
          <w:b/>
        </w:rPr>
        <w:t>p</w:t>
      </w:r>
      <w:r w:rsidRPr="00C0592E">
        <w:rPr>
          <w:b/>
        </w:rPr>
        <w:t>rotector –</w:t>
      </w:r>
      <w:r w:rsidRPr="00C0592E">
        <w:t xml:space="preserve"> When this feature is enabled, the software will display individual data points for each </w:t>
      </w:r>
      <w:r w:rsidR="00FC7ACE">
        <w:t>virtual profile</w:t>
      </w:r>
      <w:r w:rsidRPr="00C0592E">
        <w:t xml:space="preserve">. To activate this feature right click anywhere in the full screen chart area.  A menu will appear, select Point Protector.  This will display the individual data points on each control chart.  De-selecting this feature will remove the data points from the control chart, showing only a plot of the same data.  By default, the Point Protector </w:t>
      </w:r>
      <w:r>
        <w:t>is</w:t>
      </w:r>
      <w:r w:rsidRPr="00C0592E">
        <w:t xml:space="preserve"> enabled for charts containing 20 </w:t>
      </w:r>
      <w:r w:rsidR="00FC7ACE">
        <w:t>virtual profiles</w:t>
      </w:r>
      <w:r w:rsidRPr="00C0592E">
        <w:t xml:space="preserve"> or less.  Click in the full screen chart area again to return to the regular Chart tab view.</w:t>
      </w:r>
    </w:p>
    <w:p w14:paraId="026335B0" w14:textId="22AA9081" w:rsidR="00FC099F" w:rsidRPr="00C0592E" w:rsidRDefault="00FC099F" w:rsidP="00737029"/>
    <w:p w14:paraId="34B5F31D" w14:textId="77777777" w:rsidR="00F268F2" w:rsidRPr="00C0592E" w:rsidRDefault="00F268F2" w:rsidP="00737029">
      <w:pPr>
        <w:pStyle w:val="ListBullet"/>
        <w:keepNext/>
        <w:numPr>
          <w:ilvl w:val="0"/>
          <w:numId w:val="0"/>
        </w:numPr>
        <w:jc w:val="center"/>
      </w:pPr>
    </w:p>
    <w:p w14:paraId="433C67D7" w14:textId="77777777" w:rsidR="00FC099F" w:rsidRPr="00C0592E" w:rsidRDefault="00FC099F" w:rsidP="00EC684A">
      <w:pPr>
        <w:pStyle w:val="Heading4"/>
      </w:pPr>
      <w:r w:rsidRPr="00C0592E">
        <w:t>Buttons</w:t>
      </w:r>
    </w:p>
    <w:p w14:paraId="7F6887CE" w14:textId="77777777" w:rsidR="00FC099F" w:rsidRPr="00C0592E" w:rsidRDefault="00FC099F" w:rsidP="00FC099F">
      <w:r w:rsidRPr="00C0592E">
        <w:t>The Charts tab will have two extra buttons found only on this screen.</w:t>
      </w:r>
    </w:p>
    <w:p w14:paraId="682EEED5" w14:textId="75472FFA" w:rsidR="00FC099F" w:rsidRPr="00C0592E" w:rsidRDefault="00FC099F" w:rsidP="00AA5614">
      <w:pPr>
        <w:pStyle w:val="ListParagraph"/>
        <w:numPr>
          <w:ilvl w:val="0"/>
          <w:numId w:val="123"/>
        </w:numPr>
      </w:pPr>
      <w:r w:rsidRPr="00F268F2">
        <w:rPr>
          <w:b/>
        </w:rPr>
        <w:t>Scroll backwards in time</w:t>
      </w:r>
      <w:r w:rsidRPr="00C0592E">
        <w:t xml:space="preserve"> – Clicking on the green left arrowhead will result in displaying the </w:t>
      </w:r>
      <w:r w:rsidRPr="00F268F2">
        <w:rPr>
          <w:b/>
        </w:rPr>
        <w:t>previous</w:t>
      </w:r>
      <w:r w:rsidRPr="00C0592E">
        <w:t xml:space="preserve"> set of virtual profiles.</w:t>
      </w:r>
    </w:p>
    <w:p w14:paraId="6B8D4B1A" w14:textId="4504C9C4" w:rsidR="00FC099F" w:rsidRPr="00C0592E" w:rsidRDefault="00FC099F" w:rsidP="00AA5614">
      <w:pPr>
        <w:pStyle w:val="ListParagraph"/>
        <w:numPr>
          <w:ilvl w:val="0"/>
          <w:numId w:val="123"/>
        </w:numPr>
      </w:pPr>
      <w:r w:rsidRPr="00F268F2">
        <w:rPr>
          <w:b/>
        </w:rPr>
        <w:t>Scroll forward in time</w:t>
      </w:r>
      <w:r w:rsidRPr="00C0592E">
        <w:t xml:space="preserve"> – Clicking on the green right arrowhead will result in displaying the </w:t>
      </w:r>
      <w:r w:rsidRPr="00F268F2">
        <w:rPr>
          <w:b/>
        </w:rPr>
        <w:t>next</w:t>
      </w:r>
      <w:r w:rsidRPr="00C0592E">
        <w:t xml:space="preserve"> set of </w:t>
      </w:r>
      <w:r w:rsidR="000B2859">
        <w:t>v</w:t>
      </w:r>
      <w:r w:rsidRPr="00C0592E">
        <w:t>irtual</w:t>
      </w:r>
      <w:r w:rsidR="000B2859">
        <w:t xml:space="preserve"> p</w:t>
      </w:r>
      <w:r w:rsidRPr="00C0592E">
        <w:t>rofil</w:t>
      </w:r>
      <w:r w:rsidR="000B2859">
        <w:t>e</w:t>
      </w:r>
      <w:r w:rsidRPr="00C0592E">
        <w:t>s.</w:t>
      </w:r>
    </w:p>
    <w:p w14:paraId="2687099A" w14:textId="77777777" w:rsidR="00FC099F" w:rsidRPr="00C0592E" w:rsidRDefault="00FC099F" w:rsidP="00FC099F"/>
    <w:p w14:paraId="1268B3B1" w14:textId="586FACAF" w:rsidR="003D173F" w:rsidRPr="00C0592E" w:rsidRDefault="00FC099F">
      <w:r w:rsidRPr="00F268F2">
        <w:rPr>
          <w:b/>
        </w:rPr>
        <w:t>Note</w:t>
      </w:r>
      <w:r w:rsidRPr="006034E1">
        <w:t xml:space="preserve">: </w:t>
      </w:r>
      <w:r w:rsidRPr="00233FE9">
        <w:t xml:space="preserve">Each chart can display a maximum of 200 data points at any given time.  Every 200 data points are considered a set of data.  A set of data can contain up to 200 data points, or if the production run was stopped before 200 </w:t>
      </w:r>
      <w:r w:rsidR="00FC7ACE">
        <w:t>virtual profiles</w:t>
      </w:r>
      <w:r w:rsidRPr="00233FE9">
        <w:t xml:space="preserve"> were processed, a data set may contain less than 200 data points.</w:t>
      </w:r>
      <w:bookmarkStart w:id="6054" w:name="_Toc394583246"/>
      <w:bookmarkStart w:id="6055" w:name="_Toc394583402"/>
      <w:bookmarkStart w:id="6056" w:name="_Toc468168382"/>
      <w:bookmarkStart w:id="6057" w:name="_Toc468175429"/>
      <w:bookmarkStart w:id="6058" w:name="_Toc468551585"/>
      <w:bookmarkStart w:id="6059" w:name="_Toc469038812"/>
      <w:bookmarkStart w:id="6060" w:name="_Toc469038867"/>
      <w:bookmarkStart w:id="6061" w:name="_Toc469042026"/>
      <w:bookmarkStart w:id="6062" w:name="_Toc469043184"/>
      <w:bookmarkStart w:id="6063" w:name="_Toc469043764"/>
      <w:bookmarkStart w:id="6064" w:name="_Toc469043845"/>
      <w:bookmarkStart w:id="6065" w:name="_Toc469045076"/>
      <w:bookmarkStart w:id="6066" w:name="_Toc469612958"/>
      <w:r w:rsidR="006C7149">
        <w:t xml:space="preserve"> </w:t>
      </w:r>
      <w:bookmarkStart w:id="6067" w:name="_Using_barcodes"/>
      <w:bookmarkStart w:id="6068" w:name="_Process_Traceability"/>
      <w:bookmarkStart w:id="6069" w:name="_Process_Control"/>
      <w:bookmarkStart w:id="6070" w:name="_Toc119468171"/>
      <w:bookmarkStart w:id="6071" w:name="_Toc320007057"/>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p>
    <w:p w14:paraId="201E0469" w14:textId="54348994" w:rsidR="00A16822" w:rsidRPr="00F0388A" w:rsidRDefault="00A16822">
      <w:bookmarkStart w:id="6072" w:name="_Run_RPM"/>
      <w:bookmarkStart w:id="6073" w:name="_The_Software_Client"/>
      <w:bookmarkStart w:id="6074" w:name="_Kic_Server"/>
      <w:bookmarkEnd w:id="6070"/>
      <w:bookmarkEnd w:id="6071"/>
      <w:bookmarkEnd w:id="6072"/>
      <w:bookmarkEnd w:id="6073"/>
      <w:bookmarkEnd w:id="6074"/>
    </w:p>
    <w:p w14:paraId="5A719C82" w14:textId="6FE32E50" w:rsidR="00EC4E34" w:rsidRPr="00F0388A" w:rsidRDefault="00EC4E34" w:rsidP="00737029"/>
    <w:p w14:paraId="454E2814" w14:textId="3A6356DA" w:rsidR="00806DB4" w:rsidRDefault="006C7149" w:rsidP="0026146F">
      <w:pPr>
        <w:pStyle w:val="Heading1"/>
      </w:pPr>
      <w:bookmarkStart w:id="6075" w:name="_Toc329853018"/>
      <w:bookmarkStart w:id="6076" w:name="_Toc329863376"/>
      <w:bookmarkStart w:id="6077" w:name="_Toc331173648"/>
      <w:bookmarkStart w:id="6078" w:name="_Ref332096978"/>
      <w:bookmarkStart w:id="6079" w:name="_Toc332179184"/>
      <w:bookmarkStart w:id="6080" w:name="_Toc332208418"/>
      <w:bookmarkStart w:id="6081" w:name="_Toc332208754"/>
      <w:bookmarkStart w:id="6082" w:name="_Toc332274000"/>
      <w:bookmarkStart w:id="6083" w:name="_Toc394411679"/>
      <w:bookmarkStart w:id="6084" w:name="_Toc394486317"/>
      <w:bookmarkStart w:id="6085" w:name="_Toc394583250"/>
      <w:bookmarkStart w:id="6086" w:name="_Toc394583406"/>
      <w:bookmarkStart w:id="6087" w:name="_Toc468168388"/>
      <w:bookmarkStart w:id="6088" w:name="_Toc468175435"/>
      <w:bookmarkStart w:id="6089" w:name="_Toc468551591"/>
      <w:bookmarkStart w:id="6090" w:name="_Toc469038818"/>
      <w:bookmarkStart w:id="6091" w:name="_Toc469038873"/>
      <w:bookmarkStart w:id="6092" w:name="_Toc469042032"/>
      <w:bookmarkStart w:id="6093" w:name="_Toc469043204"/>
      <w:bookmarkStart w:id="6094" w:name="_Toc469043784"/>
      <w:bookmarkStart w:id="6095" w:name="_Toc469043851"/>
      <w:bookmarkStart w:id="6096" w:name="_Toc469045121"/>
      <w:bookmarkStart w:id="6097" w:name="_Toc469612978"/>
      <w:bookmarkStart w:id="6098" w:name="_Toc491175128"/>
      <w:bookmarkStart w:id="6099" w:name="_Toc491264037"/>
      <w:bookmarkStart w:id="6100" w:name="_Toc491337715"/>
      <w:bookmarkStart w:id="6101" w:name="_Toc491338057"/>
      <w:bookmarkStart w:id="6102" w:name="_Toc491414014"/>
      <w:bookmarkStart w:id="6103" w:name="_Toc532836379"/>
      <w:bookmarkStart w:id="6104" w:name="_Toc532855804"/>
      <w:bookmarkStart w:id="6105" w:name="_Toc532856659"/>
      <w:bookmarkStart w:id="6106" w:name="_Toc53042082"/>
      <w:bookmarkStart w:id="6107" w:name="_Toc53042436"/>
      <w:bookmarkStart w:id="6108" w:name="_Toc53042498"/>
      <w:bookmarkStart w:id="6109" w:name="_Toc86846235"/>
      <w:bookmarkStart w:id="6110" w:name="_Toc86846600"/>
      <w:bookmarkStart w:id="6111" w:name="_Toc119049804"/>
      <w:bookmarkStart w:id="6112" w:name="_Toc119050542"/>
      <w:bookmarkStart w:id="6113" w:name="_Toc119050732"/>
      <w:r>
        <w:lastRenderedPageBreak/>
        <w:t>Using Live Data</w:t>
      </w:r>
      <w:bookmarkEnd w:id="6075"/>
      <w:bookmarkEnd w:id="6076"/>
      <w:bookmarkEnd w:id="6077"/>
      <w:bookmarkEnd w:id="6078"/>
      <w:bookmarkEnd w:id="6079"/>
      <w:bookmarkEnd w:id="6080"/>
      <w:bookmarkEnd w:id="6081"/>
      <w:bookmarkEnd w:id="6082"/>
      <w:bookmarkEnd w:id="6083"/>
      <w:bookmarkEnd w:id="6084"/>
      <w:r>
        <w:t xml:space="preserve"> Output</w:t>
      </w:r>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p>
    <w:p w14:paraId="626472B6" w14:textId="0C965252" w:rsidR="00104808" w:rsidRPr="0075789B" w:rsidRDefault="00104808" w:rsidP="00104808">
      <w:r w:rsidRPr="0075789B">
        <w:t xml:space="preserve">The Live Data Output (LDO) feature outputs Virtual Profile (VP) data in real time for use by third-party applications such as Line Balancing/Production Monitoring Host or SPC software.  This data includes all relevant </w:t>
      </w:r>
      <w:r w:rsidR="00FC7ACE">
        <w:t xml:space="preserve">process information, </w:t>
      </w:r>
      <w:r w:rsidRPr="0075789B">
        <w:t xml:space="preserve">profile data, </w:t>
      </w:r>
      <w:r w:rsidR="0044235C">
        <w:t xml:space="preserve">Virtual Profile data, </w:t>
      </w:r>
      <w:r w:rsidRPr="0075789B">
        <w:t xml:space="preserve">statistics, and limits.  There are several different LDO formats that can be chosen from. Examples of these formats will be shown later in this section. </w:t>
      </w:r>
    </w:p>
    <w:p w14:paraId="42919C17" w14:textId="77777777" w:rsidR="00104808" w:rsidRPr="0075789B" w:rsidRDefault="00104808" w:rsidP="00104808"/>
    <w:p w14:paraId="671DEE60" w14:textId="3301709C" w:rsidR="00104808" w:rsidRPr="0075789B" w:rsidRDefault="00104808" w:rsidP="00104808">
      <w:r w:rsidRPr="0075789B">
        <w:rPr>
          <w:b/>
        </w:rPr>
        <w:t>Output of the LDO file data</w:t>
      </w:r>
      <w:r w:rsidRPr="0075789B">
        <w:t xml:space="preserve"> –When the VP is running, the statistical data from each newly completed Virtual Profile is written to the LDO fi</w:t>
      </w:r>
      <w:r w:rsidR="0044235C">
        <w:t>le</w:t>
      </w:r>
      <w:r w:rsidRPr="0075789B">
        <w:t xml:space="preserve">.  </w:t>
      </w:r>
    </w:p>
    <w:p w14:paraId="024ED8C8" w14:textId="77777777" w:rsidR="00104808" w:rsidRPr="0075789B" w:rsidRDefault="00104808" w:rsidP="00104808"/>
    <w:p w14:paraId="25DF2675" w14:textId="77777777" w:rsidR="00104808" w:rsidRPr="0075789B" w:rsidRDefault="00104808" w:rsidP="00104808">
      <w:r w:rsidRPr="0075789B">
        <w:rPr>
          <w:b/>
        </w:rPr>
        <w:t>Viewing LDO data</w:t>
      </w:r>
      <w:r w:rsidRPr="0075789B">
        <w:t xml:space="preserve"> – LDO is designed to output data only and is not meant as a historical database.  It is intended to be used with third party software that collects the LDO data while the Virtual Profile is running-live.  If you are not running third party software to collect the LDO data, and wish you to view historical data, this can be accomplished from within the actual </w:t>
      </w:r>
      <w:r>
        <w:t>automatic system</w:t>
      </w:r>
      <w:r w:rsidRPr="0075789B">
        <w:t xml:space="preserve"> software in use.</w:t>
      </w:r>
    </w:p>
    <w:p w14:paraId="7CD31A03" w14:textId="77777777" w:rsidR="00104808" w:rsidRPr="0075789B" w:rsidRDefault="00104808" w:rsidP="00104808"/>
    <w:p w14:paraId="4999EF2F" w14:textId="77777777" w:rsidR="00104808" w:rsidRPr="0075789B" w:rsidRDefault="00104808" w:rsidP="00104808">
      <w:r w:rsidRPr="0075789B">
        <w:rPr>
          <w:b/>
        </w:rPr>
        <w:t>LDO destination</w:t>
      </w:r>
      <w:r w:rsidRPr="0075789B">
        <w:t xml:space="preserve"> – The location where the LDO output file is written to can be specified by the user in the ConfigurationProgram.exe utility. </w:t>
      </w:r>
    </w:p>
    <w:p w14:paraId="3179AEEC" w14:textId="77777777" w:rsidR="00104808" w:rsidRPr="0075789B" w:rsidRDefault="00104808" w:rsidP="00104808"/>
    <w:p w14:paraId="24386D33" w14:textId="77777777" w:rsidR="00104808" w:rsidRPr="0075789B" w:rsidRDefault="00104808" w:rsidP="00104808">
      <w:r w:rsidRPr="0075789B">
        <w:rPr>
          <w:b/>
        </w:rPr>
        <w:t>Note</w:t>
      </w:r>
      <w:r w:rsidRPr="0075789B">
        <w:t xml:space="preserve">: For the Live Data output to function, the appropriately programmed USB dongle key must remain connected to the PC at all times during use.  You can verify whether or not you have the LDO feature by viewing the Software Key panel in the Hardware Status screen.  </w:t>
      </w:r>
    </w:p>
    <w:p w14:paraId="23C212B9" w14:textId="77777777" w:rsidR="00104808" w:rsidRPr="0075789B" w:rsidRDefault="00104808" w:rsidP="00104808"/>
    <w:p w14:paraId="67550AD6" w14:textId="77777777" w:rsidR="00104808" w:rsidRPr="0075789B" w:rsidRDefault="00104808" w:rsidP="00104808">
      <w:pPr>
        <w:rPr>
          <w:b/>
          <w:bCs/>
          <w:iCs/>
        </w:rPr>
      </w:pPr>
      <w:r w:rsidRPr="0075789B">
        <w:rPr>
          <w:b/>
          <w:bCs/>
          <w:iCs/>
        </w:rPr>
        <w:t>An LDO output file example</w:t>
      </w:r>
    </w:p>
    <w:p w14:paraId="448DA675" w14:textId="77777777" w:rsidR="00104808" w:rsidRDefault="00104808" w:rsidP="00104808">
      <w:r w:rsidRPr="0075789B">
        <w:t xml:space="preserve">Below is an example of the type of data included in the LDO output file: </w:t>
      </w:r>
    </w:p>
    <w:p w14:paraId="0910F0F9" w14:textId="77777777" w:rsidR="00B15C92" w:rsidRPr="0075789B" w:rsidRDefault="00B15C92" w:rsidP="00104808"/>
    <w:p w14:paraId="0937B3DE" w14:textId="179FE3AD" w:rsidR="00104808" w:rsidRPr="00582A6D" w:rsidRDefault="00A67368" w:rsidP="00104808">
      <w:pPr>
        <w:jc w:val="center"/>
        <w:rPr>
          <w:lang w:val="en"/>
        </w:rPr>
      </w:pPr>
      <w:r>
        <w:rPr>
          <w:noProof/>
        </w:rPr>
        <w:drawing>
          <wp:inline distT="0" distB="0" distL="0" distR="0" wp14:anchorId="58327478" wp14:editId="51FBADC8">
            <wp:extent cx="5943600" cy="3801110"/>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LDO info.png"/>
                    <pic:cNvPicPr/>
                  </pic:nvPicPr>
                  <pic:blipFill>
                    <a:blip r:embed="rId238">
                      <a:extLst>
                        <a:ext uri="{28A0092B-C50C-407E-A947-70E740481C1C}">
                          <a14:useLocalDpi xmlns:a14="http://schemas.microsoft.com/office/drawing/2010/main" val="0"/>
                        </a:ext>
                      </a:extLst>
                    </a:blip>
                    <a:stretch>
                      <a:fillRect/>
                    </a:stretch>
                  </pic:blipFill>
                  <pic:spPr>
                    <a:xfrm>
                      <a:off x="0" y="0"/>
                      <a:ext cx="5943600" cy="3801110"/>
                    </a:xfrm>
                    <a:prstGeom prst="rect">
                      <a:avLst/>
                    </a:prstGeom>
                  </pic:spPr>
                </pic:pic>
              </a:graphicData>
            </a:graphic>
          </wp:inline>
        </w:drawing>
      </w:r>
    </w:p>
    <w:p w14:paraId="38FC0B90" w14:textId="3948F7CA" w:rsidR="00104808" w:rsidRPr="0075789B" w:rsidRDefault="00104808" w:rsidP="00104808">
      <w:pPr>
        <w:pStyle w:val="Caption"/>
      </w:pPr>
      <w:r>
        <w:t xml:space="preserve">Figure </w:t>
      </w:r>
      <w:r w:rsidR="00364D2F">
        <w:fldChar w:fldCharType="begin"/>
      </w:r>
      <w:r w:rsidR="00364D2F">
        <w:instrText xml:space="preserve"> SEQ Figure \* ARABIC </w:instrText>
      </w:r>
      <w:r w:rsidR="00364D2F">
        <w:fldChar w:fldCharType="separate"/>
      </w:r>
      <w:r w:rsidR="00F9407E">
        <w:rPr>
          <w:noProof/>
        </w:rPr>
        <w:t>105</w:t>
      </w:r>
      <w:r w:rsidR="00364D2F">
        <w:rPr>
          <w:noProof/>
        </w:rPr>
        <w:fldChar w:fldCharType="end"/>
      </w:r>
      <w:r>
        <w:t xml:space="preserve">: </w:t>
      </w:r>
      <w:r w:rsidRPr="0075789B">
        <w:t>Live Data Output text file</w:t>
      </w:r>
    </w:p>
    <w:p w14:paraId="38546AD4" w14:textId="77777777" w:rsidR="00104808" w:rsidRPr="0075789B" w:rsidRDefault="00104808" w:rsidP="00104808"/>
    <w:p w14:paraId="199326DA" w14:textId="79AA1085" w:rsidR="00104808" w:rsidRPr="0075789B" w:rsidRDefault="00754243" w:rsidP="00E14151">
      <w:pPr>
        <w:pStyle w:val="Heading2"/>
      </w:pPr>
      <w:bookmarkStart w:id="6114" w:name="_Toc393899781"/>
      <w:r>
        <w:br w:type="page"/>
      </w:r>
      <w:bookmarkStart w:id="6115" w:name="_Toc467442561"/>
      <w:bookmarkStart w:id="6116" w:name="_Toc469043205"/>
      <w:bookmarkStart w:id="6117" w:name="_Toc469043785"/>
      <w:bookmarkStart w:id="6118" w:name="_Toc469045122"/>
      <w:bookmarkStart w:id="6119" w:name="_Toc469612979"/>
      <w:bookmarkStart w:id="6120" w:name="_Toc491175129"/>
      <w:bookmarkStart w:id="6121" w:name="_Toc491264038"/>
      <w:bookmarkStart w:id="6122" w:name="_Toc491337716"/>
      <w:bookmarkStart w:id="6123" w:name="_Toc491338058"/>
      <w:bookmarkStart w:id="6124" w:name="_Toc532855805"/>
      <w:bookmarkStart w:id="6125" w:name="_Toc532856660"/>
      <w:bookmarkStart w:id="6126" w:name="_Toc53042083"/>
      <w:bookmarkStart w:id="6127" w:name="_Toc53042437"/>
      <w:bookmarkStart w:id="6128" w:name="_Toc86846236"/>
      <w:bookmarkStart w:id="6129" w:name="_Toc86846601"/>
      <w:bookmarkStart w:id="6130" w:name="_Toc119049805"/>
      <w:bookmarkStart w:id="6131" w:name="_Toc119050543"/>
      <w:bookmarkStart w:id="6132" w:name="_Toc119050733"/>
      <w:r w:rsidRPr="0075789B">
        <w:lastRenderedPageBreak/>
        <w:t>L</w:t>
      </w:r>
      <w:r w:rsidR="004D6644">
        <w:t>DO</w:t>
      </w:r>
      <w:r w:rsidRPr="0075789B">
        <w:t xml:space="preserve"> </w:t>
      </w:r>
      <w:bookmarkEnd w:id="6114"/>
      <w:r w:rsidRPr="0075789B">
        <w:t>Formats</w:t>
      </w:r>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p>
    <w:p w14:paraId="01AB1C00" w14:textId="77777777" w:rsidR="007F7D54" w:rsidRPr="0075789B" w:rsidRDefault="007F7D54" w:rsidP="007F7D54">
      <w:pPr>
        <w:rPr>
          <w:ins w:id="6133" w:author="Tom Bergeron" w:date="2022-11-11T08:41:00Z"/>
        </w:rPr>
      </w:pPr>
      <w:ins w:id="6134" w:author="Tom Bergeron" w:date="2022-11-11T08:41:00Z">
        <w:r w:rsidRPr="0075789B">
          <w:t>There are several standard LDO formats to choose from:</w:t>
        </w:r>
      </w:ins>
    </w:p>
    <w:p w14:paraId="1C5DE7B8" w14:textId="77777777" w:rsidR="007F7D54" w:rsidRPr="0075789B" w:rsidRDefault="007F7D54" w:rsidP="007F7D54">
      <w:pPr>
        <w:numPr>
          <w:ilvl w:val="0"/>
          <w:numId w:val="78"/>
        </w:numPr>
        <w:rPr>
          <w:ins w:id="6135" w:author="Tom Bergeron" w:date="2022-11-11T08:41:00Z"/>
        </w:rPr>
      </w:pPr>
      <w:ins w:id="6136" w:author="Tom Bergeron" w:date="2022-11-11T08:41:00Z">
        <w:r w:rsidRPr="0075789B">
          <w:t>TSV or CSV format for WordPad</w:t>
        </w:r>
      </w:ins>
    </w:p>
    <w:p w14:paraId="598F4EC4" w14:textId="77777777" w:rsidR="007F7D54" w:rsidRPr="0075789B" w:rsidRDefault="007F7D54" w:rsidP="007F7D54">
      <w:pPr>
        <w:numPr>
          <w:ilvl w:val="0"/>
          <w:numId w:val="78"/>
        </w:numPr>
        <w:rPr>
          <w:ins w:id="6137" w:author="Tom Bergeron" w:date="2022-11-11T08:41:00Z"/>
        </w:rPr>
      </w:pPr>
      <w:ins w:id="6138" w:author="Tom Bergeron" w:date="2022-11-11T08:41:00Z">
        <w:r w:rsidRPr="0075789B">
          <w:t>TSV format for Excel</w:t>
        </w:r>
      </w:ins>
    </w:p>
    <w:p w14:paraId="69CDACA3" w14:textId="77777777" w:rsidR="007F7D54" w:rsidRPr="0075789B" w:rsidRDefault="007F7D54" w:rsidP="007F7D54">
      <w:pPr>
        <w:numPr>
          <w:ilvl w:val="0"/>
          <w:numId w:val="78"/>
        </w:numPr>
        <w:rPr>
          <w:ins w:id="6139" w:author="Tom Bergeron" w:date="2022-11-11T08:41:00Z"/>
        </w:rPr>
      </w:pPr>
      <w:ins w:id="6140" w:author="Tom Bergeron" w:date="2022-11-11T08:41:00Z">
        <w:r w:rsidRPr="0075789B">
          <w:t>1 Board 1 File (</w:t>
        </w:r>
        <w:r>
          <w:t>TXT format</w:t>
        </w:r>
        <w:r w:rsidRPr="0075789B">
          <w:t>)</w:t>
        </w:r>
      </w:ins>
    </w:p>
    <w:p w14:paraId="1264D796" w14:textId="77777777" w:rsidR="007F7D54" w:rsidRDefault="007F7D54" w:rsidP="007F7D54">
      <w:pPr>
        <w:numPr>
          <w:ilvl w:val="0"/>
          <w:numId w:val="78"/>
        </w:numPr>
        <w:rPr>
          <w:ins w:id="6141" w:author="Tom Bergeron" w:date="2022-11-11T08:41:00Z"/>
        </w:rPr>
      </w:pPr>
      <w:ins w:id="6142" w:author="Tom Bergeron" w:date="2022-11-11T08:41:00Z">
        <w:r>
          <w:t>1 Board 1 File (XML format</w:t>
        </w:r>
        <w:r w:rsidRPr="0075789B">
          <w:t>)</w:t>
        </w:r>
      </w:ins>
    </w:p>
    <w:p w14:paraId="41AF5E53" w14:textId="77777777" w:rsidR="007F7D54" w:rsidRPr="0075789B" w:rsidRDefault="007F7D54" w:rsidP="007F7D54">
      <w:pPr>
        <w:numPr>
          <w:ilvl w:val="0"/>
          <w:numId w:val="78"/>
        </w:numPr>
        <w:rPr>
          <w:ins w:id="6143" w:author="Tom Bergeron" w:date="2022-11-11T08:41:00Z"/>
        </w:rPr>
      </w:pPr>
      <w:ins w:id="6144" w:author="Tom Bergeron" w:date="2022-11-11T08:41:00Z">
        <w:r>
          <w:t>1 Board 1 File (CSV format)</w:t>
        </w:r>
      </w:ins>
    </w:p>
    <w:p w14:paraId="7FC25EE7" w14:textId="77777777" w:rsidR="007F7D54" w:rsidRPr="0075789B" w:rsidRDefault="007F7D54" w:rsidP="007F7D54">
      <w:pPr>
        <w:rPr>
          <w:ins w:id="6145" w:author="Tom Bergeron" w:date="2022-11-11T08:41:00Z"/>
        </w:rPr>
      </w:pPr>
    </w:p>
    <w:p w14:paraId="5EBFD26E" w14:textId="77777777" w:rsidR="007F7D54" w:rsidRPr="0075789B" w:rsidRDefault="007F7D54" w:rsidP="007F7D54">
      <w:pPr>
        <w:rPr>
          <w:ins w:id="6146" w:author="Tom Bergeron" w:date="2022-11-11T08:41:00Z"/>
        </w:rPr>
      </w:pPr>
      <w:ins w:id="6147" w:author="Tom Bergeron" w:date="2022-11-11T08:41:00Z">
        <w:r w:rsidRPr="0075789B">
          <w:t>The following are specialized output formats and not typically selected by most users:</w:t>
        </w:r>
      </w:ins>
    </w:p>
    <w:p w14:paraId="7FF8B261" w14:textId="77777777" w:rsidR="007F7D54" w:rsidRPr="0075789B" w:rsidRDefault="007F7D54" w:rsidP="007F7D54">
      <w:pPr>
        <w:numPr>
          <w:ilvl w:val="0"/>
          <w:numId w:val="78"/>
        </w:numPr>
        <w:rPr>
          <w:ins w:id="6148" w:author="Tom Bergeron" w:date="2022-11-11T08:41:00Z"/>
        </w:rPr>
      </w:pPr>
      <w:ins w:id="6149" w:author="Tom Bergeron" w:date="2022-11-11T08:41:00Z">
        <w:r w:rsidRPr="0075789B">
          <w:t>KP Data Only (CSV)</w:t>
        </w:r>
      </w:ins>
    </w:p>
    <w:p w14:paraId="02E02D13" w14:textId="77777777" w:rsidR="007F7D54" w:rsidRPr="0075789B" w:rsidRDefault="007F7D54" w:rsidP="007F7D54">
      <w:pPr>
        <w:numPr>
          <w:ilvl w:val="0"/>
          <w:numId w:val="78"/>
        </w:numPr>
        <w:rPr>
          <w:ins w:id="6150" w:author="Tom Bergeron" w:date="2022-11-11T08:41:00Z"/>
        </w:rPr>
      </w:pPr>
      <w:ins w:id="6151" w:author="Tom Bergeron" w:date="2022-11-11T08:41:00Z">
        <w:r w:rsidRPr="0075789B">
          <w:t>XML Format A</w:t>
        </w:r>
      </w:ins>
    </w:p>
    <w:p w14:paraId="6D2DF2DD" w14:textId="77777777" w:rsidR="007F7D54" w:rsidRPr="0075789B" w:rsidRDefault="007F7D54" w:rsidP="007F7D54">
      <w:pPr>
        <w:numPr>
          <w:ilvl w:val="0"/>
          <w:numId w:val="78"/>
        </w:numPr>
        <w:rPr>
          <w:ins w:id="6152" w:author="Tom Bergeron" w:date="2022-11-11T08:41:00Z"/>
        </w:rPr>
      </w:pPr>
      <w:ins w:id="6153" w:author="Tom Bergeron" w:date="2022-11-11T08:41:00Z">
        <w:r w:rsidRPr="0075789B">
          <w:t>XML Format A2</w:t>
        </w:r>
      </w:ins>
    </w:p>
    <w:p w14:paraId="16CAF4A3" w14:textId="77777777" w:rsidR="007F7D54" w:rsidRDefault="007F7D54" w:rsidP="007F7D54">
      <w:pPr>
        <w:numPr>
          <w:ilvl w:val="0"/>
          <w:numId w:val="78"/>
        </w:numPr>
        <w:rPr>
          <w:ins w:id="6154" w:author="Tom Bergeron" w:date="2022-11-11T08:41:00Z"/>
        </w:rPr>
      </w:pPr>
      <w:ins w:id="6155" w:author="Tom Bergeron" w:date="2022-11-11T08:41:00Z">
        <w:r w:rsidRPr="0075789B">
          <w:t>CUSTOME LDO</w:t>
        </w:r>
      </w:ins>
    </w:p>
    <w:p w14:paraId="0317CE6F" w14:textId="77777777" w:rsidR="007F7D54" w:rsidRDefault="007F7D54" w:rsidP="007F7D54">
      <w:pPr>
        <w:numPr>
          <w:ilvl w:val="0"/>
          <w:numId w:val="78"/>
        </w:numPr>
        <w:rPr>
          <w:ins w:id="6156" w:author="Tom Bergeron" w:date="2022-11-11T08:41:00Z"/>
        </w:rPr>
      </w:pPr>
      <w:ins w:id="6157" w:author="Tom Bergeron" w:date="2022-11-11T08:41:00Z">
        <w:r>
          <w:t>1 Board 1 File – TXT – Alternate/Custom</w:t>
        </w:r>
      </w:ins>
    </w:p>
    <w:p w14:paraId="3D4638E3" w14:textId="20499C48" w:rsidR="00104808" w:rsidRPr="0075789B" w:rsidDel="007F7D54" w:rsidRDefault="00104808">
      <w:pPr>
        <w:pStyle w:val="Heading2"/>
        <w:rPr>
          <w:del w:id="6158" w:author="Tom Bergeron" w:date="2022-11-11T08:41:00Z"/>
        </w:rPr>
        <w:pPrChange w:id="6159" w:author="Tom Bergeron" w:date="2022-11-11T09:11:00Z">
          <w:pPr/>
        </w:pPrChange>
      </w:pPr>
      <w:del w:id="6160" w:author="Tom Bergeron" w:date="2022-11-11T08:41:00Z">
        <w:r w:rsidRPr="0075789B" w:rsidDel="007F7D54">
          <w:delText>There are several standard LDO formats to choose from:</w:delText>
        </w:r>
      </w:del>
    </w:p>
    <w:p w14:paraId="4A011F13" w14:textId="069A4D5D" w:rsidR="00104808" w:rsidRPr="0075789B" w:rsidDel="007F7D54" w:rsidRDefault="00104808">
      <w:pPr>
        <w:pStyle w:val="Heading2"/>
        <w:rPr>
          <w:del w:id="6161" w:author="Tom Bergeron" w:date="2022-11-11T08:41:00Z"/>
        </w:rPr>
        <w:pPrChange w:id="6162" w:author="Tom Bergeron" w:date="2022-11-11T09:11:00Z">
          <w:pPr>
            <w:numPr>
              <w:numId w:val="78"/>
            </w:numPr>
            <w:ind w:left="360" w:hanging="360"/>
          </w:pPr>
        </w:pPrChange>
      </w:pPr>
      <w:del w:id="6163" w:author="Tom Bergeron" w:date="2022-11-11T08:41:00Z">
        <w:r w:rsidRPr="0075789B" w:rsidDel="007F7D54">
          <w:delText>LDO Standard TSV or CSV format for WordPad</w:delText>
        </w:r>
      </w:del>
    </w:p>
    <w:p w14:paraId="2812081A" w14:textId="1E8CA315" w:rsidR="00104808" w:rsidRPr="0075789B" w:rsidDel="007F7D54" w:rsidRDefault="00104808">
      <w:pPr>
        <w:pStyle w:val="Heading2"/>
        <w:rPr>
          <w:del w:id="6164" w:author="Tom Bergeron" w:date="2022-11-11T08:41:00Z"/>
        </w:rPr>
        <w:pPrChange w:id="6165" w:author="Tom Bergeron" w:date="2022-11-11T09:11:00Z">
          <w:pPr>
            <w:numPr>
              <w:numId w:val="78"/>
            </w:numPr>
            <w:ind w:left="360" w:hanging="360"/>
          </w:pPr>
        </w:pPrChange>
      </w:pPr>
      <w:del w:id="6166" w:author="Tom Bergeron" w:date="2022-11-11T08:41:00Z">
        <w:r w:rsidRPr="0075789B" w:rsidDel="007F7D54">
          <w:delText>LDO Standard TSV or CSV format for Excel</w:delText>
        </w:r>
      </w:del>
    </w:p>
    <w:p w14:paraId="56CD8C02" w14:textId="3AAB8C60" w:rsidR="00104808" w:rsidRPr="0075789B" w:rsidDel="007F7D54" w:rsidRDefault="00104808">
      <w:pPr>
        <w:pStyle w:val="Heading2"/>
        <w:rPr>
          <w:del w:id="6167" w:author="Tom Bergeron" w:date="2022-11-11T08:41:00Z"/>
        </w:rPr>
        <w:pPrChange w:id="6168" w:author="Tom Bergeron" w:date="2022-11-11T09:11:00Z">
          <w:pPr>
            <w:numPr>
              <w:numId w:val="78"/>
            </w:numPr>
            <w:ind w:left="360" w:hanging="360"/>
          </w:pPr>
        </w:pPrChange>
      </w:pPr>
      <w:del w:id="6169" w:author="Tom Bergeron" w:date="2022-11-11T08:41:00Z">
        <w:r w:rsidRPr="0075789B" w:rsidDel="007F7D54">
          <w:delText>LDO 1 Board 1 File (txt output)</w:delText>
        </w:r>
      </w:del>
    </w:p>
    <w:p w14:paraId="26811C45" w14:textId="2710D80A" w:rsidR="00104808" w:rsidRPr="0075789B" w:rsidDel="007F7D54" w:rsidRDefault="00104808">
      <w:pPr>
        <w:pStyle w:val="Heading2"/>
        <w:rPr>
          <w:del w:id="6170" w:author="Tom Bergeron" w:date="2022-11-11T08:41:00Z"/>
        </w:rPr>
        <w:pPrChange w:id="6171" w:author="Tom Bergeron" w:date="2022-11-11T09:11:00Z">
          <w:pPr>
            <w:numPr>
              <w:numId w:val="78"/>
            </w:numPr>
            <w:ind w:left="360" w:hanging="360"/>
          </w:pPr>
        </w:pPrChange>
      </w:pPr>
      <w:del w:id="6172" w:author="Tom Bergeron" w:date="2022-11-11T08:41:00Z">
        <w:r w:rsidRPr="0075789B" w:rsidDel="007F7D54">
          <w:delText>LDO XML format (1 Board 1 File)</w:delText>
        </w:r>
      </w:del>
    </w:p>
    <w:p w14:paraId="422639FD" w14:textId="4C3CB034" w:rsidR="00104808" w:rsidRPr="004D6644" w:rsidDel="007F7D54" w:rsidRDefault="00104808">
      <w:pPr>
        <w:pStyle w:val="Heading2"/>
        <w:rPr>
          <w:del w:id="6173" w:author="Tom Bergeron" w:date="2022-11-11T08:41:00Z"/>
        </w:rPr>
        <w:pPrChange w:id="6174" w:author="Tom Bergeron" w:date="2022-11-11T09:11:00Z">
          <w:pPr/>
        </w:pPrChange>
      </w:pPr>
    </w:p>
    <w:p w14:paraId="4F8B7E38" w14:textId="7C62B26C" w:rsidR="00104808" w:rsidRPr="0075789B" w:rsidDel="007F7D54" w:rsidRDefault="00104808">
      <w:pPr>
        <w:pStyle w:val="Heading2"/>
        <w:rPr>
          <w:del w:id="6175" w:author="Tom Bergeron" w:date="2022-11-11T08:41:00Z"/>
        </w:rPr>
        <w:pPrChange w:id="6176" w:author="Tom Bergeron" w:date="2022-11-11T09:11:00Z">
          <w:pPr/>
        </w:pPrChange>
      </w:pPr>
      <w:del w:id="6177" w:author="Tom Bergeron" w:date="2022-11-11T08:41:00Z">
        <w:r w:rsidRPr="0075789B" w:rsidDel="007F7D54">
          <w:delText>The following are specialized output formats and not typically selected by most users:</w:delText>
        </w:r>
      </w:del>
    </w:p>
    <w:p w14:paraId="357605FB" w14:textId="1AED79A7" w:rsidR="00104808" w:rsidRPr="0075789B" w:rsidDel="007F7D54" w:rsidRDefault="00104808">
      <w:pPr>
        <w:pStyle w:val="Heading2"/>
        <w:rPr>
          <w:del w:id="6178" w:author="Tom Bergeron" w:date="2022-11-11T08:41:00Z"/>
        </w:rPr>
        <w:pPrChange w:id="6179" w:author="Tom Bergeron" w:date="2022-11-11T09:11:00Z">
          <w:pPr>
            <w:numPr>
              <w:numId w:val="78"/>
            </w:numPr>
            <w:ind w:left="360" w:hanging="360"/>
          </w:pPr>
        </w:pPrChange>
      </w:pPr>
      <w:del w:id="6180" w:author="Tom Bergeron" w:date="2022-11-11T08:41:00Z">
        <w:r w:rsidRPr="0075789B" w:rsidDel="007F7D54">
          <w:delText>LDO KP Data Only (CSV)</w:delText>
        </w:r>
      </w:del>
    </w:p>
    <w:p w14:paraId="0BD04DA5" w14:textId="4FD8685A" w:rsidR="00104808" w:rsidRPr="0075789B" w:rsidDel="007F7D54" w:rsidRDefault="00104808">
      <w:pPr>
        <w:pStyle w:val="Heading2"/>
        <w:rPr>
          <w:del w:id="6181" w:author="Tom Bergeron" w:date="2022-11-11T08:41:00Z"/>
        </w:rPr>
        <w:pPrChange w:id="6182" w:author="Tom Bergeron" w:date="2022-11-11T09:11:00Z">
          <w:pPr>
            <w:numPr>
              <w:numId w:val="78"/>
            </w:numPr>
            <w:ind w:left="360" w:hanging="360"/>
          </w:pPr>
        </w:pPrChange>
      </w:pPr>
      <w:del w:id="6183" w:author="Tom Bergeron" w:date="2022-11-11T08:41:00Z">
        <w:r w:rsidRPr="0075789B" w:rsidDel="007F7D54">
          <w:delText>LDO XML Format A</w:delText>
        </w:r>
      </w:del>
    </w:p>
    <w:p w14:paraId="513F7627" w14:textId="6D475B7D" w:rsidR="00104808" w:rsidRPr="0075789B" w:rsidDel="007F7D54" w:rsidRDefault="00104808">
      <w:pPr>
        <w:pStyle w:val="Heading2"/>
        <w:rPr>
          <w:del w:id="6184" w:author="Tom Bergeron" w:date="2022-11-11T08:41:00Z"/>
        </w:rPr>
        <w:pPrChange w:id="6185" w:author="Tom Bergeron" w:date="2022-11-11T09:11:00Z">
          <w:pPr>
            <w:numPr>
              <w:numId w:val="78"/>
            </w:numPr>
            <w:ind w:left="360" w:hanging="360"/>
          </w:pPr>
        </w:pPrChange>
      </w:pPr>
      <w:del w:id="6186" w:author="Tom Bergeron" w:date="2022-11-11T08:41:00Z">
        <w:r w:rsidRPr="0075789B" w:rsidDel="007F7D54">
          <w:delText>LDO XML Format A2</w:delText>
        </w:r>
      </w:del>
    </w:p>
    <w:p w14:paraId="0AA48D63" w14:textId="069AF4B9" w:rsidR="00104808" w:rsidRPr="0075789B" w:rsidDel="007F7D54" w:rsidRDefault="00104808">
      <w:pPr>
        <w:pStyle w:val="Heading2"/>
        <w:rPr>
          <w:del w:id="6187" w:author="Tom Bergeron" w:date="2022-11-11T08:41:00Z"/>
        </w:rPr>
        <w:pPrChange w:id="6188" w:author="Tom Bergeron" w:date="2022-11-11T09:11:00Z">
          <w:pPr>
            <w:numPr>
              <w:numId w:val="78"/>
            </w:numPr>
            <w:ind w:left="360" w:hanging="360"/>
          </w:pPr>
        </w:pPrChange>
      </w:pPr>
      <w:del w:id="6189" w:author="Tom Bergeron" w:date="2022-11-11T08:41:00Z">
        <w:r w:rsidRPr="0075789B" w:rsidDel="007F7D54">
          <w:delText>CUSTOME LDO</w:delText>
        </w:r>
      </w:del>
    </w:p>
    <w:p w14:paraId="65D0D2EC" w14:textId="77777777" w:rsidR="00104808" w:rsidRPr="0075789B" w:rsidRDefault="00104808" w:rsidP="00E14151">
      <w:pPr>
        <w:pStyle w:val="Heading2"/>
      </w:pPr>
      <w:bookmarkStart w:id="6190" w:name="_Toc467442562"/>
      <w:bookmarkStart w:id="6191" w:name="_Toc469043206"/>
      <w:bookmarkStart w:id="6192" w:name="_Toc469043786"/>
      <w:bookmarkStart w:id="6193" w:name="_Toc469045123"/>
      <w:bookmarkStart w:id="6194" w:name="_Toc469612980"/>
      <w:bookmarkStart w:id="6195" w:name="_Toc491175130"/>
      <w:bookmarkStart w:id="6196" w:name="_Toc491264039"/>
      <w:bookmarkStart w:id="6197" w:name="_Toc491337717"/>
      <w:bookmarkStart w:id="6198" w:name="_Toc491338059"/>
      <w:bookmarkStart w:id="6199" w:name="_Toc532855806"/>
      <w:bookmarkStart w:id="6200" w:name="_Toc532856661"/>
      <w:bookmarkStart w:id="6201" w:name="_Toc53042084"/>
      <w:bookmarkStart w:id="6202" w:name="_Toc53042438"/>
      <w:bookmarkStart w:id="6203" w:name="_Toc86846237"/>
      <w:bookmarkStart w:id="6204" w:name="_Toc86846602"/>
      <w:bookmarkStart w:id="6205" w:name="_Toc119049806"/>
      <w:bookmarkStart w:id="6206" w:name="_Toc119050544"/>
      <w:bookmarkStart w:id="6207" w:name="_Toc119050734"/>
      <w:r w:rsidRPr="0075789B">
        <w:t xml:space="preserve">Details </w:t>
      </w:r>
      <w:r w:rsidR="00754243" w:rsidRPr="0075789B">
        <w:t xml:space="preserve">Of </w:t>
      </w:r>
      <w:r w:rsidRPr="0075789B">
        <w:t>Output Files</w:t>
      </w:r>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p>
    <w:p w14:paraId="298F0BD6" w14:textId="77777777" w:rsidR="007F7D54" w:rsidRPr="007F7D54" w:rsidRDefault="007F7D54">
      <w:pPr>
        <w:pStyle w:val="Heading3"/>
        <w:rPr>
          <w:ins w:id="6208" w:author="Tom Bergeron" w:date="2022-11-11T08:41:00Z"/>
        </w:rPr>
        <w:pPrChange w:id="6209" w:author="Tom Bergeron" w:date="2022-11-11T09:10:00Z">
          <w:pPr>
            <w:keepNext/>
            <w:spacing w:before="160" w:after="60"/>
            <w:outlineLvl w:val="2"/>
          </w:pPr>
        </w:pPrChange>
      </w:pPr>
      <w:bookmarkStart w:id="6210" w:name="_Toc506221987"/>
      <w:bookmarkStart w:id="6211" w:name="_Toc506816655"/>
      <w:bookmarkStart w:id="6212" w:name="_Toc528427048"/>
      <w:bookmarkStart w:id="6213" w:name="_Toc19133258"/>
      <w:bookmarkStart w:id="6214" w:name="_Toc37350001"/>
      <w:bookmarkStart w:id="6215" w:name="_Toc51280691"/>
      <w:bookmarkStart w:id="6216" w:name="_Toc52889658"/>
      <w:bookmarkStart w:id="6217" w:name="_Toc69230792"/>
      <w:bookmarkStart w:id="6218" w:name="_Toc83831419"/>
      <w:bookmarkStart w:id="6219" w:name="_Toc99527008"/>
      <w:bookmarkStart w:id="6220" w:name="_Toc115624202"/>
      <w:bookmarkStart w:id="6221" w:name="_Toc115957620"/>
      <w:bookmarkStart w:id="6222" w:name="_Toc115957924"/>
      <w:bookmarkStart w:id="6223" w:name="_Toc119050545"/>
      <w:bookmarkStart w:id="6224" w:name="_Toc119050735"/>
      <w:ins w:id="6225" w:author="Tom Bergeron" w:date="2022-11-11T08:41:00Z">
        <w:r w:rsidRPr="007F7D54">
          <w:t>TSV And CSV for WordPad</w:t>
        </w:r>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ins>
    </w:p>
    <w:p w14:paraId="6FC5EC60" w14:textId="77777777" w:rsidR="007F7D54" w:rsidRPr="007F7D54" w:rsidRDefault="007F7D54" w:rsidP="007F7D54">
      <w:pPr>
        <w:numPr>
          <w:ilvl w:val="0"/>
          <w:numId w:val="79"/>
        </w:numPr>
        <w:rPr>
          <w:ins w:id="6226" w:author="Tom Bergeron" w:date="2022-11-11T08:41:00Z"/>
        </w:rPr>
      </w:pPr>
      <w:bookmarkStart w:id="6227" w:name="_Toc469045124"/>
      <w:bookmarkStart w:id="6228" w:name="_Toc491338060"/>
      <w:bookmarkStart w:id="6229" w:name="_Toc532855807"/>
      <w:bookmarkStart w:id="6230" w:name="_Toc53042439"/>
      <w:bookmarkStart w:id="6231" w:name="_Toc86846603"/>
      <w:ins w:id="6232" w:author="Tom Bergeron" w:date="2022-11-11T08:41:00Z">
        <w:r w:rsidRPr="007F7D54">
          <w:t xml:space="preserve">The output file type is a .TXT </w:t>
        </w:r>
      </w:ins>
    </w:p>
    <w:p w14:paraId="170A24B3" w14:textId="77777777" w:rsidR="007F7D54" w:rsidRPr="007F7D54" w:rsidRDefault="007F7D54" w:rsidP="007F7D54">
      <w:pPr>
        <w:numPr>
          <w:ilvl w:val="0"/>
          <w:numId w:val="79"/>
        </w:numPr>
        <w:rPr>
          <w:ins w:id="6233" w:author="Tom Bergeron" w:date="2022-11-11T08:41:00Z"/>
        </w:rPr>
      </w:pPr>
      <w:ins w:id="6234" w:author="Tom Bergeron" w:date="2022-11-11T08:41:00Z">
        <w:r w:rsidRPr="007F7D54">
          <w:t xml:space="preserve">TSV format is Tab delimited </w:t>
        </w:r>
      </w:ins>
    </w:p>
    <w:p w14:paraId="7B2EAA62" w14:textId="77777777" w:rsidR="007F7D54" w:rsidRPr="007F7D54" w:rsidRDefault="007F7D54" w:rsidP="007F7D54">
      <w:pPr>
        <w:numPr>
          <w:ilvl w:val="0"/>
          <w:numId w:val="79"/>
        </w:numPr>
        <w:rPr>
          <w:ins w:id="6235" w:author="Tom Bergeron" w:date="2022-11-11T08:41:00Z"/>
        </w:rPr>
      </w:pPr>
      <w:ins w:id="6236" w:author="Tom Bergeron" w:date="2022-11-11T08:41:00Z">
        <w:r w:rsidRPr="007F7D54">
          <w:t>CSV format is Comma delimited.</w:t>
        </w:r>
      </w:ins>
    </w:p>
    <w:p w14:paraId="484B7D1E" w14:textId="77777777" w:rsidR="007F7D54" w:rsidRPr="007F7D54" w:rsidRDefault="007F7D54" w:rsidP="007F7D54">
      <w:pPr>
        <w:numPr>
          <w:ilvl w:val="0"/>
          <w:numId w:val="79"/>
        </w:numPr>
        <w:rPr>
          <w:ins w:id="6237" w:author="Tom Bergeron" w:date="2022-11-11T08:41:00Z"/>
        </w:rPr>
      </w:pPr>
      <w:ins w:id="6238" w:author="Tom Bergeron" w:date="2022-11-11T08:41:00Z">
        <w:r w:rsidRPr="007F7D54">
          <w:t>The output file is first generated when the VP is started</w:t>
        </w:r>
      </w:ins>
    </w:p>
    <w:p w14:paraId="130BCA22" w14:textId="3813609D" w:rsidR="007F7D54" w:rsidRPr="007F7D54" w:rsidRDefault="007F7D54" w:rsidP="007F7D54">
      <w:pPr>
        <w:numPr>
          <w:ilvl w:val="0"/>
          <w:numId w:val="79"/>
        </w:numPr>
        <w:rPr>
          <w:ins w:id="6239" w:author="Tom Bergeron" w:date="2022-11-11T08:41:00Z"/>
        </w:rPr>
      </w:pPr>
      <w:ins w:id="6240" w:author="Tom Bergeron" w:date="2022-11-11T08:41:00Z">
        <w:r w:rsidRPr="007F7D54">
          <w:t>File is appended as each VP is calculated</w:t>
        </w:r>
      </w:ins>
    </w:p>
    <w:p w14:paraId="465632D9" w14:textId="28C9B5E7" w:rsidR="007F7D54" w:rsidRPr="007F7D54" w:rsidRDefault="007F7D54" w:rsidP="007F7D54">
      <w:pPr>
        <w:numPr>
          <w:ilvl w:val="0"/>
          <w:numId w:val="79"/>
        </w:numPr>
        <w:rPr>
          <w:ins w:id="6241" w:author="Tom Bergeron" w:date="2022-11-11T08:41:00Z"/>
        </w:rPr>
      </w:pPr>
      <w:ins w:id="6242" w:author="Tom Bergeron" w:date="2022-11-11T08:41:00Z">
        <w:r w:rsidRPr="007F7D54">
          <w:t xml:space="preserve">The default output file name is </w:t>
        </w:r>
      </w:ins>
      <w:ins w:id="6243" w:author="Tom Bergeron" w:date="2022-11-11T08:43:00Z">
        <w:r>
          <w:t>e-APS</w:t>
        </w:r>
      </w:ins>
      <w:ins w:id="6244" w:author="Tom Bergeron" w:date="2022-11-11T08:41:00Z">
        <w:r w:rsidRPr="007F7D54">
          <w:t>_LiveDataOutput.txt</w:t>
        </w:r>
      </w:ins>
    </w:p>
    <w:p w14:paraId="73E98705" w14:textId="77777777" w:rsidR="007F7D54" w:rsidRPr="007F7D54" w:rsidRDefault="007F7D54" w:rsidP="007F7D54">
      <w:pPr>
        <w:numPr>
          <w:ilvl w:val="0"/>
          <w:numId w:val="79"/>
        </w:numPr>
        <w:rPr>
          <w:ins w:id="6245" w:author="Tom Bergeron" w:date="2022-11-11T08:41:00Z"/>
        </w:rPr>
      </w:pPr>
      <w:ins w:id="6246" w:author="Tom Bergeron" w:date="2022-11-11T08:41:00Z">
        <w:r w:rsidRPr="007F7D54">
          <w:t>The user can choose to define their own specific output file name</w:t>
        </w:r>
      </w:ins>
    </w:p>
    <w:p w14:paraId="60EDC300" w14:textId="77777777" w:rsidR="007F7D54" w:rsidRPr="007F7D54" w:rsidRDefault="007F7D54" w:rsidP="007F7D54">
      <w:pPr>
        <w:numPr>
          <w:ilvl w:val="0"/>
          <w:numId w:val="80"/>
        </w:numPr>
        <w:rPr>
          <w:ins w:id="6247" w:author="Tom Bergeron" w:date="2022-11-11T08:41:00Z"/>
        </w:rPr>
      </w:pPr>
      <w:ins w:id="6248" w:author="Tom Bergeron" w:date="2022-11-11T08:41:00Z">
        <w:r w:rsidRPr="007F7D54">
          <w:t>When default or user defined naming is selected, output file is overwritten when product changeover occurs</w:t>
        </w:r>
      </w:ins>
    </w:p>
    <w:p w14:paraId="1C5EBE54" w14:textId="77777777" w:rsidR="007F7D54" w:rsidRPr="007F7D54" w:rsidRDefault="007F7D54" w:rsidP="007F7D54">
      <w:pPr>
        <w:numPr>
          <w:ilvl w:val="0"/>
          <w:numId w:val="81"/>
        </w:numPr>
        <w:rPr>
          <w:ins w:id="6249" w:author="Tom Bergeron" w:date="2022-11-11T08:41:00Z"/>
        </w:rPr>
      </w:pPr>
      <w:ins w:id="6250" w:author="Tom Bergeron" w:date="2022-11-11T08:41:00Z">
        <w:r w:rsidRPr="007F7D54">
          <w:t>File name format can also be set to:  PRODUCT_YYMMDD_HH-MM-SS.txt</w:t>
        </w:r>
      </w:ins>
    </w:p>
    <w:p w14:paraId="79B8627F" w14:textId="77777777" w:rsidR="007F7D54" w:rsidRPr="007F7D54" w:rsidRDefault="007F7D54" w:rsidP="007F7D54">
      <w:pPr>
        <w:numPr>
          <w:ilvl w:val="0"/>
          <w:numId w:val="82"/>
        </w:numPr>
        <w:rPr>
          <w:ins w:id="6251" w:author="Tom Bergeron" w:date="2022-11-11T08:41:00Z"/>
        </w:rPr>
      </w:pPr>
      <w:ins w:id="6252" w:author="Tom Bergeron" w:date="2022-11-11T08:41:00Z">
        <w:r w:rsidRPr="007F7D54">
          <w:t>When this naming is selected, a new file is generated when product changeover occurs</w:t>
        </w:r>
      </w:ins>
    </w:p>
    <w:p w14:paraId="31A79501" w14:textId="77777777" w:rsidR="007F7D54" w:rsidRPr="007F7D54" w:rsidRDefault="007F7D54">
      <w:pPr>
        <w:pStyle w:val="Heading3"/>
        <w:rPr>
          <w:ins w:id="6253" w:author="Tom Bergeron" w:date="2022-11-11T08:41:00Z"/>
        </w:rPr>
        <w:pPrChange w:id="6254" w:author="Tom Bergeron" w:date="2022-11-11T09:10:00Z">
          <w:pPr>
            <w:keepNext/>
            <w:spacing w:before="160" w:after="60"/>
            <w:outlineLvl w:val="2"/>
          </w:pPr>
        </w:pPrChange>
      </w:pPr>
      <w:bookmarkStart w:id="6255" w:name="_Toc506221988"/>
      <w:bookmarkStart w:id="6256" w:name="_Toc506816656"/>
      <w:bookmarkStart w:id="6257" w:name="_Toc528427049"/>
      <w:bookmarkStart w:id="6258" w:name="_Toc19133259"/>
      <w:bookmarkStart w:id="6259" w:name="_Toc37350002"/>
      <w:bookmarkStart w:id="6260" w:name="_Toc51280692"/>
      <w:bookmarkStart w:id="6261" w:name="_Toc52889659"/>
      <w:bookmarkStart w:id="6262" w:name="_Toc69230793"/>
      <w:bookmarkStart w:id="6263" w:name="_Toc83831420"/>
      <w:bookmarkStart w:id="6264" w:name="_Toc99527009"/>
      <w:bookmarkStart w:id="6265" w:name="_Toc115624203"/>
      <w:bookmarkStart w:id="6266" w:name="_Toc115957621"/>
      <w:bookmarkStart w:id="6267" w:name="_Toc115957925"/>
      <w:bookmarkStart w:id="6268" w:name="_Toc119050546"/>
      <w:bookmarkStart w:id="6269" w:name="_Toc119050736"/>
      <w:ins w:id="6270" w:author="Tom Bergeron" w:date="2022-11-11T08:41:00Z">
        <w:r w:rsidRPr="007F7D54">
          <w:t>TSV for Excel</w:t>
        </w:r>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ins>
    </w:p>
    <w:p w14:paraId="050C0C60" w14:textId="77777777" w:rsidR="007F7D54" w:rsidRPr="007F7D54" w:rsidRDefault="007F7D54" w:rsidP="007F7D54">
      <w:pPr>
        <w:numPr>
          <w:ilvl w:val="0"/>
          <w:numId w:val="83"/>
        </w:numPr>
        <w:rPr>
          <w:ins w:id="6271" w:author="Tom Bergeron" w:date="2022-11-11T08:41:00Z"/>
        </w:rPr>
      </w:pPr>
      <w:ins w:id="6272" w:author="Tom Bergeron" w:date="2022-11-11T08:41:00Z">
        <w:r w:rsidRPr="007F7D54">
          <w:t xml:space="preserve">The output file type is a .TXT </w:t>
        </w:r>
      </w:ins>
    </w:p>
    <w:p w14:paraId="3A437D84" w14:textId="77777777" w:rsidR="007F7D54" w:rsidRPr="007F7D54" w:rsidRDefault="007F7D54" w:rsidP="007F7D54">
      <w:pPr>
        <w:numPr>
          <w:ilvl w:val="0"/>
          <w:numId w:val="83"/>
        </w:numPr>
        <w:rPr>
          <w:ins w:id="6273" w:author="Tom Bergeron" w:date="2022-11-11T08:41:00Z"/>
        </w:rPr>
      </w:pPr>
      <w:ins w:id="6274" w:author="Tom Bergeron" w:date="2022-11-11T08:41:00Z">
        <w:r w:rsidRPr="007F7D54">
          <w:t>TSV format is Tab delimited</w:t>
        </w:r>
      </w:ins>
    </w:p>
    <w:p w14:paraId="4A330519" w14:textId="77777777" w:rsidR="007F7D54" w:rsidRPr="007F7D54" w:rsidRDefault="007F7D54" w:rsidP="007F7D54">
      <w:pPr>
        <w:numPr>
          <w:ilvl w:val="0"/>
          <w:numId w:val="83"/>
        </w:numPr>
        <w:rPr>
          <w:ins w:id="6275" w:author="Tom Bergeron" w:date="2022-11-11T08:41:00Z"/>
        </w:rPr>
      </w:pPr>
      <w:ins w:id="6276" w:author="Tom Bergeron" w:date="2022-11-11T08:41:00Z">
        <w:r w:rsidRPr="007F7D54">
          <w:t>The output file is first generated when the VP is started</w:t>
        </w:r>
      </w:ins>
    </w:p>
    <w:p w14:paraId="22576940" w14:textId="62580E8D" w:rsidR="007F7D54" w:rsidRPr="007F7D54" w:rsidRDefault="007F7D54" w:rsidP="007F7D54">
      <w:pPr>
        <w:numPr>
          <w:ilvl w:val="0"/>
          <w:numId w:val="83"/>
        </w:numPr>
        <w:rPr>
          <w:ins w:id="6277" w:author="Tom Bergeron" w:date="2022-11-11T08:41:00Z"/>
        </w:rPr>
      </w:pPr>
      <w:ins w:id="6278" w:author="Tom Bergeron" w:date="2022-11-11T08:41:00Z">
        <w:r w:rsidRPr="007F7D54">
          <w:t>File is appended as each VP is calculated</w:t>
        </w:r>
      </w:ins>
    </w:p>
    <w:p w14:paraId="0E6D7593" w14:textId="04418F78" w:rsidR="007F7D54" w:rsidRPr="007F7D54" w:rsidRDefault="007F7D54" w:rsidP="007F7D54">
      <w:pPr>
        <w:numPr>
          <w:ilvl w:val="0"/>
          <w:numId w:val="83"/>
        </w:numPr>
        <w:rPr>
          <w:ins w:id="6279" w:author="Tom Bergeron" w:date="2022-11-11T08:41:00Z"/>
        </w:rPr>
      </w:pPr>
      <w:ins w:id="6280" w:author="Tom Bergeron" w:date="2022-11-11T08:41:00Z">
        <w:r w:rsidRPr="007F7D54">
          <w:t>The default output file name is</w:t>
        </w:r>
      </w:ins>
      <w:ins w:id="6281" w:author="Tom Bergeron" w:date="2022-11-11T08:44:00Z">
        <w:r>
          <w:t xml:space="preserve"> e-APS</w:t>
        </w:r>
      </w:ins>
      <w:ins w:id="6282" w:author="Tom Bergeron" w:date="2022-11-11T08:41:00Z">
        <w:r w:rsidRPr="007F7D54">
          <w:t>_LiveDataOutput.txt</w:t>
        </w:r>
      </w:ins>
    </w:p>
    <w:p w14:paraId="18443A28" w14:textId="77777777" w:rsidR="007F7D54" w:rsidRPr="007F7D54" w:rsidRDefault="007F7D54" w:rsidP="007F7D54">
      <w:pPr>
        <w:numPr>
          <w:ilvl w:val="0"/>
          <w:numId w:val="83"/>
        </w:numPr>
        <w:rPr>
          <w:ins w:id="6283" w:author="Tom Bergeron" w:date="2022-11-11T08:41:00Z"/>
        </w:rPr>
      </w:pPr>
      <w:ins w:id="6284" w:author="Tom Bergeron" w:date="2022-11-11T08:41:00Z">
        <w:r w:rsidRPr="007F7D54">
          <w:t>The user can choose to define their own specific output file name</w:t>
        </w:r>
      </w:ins>
    </w:p>
    <w:p w14:paraId="0C77DB63" w14:textId="77777777" w:rsidR="007F7D54" w:rsidRPr="007F7D54" w:rsidRDefault="007F7D54" w:rsidP="007F7D54">
      <w:pPr>
        <w:numPr>
          <w:ilvl w:val="0"/>
          <w:numId w:val="80"/>
        </w:numPr>
        <w:rPr>
          <w:ins w:id="6285" w:author="Tom Bergeron" w:date="2022-11-11T08:41:00Z"/>
        </w:rPr>
      </w:pPr>
      <w:ins w:id="6286" w:author="Tom Bergeron" w:date="2022-11-11T08:41:00Z">
        <w:r w:rsidRPr="007F7D54">
          <w:t>When default or user defined naming is selected, output file is overwritten at product changeover</w:t>
        </w:r>
      </w:ins>
    </w:p>
    <w:p w14:paraId="6D282A0C" w14:textId="77777777" w:rsidR="007F7D54" w:rsidRPr="007F7D54" w:rsidRDefault="007F7D54" w:rsidP="007F7D54">
      <w:pPr>
        <w:numPr>
          <w:ilvl w:val="0"/>
          <w:numId w:val="83"/>
        </w:numPr>
        <w:rPr>
          <w:ins w:id="6287" w:author="Tom Bergeron" w:date="2022-11-11T08:41:00Z"/>
        </w:rPr>
      </w:pPr>
      <w:ins w:id="6288" w:author="Tom Bergeron" w:date="2022-11-11T08:41:00Z">
        <w:r w:rsidRPr="007F7D54">
          <w:t>File name format can also be set to:  PRODUCT_YYMMDD_HH-MM-SS.txt</w:t>
        </w:r>
      </w:ins>
    </w:p>
    <w:p w14:paraId="38E1FA55" w14:textId="77777777" w:rsidR="007F7D54" w:rsidRPr="007F7D54" w:rsidRDefault="007F7D54" w:rsidP="007F7D54">
      <w:pPr>
        <w:numPr>
          <w:ilvl w:val="0"/>
          <w:numId w:val="80"/>
        </w:numPr>
        <w:rPr>
          <w:ins w:id="6289" w:author="Tom Bergeron" w:date="2022-11-11T08:41:00Z"/>
        </w:rPr>
      </w:pPr>
      <w:ins w:id="6290" w:author="Tom Bergeron" w:date="2022-11-11T08:41:00Z">
        <w:r w:rsidRPr="007F7D54">
          <w:t>When this naming is selected, a new file is generated when product changeover occurs</w:t>
        </w:r>
      </w:ins>
    </w:p>
    <w:p w14:paraId="504D5EFA" w14:textId="77777777" w:rsidR="007F7D54" w:rsidRPr="007F7D54" w:rsidRDefault="007F7D54">
      <w:pPr>
        <w:pStyle w:val="Heading3"/>
        <w:rPr>
          <w:ins w:id="6291" w:author="Tom Bergeron" w:date="2022-11-11T08:41:00Z"/>
        </w:rPr>
        <w:pPrChange w:id="6292" w:author="Tom Bergeron" w:date="2022-11-11T09:10:00Z">
          <w:pPr>
            <w:keepNext/>
            <w:spacing w:before="160" w:after="60"/>
            <w:outlineLvl w:val="2"/>
          </w:pPr>
        </w:pPrChange>
      </w:pPr>
      <w:bookmarkStart w:id="6293" w:name="_Toc506221989"/>
      <w:bookmarkStart w:id="6294" w:name="_Toc506816657"/>
      <w:bookmarkStart w:id="6295" w:name="_Toc528427050"/>
      <w:bookmarkStart w:id="6296" w:name="_Toc19133260"/>
      <w:bookmarkStart w:id="6297" w:name="_Toc37350003"/>
      <w:bookmarkStart w:id="6298" w:name="_Toc51280693"/>
      <w:bookmarkStart w:id="6299" w:name="_Toc52889660"/>
      <w:bookmarkStart w:id="6300" w:name="_Toc69230794"/>
      <w:bookmarkStart w:id="6301" w:name="_Toc83831421"/>
      <w:bookmarkStart w:id="6302" w:name="_Toc99527010"/>
      <w:bookmarkStart w:id="6303" w:name="_Toc115624204"/>
      <w:bookmarkStart w:id="6304" w:name="_Toc115957622"/>
      <w:bookmarkStart w:id="6305" w:name="_Toc115957926"/>
      <w:bookmarkStart w:id="6306" w:name="_Toc119050547"/>
      <w:bookmarkStart w:id="6307" w:name="_Toc119050737"/>
      <w:ins w:id="6308" w:author="Tom Bergeron" w:date="2022-11-11T08:41:00Z">
        <w:r w:rsidRPr="007F7D54">
          <w:t>One board per file (TXT format)</w:t>
        </w:r>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ins>
    </w:p>
    <w:p w14:paraId="43417D54" w14:textId="77777777" w:rsidR="007F7D54" w:rsidRPr="007F7D54" w:rsidRDefault="007F7D54" w:rsidP="007F7D54">
      <w:pPr>
        <w:numPr>
          <w:ilvl w:val="0"/>
          <w:numId w:val="84"/>
        </w:numPr>
        <w:rPr>
          <w:ins w:id="6309" w:author="Tom Bergeron" w:date="2022-11-11T08:41:00Z"/>
        </w:rPr>
      </w:pPr>
      <w:ins w:id="6310" w:author="Tom Bergeron" w:date="2022-11-11T08:41:00Z">
        <w:r w:rsidRPr="007F7D54">
          <w:t xml:space="preserve">The output file type is a .TXT </w:t>
        </w:r>
      </w:ins>
    </w:p>
    <w:p w14:paraId="4271D78E" w14:textId="2274AEDE" w:rsidR="007F7D54" w:rsidRPr="007F7D54" w:rsidRDefault="007F7D54" w:rsidP="007F7D54">
      <w:pPr>
        <w:numPr>
          <w:ilvl w:val="0"/>
          <w:numId w:val="84"/>
        </w:numPr>
        <w:rPr>
          <w:ins w:id="6311" w:author="Tom Bergeron" w:date="2022-11-11T08:41:00Z"/>
        </w:rPr>
      </w:pPr>
      <w:ins w:id="6312" w:author="Tom Bergeron" w:date="2022-11-11T08:41:00Z">
        <w:r w:rsidRPr="007F7D54">
          <w:t>Separate individual file is generated</w:t>
        </w:r>
      </w:ins>
      <w:ins w:id="6313" w:author="Tom Bergeron" w:date="2022-11-11T08:45:00Z">
        <w:r>
          <w:t xml:space="preserve"> when the</w:t>
        </w:r>
      </w:ins>
      <w:ins w:id="6314" w:author="Tom Bergeron" w:date="2022-11-11T08:41:00Z">
        <w:r w:rsidRPr="007F7D54">
          <w:t xml:space="preserve"> VP is calculated</w:t>
        </w:r>
      </w:ins>
    </w:p>
    <w:p w14:paraId="24674CD6" w14:textId="05CC6DB6" w:rsidR="007F7D54" w:rsidRPr="007F7D54" w:rsidRDefault="007F7D54" w:rsidP="007F7D54">
      <w:pPr>
        <w:numPr>
          <w:ilvl w:val="0"/>
          <w:numId w:val="84"/>
        </w:numPr>
        <w:rPr>
          <w:ins w:id="6315" w:author="Tom Bergeron" w:date="2022-11-11T08:41:00Z"/>
        </w:rPr>
      </w:pPr>
      <w:ins w:id="6316" w:author="Tom Bergeron" w:date="2022-11-11T08:41:00Z">
        <w:r w:rsidRPr="007F7D54">
          <w:t xml:space="preserve">File name is </w:t>
        </w:r>
        <w:proofErr w:type="spellStart"/>
        <w:r w:rsidRPr="007F7D54">
          <w:rPr>
            <w:rFonts w:eastAsia="Calibri"/>
          </w:rPr>
          <w:t>ProductName_OvenName_YYMMDD_HH</w:t>
        </w:r>
        <w:proofErr w:type="spellEnd"/>
        <w:r w:rsidRPr="007F7D54">
          <w:rPr>
            <w:rFonts w:eastAsia="Calibri"/>
          </w:rPr>
          <w:t>-MM-SS</w:t>
        </w:r>
      </w:ins>
    </w:p>
    <w:p w14:paraId="29FB76F3" w14:textId="05115245" w:rsidR="007F7D54" w:rsidRPr="007F7D54" w:rsidRDefault="007F7D54" w:rsidP="007F7D54">
      <w:pPr>
        <w:numPr>
          <w:ilvl w:val="0"/>
          <w:numId w:val="84"/>
        </w:numPr>
        <w:rPr>
          <w:ins w:id="6317" w:author="Tom Bergeron" w:date="2022-11-11T08:41:00Z"/>
        </w:rPr>
      </w:pPr>
      <w:ins w:id="6318" w:author="Tom Bergeron" w:date="2022-11-11T08:41:00Z">
        <w:r w:rsidRPr="007F7D54">
          <w:t xml:space="preserve">User cannot change file name </w:t>
        </w:r>
      </w:ins>
    </w:p>
    <w:p w14:paraId="2F0F0D83" w14:textId="77777777" w:rsidR="007F7D54" w:rsidRPr="007F7D54" w:rsidRDefault="007F7D54">
      <w:pPr>
        <w:pStyle w:val="Heading3"/>
        <w:rPr>
          <w:ins w:id="6319" w:author="Tom Bergeron" w:date="2022-11-11T08:41:00Z"/>
        </w:rPr>
        <w:pPrChange w:id="6320" w:author="Tom Bergeron" w:date="2022-11-11T09:10:00Z">
          <w:pPr>
            <w:keepNext/>
            <w:spacing w:before="160" w:after="60"/>
            <w:outlineLvl w:val="2"/>
          </w:pPr>
        </w:pPrChange>
      </w:pPr>
      <w:bookmarkStart w:id="6321" w:name="_Toc506221990"/>
      <w:bookmarkStart w:id="6322" w:name="_Toc506816658"/>
      <w:bookmarkStart w:id="6323" w:name="_Toc528427051"/>
      <w:bookmarkStart w:id="6324" w:name="_Toc19133261"/>
      <w:bookmarkStart w:id="6325" w:name="_Toc37350004"/>
      <w:bookmarkStart w:id="6326" w:name="_Toc51280694"/>
      <w:bookmarkStart w:id="6327" w:name="_Toc52889661"/>
      <w:bookmarkStart w:id="6328" w:name="_Toc69230795"/>
      <w:bookmarkStart w:id="6329" w:name="_Toc83831422"/>
      <w:bookmarkStart w:id="6330" w:name="_Toc99527011"/>
      <w:bookmarkStart w:id="6331" w:name="_Toc115624205"/>
      <w:bookmarkStart w:id="6332" w:name="_Toc115957623"/>
      <w:bookmarkStart w:id="6333" w:name="_Toc115957927"/>
      <w:bookmarkStart w:id="6334" w:name="_Toc119050548"/>
      <w:bookmarkStart w:id="6335" w:name="_Toc119050738"/>
      <w:ins w:id="6336" w:author="Tom Bergeron" w:date="2022-11-11T08:41:00Z">
        <w:r w:rsidRPr="007F7D54">
          <w:t>One board per file (XML format)</w:t>
        </w:r>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ins>
    </w:p>
    <w:p w14:paraId="6F862E22" w14:textId="77777777" w:rsidR="007F7D54" w:rsidRPr="007F7D54" w:rsidRDefault="007F7D54" w:rsidP="007F7D54">
      <w:pPr>
        <w:numPr>
          <w:ilvl w:val="0"/>
          <w:numId w:val="85"/>
        </w:numPr>
        <w:rPr>
          <w:ins w:id="6337" w:author="Tom Bergeron" w:date="2022-11-11T08:41:00Z"/>
        </w:rPr>
      </w:pPr>
      <w:ins w:id="6338" w:author="Tom Bergeron" w:date="2022-11-11T08:41:00Z">
        <w:r w:rsidRPr="007F7D54">
          <w:t>The output file type is a .XML file</w:t>
        </w:r>
      </w:ins>
    </w:p>
    <w:p w14:paraId="09A4BC80" w14:textId="31334580" w:rsidR="007F7D54" w:rsidRPr="007F7D54" w:rsidRDefault="007F7D54" w:rsidP="007F7D54">
      <w:pPr>
        <w:numPr>
          <w:ilvl w:val="0"/>
          <w:numId w:val="85"/>
        </w:numPr>
        <w:rPr>
          <w:ins w:id="6339" w:author="Tom Bergeron" w:date="2022-11-11T08:41:00Z"/>
        </w:rPr>
      </w:pPr>
      <w:ins w:id="6340" w:author="Tom Bergeron" w:date="2022-11-11T08:41:00Z">
        <w:r w:rsidRPr="007F7D54">
          <w:t xml:space="preserve">Separate individual file is generated </w:t>
        </w:r>
      </w:ins>
      <w:ins w:id="6341" w:author="Tom Bergeron" w:date="2022-11-11T08:45:00Z">
        <w:r>
          <w:t>when the</w:t>
        </w:r>
      </w:ins>
      <w:ins w:id="6342" w:author="Tom Bergeron" w:date="2022-11-11T08:41:00Z">
        <w:r w:rsidRPr="007F7D54">
          <w:t xml:space="preserve"> VP is calculated</w:t>
        </w:r>
      </w:ins>
    </w:p>
    <w:p w14:paraId="0FE02E94" w14:textId="3FF26666" w:rsidR="007F7D54" w:rsidRPr="007F7D54" w:rsidRDefault="007F7D54" w:rsidP="007F7D54">
      <w:pPr>
        <w:numPr>
          <w:ilvl w:val="0"/>
          <w:numId w:val="85"/>
        </w:numPr>
        <w:rPr>
          <w:ins w:id="6343" w:author="Tom Bergeron" w:date="2022-11-11T08:41:00Z"/>
        </w:rPr>
      </w:pPr>
      <w:ins w:id="6344" w:author="Tom Bergeron" w:date="2022-11-11T08:41:00Z">
        <w:r w:rsidRPr="007F7D54">
          <w:t xml:space="preserve">File name is </w:t>
        </w:r>
        <w:proofErr w:type="spellStart"/>
        <w:r w:rsidRPr="007F7D54">
          <w:rPr>
            <w:rFonts w:eastAsia="Calibri"/>
          </w:rPr>
          <w:t>ProductName_OvenName_YYMMDD_HH</w:t>
        </w:r>
        <w:proofErr w:type="spellEnd"/>
        <w:r w:rsidRPr="007F7D54">
          <w:rPr>
            <w:rFonts w:eastAsia="Calibri"/>
          </w:rPr>
          <w:t>-MM-SS</w:t>
        </w:r>
      </w:ins>
    </w:p>
    <w:p w14:paraId="2667A076" w14:textId="668B472F" w:rsidR="007F7D54" w:rsidRPr="007F7D54" w:rsidRDefault="007F7D54" w:rsidP="007F7D54">
      <w:pPr>
        <w:numPr>
          <w:ilvl w:val="0"/>
          <w:numId w:val="85"/>
        </w:numPr>
        <w:rPr>
          <w:ins w:id="6345" w:author="Tom Bergeron" w:date="2022-11-11T08:41:00Z"/>
          <w:rFonts w:ascii="Trebuchet MS" w:hAnsi="Trebuchet MS"/>
          <w:sz w:val="24"/>
          <w:szCs w:val="24"/>
        </w:rPr>
      </w:pPr>
      <w:ins w:id="6346" w:author="Tom Bergeron" w:date="2022-11-11T08:41:00Z">
        <w:r w:rsidRPr="007F7D54">
          <w:t>User cannot change file name</w:t>
        </w:r>
      </w:ins>
    </w:p>
    <w:p w14:paraId="17389E46" w14:textId="137E0329" w:rsidR="00104808" w:rsidRPr="0075789B" w:rsidDel="007F7D54" w:rsidRDefault="00104808">
      <w:pPr>
        <w:pStyle w:val="Heading3"/>
        <w:rPr>
          <w:del w:id="6347" w:author="Tom Bergeron" w:date="2022-11-11T08:41:00Z"/>
        </w:rPr>
      </w:pPr>
      <w:del w:id="6348" w:author="Tom Bergeron" w:date="2022-11-11T08:41:00Z">
        <w:r w:rsidRPr="0075789B" w:rsidDel="007F7D54">
          <w:delText xml:space="preserve">LDO Standard TSV </w:delText>
        </w:r>
        <w:r w:rsidR="00C653DF" w:rsidRPr="0075789B" w:rsidDel="007F7D54">
          <w:delText xml:space="preserve">And </w:delText>
        </w:r>
        <w:r w:rsidRPr="0075789B" w:rsidDel="007F7D54">
          <w:delText xml:space="preserve">CSV </w:delText>
        </w:r>
        <w:r w:rsidR="00C653DF" w:rsidRPr="0075789B" w:rsidDel="007F7D54">
          <w:delText xml:space="preserve">For </w:delText>
        </w:r>
        <w:r w:rsidR="004D6644" w:rsidRPr="0075789B" w:rsidDel="007F7D54">
          <w:delText>WordPad</w:delText>
        </w:r>
        <w:bookmarkEnd w:id="6227"/>
        <w:bookmarkEnd w:id="6228"/>
        <w:bookmarkEnd w:id="6229"/>
        <w:bookmarkEnd w:id="6230"/>
        <w:bookmarkEnd w:id="6231"/>
      </w:del>
    </w:p>
    <w:p w14:paraId="721CA48A" w14:textId="673FEE20" w:rsidR="00104808" w:rsidRPr="0075789B" w:rsidDel="007F7D54" w:rsidRDefault="00104808">
      <w:pPr>
        <w:pStyle w:val="Heading3"/>
        <w:rPr>
          <w:del w:id="6349" w:author="Tom Bergeron" w:date="2022-11-11T08:41:00Z"/>
        </w:rPr>
        <w:pPrChange w:id="6350" w:author="Tom Bergeron" w:date="2022-11-11T09:11:00Z">
          <w:pPr>
            <w:numPr>
              <w:numId w:val="79"/>
            </w:numPr>
            <w:ind w:left="360" w:hanging="360"/>
          </w:pPr>
        </w:pPrChange>
      </w:pPr>
      <w:del w:id="6351" w:author="Tom Bergeron" w:date="2022-11-11T08:41:00Z">
        <w:r w:rsidRPr="0075789B" w:rsidDel="007F7D54">
          <w:delText xml:space="preserve">The output file type is a  .TXT </w:delText>
        </w:r>
      </w:del>
    </w:p>
    <w:p w14:paraId="4FE13C6A" w14:textId="68A20B39" w:rsidR="00104808" w:rsidRPr="0075789B" w:rsidDel="007F7D54" w:rsidRDefault="00104808">
      <w:pPr>
        <w:pStyle w:val="Heading3"/>
        <w:rPr>
          <w:del w:id="6352" w:author="Tom Bergeron" w:date="2022-11-11T08:41:00Z"/>
        </w:rPr>
        <w:pPrChange w:id="6353" w:author="Tom Bergeron" w:date="2022-11-11T09:11:00Z">
          <w:pPr>
            <w:numPr>
              <w:numId w:val="79"/>
            </w:numPr>
            <w:ind w:left="360" w:hanging="360"/>
          </w:pPr>
        </w:pPrChange>
      </w:pPr>
      <w:del w:id="6354" w:author="Tom Bergeron" w:date="2022-11-11T08:41:00Z">
        <w:r w:rsidRPr="0075789B" w:rsidDel="007F7D54">
          <w:delText xml:space="preserve">TSV format is Tab delimited </w:delText>
        </w:r>
      </w:del>
    </w:p>
    <w:p w14:paraId="0ED79922" w14:textId="20321FD7" w:rsidR="00104808" w:rsidRPr="0075789B" w:rsidDel="007F7D54" w:rsidRDefault="00104808">
      <w:pPr>
        <w:pStyle w:val="Heading3"/>
        <w:rPr>
          <w:del w:id="6355" w:author="Tom Bergeron" w:date="2022-11-11T08:41:00Z"/>
        </w:rPr>
        <w:pPrChange w:id="6356" w:author="Tom Bergeron" w:date="2022-11-11T09:11:00Z">
          <w:pPr>
            <w:numPr>
              <w:numId w:val="79"/>
            </w:numPr>
            <w:ind w:left="360" w:hanging="360"/>
          </w:pPr>
        </w:pPrChange>
      </w:pPr>
      <w:del w:id="6357" w:author="Tom Bergeron" w:date="2022-11-11T08:41:00Z">
        <w:r w:rsidRPr="0075789B" w:rsidDel="007F7D54">
          <w:delText>CSV format is Comma delimited.</w:delText>
        </w:r>
      </w:del>
    </w:p>
    <w:p w14:paraId="001A730A" w14:textId="1088054D" w:rsidR="00104808" w:rsidRPr="0075789B" w:rsidDel="007F7D54" w:rsidRDefault="00104808">
      <w:pPr>
        <w:pStyle w:val="Heading3"/>
        <w:rPr>
          <w:del w:id="6358" w:author="Tom Bergeron" w:date="2022-11-11T08:41:00Z"/>
        </w:rPr>
        <w:pPrChange w:id="6359" w:author="Tom Bergeron" w:date="2022-11-11T09:11:00Z">
          <w:pPr>
            <w:numPr>
              <w:numId w:val="79"/>
            </w:numPr>
            <w:ind w:left="360" w:hanging="360"/>
          </w:pPr>
        </w:pPrChange>
      </w:pPr>
      <w:del w:id="6360" w:author="Tom Bergeron" w:date="2022-11-11T08:41:00Z">
        <w:r w:rsidRPr="0075789B" w:rsidDel="007F7D54">
          <w:delText>The output file is first generated when the VP is started</w:delText>
        </w:r>
      </w:del>
    </w:p>
    <w:p w14:paraId="11BBF744" w14:textId="2F2C0FCB" w:rsidR="00104808" w:rsidRPr="0075789B" w:rsidDel="007F7D54" w:rsidRDefault="00104808">
      <w:pPr>
        <w:pStyle w:val="Heading3"/>
        <w:rPr>
          <w:del w:id="6361" w:author="Tom Bergeron" w:date="2022-11-11T08:41:00Z"/>
        </w:rPr>
        <w:pPrChange w:id="6362" w:author="Tom Bergeron" w:date="2022-11-11T09:11:00Z">
          <w:pPr>
            <w:numPr>
              <w:numId w:val="79"/>
            </w:numPr>
            <w:ind w:left="360" w:hanging="360"/>
          </w:pPr>
        </w:pPrChange>
      </w:pPr>
      <w:del w:id="6363" w:author="Tom Bergeron" w:date="2022-11-11T08:41:00Z">
        <w:r w:rsidRPr="0075789B" w:rsidDel="007F7D54">
          <w:delText>File is appended as each VP is calculated</w:delText>
        </w:r>
      </w:del>
    </w:p>
    <w:p w14:paraId="73099AC2" w14:textId="7CE2F8F3" w:rsidR="00104808" w:rsidRPr="0075789B" w:rsidDel="007F7D54" w:rsidRDefault="00104808">
      <w:pPr>
        <w:pStyle w:val="Heading3"/>
        <w:rPr>
          <w:del w:id="6364" w:author="Tom Bergeron" w:date="2022-11-11T08:41:00Z"/>
        </w:rPr>
        <w:pPrChange w:id="6365" w:author="Tom Bergeron" w:date="2022-11-11T09:11:00Z">
          <w:pPr>
            <w:numPr>
              <w:numId w:val="79"/>
            </w:numPr>
            <w:ind w:left="360" w:hanging="360"/>
          </w:pPr>
        </w:pPrChange>
      </w:pPr>
      <w:del w:id="6366" w:author="Tom Bergeron" w:date="2022-11-11T08:41:00Z">
        <w:r w:rsidRPr="0075789B" w:rsidDel="007F7D54">
          <w:delText xml:space="preserve">The default output file name is </w:delText>
        </w:r>
        <w:r w:rsidR="00521D1C" w:rsidRPr="00737029" w:rsidDel="007F7D54">
          <w:delText>e-APS</w:delText>
        </w:r>
        <w:r w:rsidRPr="00104808" w:rsidDel="007F7D54">
          <w:delText>_LiveDataOutput.txt</w:delText>
        </w:r>
      </w:del>
    </w:p>
    <w:p w14:paraId="5282EF61" w14:textId="79AB33F6" w:rsidR="00104808" w:rsidRPr="0075789B" w:rsidDel="007F7D54" w:rsidRDefault="00104808">
      <w:pPr>
        <w:pStyle w:val="Heading3"/>
        <w:rPr>
          <w:del w:id="6367" w:author="Tom Bergeron" w:date="2022-11-11T08:41:00Z"/>
        </w:rPr>
        <w:pPrChange w:id="6368" w:author="Tom Bergeron" w:date="2022-11-11T09:11:00Z">
          <w:pPr>
            <w:numPr>
              <w:numId w:val="79"/>
            </w:numPr>
            <w:ind w:left="360" w:hanging="360"/>
          </w:pPr>
        </w:pPrChange>
      </w:pPr>
      <w:del w:id="6369" w:author="Tom Bergeron" w:date="2022-11-11T08:41:00Z">
        <w:r w:rsidRPr="0075789B" w:rsidDel="007F7D54">
          <w:delText>The user can choose to define their own specific output file name</w:delText>
        </w:r>
      </w:del>
    </w:p>
    <w:p w14:paraId="042645AB" w14:textId="2D7F3CAD" w:rsidR="00104808" w:rsidRPr="0075789B" w:rsidDel="007F7D54" w:rsidRDefault="00104808">
      <w:pPr>
        <w:pStyle w:val="Heading3"/>
        <w:rPr>
          <w:del w:id="6370" w:author="Tom Bergeron" w:date="2022-11-11T08:41:00Z"/>
        </w:rPr>
        <w:pPrChange w:id="6371" w:author="Tom Bergeron" w:date="2022-11-11T09:11:00Z">
          <w:pPr>
            <w:numPr>
              <w:numId w:val="80"/>
            </w:numPr>
            <w:ind w:left="720" w:hanging="360"/>
          </w:pPr>
        </w:pPrChange>
      </w:pPr>
      <w:del w:id="6372" w:author="Tom Bergeron" w:date="2022-11-11T08:41:00Z">
        <w:r w:rsidRPr="0075789B" w:rsidDel="007F7D54">
          <w:delText xml:space="preserve">When default or user defined naming is selected, output file is overwritten </w:delText>
        </w:r>
        <w:r w:rsidR="00A67368" w:rsidDel="007F7D54">
          <w:delText>at</w:delText>
        </w:r>
        <w:r w:rsidRPr="0075789B" w:rsidDel="007F7D54">
          <w:delText xml:space="preserve"> </w:delText>
        </w:r>
        <w:r w:rsidR="00A67368" w:rsidDel="007F7D54">
          <w:delText>virtual profile</w:delText>
        </w:r>
        <w:r w:rsidRPr="0075789B" w:rsidDel="007F7D54">
          <w:delText xml:space="preserve"> changeover </w:delText>
        </w:r>
      </w:del>
    </w:p>
    <w:p w14:paraId="4B4B540A" w14:textId="0A3C9671" w:rsidR="00104808" w:rsidRPr="0075789B" w:rsidDel="007F7D54" w:rsidRDefault="00104808">
      <w:pPr>
        <w:pStyle w:val="Heading3"/>
        <w:rPr>
          <w:del w:id="6373" w:author="Tom Bergeron" w:date="2022-11-11T08:41:00Z"/>
        </w:rPr>
        <w:pPrChange w:id="6374" w:author="Tom Bergeron" w:date="2022-11-11T09:11:00Z">
          <w:pPr>
            <w:numPr>
              <w:numId w:val="81"/>
            </w:numPr>
            <w:ind w:left="720" w:hanging="360"/>
          </w:pPr>
        </w:pPrChange>
      </w:pPr>
      <w:del w:id="6375" w:author="Tom Bergeron" w:date="2022-11-11T08:41:00Z">
        <w:r w:rsidRPr="0075789B" w:rsidDel="007F7D54">
          <w:delText>File name format can also be set to:  PRODUCT_YYMMDD_HH-MM-SS.txt</w:delText>
        </w:r>
      </w:del>
    </w:p>
    <w:p w14:paraId="23E3CFD6" w14:textId="08DC113F" w:rsidR="00104808" w:rsidRPr="0075789B" w:rsidDel="007F7D54" w:rsidRDefault="00104808">
      <w:pPr>
        <w:pStyle w:val="Heading3"/>
        <w:rPr>
          <w:del w:id="6376" w:author="Tom Bergeron" w:date="2022-11-11T08:41:00Z"/>
        </w:rPr>
        <w:pPrChange w:id="6377" w:author="Tom Bergeron" w:date="2022-11-11T09:11:00Z">
          <w:pPr>
            <w:numPr>
              <w:numId w:val="82"/>
            </w:numPr>
            <w:ind w:left="1080" w:hanging="360"/>
          </w:pPr>
        </w:pPrChange>
      </w:pPr>
      <w:del w:id="6378" w:author="Tom Bergeron" w:date="2022-11-11T08:41:00Z">
        <w:r w:rsidRPr="0075789B" w:rsidDel="007F7D54">
          <w:delText>When this naming is selected, a new file is generated when product changeover occurs</w:delText>
        </w:r>
      </w:del>
    </w:p>
    <w:p w14:paraId="75A9142A" w14:textId="0FD82D61" w:rsidR="00104808" w:rsidRPr="0075789B" w:rsidDel="007F7D54" w:rsidRDefault="00104808">
      <w:pPr>
        <w:pStyle w:val="Heading3"/>
        <w:rPr>
          <w:del w:id="6379" w:author="Tom Bergeron" w:date="2022-11-11T08:41:00Z"/>
        </w:rPr>
      </w:pPr>
      <w:bookmarkStart w:id="6380" w:name="_Toc469045125"/>
      <w:bookmarkStart w:id="6381" w:name="_Toc491338061"/>
      <w:bookmarkStart w:id="6382" w:name="_Toc532855808"/>
      <w:bookmarkStart w:id="6383" w:name="_Toc53042440"/>
      <w:bookmarkStart w:id="6384" w:name="_Toc86846604"/>
      <w:del w:id="6385" w:author="Tom Bergeron" w:date="2022-11-11T08:41:00Z">
        <w:r w:rsidRPr="0075789B" w:rsidDel="007F7D54">
          <w:delText xml:space="preserve">LDO Standard TSV </w:delText>
        </w:r>
        <w:r w:rsidR="00C653DF" w:rsidRPr="0075789B" w:rsidDel="007F7D54">
          <w:delText xml:space="preserve">And </w:delText>
        </w:r>
        <w:r w:rsidRPr="0075789B" w:rsidDel="007F7D54">
          <w:delText xml:space="preserve">CSV </w:delText>
        </w:r>
        <w:r w:rsidR="00C653DF" w:rsidRPr="0075789B" w:rsidDel="007F7D54">
          <w:delText xml:space="preserve">For </w:delText>
        </w:r>
        <w:r w:rsidRPr="0075789B" w:rsidDel="007F7D54">
          <w:delText>Excel</w:delText>
        </w:r>
        <w:bookmarkEnd w:id="6380"/>
        <w:bookmarkEnd w:id="6381"/>
        <w:bookmarkEnd w:id="6382"/>
        <w:bookmarkEnd w:id="6383"/>
        <w:bookmarkEnd w:id="6384"/>
      </w:del>
    </w:p>
    <w:p w14:paraId="72777DC6" w14:textId="39CC5C26" w:rsidR="00104808" w:rsidRPr="0075789B" w:rsidDel="007F7D54" w:rsidRDefault="00104808">
      <w:pPr>
        <w:pStyle w:val="Heading3"/>
        <w:rPr>
          <w:del w:id="6386" w:author="Tom Bergeron" w:date="2022-11-11T08:41:00Z"/>
        </w:rPr>
        <w:pPrChange w:id="6387" w:author="Tom Bergeron" w:date="2022-11-11T09:11:00Z">
          <w:pPr>
            <w:numPr>
              <w:numId w:val="83"/>
            </w:numPr>
            <w:ind w:left="360" w:hanging="360"/>
          </w:pPr>
        </w:pPrChange>
      </w:pPr>
      <w:del w:id="6388" w:author="Tom Bergeron" w:date="2022-11-11T08:41:00Z">
        <w:r w:rsidRPr="0075789B" w:rsidDel="007F7D54">
          <w:delText xml:space="preserve">The output file type is a  .TXT </w:delText>
        </w:r>
      </w:del>
    </w:p>
    <w:p w14:paraId="6D211222" w14:textId="14F2FCFD" w:rsidR="00104808" w:rsidRPr="0075789B" w:rsidDel="007F7D54" w:rsidRDefault="00104808">
      <w:pPr>
        <w:pStyle w:val="Heading3"/>
        <w:rPr>
          <w:del w:id="6389" w:author="Tom Bergeron" w:date="2022-11-11T08:41:00Z"/>
        </w:rPr>
        <w:pPrChange w:id="6390" w:author="Tom Bergeron" w:date="2022-11-11T09:11:00Z">
          <w:pPr>
            <w:numPr>
              <w:numId w:val="83"/>
            </w:numPr>
            <w:ind w:left="360" w:hanging="360"/>
          </w:pPr>
        </w:pPrChange>
      </w:pPr>
      <w:del w:id="6391" w:author="Tom Bergeron" w:date="2022-11-11T08:41:00Z">
        <w:r w:rsidRPr="0075789B" w:rsidDel="007F7D54">
          <w:delText xml:space="preserve">TSV format is Tab delimited </w:delText>
        </w:r>
      </w:del>
    </w:p>
    <w:p w14:paraId="28C19046" w14:textId="5DEDA69D" w:rsidR="00104808" w:rsidRPr="0075789B" w:rsidDel="007F7D54" w:rsidRDefault="00104808">
      <w:pPr>
        <w:pStyle w:val="Heading3"/>
        <w:rPr>
          <w:del w:id="6392" w:author="Tom Bergeron" w:date="2022-11-11T08:41:00Z"/>
        </w:rPr>
        <w:pPrChange w:id="6393" w:author="Tom Bergeron" w:date="2022-11-11T09:11:00Z">
          <w:pPr>
            <w:numPr>
              <w:numId w:val="83"/>
            </w:numPr>
            <w:ind w:left="360" w:hanging="360"/>
          </w:pPr>
        </w:pPrChange>
      </w:pPr>
      <w:del w:id="6394" w:author="Tom Bergeron" w:date="2022-11-11T08:41:00Z">
        <w:r w:rsidRPr="0075789B" w:rsidDel="007F7D54">
          <w:delText>CSV format is Comma delimited.</w:delText>
        </w:r>
      </w:del>
    </w:p>
    <w:p w14:paraId="24C892E4" w14:textId="12944403" w:rsidR="00104808" w:rsidRPr="0075789B" w:rsidDel="007F7D54" w:rsidRDefault="00104808">
      <w:pPr>
        <w:pStyle w:val="Heading3"/>
        <w:rPr>
          <w:del w:id="6395" w:author="Tom Bergeron" w:date="2022-11-11T08:41:00Z"/>
        </w:rPr>
        <w:pPrChange w:id="6396" w:author="Tom Bergeron" w:date="2022-11-11T09:11:00Z">
          <w:pPr>
            <w:numPr>
              <w:numId w:val="83"/>
            </w:numPr>
            <w:ind w:left="360" w:hanging="360"/>
          </w:pPr>
        </w:pPrChange>
      </w:pPr>
      <w:del w:id="6397" w:author="Tom Bergeron" w:date="2022-11-11T08:41:00Z">
        <w:r w:rsidRPr="0075789B" w:rsidDel="007F7D54">
          <w:delText>The output file is first generated when the VP is started</w:delText>
        </w:r>
      </w:del>
    </w:p>
    <w:p w14:paraId="3DB7F6EA" w14:textId="2B58BC48" w:rsidR="00104808" w:rsidRPr="0075789B" w:rsidDel="007F7D54" w:rsidRDefault="00104808">
      <w:pPr>
        <w:pStyle w:val="Heading3"/>
        <w:rPr>
          <w:del w:id="6398" w:author="Tom Bergeron" w:date="2022-11-11T08:41:00Z"/>
        </w:rPr>
        <w:pPrChange w:id="6399" w:author="Tom Bergeron" w:date="2022-11-11T09:11:00Z">
          <w:pPr>
            <w:numPr>
              <w:numId w:val="83"/>
            </w:numPr>
            <w:ind w:left="360" w:hanging="360"/>
          </w:pPr>
        </w:pPrChange>
      </w:pPr>
      <w:del w:id="6400" w:author="Tom Bergeron" w:date="2022-11-11T08:41:00Z">
        <w:r w:rsidRPr="0075789B" w:rsidDel="007F7D54">
          <w:delText>File is appended as each VP is calculated</w:delText>
        </w:r>
      </w:del>
    </w:p>
    <w:p w14:paraId="558850CA" w14:textId="0D3832E1" w:rsidR="00104808" w:rsidRPr="0075789B" w:rsidDel="007F7D54" w:rsidRDefault="00104808">
      <w:pPr>
        <w:pStyle w:val="Heading3"/>
        <w:rPr>
          <w:del w:id="6401" w:author="Tom Bergeron" w:date="2022-11-11T08:41:00Z"/>
        </w:rPr>
        <w:pPrChange w:id="6402" w:author="Tom Bergeron" w:date="2022-11-11T09:11:00Z">
          <w:pPr>
            <w:numPr>
              <w:numId w:val="83"/>
            </w:numPr>
            <w:ind w:left="360" w:hanging="360"/>
          </w:pPr>
        </w:pPrChange>
      </w:pPr>
      <w:del w:id="6403" w:author="Tom Bergeron" w:date="2022-11-11T08:41:00Z">
        <w:r w:rsidRPr="0075789B" w:rsidDel="007F7D54">
          <w:delText xml:space="preserve">The default output file name is </w:delText>
        </w:r>
        <w:r w:rsidR="00521D1C" w:rsidRPr="00737029" w:rsidDel="007F7D54">
          <w:delText>e-APS</w:delText>
        </w:r>
        <w:r w:rsidDel="007F7D54">
          <w:delText>_LiveDataOutput</w:delText>
        </w:r>
        <w:r w:rsidRPr="0075789B" w:rsidDel="007F7D54">
          <w:delText>.txt</w:delText>
        </w:r>
      </w:del>
    </w:p>
    <w:p w14:paraId="699030CB" w14:textId="0DD6EE62" w:rsidR="00104808" w:rsidRPr="0075789B" w:rsidDel="007F7D54" w:rsidRDefault="00104808">
      <w:pPr>
        <w:pStyle w:val="Heading3"/>
        <w:rPr>
          <w:del w:id="6404" w:author="Tom Bergeron" w:date="2022-11-11T08:41:00Z"/>
        </w:rPr>
        <w:pPrChange w:id="6405" w:author="Tom Bergeron" w:date="2022-11-11T09:11:00Z">
          <w:pPr>
            <w:numPr>
              <w:numId w:val="83"/>
            </w:numPr>
            <w:ind w:left="360" w:hanging="360"/>
          </w:pPr>
        </w:pPrChange>
      </w:pPr>
      <w:del w:id="6406" w:author="Tom Bergeron" w:date="2022-11-11T08:41:00Z">
        <w:r w:rsidRPr="0075789B" w:rsidDel="007F7D54">
          <w:delText>The user can choose to define their own specific output file name</w:delText>
        </w:r>
      </w:del>
    </w:p>
    <w:p w14:paraId="5BACCCA9" w14:textId="22167B8C" w:rsidR="00104808" w:rsidRPr="0075789B" w:rsidDel="007F7D54" w:rsidRDefault="00104808">
      <w:pPr>
        <w:pStyle w:val="Heading3"/>
        <w:rPr>
          <w:del w:id="6407" w:author="Tom Bergeron" w:date="2022-11-11T08:41:00Z"/>
        </w:rPr>
        <w:pPrChange w:id="6408" w:author="Tom Bergeron" w:date="2022-11-11T09:11:00Z">
          <w:pPr>
            <w:numPr>
              <w:numId w:val="80"/>
            </w:numPr>
            <w:ind w:left="720" w:hanging="360"/>
          </w:pPr>
        </w:pPrChange>
      </w:pPr>
      <w:del w:id="6409" w:author="Tom Bergeron" w:date="2022-11-11T08:41:00Z">
        <w:r w:rsidRPr="0075789B" w:rsidDel="007F7D54">
          <w:delText xml:space="preserve">When default or user defined naming is selected, output file is overwritten </w:delText>
        </w:r>
        <w:r w:rsidR="004D6644" w:rsidDel="007F7D54">
          <w:delText xml:space="preserve">at </w:delText>
        </w:r>
        <w:r w:rsidR="00A67368" w:rsidDel="007F7D54">
          <w:delText>virtual profile</w:delText>
        </w:r>
        <w:r w:rsidR="004D6644" w:rsidDel="007F7D54">
          <w:delText xml:space="preserve"> changeover</w:delText>
        </w:r>
      </w:del>
    </w:p>
    <w:p w14:paraId="0F346556" w14:textId="17887EF4" w:rsidR="00104808" w:rsidRPr="0075789B" w:rsidDel="007F7D54" w:rsidRDefault="00104808">
      <w:pPr>
        <w:pStyle w:val="Heading3"/>
        <w:rPr>
          <w:del w:id="6410" w:author="Tom Bergeron" w:date="2022-11-11T08:41:00Z"/>
        </w:rPr>
        <w:pPrChange w:id="6411" w:author="Tom Bergeron" w:date="2022-11-11T09:11:00Z">
          <w:pPr>
            <w:numPr>
              <w:numId w:val="83"/>
            </w:numPr>
            <w:ind w:left="360" w:hanging="360"/>
          </w:pPr>
        </w:pPrChange>
      </w:pPr>
      <w:del w:id="6412" w:author="Tom Bergeron" w:date="2022-11-11T08:41:00Z">
        <w:r w:rsidRPr="0075789B" w:rsidDel="007F7D54">
          <w:delText>File name format can also be set to:  PRODUCT_YYMMDD_HH-MM-SS.txt</w:delText>
        </w:r>
      </w:del>
    </w:p>
    <w:p w14:paraId="682043F8" w14:textId="0C5FBCA9" w:rsidR="00104808" w:rsidRPr="0075789B" w:rsidDel="007F7D54" w:rsidRDefault="00104808">
      <w:pPr>
        <w:pStyle w:val="Heading3"/>
        <w:rPr>
          <w:del w:id="6413" w:author="Tom Bergeron" w:date="2022-11-11T08:41:00Z"/>
        </w:rPr>
        <w:pPrChange w:id="6414" w:author="Tom Bergeron" w:date="2022-11-11T09:11:00Z">
          <w:pPr>
            <w:numPr>
              <w:numId w:val="80"/>
            </w:numPr>
            <w:ind w:left="720" w:hanging="360"/>
          </w:pPr>
        </w:pPrChange>
      </w:pPr>
      <w:del w:id="6415" w:author="Tom Bergeron" w:date="2022-11-11T08:41:00Z">
        <w:r w:rsidRPr="0075789B" w:rsidDel="007F7D54">
          <w:delText>When this naming is selected, a new file is generated when product changeover occurs</w:delText>
        </w:r>
      </w:del>
    </w:p>
    <w:p w14:paraId="38DC75FC" w14:textId="70156D0F" w:rsidR="00104808" w:rsidRPr="0075789B" w:rsidDel="007F7D54" w:rsidRDefault="00104808">
      <w:pPr>
        <w:pStyle w:val="Heading3"/>
        <w:rPr>
          <w:del w:id="6416" w:author="Tom Bergeron" w:date="2022-11-11T08:41:00Z"/>
        </w:rPr>
      </w:pPr>
      <w:bookmarkStart w:id="6417" w:name="_Toc469045126"/>
      <w:bookmarkStart w:id="6418" w:name="_Toc491338062"/>
      <w:bookmarkStart w:id="6419" w:name="_Toc532855809"/>
      <w:bookmarkStart w:id="6420" w:name="_Toc53042441"/>
      <w:bookmarkStart w:id="6421" w:name="_Toc86846605"/>
      <w:del w:id="6422" w:author="Tom Bergeron" w:date="2022-11-11T08:41:00Z">
        <w:r w:rsidRPr="0075789B" w:rsidDel="007F7D54">
          <w:delText xml:space="preserve">LDO </w:delText>
        </w:r>
        <w:r w:rsidR="00C653DF" w:rsidRPr="0075789B" w:rsidDel="007F7D54">
          <w:delText xml:space="preserve">1 </w:delText>
        </w:r>
        <w:r w:rsidRPr="0075789B" w:rsidDel="007F7D54">
          <w:delText xml:space="preserve">Board </w:delText>
        </w:r>
        <w:r w:rsidR="00C653DF" w:rsidRPr="0075789B" w:rsidDel="007F7D54">
          <w:delText xml:space="preserve">1 </w:delText>
        </w:r>
        <w:r w:rsidRPr="0075789B" w:rsidDel="007F7D54">
          <w:delText xml:space="preserve">File </w:delText>
        </w:r>
        <w:r w:rsidR="00C653DF" w:rsidRPr="0075789B" w:rsidDel="007F7D54">
          <w:delText>(Txt Output)</w:delText>
        </w:r>
        <w:bookmarkEnd w:id="6417"/>
        <w:bookmarkEnd w:id="6418"/>
        <w:bookmarkEnd w:id="6419"/>
        <w:bookmarkEnd w:id="6420"/>
        <w:bookmarkEnd w:id="6421"/>
      </w:del>
    </w:p>
    <w:p w14:paraId="7CA705CE" w14:textId="7FE95DEB" w:rsidR="00104808" w:rsidRPr="0075789B" w:rsidDel="007F7D54" w:rsidRDefault="00104808">
      <w:pPr>
        <w:pStyle w:val="Heading3"/>
        <w:rPr>
          <w:del w:id="6423" w:author="Tom Bergeron" w:date="2022-11-11T08:41:00Z"/>
        </w:rPr>
        <w:pPrChange w:id="6424" w:author="Tom Bergeron" w:date="2022-11-11T09:11:00Z">
          <w:pPr>
            <w:numPr>
              <w:numId w:val="84"/>
            </w:numPr>
            <w:ind w:left="360" w:hanging="360"/>
          </w:pPr>
        </w:pPrChange>
      </w:pPr>
      <w:del w:id="6425" w:author="Tom Bergeron" w:date="2022-11-11T08:41:00Z">
        <w:r w:rsidRPr="0075789B" w:rsidDel="007F7D54">
          <w:delText xml:space="preserve">The output file type is a  .TXT </w:delText>
        </w:r>
      </w:del>
    </w:p>
    <w:p w14:paraId="2E96B80F" w14:textId="7DC4AF4A" w:rsidR="00104808" w:rsidRPr="0075789B" w:rsidDel="007F7D54" w:rsidRDefault="00104808">
      <w:pPr>
        <w:pStyle w:val="Heading3"/>
        <w:rPr>
          <w:del w:id="6426" w:author="Tom Bergeron" w:date="2022-11-11T08:41:00Z"/>
        </w:rPr>
        <w:pPrChange w:id="6427" w:author="Tom Bergeron" w:date="2022-11-11T09:11:00Z">
          <w:pPr>
            <w:numPr>
              <w:numId w:val="84"/>
            </w:numPr>
            <w:ind w:left="360" w:hanging="360"/>
          </w:pPr>
        </w:pPrChange>
      </w:pPr>
      <w:del w:id="6428" w:author="Tom Bergeron" w:date="2022-11-11T08:41:00Z">
        <w:r w:rsidRPr="0075789B" w:rsidDel="007F7D54">
          <w:delText>Separate individual file is generated as</w:delText>
        </w:r>
        <w:r w:rsidR="00A67368" w:rsidDel="007F7D54">
          <w:delText xml:space="preserve"> each</w:delText>
        </w:r>
        <w:r w:rsidRPr="0075789B" w:rsidDel="007F7D54">
          <w:delText xml:space="preserve"> VP is calculated</w:delText>
        </w:r>
      </w:del>
    </w:p>
    <w:p w14:paraId="671FD39D" w14:textId="5A9992E1" w:rsidR="00104808" w:rsidRPr="0075789B" w:rsidDel="007F7D54" w:rsidRDefault="00104808">
      <w:pPr>
        <w:pStyle w:val="Heading3"/>
        <w:rPr>
          <w:del w:id="6429" w:author="Tom Bergeron" w:date="2022-11-11T08:41:00Z"/>
        </w:rPr>
        <w:pPrChange w:id="6430" w:author="Tom Bergeron" w:date="2022-11-11T09:11:00Z">
          <w:pPr>
            <w:numPr>
              <w:numId w:val="84"/>
            </w:numPr>
            <w:ind w:left="360" w:hanging="360"/>
          </w:pPr>
        </w:pPrChange>
      </w:pPr>
      <w:del w:id="6431" w:author="Tom Bergeron" w:date="2022-11-11T08:41:00Z">
        <w:r w:rsidRPr="0075789B" w:rsidDel="007F7D54">
          <w:delText xml:space="preserve">File name is </w:delText>
        </w:r>
        <w:r w:rsidRPr="0075789B" w:rsidDel="007F7D54">
          <w:rPr>
            <w:rFonts w:eastAsia="Calibri"/>
          </w:rPr>
          <w:delText>ProductName_OvenName_YYMMDD_HH-MM-SS</w:delText>
        </w:r>
        <w:r w:rsidR="00A67368" w:rsidDel="007F7D54">
          <w:rPr>
            <w:rFonts w:eastAsia="Calibri"/>
          </w:rPr>
          <w:delText>.txt</w:delText>
        </w:r>
      </w:del>
    </w:p>
    <w:p w14:paraId="4B0628C4" w14:textId="57613DE2" w:rsidR="00104808" w:rsidRPr="0075789B" w:rsidDel="007F7D54" w:rsidRDefault="00104808">
      <w:pPr>
        <w:pStyle w:val="Heading3"/>
        <w:rPr>
          <w:del w:id="6432" w:author="Tom Bergeron" w:date="2022-11-11T08:41:00Z"/>
        </w:rPr>
        <w:pPrChange w:id="6433" w:author="Tom Bergeron" w:date="2022-11-11T09:11:00Z">
          <w:pPr>
            <w:numPr>
              <w:numId w:val="84"/>
            </w:numPr>
            <w:ind w:left="360" w:hanging="360"/>
          </w:pPr>
        </w:pPrChange>
      </w:pPr>
      <w:del w:id="6434" w:author="Tom Bergeron" w:date="2022-11-11T08:41:00Z">
        <w:r w:rsidRPr="0075789B" w:rsidDel="007F7D54">
          <w:delText>User cannot change file name</w:delText>
        </w:r>
      </w:del>
    </w:p>
    <w:p w14:paraId="4656D546" w14:textId="494A12C7" w:rsidR="00104808" w:rsidRPr="0075789B" w:rsidDel="007F7D54" w:rsidRDefault="00C653DF">
      <w:pPr>
        <w:pStyle w:val="Heading3"/>
        <w:rPr>
          <w:del w:id="6435" w:author="Tom Bergeron" w:date="2022-11-11T08:41:00Z"/>
        </w:rPr>
      </w:pPr>
      <w:bookmarkStart w:id="6436" w:name="_Toc469045127"/>
      <w:bookmarkStart w:id="6437" w:name="_Toc491338063"/>
      <w:bookmarkStart w:id="6438" w:name="_Toc532855810"/>
      <w:bookmarkStart w:id="6439" w:name="_Toc53042442"/>
      <w:bookmarkStart w:id="6440" w:name="_Toc86846606"/>
      <w:del w:id="6441" w:author="Tom Bergeron" w:date="2022-11-11T08:41:00Z">
        <w:r w:rsidRPr="0075789B" w:rsidDel="007F7D54">
          <w:delText>L</w:delText>
        </w:r>
        <w:r w:rsidR="004D6644" w:rsidDel="007F7D54">
          <w:delText>DO</w:delText>
        </w:r>
        <w:r w:rsidRPr="0075789B" w:rsidDel="007F7D54">
          <w:delText xml:space="preserve"> X</w:delText>
        </w:r>
        <w:r w:rsidR="004D6644" w:rsidDel="007F7D54">
          <w:delText>ML</w:delText>
        </w:r>
        <w:r w:rsidRPr="0075789B" w:rsidDel="007F7D54">
          <w:delText xml:space="preserve"> (1 Board 1 File)</w:delText>
        </w:r>
        <w:bookmarkEnd w:id="6436"/>
        <w:bookmarkEnd w:id="6437"/>
        <w:bookmarkEnd w:id="6438"/>
        <w:bookmarkEnd w:id="6439"/>
        <w:bookmarkEnd w:id="6440"/>
      </w:del>
    </w:p>
    <w:p w14:paraId="0C40B1C1" w14:textId="78AD6787" w:rsidR="00104808" w:rsidRPr="0075789B" w:rsidDel="007F7D54" w:rsidRDefault="00104808">
      <w:pPr>
        <w:pStyle w:val="Heading3"/>
        <w:rPr>
          <w:del w:id="6442" w:author="Tom Bergeron" w:date="2022-11-11T08:41:00Z"/>
        </w:rPr>
        <w:pPrChange w:id="6443" w:author="Tom Bergeron" w:date="2022-11-11T09:11:00Z">
          <w:pPr>
            <w:numPr>
              <w:numId w:val="85"/>
            </w:numPr>
            <w:ind w:left="360" w:hanging="360"/>
          </w:pPr>
        </w:pPrChange>
      </w:pPr>
      <w:del w:id="6444" w:author="Tom Bergeron" w:date="2022-11-11T08:41:00Z">
        <w:r w:rsidRPr="0075789B" w:rsidDel="007F7D54">
          <w:delText>The output file type is a  .XML file</w:delText>
        </w:r>
      </w:del>
    </w:p>
    <w:p w14:paraId="28EFEBFE" w14:textId="0D024F31" w:rsidR="00104808" w:rsidRPr="0075789B" w:rsidDel="007F7D54" w:rsidRDefault="00104808">
      <w:pPr>
        <w:pStyle w:val="Heading3"/>
        <w:rPr>
          <w:del w:id="6445" w:author="Tom Bergeron" w:date="2022-11-11T08:41:00Z"/>
        </w:rPr>
        <w:pPrChange w:id="6446" w:author="Tom Bergeron" w:date="2022-11-11T09:11:00Z">
          <w:pPr>
            <w:numPr>
              <w:numId w:val="85"/>
            </w:numPr>
            <w:ind w:left="360" w:hanging="360"/>
          </w:pPr>
        </w:pPrChange>
      </w:pPr>
      <w:del w:id="6447" w:author="Tom Bergeron" w:date="2022-11-11T08:41:00Z">
        <w:r w:rsidRPr="0075789B" w:rsidDel="007F7D54">
          <w:delText xml:space="preserve">Separate individual file is generated as </w:delText>
        </w:r>
        <w:r w:rsidR="00A67368" w:rsidDel="007F7D54">
          <w:delText>each</w:delText>
        </w:r>
        <w:r w:rsidRPr="0075789B" w:rsidDel="007F7D54">
          <w:delText xml:space="preserve"> VP is calculated</w:delText>
        </w:r>
      </w:del>
    </w:p>
    <w:p w14:paraId="173D2F91" w14:textId="6130EB88" w:rsidR="00104808" w:rsidRPr="0075789B" w:rsidDel="007F7D54" w:rsidRDefault="00104808">
      <w:pPr>
        <w:pStyle w:val="Heading3"/>
        <w:rPr>
          <w:del w:id="6448" w:author="Tom Bergeron" w:date="2022-11-11T08:41:00Z"/>
        </w:rPr>
        <w:pPrChange w:id="6449" w:author="Tom Bergeron" w:date="2022-11-11T09:11:00Z">
          <w:pPr>
            <w:numPr>
              <w:numId w:val="85"/>
            </w:numPr>
            <w:ind w:left="360" w:hanging="360"/>
          </w:pPr>
        </w:pPrChange>
      </w:pPr>
      <w:del w:id="6450" w:author="Tom Bergeron" w:date="2022-11-11T08:41:00Z">
        <w:r w:rsidRPr="0075789B" w:rsidDel="007F7D54">
          <w:delText xml:space="preserve">File name is </w:delText>
        </w:r>
        <w:r w:rsidRPr="0075789B" w:rsidDel="007F7D54">
          <w:rPr>
            <w:rFonts w:eastAsia="Calibri"/>
          </w:rPr>
          <w:delText>ProductName_OvenName_YYMMDD_HH-MM-SS</w:delText>
        </w:r>
      </w:del>
    </w:p>
    <w:p w14:paraId="5D46674E" w14:textId="2AAC2834" w:rsidR="005A0A10" w:rsidRPr="005A0A10" w:rsidDel="007F7D54" w:rsidRDefault="00104808">
      <w:pPr>
        <w:pStyle w:val="Heading3"/>
        <w:rPr>
          <w:del w:id="6451" w:author="Tom Bergeron" w:date="2022-11-11T08:41:00Z"/>
          <w:rFonts w:ascii="Trebuchet MS" w:hAnsi="Trebuchet MS"/>
          <w:szCs w:val="24"/>
        </w:rPr>
        <w:pPrChange w:id="6452" w:author="Tom Bergeron" w:date="2022-11-11T09:11:00Z">
          <w:pPr>
            <w:numPr>
              <w:numId w:val="85"/>
            </w:numPr>
            <w:ind w:left="360" w:hanging="360"/>
          </w:pPr>
        </w:pPrChange>
      </w:pPr>
      <w:del w:id="6453" w:author="Tom Bergeron" w:date="2022-11-11T08:41:00Z">
        <w:r w:rsidRPr="0075789B" w:rsidDel="007F7D54">
          <w:delText>User cannot change file name</w:delText>
        </w:r>
      </w:del>
    </w:p>
    <w:p w14:paraId="0DC550EE" w14:textId="58D167EA" w:rsidR="00104808" w:rsidDel="007F7D54" w:rsidRDefault="00104808">
      <w:pPr>
        <w:pStyle w:val="Heading3"/>
        <w:rPr>
          <w:del w:id="6454" w:author="Tom Bergeron" w:date="2022-11-11T08:46:00Z"/>
        </w:rPr>
        <w:pPrChange w:id="6455" w:author="Tom Bergeron" w:date="2022-11-11T09:11:00Z">
          <w:pPr/>
        </w:pPrChange>
      </w:pPr>
      <w:del w:id="6456" w:author="Tom Bergeron" w:date="2022-11-11T08:46:00Z">
        <w:r w:rsidRPr="004D6644" w:rsidDel="007F7D54">
          <w:rPr>
            <w:u w:val="single"/>
          </w:rPr>
          <w:delText>Note:</w:delText>
        </w:r>
        <w:r w:rsidRPr="004D6644" w:rsidDel="007F7D54">
          <w:delText xml:space="preserve"> Examples of each of the available output file types can be found in the C:\Software Root Directory\Sample LDO files folder. </w:delText>
        </w:r>
      </w:del>
    </w:p>
    <w:p w14:paraId="26FF641B" w14:textId="77777777" w:rsidR="007F7D54" w:rsidRPr="007F7D54" w:rsidRDefault="007F7D54">
      <w:pPr>
        <w:pStyle w:val="Heading3"/>
        <w:rPr>
          <w:ins w:id="6457" w:author="Tom Bergeron" w:date="2022-11-11T08:46:00Z"/>
        </w:rPr>
        <w:pPrChange w:id="6458" w:author="Tom Bergeron" w:date="2022-11-11T09:11:00Z">
          <w:pPr>
            <w:keepNext/>
            <w:spacing w:before="160" w:after="60"/>
            <w:outlineLvl w:val="2"/>
          </w:pPr>
        </w:pPrChange>
      </w:pPr>
      <w:bookmarkStart w:id="6459" w:name="_Toc19133262"/>
      <w:bookmarkStart w:id="6460" w:name="_Toc37350005"/>
      <w:bookmarkStart w:id="6461" w:name="_Toc51280695"/>
      <w:bookmarkStart w:id="6462" w:name="_Toc52889662"/>
      <w:bookmarkStart w:id="6463" w:name="_Toc69230796"/>
      <w:bookmarkStart w:id="6464" w:name="_Toc83831423"/>
      <w:bookmarkStart w:id="6465" w:name="_Toc99527012"/>
      <w:bookmarkStart w:id="6466" w:name="_Toc115624206"/>
      <w:bookmarkStart w:id="6467" w:name="_Toc115957624"/>
      <w:bookmarkStart w:id="6468" w:name="_Toc115957928"/>
      <w:bookmarkStart w:id="6469" w:name="_Toc119050549"/>
      <w:bookmarkStart w:id="6470" w:name="_Toc119050739"/>
      <w:bookmarkStart w:id="6471" w:name="_Toc504120441"/>
      <w:bookmarkStart w:id="6472" w:name="_Toc506816659"/>
      <w:bookmarkStart w:id="6473" w:name="_Toc528426763"/>
      <w:bookmarkStart w:id="6474" w:name="_Toc528427052"/>
      <w:bookmarkStart w:id="6475" w:name="_Toc532827483"/>
      <w:bookmarkStart w:id="6476" w:name="_Toc532827891"/>
      <w:bookmarkStart w:id="6477" w:name="_Toc532855811"/>
      <w:bookmarkStart w:id="6478" w:name="_Toc53042443"/>
      <w:bookmarkStart w:id="6479" w:name="_Toc86846607"/>
      <w:ins w:id="6480" w:author="Tom Bergeron" w:date="2022-11-11T08:46:00Z">
        <w:r w:rsidRPr="007F7D54">
          <w:t>One board per file - (CSV format)</w:t>
        </w:r>
        <w:bookmarkEnd w:id="6459"/>
        <w:bookmarkEnd w:id="6460"/>
        <w:bookmarkEnd w:id="6461"/>
        <w:bookmarkEnd w:id="6462"/>
        <w:bookmarkEnd w:id="6463"/>
        <w:bookmarkEnd w:id="6464"/>
        <w:bookmarkEnd w:id="6465"/>
        <w:bookmarkEnd w:id="6466"/>
        <w:bookmarkEnd w:id="6467"/>
        <w:bookmarkEnd w:id="6468"/>
        <w:bookmarkEnd w:id="6469"/>
        <w:bookmarkEnd w:id="6470"/>
      </w:ins>
    </w:p>
    <w:p w14:paraId="2EB02AF7" w14:textId="77777777" w:rsidR="007F7D54" w:rsidRPr="007F7D54" w:rsidRDefault="007F7D54" w:rsidP="007F7D54">
      <w:pPr>
        <w:numPr>
          <w:ilvl w:val="0"/>
          <w:numId w:val="85"/>
        </w:numPr>
        <w:rPr>
          <w:ins w:id="6481" w:author="Tom Bergeron" w:date="2022-11-11T08:46:00Z"/>
        </w:rPr>
      </w:pPr>
      <w:ins w:id="6482" w:author="Tom Bergeron" w:date="2022-11-11T08:46:00Z">
        <w:r w:rsidRPr="007F7D54">
          <w:t>The output file type is a .CSV file</w:t>
        </w:r>
      </w:ins>
    </w:p>
    <w:p w14:paraId="376D0053" w14:textId="540DE119" w:rsidR="007F7D54" w:rsidRPr="007F7D54" w:rsidRDefault="007F7D54" w:rsidP="007F7D54">
      <w:pPr>
        <w:numPr>
          <w:ilvl w:val="0"/>
          <w:numId w:val="85"/>
        </w:numPr>
        <w:rPr>
          <w:ins w:id="6483" w:author="Tom Bergeron" w:date="2022-11-11T08:46:00Z"/>
        </w:rPr>
      </w:pPr>
      <w:ins w:id="6484" w:author="Tom Bergeron" w:date="2022-11-11T08:46:00Z">
        <w:r w:rsidRPr="007F7D54">
          <w:lastRenderedPageBreak/>
          <w:t xml:space="preserve">Separate individual file is generated </w:t>
        </w:r>
        <w:r>
          <w:t>when the</w:t>
        </w:r>
        <w:r w:rsidRPr="007F7D54">
          <w:t xml:space="preserve"> VP is calculated</w:t>
        </w:r>
      </w:ins>
    </w:p>
    <w:p w14:paraId="6BB24BA3" w14:textId="6857C01C" w:rsidR="007F7D54" w:rsidRPr="007F7D54" w:rsidRDefault="007F7D54" w:rsidP="007F7D54">
      <w:pPr>
        <w:numPr>
          <w:ilvl w:val="0"/>
          <w:numId w:val="85"/>
        </w:numPr>
        <w:rPr>
          <w:ins w:id="6485" w:author="Tom Bergeron" w:date="2022-11-11T08:46:00Z"/>
        </w:rPr>
      </w:pPr>
      <w:ins w:id="6486" w:author="Tom Bergeron" w:date="2022-11-11T08:46:00Z">
        <w:r w:rsidRPr="007F7D54">
          <w:t xml:space="preserve">File name is </w:t>
        </w:r>
        <w:proofErr w:type="spellStart"/>
        <w:r w:rsidRPr="007F7D54">
          <w:rPr>
            <w:rFonts w:eastAsia="Calibri"/>
          </w:rPr>
          <w:t>ProductName_OvenName_YYMMDD_HH</w:t>
        </w:r>
        <w:proofErr w:type="spellEnd"/>
        <w:r w:rsidRPr="007F7D54">
          <w:rPr>
            <w:rFonts w:eastAsia="Calibri"/>
          </w:rPr>
          <w:t>-MM-SS</w:t>
        </w:r>
      </w:ins>
    </w:p>
    <w:p w14:paraId="320CA41A" w14:textId="746B1FBA" w:rsidR="007F7D54" w:rsidRPr="007F7D54" w:rsidRDefault="007F7D54" w:rsidP="007F7D54">
      <w:pPr>
        <w:numPr>
          <w:ilvl w:val="0"/>
          <w:numId w:val="85"/>
        </w:numPr>
        <w:rPr>
          <w:ins w:id="6487" w:author="Tom Bergeron" w:date="2022-11-11T08:46:00Z"/>
        </w:rPr>
      </w:pPr>
      <w:ins w:id="6488" w:author="Tom Bergeron" w:date="2022-11-11T08:46:00Z">
        <w:r w:rsidRPr="007F7D54">
          <w:t>User cannot change file name</w:t>
        </w:r>
      </w:ins>
    </w:p>
    <w:p w14:paraId="2A0044E6" w14:textId="77777777" w:rsidR="007F7D54" w:rsidRPr="007F7D54" w:rsidRDefault="007F7D54">
      <w:pPr>
        <w:pStyle w:val="Heading3"/>
        <w:rPr>
          <w:ins w:id="6489" w:author="Tom Bergeron" w:date="2022-11-11T08:46:00Z"/>
        </w:rPr>
        <w:pPrChange w:id="6490" w:author="Tom Bergeron" w:date="2022-11-11T09:11:00Z">
          <w:pPr>
            <w:keepNext/>
            <w:spacing w:before="160" w:after="60"/>
            <w:outlineLvl w:val="2"/>
          </w:pPr>
        </w:pPrChange>
      </w:pPr>
      <w:bookmarkStart w:id="6491" w:name="_Toc99527013"/>
      <w:bookmarkStart w:id="6492" w:name="_Toc115624207"/>
      <w:bookmarkStart w:id="6493" w:name="_Toc115957625"/>
      <w:bookmarkStart w:id="6494" w:name="_Toc115957929"/>
      <w:bookmarkStart w:id="6495" w:name="_Toc119050550"/>
      <w:bookmarkStart w:id="6496" w:name="_Toc119050740"/>
      <w:ins w:id="6497" w:author="Tom Bergeron" w:date="2022-11-11T08:46:00Z">
        <w:r w:rsidRPr="007F7D54">
          <w:t>One board per file – TXT - Alternate</w:t>
        </w:r>
        <w:bookmarkEnd w:id="6491"/>
        <w:bookmarkEnd w:id="6492"/>
        <w:bookmarkEnd w:id="6493"/>
        <w:bookmarkEnd w:id="6494"/>
        <w:bookmarkEnd w:id="6495"/>
        <w:bookmarkEnd w:id="6496"/>
      </w:ins>
    </w:p>
    <w:p w14:paraId="67600205" w14:textId="77777777" w:rsidR="007F7D54" w:rsidRPr="007F7D54" w:rsidRDefault="007F7D54" w:rsidP="007F7D54">
      <w:pPr>
        <w:numPr>
          <w:ilvl w:val="0"/>
          <w:numId w:val="84"/>
        </w:numPr>
        <w:rPr>
          <w:ins w:id="6498" w:author="Tom Bergeron" w:date="2022-11-11T08:46:00Z"/>
        </w:rPr>
      </w:pPr>
      <w:ins w:id="6499" w:author="Tom Bergeron" w:date="2022-11-11T08:46:00Z">
        <w:r w:rsidRPr="007F7D54">
          <w:t>Similar to ‘standard’ one board per file TXT output</w:t>
        </w:r>
      </w:ins>
    </w:p>
    <w:p w14:paraId="693A6B2E" w14:textId="7A8FDD10" w:rsidR="007F7D54" w:rsidRPr="007F7D54" w:rsidRDefault="007F7D54" w:rsidP="007F7D54">
      <w:pPr>
        <w:numPr>
          <w:ilvl w:val="0"/>
          <w:numId w:val="84"/>
        </w:numPr>
        <w:rPr>
          <w:ins w:id="6500" w:author="Tom Bergeron" w:date="2022-11-11T08:46:00Z"/>
        </w:rPr>
      </w:pPr>
      <w:ins w:id="6501" w:author="Tom Bergeron" w:date="2022-11-11T08:46:00Z">
        <w:r w:rsidRPr="007F7D54">
          <w:t xml:space="preserve">Adds lines for ‘customer name’ (taken from Profile Description); which TC had highest PWI </w:t>
        </w:r>
      </w:ins>
    </w:p>
    <w:p w14:paraId="012EBD19" w14:textId="77777777" w:rsidR="007F7D54" w:rsidRPr="007F7D54" w:rsidRDefault="007F7D54">
      <w:pPr>
        <w:pStyle w:val="Heading3"/>
        <w:rPr>
          <w:ins w:id="6502" w:author="Tom Bergeron" w:date="2022-11-11T08:46:00Z"/>
        </w:rPr>
        <w:pPrChange w:id="6503" w:author="Tom Bergeron" w:date="2022-11-11T09:11:00Z">
          <w:pPr>
            <w:keepNext/>
            <w:spacing w:before="160" w:after="60"/>
            <w:outlineLvl w:val="2"/>
          </w:pPr>
        </w:pPrChange>
      </w:pPr>
      <w:bookmarkStart w:id="6504" w:name="_Toc99527014"/>
      <w:bookmarkStart w:id="6505" w:name="_Toc115624208"/>
      <w:bookmarkStart w:id="6506" w:name="_Toc115957626"/>
      <w:bookmarkStart w:id="6507" w:name="_Toc115957930"/>
      <w:bookmarkStart w:id="6508" w:name="_Toc119050551"/>
      <w:bookmarkStart w:id="6509" w:name="_Toc119050741"/>
      <w:ins w:id="6510" w:author="Tom Bergeron" w:date="2022-11-11T08:46:00Z">
        <w:r w:rsidRPr="007F7D54">
          <w:t>One board per file – TXT - Custom</w:t>
        </w:r>
        <w:bookmarkEnd w:id="6504"/>
        <w:bookmarkEnd w:id="6505"/>
        <w:bookmarkEnd w:id="6506"/>
        <w:bookmarkEnd w:id="6507"/>
        <w:bookmarkEnd w:id="6508"/>
        <w:bookmarkEnd w:id="6509"/>
      </w:ins>
    </w:p>
    <w:p w14:paraId="79192572" w14:textId="77777777" w:rsidR="007F7D54" w:rsidRPr="007F7D54" w:rsidRDefault="007F7D54" w:rsidP="007F7D54">
      <w:pPr>
        <w:numPr>
          <w:ilvl w:val="0"/>
          <w:numId w:val="84"/>
        </w:numPr>
        <w:rPr>
          <w:ins w:id="6511" w:author="Tom Bergeron" w:date="2022-11-11T08:46:00Z"/>
        </w:rPr>
      </w:pPr>
      <w:ins w:id="6512" w:author="Tom Bergeron" w:date="2022-11-11T08:46:00Z">
        <w:r w:rsidRPr="007F7D54">
          <w:t>Similar to ‘standard’ one board per file TXT output</w:t>
        </w:r>
      </w:ins>
    </w:p>
    <w:p w14:paraId="54BE7D8D" w14:textId="77777777" w:rsidR="007F7D54" w:rsidRPr="007F7D54" w:rsidRDefault="007F7D54" w:rsidP="007F7D54">
      <w:pPr>
        <w:numPr>
          <w:ilvl w:val="0"/>
          <w:numId w:val="84"/>
        </w:numPr>
        <w:rPr>
          <w:ins w:id="6513" w:author="Tom Bergeron" w:date="2022-11-11T08:46:00Z"/>
        </w:rPr>
      </w:pPr>
      <w:ins w:id="6514" w:author="Tom Bergeron" w:date="2022-11-11T08:46:00Z">
        <w:r w:rsidRPr="007F7D54">
          <w:t>Does not include temperature specs in specifications (</w:t>
        </w:r>
        <w:proofErr w:type="spellStart"/>
        <w:r w:rsidRPr="007F7D54">
          <w:t>Reflow_Time</w:t>
        </w:r>
        <w:proofErr w:type="spellEnd"/>
        <w:r w:rsidRPr="007F7D54">
          <w:t xml:space="preserve"> instead of </w:t>
        </w:r>
        <w:proofErr w:type="spellStart"/>
        <w:r w:rsidRPr="007F7D54">
          <w:t>Reflow_Time</w:t>
        </w:r>
        <w:proofErr w:type="spellEnd"/>
        <w:r w:rsidRPr="007F7D54">
          <w:t>_/218)</w:t>
        </w:r>
      </w:ins>
    </w:p>
    <w:p w14:paraId="7C30DEF0" w14:textId="5BF675E1" w:rsidR="00317D33" w:rsidRPr="0075789B" w:rsidDel="007F7D54" w:rsidRDefault="008D1898" w:rsidP="00C957B3">
      <w:pPr>
        <w:pStyle w:val="Heading3"/>
        <w:rPr>
          <w:del w:id="6515" w:author="Tom Bergeron" w:date="2022-11-11T08:46:00Z"/>
        </w:rPr>
      </w:pPr>
      <w:ins w:id="6516" w:author="Ryan Beck" w:date="2022-10-10T12:51:00Z">
        <w:del w:id="6517" w:author="Tom Bergeron" w:date="2022-11-11T08:46:00Z">
          <w:r w:rsidRPr="00BF5BCA" w:rsidDel="007F7D54">
            <w:delText>One board per file</w:delText>
          </w:r>
        </w:del>
      </w:ins>
      <w:del w:id="6518" w:author="Tom Bergeron" w:date="2022-11-11T08:46:00Z">
        <w:r w:rsidR="00317D33" w:rsidDel="007F7D54">
          <w:delText xml:space="preserve">LDO </w:delText>
        </w:r>
        <w:r w:rsidR="00317D33" w:rsidRPr="0075789B" w:rsidDel="007F7D54">
          <w:delText>1 Board 1 File</w:delText>
        </w:r>
        <w:r w:rsidR="00317D33" w:rsidDel="007F7D54">
          <w:delText xml:space="preserve"> (CSV format)</w:delText>
        </w:r>
        <w:bookmarkEnd w:id="6471"/>
        <w:bookmarkEnd w:id="6472"/>
        <w:bookmarkEnd w:id="6473"/>
        <w:bookmarkEnd w:id="6474"/>
        <w:bookmarkEnd w:id="6475"/>
        <w:bookmarkEnd w:id="6476"/>
        <w:bookmarkEnd w:id="6477"/>
        <w:bookmarkEnd w:id="6478"/>
        <w:bookmarkEnd w:id="6479"/>
      </w:del>
    </w:p>
    <w:p w14:paraId="79E5A0E9" w14:textId="21013140" w:rsidR="00317D33" w:rsidRPr="0075789B" w:rsidDel="007F7D54" w:rsidRDefault="00317D33" w:rsidP="00317D33">
      <w:pPr>
        <w:numPr>
          <w:ilvl w:val="0"/>
          <w:numId w:val="85"/>
        </w:numPr>
        <w:rPr>
          <w:del w:id="6519" w:author="Tom Bergeron" w:date="2022-11-11T08:46:00Z"/>
        </w:rPr>
      </w:pPr>
      <w:del w:id="6520" w:author="Tom Bergeron" w:date="2022-11-11T08:46:00Z">
        <w:r w:rsidDel="007F7D54">
          <w:delText>The output file type is a .CSV</w:delText>
        </w:r>
        <w:r w:rsidRPr="0075789B" w:rsidDel="007F7D54">
          <w:delText xml:space="preserve"> file</w:delText>
        </w:r>
      </w:del>
    </w:p>
    <w:p w14:paraId="795AF111" w14:textId="04FD983D" w:rsidR="00317D33" w:rsidRPr="0075789B" w:rsidDel="007F7D54" w:rsidRDefault="00317D33" w:rsidP="00317D33">
      <w:pPr>
        <w:numPr>
          <w:ilvl w:val="0"/>
          <w:numId w:val="85"/>
        </w:numPr>
        <w:rPr>
          <w:del w:id="6521" w:author="Tom Bergeron" w:date="2022-11-11T08:46:00Z"/>
        </w:rPr>
      </w:pPr>
      <w:del w:id="6522" w:author="Tom Bergeron" w:date="2022-11-11T08:46:00Z">
        <w:r w:rsidRPr="0075789B" w:rsidDel="007F7D54">
          <w:delText>Separate indivi</w:delText>
        </w:r>
        <w:r w:rsidDel="007F7D54">
          <w:delText>dual file is generated as each</w:delText>
        </w:r>
        <w:r w:rsidRPr="0075789B" w:rsidDel="007F7D54">
          <w:delText xml:space="preserve"> VP is calculated</w:delText>
        </w:r>
      </w:del>
    </w:p>
    <w:p w14:paraId="30DF2511" w14:textId="66900165" w:rsidR="00317D33" w:rsidRPr="0075789B" w:rsidDel="007F7D54" w:rsidRDefault="00317D33" w:rsidP="00317D33">
      <w:pPr>
        <w:numPr>
          <w:ilvl w:val="0"/>
          <w:numId w:val="85"/>
        </w:numPr>
        <w:rPr>
          <w:del w:id="6523" w:author="Tom Bergeron" w:date="2022-11-11T08:46:00Z"/>
        </w:rPr>
      </w:pPr>
      <w:del w:id="6524" w:author="Tom Bergeron" w:date="2022-11-11T08:46:00Z">
        <w:r w:rsidRPr="0075789B" w:rsidDel="007F7D54">
          <w:delText xml:space="preserve">File name is </w:delText>
        </w:r>
        <w:r w:rsidRPr="0075789B" w:rsidDel="007F7D54">
          <w:rPr>
            <w:rFonts w:eastAsia="Calibri"/>
          </w:rPr>
          <w:delText>ProductName_OvenName_YYMMDD_HH-MM</w:delText>
        </w:r>
        <w:r w:rsidDel="007F7D54">
          <w:rPr>
            <w:rFonts w:eastAsia="Calibri"/>
          </w:rPr>
          <w:delText>-SS</w:delText>
        </w:r>
      </w:del>
    </w:p>
    <w:p w14:paraId="2A2BEBD5" w14:textId="1A1234F3" w:rsidR="003B174F" w:rsidDel="007F7D54" w:rsidRDefault="00317D33">
      <w:pPr>
        <w:numPr>
          <w:ilvl w:val="0"/>
          <w:numId w:val="85"/>
        </w:numPr>
        <w:rPr>
          <w:del w:id="6525" w:author="Tom Bergeron" w:date="2022-11-11T08:46:00Z"/>
        </w:rPr>
        <w:pPrChange w:id="6526" w:author="Tom Bergeron" w:date="2021-11-03T15:26:00Z">
          <w:pPr/>
        </w:pPrChange>
      </w:pPr>
      <w:del w:id="6527" w:author="Tom Bergeron" w:date="2022-11-11T08:46:00Z">
        <w:r w:rsidRPr="0075789B" w:rsidDel="007F7D54">
          <w:delText>User cannot change file name</w:delText>
        </w:r>
        <w:r w:rsidDel="007F7D54">
          <w:delText xml:space="preserve"> – with exception of not including barcode in file name</w:delText>
        </w:r>
      </w:del>
    </w:p>
    <w:p w14:paraId="0A28D796" w14:textId="7E0917BC" w:rsidR="00B31AC1" w:rsidRPr="00BF5BCA" w:rsidDel="007F7D54" w:rsidRDefault="00B31AC1" w:rsidP="00B31AC1">
      <w:pPr>
        <w:keepNext/>
        <w:spacing w:before="160" w:after="60"/>
        <w:outlineLvl w:val="2"/>
        <w:rPr>
          <w:del w:id="6528" w:author="Tom Bergeron" w:date="2022-11-11T08:46:00Z"/>
          <w:b/>
          <w:sz w:val="24"/>
          <w:szCs w:val="26"/>
        </w:rPr>
      </w:pPr>
      <w:bookmarkStart w:id="6529" w:name="_Toc83652092"/>
      <w:bookmarkStart w:id="6530" w:name="_Toc83831119"/>
      <w:bookmarkStart w:id="6531" w:name="_Toc83831424"/>
      <w:bookmarkStart w:id="6532" w:name="_Toc86831554"/>
      <w:bookmarkStart w:id="6533" w:name="_Toc86831750"/>
      <w:bookmarkStart w:id="6534" w:name="_Toc86846608"/>
      <w:del w:id="6535" w:author="Tom Bergeron" w:date="2022-11-11T08:46:00Z">
        <w:r w:rsidRPr="00BF5BCA" w:rsidDel="007F7D54">
          <w:rPr>
            <w:b/>
            <w:sz w:val="24"/>
            <w:szCs w:val="26"/>
          </w:rPr>
          <w:delText>One board per file – TXT - Alternate</w:delText>
        </w:r>
        <w:bookmarkEnd w:id="6529"/>
        <w:bookmarkEnd w:id="6530"/>
        <w:bookmarkEnd w:id="6531"/>
        <w:bookmarkEnd w:id="6532"/>
        <w:bookmarkEnd w:id="6533"/>
        <w:bookmarkEnd w:id="6534"/>
      </w:del>
    </w:p>
    <w:p w14:paraId="5BE3546E" w14:textId="6905F351" w:rsidR="00B31AC1" w:rsidRPr="00BF5BCA" w:rsidDel="007F7D54" w:rsidRDefault="00B31AC1" w:rsidP="00B31AC1">
      <w:pPr>
        <w:numPr>
          <w:ilvl w:val="0"/>
          <w:numId w:val="84"/>
        </w:numPr>
        <w:rPr>
          <w:del w:id="6536" w:author="Tom Bergeron" w:date="2022-11-11T08:46:00Z"/>
        </w:rPr>
      </w:pPr>
      <w:del w:id="6537" w:author="Tom Bergeron" w:date="2022-11-11T08:46:00Z">
        <w:r w:rsidRPr="00BF5BCA" w:rsidDel="007F7D54">
          <w:delText>Similar to ‘standard’ one board per file TXT output</w:delText>
        </w:r>
      </w:del>
    </w:p>
    <w:p w14:paraId="3B2AEFFB" w14:textId="09926DF4" w:rsidR="00B31AC1" w:rsidRPr="00BF5BCA" w:rsidDel="007F7D54" w:rsidRDefault="00B31AC1" w:rsidP="00B31AC1">
      <w:pPr>
        <w:numPr>
          <w:ilvl w:val="0"/>
          <w:numId w:val="84"/>
        </w:numPr>
        <w:rPr>
          <w:del w:id="6538" w:author="Tom Bergeron" w:date="2022-11-11T08:46:00Z"/>
        </w:rPr>
      </w:pPr>
      <w:del w:id="6539" w:author="Tom Bergeron" w:date="2022-11-11T08:46:00Z">
        <w:r w:rsidRPr="00BF5BCA" w:rsidDel="007F7D54">
          <w:delText xml:space="preserve">Adds lines for ‘customer name’ (taken from Profile Description); separate lines for Date and Time boards entered and exited; which TC had highest PWI </w:delText>
        </w:r>
      </w:del>
    </w:p>
    <w:p w14:paraId="794538DC" w14:textId="403CFA04" w:rsidR="00B31AC1" w:rsidRPr="00BF5BCA" w:rsidDel="007F7D54" w:rsidRDefault="00B31AC1" w:rsidP="00B31AC1">
      <w:pPr>
        <w:keepNext/>
        <w:spacing w:before="160" w:after="60"/>
        <w:outlineLvl w:val="2"/>
        <w:rPr>
          <w:del w:id="6540" w:author="Tom Bergeron" w:date="2022-11-11T08:46:00Z"/>
          <w:b/>
          <w:sz w:val="24"/>
          <w:szCs w:val="26"/>
        </w:rPr>
      </w:pPr>
      <w:bookmarkStart w:id="6541" w:name="_Toc83652093"/>
      <w:bookmarkStart w:id="6542" w:name="_Toc83831120"/>
      <w:bookmarkStart w:id="6543" w:name="_Toc83831425"/>
      <w:bookmarkStart w:id="6544" w:name="_Toc86831555"/>
      <w:bookmarkStart w:id="6545" w:name="_Toc86831751"/>
      <w:bookmarkStart w:id="6546" w:name="_Toc86846609"/>
      <w:del w:id="6547" w:author="Tom Bergeron" w:date="2022-11-11T08:46:00Z">
        <w:r w:rsidRPr="00BF5BCA" w:rsidDel="007F7D54">
          <w:rPr>
            <w:b/>
            <w:sz w:val="24"/>
            <w:szCs w:val="26"/>
          </w:rPr>
          <w:delText>One board per file – TXT - Custom</w:delText>
        </w:r>
        <w:bookmarkEnd w:id="6541"/>
        <w:bookmarkEnd w:id="6542"/>
        <w:bookmarkEnd w:id="6543"/>
        <w:bookmarkEnd w:id="6544"/>
        <w:bookmarkEnd w:id="6545"/>
        <w:bookmarkEnd w:id="6546"/>
      </w:del>
    </w:p>
    <w:p w14:paraId="6FA35777" w14:textId="67376EA9" w:rsidR="00B31AC1" w:rsidRPr="00BF5BCA" w:rsidDel="007F7D54" w:rsidRDefault="00B31AC1" w:rsidP="00B31AC1">
      <w:pPr>
        <w:numPr>
          <w:ilvl w:val="0"/>
          <w:numId w:val="84"/>
        </w:numPr>
        <w:rPr>
          <w:del w:id="6548" w:author="Tom Bergeron" w:date="2022-11-11T08:46:00Z"/>
        </w:rPr>
      </w:pPr>
      <w:del w:id="6549" w:author="Tom Bergeron" w:date="2022-11-11T08:46:00Z">
        <w:r w:rsidRPr="00BF5BCA" w:rsidDel="007F7D54">
          <w:delText>Similar to ‘standard’ one board per file TXT output</w:delText>
        </w:r>
      </w:del>
    </w:p>
    <w:p w14:paraId="685F60B2" w14:textId="6EFE25DC" w:rsidR="00B31AC1" w:rsidRPr="00BF5BCA" w:rsidDel="007F7D54" w:rsidRDefault="00B31AC1" w:rsidP="00B31AC1">
      <w:pPr>
        <w:numPr>
          <w:ilvl w:val="0"/>
          <w:numId w:val="84"/>
        </w:numPr>
        <w:rPr>
          <w:del w:id="6550" w:author="Tom Bergeron" w:date="2022-11-11T08:46:00Z"/>
        </w:rPr>
      </w:pPr>
      <w:del w:id="6551" w:author="Tom Bergeron" w:date="2022-11-11T08:46:00Z">
        <w:r w:rsidRPr="00BF5BCA" w:rsidDel="007F7D54">
          <w:delText>Does not include temperature specs in specifications (Reflow_Time instead of Reflow_Time_/218)</w:delText>
        </w:r>
      </w:del>
    </w:p>
    <w:p w14:paraId="5B34AF1C" w14:textId="77777777" w:rsidR="003B174F" w:rsidRPr="0075789B" w:rsidRDefault="003B174F" w:rsidP="00FB4E71"/>
    <w:p w14:paraId="67492582" w14:textId="4BA35B79" w:rsidR="00317D33" w:rsidRDefault="00317D33" w:rsidP="00317D33">
      <w:r w:rsidRPr="004D6644">
        <w:rPr>
          <w:b/>
          <w:u w:val="single"/>
        </w:rPr>
        <w:t>Note:</w:t>
      </w:r>
      <w:r w:rsidRPr="004D6644">
        <w:t xml:space="preserve"> Examples of each of the available output file types can be found in the C:\Software Root Directory\Sample LDO files folder</w:t>
      </w:r>
    </w:p>
    <w:p w14:paraId="54F9004E" w14:textId="77777777" w:rsidR="00317D33" w:rsidRPr="004D6644" w:rsidRDefault="00317D33" w:rsidP="00317D33">
      <w:pPr>
        <w:rPr>
          <w:rFonts w:ascii="Trebuchet MS" w:hAnsi="Trebuchet MS"/>
          <w:sz w:val="24"/>
          <w:szCs w:val="24"/>
        </w:rPr>
      </w:pPr>
    </w:p>
    <w:p w14:paraId="65BE7C05" w14:textId="6ADB995E" w:rsidR="00104808" w:rsidRPr="0075789B" w:rsidRDefault="00B31AC1" w:rsidP="00E14151">
      <w:pPr>
        <w:pStyle w:val="Heading2"/>
      </w:pPr>
      <w:bookmarkStart w:id="6552" w:name="_Toc467442563"/>
      <w:bookmarkStart w:id="6553" w:name="_Toc469043207"/>
      <w:bookmarkStart w:id="6554" w:name="_Toc469043787"/>
      <w:bookmarkStart w:id="6555" w:name="_Toc469045128"/>
      <w:bookmarkStart w:id="6556" w:name="_Toc469612981"/>
      <w:bookmarkStart w:id="6557" w:name="_Toc491175131"/>
      <w:bookmarkStart w:id="6558" w:name="_Toc491264040"/>
      <w:bookmarkStart w:id="6559" w:name="_Toc491337718"/>
      <w:bookmarkStart w:id="6560" w:name="_Toc491338064"/>
      <w:bookmarkStart w:id="6561" w:name="_Toc532855812"/>
      <w:bookmarkStart w:id="6562" w:name="_Toc532856662"/>
      <w:bookmarkStart w:id="6563" w:name="_Toc53042085"/>
      <w:bookmarkStart w:id="6564" w:name="_Toc53042444"/>
      <w:bookmarkStart w:id="6565" w:name="_Toc86846238"/>
      <w:bookmarkStart w:id="6566" w:name="_Toc86846610"/>
      <w:bookmarkStart w:id="6567" w:name="_Toc119049807"/>
      <w:bookmarkStart w:id="6568" w:name="_Toc119050552"/>
      <w:bookmarkStart w:id="6569" w:name="_Toc119050742"/>
      <w:r>
        <w:rPr>
          <w:noProof/>
        </w:rPr>
        <w:drawing>
          <wp:anchor distT="0" distB="0" distL="114300" distR="114300" simplePos="0" relativeHeight="252417024" behindDoc="1" locked="0" layoutInCell="1" allowOverlap="1" wp14:anchorId="3BDACF51" wp14:editId="1DECA647">
            <wp:simplePos x="0" y="0"/>
            <wp:positionH relativeFrom="column">
              <wp:posOffset>2647315</wp:posOffset>
            </wp:positionH>
            <wp:positionV relativeFrom="paragraph">
              <wp:posOffset>357505</wp:posOffset>
            </wp:positionV>
            <wp:extent cx="3333750" cy="3162300"/>
            <wp:effectExtent l="0" t="0" r="0" b="0"/>
            <wp:wrapTight wrapText="left">
              <wp:wrapPolygon edited="0">
                <wp:start x="0" y="0"/>
                <wp:lineTo x="0" y="21470"/>
                <wp:lineTo x="21477" y="21470"/>
                <wp:lineTo x="21477" y="0"/>
                <wp:lineTo x="0" y="0"/>
              </wp:wrapPolygon>
            </wp:wrapTight>
            <wp:docPr id="50" name="Picture 5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table&#10;&#10;Description automatically generated"/>
                    <pic:cNvPicPr/>
                  </pic:nvPicPr>
                  <pic:blipFill>
                    <a:blip r:embed="rId239">
                      <a:extLst>
                        <a:ext uri="{28A0092B-C50C-407E-A947-70E740481C1C}">
                          <a14:useLocalDpi xmlns:a14="http://schemas.microsoft.com/office/drawing/2010/main" val="0"/>
                        </a:ext>
                      </a:extLst>
                    </a:blip>
                    <a:stretch>
                      <a:fillRect/>
                    </a:stretch>
                  </pic:blipFill>
                  <pic:spPr>
                    <a:xfrm>
                      <a:off x="0" y="0"/>
                      <a:ext cx="3333750" cy="3162300"/>
                    </a:xfrm>
                    <a:prstGeom prst="rect">
                      <a:avLst/>
                    </a:prstGeom>
                  </pic:spPr>
                </pic:pic>
              </a:graphicData>
            </a:graphic>
            <wp14:sizeRelH relativeFrom="margin">
              <wp14:pctWidth>0</wp14:pctWidth>
            </wp14:sizeRelH>
            <wp14:sizeRelV relativeFrom="margin">
              <wp14:pctHeight>0</wp14:pctHeight>
            </wp14:sizeRelV>
          </wp:anchor>
        </w:drawing>
      </w:r>
      <w:r w:rsidR="00104808">
        <w:t>Configure</w:t>
      </w:r>
      <w:r w:rsidR="00104808" w:rsidRPr="0075789B">
        <w:t xml:space="preserve"> LDO</w:t>
      </w:r>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p>
    <w:p w14:paraId="57A8C98C" w14:textId="58EEED6C" w:rsidR="00104808" w:rsidRPr="0075789B" w:rsidDel="00426CE9" w:rsidRDefault="00104808" w:rsidP="00AA5614">
      <w:pPr>
        <w:numPr>
          <w:ilvl w:val="0"/>
          <w:numId w:val="86"/>
        </w:numPr>
        <w:rPr>
          <w:del w:id="6570" w:author="Tom Bergeron" w:date="2022-11-11T08:47:00Z"/>
        </w:rPr>
      </w:pPr>
      <w:r>
        <w:t>With the automatic system</w:t>
      </w:r>
      <w:r w:rsidRPr="0075789B">
        <w:t xml:space="preserve"> software </w:t>
      </w:r>
      <w:r>
        <w:t xml:space="preserve">shut down, browse to the </w:t>
      </w:r>
      <w:r w:rsidRPr="00426CE9">
        <w:rPr>
          <w:rFonts w:ascii="Courier New" w:hAnsi="Courier New" w:cs="Courier New"/>
          <w:i/>
          <w:iCs/>
          <w:rPrChange w:id="6571" w:author="Tom Bergeron" w:date="2022-11-11T08:47:00Z">
            <w:rPr/>
          </w:rPrChange>
        </w:rPr>
        <w:t>C:\Software Root Directory</w:t>
      </w:r>
      <w:r>
        <w:t xml:space="preserve"> </w:t>
      </w:r>
      <w:r w:rsidRPr="0075789B">
        <w:t>folder and run the ConfigurationProgram.exe application, and select the LDO tab</w:t>
      </w:r>
      <w:ins w:id="6572" w:author="Tom Bergeron" w:date="2022-11-11T08:47:00Z">
        <w:r w:rsidR="00426CE9">
          <w:t>.</w:t>
        </w:r>
      </w:ins>
      <w:del w:id="6573" w:author="Tom Bergeron" w:date="2022-11-11T08:47:00Z">
        <w:r w:rsidRPr="0075789B" w:rsidDel="00426CE9">
          <w:delText>:</w:delText>
        </w:r>
      </w:del>
    </w:p>
    <w:p w14:paraId="0148D1C3" w14:textId="47C01891" w:rsidR="00104808" w:rsidDel="00426CE9" w:rsidRDefault="00104808">
      <w:pPr>
        <w:numPr>
          <w:ilvl w:val="0"/>
          <w:numId w:val="86"/>
        </w:numPr>
        <w:rPr>
          <w:del w:id="6574" w:author="Tom Bergeron" w:date="2022-11-11T08:47:00Z"/>
        </w:rPr>
        <w:pPrChange w:id="6575" w:author="Tom Bergeron" w:date="2022-11-11T08:47:00Z">
          <w:pPr>
            <w:jc w:val="center"/>
          </w:pPr>
        </w:pPrChange>
      </w:pPr>
    </w:p>
    <w:p w14:paraId="60ADA54F" w14:textId="77777777" w:rsidR="004D6644" w:rsidRPr="0075789B" w:rsidRDefault="004D6644">
      <w:pPr>
        <w:numPr>
          <w:ilvl w:val="0"/>
          <w:numId w:val="86"/>
        </w:numPr>
        <w:pPrChange w:id="6576" w:author="Tom Bergeron" w:date="2022-11-11T08:47:00Z">
          <w:pPr>
            <w:jc w:val="center"/>
          </w:pPr>
        </w:pPrChange>
      </w:pPr>
    </w:p>
    <w:p w14:paraId="61A3C768" w14:textId="77777777" w:rsidR="00104808" w:rsidRPr="00104808" w:rsidRDefault="00104808" w:rsidP="00AA5614">
      <w:pPr>
        <w:numPr>
          <w:ilvl w:val="0"/>
          <w:numId w:val="86"/>
        </w:numPr>
      </w:pPr>
      <w:r w:rsidRPr="00104808">
        <w:t>Check the “Enable Live Data Output” checkbox</w:t>
      </w:r>
    </w:p>
    <w:p w14:paraId="6325C901" w14:textId="77777777" w:rsidR="00104808" w:rsidRPr="00104808" w:rsidRDefault="00104808" w:rsidP="00AA5614">
      <w:pPr>
        <w:numPr>
          <w:ilvl w:val="0"/>
          <w:numId w:val="86"/>
        </w:numPr>
      </w:pPr>
      <w:r w:rsidRPr="00104808">
        <w:t>Select the desired Format</w:t>
      </w:r>
    </w:p>
    <w:p w14:paraId="3B9D2A11" w14:textId="77777777" w:rsidR="00104808" w:rsidRPr="00104808" w:rsidRDefault="00104808" w:rsidP="00AA5614">
      <w:pPr>
        <w:numPr>
          <w:ilvl w:val="0"/>
          <w:numId w:val="86"/>
        </w:numPr>
      </w:pPr>
      <w:r w:rsidRPr="00104808">
        <w:t>The type of Format chosen will affect what naming structure for file will be used (See Details of Output Files above).</w:t>
      </w:r>
    </w:p>
    <w:p w14:paraId="1763ADF0" w14:textId="77777777" w:rsidR="00104808" w:rsidRPr="00104808" w:rsidRDefault="00104808" w:rsidP="00AA5614">
      <w:pPr>
        <w:numPr>
          <w:ilvl w:val="0"/>
          <w:numId w:val="86"/>
        </w:numPr>
      </w:pPr>
      <w:r w:rsidRPr="00104808">
        <w:t>Select the destination path for the output file by clicking on the Browse button. This needs to be a location on the local drive.</w:t>
      </w:r>
    </w:p>
    <w:p w14:paraId="661488E8" w14:textId="0B68FF91" w:rsidR="00104808" w:rsidRDefault="00104808" w:rsidP="00AA5614">
      <w:pPr>
        <w:numPr>
          <w:ilvl w:val="0"/>
          <w:numId w:val="86"/>
        </w:numPr>
      </w:pPr>
      <w:r w:rsidRPr="00104808">
        <w:t>“Max File Size” lets you specify how large the LDO output file can get before a new one is started.</w:t>
      </w:r>
    </w:p>
    <w:p w14:paraId="6D284A7A" w14:textId="77777777" w:rsidR="00B31AC1" w:rsidRDefault="00B31AC1" w:rsidP="00B31AC1">
      <w:pPr>
        <w:numPr>
          <w:ilvl w:val="0"/>
          <w:numId w:val="86"/>
        </w:numPr>
      </w:pPr>
      <w:r>
        <w:t>Select ‘Include Alarm Events’ to record into the output file any warnings or alarms.</w:t>
      </w:r>
    </w:p>
    <w:p w14:paraId="5A57C4E5" w14:textId="77777777" w:rsidR="00B31AC1" w:rsidRPr="00104808" w:rsidRDefault="00B31AC1" w:rsidP="00FB4E71">
      <w:pPr>
        <w:ind w:left="360"/>
      </w:pPr>
    </w:p>
    <w:p w14:paraId="3CD51961" w14:textId="77777777" w:rsidR="00104808" w:rsidRPr="0075789B" w:rsidRDefault="00104808" w:rsidP="00104808"/>
    <w:p w14:paraId="3B9F8619" w14:textId="103934C3" w:rsidR="00B31AC1" w:rsidRDefault="00104808" w:rsidP="00104808">
      <w:r w:rsidRPr="0075789B">
        <w:t xml:space="preserve"> </w:t>
      </w:r>
    </w:p>
    <w:p w14:paraId="75774E9B" w14:textId="77777777" w:rsidR="00B31AC1" w:rsidRDefault="00B31AC1" w:rsidP="00104808"/>
    <w:p w14:paraId="563B63B2" w14:textId="14C9A9DA" w:rsidR="00104808" w:rsidRDefault="00104808" w:rsidP="00104808">
      <w:r w:rsidRPr="0075789B">
        <w:t xml:space="preserve">If a VP is running for an extended amount of time, once the maximum file size is reached, a new file will be </w:t>
      </w:r>
      <w:del w:id="6577" w:author="Ryan Beck" w:date="2022-10-10T12:51:00Z">
        <w:r w:rsidRPr="0075789B" w:rsidDel="008D1898">
          <w:delText>generated</w:delText>
        </w:r>
      </w:del>
      <w:ins w:id="6578" w:author="Ryan Beck" w:date="2022-10-10T12:51:00Z">
        <w:r w:rsidR="008D1898" w:rsidRPr="0075789B">
          <w:t>generated,</w:t>
        </w:r>
      </w:ins>
      <w:r w:rsidRPr="0075789B">
        <w:t xml:space="preserve"> and the new file name will be appended with a _# as shown in the example below:</w:t>
      </w:r>
    </w:p>
    <w:p w14:paraId="3F6C8C1D" w14:textId="77777777" w:rsidR="00104808" w:rsidRPr="00BF10F4" w:rsidRDefault="00CF588F" w:rsidP="00CF588F">
      <w:pPr>
        <w:jc w:val="center"/>
      </w:pPr>
      <w:r>
        <w:rPr>
          <w:noProof/>
        </w:rPr>
        <w:drawing>
          <wp:inline distT="0" distB="0" distL="0" distR="0" wp14:anchorId="1D599C24" wp14:editId="11C7C6BB">
            <wp:extent cx="5628656" cy="786384"/>
            <wp:effectExtent l="0" t="0" r="0" b="0"/>
            <wp:docPr id="5205" name="Picture 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628656" cy="786384"/>
                    </a:xfrm>
                    <a:prstGeom prst="rect">
                      <a:avLst/>
                    </a:prstGeom>
                    <a:noFill/>
                    <a:ln>
                      <a:noFill/>
                    </a:ln>
                  </pic:spPr>
                </pic:pic>
              </a:graphicData>
            </a:graphic>
          </wp:inline>
        </w:drawing>
      </w:r>
    </w:p>
    <w:p w14:paraId="42481651" w14:textId="1E0C06EE" w:rsidR="00104808" w:rsidRPr="004D6644" w:rsidRDefault="00754243" w:rsidP="00C67678">
      <w:pPr>
        <w:pStyle w:val="Heading3"/>
      </w:pPr>
      <w:r>
        <w:br w:type="page"/>
      </w:r>
      <w:bookmarkStart w:id="6579" w:name="_Toc467442564"/>
      <w:bookmarkStart w:id="6580" w:name="_Toc469045129"/>
      <w:bookmarkStart w:id="6581" w:name="_Toc491338065"/>
      <w:bookmarkStart w:id="6582" w:name="_Toc532855813"/>
      <w:bookmarkStart w:id="6583" w:name="_Toc53042445"/>
      <w:bookmarkStart w:id="6584" w:name="_Toc86846611"/>
      <w:bookmarkStart w:id="6585" w:name="_Toc119050553"/>
      <w:bookmarkStart w:id="6586" w:name="_Toc119050743"/>
      <w:r w:rsidR="00C653DF" w:rsidRPr="004D6644">
        <w:lastRenderedPageBreak/>
        <w:t>Delete Accumulated L</w:t>
      </w:r>
      <w:r w:rsidR="004D6644" w:rsidRPr="004D6644">
        <w:t>DO</w:t>
      </w:r>
      <w:r w:rsidR="00C653DF" w:rsidRPr="004D6644">
        <w:t xml:space="preserve"> Files</w:t>
      </w:r>
      <w:bookmarkEnd w:id="6579"/>
      <w:bookmarkEnd w:id="6580"/>
      <w:bookmarkEnd w:id="6581"/>
      <w:bookmarkEnd w:id="6582"/>
      <w:bookmarkEnd w:id="6583"/>
      <w:bookmarkEnd w:id="6584"/>
      <w:bookmarkEnd w:id="6585"/>
      <w:bookmarkEnd w:id="6586"/>
      <w:r w:rsidRPr="004D6644">
        <w:t xml:space="preserve"> </w:t>
      </w:r>
    </w:p>
    <w:p w14:paraId="628CFCD6" w14:textId="77777777" w:rsidR="00104808" w:rsidRDefault="00104808" w:rsidP="00104808">
      <w:r>
        <w:t xml:space="preserve">In time, accumulating LDO files can take up too much hard disk space and need to be deleted.  The software provides an </w:t>
      </w:r>
      <w:r w:rsidRPr="00340FEC">
        <w:rPr>
          <w:i/>
        </w:rPr>
        <w:t>Auto Delete</w:t>
      </w:r>
      <w:r>
        <w:t xml:space="preserve"> function that lets you specify time intervals for automated file purging.  You can specify a maximum number of days–up to 1827 (five years)–that the system retains the files before automatic purging.  You can also select a time in the 24-hour cycle for the system to automatically check for files that exceed the maximum day limit. </w:t>
      </w:r>
    </w:p>
    <w:p w14:paraId="55CC8EA8" w14:textId="77777777" w:rsidR="00104808" w:rsidRDefault="00104808" w:rsidP="00104808"/>
    <w:p w14:paraId="2389B8F8" w14:textId="77777777" w:rsidR="00104808" w:rsidRDefault="00CF588F" w:rsidP="00AA5614">
      <w:pPr>
        <w:pStyle w:val="ListNumber4"/>
        <w:numPr>
          <w:ilvl w:val="0"/>
          <w:numId w:val="87"/>
        </w:numPr>
      </w:pPr>
      <w:r>
        <w:t>In the automatic system</w:t>
      </w:r>
      <w:r w:rsidR="00104808">
        <w:t xml:space="preserve"> folder, double-click on the </w:t>
      </w:r>
      <w:proofErr w:type="spellStart"/>
      <w:r w:rsidR="00104808" w:rsidRPr="00FF6363">
        <w:rPr>
          <w:b/>
        </w:rPr>
        <w:t>AutoDelete</w:t>
      </w:r>
      <w:proofErr w:type="spellEnd"/>
      <w:r w:rsidR="00104808">
        <w:t xml:space="preserve"> icon.  </w:t>
      </w:r>
      <w:r w:rsidR="00104808" w:rsidRPr="00CF34F1">
        <w:rPr>
          <w:noProof/>
          <w:position w:val="-8"/>
        </w:rPr>
        <w:drawing>
          <wp:inline distT="0" distB="0" distL="0" distR="0" wp14:anchorId="381FA982" wp14:editId="31B6B532">
            <wp:extent cx="838200" cy="171450"/>
            <wp:effectExtent l="0" t="0" r="0" b="0"/>
            <wp:docPr id="5200" name="Picture 10" descr="\\RND\RND_Service\For DaveK\RPI\RPI Graphics\V 1.4\AutoDelete Ap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ND\RND_Service\For DaveK\RPI\RPI Graphics\V 1.4\AutoDelete App icon.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838200" cy="171450"/>
                    </a:xfrm>
                    <a:prstGeom prst="rect">
                      <a:avLst/>
                    </a:prstGeom>
                    <a:noFill/>
                    <a:ln>
                      <a:noFill/>
                    </a:ln>
                  </pic:spPr>
                </pic:pic>
              </a:graphicData>
            </a:graphic>
          </wp:inline>
        </w:drawing>
      </w:r>
    </w:p>
    <w:p w14:paraId="7589D82F" w14:textId="77777777" w:rsidR="00104808" w:rsidRDefault="00104808" w:rsidP="00CF588F">
      <w:pPr>
        <w:ind w:firstLine="720"/>
      </w:pPr>
      <w:r>
        <w:t>The Auto Delete LDO files screen appears:</w:t>
      </w:r>
    </w:p>
    <w:p w14:paraId="443777F6" w14:textId="77777777" w:rsidR="00104808" w:rsidRDefault="00104808" w:rsidP="00104808">
      <w:pPr>
        <w:jc w:val="center"/>
        <w:rPr>
          <w:noProof/>
        </w:rPr>
      </w:pPr>
      <w:r w:rsidRPr="005A0539">
        <w:rPr>
          <w:noProof/>
        </w:rPr>
        <w:drawing>
          <wp:inline distT="0" distB="0" distL="0" distR="0" wp14:anchorId="49521841" wp14:editId="6D794E53">
            <wp:extent cx="2406650" cy="1885950"/>
            <wp:effectExtent l="0" t="0" r="0" b="0"/>
            <wp:docPr id="5201" name="Picture 9" descr="C:\Users\dklueck\Desktop\Auto Delete LDO files 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Auto Delete LDO files screen1.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406650" cy="1885950"/>
                    </a:xfrm>
                    <a:prstGeom prst="rect">
                      <a:avLst/>
                    </a:prstGeom>
                    <a:noFill/>
                    <a:ln>
                      <a:noFill/>
                    </a:ln>
                  </pic:spPr>
                </pic:pic>
              </a:graphicData>
            </a:graphic>
          </wp:inline>
        </w:drawing>
      </w:r>
    </w:p>
    <w:p w14:paraId="1F01FFFF" w14:textId="77777777" w:rsidR="00104808" w:rsidRDefault="00104808" w:rsidP="00104808"/>
    <w:p w14:paraId="2AC69522" w14:textId="77777777" w:rsidR="00104808" w:rsidRDefault="00104808" w:rsidP="00AA5614">
      <w:pPr>
        <w:pStyle w:val="ListNumber4"/>
        <w:numPr>
          <w:ilvl w:val="0"/>
          <w:numId w:val="87"/>
        </w:numPr>
        <w:spacing w:after="120"/>
      </w:pPr>
      <w:r>
        <w:t xml:space="preserve">Click in the </w:t>
      </w:r>
      <w:r w:rsidRPr="006D0F13">
        <w:rPr>
          <w:i/>
        </w:rPr>
        <w:t>Max days to exist</w:t>
      </w:r>
      <w:r>
        <w:t xml:space="preserve"> field, and type in a new value.</w:t>
      </w:r>
    </w:p>
    <w:p w14:paraId="1F53F55F" w14:textId="77777777" w:rsidR="00104808" w:rsidRDefault="00104808" w:rsidP="00104808">
      <w:pPr>
        <w:pStyle w:val="ListNumber4"/>
        <w:numPr>
          <w:ilvl w:val="0"/>
          <w:numId w:val="0"/>
        </w:numPr>
        <w:ind w:left="720"/>
      </w:pPr>
      <w:r w:rsidRPr="005A0539">
        <w:rPr>
          <w:noProof/>
        </w:rPr>
        <w:drawing>
          <wp:inline distT="0" distB="0" distL="0" distR="0" wp14:anchorId="61BEC8C0" wp14:editId="6F285EAA">
            <wp:extent cx="2254250" cy="501650"/>
            <wp:effectExtent l="0" t="0" r="0" b="0"/>
            <wp:docPr id="5202" name="Picture 12" descr="C:\Users\dklueck\Desktop\Auto Delete LDO max time li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klueck\Desktop\Auto Delete LDO max time limit.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254250" cy="501650"/>
                    </a:xfrm>
                    <a:prstGeom prst="rect">
                      <a:avLst/>
                    </a:prstGeom>
                    <a:noFill/>
                    <a:ln>
                      <a:noFill/>
                    </a:ln>
                  </pic:spPr>
                </pic:pic>
              </a:graphicData>
            </a:graphic>
          </wp:inline>
        </w:drawing>
      </w:r>
    </w:p>
    <w:p w14:paraId="19B75AE4" w14:textId="77777777" w:rsidR="00A646A2" w:rsidRDefault="00A646A2" w:rsidP="00737029"/>
    <w:p w14:paraId="72F903F1" w14:textId="77777777" w:rsidR="00104808" w:rsidRDefault="00104808" w:rsidP="00737029"/>
    <w:tbl>
      <w:tblPr>
        <w:tblW w:w="0" w:type="auto"/>
        <w:tblLook w:val="04A0" w:firstRow="1" w:lastRow="0" w:firstColumn="1" w:lastColumn="0" w:noHBand="0" w:noVBand="1"/>
      </w:tblPr>
      <w:tblGrid>
        <w:gridCol w:w="6476"/>
        <w:gridCol w:w="2884"/>
      </w:tblGrid>
      <w:tr w:rsidR="00104808" w14:paraId="381F4AC3" w14:textId="77777777" w:rsidTr="00D72505">
        <w:tc>
          <w:tcPr>
            <w:tcW w:w="6498" w:type="dxa"/>
            <w:shd w:val="clear" w:color="auto" w:fill="auto"/>
          </w:tcPr>
          <w:p w14:paraId="56192ADD" w14:textId="148B7F86" w:rsidR="00104808" w:rsidRDefault="00104808" w:rsidP="00AA5614">
            <w:pPr>
              <w:pStyle w:val="ListNumber4"/>
              <w:numPr>
                <w:ilvl w:val="0"/>
                <w:numId w:val="87"/>
              </w:numPr>
              <w:spacing w:after="120"/>
            </w:pPr>
            <w:r>
              <w:t xml:space="preserve">Use the </w:t>
            </w:r>
            <w:del w:id="6587" w:author="Ryan Beck" w:date="2022-10-10T12:51:00Z">
              <w:r w:rsidDel="008D1898">
                <w:delText>drop down</w:delText>
              </w:r>
            </w:del>
            <w:ins w:id="6588" w:author="Ryan Beck" w:date="2022-10-10T12:51:00Z">
              <w:r w:rsidR="008D1898">
                <w:t>drop-down</w:t>
              </w:r>
            </w:ins>
            <w:r>
              <w:t xml:space="preserve"> list to select an hour during the day to check for old files.</w:t>
            </w:r>
          </w:p>
          <w:p w14:paraId="1E8E32EF" w14:textId="77777777" w:rsidR="00104808" w:rsidRDefault="00104808" w:rsidP="00D72505">
            <w:pPr>
              <w:pStyle w:val="ListNumber4"/>
              <w:numPr>
                <w:ilvl w:val="0"/>
                <w:numId w:val="0"/>
              </w:numPr>
              <w:spacing w:after="120"/>
              <w:ind w:left="360"/>
            </w:pPr>
            <w:r>
              <w:t xml:space="preserve">  </w:t>
            </w:r>
            <w:r w:rsidRPr="005A0539">
              <w:rPr>
                <w:noProof/>
              </w:rPr>
              <w:drawing>
                <wp:inline distT="0" distB="0" distL="0" distR="0" wp14:anchorId="7AC495B1" wp14:editId="62AFA3E8">
                  <wp:extent cx="3644900" cy="736600"/>
                  <wp:effectExtent l="0" t="0" r="0" b="6350"/>
                  <wp:docPr id="5203" name="Picture 15" descr="C:\Users\dklueck\Desktop\Auto Delete LDO time to 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Auto Delete LDO time to check2.png"/>
                          <pic:cNvPicPr>
                            <a:picLocks noChangeAspect="1" noChangeArrowheads="1"/>
                          </pic:cNvPicPr>
                        </pic:nvPicPr>
                        <pic:blipFill>
                          <a:blip r:embed="rId244" cstate="print">
                            <a:extLst>
                              <a:ext uri="{28A0092B-C50C-407E-A947-70E740481C1C}">
                                <a14:useLocalDpi xmlns:a14="http://schemas.microsoft.com/office/drawing/2010/main" val="0"/>
                              </a:ext>
                            </a:extLst>
                          </a:blip>
                          <a:srcRect t="16231"/>
                          <a:stretch>
                            <a:fillRect/>
                          </a:stretch>
                        </pic:blipFill>
                        <pic:spPr bwMode="auto">
                          <a:xfrm>
                            <a:off x="0" y="0"/>
                            <a:ext cx="3644900" cy="736600"/>
                          </a:xfrm>
                          <a:prstGeom prst="rect">
                            <a:avLst/>
                          </a:prstGeom>
                          <a:noFill/>
                          <a:ln>
                            <a:noFill/>
                          </a:ln>
                        </pic:spPr>
                      </pic:pic>
                    </a:graphicData>
                  </a:graphic>
                </wp:inline>
              </w:drawing>
            </w:r>
          </w:p>
          <w:p w14:paraId="5044BBB6" w14:textId="77777777" w:rsidR="00104808" w:rsidRDefault="00104808" w:rsidP="00AA5614">
            <w:pPr>
              <w:pStyle w:val="ListNumber4"/>
              <w:numPr>
                <w:ilvl w:val="0"/>
                <w:numId w:val="87"/>
              </w:numPr>
            </w:pPr>
            <w:r>
              <w:t xml:space="preserve">Click the </w:t>
            </w:r>
            <w:r w:rsidRPr="008D1898">
              <w:rPr>
                <w:b/>
                <w:bCs/>
                <w:rPrChange w:id="6589" w:author="Ryan Beck" w:date="2022-10-10T12:51:00Z">
                  <w:rPr/>
                </w:rPrChange>
              </w:rPr>
              <w:t>Apply</w:t>
            </w:r>
            <w:r>
              <w:t xml:space="preserve"> button.</w:t>
            </w:r>
          </w:p>
        </w:tc>
        <w:tc>
          <w:tcPr>
            <w:tcW w:w="3078" w:type="dxa"/>
            <w:shd w:val="clear" w:color="auto" w:fill="auto"/>
          </w:tcPr>
          <w:p w14:paraId="77E21A7E" w14:textId="77777777" w:rsidR="00104808" w:rsidRDefault="00104808" w:rsidP="00D72505">
            <w:pPr>
              <w:pStyle w:val="ListNumber4"/>
              <w:numPr>
                <w:ilvl w:val="0"/>
                <w:numId w:val="0"/>
              </w:numPr>
            </w:pPr>
            <w:r w:rsidRPr="005A0539">
              <w:rPr>
                <w:noProof/>
              </w:rPr>
              <w:drawing>
                <wp:inline distT="0" distB="0" distL="0" distR="0" wp14:anchorId="072FD7D2" wp14:editId="51775347">
                  <wp:extent cx="806450" cy="1790700"/>
                  <wp:effectExtent l="0" t="0" r="0" b="0"/>
                  <wp:docPr id="5204" name="Picture 11" descr="C:\Users\dklueck\Desktop\Auto Delete hour list expo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Auto Delete hour list exposed.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806450" cy="1790700"/>
                          </a:xfrm>
                          <a:prstGeom prst="rect">
                            <a:avLst/>
                          </a:prstGeom>
                          <a:noFill/>
                          <a:ln>
                            <a:noFill/>
                          </a:ln>
                        </pic:spPr>
                      </pic:pic>
                    </a:graphicData>
                  </a:graphic>
                </wp:inline>
              </w:drawing>
            </w:r>
          </w:p>
        </w:tc>
      </w:tr>
    </w:tbl>
    <w:p w14:paraId="2383DF67" w14:textId="77777777" w:rsidR="00104808" w:rsidRDefault="00104808" w:rsidP="00A646A2">
      <w:pPr>
        <w:rPr>
          <w:highlight w:val="yellow"/>
        </w:rPr>
      </w:pPr>
    </w:p>
    <w:p w14:paraId="0113ABF5" w14:textId="77777777" w:rsidR="00106ABA" w:rsidRDefault="00106ABA" w:rsidP="00A646A2">
      <w:pPr>
        <w:rPr>
          <w:highlight w:val="yellow"/>
        </w:rPr>
      </w:pPr>
    </w:p>
    <w:p w14:paraId="226D1E84" w14:textId="60CF2087" w:rsidR="0016505C" w:rsidRDefault="0016505C" w:rsidP="00737029">
      <w:bookmarkStart w:id="6590" w:name="_Toc329249448"/>
    </w:p>
    <w:p w14:paraId="051FD4A8" w14:textId="77777777" w:rsidR="0016505C" w:rsidRDefault="0016505C">
      <w:pPr>
        <w:rPr>
          <w:rFonts w:ascii="Arial" w:hAnsi="Arial"/>
          <w:b/>
          <w:kern w:val="28"/>
          <w:sz w:val="40"/>
          <w:szCs w:val="36"/>
        </w:rPr>
      </w:pPr>
      <w:r>
        <w:br w:type="page"/>
      </w:r>
    </w:p>
    <w:p w14:paraId="25CBE59F" w14:textId="77777777" w:rsidR="00B31AC1" w:rsidRPr="005D4923" w:rsidRDefault="00B31AC1" w:rsidP="00B31AC1">
      <w:pPr>
        <w:pStyle w:val="Heading1"/>
      </w:pPr>
      <w:bookmarkStart w:id="6591" w:name="_Toc66962673"/>
      <w:bookmarkStart w:id="6592" w:name="_Toc67395086"/>
      <w:bookmarkStart w:id="6593" w:name="_Toc67395361"/>
      <w:bookmarkStart w:id="6594" w:name="_Toc69230227"/>
      <w:bookmarkStart w:id="6595" w:name="_Toc69230799"/>
      <w:bookmarkStart w:id="6596" w:name="_Toc83830714"/>
      <w:bookmarkStart w:id="6597" w:name="_Toc83831124"/>
      <w:bookmarkStart w:id="6598" w:name="_Toc83831429"/>
      <w:bookmarkStart w:id="6599" w:name="_Toc86830571"/>
      <w:bookmarkStart w:id="6600" w:name="_Toc86831558"/>
      <w:bookmarkStart w:id="6601" w:name="_Toc86831754"/>
      <w:bookmarkStart w:id="6602" w:name="_Toc86846239"/>
      <w:bookmarkStart w:id="6603" w:name="_Toc86846612"/>
      <w:bookmarkStart w:id="6604" w:name="_Toc119049808"/>
      <w:bookmarkStart w:id="6605" w:name="_Toc119050554"/>
      <w:bookmarkStart w:id="6606" w:name="_Toc119050744"/>
      <w:bookmarkStart w:id="6607" w:name="_Toc532827307"/>
      <w:bookmarkStart w:id="6608" w:name="_Toc532827601"/>
      <w:bookmarkStart w:id="6609" w:name="_Toc532827894"/>
      <w:bookmarkStart w:id="6610" w:name="_Toc532892556"/>
      <w:bookmarkStart w:id="6611" w:name="_Toc52898779"/>
      <w:bookmarkStart w:id="6612" w:name="_Toc52899149"/>
      <w:bookmarkStart w:id="6613" w:name="_Toc52899207"/>
      <w:bookmarkStart w:id="6614" w:name="_Toc532836380"/>
      <w:bookmarkStart w:id="6615" w:name="_Toc532855814"/>
      <w:bookmarkStart w:id="6616" w:name="_Toc532856663"/>
      <w:bookmarkStart w:id="6617" w:name="_Toc53042086"/>
      <w:bookmarkStart w:id="6618" w:name="_Toc53042446"/>
      <w:bookmarkStart w:id="6619" w:name="_Toc53042499"/>
      <w:r w:rsidRPr="005D4923">
        <w:lastRenderedPageBreak/>
        <w:t>Centralized Process Window Control</w:t>
      </w:r>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p>
    <w:p w14:paraId="1A34CD12" w14:textId="77777777" w:rsidR="00B31AC1" w:rsidRPr="005D4923" w:rsidRDefault="00B31AC1" w:rsidP="00B31AC1">
      <w:r w:rsidRPr="005D4923">
        <w:t>This optional feature enables a customer to ensure that every instance of the software is always using the same Process Window files and prevents unauthorized editing of specifications.</w:t>
      </w:r>
    </w:p>
    <w:p w14:paraId="76ABE9E0" w14:textId="62BF69BB" w:rsidR="00B31AC1" w:rsidRPr="005D4923" w:rsidRDefault="00B31AC1" w:rsidP="00B31AC1">
      <w:r w:rsidRPr="005D4923">
        <w:t xml:space="preserve">Many factories may have multiple systems and the same Process Windows may need to be used at any one of those systems. This can lead to mistakes being made when transferring files from one machine to another. Or someone may make a change to a specification on one machine, and the change may not be made on </w:t>
      </w:r>
      <w:del w:id="6620" w:author="Ryan Beck" w:date="2022-10-10T12:51:00Z">
        <w:r w:rsidRPr="005D4923" w:rsidDel="008D1898">
          <w:delText>others</w:delText>
        </w:r>
      </w:del>
      <w:ins w:id="6621" w:author="Ryan Beck" w:date="2022-10-10T12:51:00Z">
        <w:r w:rsidR="008D1898" w:rsidRPr="005D4923">
          <w:t>others,</w:t>
        </w:r>
      </w:ins>
      <w:r w:rsidRPr="005D4923">
        <w:t xml:space="preserve"> or the updated file is not copied to all other software. This can lead to varying profile results depending on which PC the data is collected in. </w:t>
      </w:r>
    </w:p>
    <w:p w14:paraId="3C383B60" w14:textId="77777777" w:rsidR="00B31AC1" w:rsidRPr="005D4923" w:rsidRDefault="00B31AC1" w:rsidP="00B31AC1"/>
    <w:p w14:paraId="544A953C" w14:textId="77777777" w:rsidR="00B31AC1" w:rsidRPr="005D4923" w:rsidRDefault="00B31AC1" w:rsidP="00B31AC1">
      <w:r w:rsidRPr="005D4923">
        <w:t>This feature eliminates these situations by ‘centralizing’ the creation and editing of Process Window files through the use of a separate application, accessible only by authorized personnel. All Process Window files reside in a specified central directory, and each instance of the</w:t>
      </w:r>
      <w:r>
        <w:t xml:space="preserve"> automatic system</w:t>
      </w:r>
      <w:r w:rsidRPr="005D4923">
        <w:t xml:space="preserve"> software gets their Process Windows from this location. Additionally, all creation and editing functions of the Process Window within the</w:t>
      </w:r>
      <w:r>
        <w:t xml:space="preserve"> automatic system</w:t>
      </w:r>
      <w:r w:rsidRPr="005D4923">
        <w:t xml:space="preserve"> software are disabled. This ensures that no matter who is running the profile or at which location, the correct, approved Process Window specifications are the only ones available. </w:t>
      </w:r>
      <w:r w:rsidRPr="005D4923">
        <w:br/>
      </w:r>
      <w:r w:rsidRPr="005D4923">
        <w:br/>
      </w:r>
      <w:bookmarkStart w:id="6622" w:name="_Hlk35252977"/>
      <w:r w:rsidRPr="005D4923">
        <w:rPr>
          <w:b/>
        </w:rPr>
        <w:t>Note</w:t>
      </w:r>
      <w:r w:rsidRPr="005D4923">
        <w:t>: For the Centralized Process Window Control to function, the appropriately programmed USB dongle key must remain connected to the PC at all times during use</w:t>
      </w:r>
      <w:bookmarkEnd w:id="6622"/>
      <w:r w:rsidRPr="005D4923">
        <w:t xml:space="preserve">. You can verify if you have the optional feature by viewing the Software Key panel in the Hardware Status screen. </w:t>
      </w:r>
    </w:p>
    <w:p w14:paraId="4C4C03F3" w14:textId="77777777" w:rsidR="00B31AC1" w:rsidRPr="005D4923" w:rsidRDefault="00B31AC1" w:rsidP="00B31AC1">
      <w:r w:rsidRPr="005D4923">
        <w:t xml:space="preserve">Additionally, each instance of the </w:t>
      </w:r>
      <w:r>
        <w:t xml:space="preserve">automatic system </w:t>
      </w:r>
      <w:r w:rsidRPr="005D4923">
        <w:t>software that you want to use this option on must be connected to your company network and have access to the directory where the Process Windows are saved.</w:t>
      </w:r>
    </w:p>
    <w:p w14:paraId="1B40635C" w14:textId="77777777" w:rsidR="00B31AC1" w:rsidRPr="005D4923" w:rsidRDefault="00B31AC1" w:rsidP="00E14151">
      <w:pPr>
        <w:pStyle w:val="Heading2"/>
      </w:pPr>
      <w:bookmarkStart w:id="6623" w:name="_Toc66962674"/>
      <w:bookmarkStart w:id="6624" w:name="_Toc67395087"/>
      <w:bookmarkStart w:id="6625" w:name="_Toc67395362"/>
      <w:bookmarkStart w:id="6626" w:name="_Toc69230228"/>
      <w:bookmarkStart w:id="6627" w:name="_Toc69230800"/>
      <w:bookmarkStart w:id="6628" w:name="_Toc83830715"/>
      <w:bookmarkStart w:id="6629" w:name="_Toc83831125"/>
      <w:bookmarkStart w:id="6630" w:name="_Toc83831430"/>
      <w:bookmarkStart w:id="6631" w:name="_Toc86830572"/>
      <w:bookmarkStart w:id="6632" w:name="_Toc86831559"/>
      <w:bookmarkStart w:id="6633" w:name="_Toc86831755"/>
      <w:bookmarkStart w:id="6634" w:name="_Toc86846240"/>
      <w:bookmarkStart w:id="6635" w:name="_Toc86846613"/>
      <w:bookmarkStart w:id="6636" w:name="_Toc119049809"/>
      <w:bookmarkStart w:id="6637" w:name="_Toc119050555"/>
      <w:bookmarkStart w:id="6638" w:name="_Toc119050745"/>
      <w:r w:rsidRPr="005D4923">
        <w:t>KIC File Administrator</w:t>
      </w:r>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r w:rsidRPr="005D4923">
        <w:t xml:space="preserve"> </w:t>
      </w:r>
    </w:p>
    <w:p w14:paraId="10309159" w14:textId="77777777" w:rsidR="00B31AC1" w:rsidRPr="005D4923" w:rsidRDefault="00B31AC1" w:rsidP="00B31AC1">
      <w:r w:rsidRPr="005D4923">
        <w:rPr>
          <w:noProof/>
        </w:rPr>
        <w:drawing>
          <wp:inline distT="0" distB="0" distL="0" distR="0" wp14:anchorId="2B04BB58" wp14:editId="6F93EEC4">
            <wp:extent cx="5527040" cy="3398302"/>
            <wp:effectExtent l="0" t="0" r="0" b="0"/>
            <wp:docPr id="2974" name="Picture 29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 - Open.png"/>
                    <pic:cNvPicPr/>
                  </pic:nvPicPr>
                  <pic:blipFill>
                    <a:blip r:embed="rId246">
                      <a:extLst>
                        <a:ext uri="{28A0092B-C50C-407E-A947-70E740481C1C}">
                          <a14:useLocalDpi xmlns:a14="http://schemas.microsoft.com/office/drawing/2010/main" val="0"/>
                        </a:ext>
                      </a:extLst>
                    </a:blip>
                    <a:stretch>
                      <a:fillRect/>
                    </a:stretch>
                  </pic:blipFill>
                  <pic:spPr>
                    <a:xfrm>
                      <a:off x="0" y="0"/>
                      <a:ext cx="5563974" cy="3421011"/>
                    </a:xfrm>
                    <a:prstGeom prst="rect">
                      <a:avLst/>
                    </a:prstGeom>
                  </pic:spPr>
                </pic:pic>
              </a:graphicData>
            </a:graphic>
          </wp:inline>
        </w:drawing>
      </w:r>
    </w:p>
    <w:p w14:paraId="3244BD67" w14:textId="77777777" w:rsidR="00B31AC1" w:rsidRPr="005D4923" w:rsidRDefault="00B31AC1" w:rsidP="00B31AC1">
      <w:r w:rsidRPr="005D4923">
        <w:t xml:space="preserve">The </w:t>
      </w:r>
      <w:r w:rsidRPr="005D4923">
        <w:rPr>
          <w:i/>
          <w:iCs/>
        </w:rPr>
        <w:t>KIC File Administrator</w:t>
      </w:r>
      <w:r w:rsidRPr="005D4923">
        <w:t xml:space="preserve"> is the application that will be used for creating and editing Process Windows for use with the Centralized Process Window Control option. </w:t>
      </w:r>
    </w:p>
    <w:p w14:paraId="1222E97E" w14:textId="77777777" w:rsidR="00B31AC1" w:rsidRPr="005D4923" w:rsidRDefault="00B31AC1" w:rsidP="00B31AC1"/>
    <w:p w14:paraId="60644EC7" w14:textId="55B9D7B1" w:rsidR="00B31AC1" w:rsidRPr="005D4923" w:rsidRDefault="00B31AC1" w:rsidP="00B31AC1">
      <w:r w:rsidRPr="005D4923">
        <w:rPr>
          <w:b/>
        </w:rPr>
        <w:t>Note</w:t>
      </w:r>
      <w:r w:rsidRPr="005D4923">
        <w:t xml:space="preserve">: For the </w:t>
      </w:r>
      <w:r w:rsidRPr="005D4923">
        <w:rPr>
          <w:i/>
          <w:iCs/>
        </w:rPr>
        <w:t>KIC File Administrator (or KFA)</w:t>
      </w:r>
      <w:r w:rsidRPr="005D4923">
        <w:t xml:space="preserve"> to function, the appropriately programmed USB dongle key must </w:t>
      </w:r>
      <w:del w:id="6639" w:author="Ryan Beck" w:date="2022-10-10T12:52:00Z">
        <w:r w:rsidRPr="005D4923" w:rsidDel="008D1898">
          <w:delText>remain connected to the PC at all times</w:delText>
        </w:r>
      </w:del>
      <w:ins w:id="6640" w:author="Ryan Beck" w:date="2022-10-10T12:52:00Z">
        <w:r w:rsidR="008D1898" w:rsidRPr="005D4923">
          <w:t>always remain connected to the PC</w:t>
        </w:r>
      </w:ins>
      <w:r w:rsidRPr="005D4923">
        <w:t xml:space="preserve"> during use. Only authorized users should be allowed to have access to this application. </w:t>
      </w:r>
    </w:p>
    <w:p w14:paraId="032F177E" w14:textId="77777777" w:rsidR="00B31AC1" w:rsidRPr="005D4923" w:rsidRDefault="00B31AC1" w:rsidP="00B31AC1">
      <w:r w:rsidRPr="005D4923">
        <w:rPr>
          <w:noProof/>
        </w:rPr>
        <w:lastRenderedPageBreak/>
        <w:drawing>
          <wp:anchor distT="0" distB="0" distL="114300" distR="114300" simplePos="0" relativeHeight="252443648" behindDoc="1" locked="0" layoutInCell="1" allowOverlap="1" wp14:anchorId="193BC034" wp14:editId="1AB3ACFD">
            <wp:simplePos x="0" y="0"/>
            <wp:positionH relativeFrom="column">
              <wp:posOffset>3790315</wp:posOffset>
            </wp:positionH>
            <wp:positionV relativeFrom="paragraph">
              <wp:posOffset>12700</wp:posOffset>
            </wp:positionV>
            <wp:extent cx="2084705" cy="1090930"/>
            <wp:effectExtent l="0" t="0" r="0" b="0"/>
            <wp:wrapTight wrapText="left">
              <wp:wrapPolygon edited="0">
                <wp:start x="0" y="0"/>
                <wp:lineTo x="0" y="21122"/>
                <wp:lineTo x="21317" y="21122"/>
                <wp:lineTo x="21317" y="0"/>
                <wp:lineTo x="0" y="0"/>
              </wp:wrapPolygon>
            </wp:wrapTight>
            <wp:docPr id="1056" name="Picture 10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2- Login.png"/>
                    <pic:cNvPicPr/>
                  </pic:nvPicPr>
                  <pic:blipFill>
                    <a:blip r:embed="rId247">
                      <a:extLst>
                        <a:ext uri="{28A0092B-C50C-407E-A947-70E740481C1C}">
                          <a14:useLocalDpi xmlns:a14="http://schemas.microsoft.com/office/drawing/2010/main" val="0"/>
                        </a:ext>
                      </a:extLst>
                    </a:blip>
                    <a:stretch>
                      <a:fillRect/>
                    </a:stretch>
                  </pic:blipFill>
                  <pic:spPr>
                    <a:xfrm>
                      <a:off x="0" y="0"/>
                      <a:ext cx="2084705" cy="1090930"/>
                    </a:xfrm>
                    <a:prstGeom prst="rect">
                      <a:avLst/>
                    </a:prstGeom>
                  </pic:spPr>
                </pic:pic>
              </a:graphicData>
            </a:graphic>
            <wp14:sizeRelH relativeFrom="margin">
              <wp14:pctWidth>0</wp14:pctWidth>
            </wp14:sizeRelH>
            <wp14:sizeRelV relativeFrom="margin">
              <wp14:pctHeight>0</wp14:pctHeight>
            </wp14:sizeRelV>
          </wp:anchor>
        </w:drawing>
      </w:r>
    </w:p>
    <w:p w14:paraId="40A4DF2A" w14:textId="77777777" w:rsidR="00B31AC1" w:rsidRPr="005D4923" w:rsidRDefault="00B31AC1" w:rsidP="00B31AC1"/>
    <w:p w14:paraId="1012366A" w14:textId="77777777" w:rsidR="00B31AC1" w:rsidRPr="005D4923" w:rsidRDefault="00B31AC1" w:rsidP="00B31AC1">
      <w:r w:rsidRPr="005D4923">
        <w:t xml:space="preserve">As an added protection, this application requires a password for use. The default password is </w:t>
      </w:r>
      <w:r w:rsidRPr="005D4923">
        <w:rPr>
          <w:i/>
          <w:iCs/>
        </w:rPr>
        <w:t>Admin</w:t>
      </w:r>
      <w:r w:rsidRPr="005D4923">
        <w:t xml:space="preserve">, but can be changed in the </w:t>
      </w:r>
      <w:r w:rsidRPr="005D4923">
        <w:rPr>
          <w:i/>
          <w:iCs/>
        </w:rPr>
        <w:t xml:space="preserve">Settings </w:t>
      </w:r>
      <w:r w:rsidRPr="005D4923">
        <w:t>menu after logging in.</w:t>
      </w:r>
    </w:p>
    <w:p w14:paraId="25BE370F" w14:textId="77777777" w:rsidR="00B31AC1" w:rsidRPr="005D4923" w:rsidRDefault="00B31AC1" w:rsidP="00B31AC1"/>
    <w:p w14:paraId="0D52F6EB" w14:textId="77777777" w:rsidR="00B31AC1" w:rsidRPr="005D4923" w:rsidRDefault="00B31AC1" w:rsidP="00B31AC1"/>
    <w:p w14:paraId="42D75F40" w14:textId="77777777" w:rsidR="00B31AC1" w:rsidRPr="005D4923" w:rsidRDefault="00B31AC1" w:rsidP="00B31AC1"/>
    <w:p w14:paraId="5B6DF7D6" w14:textId="77777777" w:rsidR="00B31AC1" w:rsidRPr="005D4923" w:rsidRDefault="00B31AC1" w:rsidP="00B31AC1">
      <w:pPr>
        <w:jc w:val="center"/>
      </w:pPr>
      <w:r>
        <w:rPr>
          <w:noProof/>
        </w:rPr>
        <w:drawing>
          <wp:inline distT="0" distB="0" distL="0" distR="0" wp14:anchorId="2B1DD479" wp14:editId="326CFD40">
            <wp:extent cx="5175504" cy="3657600"/>
            <wp:effectExtent l="0" t="0" r="6350" b="0"/>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Graphical user interface&#10;&#10;Description automatically generated"/>
                    <pic:cNvPicPr/>
                  </pic:nvPicPr>
                  <pic:blipFill>
                    <a:blip r:embed="rId248">
                      <a:extLst>
                        <a:ext uri="{28A0092B-C50C-407E-A947-70E740481C1C}">
                          <a14:useLocalDpi xmlns:a14="http://schemas.microsoft.com/office/drawing/2010/main" val="0"/>
                        </a:ext>
                      </a:extLst>
                    </a:blip>
                    <a:stretch>
                      <a:fillRect/>
                    </a:stretch>
                  </pic:blipFill>
                  <pic:spPr>
                    <a:xfrm>
                      <a:off x="0" y="0"/>
                      <a:ext cx="5175504" cy="3657600"/>
                    </a:xfrm>
                    <a:prstGeom prst="rect">
                      <a:avLst/>
                    </a:prstGeom>
                  </pic:spPr>
                </pic:pic>
              </a:graphicData>
            </a:graphic>
          </wp:inline>
        </w:drawing>
      </w:r>
    </w:p>
    <w:p w14:paraId="24C9A190" w14:textId="77777777" w:rsidR="00B31AC1" w:rsidRPr="005D4923" w:rsidRDefault="00B31AC1" w:rsidP="00B31AC1"/>
    <w:p w14:paraId="6647DC77" w14:textId="77777777" w:rsidR="00B31AC1" w:rsidRPr="008D1898" w:rsidRDefault="00B31AC1" w:rsidP="00B31AC1">
      <w:r w:rsidRPr="008D1898">
        <w:rPr>
          <w:b/>
          <w:bCs/>
          <w:rPrChange w:id="6641" w:author="Ryan Beck" w:date="2022-10-10T12:52:00Z">
            <w:rPr>
              <w:b/>
              <w:bCs/>
              <w:i/>
              <w:iCs/>
            </w:rPr>
          </w:rPrChange>
        </w:rPr>
        <w:t>Drop-down menu</w:t>
      </w:r>
      <w:r w:rsidRPr="008D1898">
        <w:t xml:space="preserve"> – Displays list of currently available Process Window files. User can also type in a new name if creating a new Process Window.</w:t>
      </w:r>
      <w:r w:rsidRPr="008D1898">
        <w:br/>
      </w:r>
      <w:r w:rsidRPr="008D1898">
        <w:rPr>
          <w:b/>
          <w:bCs/>
          <w:rPrChange w:id="6642" w:author="Ryan Beck" w:date="2022-10-10T12:52:00Z">
            <w:rPr>
              <w:b/>
              <w:bCs/>
              <w:i/>
              <w:iCs/>
            </w:rPr>
          </w:rPrChange>
        </w:rPr>
        <w:t xml:space="preserve">Solder Paste button – </w:t>
      </w:r>
      <w:r w:rsidRPr="008D1898">
        <w:t>Displays list of manufacturers solder paste formulations with specifications</w:t>
      </w:r>
    </w:p>
    <w:p w14:paraId="6DE1A22F" w14:textId="77777777" w:rsidR="00B31AC1" w:rsidRPr="008D1898" w:rsidRDefault="00B31AC1" w:rsidP="00B31AC1">
      <w:r w:rsidRPr="008D1898">
        <w:rPr>
          <w:b/>
          <w:bCs/>
          <w:rPrChange w:id="6643" w:author="Ryan Beck" w:date="2022-10-10T12:52:00Z">
            <w:rPr>
              <w:b/>
              <w:bCs/>
              <w:i/>
              <w:iCs/>
            </w:rPr>
          </w:rPrChange>
        </w:rPr>
        <w:t>Process Window Type</w:t>
      </w:r>
      <w:r w:rsidRPr="008D1898">
        <w:t xml:space="preserve"> – You will need to choose </w:t>
      </w:r>
      <w:r w:rsidRPr="008D1898">
        <w:rPr>
          <w:rPrChange w:id="6644" w:author="Ryan Beck" w:date="2022-10-10T12:52:00Z">
            <w:rPr>
              <w:i/>
              <w:iCs/>
            </w:rPr>
          </w:rPrChange>
        </w:rPr>
        <w:t>Automatic System</w:t>
      </w:r>
      <w:r w:rsidRPr="008D1898">
        <w:t xml:space="preserve"> when creating Process Window files for the automatic system software. </w:t>
      </w:r>
    </w:p>
    <w:p w14:paraId="0417E6EE" w14:textId="77777777" w:rsidR="00B31AC1" w:rsidRPr="008D1898" w:rsidRDefault="00B31AC1" w:rsidP="00B31AC1">
      <w:bookmarkStart w:id="6645" w:name="_Hlk35263246"/>
      <w:r w:rsidRPr="008D1898">
        <w:rPr>
          <w:b/>
          <w:bCs/>
          <w:rPrChange w:id="6646" w:author="Ryan Beck" w:date="2022-10-10T12:52:00Z">
            <w:rPr>
              <w:b/>
              <w:bCs/>
              <w:i/>
              <w:iCs/>
            </w:rPr>
          </w:rPrChange>
        </w:rPr>
        <w:t>Working Directory</w:t>
      </w:r>
      <w:r w:rsidRPr="008D1898">
        <w:t xml:space="preserve"> </w:t>
      </w:r>
      <w:bookmarkEnd w:id="6645"/>
      <w:r w:rsidRPr="008D1898">
        <w:t xml:space="preserve">– </w:t>
      </w:r>
      <w:bookmarkStart w:id="6647" w:name="_Hlk35263331"/>
      <w:r w:rsidRPr="008D1898">
        <w:t xml:space="preserve">This is the network location where you will be saving/storing the Process Window files. </w:t>
      </w:r>
      <w:bookmarkEnd w:id="6647"/>
      <w:r w:rsidRPr="008D1898">
        <w:t xml:space="preserve">By default, it will show the path where the KFA application is located. Use the </w:t>
      </w:r>
      <w:r w:rsidRPr="008D1898">
        <w:rPr>
          <w:rPrChange w:id="6648" w:author="Ryan Beck" w:date="2022-10-10T12:52:00Z">
            <w:rPr>
              <w:i/>
              <w:iCs/>
            </w:rPr>
          </w:rPrChange>
        </w:rPr>
        <w:t>Browse</w:t>
      </w:r>
      <w:r w:rsidRPr="008D1898">
        <w:t xml:space="preserve"> button to point to the desired network directory. </w:t>
      </w:r>
    </w:p>
    <w:p w14:paraId="2402E3B2" w14:textId="77777777" w:rsidR="00B31AC1" w:rsidRPr="008D1898" w:rsidRDefault="00B31AC1" w:rsidP="00B31AC1">
      <w:pPr>
        <w:rPr>
          <w:rPrChange w:id="6649" w:author="Ryan Beck" w:date="2022-10-10T12:52:00Z">
            <w:rPr>
              <w:i/>
              <w:iCs/>
            </w:rPr>
          </w:rPrChange>
        </w:rPr>
      </w:pPr>
      <w:r w:rsidRPr="008D1898">
        <w:rPr>
          <w:b/>
          <w:bCs/>
          <w:rPrChange w:id="6650" w:author="Ryan Beck" w:date="2022-10-10T12:52:00Z">
            <w:rPr>
              <w:b/>
              <w:bCs/>
              <w:i/>
              <w:iCs/>
            </w:rPr>
          </w:rPrChange>
        </w:rPr>
        <w:t>Convert Old PW files</w:t>
      </w:r>
      <w:r w:rsidRPr="008D1898">
        <w:t xml:space="preserve"> – This section is used for updating existing Process Window files for compatibility* with the </w:t>
      </w:r>
      <w:bookmarkStart w:id="6651" w:name="_Hlk35255273"/>
      <w:r w:rsidRPr="008D1898">
        <w:rPr>
          <w:rPrChange w:id="6652" w:author="Ryan Beck" w:date="2022-10-10T12:52:00Z">
            <w:rPr>
              <w:i/>
              <w:iCs/>
            </w:rPr>
          </w:rPrChange>
        </w:rPr>
        <w:t xml:space="preserve">Centralized Process Window Control </w:t>
      </w:r>
      <w:bookmarkEnd w:id="6651"/>
      <w:r w:rsidRPr="008D1898">
        <w:t>option</w:t>
      </w:r>
      <w:r w:rsidRPr="008D1898">
        <w:rPr>
          <w:rPrChange w:id="6653" w:author="Ryan Beck" w:date="2022-10-10T12:52:00Z">
            <w:rPr>
              <w:i/>
              <w:iCs/>
            </w:rPr>
          </w:rPrChange>
        </w:rPr>
        <w:t xml:space="preserve">. </w:t>
      </w:r>
    </w:p>
    <w:p w14:paraId="1DE5F616" w14:textId="77777777" w:rsidR="00B31AC1" w:rsidRPr="008D1898" w:rsidRDefault="00B31AC1" w:rsidP="00B31AC1">
      <w:r w:rsidRPr="008D1898">
        <w:rPr>
          <w:b/>
          <w:bCs/>
          <w:rPrChange w:id="6654" w:author="Ryan Beck" w:date="2022-10-10T12:52:00Z">
            <w:rPr>
              <w:b/>
              <w:bCs/>
              <w:i/>
              <w:iCs/>
            </w:rPr>
          </w:rPrChange>
        </w:rPr>
        <w:t>Login/Logout</w:t>
      </w:r>
      <w:r w:rsidRPr="008D1898">
        <w:t xml:space="preserve"> – Allows you to display or deactivate all areas of the application.</w:t>
      </w:r>
    </w:p>
    <w:p w14:paraId="1A1E7C57" w14:textId="77777777" w:rsidR="00B31AC1" w:rsidRPr="008D1898" w:rsidRDefault="00B31AC1" w:rsidP="00B31AC1">
      <w:pPr>
        <w:rPr>
          <w:rPrChange w:id="6655" w:author="Ryan Beck" w:date="2022-10-10T12:52:00Z">
            <w:rPr>
              <w:i/>
              <w:iCs/>
            </w:rPr>
          </w:rPrChange>
        </w:rPr>
      </w:pPr>
      <w:r w:rsidRPr="008D1898">
        <w:rPr>
          <w:b/>
          <w:bCs/>
          <w:rPrChange w:id="6656" w:author="Ryan Beck" w:date="2022-10-10T12:52:00Z">
            <w:rPr>
              <w:b/>
              <w:bCs/>
              <w:i/>
              <w:iCs/>
            </w:rPr>
          </w:rPrChange>
        </w:rPr>
        <w:t>Change Specs Name</w:t>
      </w:r>
      <w:r w:rsidRPr="008D1898">
        <w:t xml:space="preserve"> – Allows a user to change the name of a specification. </w:t>
      </w:r>
      <w:r w:rsidRPr="008D1898">
        <w:rPr>
          <w:rPrChange w:id="6657" w:author="Ryan Beck" w:date="2022-10-10T12:52:00Z">
            <w:rPr>
              <w:i/>
              <w:iCs/>
            </w:rPr>
          </w:rPrChange>
        </w:rPr>
        <w:t>See Change Specs Name</w:t>
      </w:r>
      <w:r w:rsidRPr="008D1898">
        <w:t xml:space="preserve"> </w:t>
      </w:r>
      <w:r w:rsidRPr="008D1898">
        <w:rPr>
          <w:rPrChange w:id="6658" w:author="Ryan Beck" w:date="2022-10-10T12:52:00Z">
            <w:rPr>
              <w:i/>
              <w:iCs/>
            </w:rPr>
          </w:rPrChange>
        </w:rPr>
        <w:t>section below for details.</w:t>
      </w:r>
    </w:p>
    <w:p w14:paraId="1E94E0FC" w14:textId="77777777" w:rsidR="00B31AC1" w:rsidRPr="008D1898" w:rsidRDefault="00B31AC1" w:rsidP="00B31AC1">
      <w:r w:rsidRPr="008D1898">
        <w:rPr>
          <w:b/>
          <w:bCs/>
          <w:rPrChange w:id="6659" w:author="Ryan Beck" w:date="2022-10-10T12:52:00Z">
            <w:rPr>
              <w:b/>
              <w:bCs/>
              <w:i/>
              <w:iCs/>
            </w:rPr>
          </w:rPrChange>
        </w:rPr>
        <w:t>Settings</w:t>
      </w:r>
      <w:r w:rsidRPr="008D1898">
        <w:t xml:space="preserve"> – Used for setting units of measure (for this application), changing password, inactivity time-out, etc.</w:t>
      </w:r>
    </w:p>
    <w:p w14:paraId="5087F30C" w14:textId="77777777" w:rsidR="00B31AC1" w:rsidRPr="008D1898" w:rsidRDefault="00B31AC1" w:rsidP="00B31AC1">
      <w:r w:rsidRPr="008D1898">
        <w:rPr>
          <w:b/>
          <w:bCs/>
          <w:rPrChange w:id="6660" w:author="Ryan Beck" w:date="2022-10-10T12:52:00Z">
            <w:rPr>
              <w:b/>
              <w:bCs/>
              <w:i/>
              <w:iCs/>
            </w:rPr>
          </w:rPrChange>
        </w:rPr>
        <w:t>OK</w:t>
      </w:r>
      <w:r w:rsidRPr="008D1898">
        <w:t xml:space="preserve"> – Saves any changes and closes application</w:t>
      </w:r>
    </w:p>
    <w:p w14:paraId="0A83E27D" w14:textId="77777777" w:rsidR="00B31AC1" w:rsidRPr="008D1898" w:rsidRDefault="00B31AC1" w:rsidP="00B31AC1">
      <w:r w:rsidRPr="008D1898">
        <w:rPr>
          <w:b/>
          <w:bCs/>
          <w:rPrChange w:id="6661" w:author="Ryan Beck" w:date="2022-10-10T12:52:00Z">
            <w:rPr>
              <w:b/>
              <w:bCs/>
              <w:i/>
              <w:iCs/>
            </w:rPr>
          </w:rPrChange>
        </w:rPr>
        <w:t>Cancel</w:t>
      </w:r>
      <w:r w:rsidRPr="008D1898">
        <w:rPr>
          <w:b/>
          <w:bCs/>
        </w:rPr>
        <w:t xml:space="preserve"> </w:t>
      </w:r>
      <w:r w:rsidRPr="008D1898">
        <w:t>– Ignores any changes made and closes application</w:t>
      </w:r>
    </w:p>
    <w:p w14:paraId="009481B2" w14:textId="77777777" w:rsidR="00B31AC1" w:rsidRPr="008D1898" w:rsidRDefault="00B31AC1" w:rsidP="00B31AC1">
      <w:r w:rsidRPr="008D1898">
        <w:rPr>
          <w:b/>
          <w:bCs/>
          <w:rPrChange w:id="6662" w:author="Ryan Beck" w:date="2022-10-10T12:52:00Z">
            <w:rPr>
              <w:b/>
              <w:bCs/>
              <w:i/>
              <w:iCs/>
            </w:rPr>
          </w:rPrChange>
        </w:rPr>
        <w:t>Apply</w:t>
      </w:r>
      <w:r w:rsidRPr="008D1898">
        <w:t xml:space="preserve"> – Saves changes and keeps open the application</w:t>
      </w:r>
    </w:p>
    <w:p w14:paraId="5C404A8D" w14:textId="77777777" w:rsidR="00B31AC1" w:rsidRPr="005D4923" w:rsidRDefault="00B31AC1" w:rsidP="00B31AC1"/>
    <w:p w14:paraId="2978E89A" w14:textId="3C3D06B2" w:rsidR="00B31AC1" w:rsidRPr="005D4923" w:rsidRDefault="00E3238F" w:rsidP="00B31AC1">
      <w:ins w:id="6663" w:author="Ryan Beck" w:date="2022-10-10T13:45:00Z">
        <w:r>
          <w:rPr>
            <w:b/>
            <w:bCs/>
          </w:rPr>
          <w:t>N</w:t>
        </w:r>
      </w:ins>
      <w:ins w:id="6664" w:author="Ryan Beck" w:date="2022-10-10T13:46:00Z">
        <w:r>
          <w:rPr>
            <w:b/>
            <w:bCs/>
          </w:rPr>
          <w:t xml:space="preserve">OTE: </w:t>
        </w:r>
      </w:ins>
      <w:del w:id="6665" w:author="Ryan Beck" w:date="2022-10-10T13:45:00Z">
        <w:r w:rsidR="00B31AC1" w:rsidRPr="005D4923" w:rsidDel="00E3238F">
          <w:rPr>
            <w:b/>
            <w:bCs/>
          </w:rPr>
          <w:delText>*</w:delText>
        </w:r>
      </w:del>
      <w:r w:rsidR="00B31AC1" w:rsidRPr="005D4923">
        <w:t xml:space="preserve">The </w:t>
      </w:r>
      <w:r w:rsidR="00B31AC1" w:rsidRPr="005D4923">
        <w:rPr>
          <w:i/>
          <w:iCs/>
        </w:rPr>
        <w:t>Centralized Process Window Control</w:t>
      </w:r>
      <w:r w:rsidR="00B31AC1" w:rsidRPr="005D4923">
        <w:t xml:space="preserve"> option uses a unique file format for Process Windows. When the option is in use, the software will only read Process Window files that were created or converted using the </w:t>
      </w:r>
      <w:r w:rsidR="00B31AC1" w:rsidRPr="005D4923">
        <w:rPr>
          <w:i/>
          <w:iCs/>
        </w:rPr>
        <w:t>KIC File Administrator</w:t>
      </w:r>
      <w:r w:rsidR="00B31AC1" w:rsidRPr="005D4923">
        <w:t xml:space="preserve"> application. ‘Standard’ Process Window files will not be recognized by the software when this option is enabled.</w:t>
      </w:r>
    </w:p>
    <w:p w14:paraId="1E803809" w14:textId="77777777" w:rsidR="00B31AC1" w:rsidRPr="005D4923" w:rsidRDefault="00B31AC1" w:rsidP="00B31AC1">
      <w:pPr>
        <w:rPr>
          <w:b/>
          <w:bCs/>
          <w:i/>
          <w:iCs/>
          <w:sz w:val="28"/>
          <w:szCs w:val="28"/>
        </w:rPr>
      </w:pPr>
      <w:r w:rsidRPr="005D4923">
        <w:rPr>
          <w:b/>
          <w:bCs/>
          <w:i/>
          <w:iCs/>
          <w:sz w:val="28"/>
          <w:szCs w:val="28"/>
        </w:rPr>
        <w:lastRenderedPageBreak/>
        <w:t>Working Directory</w:t>
      </w:r>
    </w:p>
    <w:p w14:paraId="37F26DD0" w14:textId="77777777" w:rsidR="00B31AC1" w:rsidRPr="005D4923" w:rsidRDefault="00B31AC1" w:rsidP="00B31AC1">
      <w:pPr>
        <w:rPr>
          <w:sz w:val="28"/>
          <w:szCs w:val="28"/>
        </w:rPr>
      </w:pPr>
      <w:r w:rsidRPr="005D4923">
        <w:rPr>
          <w:noProof/>
          <w:sz w:val="28"/>
          <w:szCs w:val="28"/>
        </w:rPr>
        <w:drawing>
          <wp:inline distT="0" distB="0" distL="0" distR="0" wp14:anchorId="1A3C4B2E" wp14:editId="161CEFC4">
            <wp:extent cx="5228052" cy="466790"/>
            <wp:effectExtent l="0" t="0" r="0" b="9525"/>
            <wp:docPr id="1058" name="Picture 1058"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Picture 1058" descr="A picture containing application&#10;&#10;Description automatically generated"/>
                    <pic:cNvPicPr/>
                  </pic:nvPicPr>
                  <pic:blipFill>
                    <a:blip r:embed="rId249">
                      <a:extLst>
                        <a:ext uri="{28A0092B-C50C-407E-A947-70E740481C1C}">
                          <a14:useLocalDpi xmlns:a14="http://schemas.microsoft.com/office/drawing/2010/main" val="0"/>
                        </a:ext>
                      </a:extLst>
                    </a:blip>
                    <a:stretch>
                      <a:fillRect/>
                    </a:stretch>
                  </pic:blipFill>
                  <pic:spPr bwMode="auto">
                    <a:xfrm>
                      <a:off x="0" y="0"/>
                      <a:ext cx="5228052" cy="466790"/>
                    </a:xfrm>
                    <a:prstGeom prst="rect">
                      <a:avLst/>
                    </a:prstGeom>
                    <a:ln>
                      <a:noFill/>
                    </a:ln>
                    <a:extLst>
                      <a:ext uri="{53640926-AAD7-44D8-BBD7-CCE9431645EC}">
                        <a14:shadowObscured xmlns:a14="http://schemas.microsoft.com/office/drawing/2010/main"/>
                      </a:ext>
                    </a:extLst>
                  </pic:spPr>
                </pic:pic>
              </a:graphicData>
            </a:graphic>
          </wp:inline>
        </w:drawing>
      </w:r>
    </w:p>
    <w:p w14:paraId="6A6B9568" w14:textId="77777777" w:rsidR="00B31AC1" w:rsidRPr="005D4923" w:rsidRDefault="00B31AC1" w:rsidP="00B31AC1">
      <w:r w:rsidRPr="005D4923">
        <w:t xml:space="preserve">As this is the network location where the Process Window files will be stored, and ALL software installations will need to access this directory, you may need to contact your IT department to identify a proper location for this directory. </w:t>
      </w:r>
      <w:r w:rsidRPr="005D4923">
        <w:br/>
        <w:t xml:space="preserve">Once a network directory is identified, click on the </w:t>
      </w:r>
      <w:r w:rsidRPr="005D4923">
        <w:rPr>
          <w:i/>
          <w:iCs/>
        </w:rPr>
        <w:t>Browse</w:t>
      </w:r>
      <w:r w:rsidRPr="005D4923">
        <w:t xml:space="preserve"> button to select the location. Click </w:t>
      </w:r>
      <w:r w:rsidRPr="005D4923">
        <w:rPr>
          <w:i/>
          <w:iCs/>
        </w:rPr>
        <w:t>OK</w:t>
      </w:r>
      <w:r w:rsidRPr="005D4923">
        <w:t xml:space="preserve"> in the selection window, then click </w:t>
      </w:r>
      <w:r w:rsidRPr="008D1898">
        <w:rPr>
          <w:b/>
          <w:bCs/>
          <w:rPrChange w:id="6666" w:author="Ryan Beck" w:date="2022-10-10T12:52:00Z">
            <w:rPr>
              <w:i/>
              <w:iCs/>
            </w:rPr>
          </w:rPrChange>
        </w:rPr>
        <w:t>Apply</w:t>
      </w:r>
      <w:r w:rsidRPr="005D4923">
        <w:t xml:space="preserve"> to save the change. Two subfolders named </w:t>
      </w:r>
      <w:r w:rsidRPr="005D4923">
        <w:rPr>
          <w:i/>
          <w:iCs/>
        </w:rPr>
        <w:t xml:space="preserve">Ovens </w:t>
      </w:r>
      <w:r w:rsidRPr="005D4923">
        <w:t xml:space="preserve">and </w:t>
      </w:r>
      <w:proofErr w:type="spellStart"/>
      <w:r w:rsidRPr="005D4923">
        <w:rPr>
          <w:i/>
          <w:iCs/>
        </w:rPr>
        <w:t>ProcessSpecs</w:t>
      </w:r>
      <w:proofErr w:type="spellEnd"/>
      <w:r w:rsidRPr="005D4923">
        <w:t xml:space="preserve"> will automatically be generated in the specified directory. All new Process Windows created, and any existing ones that are converted to the compatible format, will be saved into the </w:t>
      </w:r>
      <w:proofErr w:type="spellStart"/>
      <w:r w:rsidRPr="005D4923">
        <w:rPr>
          <w:i/>
          <w:iCs/>
        </w:rPr>
        <w:t>ProcessSpecs</w:t>
      </w:r>
      <w:proofErr w:type="spellEnd"/>
      <w:r w:rsidRPr="005D4923">
        <w:rPr>
          <w:i/>
          <w:iCs/>
        </w:rPr>
        <w:t xml:space="preserve"> </w:t>
      </w:r>
      <w:r w:rsidRPr="005D4923">
        <w:t xml:space="preserve">folder of this </w:t>
      </w:r>
      <w:r w:rsidRPr="005D4923">
        <w:rPr>
          <w:i/>
          <w:iCs/>
        </w:rPr>
        <w:t>Working Directory</w:t>
      </w:r>
      <w:r w:rsidRPr="005D4923">
        <w:t xml:space="preserve"> location.</w:t>
      </w:r>
    </w:p>
    <w:p w14:paraId="3C4FB69C" w14:textId="77777777" w:rsidR="00B31AC1" w:rsidRPr="005D4923" w:rsidRDefault="00B31AC1" w:rsidP="00B31AC1">
      <w:pPr>
        <w:rPr>
          <w:b/>
          <w:bCs/>
          <w:i/>
          <w:iCs/>
          <w:sz w:val="28"/>
          <w:szCs w:val="28"/>
        </w:rPr>
      </w:pPr>
    </w:p>
    <w:p w14:paraId="591D53DD" w14:textId="77777777" w:rsidR="00B31AC1" w:rsidRPr="005D4923" w:rsidRDefault="00B31AC1" w:rsidP="00B31AC1">
      <w:pPr>
        <w:rPr>
          <w:b/>
          <w:bCs/>
          <w:i/>
          <w:iCs/>
          <w:sz w:val="28"/>
          <w:szCs w:val="28"/>
        </w:rPr>
      </w:pPr>
      <w:r w:rsidRPr="005D4923">
        <w:rPr>
          <w:b/>
          <w:bCs/>
          <w:i/>
          <w:iCs/>
          <w:sz w:val="28"/>
          <w:szCs w:val="28"/>
        </w:rPr>
        <w:t>Convert Old PW files</w:t>
      </w:r>
    </w:p>
    <w:p w14:paraId="55273347" w14:textId="77777777" w:rsidR="00B31AC1" w:rsidRPr="005D4923" w:rsidRDefault="00B31AC1" w:rsidP="00B31AC1">
      <w:r>
        <w:rPr>
          <w:noProof/>
        </w:rPr>
        <w:drawing>
          <wp:inline distT="0" distB="0" distL="0" distR="0" wp14:anchorId="6F26F3B0" wp14:editId="435E5C0F">
            <wp:extent cx="4460670" cy="45822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250">
                      <a:extLst>
                        <a:ext uri="{28A0092B-C50C-407E-A947-70E740481C1C}">
                          <a14:useLocalDpi xmlns:a14="http://schemas.microsoft.com/office/drawing/2010/main" val="0"/>
                        </a:ext>
                      </a:extLst>
                    </a:blip>
                    <a:stretch>
                      <a:fillRect/>
                    </a:stretch>
                  </pic:blipFill>
                  <pic:spPr>
                    <a:xfrm>
                      <a:off x="0" y="0"/>
                      <a:ext cx="4460670" cy="458224"/>
                    </a:xfrm>
                    <a:prstGeom prst="rect">
                      <a:avLst/>
                    </a:prstGeom>
                  </pic:spPr>
                </pic:pic>
              </a:graphicData>
            </a:graphic>
          </wp:inline>
        </w:drawing>
      </w:r>
    </w:p>
    <w:p w14:paraId="5BE71D82" w14:textId="77777777" w:rsidR="00B31AC1" w:rsidRPr="005D4923" w:rsidRDefault="00B31AC1" w:rsidP="00B31AC1">
      <w:r w:rsidRPr="005D4923">
        <w:t xml:space="preserve">This section enables you to easily convert any existing Process Window files you already have into the updated format so they can be used with the </w:t>
      </w:r>
      <w:bookmarkStart w:id="6667" w:name="_Hlk35345874"/>
      <w:r w:rsidRPr="005D4923">
        <w:rPr>
          <w:i/>
          <w:iCs/>
        </w:rPr>
        <w:t>Centralized Process Window Control</w:t>
      </w:r>
      <w:r w:rsidRPr="005D4923">
        <w:t xml:space="preserve"> option</w:t>
      </w:r>
      <w:bookmarkEnd w:id="6667"/>
      <w:r w:rsidRPr="005D4923">
        <w:t>. To update existing files:</w:t>
      </w:r>
    </w:p>
    <w:p w14:paraId="4C63E196" w14:textId="77777777" w:rsidR="00B31AC1" w:rsidRPr="005D4923" w:rsidRDefault="00B31AC1" w:rsidP="00B31AC1">
      <w:pPr>
        <w:rPr>
          <w:u w:val="single"/>
        </w:rPr>
      </w:pPr>
    </w:p>
    <w:p w14:paraId="2ED21DC5" w14:textId="5D20F41B" w:rsidR="00B31AC1" w:rsidRPr="005D4923" w:rsidRDefault="00B31AC1" w:rsidP="00B31AC1">
      <w:r w:rsidRPr="005D4923">
        <w:t xml:space="preserve">Click on the </w:t>
      </w:r>
      <w:r w:rsidRPr="005D4923">
        <w:rPr>
          <w:i/>
          <w:iCs/>
        </w:rPr>
        <w:t>Browse</w:t>
      </w:r>
      <w:r w:rsidRPr="005D4923">
        <w:t xml:space="preserve"> button and point to the </w:t>
      </w:r>
      <w:proofErr w:type="spellStart"/>
      <w:r w:rsidRPr="005D4923">
        <w:rPr>
          <w:i/>
          <w:iCs/>
        </w:rPr>
        <w:t>ProcessSpecs</w:t>
      </w:r>
      <w:proofErr w:type="spellEnd"/>
      <w:r w:rsidRPr="005D4923">
        <w:t xml:space="preserve"> sub-folder of </w:t>
      </w:r>
      <w:r>
        <w:t xml:space="preserve">the software </w:t>
      </w:r>
      <w:r w:rsidRPr="005D4923">
        <w:t>directory (C:\</w:t>
      </w:r>
      <w:r>
        <w:t>e-APS</w:t>
      </w:r>
      <w:r w:rsidRPr="005D4923">
        <w:t>\</w:t>
      </w:r>
      <w:proofErr w:type="spellStart"/>
      <w:r w:rsidRPr="005D4923">
        <w:t>ProcessSpecs</w:t>
      </w:r>
      <w:proofErr w:type="spellEnd"/>
      <w:r w:rsidRPr="005D4923">
        <w:t xml:space="preserve">). Click the </w:t>
      </w:r>
      <w:r w:rsidRPr="005D4923">
        <w:rPr>
          <w:i/>
          <w:iCs/>
        </w:rPr>
        <w:t>Apply</w:t>
      </w:r>
      <w:r w:rsidRPr="005D4923">
        <w:t xml:space="preserve"> button. All Process Windows files </w:t>
      </w:r>
      <w:proofErr w:type="gramStart"/>
      <w:r w:rsidRPr="005D4923">
        <w:t>(.KIC</w:t>
      </w:r>
      <w:proofErr w:type="gramEnd"/>
      <w:r w:rsidRPr="005D4923">
        <w:t>247ProcessSpec) will be automatically copied, converted into the new format (.</w:t>
      </w:r>
      <w:proofErr w:type="spellStart"/>
      <w:r w:rsidRPr="005D4923">
        <w:t>ASCentralProcessSpec</w:t>
      </w:r>
      <w:proofErr w:type="spellEnd"/>
      <w:r w:rsidRPr="005D4923">
        <w:t xml:space="preserve">), and then pasted into the </w:t>
      </w:r>
      <w:proofErr w:type="spellStart"/>
      <w:r w:rsidRPr="005D4923">
        <w:rPr>
          <w:i/>
          <w:iCs/>
        </w:rPr>
        <w:t>ProcessSpecs</w:t>
      </w:r>
      <w:proofErr w:type="spellEnd"/>
      <w:r w:rsidRPr="005D4923">
        <w:t xml:space="preserve"> folder of the </w:t>
      </w:r>
      <w:r w:rsidRPr="005D4923">
        <w:rPr>
          <w:i/>
          <w:iCs/>
        </w:rPr>
        <w:t xml:space="preserve">Working Directory </w:t>
      </w:r>
      <w:r w:rsidRPr="005D4923">
        <w:t xml:space="preserve">on the network. To ensure all of your Process Windows are updated and available, repeat these same steps for each PC where you have the </w:t>
      </w:r>
      <w:r>
        <w:t>automatic system</w:t>
      </w:r>
      <w:r w:rsidRPr="005D4923">
        <w:t xml:space="preserve"> software installed. </w:t>
      </w:r>
    </w:p>
    <w:p w14:paraId="4DCCE615" w14:textId="77777777" w:rsidR="00B31AC1" w:rsidRPr="005D4923" w:rsidRDefault="00B31AC1" w:rsidP="00B31AC1">
      <w:pPr>
        <w:rPr>
          <w:sz w:val="28"/>
          <w:szCs w:val="28"/>
        </w:rPr>
      </w:pPr>
    </w:p>
    <w:p w14:paraId="48A39376" w14:textId="77777777" w:rsidR="00B31AC1" w:rsidRPr="005D4923" w:rsidRDefault="00B31AC1" w:rsidP="00B31AC1">
      <w:pPr>
        <w:rPr>
          <w:b/>
          <w:bCs/>
          <w:i/>
          <w:iCs/>
          <w:sz w:val="28"/>
          <w:szCs w:val="28"/>
        </w:rPr>
      </w:pPr>
      <w:r w:rsidRPr="005D4923">
        <w:rPr>
          <w:b/>
          <w:bCs/>
          <w:i/>
          <w:iCs/>
          <w:noProof/>
          <w:sz w:val="28"/>
          <w:szCs w:val="28"/>
        </w:rPr>
        <w:drawing>
          <wp:anchor distT="0" distB="0" distL="114300" distR="114300" simplePos="0" relativeHeight="252470272" behindDoc="1" locked="0" layoutInCell="1" allowOverlap="1" wp14:anchorId="2331B21F" wp14:editId="7A002C6A">
            <wp:simplePos x="0" y="0"/>
            <wp:positionH relativeFrom="margin">
              <wp:align>right</wp:align>
            </wp:positionH>
            <wp:positionV relativeFrom="paragraph">
              <wp:posOffset>10795</wp:posOffset>
            </wp:positionV>
            <wp:extent cx="3557016" cy="3319272"/>
            <wp:effectExtent l="0" t="0" r="5715" b="0"/>
            <wp:wrapTight wrapText="left">
              <wp:wrapPolygon edited="0">
                <wp:start x="0" y="0"/>
                <wp:lineTo x="0" y="21447"/>
                <wp:lineTo x="21519" y="21447"/>
                <wp:lineTo x="21519" y="0"/>
                <wp:lineTo x="0" y="0"/>
              </wp:wrapPolygon>
            </wp:wrapTight>
            <wp:docPr id="1061" name="Picture 106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6 - Change Spec Name.pn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3557016" cy="3319272"/>
                    </a:xfrm>
                    <a:prstGeom prst="rect">
                      <a:avLst/>
                    </a:prstGeom>
                  </pic:spPr>
                </pic:pic>
              </a:graphicData>
            </a:graphic>
            <wp14:sizeRelH relativeFrom="margin">
              <wp14:pctWidth>0</wp14:pctWidth>
            </wp14:sizeRelH>
            <wp14:sizeRelV relativeFrom="margin">
              <wp14:pctHeight>0</wp14:pctHeight>
            </wp14:sizeRelV>
          </wp:anchor>
        </w:drawing>
      </w:r>
      <w:r w:rsidRPr="005D4923">
        <w:rPr>
          <w:b/>
          <w:bCs/>
          <w:i/>
          <w:iCs/>
          <w:sz w:val="28"/>
          <w:szCs w:val="28"/>
        </w:rPr>
        <w:t>Change Spec Name</w:t>
      </w:r>
    </w:p>
    <w:p w14:paraId="465CFBEB" w14:textId="77777777" w:rsidR="00B31AC1" w:rsidRPr="005D4923" w:rsidRDefault="00B31AC1" w:rsidP="00B31AC1">
      <w:r w:rsidRPr="005D4923">
        <w:t>This functionality is available for users who need to customize the name of a given specification to meet their internal naming conventions for process specifications. The updated name is what will display in the Process Windows.</w:t>
      </w:r>
    </w:p>
    <w:p w14:paraId="78394F58" w14:textId="77777777" w:rsidR="00B31AC1" w:rsidRPr="005D4923" w:rsidRDefault="00B31AC1" w:rsidP="00B31AC1">
      <w:r w:rsidRPr="005D4923">
        <w:t xml:space="preserve">If you need to change a specification, check the </w:t>
      </w:r>
      <w:r w:rsidRPr="005D4923">
        <w:rPr>
          <w:i/>
          <w:iCs/>
        </w:rPr>
        <w:t xml:space="preserve">Use Change Specs Name </w:t>
      </w:r>
      <w:r w:rsidRPr="005D4923">
        <w:t xml:space="preserve">checkbox. From the left side columns (greyed out), locate the specification names you want to modify and type the new name into the corresponding right side column. Click </w:t>
      </w:r>
      <w:r w:rsidRPr="005D4923">
        <w:rPr>
          <w:i/>
          <w:iCs/>
        </w:rPr>
        <w:t>Save</w:t>
      </w:r>
      <w:r w:rsidRPr="005D4923">
        <w:t xml:space="preserve"> then </w:t>
      </w:r>
      <w:r w:rsidRPr="005D4923">
        <w:rPr>
          <w:i/>
          <w:iCs/>
        </w:rPr>
        <w:t>Exit</w:t>
      </w:r>
      <w:r w:rsidRPr="005D4923">
        <w:t xml:space="preserve"> when you’ve completed your changes.</w:t>
      </w:r>
    </w:p>
    <w:p w14:paraId="49A5CF2A" w14:textId="77777777" w:rsidR="00B31AC1" w:rsidRPr="005D4923" w:rsidRDefault="00B31AC1" w:rsidP="00B31AC1">
      <w:pPr>
        <w:rPr>
          <w:b/>
          <w:bCs/>
          <w:i/>
          <w:iCs/>
          <w:sz w:val="28"/>
          <w:szCs w:val="28"/>
        </w:rPr>
      </w:pPr>
    </w:p>
    <w:p w14:paraId="7909632F" w14:textId="77777777" w:rsidR="00B31AC1" w:rsidRPr="005D4923" w:rsidRDefault="00B31AC1" w:rsidP="00B31AC1">
      <w:pPr>
        <w:rPr>
          <w:b/>
          <w:bCs/>
          <w:i/>
          <w:iCs/>
          <w:sz w:val="28"/>
          <w:szCs w:val="28"/>
        </w:rPr>
      </w:pPr>
    </w:p>
    <w:p w14:paraId="782EF59C" w14:textId="77777777" w:rsidR="00B31AC1" w:rsidRPr="005D4923" w:rsidRDefault="00B31AC1" w:rsidP="00B31AC1">
      <w:pPr>
        <w:rPr>
          <w:sz w:val="28"/>
          <w:szCs w:val="28"/>
        </w:rPr>
      </w:pPr>
    </w:p>
    <w:p w14:paraId="3C916579" w14:textId="77777777" w:rsidR="00B31AC1" w:rsidRPr="005D4923" w:rsidRDefault="00B31AC1" w:rsidP="00B31AC1">
      <w:pPr>
        <w:rPr>
          <w:sz w:val="28"/>
          <w:szCs w:val="28"/>
        </w:rPr>
      </w:pPr>
    </w:p>
    <w:p w14:paraId="30EE99EA" w14:textId="77777777" w:rsidR="00B31AC1" w:rsidRPr="005D4923" w:rsidRDefault="00B31AC1" w:rsidP="00B31AC1">
      <w:pPr>
        <w:rPr>
          <w:sz w:val="28"/>
          <w:szCs w:val="28"/>
        </w:rPr>
      </w:pPr>
    </w:p>
    <w:p w14:paraId="4C93805F" w14:textId="77777777" w:rsidR="00B31AC1" w:rsidRPr="005D4923" w:rsidRDefault="00B31AC1" w:rsidP="00B31AC1">
      <w:pPr>
        <w:rPr>
          <w:sz w:val="28"/>
          <w:szCs w:val="28"/>
        </w:rPr>
      </w:pPr>
    </w:p>
    <w:p w14:paraId="51B09899" w14:textId="77777777" w:rsidR="00B31AC1" w:rsidRPr="005D4923" w:rsidRDefault="00B31AC1" w:rsidP="00B31AC1">
      <w:pPr>
        <w:rPr>
          <w:sz w:val="28"/>
          <w:szCs w:val="28"/>
        </w:rPr>
      </w:pPr>
    </w:p>
    <w:p w14:paraId="7EDB087C" w14:textId="77777777" w:rsidR="00B31AC1" w:rsidRPr="005D4923" w:rsidRDefault="00B31AC1" w:rsidP="00B31AC1">
      <w:pPr>
        <w:rPr>
          <w:sz w:val="28"/>
          <w:szCs w:val="28"/>
        </w:rPr>
      </w:pPr>
    </w:p>
    <w:p w14:paraId="33E17442" w14:textId="77777777" w:rsidR="00B31AC1" w:rsidRPr="005D4923" w:rsidRDefault="00B31AC1" w:rsidP="00E14151">
      <w:pPr>
        <w:pStyle w:val="Heading2"/>
      </w:pPr>
      <w:bookmarkStart w:id="6668" w:name="_Toc66962675"/>
      <w:bookmarkStart w:id="6669" w:name="_Toc67395088"/>
      <w:bookmarkStart w:id="6670" w:name="_Toc67395363"/>
      <w:bookmarkStart w:id="6671" w:name="_Toc69230229"/>
      <w:bookmarkStart w:id="6672" w:name="_Toc69230801"/>
      <w:bookmarkStart w:id="6673" w:name="_Toc83830716"/>
      <w:bookmarkStart w:id="6674" w:name="_Toc83831126"/>
      <w:bookmarkStart w:id="6675" w:name="_Toc83831431"/>
      <w:bookmarkStart w:id="6676" w:name="_Toc86830573"/>
      <w:bookmarkStart w:id="6677" w:name="_Toc86831560"/>
      <w:bookmarkStart w:id="6678" w:name="_Toc86831756"/>
      <w:bookmarkStart w:id="6679" w:name="_Toc86846241"/>
      <w:bookmarkStart w:id="6680" w:name="_Toc86846614"/>
      <w:bookmarkStart w:id="6681" w:name="_Toc119049810"/>
      <w:bookmarkStart w:id="6682" w:name="_Toc119050556"/>
      <w:bookmarkStart w:id="6683" w:name="_Toc119050746"/>
      <w:r w:rsidRPr="005D4923">
        <w:lastRenderedPageBreak/>
        <w:t>Configuration of software</w:t>
      </w:r>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p>
    <w:p w14:paraId="6B35E183" w14:textId="77777777" w:rsidR="00B31AC1" w:rsidRPr="005D4923" w:rsidRDefault="00B31AC1" w:rsidP="00B31AC1">
      <w:r w:rsidRPr="005D4923">
        <w:t xml:space="preserve">To use the </w:t>
      </w:r>
      <w:r w:rsidRPr="005D4923">
        <w:rPr>
          <w:i/>
          <w:iCs/>
        </w:rPr>
        <w:t>Centralized Process Window Control</w:t>
      </w:r>
      <w:r w:rsidRPr="005D4923">
        <w:t xml:space="preserve"> option in the software, a selection needs to be made during the software installation. This will automatically configure the software to use this function. A message will appear on the screen to plug in your USB dongle:</w:t>
      </w:r>
    </w:p>
    <w:p w14:paraId="0D19611E" w14:textId="77777777" w:rsidR="00B31AC1" w:rsidRPr="005D4923" w:rsidRDefault="00B31AC1" w:rsidP="00B31AC1">
      <w:pPr>
        <w:jc w:val="center"/>
      </w:pPr>
      <w:r>
        <w:rPr>
          <w:noProof/>
        </w:rPr>
        <w:drawing>
          <wp:inline distT="0" distB="0" distL="0" distR="0" wp14:anchorId="28028FA6" wp14:editId="751BCB01">
            <wp:extent cx="3145535" cy="134311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0">
                      <a:extLst>
                        <a:ext uri="{28A0092B-C50C-407E-A947-70E740481C1C}">
                          <a14:useLocalDpi xmlns:a14="http://schemas.microsoft.com/office/drawing/2010/main" val="0"/>
                        </a:ext>
                      </a:extLst>
                    </a:blip>
                    <a:stretch>
                      <a:fillRect/>
                    </a:stretch>
                  </pic:blipFill>
                  <pic:spPr>
                    <a:xfrm>
                      <a:off x="0" y="0"/>
                      <a:ext cx="3145535" cy="1343116"/>
                    </a:xfrm>
                    <a:prstGeom prst="rect">
                      <a:avLst/>
                    </a:prstGeom>
                  </pic:spPr>
                </pic:pic>
              </a:graphicData>
            </a:graphic>
          </wp:inline>
        </w:drawing>
      </w:r>
    </w:p>
    <w:p w14:paraId="21AF7F90" w14:textId="77777777" w:rsidR="00B31AC1" w:rsidRPr="005D4923" w:rsidRDefault="00B31AC1" w:rsidP="00B31AC1">
      <w:r w:rsidRPr="005D4923">
        <w:t>When a valid key with the option included is detected, an additional prompt will appear allowing you to ‘disable’ the CPWC function, or continue with including the CPWC configuration:</w:t>
      </w:r>
    </w:p>
    <w:p w14:paraId="64BD6B9C" w14:textId="77777777" w:rsidR="00B31AC1" w:rsidRPr="005D4923" w:rsidRDefault="00B31AC1" w:rsidP="00B31AC1"/>
    <w:p w14:paraId="51D637A2" w14:textId="77777777" w:rsidR="00B31AC1" w:rsidRPr="005D4923" w:rsidRDefault="00B31AC1" w:rsidP="00B31AC1">
      <w:pPr>
        <w:jc w:val="center"/>
      </w:pPr>
      <w:r w:rsidRPr="005D4923">
        <w:rPr>
          <w:noProof/>
        </w:rPr>
        <w:drawing>
          <wp:inline distT="0" distB="0" distL="0" distR="0" wp14:anchorId="0B6C0A7E" wp14:editId="4ADB4A35">
            <wp:extent cx="3380740" cy="1363427"/>
            <wp:effectExtent l="0" t="0" r="0" b="8255"/>
            <wp:docPr id="1062" name="Picture 10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Picture 1062" descr="Graphical user interface, text, application&#10;&#10;Description automatically generated"/>
                    <pic:cNvPicPr/>
                  </pic:nvPicPr>
                  <pic:blipFill>
                    <a:blip r:embed="rId252">
                      <a:extLst>
                        <a:ext uri="{28A0092B-C50C-407E-A947-70E740481C1C}">
                          <a14:useLocalDpi xmlns:a14="http://schemas.microsoft.com/office/drawing/2010/main" val="0"/>
                        </a:ext>
                      </a:extLst>
                    </a:blip>
                    <a:stretch>
                      <a:fillRect/>
                    </a:stretch>
                  </pic:blipFill>
                  <pic:spPr>
                    <a:xfrm>
                      <a:off x="0" y="0"/>
                      <a:ext cx="3397969" cy="1370375"/>
                    </a:xfrm>
                    <a:prstGeom prst="rect">
                      <a:avLst/>
                    </a:prstGeom>
                  </pic:spPr>
                </pic:pic>
              </a:graphicData>
            </a:graphic>
          </wp:inline>
        </w:drawing>
      </w:r>
      <w:bookmarkStart w:id="6684" w:name="_Hlk35347943"/>
    </w:p>
    <w:bookmarkEnd w:id="6684"/>
    <w:p w14:paraId="22211446" w14:textId="77777777" w:rsidR="00B31AC1" w:rsidRPr="005D4923" w:rsidRDefault="00B31AC1" w:rsidP="00B31AC1"/>
    <w:p w14:paraId="6A1393C6" w14:textId="77777777" w:rsidR="00B31AC1" w:rsidRPr="005D4923" w:rsidRDefault="00B31AC1" w:rsidP="00B31AC1"/>
    <w:p w14:paraId="0C1904AD" w14:textId="77777777" w:rsidR="00B31AC1" w:rsidRPr="005D4923" w:rsidRDefault="00B31AC1" w:rsidP="00B31AC1">
      <w:r w:rsidRPr="005D4923">
        <w:t xml:space="preserve">After installation of the software is completed, you will also need to specify the network directory where the Process Window files will be retrieved from. This will be done through the </w:t>
      </w:r>
      <w:r w:rsidRPr="005D4923">
        <w:rPr>
          <w:i/>
          <w:iCs/>
        </w:rPr>
        <w:t>ConfigurationProgram.exe</w:t>
      </w:r>
      <w:r w:rsidRPr="005D4923">
        <w:t xml:space="preserve"> utility:</w:t>
      </w:r>
    </w:p>
    <w:p w14:paraId="36D509FC" w14:textId="77777777" w:rsidR="00B31AC1" w:rsidRPr="005D4923" w:rsidRDefault="00B31AC1" w:rsidP="00B31AC1">
      <w:pPr>
        <w:ind w:left="720"/>
      </w:pPr>
      <w:bookmarkStart w:id="6685" w:name="_Hlk35348669"/>
      <w:r>
        <w:rPr>
          <w:noProof/>
        </w:rPr>
        <w:drawing>
          <wp:anchor distT="0" distB="0" distL="114300" distR="114300" simplePos="0" relativeHeight="252496896" behindDoc="1" locked="0" layoutInCell="1" allowOverlap="1" wp14:anchorId="59BAA333" wp14:editId="73B4DBC9">
            <wp:simplePos x="0" y="0"/>
            <wp:positionH relativeFrom="margin">
              <wp:posOffset>2124075</wp:posOffset>
            </wp:positionH>
            <wp:positionV relativeFrom="paragraph">
              <wp:posOffset>130810</wp:posOffset>
            </wp:positionV>
            <wp:extent cx="3356610" cy="3187700"/>
            <wp:effectExtent l="0" t="0" r="0" b="0"/>
            <wp:wrapTight wrapText="left">
              <wp:wrapPolygon edited="0">
                <wp:start x="0" y="0"/>
                <wp:lineTo x="0" y="21428"/>
                <wp:lineTo x="21453" y="21428"/>
                <wp:lineTo x="2145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53">
                      <a:extLst>
                        <a:ext uri="{28A0092B-C50C-407E-A947-70E740481C1C}">
                          <a14:useLocalDpi xmlns:a14="http://schemas.microsoft.com/office/drawing/2010/main" val="0"/>
                        </a:ext>
                      </a:extLst>
                    </a:blip>
                    <a:stretch>
                      <a:fillRect/>
                    </a:stretch>
                  </pic:blipFill>
                  <pic:spPr>
                    <a:xfrm>
                      <a:off x="0" y="0"/>
                      <a:ext cx="3356610" cy="3187700"/>
                    </a:xfrm>
                    <a:prstGeom prst="rect">
                      <a:avLst/>
                    </a:prstGeom>
                  </pic:spPr>
                </pic:pic>
              </a:graphicData>
            </a:graphic>
            <wp14:sizeRelH relativeFrom="margin">
              <wp14:pctWidth>0</wp14:pctWidth>
            </wp14:sizeRelH>
            <wp14:sizeRelV relativeFrom="margin">
              <wp14:pctHeight>0</wp14:pctHeight>
            </wp14:sizeRelV>
          </wp:anchor>
        </w:drawing>
      </w:r>
    </w:p>
    <w:p w14:paraId="25ECD7AC" w14:textId="77777777" w:rsidR="00B31AC1" w:rsidRPr="005D4923" w:rsidRDefault="00B31AC1" w:rsidP="00B31AC1">
      <w:pPr>
        <w:numPr>
          <w:ilvl w:val="0"/>
          <w:numId w:val="154"/>
        </w:numPr>
      </w:pPr>
      <w:r w:rsidRPr="005D4923">
        <w:t>Shut down the software</w:t>
      </w:r>
    </w:p>
    <w:p w14:paraId="0A1AB422" w14:textId="06AB7884" w:rsidR="00B31AC1" w:rsidRPr="00EE27CD" w:rsidRDefault="00B31AC1" w:rsidP="00B31AC1">
      <w:pPr>
        <w:numPr>
          <w:ilvl w:val="0"/>
          <w:numId w:val="154"/>
        </w:numPr>
        <w:rPr>
          <w:rFonts w:ascii="Courier New" w:hAnsi="Courier New" w:cs="Courier New"/>
          <w:rPrChange w:id="6686" w:author="Ryan Beck" w:date="2022-10-10T12:53:00Z">
            <w:rPr/>
          </w:rPrChange>
        </w:rPr>
      </w:pPr>
      <w:r w:rsidRPr="005D4923">
        <w:t xml:space="preserve">Browse to the </w:t>
      </w:r>
      <w:r w:rsidRPr="00EE27CD">
        <w:rPr>
          <w:rFonts w:ascii="Courier New" w:hAnsi="Courier New" w:cs="Courier New"/>
          <w:rPrChange w:id="6687" w:author="Ryan Beck" w:date="2022-10-10T12:53:00Z">
            <w:rPr/>
          </w:rPrChange>
        </w:rPr>
        <w:t>C:\</w:t>
      </w:r>
      <w:r w:rsidR="00EB1FCE" w:rsidRPr="00EE27CD">
        <w:rPr>
          <w:rFonts w:ascii="Courier New" w:hAnsi="Courier New" w:cs="Courier New"/>
          <w:rPrChange w:id="6688" w:author="Ryan Beck" w:date="2022-10-10T12:53:00Z">
            <w:rPr/>
          </w:rPrChange>
        </w:rPr>
        <w:t>e-APS</w:t>
      </w:r>
      <w:r w:rsidRPr="00EE27CD">
        <w:rPr>
          <w:rFonts w:ascii="Courier New" w:hAnsi="Courier New" w:cs="Courier New"/>
          <w:rPrChange w:id="6689" w:author="Ryan Beck" w:date="2022-10-10T12:53:00Z">
            <w:rPr/>
          </w:rPrChange>
        </w:rPr>
        <w:t xml:space="preserve"> directory</w:t>
      </w:r>
    </w:p>
    <w:p w14:paraId="3D7D3D3D" w14:textId="77777777" w:rsidR="00B31AC1" w:rsidRPr="005D4923" w:rsidRDefault="00B31AC1" w:rsidP="00B31AC1">
      <w:pPr>
        <w:numPr>
          <w:ilvl w:val="0"/>
          <w:numId w:val="154"/>
        </w:numPr>
      </w:pPr>
      <w:r w:rsidRPr="005D4923">
        <w:t xml:space="preserve">Run the </w:t>
      </w:r>
      <w:r w:rsidRPr="005D4923">
        <w:rPr>
          <w:i/>
          <w:iCs/>
        </w:rPr>
        <w:t>ConfigurationProgram.exe</w:t>
      </w:r>
      <w:r w:rsidRPr="005D4923">
        <w:t xml:space="preserve"> file </w:t>
      </w:r>
    </w:p>
    <w:p w14:paraId="08A3328B" w14:textId="77777777" w:rsidR="00B31AC1" w:rsidRPr="005D4923" w:rsidRDefault="00B31AC1" w:rsidP="00B31AC1">
      <w:pPr>
        <w:numPr>
          <w:ilvl w:val="0"/>
          <w:numId w:val="154"/>
        </w:numPr>
      </w:pPr>
      <w:r w:rsidRPr="005D4923">
        <w:t xml:space="preserve">In the Process Window Directory section, click </w:t>
      </w:r>
      <w:r w:rsidRPr="005D4923">
        <w:rPr>
          <w:i/>
          <w:iCs/>
        </w:rPr>
        <w:t>Browse</w:t>
      </w:r>
      <w:r w:rsidRPr="005D4923">
        <w:t xml:space="preserve"> and select the </w:t>
      </w:r>
      <w:proofErr w:type="spellStart"/>
      <w:r w:rsidRPr="005D4923">
        <w:rPr>
          <w:i/>
          <w:iCs/>
        </w:rPr>
        <w:t>ProcessSpecs</w:t>
      </w:r>
      <w:proofErr w:type="spellEnd"/>
      <w:r w:rsidRPr="005D4923">
        <w:rPr>
          <w:i/>
          <w:iCs/>
        </w:rPr>
        <w:t xml:space="preserve"> </w:t>
      </w:r>
      <w:r w:rsidRPr="005D4923">
        <w:t xml:space="preserve">folder in the network drive previously specified in the </w:t>
      </w:r>
      <w:r w:rsidRPr="005D4923">
        <w:rPr>
          <w:i/>
          <w:iCs/>
        </w:rPr>
        <w:t>KFA</w:t>
      </w:r>
      <w:r w:rsidRPr="005D4923">
        <w:t xml:space="preserve"> utility</w:t>
      </w:r>
    </w:p>
    <w:p w14:paraId="77D6A8C1" w14:textId="77777777" w:rsidR="00B31AC1" w:rsidRPr="005D4923" w:rsidRDefault="00B31AC1" w:rsidP="00B31AC1">
      <w:pPr>
        <w:numPr>
          <w:ilvl w:val="0"/>
          <w:numId w:val="154"/>
        </w:numPr>
      </w:pPr>
      <w:r w:rsidRPr="005D4923">
        <w:t xml:space="preserve">Click </w:t>
      </w:r>
      <w:r w:rsidRPr="00EE27CD">
        <w:rPr>
          <w:b/>
          <w:bCs/>
          <w:rPrChange w:id="6690" w:author="Ryan Beck" w:date="2022-10-10T12:53:00Z">
            <w:rPr>
              <w:i/>
              <w:iCs/>
            </w:rPr>
          </w:rPrChange>
        </w:rPr>
        <w:t>Apply</w:t>
      </w:r>
      <w:r w:rsidRPr="00EE27CD">
        <w:rPr>
          <w:b/>
          <w:bCs/>
          <w:rPrChange w:id="6691" w:author="Ryan Beck" w:date="2022-10-10T12:53:00Z">
            <w:rPr/>
          </w:rPrChange>
        </w:rPr>
        <w:t xml:space="preserve"> </w:t>
      </w:r>
      <w:r w:rsidRPr="005D4923">
        <w:t xml:space="preserve">and </w:t>
      </w:r>
      <w:r w:rsidRPr="00EE27CD">
        <w:rPr>
          <w:b/>
          <w:bCs/>
          <w:rPrChange w:id="6692" w:author="Ryan Beck" w:date="2022-10-10T12:53:00Z">
            <w:rPr>
              <w:i/>
              <w:iCs/>
            </w:rPr>
          </w:rPrChange>
        </w:rPr>
        <w:t>OK</w:t>
      </w:r>
      <w:r w:rsidRPr="005D4923">
        <w:rPr>
          <w:i/>
          <w:iCs/>
        </w:rPr>
        <w:t xml:space="preserve"> </w:t>
      </w:r>
      <w:r w:rsidRPr="005D4923">
        <w:t>to save the changes and close the utility</w:t>
      </w:r>
    </w:p>
    <w:bookmarkEnd w:id="6685"/>
    <w:p w14:paraId="0114DF0A" w14:textId="77777777" w:rsidR="00B31AC1" w:rsidRPr="005D4923" w:rsidRDefault="00B31AC1" w:rsidP="00B31AC1">
      <w:pPr>
        <w:ind w:left="720"/>
      </w:pPr>
    </w:p>
    <w:p w14:paraId="18BD3DE7" w14:textId="77777777" w:rsidR="00B31AC1" w:rsidRPr="005D4923" w:rsidRDefault="00B31AC1" w:rsidP="00B31AC1"/>
    <w:p w14:paraId="2EFC9465" w14:textId="77777777" w:rsidR="00B31AC1" w:rsidRPr="005D4923" w:rsidRDefault="00B31AC1" w:rsidP="00B31AC1">
      <w:r>
        <w:rPr>
          <w:noProof/>
        </w:rPr>
        <mc:AlternateContent>
          <mc:Choice Requires="wps">
            <w:drawing>
              <wp:anchor distT="0" distB="0" distL="114300" distR="114300" simplePos="0" relativeHeight="252523520" behindDoc="0" locked="0" layoutInCell="1" allowOverlap="1" wp14:anchorId="5BCA9326" wp14:editId="7C60A2D4">
                <wp:simplePos x="0" y="0"/>
                <wp:positionH relativeFrom="column">
                  <wp:posOffset>2371725</wp:posOffset>
                </wp:positionH>
                <wp:positionV relativeFrom="paragraph">
                  <wp:posOffset>140970</wp:posOffset>
                </wp:positionV>
                <wp:extent cx="1762125" cy="361950"/>
                <wp:effectExtent l="0" t="0" r="28575" b="19050"/>
                <wp:wrapNone/>
                <wp:docPr id="62" name="Rectangle 62"/>
                <wp:cNvGraphicFramePr/>
                <a:graphic xmlns:a="http://schemas.openxmlformats.org/drawingml/2006/main">
                  <a:graphicData uri="http://schemas.microsoft.com/office/word/2010/wordprocessingShape">
                    <wps:wsp>
                      <wps:cNvSpPr/>
                      <wps:spPr>
                        <a:xfrm>
                          <a:off x="0" y="0"/>
                          <a:ext cx="1762125" cy="3619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46C72D" id="Rectangle 62" o:spid="_x0000_s1026" style="position:absolute;margin-left:186.75pt;margin-top:11.1pt;width:138.75pt;height:28.5pt;z-index:25252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" filled="f" strokecolor="red" strokeweight="2pt"/>
            </w:pict>
          </mc:Fallback>
        </mc:AlternateContent>
      </w:r>
    </w:p>
    <w:p w14:paraId="2AD5C4FE" w14:textId="77777777" w:rsidR="00B31AC1" w:rsidRPr="005D4923" w:rsidRDefault="00B31AC1" w:rsidP="00B31AC1"/>
    <w:p w14:paraId="65F2FB62" w14:textId="77777777" w:rsidR="00B31AC1" w:rsidRPr="005D4923" w:rsidRDefault="00B31AC1" w:rsidP="00B31AC1"/>
    <w:p w14:paraId="35A2BC27" w14:textId="77777777" w:rsidR="00B31AC1" w:rsidRPr="005D4923" w:rsidRDefault="00B31AC1" w:rsidP="00B31AC1"/>
    <w:p w14:paraId="3F18E25C" w14:textId="77777777" w:rsidR="00B31AC1" w:rsidRPr="005D4923" w:rsidRDefault="00B31AC1" w:rsidP="00B31AC1"/>
    <w:p w14:paraId="38B0B41F" w14:textId="77777777" w:rsidR="00B31AC1" w:rsidRPr="005D4923" w:rsidRDefault="00B31AC1" w:rsidP="00B31AC1"/>
    <w:p w14:paraId="6DFAD4C9" w14:textId="77777777" w:rsidR="00B31AC1" w:rsidRPr="005D4923" w:rsidRDefault="00B31AC1" w:rsidP="00B31AC1">
      <w:r w:rsidRPr="005D4923">
        <w:tab/>
      </w:r>
      <w:r w:rsidRPr="005D4923">
        <w:tab/>
      </w:r>
      <w:r w:rsidRPr="005D4923">
        <w:tab/>
      </w:r>
      <w:r w:rsidRPr="005D4923">
        <w:tab/>
      </w:r>
    </w:p>
    <w:p w14:paraId="4AC226D1" w14:textId="77777777" w:rsidR="00B31AC1" w:rsidRPr="005D4923" w:rsidRDefault="00B31AC1" w:rsidP="00E14151">
      <w:pPr>
        <w:pStyle w:val="Heading2"/>
      </w:pPr>
      <w:bookmarkStart w:id="6693" w:name="_Hlk35349293"/>
      <w:bookmarkStart w:id="6694" w:name="_Toc66962676"/>
      <w:bookmarkStart w:id="6695" w:name="_Toc67395089"/>
      <w:bookmarkStart w:id="6696" w:name="_Toc67395364"/>
      <w:bookmarkStart w:id="6697" w:name="_Toc69230230"/>
      <w:bookmarkStart w:id="6698" w:name="_Toc69230802"/>
      <w:bookmarkStart w:id="6699" w:name="_Toc83830717"/>
      <w:bookmarkStart w:id="6700" w:name="_Toc83831127"/>
      <w:bookmarkStart w:id="6701" w:name="_Toc83831432"/>
      <w:bookmarkStart w:id="6702" w:name="_Toc86830574"/>
      <w:bookmarkStart w:id="6703" w:name="_Toc86831561"/>
      <w:bookmarkStart w:id="6704" w:name="_Toc86831757"/>
      <w:bookmarkStart w:id="6705" w:name="_Toc86846242"/>
      <w:bookmarkStart w:id="6706" w:name="_Toc86846615"/>
      <w:bookmarkStart w:id="6707" w:name="_Toc119049811"/>
      <w:bookmarkStart w:id="6708" w:name="_Toc119050557"/>
      <w:bookmarkStart w:id="6709" w:name="_Toc119050747"/>
      <w:r w:rsidRPr="005D4923">
        <w:lastRenderedPageBreak/>
        <w:t>Operation</w:t>
      </w:r>
      <w:bookmarkEnd w:id="6693"/>
      <w:r w:rsidRPr="005D4923">
        <w:t xml:space="preserve"> of software</w:t>
      </w:r>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p>
    <w:p w14:paraId="15580D40" w14:textId="77777777" w:rsidR="00B31AC1" w:rsidRPr="005D4923" w:rsidRDefault="00B31AC1" w:rsidP="00B31AC1">
      <w:pPr>
        <w:jc w:val="center"/>
      </w:pPr>
      <w:r w:rsidRPr="005D4923">
        <w:rPr>
          <w:noProof/>
        </w:rPr>
        <w:drawing>
          <wp:inline distT="0" distB="0" distL="0" distR="0" wp14:anchorId="01713A97" wp14:editId="6FE15492">
            <wp:extent cx="4718157" cy="3752850"/>
            <wp:effectExtent l="0" t="0" r="6350" b="0"/>
            <wp:docPr id="1064" name="Picture 10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PW with Centralized Control.jpg"/>
                    <pic:cNvPicPr/>
                  </pic:nvPicPr>
                  <pic:blipFill>
                    <a:blip r:embed="rId254">
                      <a:extLst>
                        <a:ext uri="{28A0092B-C50C-407E-A947-70E740481C1C}">
                          <a14:useLocalDpi xmlns:a14="http://schemas.microsoft.com/office/drawing/2010/main" val="0"/>
                        </a:ext>
                      </a:extLst>
                    </a:blip>
                    <a:stretch>
                      <a:fillRect/>
                    </a:stretch>
                  </pic:blipFill>
                  <pic:spPr>
                    <a:xfrm>
                      <a:off x="0" y="0"/>
                      <a:ext cx="4730849" cy="3762946"/>
                    </a:xfrm>
                    <a:prstGeom prst="rect">
                      <a:avLst/>
                    </a:prstGeom>
                  </pic:spPr>
                </pic:pic>
              </a:graphicData>
            </a:graphic>
          </wp:inline>
        </w:drawing>
      </w:r>
    </w:p>
    <w:p w14:paraId="6E01043F" w14:textId="77777777" w:rsidR="00B31AC1" w:rsidRPr="005D4923" w:rsidRDefault="00B31AC1" w:rsidP="00B31AC1">
      <w:r w:rsidRPr="005D4923">
        <w:t xml:space="preserve">When the </w:t>
      </w:r>
      <w:r w:rsidRPr="005D4923">
        <w:rPr>
          <w:i/>
          <w:iCs/>
        </w:rPr>
        <w:t>Centralized Process Window</w:t>
      </w:r>
      <w:r w:rsidRPr="005D4923">
        <w:t xml:space="preserve"> option is in use, the software will populate the drop-down menu at the top of the screen with </w:t>
      </w:r>
      <w:r w:rsidRPr="005D4923">
        <w:rPr>
          <w:b/>
          <w:bCs/>
          <w:i/>
          <w:iCs/>
        </w:rPr>
        <w:t>only</w:t>
      </w:r>
      <w:r w:rsidRPr="005D4923">
        <w:t xml:space="preserve"> the Process Window files from the specified network directory. All edit and naming functions are removed. The user can only view the Process Window files.</w:t>
      </w:r>
    </w:p>
    <w:p w14:paraId="380CE756" w14:textId="77777777" w:rsidR="00B31AC1" w:rsidRPr="005D4923" w:rsidRDefault="00B31AC1" w:rsidP="00B31AC1">
      <w:r w:rsidRPr="005D4923">
        <w:t xml:space="preserve">The Process Window files will automatically be downloaded into the local </w:t>
      </w:r>
      <w:r>
        <w:t>software</w:t>
      </w:r>
      <w:r w:rsidRPr="005D4923">
        <w:t xml:space="preserve"> directory from the specified network location. This ensures that whenever a Process Window needs to be accessed – either from opening the Process Window screen, or from the Run a Profile screen – the most up-to-date version of the Process Windows are always being used. </w:t>
      </w:r>
    </w:p>
    <w:p w14:paraId="6213B139" w14:textId="77777777" w:rsidR="00B31AC1" w:rsidRPr="005D4923" w:rsidRDefault="00B31AC1" w:rsidP="00B31AC1"/>
    <w:p w14:paraId="2882AF86" w14:textId="77777777" w:rsidR="00B31AC1" w:rsidRPr="005D4923" w:rsidRDefault="00B31AC1" w:rsidP="00B31AC1">
      <w:r w:rsidRPr="005D4923">
        <w:rPr>
          <w:b/>
        </w:rPr>
        <w:t>Note</w:t>
      </w:r>
      <w:r w:rsidRPr="005D4923">
        <w:t xml:space="preserve">: For the Centralized Process Window Control to function, the appropriately programmed USB dongle key must remain connected to the PC at all times during use. You can verify if you have the optional feature by viewing the Software Key panel in the Hardware Status screen. </w:t>
      </w:r>
    </w:p>
    <w:p w14:paraId="38947D06" w14:textId="77777777" w:rsidR="00B31AC1" w:rsidRPr="005D4923" w:rsidRDefault="00B31AC1" w:rsidP="00B31AC1">
      <w:r w:rsidRPr="005D4923">
        <w:t>Additionally, each instance of the software that you want to use this option on must be connected to your company network and have access to the directory where the Process Windows are saved.</w:t>
      </w:r>
    </w:p>
    <w:bookmarkEnd w:id="6607"/>
    <w:bookmarkEnd w:id="6608"/>
    <w:bookmarkEnd w:id="6609"/>
    <w:bookmarkEnd w:id="6610"/>
    <w:bookmarkEnd w:id="6611"/>
    <w:bookmarkEnd w:id="6612"/>
    <w:bookmarkEnd w:id="6613"/>
    <w:p w14:paraId="338D24C0" w14:textId="77777777" w:rsidR="00B31AC1" w:rsidDel="00426CE9" w:rsidRDefault="00B31AC1" w:rsidP="00B31AC1">
      <w:pPr>
        <w:pStyle w:val="Heading1"/>
        <w:pageBreakBefore w:val="0"/>
        <w:rPr>
          <w:del w:id="6710" w:author="Tom Bergeron" w:date="2022-11-11T08:49:00Z"/>
          <w:rFonts w:ascii="Times New Roman" w:hAnsi="Times New Roman"/>
          <w:b w:val="0"/>
          <w:kern w:val="0"/>
          <w:sz w:val="20"/>
          <w:szCs w:val="20"/>
        </w:rPr>
      </w:pPr>
    </w:p>
    <w:p w14:paraId="48C79DDC" w14:textId="77777777" w:rsidR="00B31AC1" w:rsidDel="00426CE9" w:rsidRDefault="00B31AC1" w:rsidP="00B31AC1">
      <w:pPr>
        <w:rPr>
          <w:del w:id="6711" w:author="Tom Bergeron" w:date="2022-11-11T08:49:00Z"/>
        </w:rPr>
      </w:pPr>
    </w:p>
    <w:p w14:paraId="2CFFDF09" w14:textId="77777777" w:rsidR="00B31AC1" w:rsidDel="00426CE9" w:rsidRDefault="00B31AC1" w:rsidP="00B31AC1">
      <w:pPr>
        <w:rPr>
          <w:del w:id="6712" w:author="Tom Bergeron" w:date="2022-11-11T08:49:00Z"/>
        </w:rPr>
      </w:pPr>
    </w:p>
    <w:p w14:paraId="6F1C1523" w14:textId="77777777" w:rsidR="00B31AC1" w:rsidDel="00426CE9" w:rsidRDefault="00B31AC1" w:rsidP="00B31AC1">
      <w:pPr>
        <w:rPr>
          <w:del w:id="6713" w:author="Tom Bergeron" w:date="2022-11-11T08:49:00Z"/>
        </w:rPr>
      </w:pPr>
    </w:p>
    <w:p w14:paraId="2363DAC0" w14:textId="77777777" w:rsidR="00B31AC1" w:rsidDel="00426CE9" w:rsidRDefault="00B31AC1" w:rsidP="00B31AC1">
      <w:pPr>
        <w:rPr>
          <w:del w:id="6714" w:author="Tom Bergeron" w:date="2022-11-11T08:49:00Z"/>
        </w:rPr>
      </w:pPr>
    </w:p>
    <w:p w14:paraId="48CBB51E" w14:textId="77777777" w:rsidR="00B31AC1" w:rsidDel="00426CE9" w:rsidRDefault="00B31AC1" w:rsidP="00B31AC1">
      <w:pPr>
        <w:rPr>
          <w:del w:id="6715" w:author="Tom Bergeron" w:date="2022-11-11T08:49:00Z"/>
        </w:rPr>
      </w:pPr>
    </w:p>
    <w:p w14:paraId="49F010AC" w14:textId="77777777" w:rsidR="00B31AC1" w:rsidRPr="00E32861" w:rsidDel="00426CE9" w:rsidRDefault="00B31AC1" w:rsidP="00B31AC1">
      <w:pPr>
        <w:rPr>
          <w:del w:id="6716" w:author="Tom Bergeron" w:date="2022-11-11T08:49:00Z"/>
        </w:rPr>
      </w:pPr>
    </w:p>
    <w:p w14:paraId="2ACACBED" w14:textId="53704896" w:rsidR="00B31AC1" w:rsidRPr="005E201A" w:rsidDel="00426CE9" w:rsidRDefault="00B31AC1">
      <w:pPr>
        <w:pStyle w:val="Heading1"/>
        <w:rPr>
          <w:del w:id="6717" w:author="Tom Bergeron" w:date="2022-11-11T08:49:00Z"/>
        </w:rPr>
        <w:pPrChange w:id="6718" w:author="Tom Bergeron" w:date="2022-11-11T08:50:00Z">
          <w:pPr/>
        </w:pPrChange>
      </w:pPr>
    </w:p>
    <w:p w14:paraId="6C143E7F" w14:textId="31FF72FC" w:rsidR="00B31AC1" w:rsidRDefault="00B31AC1" w:rsidP="00426CE9">
      <w:pPr>
        <w:pStyle w:val="Heading1"/>
        <w:rPr>
          <w:ins w:id="6719" w:author="Tom Bergeron" w:date="2022-11-11T09:00:00Z"/>
        </w:rPr>
      </w:pPr>
      <w:bookmarkStart w:id="6720" w:name="_Toc69230235"/>
      <w:bookmarkStart w:id="6721" w:name="_Toc69230817"/>
      <w:bookmarkStart w:id="6722" w:name="_Toc83830722"/>
      <w:bookmarkStart w:id="6723" w:name="_Toc83831142"/>
      <w:bookmarkStart w:id="6724" w:name="_Toc83831447"/>
      <w:bookmarkStart w:id="6725" w:name="_Toc86831562"/>
      <w:bookmarkStart w:id="6726" w:name="_Toc86831758"/>
      <w:bookmarkStart w:id="6727" w:name="_Toc86846243"/>
      <w:bookmarkStart w:id="6728" w:name="_Toc86846616"/>
      <w:bookmarkStart w:id="6729" w:name="_Toc119049812"/>
      <w:bookmarkStart w:id="6730" w:name="_Toc119050558"/>
      <w:bookmarkStart w:id="6731" w:name="_Toc119050748"/>
      <w:bookmarkStart w:id="6732" w:name="_Toc469043214"/>
      <w:bookmarkStart w:id="6733" w:name="_Toc469043794"/>
      <w:bookmarkStart w:id="6734" w:name="_Toc469045148"/>
      <w:bookmarkStart w:id="6735" w:name="_Toc469612988"/>
      <w:bookmarkStart w:id="6736" w:name="_Toc506222011"/>
      <w:bookmarkStart w:id="6737" w:name="_Toc506816680"/>
      <w:bookmarkStart w:id="6738" w:name="_Toc506816857"/>
      <w:bookmarkStart w:id="6739" w:name="_Toc528426511"/>
      <w:bookmarkStart w:id="6740" w:name="_Toc528427073"/>
      <w:bookmarkStart w:id="6741" w:name="_Toc528427246"/>
      <w:bookmarkStart w:id="6742" w:name="_Toc19132716"/>
      <w:bookmarkStart w:id="6743" w:name="_Toc19133283"/>
      <w:bookmarkStart w:id="6744" w:name="_Toc19133361"/>
      <w:bookmarkStart w:id="6745" w:name="_Toc37349458"/>
      <w:bookmarkStart w:id="6746" w:name="_Toc37350026"/>
      <w:bookmarkStart w:id="6747" w:name="_Toc51280716"/>
      <w:bookmarkStart w:id="6748" w:name="_Toc52889107"/>
      <w:bookmarkStart w:id="6749" w:name="_Toc52889683"/>
      <w:bookmarkStart w:id="6750" w:name="_Toc52889762"/>
      <w:bookmarkStart w:id="6751" w:name="_Toc52889799"/>
      <w:bookmarkStart w:id="6752" w:name="_Toc52891157"/>
      <w:bookmarkStart w:id="6753" w:name="_Toc52897726"/>
      <w:bookmarkStart w:id="6754" w:name="_Toc491347027"/>
      <w:bookmarkStart w:id="6755" w:name="_Toc494303967"/>
      <w:bookmarkStart w:id="6756" w:name="_Toc494304185"/>
      <w:bookmarkStart w:id="6757" w:name="_Toc532827308"/>
      <w:bookmarkStart w:id="6758" w:name="_Toc532827602"/>
      <w:bookmarkStart w:id="6759" w:name="_Toc532827896"/>
      <w:bookmarkStart w:id="6760" w:name="_Toc532892557"/>
      <w:bookmarkStart w:id="6761" w:name="_Toc52898780"/>
      <w:bookmarkStart w:id="6762" w:name="_Toc52899151"/>
      <w:bookmarkStart w:id="6763" w:name="_Toc52899208"/>
      <w:bookmarkStart w:id="6764" w:name="_Toc86830575"/>
      <w:r>
        <w:lastRenderedPageBreak/>
        <w:t>Hardware Options</w:t>
      </w:r>
      <w:bookmarkEnd w:id="6720"/>
      <w:bookmarkEnd w:id="6721"/>
      <w:bookmarkEnd w:id="6722"/>
      <w:bookmarkEnd w:id="6723"/>
      <w:bookmarkEnd w:id="6724"/>
      <w:bookmarkEnd w:id="6725"/>
      <w:bookmarkEnd w:id="6726"/>
      <w:bookmarkEnd w:id="6727"/>
      <w:bookmarkEnd w:id="6728"/>
      <w:bookmarkEnd w:id="6729"/>
      <w:bookmarkEnd w:id="6730"/>
      <w:bookmarkEnd w:id="6731"/>
    </w:p>
    <w:p w14:paraId="757B995D" w14:textId="77777777" w:rsidR="00EC684A" w:rsidRPr="00EC684A" w:rsidRDefault="00EC684A">
      <w:pPr>
        <w:pStyle w:val="Heading2"/>
        <w:rPr>
          <w:ins w:id="6765" w:author="Tom Bergeron" w:date="2022-11-11T09:00:00Z"/>
        </w:rPr>
        <w:pPrChange w:id="6766" w:author="Tom Bergeron" w:date="2022-11-11T09:11:00Z">
          <w:pPr>
            <w:keepNext/>
            <w:spacing w:before="240" w:after="120"/>
            <w:outlineLvl w:val="1"/>
          </w:pPr>
        </w:pPrChange>
      </w:pPr>
      <w:bookmarkStart w:id="6767" w:name="_Toc86846426"/>
      <w:bookmarkStart w:id="6768" w:name="_Toc119049813"/>
      <w:bookmarkStart w:id="6769" w:name="_Toc119050559"/>
      <w:bookmarkStart w:id="6770" w:name="_Toc119050749"/>
      <w:ins w:id="6771" w:author="Tom Bergeron" w:date="2022-11-11T09:00:00Z">
        <w:r w:rsidRPr="00EC684A">
          <w:t>Alarm Relay</w:t>
        </w:r>
        <w:bookmarkEnd w:id="6767"/>
        <w:bookmarkEnd w:id="6768"/>
        <w:bookmarkEnd w:id="6769"/>
        <w:bookmarkEnd w:id="6770"/>
      </w:ins>
    </w:p>
    <w:p w14:paraId="21B77B19" w14:textId="77777777" w:rsidR="00EC684A" w:rsidRPr="00EC684A" w:rsidRDefault="00EC684A" w:rsidP="00EC684A">
      <w:pPr>
        <w:rPr>
          <w:ins w:id="6772" w:author="Tom Bergeron" w:date="2022-11-11T09:00:00Z"/>
        </w:rPr>
      </w:pPr>
      <w:ins w:id="6773" w:author="Tom Bergeron" w:date="2022-11-11T09:00:00Z">
        <w:r w:rsidRPr="00EC684A">
          <w:t xml:space="preserve">The optional </w:t>
        </w:r>
        <w:r w:rsidRPr="00EC684A">
          <w:rPr>
            <w:i/>
            <w:iCs/>
          </w:rPr>
          <w:t>Alarm Relay</w:t>
        </w:r>
        <w:r w:rsidRPr="00EC684A">
          <w:t xml:space="preserve"> connects to the Alarm/Barcode port of the eTPU and provides an external notification to the user when an alarm condition occurs. It allows for an optional audible light tower to be powered and triggered; can include SMEMA interface connections; and it allows a user to hardwire in an external device of their choosing. The Alarm Relay is required to have an external AC power source. </w:t>
        </w:r>
      </w:ins>
    </w:p>
    <w:p w14:paraId="16FA40BB" w14:textId="77777777" w:rsidR="00EC684A" w:rsidRPr="00EC684A" w:rsidRDefault="00EC684A">
      <w:pPr>
        <w:pStyle w:val="Heading2"/>
        <w:rPr>
          <w:ins w:id="6774" w:author="Tom Bergeron" w:date="2022-11-11T09:00:00Z"/>
          <w:kern w:val="28"/>
          <w:sz w:val="40"/>
          <w:szCs w:val="36"/>
        </w:rPr>
        <w:pPrChange w:id="6775" w:author="Tom Bergeron" w:date="2022-11-11T09:11:00Z">
          <w:pPr>
            <w:keepNext/>
            <w:spacing w:before="240" w:after="120"/>
            <w:outlineLvl w:val="1"/>
          </w:pPr>
        </w:pPrChange>
      </w:pPr>
      <w:bookmarkStart w:id="6776" w:name="_Toc86846427"/>
      <w:bookmarkStart w:id="6777" w:name="_Toc119049814"/>
      <w:bookmarkStart w:id="6778" w:name="_Toc119050560"/>
      <w:bookmarkStart w:id="6779" w:name="_Toc119050750"/>
      <w:ins w:id="6780" w:author="Tom Bergeron" w:date="2022-11-11T09:00:00Z">
        <w:r w:rsidRPr="00EC684A">
          <w:t>Light Tower</w:t>
        </w:r>
        <w:bookmarkEnd w:id="6776"/>
        <w:bookmarkEnd w:id="6777"/>
        <w:bookmarkEnd w:id="6778"/>
        <w:bookmarkEnd w:id="6779"/>
        <w:r w:rsidRPr="00EC684A">
          <w:rPr>
            <w:kern w:val="28"/>
            <w:sz w:val="40"/>
            <w:szCs w:val="36"/>
          </w:rPr>
          <w:t xml:space="preserve"> </w:t>
        </w:r>
      </w:ins>
    </w:p>
    <w:p w14:paraId="199206D3" w14:textId="77777777" w:rsidR="00EC684A" w:rsidRPr="00EC684A" w:rsidRDefault="00EC684A" w:rsidP="00EC684A">
      <w:pPr>
        <w:rPr>
          <w:ins w:id="6781" w:author="Tom Bergeron" w:date="2022-11-11T09:00:00Z"/>
        </w:rPr>
      </w:pPr>
      <w:ins w:id="6782" w:author="Tom Bergeron" w:date="2022-11-11T09:00:00Z">
        <w:r w:rsidRPr="00EC684A">
          <w:t xml:space="preserve">There are two available light towers – one is connected directly to the optional Alarm Relay and uses a single </w:t>
        </w:r>
        <w:proofErr w:type="gramStart"/>
        <w:r w:rsidRPr="00EC684A">
          <w:t>Red</w:t>
        </w:r>
        <w:proofErr w:type="gramEnd"/>
        <w:r w:rsidRPr="00EC684A">
          <w:t xml:space="preserve"> light; the other connects to the USB port of the PC, and uses 3 colored lights – Red, Yellow, and Green. </w:t>
        </w:r>
      </w:ins>
    </w:p>
    <w:p w14:paraId="121C8BAC" w14:textId="77777777" w:rsidR="00EC684A" w:rsidRPr="00EC684A" w:rsidRDefault="00EC684A" w:rsidP="00EC684A">
      <w:pPr>
        <w:rPr>
          <w:ins w:id="6783" w:author="Tom Bergeron" w:date="2022-11-11T09:00:00Z"/>
        </w:rPr>
      </w:pPr>
      <w:ins w:id="6784" w:author="Tom Bergeron" w:date="2022-11-11T09:00:00Z">
        <w:r w:rsidRPr="00EC684A">
          <w:t xml:space="preserve">Both lights are a means of providing an audio or visual cue when the automatic system software has determined that the oven process has reached an out-of-control condition. </w:t>
        </w:r>
      </w:ins>
    </w:p>
    <w:p w14:paraId="26B64FD9" w14:textId="77777777" w:rsidR="00EC684A" w:rsidRPr="00EC684A" w:rsidRDefault="00EC684A">
      <w:pPr>
        <w:pPrChange w:id="6785" w:author="Tom Bergeron" w:date="2022-11-11T09:00:00Z">
          <w:pPr>
            <w:pStyle w:val="Heading1"/>
          </w:pPr>
        </w:pPrChange>
      </w:pPr>
    </w:p>
    <w:p w14:paraId="5FAE7BC1" w14:textId="453DFAB6" w:rsidR="00B31AC1" w:rsidDel="00426CE9" w:rsidRDefault="00B31AC1" w:rsidP="00EC684A">
      <w:pPr>
        <w:pStyle w:val="Heading2"/>
        <w:rPr>
          <w:del w:id="6786" w:author="Tom Bergeron" w:date="2022-11-11T08:49:00Z"/>
        </w:rPr>
      </w:pPr>
      <w:bookmarkStart w:id="6787" w:name="_Toc69230236"/>
      <w:bookmarkStart w:id="6788" w:name="_Toc69230818"/>
      <w:bookmarkStart w:id="6789" w:name="_Toc83830723"/>
      <w:bookmarkStart w:id="6790" w:name="_Toc83831143"/>
      <w:bookmarkStart w:id="6791" w:name="_Toc83831448"/>
      <w:bookmarkStart w:id="6792" w:name="_Toc86831563"/>
      <w:bookmarkStart w:id="6793" w:name="_Toc86831759"/>
      <w:bookmarkStart w:id="6794" w:name="_Toc86846244"/>
      <w:bookmarkStart w:id="6795" w:name="_Toc86846617"/>
      <w:del w:id="6796" w:author="Tom Bergeron" w:date="2022-11-11T08:49:00Z">
        <w:r w:rsidDel="00426CE9">
          <w:delText>Alarm Relay</w:delText>
        </w:r>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87"/>
        <w:bookmarkEnd w:id="6788"/>
        <w:bookmarkEnd w:id="6789"/>
        <w:bookmarkEnd w:id="6790"/>
        <w:bookmarkEnd w:id="6791"/>
        <w:bookmarkEnd w:id="6792"/>
        <w:bookmarkEnd w:id="6793"/>
        <w:bookmarkEnd w:id="6794"/>
        <w:bookmarkEnd w:id="6795"/>
      </w:del>
    </w:p>
    <w:p w14:paraId="43CE916D" w14:textId="1DEE537C" w:rsidR="00B31AC1" w:rsidRPr="00A06D70" w:rsidDel="00426CE9" w:rsidRDefault="00B31AC1" w:rsidP="00B31AC1">
      <w:pPr>
        <w:rPr>
          <w:del w:id="6797" w:author="Tom Bergeron" w:date="2022-11-11T08:49:00Z"/>
        </w:rPr>
      </w:pPr>
      <w:del w:id="6798" w:author="Tom Bergeron" w:date="2022-11-11T08:49:00Z">
        <w:r w:rsidRPr="00A06D70" w:rsidDel="00426CE9">
          <w:delText xml:space="preserve">The </w:delText>
        </w:r>
        <w:r w:rsidDel="00426CE9">
          <w:delText xml:space="preserve">optional </w:delText>
        </w:r>
        <w:r w:rsidRPr="004951F2" w:rsidDel="00426CE9">
          <w:rPr>
            <w:i/>
            <w:iCs/>
          </w:rPr>
          <w:delText>Alarm Relay</w:delText>
        </w:r>
        <w:r w:rsidRPr="00A06D70" w:rsidDel="00426CE9">
          <w:delText xml:space="preserve"> connects to the Alarm/Barcode port of the eTPU and provides an external notification to the user when an alarm condition occurs. It allows for </w:delText>
        </w:r>
        <w:r w:rsidDel="00426CE9">
          <w:delText xml:space="preserve">an optional </w:delText>
        </w:r>
        <w:r w:rsidRPr="00A06D70" w:rsidDel="00426CE9">
          <w:delText xml:space="preserve">audible light tower to be powered and triggered; can include SMEMA interface connections; and it allows a user to hardwire in an external device of their choosing. The Alarm Relay is required to have an external AC power source. </w:delText>
        </w:r>
      </w:del>
    </w:p>
    <w:p w14:paraId="66ADD52B" w14:textId="17A25B62" w:rsidR="00B31AC1" w:rsidDel="00426CE9" w:rsidRDefault="00B31AC1" w:rsidP="00EC684A">
      <w:pPr>
        <w:pStyle w:val="Heading2"/>
        <w:rPr>
          <w:del w:id="6799" w:author="Tom Bergeron" w:date="2022-11-11T08:49:00Z"/>
          <w:rStyle w:val="Heading1Char"/>
          <w:b/>
        </w:rPr>
      </w:pPr>
      <w:bookmarkStart w:id="6800" w:name="_Toc69230237"/>
      <w:bookmarkStart w:id="6801" w:name="_Toc69230819"/>
      <w:bookmarkStart w:id="6802" w:name="_Toc83830724"/>
      <w:bookmarkStart w:id="6803" w:name="_Toc83831144"/>
      <w:bookmarkStart w:id="6804" w:name="_Toc83831449"/>
      <w:bookmarkStart w:id="6805" w:name="_Toc86831564"/>
      <w:bookmarkStart w:id="6806" w:name="_Toc86831760"/>
      <w:bookmarkStart w:id="6807" w:name="_Toc86846245"/>
      <w:bookmarkStart w:id="6808" w:name="_Toc86846618"/>
      <w:del w:id="6809" w:author="Tom Bergeron" w:date="2022-11-11T08:49:00Z">
        <w:r w:rsidDel="00426CE9">
          <w:delText>Light Tower</w:delText>
        </w:r>
        <w:bookmarkEnd w:id="6800"/>
        <w:bookmarkEnd w:id="6801"/>
        <w:bookmarkEnd w:id="6802"/>
        <w:bookmarkEnd w:id="6803"/>
        <w:bookmarkEnd w:id="6804"/>
        <w:bookmarkEnd w:id="6805"/>
        <w:bookmarkEnd w:id="6806"/>
        <w:bookmarkEnd w:id="6807"/>
        <w:bookmarkEnd w:id="6808"/>
        <w:r w:rsidRPr="00646FC2" w:rsidDel="00426CE9">
          <w:rPr>
            <w:rStyle w:val="Heading1Char"/>
            <w:b/>
          </w:rPr>
          <w:delText xml:space="preserve"> </w:delText>
        </w:r>
      </w:del>
    </w:p>
    <w:p w14:paraId="35D7B2E8" w14:textId="19E20917" w:rsidR="00B31AC1" w:rsidDel="00426CE9" w:rsidRDefault="00B31AC1" w:rsidP="00B31AC1">
      <w:pPr>
        <w:rPr>
          <w:del w:id="6810" w:author="Tom Bergeron" w:date="2022-11-11T08:49:00Z"/>
        </w:rPr>
      </w:pPr>
      <w:del w:id="6811" w:author="Tom Bergeron" w:date="2022-11-11T08:49:00Z">
        <w:r w:rsidDel="00426CE9">
          <w:delText xml:space="preserve">There are two available light towers – one is connected directly to the optional Alarm Relay and uses a single Red light; the other connects to the USB port of the PC, and uses 3 colored lights – Red, Yellow, and Green. </w:delText>
        </w:r>
      </w:del>
    </w:p>
    <w:p w14:paraId="2EF7316B" w14:textId="31AA0B6C" w:rsidR="00B31AC1" w:rsidRPr="00CA1F86" w:rsidDel="00426CE9" w:rsidRDefault="00B31AC1" w:rsidP="00B31AC1">
      <w:pPr>
        <w:rPr>
          <w:del w:id="6812" w:author="Tom Bergeron" w:date="2022-11-11T08:49:00Z"/>
        </w:rPr>
      </w:pPr>
      <w:del w:id="6813" w:author="Tom Bergeron" w:date="2022-11-11T08:49:00Z">
        <w:r w:rsidDel="00426CE9">
          <w:delText xml:space="preserve">Both lights are a means of providing an audio or visual cue when the automatic system software has determined that the oven process has reached an out-of-control condition. </w:delText>
        </w:r>
      </w:del>
    </w:p>
    <w:bookmarkEnd w:id="6614"/>
    <w:bookmarkEnd w:id="6615"/>
    <w:bookmarkEnd w:id="6616"/>
    <w:bookmarkEnd w:id="6617"/>
    <w:bookmarkEnd w:id="6618"/>
    <w:bookmarkEnd w:id="6619"/>
    <w:bookmarkEnd w:id="6754"/>
    <w:bookmarkEnd w:id="6755"/>
    <w:bookmarkEnd w:id="6756"/>
    <w:bookmarkEnd w:id="6757"/>
    <w:bookmarkEnd w:id="6758"/>
    <w:bookmarkEnd w:id="6759"/>
    <w:bookmarkEnd w:id="6760"/>
    <w:bookmarkEnd w:id="6761"/>
    <w:bookmarkEnd w:id="6762"/>
    <w:bookmarkEnd w:id="6763"/>
    <w:bookmarkEnd w:id="6764"/>
    <w:p w14:paraId="2FA0A3FD" w14:textId="3646ED2E" w:rsidR="00B8428B" w:rsidDel="00426CE9" w:rsidRDefault="00B8428B" w:rsidP="00B8428B">
      <w:pPr>
        <w:rPr>
          <w:del w:id="6814" w:author="Tom Bergeron" w:date="2022-11-11T08:52:00Z"/>
        </w:rPr>
      </w:pPr>
    </w:p>
    <w:p w14:paraId="40BFEE76" w14:textId="0CE95012" w:rsidR="00B8428B" w:rsidDel="00426CE9" w:rsidRDefault="00B8428B" w:rsidP="00B8428B">
      <w:pPr>
        <w:rPr>
          <w:del w:id="6815" w:author="Tom Bergeron" w:date="2022-11-11T08:52:00Z"/>
        </w:rPr>
      </w:pPr>
    </w:p>
    <w:p w14:paraId="755452D8" w14:textId="260FC30B" w:rsidR="00277136" w:rsidRPr="002C5A91" w:rsidDel="00426CE9" w:rsidRDefault="00277136" w:rsidP="002C5A91">
      <w:pPr>
        <w:rPr>
          <w:del w:id="6816" w:author="Tom Bergeron" w:date="2022-11-11T08:52:00Z"/>
        </w:rPr>
      </w:pPr>
    </w:p>
    <w:p w14:paraId="6CDEA054" w14:textId="4FFDBAC0" w:rsidR="00306EC4" w:rsidRPr="00B1186A" w:rsidRDefault="00306EC4" w:rsidP="00E0734F">
      <w:pPr>
        <w:pStyle w:val="Heading1"/>
      </w:pPr>
      <w:bookmarkStart w:id="6817" w:name="_Toc469612993"/>
      <w:bookmarkStart w:id="6818" w:name="_Toc491174916"/>
      <w:bookmarkStart w:id="6819" w:name="_Toc491175136"/>
      <w:bookmarkStart w:id="6820" w:name="_Toc491264045"/>
      <w:bookmarkStart w:id="6821" w:name="_Toc491337723"/>
      <w:bookmarkStart w:id="6822" w:name="_Toc491337897"/>
      <w:bookmarkStart w:id="6823" w:name="_Toc491338841"/>
      <w:bookmarkStart w:id="6824" w:name="_Toc491414017"/>
      <w:bookmarkStart w:id="6825" w:name="_Toc532836383"/>
      <w:bookmarkStart w:id="6826" w:name="_Toc532856666"/>
      <w:bookmarkStart w:id="6827" w:name="_Toc532856840"/>
      <w:bookmarkStart w:id="6828" w:name="_Toc53042089"/>
      <w:bookmarkStart w:id="6829" w:name="_Toc53042265"/>
      <w:bookmarkStart w:id="6830" w:name="_Toc53042502"/>
      <w:bookmarkStart w:id="6831" w:name="_Toc86846246"/>
      <w:bookmarkStart w:id="6832" w:name="_Toc86846428"/>
      <w:bookmarkStart w:id="6833" w:name="_Toc119049815"/>
      <w:bookmarkStart w:id="6834" w:name="_Toc119050561"/>
      <w:bookmarkStart w:id="6835" w:name="_Toc119050751"/>
      <w:bookmarkStart w:id="6836" w:name="_Toc468551594"/>
      <w:bookmarkStart w:id="6837" w:name="_Toc469038822"/>
      <w:bookmarkStart w:id="6838" w:name="_Toc469038877"/>
      <w:bookmarkStart w:id="6839" w:name="_Toc469042036"/>
      <w:bookmarkStart w:id="6840" w:name="_Toc469043219"/>
      <w:bookmarkStart w:id="6841" w:name="_Toc469043523"/>
      <w:bookmarkStart w:id="6842" w:name="_Toc469043799"/>
      <w:bookmarkStart w:id="6843" w:name="_Toc469043855"/>
      <w:bookmarkStart w:id="6844" w:name="_Toc469139453"/>
      <w:bookmarkStart w:id="6845" w:name="_Toc469152898"/>
      <w:bookmarkStart w:id="6846" w:name="_Toc33512795"/>
      <w:bookmarkStart w:id="6847" w:name="_Toc40509284"/>
      <w:bookmarkStart w:id="6848" w:name="_Toc119468206"/>
      <w:bookmarkEnd w:id="6590"/>
      <w:r w:rsidRPr="00306EC4">
        <w:lastRenderedPageBreak/>
        <w:t>Appendix A: The Process Window Index</w:t>
      </w:r>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r w:rsidRPr="00306EC4">
        <w:t xml:space="preserve"> </w:t>
      </w:r>
      <w:bookmarkEnd w:id="6836"/>
      <w:bookmarkEnd w:id="6837"/>
      <w:bookmarkEnd w:id="6838"/>
      <w:bookmarkEnd w:id="6839"/>
      <w:bookmarkEnd w:id="6840"/>
      <w:bookmarkEnd w:id="6841"/>
      <w:bookmarkEnd w:id="6842"/>
      <w:bookmarkEnd w:id="6843"/>
      <w:bookmarkEnd w:id="6844"/>
      <w:bookmarkEnd w:id="6845"/>
    </w:p>
    <w:p w14:paraId="2053AF66" w14:textId="1AC66D8B" w:rsidR="005A0A10" w:rsidRPr="00EC684A" w:rsidRDefault="005A0A10">
      <w:pPr>
        <w:jc w:val="center"/>
        <w:rPr>
          <w:rFonts w:ascii="Arial" w:hAnsi="Arial" w:cs="Arial"/>
          <w:b/>
          <w:bCs/>
          <w:sz w:val="32"/>
          <w:szCs w:val="32"/>
          <w:rPrChange w:id="6849" w:author="Tom Bergeron" w:date="2022-11-11T09:08:00Z">
            <w:rPr/>
          </w:rPrChange>
        </w:rPr>
        <w:pPrChange w:id="6850" w:author="Tom Bergeron" w:date="2022-11-11T09:08:00Z">
          <w:pPr>
            <w:ind w:firstLine="720"/>
            <w:jc w:val="both"/>
          </w:pPr>
        </w:pPrChange>
      </w:pPr>
      <w:bookmarkStart w:id="6851" w:name="_Toc176001821"/>
      <w:bookmarkStart w:id="6852" w:name="_Toc469043220"/>
      <w:bookmarkStart w:id="6853" w:name="_Toc469043524"/>
      <w:bookmarkStart w:id="6854" w:name="_Toc469043800"/>
      <w:bookmarkStart w:id="6855" w:name="_Toc469139454"/>
      <w:bookmarkStart w:id="6856" w:name="_Toc469152899"/>
      <w:r w:rsidRPr="00EC684A">
        <w:rPr>
          <w:rFonts w:ascii="Arial" w:hAnsi="Arial" w:cs="Arial"/>
          <w:b/>
          <w:bCs/>
          <w:sz w:val="32"/>
          <w:szCs w:val="32"/>
          <w:rPrChange w:id="6857" w:author="Tom Bergeron" w:date="2022-11-11T09:08:00Z">
            <w:rPr/>
          </w:rPrChange>
        </w:rPr>
        <w:t>A Method for Quantify Thermal Profile Performance</w:t>
      </w:r>
    </w:p>
    <w:p w14:paraId="447F6248" w14:textId="087C7C31" w:rsidR="00602636" w:rsidRPr="002D78E7" w:rsidRDefault="00306EC4" w:rsidP="00E14151">
      <w:pPr>
        <w:pStyle w:val="Heading2"/>
      </w:pPr>
      <w:bookmarkStart w:id="6858" w:name="_Toc469612994"/>
      <w:bookmarkStart w:id="6859" w:name="_Toc491174917"/>
      <w:bookmarkStart w:id="6860" w:name="_Toc491175137"/>
      <w:bookmarkStart w:id="6861" w:name="_Toc491264046"/>
      <w:bookmarkStart w:id="6862" w:name="_Toc491337724"/>
      <w:bookmarkStart w:id="6863" w:name="_Toc491337898"/>
      <w:bookmarkStart w:id="6864" w:name="_Toc491338842"/>
      <w:bookmarkStart w:id="6865" w:name="_Toc532856667"/>
      <w:bookmarkStart w:id="6866" w:name="_Toc532856841"/>
      <w:bookmarkStart w:id="6867" w:name="_Toc53042090"/>
      <w:bookmarkStart w:id="6868" w:name="_Toc53042266"/>
      <w:bookmarkStart w:id="6869" w:name="_Toc86846247"/>
      <w:bookmarkStart w:id="6870" w:name="_Toc86846429"/>
      <w:bookmarkStart w:id="6871" w:name="_Toc119049816"/>
      <w:bookmarkStart w:id="6872" w:name="_Toc119050562"/>
      <w:bookmarkStart w:id="6873" w:name="_Toc119050752"/>
      <w:r>
        <w:t>The P</w:t>
      </w:r>
      <w:r w:rsidR="00602636" w:rsidRPr="002D78E7">
        <w:t>roblem</w:t>
      </w:r>
      <w:bookmarkEnd w:id="6851"/>
      <w:bookmarkEnd w:id="6852"/>
      <w:bookmarkEnd w:id="6853"/>
      <w:bookmarkEnd w:id="6854"/>
      <w:bookmarkEnd w:id="6855"/>
      <w:bookmarkEnd w:id="6856"/>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p>
    <w:p w14:paraId="65EA5020" w14:textId="77777777" w:rsidR="00602636" w:rsidRPr="00B1186A" w:rsidRDefault="00602636" w:rsidP="00602636">
      <w:r w:rsidRPr="00B1186A">
        <w:t>While there are currently statistically valid methods for quantifying pick and place and screen printer performance, there is no widely accepted method for comparing performance of thermal profiles, and thus, no quantifiable system of ranking thermal process performance.  Once a thermal profile has been run, it is judged as being either in or out of spec, and perhaps subjectively judged as being OK, good, or really good.  Efforts to track process performance for SPC or QC generally focus on a single, or a small group, of profile statistics; for example, peak temperature of one or two thermocouples on a golden board.  The Process Window Index is a statistical method for ranking thermal profile and thermal process performance.</w:t>
      </w:r>
    </w:p>
    <w:p w14:paraId="455596A1" w14:textId="77777777" w:rsidR="00602636" w:rsidRPr="002D78E7" w:rsidRDefault="00602636" w:rsidP="00E14151">
      <w:pPr>
        <w:pStyle w:val="Heading2"/>
      </w:pPr>
      <w:bookmarkStart w:id="6874" w:name="_Toc176001822"/>
      <w:bookmarkStart w:id="6875" w:name="_Toc469043221"/>
      <w:bookmarkStart w:id="6876" w:name="_Toc469043525"/>
      <w:bookmarkStart w:id="6877" w:name="_Toc469043801"/>
      <w:bookmarkStart w:id="6878" w:name="_Toc469139455"/>
      <w:bookmarkStart w:id="6879" w:name="_Toc469152900"/>
      <w:bookmarkStart w:id="6880" w:name="_Toc469612995"/>
      <w:bookmarkStart w:id="6881" w:name="_Toc491174918"/>
      <w:bookmarkStart w:id="6882" w:name="_Toc491175138"/>
      <w:bookmarkStart w:id="6883" w:name="_Toc491264047"/>
      <w:bookmarkStart w:id="6884" w:name="_Toc491337725"/>
      <w:bookmarkStart w:id="6885" w:name="_Toc491337899"/>
      <w:bookmarkStart w:id="6886" w:name="_Toc491338843"/>
      <w:bookmarkStart w:id="6887" w:name="_Toc532856668"/>
      <w:bookmarkStart w:id="6888" w:name="_Toc532856842"/>
      <w:bookmarkStart w:id="6889" w:name="_Toc53042091"/>
      <w:bookmarkStart w:id="6890" w:name="_Toc53042267"/>
      <w:bookmarkStart w:id="6891" w:name="_Toc86846248"/>
      <w:bookmarkStart w:id="6892" w:name="_Toc86846430"/>
      <w:bookmarkStart w:id="6893" w:name="_Toc119049817"/>
      <w:bookmarkStart w:id="6894" w:name="_Toc119050563"/>
      <w:bookmarkStart w:id="6895" w:name="_Toc119050753"/>
      <w:r w:rsidRPr="002D78E7">
        <w:t>Defining the Process Window Index</w:t>
      </w:r>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p>
    <w:tbl>
      <w:tblPr>
        <w:tblW w:w="0" w:type="auto"/>
        <w:tblLook w:val="04A0" w:firstRow="1" w:lastRow="0" w:firstColumn="1" w:lastColumn="0" w:noHBand="0" w:noVBand="1"/>
      </w:tblPr>
      <w:tblGrid>
        <w:gridCol w:w="4590"/>
        <w:gridCol w:w="4770"/>
      </w:tblGrid>
      <w:tr w:rsidR="00602636" w14:paraId="7889032F" w14:textId="77777777" w:rsidTr="00F43F3C">
        <w:tc>
          <w:tcPr>
            <w:tcW w:w="4788" w:type="dxa"/>
            <w:shd w:val="clear" w:color="auto" w:fill="auto"/>
          </w:tcPr>
          <w:p w14:paraId="7F807AA6" w14:textId="33585178" w:rsidR="00602636" w:rsidRDefault="00602636" w:rsidP="00F43F3C">
            <w:r w:rsidRPr="00B1186A">
              <w:t>The Process Window Index</w:t>
            </w:r>
            <w:r>
              <w:t xml:space="preserve"> (PWI)</w:t>
            </w:r>
            <w:r w:rsidRPr="00B1186A">
              <w:t xml:space="preserve"> is a measure of how well a profile fits within user defined process limits.  </w:t>
            </w:r>
            <w:del w:id="6896" w:author="Ryan Beck" w:date="2022-10-10T12:55:00Z">
              <w:r w:rsidRPr="00B1186A" w:rsidDel="00452BD8">
                <w:delText xml:space="preserve">See </w:delText>
              </w:r>
              <w:r w:rsidR="00F9407E" w:rsidDel="00452BD8">
                <w:fldChar w:fldCharType="begin"/>
              </w:r>
              <w:r w:rsidR="00F9407E" w:rsidDel="00452BD8">
                <w:delInstrText xml:space="preserve"> REF _Ref173159105  \* MERGEFORMAT </w:delInstrText>
              </w:r>
              <w:r w:rsidR="00F9407E" w:rsidDel="00452BD8">
                <w:fldChar w:fldCharType="separate"/>
              </w:r>
              <w:r w:rsidR="00F9407E" w:rsidRPr="00F9407E" w:rsidDel="00452BD8">
                <w:delText xml:space="preserve">Figure </w:delText>
              </w:r>
              <w:r w:rsidR="00F9407E" w:rsidRPr="00F9407E" w:rsidDel="00452BD8">
                <w:rPr>
                  <w:noProof/>
                </w:rPr>
                <w:delText>106</w:delText>
              </w:r>
              <w:r w:rsidR="00F9407E" w:rsidDel="00452BD8">
                <w:rPr>
                  <w:noProof/>
                </w:rPr>
                <w:fldChar w:fldCharType="end"/>
              </w:r>
              <w:r w:rsidRPr="00B1186A" w:rsidDel="00452BD8">
                <w:delText>.</w:delText>
              </w:r>
            </w:del>
          </w:p>
          <w:p w14:paraId="7EEE1C2D" w14:textId="77777777" w:rsidR="00602636" w:rsidRPr="00B1186A" w:rsidRDefault="00602636" w:rsidP="00F43F3C"/>
          <w:p w14:paraId="0FBBDD84" w14:textId="77777777" w:rsidR="00602636" w:rsidRPr="00B1186A" w:rsidRDefault="00602636" w:rsidP="00F43F3C">
            <w:r w:rsidRPr="00B1186A">
              <w:t>This is done by ranking process profiles on the basis of how well a given profile “fits” the critical process statistics.  A profile that will process product without exceeding any of the critical process statistics is said to be inside the Process Window.  The center of the Process window is defined as zero, and the extreme edge of the process window as 99%.</w:t>
            </w:r>
          </w:p>
          <w:p w14:paraId="352DCB79" w14:textId="77777777" w:rsidR="00602636" w:rsidRDefault="00602636" w:rsidP="00F43F3C"/>
        </w:tc>
        <w:tc>
          <w:tcPr>
            <w:tcW w:w="4788" w:type="dxa"/>
            <w:shd w:val="clear" w:color="auto" w:fill="auto"/>
          </w:tcPr>
          <w:p w14:paraId="38E3B57A" w14:textId="77777777" w:rsidR="00602636" w:rsidRDefault="000E0382" w:rsidP="00F43F3C">
            <w:r>
              <w:rPr>
                <w:noProof/>
              </w:rPr>
              <w:drawing>
                <wp:inline distT="0" distB="0" distL="0" distR="0" wp14:anchorId="686C24E1" wp14:editId="17CFC99F">
                  <wp:extent cx="2679700" cy="1652905"/>
                  <wp:effectExtent l="0" t="0" r="6350" b="4445"/>
                  <wp:docPr id="386" name="Picture 386" descr="Process-Window-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Process-Window-Index"/>
                          <pic:cNvPicPr>
                            <a:picLocks noChangeAspect="1" noChangeArrowheads="1"/>
                          </pic:cNvPicPr>
                        </pic:nvPicPr>
                        <pic:blipFill>
                          <a:blip r:embed="rId255" cstate="print">
                            <a:extLst>
                              <a:ext uri="{28A0092B-C50C-407E-A947-70E740481C1C}">
                                <a14:useLocalDpi xmlns:a14="http://schemas.microsoft.com/office/drawing/2010/main" val="0"/>
                              </a:ext>
                            </a:extLst>
                          </a:blip>
                          <a:srcRect l="172" t="278" r="172"/>
                          <a:stretch>
                            <a:fillRect/>
                          </a:stretch>
                        </pic:blipFill>
                        <pic:spPr bwMode="auto">
                          <a:xfrm>
                            <a:off x="0" y="0"/>
                            <a:ext cx="2679700" cy="1652905"/>
                          </a:xfrm>
                          <a:prstGeom prst="rect">
                            <a:avLst/>
                          </a:prstGeom>
                          <a:noFill/>
                          <a:ln>
                            <a:noFill/>
                          </a:ln>
                        </pic:spPr>
                      </pic:pic>
                    </a:graphicData>
                  </a:graphic>
                </wp:inline>
              </w:drawing>
            </w:r>
          </w:p>
          <w:p w14:paraId="12B5DEF7" w14:textId="31DFE307" w:rsidR="00602636" w:rsidRPr="00AF1D5A" w:rsidRDefault="00602636" w:rsidP="00F43F3C">
            <w:pPr>
              <w:jc w:val="center"/>
              <w:rPr>
                <w:rFonts w:ascii="Arial" w:hAnsi="Arial" w:cs="Arial"/>
                <w:sz w:val="16"/>
                <w:szCs w:val="16"/>
              </w:rPr>
            </w:pPr>
            <w:bookmarkStart w:id="6897" w:name="_Ref17315910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F9407E">
              <w:rPr>
                <w:rFonts w:ascii="Arial" w:hAnsi="Arial" w:cs="Arial"/>
                <w:noProof/>
                <w:sz w:val="16"/>
                <w:szCs w:val="16"/>
              </w:rPr>
              <w:t>106</w:t>
            </w:r>
            <w:r w:rsidRPr="00AF1D5A">
              <w:rPr>
                <w:rFonts w:ascii="Arial" w:hAnsi="Arial" w:cs="Arial"/>
                <w:sz w:val="16"/>
                <w:szCs w:val="16"/>
              </w:rPr>
              <w:fldChar w:fldCharType="end"/>
            </w:r>
            <w:bookmarkEnd w:id="6897"/>
            <w:r w:rsidRPr="00AF1D5A">
              <w:rPr>
                <w:rFonts w:ascii="Arial" w:hAnsi="Arial" w:cs="Arial"/>
                <w:sz w:val="16"/>
                <w:szCs w:val="16"/>
              </w:rPr>
              <w:t>: Process Window and PWI</w:t>
            </w:r>
          </w:p>
          <w:p w14:paraId="663774CE" w14:textId="77777777" w:rsidR="00602636" w:rsidRDefault="00602636" w:rsidP="00F43F3C"/>
        </w:tc>
      </w:tr>
      <w:tr w:rsidR="00602636" w14:paraId="2294C851" w14:textId="77777777" w:rsidTr="00F43F3C">
        <w:tc>
          <w:tcPr>
            <w:tcW w:w="4788" w:type="dxa"/>
            <w:shd w:val="clear" w:color="auto" w:fill="auto"/>
          </w:tcPr>
          <w:p w14:paraId="3B4C280C" w14:textId="77777777" w:rsidR="00602636" w:rsidRPr="00B1186A" w:rsidRDefault="00602636" w:rsidP="00F43F3C"/>
          <w:p w14:paraId="73A92581" w14:textId="77777777" w:rsidR="00602636" w:rsidRPr="00B1186A" w:rsidRDefault="00602636" w:rsidP="00F43F3C">
            <w:r>
              <w:t>A PWI</w:t>
            </w:r>
            <w:r w:rsidRPr="00B1186A">
              <w:t xml:space="preserve"> of 100% or more indicates that the profile will not process product in spec.  A “Process Window Index” of 99% indicates that the profile will process product within spec, but it is running at the very edge of the Process Window.  A “Process Window Index” of less than 99% indicates that the profile is in spec and tells users what percentage of the process window they are using: for example, a PWI of 70% indicates a profile that is using 70 percent of the process spec.</w:t>
            </w:r>
          </w:p>
          <w:p w14:paraId="3B10BB34" w14:textId="77777777" w:rsidR="00602636" w:rsidRDefault="00602636" w:rsidP="00F43F3C"/>
        </w:tc>
        <w:tc>
          <w:tcPr>
            <w:tcW w:w="4788" w:type="dxa"/>
            <w:shd w:val="clear" w:color="auto" w:fill="auto"/>
          </w:tcPr>
          <w:p w14:paraId="0BEA7EC1" w14:textId="77777777" w:rsidR="00602636" w:rsidRDefault="000E0382" w:rsidP="00F43F3C">
            <w:r>
              <w:rPr>
                <w:noProof/>
              </w:rPr>
              <w:drawing>
                <wp:inline distT="0" distB="0" distL="0" distR="0" wp14:anchorId="1976923C" wp14:editId="74D4C77C">
                  <wp:extent cx="2651760" cy="1470025"/>
                  <wp:effectExtent l="19050" t="19050" r="15240" b="15875"/>
                  <wp:docPr id="387" name="Picture 387" descr="PWI-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PWI-Theory"/>
                          <pic:cNvPicPr>
                            <a:picLocks noChangeAspect="1" noChangeArrowheads="1"/>
                          </pic:cNvPicPr>
                        </pic:nvPicPr>
                        <pic:blipFill>
                          <a:blip r:embed="rId256" cstate="print">
                            <a:extLst>
                              <a:ext uri="{28A0092B-C50C-407E-A947-70E740481C1C}">
                                <a14:useLocalDpi xmlns:a14="http://schemas.microsoft.com/office/drawing/2010/main" val="0"/>
                              </a:ext>
                            </a:extLst>
                          </a:blip>
                          <a:srcRect l="-4453" t="-8731" r="-4453" b="-8731"/>
                          <a:stretch>
                            <a:fillRect/>
                          </a:stretch>
                        </pic:blipFill>
                        <pic:spPr bwMode="auto">
                          <a:xfrm>
                            <a:off x="0" y="0"/>
                            <a:ext cx="2651760" cy="1470025"/>
                          </a:xfrm>
                          <a:prstGeom prst="rect">
                            <a:avLst/>
                          </a:prstGeom>
                          <a:solidFill>
                            <a:srgbClr val="FFFFFF"/>
                          </a:solidFill>
                          <a:ln w="19050" cmpd="sng">
                            <a:solidFill>
                              <a:srgbClr val="000000"/>
                            </a:solidFill>
                            <a:miter lim="800000"/>
                            <a:headEnd/>
                            <a:tailEnd/>
                          </a:ln>
                          <a:effectLst/>
                        </pic:spPr>
                      </pic:pic>
                    </a:graphicData>
                  </a:graphic>
                </wp:inline>
              </w:drawing>
            </w:r>
          </w:p>
          <w:p w14:paraId="3E0D62D1" w14:textId="3B5D0DA5" w:rsidR="00602636" w:rsidRPr="00AF1D5A" w:rsidRDefault="00602636" w:rsidP="00F43F3C">
            <w:pPr>
              <w:jc w:val="center"/>
              <w:rPr>
                <w:rFonts w:ascii="Arial" w:hAnsi="Arial" w:cs="Arial"/>
                <w:sz w:val="16"/>
                <w:szCs w:val="16"/>
              </w:rPr>
            </w:pPr>
            <w:bookmarkStart w:id="6898" w:name="_Ref17315912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F9407E">
              <w:rPr>
                <w:rFonts w:ascii="Arial" w:hAnsi="Arial" w:cs="Arial"/>
                <w:noProof/>
                <w:sz w:val="16"/>
                <w:szCs w:val="16"/>
              </w:rPr>
              <w:t>107</w:t>
            </w:r>
            <w:r w:rsidRPr="00AF1D5A">
              <w:rPr>
                <w:rFonts w:ascii="Arial" w:hAnsi="Arial" w:cs="Arial"/>
                <w:sz w:val="16"/>
                <w:szCs w:val="16"/>
              </w:rPr>
              <w:fldChar w:fldCharType="end"/>
            </w:r>
            <w:bookmarkEnd w:id="6898"/>
            <w:r w:rsidRPr="00AF1D5A">
              <w:rPr>
                <w:rFonts w:ascii="Arial" w:hAnsi="Arial" w:cs="Arial"/>
                <w:sz w:val="16"/>
                <w:szCs w:val="16"/>
              </w:rPr>
              <w:t>: The Process Window Index</w:t>
            </w:r>
            <w:r w:rsidRPr="00AF1D5A">
              <w:rPr>
                <w:rFonts w:ascii="Arial" w:hAnsi="Arial" w:cs="Arial"/>
                <w:sz w:val="16"/>
                <w:szCs w:val="16"/>
              </w:rPr>
              <w:br/>
              <w:t>(Single Statistic—Peak Temperature of one Thermocouple)</w:t>
            </w:r>
          </w:p>
        </w:tc>
      </w:tr>
    </w:tbl>
    <w:p w14:paraId="40D57D7A" w14:textId="77777777" w:rsidR="00602636" w:rsidRPr="00B1186A" w:rsidRDefault="00602636" w:rsidP="00602636"/>
    <w:p w14:paraId="593B980C" w14:textId="77777777" w:rsidR="00602636" w:rsidRPr="00B1186A" w:rsidRDefault="00602636" w:rsidP="00602636">
      <w:r w:rsidRPr="00B1186A">
        <w:t>The PWI tells users exactly how much of their process window a given profile uses, and thus how robust that profile is.  The lower the PWI, the better the profile.  A PWI of 99% is risky because it indicates that the process could easily drift out of control.  Most users seek a PWI of below 80%, and profiles with a Process Window Index between 50% and 60% are commonly achieved (if the oven is sufficiently flexible and efficient).</w:t>
      </w:r>
    </w:p>
    <w:p w14:paraId="5E44DF52" w14:textId="77777777" w:rsidR="00602636" w:rsidRPr="00B1186A" w:rsidRDefault="00602636" w:rsidP="00602636"/>
    <w:p w14:paraId="13383A43" w14:textId="7B5F3783" w:rsidR="00602636" w:rsidRPr="00B1186A" w:rsidRDefault="00364D2F" w:rsidP="00602636">
      <w:r>
        <w:fldChar w:fldCharType="begin"/>
      </w:r>
      <w:r>
        <w:instrText xml:space="preserve"> REF _Ref173159125  \* MERGEFORMAT </w:instrText>
      </w:r>
      <w:r>
        <w:fldChar w:fldCharType="separate"/>
      </w:r>
      <w:r w:rsidR="00F9407E" w:rsidRPr="00F9407E">
        <w:t xml:space="preserve">Figure </w:t>
      </w:r>
      <w:r w:rsidR="00F9407E" w:rsidRPr="00F9407E">
        <w:rPr>
          <w:noProof/>
        </w:rPr>
        <w:t>107</w:t>
      </w:r>
      <w:r>
        <w:rPr>
          <w:noProof/>
        </w:rPr>
        <w:fldChar w:fldCharType="end"/>
      </w:r>
      <w:r w:rsidR="00602636" w:rsidRPr="00B1186A">
        <w:t xml:space="preserve"> shows the Process Window Index for the Peak Temperature of a single thermocouple.  The Process Window Index for a complete set of profile statistics is calculated as the worst case (highest number) in the set of statistics.</w:t>
      </w:r>
    </w:p>
    <w:p w14:paraId="6F1FDE46" w14:textId="77777777" w:rsidR="00602636" w:rsidRPr="00B1186A" w:rsidRDefault="00602636" w:rsidP="00602636"/>
    <w:p w14:paraId="349F1DA4" w14:textId="733B6BAD" w:rsidR="00602636" w:rsidRPr="00B1186A" w:rsidRDefault="00602636" w:rsidP="00602636">
      <w:r w:rsidRPr="00B1186A">
        <w:br w:type="page"/>
      </w:r>
      <w:r w:rsidRPr="00B1186A">
        <w:lastRenderedPageBreak/>
        <w:t xml:space="preserve">For example: if a profile is run with six thermocouples, and four profile statistics are logged for each thermocouple, then there will be a set of twenty-four statistics for that profile, and the PWI will be the worst case (highest number expressed as a percentage) in that set of profile statistics.  Note that </w:t>
      </w:r>
      <w:r w:rsidR="00364D2F">
        <w:fldChar w:fldCharType="begin"/>
      </w:r>
      <w:r w:rsidR="00364D2F">
        <w:instrText xml:space="preserve"> REF _Ref173159248  \* MERGEFORMAT </w:instrText>
      </w:r>
      <w:r w:rsidR="00364D2F">
        <w:fldChar w:fldCharType="separate"/>
      </w:r>
      <w:r w:rsidR="00F9407E" w:rsidRPr="00B1186A">
        <w:t xml:space="preserve">Figure </w:t>
      </w:r>
      <w:r w:rsidR="00F9407E">
        <w:rPr>
          <w:noProof/>
        </w:rPr>
        <w:t>108</w:t>
      </w:r>
      <w:r w:rsidR="00364D2F">
        <w:rPr>
          <w:noProof/>
        </w:rPr>
        <w:fldChar w:fldCharType="end"/>
      </w:r>
      <w:r>
        <w:t xml:space="preserve"> shows the user-</w:t>
      </w:r>
      <w:r w:rsidRPr="00B1186A">
        <w:t>designated critical statistics for a single thermocouple.</w:t>
      </w:r>
    </w:p>
    <w:p w14:paraId="5740D9F1" w14:textId="77777777" w:rsidR="00B51988" w:rsidRPr="00B1186A" w:rsidRDefault="000E0382" w:rsidP="00602636">
      <w:r>
        <w:rPr>
          <w:noProof/>
        </w:rPr>
        <w:drawing>
          <wp:inline distT="0" distB="0" distL="0" distR="0" wp14:anchorId="21F5C906" wp14:editId="6D2DB116">
            <wp:extent cx="5936615" cy="3847465"/>
            <wp:effectExtent l="0" t="0" r="0" b="0"/>
            <wp:docPr id="388" name="Picture 388" descr="PWI How Determined - Leaded R0511A -- NoTitle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PWI How Determined - Leaded R0511A -- NoTitle NoBorder"/>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936615" cy="3847465"/>
                    </a:xfrm>
                    <a:prstGeom prst="rect">
                      <a:avLst/>
                    </a:prstGeom>
                    <a:noFill/>
                    <a:ln>
                      <a:noFill/>
                    </a:ln>
                  </pic:spPr>
                </pic:pic>
              </a:graphicData>
            </a:graphic>
          </wp:inline>
        </w:drawing>
      </w:r>
    </w:p>
    <w:p w14:paraId="6DF5E9AF" w14:textId="5BE64A36" w:rsidR="00602636" w:rsidRPr="00B1186A" w:rsidRDefault="00602636" w:rsidP="00602636">
      <w:pPr>
        <w:pStyle w:val="Caption"/>
      </w:pPr>
      <w:bookmarkStart w:id="6899" w:name="_Ref173159248"/>
      <w:r w:rsidRPr="00B1186A">
        <w:t xml:space="preserve">Figure </w:t>
      </w:r>
      <w:r w:rsidR="00364D2F">
        <w:fldChar w:fldCharType="begin"/>
      </w:r>
      <w:r w:rsidR="00364D2F">
        <w:instrText xml:space="preserve"> SEQ Figure \* ARABIC </w:instrText>
      </w:r>
      <w:r w:rsidR="00364D2F">
        <w:fldChar w:fldCharType="separate"/>
      </w:r>
      <w:r w:rsidR="00F9407E">
        <w:rPr>
          <w:noProof/>
        </w:rPr>
        <w:t>108</w:t>
      </w:r>
      <w:r w:rsidR="00364D2F">
        <w:rPr>
          <w:noProof/>
        </w:rPr>
        <w:fldChar w:fldCharType="end"/>
      </w:r>
      <w:bookmarkEnd w:id="6899"/>
      <w:r w:rsidRPr="00B1186A">
        <w:t>: The Process Window Index</w:t>
      </w:r>
      <w:r w:rsidRPr="00B1186A">
        <w:br/>
        <w:t>(Multiple Statistics for a Single Thermocouple and Final PWI Calculation)</w:t>
      </w:r>
    </w:p>
    <w:p w14:paraId="0E12D770" w14:textId="77777777" w:rsidR="00602636" w:rsidRPr="002D78E7" w:rsidRDefault="00602636" w:rsidP="00E14151">
      <w:pPr>
        <w:pStyle w:val="Heading2"/>
      </w:pPr>
      <w:bookmarkStart w:id="6900" w:name="_Toc176001823"/>
      <w:bookmarkStart w:id="6901" w:name="_Toc469043222"/>
      <w:bookmarkStart w:id="6902" w:name="_Toc469043526"/>
      <w:bookmarkStart w:id="6903" w:name="_Toc469043802"/>
      <w:bookmarkStart w:id="6904" w:name="_Toc469139456"/>
      <w:bookmarkStart w:id="6905" w:name="_Toc469152901"/>
      <w:bookmarkStart w:id="6906" w:name="_Toc469612996"/>
      <w:bookmarkStart w:id="6907" w:name="_Toc491174919"/>
      <w:bookmarkStart w:id="6908" w:name="_Toc491175139"/>
      <w:bookmarkStart w:id="6909" w:name="_Toc491264048"/>
      <w:bookmarkStart w:id="6910" w:name="_Toc491337726"/>
      <w:bookmarkStart w:id="6911" w:name="_Toc491337900"/>
      <w:bookmarkStart w:id="6912" w:name="_Toc491338844"/>
      <w:bookmarkStart w:id="6913" w:name="_Toc532856669"/>
      <w:bookmarkStart w:id="6914" w:name="_Toc532856843"/>
      <w:bookmarkStart w:id="6915" w:name="_Toc53042092"/>
      <w:bookmarkStart w:id="6916" w:name="_Toc53042268"/>
      <w:bookmarkStart w:id="6917" w:name="_Toc86846249"/>
      <w:bookmarkStart w:id="6918" w:name="_Toc86846431"/>
      <w:bookmarkStart w:id="6919" w:name="_Toc119049818"/>
      <w:bookmarkStart w:id="6920" w:name="_Toc119050564"/>
      <w:bookmarkStart w:id="6921" w:name="_Toc119050754"/>
      <w:r w:rsidRPr="002D78E7">
        <w:t>Calculating the PWI</w:t>
      </w:r>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p>
    <w:p w14:paraId="03DF96B8" w14:textId="77777777" w:rsidR="00602636" w:rsidRPr="00B1186A" w:rsidRDefault="00602636" w:rsidP="00602636">
      <w:r w:rsidRPr="00B1186A">
        <w:t xml:space="preserve">To calculate the Process Window Index: </w:t>
      </w:r>
      <w:proofErr w:type="spellStart"/>
      <w:r w:rsidRPr="00B1186A">
        <w:t>i</w:t>
      </w:r>
      <w:proofErr w:type="spellEnd"/>
      <w:r w:rsidRPr="00B1186A">
        <w:t xml:space="preserve">=1 to N (number of thermocouples); j=1 to M (number of statistics per thermocouple); </w:t>
      </w:r>
      <w:proofErr w:type="spellStart"/>
      <w:r w:rsidRPr="00B1186A">
        <w:rPr>
          <w:b/>
        </w:rPr>
        <w:t>measured_value</w:t>
      </w:r>
      <w:proofErr w:type="spellEnd"/>
      <w:r w:rsidRPr="00B1186A">
        <w:rPr>
          <w:b/>
          <w:vertAlign w:val="subscript"/>
        </w:rPr>
        <w:t>[</w:t>
      </w:r>
      <w:proofErr w:type="spellStart"/>
      <w:r w:rsidRPr="00B1186A">
        <w:rPr>
          <w:b/>
          <w:vertAlign w:val="subscript"/>
        </w:rPr>
        <w:t>i,j</w:t>
      </w:r>
      <w:proofErr w:type="spellEnd"/>
      <w:r w:rsidRPr="00B1186A">
        <w:rPr>
          <w:b/>
          <w:vertAlign w:val="subscript"/>
        </w:rPr>
        <w:t>]</w:t>
      </w:r>
      <w:r w:rsidRPr="00B1186A">
        <w:t xml:space="preserve"> is the [</w:t>
      </w:r>
      <w:proofErr w:type="spellStart"/>
      <w:r w:rsidRPr="00B1186A">
        <w:t>i,j</w:t>
      </w:r>
      <w:proofErr w:type="spellEnd"/>
      <w:r w:rsidRPr="00B1186A">
        <w:t>]</w:t>
      </w:r>
      <w:proofErr w:type="spellStart"/>
      <w:r w:rsidRPr="00B1186A">
        <w:rPr>
          <w:vertAlign w:val="superscript"/>
        </w:rPr>
        <w:t>th</w:t>
      </w:r>
      <w:proofErr w:type="spellEnd"/>
      <w:r w:rsidRPr="00B1186A">
        <w:t xml:space="preserve"> statistic’s value; </w:t>
      </w:r>
      <w:proofErr w:type="spellStart"/>
      <w:r w:rsidRPr="00B1186A">
        <w:rPr>
          <w:b/>
        </w:rPr>
        <w:t>average_limits</w:t>
      </w:r>
      <w:proofErr w:type="spellEnd"/>
      <w:r w:rsidRPr="00B1186A">
        <w:rPr>
          <w:b/>
          <w:vertAlign w:val="subscript"/>
        </w:rPr>
        <w:t>[</w:t>
      </w:r>
      <w:proofErr w:type="spellStart"/>
      <w:r w:rsidRPr="00B1186A">
        <w:rPr>
          <w:b/>
          <w:vertAlign w:val="subscript"/>
        </w:rPr>
        <w:t>i,j</w:t>
      </w:r>
      <w:proofErr w:type="spellEnd"/>
      <w:r w:rsidRPr="00B1186A">
        <w:rPr>
          <w:b/>
          <w:vertAlign w:val="subscript"/>
        </w:rPr>
        <w:t>]</w:t>
      </w:r>
      <w:r w:rsidRPr="00B1186A">
        <w:t xml:space="preserve"> is the average of the [</w:t>
      </w:r>
      <w:proofErr w:type="spellStart"/>
      <w:r w:rsidRPr="00B1186A">
        <w:t>i,j</w:t>
      </w:r>
      <w:proofErr w:type="spellEnd"/>
      <w:r w:rsidRPr="00B1186A">
        <w:t>]</w:t>
      </w:r>
      <w:proofErr w:type="spellStart"/>
      <w:r w:rsidRPr="00B1186A">
        <w:rPr>
          <w:vertAlign w:val="superscript"/>
        </w:rPr>
        <w:t>th</w:t>
      </w:r>
      <w:proofErr w:type="spellEnd"/>
      <w:r w:rsidRPr="00B1186A">
        <w:t xml:space="preserve"> statistic’s high and low limits; and </w:t>
      </w:r>
      <w:r w:rsidRPr="00B1186A">
        <w:rPr>
          <w:b/>
        </w:rPr>
        <w:t>range</w:t>
      </w:r>
      <w:r w:rsidRPr="00B1186A">
        <w:rPr>
          <w:b/>
          <w:vertAlign w:val="subscript"/>
        </w:rPr>
        <w:t>[</w:t>
      </w:r>
      <w:proofErr w:type="spellStart"/>
      <w:r w:rsidRPr="00B1186A">
        <w:rPr>
          <w:b/>
          <w:vertAlign w:val="subscript"/>
        </w:rPr>
        <w:t>i,j</w:t>
      </w:r>
      <w:proofErr w:type="spellEnd"/>
      <w:r w:rsidRPr="00B1186A">
        <w:rPr>
          <w:b/>
          <w:vertAlign w:val="subscript"/>
        </w:rPr>
        <w:t xml:space="preserve">] </w:t>
      </w:r>
      <w:r w:rsidRPr="00B1186A">
        <w:t>is the [</w:t>
      </w:r>
      <w:proofErr w:type="spellStart"/>
      <w:r w:rsidRPr="00B1186A">
        <w:t>i,j</w:t>
      </w:r>
      <w:proofErr w:type="spellEnd"/>
      <w:r w:rsidRPr="00B1186A">
        <w:t>]</w:t>
      </w:r>
      <w:proofErr w:type="spellStart"/>
      <w:r w:rsidRPr="00B1186A">
        <w:rPr>
          <w:vertAlign w:val="superscript"/>
        </w:rPr>
        <w:t>th</w:t>
      </w:r>
      <w:proofErr w:type="spellEnd"/>
      <w:r w:rsidRPr="00B1186A">
        <w:t xml:space="preserve"> statistic’s high limit minus the low limit.</w:t>
      </w:r>
    </w:p>
    <w:p w14:paraId="33A5B8B5" w14:textId="77777777" w:rsidR="00602636" w:rsidRPr="00B1186A" w:rsidRDefault="00602636" w:rsidP="00602636"/>
    <w:p w14:paraId="77ABC381" w14:textId="77777777" w:rsidR="00602636" w:rsidRPr="00B1186A" w:rsidRDefault="000E0382" w:rsidP="00602636">
      <w:pPr>
        <w:keepNext/>
      </w:pPr>
      <w:r>
        <w:rPr>
          <w:noProof/>
        </w:rPr>
        <w:drawing>
          <wp:inline distT="0" distB="0" distL="0" distR="0" wp14:anchorId="0CEF84E4" wp14:editId="5BC9E7E2">
            <wp:extent cx="4965700" cy="731520"/>
            <wp:effectExtent l="0" t="0" r="6350" b="0"/>
            <wp:docPr id="389" name="Picture 389" descr="PWI Calculation Formula R0811A No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PWI Calculation Formula R0811A No Border"/>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965700" cy="731520"/>
                    </a:xfrm>
                    <a:prstGeom prst="rect">
                      <a:avLst/>
                    </a:prstGeom>
                    <a:noFill/>
                    <a:ln>
                      <a:noFill/>
                    </a:ln>
                  </pic:spPr>
                </pic:pic>
              </a:graphicData>
            </a:graphic>
          </wp:inline>
        </w:drawing>
      </w:r>
    </w:p>
    <w:p w14:paraId="13781E35" w14:textId="2967BCB2" w:rsidR="00602636" w:rsidRPr="00B1186A" w:rsidRDefault="00602636" w:rsidP="00602636">
      <w:pPr>
        <w:pStyle w:val="Caption"/>
      </w:pPr>
      <w:r w:rsidRPr="00B1186A">
        <w:t xml:space="preserve">Figure </w:t>
      </w:r>
      <w:r w:rsidR="00364D2F">
        <w:fldChar w:fldCharType="begin"/>
      </w:r>
      <w:r w:rsidR="00364D2F">
        <w:instrText xml:space="preserve"> SEQ Figure \* ARABIC </w:instrText>
      </w:r>
      <w:r w:rsidR="00364D2F">
        <w:fldChar w:fldCharType="separate"/>
      </w:r>
      <w:r w:rsidR="00F9407E">
        <w:rPr>
          <w:noProof/>
        </w:rPr>
        <w:t>109</w:t>
      </w:r>
      <w:r w:rsidR="00364D2F">
        <w:rPr>
          <w:noProof/>
        </w:rPr>
        <w:fldChar w:fldCharType="end"/>
      </w:r>
      <w:r w:rsidRPr="00B1186A">
        <w:t>: Formula for calculating the PWI</w:t>
      </w:r>
    </w:p>
    <w:p w14:paraId="022B91ED" w14:textId="77777777" w:rsidR="00602636" w:rsidRPr="00B1186A" w:rsidRDefault="00602636" w:rsidP="00602636">
      <w:pPr>
        <w:rPr>
          <w:lang w:val="en"/>
        </w:rPr>
      </w:pPr>
    </w:p>
    <w:p w14:paraId="5C89ED30" w14:textId="7A8CEE23" w:rsidR="00602636" w:rsidRPr="00B1186A" w:rsidRDefault="00602636" w:rsidP="00602636">
      <w:r w:rsidRPr="00B1186A">
        <w:t xml:space="preserve">Thus, the PWI calculation includes all thermocouple statistics for all thermocouples.  The profile PWI is the </w:t>
      </w:r>
      <w:del w:id="6922" w:author="Ryan Beck" w:date="2022-10-10T13:00:00Z">
        <w:r w:rsidRPr="00B1186A" w:rsidDel="002E4108">
          <w:delText>worst case</w:delText>
        </w:r>
      </w:del>
      <w:ins w:id="6923" w:author="Ryan Beck" w:date="2022-10-10T13:00:00Z">
        <w:r w:rsidR="002E4108" w:rsidRPr="00B1186A">
          <w:t>worst-case</w:t>
        </w:r>
      </w:ins>
      <w:r w:rsidRPr="00B1186A">
        <w:t xml:space="preserve"> profile statistic (maximum, or highest percentage of the process window used), and all other values are less.</w:t>
      </w:r>
    </w:p>
    <w:p w14:paraId="325D3E35" w14:textId="77777777" w:rsidR="008904F6" w:rsidRDefault="008904F6" w:rsidP="00602636">
      <w:pPr>
        <w:keepNext/>
        <w:spacing w:before="120" w:after="120"/>
      </w:pPr>
      <w:bookmarkStart w:id="6924" w:name="_Toc176001824"/>
    </w:p>
    <w:p w14:paraId="3E2833B9" w14:textId="77777777" w:rsidR="008904F6" w:rsidRPr="00306EC4" w:rsidRDefault="008904F6" w:rsidP="008904F6">
      <w:r w:rsidRPr="00306EC4">
        <w:rPr>
          <w:b/>
        </w:rPr>
        <w:t>Note:</w:t>
      </w:r>
      <w:r w:rsidRPr="00306EC4">
        <w:t xml:space="preserve"> When using non-centered Target values, a modified formula is used. </w:t>
      </w:r>
    </w:p>
    <w:p w14:paraId="27550A17" w14:textId="7B768770" w:rsidR="00602636" w:rsidRPr="002D78E7" w:rsidRDefault="00602636" w:rsidP="00E14151">
      <w:pPr>
        <w:pStyle w:val="Heading2"/>
      </w:pPr>
      <w:r>
        <w:br w:type="page"/>
      </w:r>
      <w:bookmarkStart w:id="6925" w:name="_Toc469043223"/>
      <w:bookmarkStart w:id="6926" w:name="_Toc469043527"/>
      <w:bookmarkStart w:id="6927" w:name="_Toc469043803"/>
      <w:bookmarkStart w:id="6928" w:name="_Toc469139457"/>
      <w:bookmarkStart w:id="6929" w:name="_Toc469152902"/>
      <w:bookmarkStart w:id="6930" w:name="_Toc469612997"/>
      <w:bookmarkStart w:id="6931" w:name="_Toc491174920"/>
      <w:bookmarkStart w:id="6932" w:name="_Toc491175140"/>
      <w:bookmarkStart w:id="6933" w:name="_Toc491264049"/>
      <w:bookmarkStart w:id="6934" w:name="_Toc491337727"/>
      <w:bookmarkStart w:id="6935" w:name="_Toc491337901"/>
      <w:bookmarkStart w:id="6936" w:name="_Toc491338845"/>
      <w:bookmarkStart w:id="6937" w:name="_Toc532856670"/>
      <w:bookmarkStart w:id="6938" w:name="_Toc532856844"/>
      <w:bookmarkStart w:id="6939" w:name="_Toc53042093"/>
      <w:bookmarkStart w:id="6940" w:name="_Toc53042269"/>
      <w:bookmarkStart w:id="6941" w:name="_Toc86846250"/>
      <w:bookmarkStart w:id="6942" w:name="_Toc86846432"/>
      <w:bookmarkStart w:id="6943" w:name="_Toc119049819"/>
      <w:bookmarkStart w:id="6944" w:name="_Toc119050565"/>
      <w:bookmarkStart w:id="6945" w:name="_Toc119050755"/>
      <w:r w:rsidR="00E52A3D">
        <w:lastRenderedPageBreak/>
        <w:t xml:space="preserve">Benefits </w:t>
      </w:r>
      <w:r w:rsidR="00306EC4">
        <w:t>of R</w:t>
      </w:r>
      <w:r w:rsidR="00306EC4" w:rsidRPr="002D78E7">
        <w:t xml:space="preserve">anking </w:t>
      </w:r>
      <w:r w:rsidR="00306EC4">
        <w:t>Thermal Profile P</w:t>
      </w:r>
      <w:r w:rsidR="00306EC4" w:rsidRPr="002D78E7">
        <w:t>erformance</w:t>
      </w:r>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p>
    <w:p w14:paraId="0470CB95" w14:textId="77777777" w:rsidR="00602636" w:rsidRPr="00B1186A" w:rsidRDefault="00602636" w:rsidP="00602636">
      <w:r w:rsidRPr="00B1186A">
        <w:t>The analysis of thermal profiles with the Process Window Index offers four significant benefits.  The first is that profiles can be easily compared, and users can be confident that they are using the best profile their process can achieve.  Before the PWI was available for profile analysis, comparing profiles was subjective, and users could never be certain they had the best profile for their product.  The PWI provides an excellent opportunity for process improvement and its use is a significant step towards Zero-defect Production.</w:t>
      </w:r>
    </w:p>
    <w:p w14:paraId="763EC195" w14:textId="77777777" w:rsidR="00602636" w:rsidRPr="00B1186A" w:rsidRDefault="00602636" w:rsidP="00602636"/>
    <w:p w14:paraId="609562A5" w14:textId="77777777" w:rsidR="00602636" w:rsidRPr="00B1186A" w:rsidRDefault="00602636" w:rsidP="00602636">
      <w:r w:rsidRPr="00B1186A">
        <w:t>The second benefit is that the PWI greatly simplifies the profiling process.  When used in advanced profiling tools, all profile statistics are reduced to a single number (the PWI) that even the most inexperienced operator can understand.  This means significant savings in terms of training costs and a reduction in defects caused by operator error.  It further means that in a few minutes, an inexperienced operator can setup an oven with the optimal profile, a job that formerly could take an experienced engineer hours.</w:t>
      </w:r>
    </w:p>
    <w:p w14:paraId="5DF634F9" w14:textId="77777777" w:rsidR="00602636" w:rsidRPr="00B1186A" w:rsidRDefault="00602636" w:rsidP="00602636"/>
    <w:p w14:paraId="495B16EA" w14:textId="513EF617" w:rsidR="00602636" w:rsidRPr="00B1186A" w:rsidRDefault="00602636" w:rsidP="00602636">
      <w:r w:rsidRPr="00B1186A">
        <w:t xml:space="preserve">The third benefit is that because the PWI reflects the performance of the whole profile, it provides </w:t>
      </w:r>
      <w:r w:rsidR="00D852F8">
        <w:t xml:space="preserve">a </w:t>
      </w:r>
      <w:r w:rsidRPr="00B1186A">
        <w:t>much better indicator of process capability than tracking a single statistic.  The PWI thus provides excellent data for SPC and other QC monitoring programs while simplifying data gathering and reducing process monitoring costs.</w:t>
      </w:r>
    </w:p>
    <w:p w14:paraId="468ADC69" w14:textId="77777777" w:rsidR="00602636" w:rsidRPr="00B1186A" w:rsidRDefault="00602636" w:rsidP="00602636"/>
    <w:p w14:paraId="583673F9" w14:textId="77777777" w:rsidR="00602636" w:rsidRPr="00B1186A" w:rsidRDefault="00602636" w:rsidP="00602636">
      <w:r w:rsidRPr="00B1186A">
        <w:t xml:space="preserve">Finally, the PWI gives users a simple method for comparing thermal process performance.  Comparisons may be made between individual lines on the shop floor, between processes at multiple plants, and between processes using dissimilar equipment.  The ability to quantify thermal process performance will give electronics assemblers a means for comparing the performance of their soldering equipment.  This </w:t>
      </w:r>
      <w:r>
        <w:t xml:space="preserve">is </w:t>
      </w:r>
      <w:r w:rsidRPr="00B1186A">
        <w:t>of value in selecting equipment, for buy off, and for process troubleshooting.</w:t>
      </w:r>
    </w:p>
    <w:p w14:paraId="3C0BEA67" w14:textId="77777777" w:rsidR="00602636" w:rsidRPr="00B1186A" w:rsidRDefault="00602636" w:rsidP="00602636"/>
    <w:p w14:paraId="302C4E2E" w14:textId="7FCE5DD0" w:rsidR="00602636" w:rsidRPr="00B1186A" w:rsidRDefault="00364D2F" w:rsidP="00602636">
      <w:r>
        <w:fldChar w:fldCharType="begin"/>
      </w:r>
      <w:r>
        <w:instrText xml:space="preserve"> REF _Ref173159406  \* MERGEFORMAT </w:instrText>
      </w:r>
      <w:r>
        <w:fldChar w:fldCharType="separate"/>
      </w:r>
      <w:r w:rsidR="00F9407E" w:rsidRPr="00B1186A">
        <w:t xml:space="preserve">Table </w:t>
      </w:r>
      <w:r w:rsidR="00F9407E">
        <w:rPr>
          <w:noProof/>
        </w:rPr>
        <w:t>6</w:t>
      </w:r>
      <w:r>
        <w:rPr>
          <w:noProof/>
        </w:rPr>
        <w:fldChar w:fldCharType="end"/>
      </w:r>
      <w:r w:rsidR="00602636" w:rsidRPr="00B1186A">
        <w:t xml:space="preserve"> is the result of a series of tests comparing oven performance using several sizes of PCBs.  Each board was profiled in the given oven, and then an automated profile prediction tool was used to find the optimal profile for that board in the given oven.  After the oven </w:t>
      </w:r>
      <w:r w:rsidR="00602636">
        <w:t>setpoint</w:t>
      </w:r>
      <w:r w:rsidR="00602636" w:rsidRPr="00B1186A">
        <w:t xml:space="preserve">s were changed and the oven stabilized, a second profile was run to confirm that the predicted PWI had been achieved.  </w:t>
      </w:r>
      <w:r>
        <w:fldChar w:fldCharType="begin"/>
      </w:r>
      <w:r>
        <w:instrText xml:space="preserve"> REF _Ref173159406  \* MERGEFORMAT </w:instrText>
      </w:r>
      <w:r>
        <w:fldChar w:fldCharType="separate"/>
      </w:r>
      <w:r w:rsidR="00F9407E" w:rsidRPr="00B1186A">
        <w:t xml:space="preserve">Table </w:t>
      </w:r>
      <w:r w:rsidR="00F9407E">
        <w:rPr>
          <w:noProof/>
        </w:rPr>
        <w:t>6</w:t>
      </w:r>
      <w:r>
        <w:rPr>
          <w:noProof/>
        </w:rPr>
        <w:fldChar w:fldCharType="end"/>
      </w:r>
      <w:r w:rsidR="00602636" w:rsidRPr="00B1186A">
        <w:t xml:space="preserve"> shows that there is significant variation in oven performance between various makes and models.  In this test, Oven C had more zones than Ovens A and B, and performed better, as would be expected.</w:t>
      </w:r>
    </w:p>
    <w:p w14:paraId="2EC00F9B" w14:textId="77777777" w:rsidR="00602636" w:rsidRPr="00B1186A" w:rsidRDefault="00602636" w:rsidP="00602636"/>
    <w:tbl>
      <w:tblPr>
        <w:tblW w:w="0" w:type="auto"/>
        <w:jc w:val="center"/>
        <w:tblBorders>
          <w:top w:val="single" w:sz="12" w:space="0" w:color="000080"/>
          <w:left w:val="single" w:sz="12" w:space="0" w:color="000080"/>
          <w:bottom w:val="single" w:sz="12" w:space="0" w:color="000080"/>
          <w:right w:val="single" w:sz="12" w:space="0" w:color="00008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1566"/>
        <w:gridCol w:w="1263"/>
        <w:gridCol w:w="1360"/>
        <w:gridCol w:w="1360"/>
        <w:gridCol w:w="1442"/>
        <w:gridCol w:w="1360"/>
      </w:tblGrid>
      <w:tr w:rsidR="00602636" w:rsidRPr="00B1186A" w14:paraId="02861CFA" w14:textId="77777777" w:rsidTr="00F43F3C">
        <w:trPr>
          <w:trHeight w:val="255"/>
          <w:jc w:val="center"/>
        </w:trPr>
        <w:tc>
          <w:tcPr>
            <w:tcW w:w="2829" w:type="dxa"/>
            <w:gridSpan w:val="2"/>
            <w:tcBorders>
              <w:top w:val="single" w:sz="12" w:space="0" w:color="000080"/>
              <w:bottom w:val="single" w:sz="6" w:space="0" w:color="000080"/>
              <w:right w:val="single" w:sz="12" w:space="0" w:color="000080"/>
            </w:tcBorders>
            <w:shd w:val="clear" w:color="auto" w:fill="000080"/>
            <w:vAlign w:val="bottom"/>
          </w:tcPr>
          <w:p w14:paraId="19237F6F"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Oven</w:t>
            </w:r>
          </w:p>
        </w:tc>
        <w:tc>
          <w:tcPr>
            <w:tcW w:w="5522" w:type="dxa"/>
            <w:gridSpan w:val="4"/>
            <w:tcBorders>
              <w:top w:val="single" w:sz="12" w:space="0" w:color="000080"/>
              <w:left w:val="nil"/>
              <w:bottom w:val="single" w:sz="6" w:space="0" w:color="000080"/>
            </w:tcBorders>
            <w:shd w:val="clear" w:color="auto" w:fill="000080"/>
            <w:vAlign w:val="bottom"/>
          </w:tcPr>
          <w:p w14:paraId="01DC7BCD"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Board Type</w:t>
            </w:r>
          </w:p>
        </w:tc>
      </w:tr>
      <w:tr w:rsidR="00602636" w:rsidRPr="00B1186A" w14:paraId="33E72459" w14:textId="77777777" w:rsidTr="00F43F3C">
        <w:trPr>
          <w:trHeight w:val="255"/>
          <w:jc w:val="center"/>
        </w:trPr>
        <w:tc>
          <w:tcPr>
            <w:tcW w:w="1566" w:type="dxa"/>
            <w:tcBorders>
              <w:top w:val="nil"/>
              <w:bottom w:val="single" w:sz="12" w:space="0" w:color="000080"/>
            </w:tcBorders>
            <w:vAlign w:val="bottom"/>
          </w:tcPr>
          <w:p w14:paraId="6E124A75"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Manufacturer</w:t>
            </w:r>
          </w:p>
        </w:tc>
        <w:tc>
          <w:tcPr>
            <w:tcW w:w="1263" w:type="dxa"/>
            <w:tcBorders>
              <w:top w:val="nil"/>
              <w:bottom w:val="single" w:sz="12" w:space="0" w:color="000080"/>
              <w:right w:val="single" w:sz="12" w:space="0" w:color="000080"/>
            </w:tcBorders>
            <w:vAlign w:val="bottom"/>
          </w:tcPr>
          <w:p w14:paraId="4EBF5EB6"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Model</w:t>
            </w:r>
          </w:p>
        </w:tc>
        <w:tc>
          <w:tcPr>
            <w:tcW w:w="1360" w:type="dxa"/>
            <w:tcBorders>
              <w:top w:val="nil"/>
              <w:left w:val="nil"/>
              <w:bottom w:val="single" w:sz="12" w:space="0" w:color="000080"/>
            </w:tcBorders>
            <w:vAlign w:val="bottom"/>
          </w:tcPr>
          <w:p w14:paraId="1EA15A30"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Motherboard</w:t>
            </w:r>
          </w:p>
        </w:tc>
        <w:tc>
          <w:tcPr>
            <w:tcW w:w="1360" w:type="dxa"/>
            <w:tcBorders>
              <w:top w:val="nil"/>
              <w:bottom w:val="single" w:sz="12" w:space="0" w:color="000080"/>
            </w:tcBorders>
            <w:vAlign w:val="bottom"/>
          </w:tcPr>
          <w:p w14:paraId="2F0DB6C2" w14:textId="77777777" w:rsidR="00602636" w:rsidRPr="00B1186A" w:rsidRDefault="00602636" w:rsidP="00F43F3C">
            <w:pPr>
              <w:jc w:val="center"/>
              <w:rPr>
                <w:rFonts w:ascii="Arial" w:hAnsi="Arial" w:cs="Arial"/>
                <w:b/>
                <w:color w:val="800080"/>
              </w:rPr>
            </w:pPr>
            <w:r w:rsidRPr="00B1186A">
              <w:rPr>
                <w:rFonts w:ascii="Arial" w:hAnsi="Arial" w:cs="Arial"/>
                <w:b/>
                <w:color w:val="800080"/>
              </w:rPr>
              <w:t>Cell Phone</w:t>
            </w:r>
          </w:p>
        </w:tc>
        <w:tc>
          <w:tcPr>
            <w:tcW w:w="1442" w:type="dxa"/>
            <w:tcBorders>
              <w:top w:val="nil"/>
              <w:bottom w:val="single" w:sz="12" w:space="0" w:color="000080"/>
            </w:tcBorders>
            <w:vAlign w:val="bottom"/>
          </w:tcPr>
          <w:p w14:paraId="3C2909B7" w14:textId="77777777" w:rsidR="00602636" w:rsidRPr="00B1186A" w:rsidRDefault="00602636" w:rsidP="00F43F3C">
            <w:pPr>
              <w:jc w:val="center"/>
              <w:rPr>
                <w:rFonts w:ascii="Arial" w:hAnsi="Arial" w:cs="Arial"/>
                <w:b/>
                <w:color w:val="800080"/>
              </w:rPr>
            </w:pPr>
            <w:r w:rsidRPr="00B1186A">
              <w:rPr>
                <w:rFonts w:ascii="Arial" w:hAnsi="Arial" w:cs="Arial"/>
                <w:b/>
                <w:color w:val="800080"/>
              </w:rPr>
              <w:t>Display</w:t>
            </w:r>
            <w:r w:rsidRPr="00B1186A">
              <w:rPr>
                <w:rFonts w:ascii="Arial" w:hAnsi="Arial" w:cs="Arial"/>
                <w:b/>
                <w:color w:val="800080"/>
              </w:rPr>
              <w:br/>
              <w:t>Adapter</w:t>
            </w:r>
          </w:p>
        </w:tc>
        <w:tc>
          <w:tcPr>
            <w:tcW w:w="1360" w:type="dxa"/>
            <w:tcBorders>
              <w:top w:val="nil"/>
              <w:bottom w:val="single" w:sz="12" w:space="0" w:color="000080"/>
            </w:tcBorders>
            <w:vAlign w:val="bottom"/>
          </w:tcPr>
          <w:p w14:paraId="0D669823"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Mainframe</w:t>
            </w:r>
          </w:p>
        </w:tc>
      </w:tr>
      <w:tr w:rsidR="00602636" w:rsidRPr="00B1186A" w14:paraId="04A5126D" w14:textId="77777777" w:rsidTr="00F43F3C">
        <w:trPr>
          <w:trHeight w:val="255"/>
          <w:jc w:val="center"/>
        </w:trPr>
        <w:tc>
          <w:tcPr>
            <w:tcW w:w="1566" w:type="dxa"/>
            <w:tcBorders>
              <w:top w:val="nil"/>
              <w:bottom w:val="single" w:sz="6" w:space="0" w:color="000000"/>
            </w:tcBorders>
            <w:vAlign w:val="bottom"/>
          </w:tcPr>
          <w:p w14:paraId="456A358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A</w:t>
            </w:r>
          </w:p>
        </w:tc>
        <w:tc>
          <w:tcPr>
            <w:tcW w:w="1263" w:type="dxa"/>
            <w:tcBorders>
              <w:top w:val="nil"/>
              <w:bottom w:val="single" w:sz="6" w:space="0" w:color="000000"/>
              <w:right w:val="single" w:sz="12" w:space="0" w:color="000080"/>
            </w:tcBorders>
            <w:vAlign w:val="bottom"/>
          </w:tcPr>
          <w:p w14:paraId="169596E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X</w:t>
            </w:r>
          </w:p>
        </w:tc>
        <w:tc>
          <w:tcPr>
            <w:tcW w:w="1360" w:type="dxa"/>
            <w:tcBorders>
              <w:top w:val="nil"/>
              <w:left w:val="nil"/>
            </w:tcBorders>
            <w:vAlign w:val="bottom"/>
          </w:tcPr>
          <w:p w14:paraId="03C9E6B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87%</w:t>
            </w:r>
          </w:p>
        </w:tc>
        <w:tc>
          <w:tcPr>
            <w:tcW w:w="1360" w:type="dxa"/>
            <w:tcBorders>
              <w:top w:val="nil"/>
            </w:tcBorders>
            <w:vAlign w:val="bottom"/>
          </w:tcPr>
          <w:p w14:paraId="73A5D8E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62%</w:t>
            </w:r>
          </w:p>
        </w:tc>
        <w:tc>
          <w:tcPr>
            <w:tcW w:w="1442" w:type="dxa"/>
            <w:tcBorders>
              <w:top w:val="nil"/>
            </w:tcBorders>
            <w:vAlign w:val="bottom"/>
          </w:tcPr>
          <w:p w14:paraId="3C7F9DA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79%</w:t>
            </w:r>
          </w:p>
        </w:tc>
        <w:tc>
          <w:tcPr>
            <w:tcW w:w="1360" w:type="dxa"/>
            <w:tcBorders>
              <w:top w:val="nil"/>
            </w:tcBorders>
            <w:vAlign w:val="bottom"/>
          </w:tcPr>
          <w:p w14:paraId="06D06AFD"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126%</w:t>
            </w:r>
          </w:p>
        </w:tc>
      </w:tr>
      <w:tr w:rsidR="00602636" w:rsidRPr="00B1186A" w14:paraId="031371D6" w14:textId="77777777" w:rsidTr="00F43F3C">
        <w:trPr>
          <w:trHeight w:val="255"/>
          <w:jc w:val="center"/>
        </w:trPr>
        <w:tc>
          <w:tcPr>
            <w:tcW w:w="1566" w:type="dxa"/>
            <w:tcBorders>
              <w:top w:val="single" w:sz="6" w:space="0" w:color="000000"/>
              <w:bottom w:val="single" w:sz="6" w:space="0" w:color="000000"/>
            </w:tcBorders>
            <w:vAlign w:val="bottom"/>
          </w:tcPr>
          <w:p w14:paraId="4BC0A10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B</w:t>
            </w:r>
          </w:p>
        </w:tc>
        <w:tc>
          <w:tcPr>
            <w:tcW w:w="1263" w:type="dxa"/>
            <w:tcBorders>
              <w:top w:val="single" w:sz="6" w:space="0" w:color="000000"/>
              <w:bottom w:val="single" w:sz="6" w:space="0" w:color="000000"/>
              <w:right w:val="single" w:sz="12" w:space="0" w:color="000080"/>
            </w:tcBorders>
            <w:vAlign w:val="bottom"/>
          </w:tcPr>
          <w:p w14:paraId="37EDB98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Y</w:t>
            </w:r>
          </w:p>
        </w:tc>
        <w:tc>
          <w:tcPr>
            <w:tcW w:w="1360" w:type="dxa"/>
            <w:tcBorders>
              <w:left w:val="nil"/>
            </w:tcBorders>
            <w:vAlign w:val="bottom"/>
          </w:tcPr>
          <w:p w14:paraId="35F2FD7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71%</w:t>
            </w:r>
          </w:p>
        </w:tc>
        <w:tc>
          <w:tcPr>
            <w:tcW w:w="1360" w:type="dxa"/>
            <w:vAlign w:val="bottom"/>
          </w:tcPr>
          <w:p w14:paraId="45F238B0"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58%</w:t>
            </w:r>
          </w:p>
        </w:tc>
        <w:tc>
          <w:tcPr>
            <w:tcW w:w="1442" w:type="dxa"/>
            <w:vAlign w:val="bottom"/>
          </w:tcPr>
          <w:p w14:paraId="787580D7"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61%</w:t>
            </w:r>
          </w:p>
        </w:tc>
        <w:tc>
          <w:tcPr>
            <w:tcW w:w="1360" w:type="dxa"/>
            <w:vAlign w:val="bottom"/>
          </w:tcPr>
          <w:p w14:paraId="4EDCAE3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93%</w:t>
            </w:r>
          </w:p>
        </w:tc>
      </w:tr>
      <w:tr w:rsidR="00602636" w:rsidRPr="00B1186A" w14:paraId="5D464176" w14:textId="77777777" w:rsidTr="00F43F3C">
        <w:trPr>
          <w:trHeight w:val="255"/>
          <w:jc w:val="center"/>
        </w:trPr>
        <w:tc>
          <w:tcPr>
            <w:tcW w:w="1566" w:type="dxa"/>
            <w:tcBorders>
              <w:top w:val="single" w:sz="6" w:space="0" w:color="000000"/>
              <w:bottom w:val="single" w:sz="12" w:space="0" w:color="000080"/>
            </w:tcBorders>
            <w:vAlign w:val="bottom"/>
          </w:tcPr>
          <w:p w14:paraId="1C02BEAA"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C</w:t>
            </w:r>
          </w:p>
        </w:tc>
        <w:tc>
          <w:tcPr>
            <w:tcW w:w="1263" w:type="dxa"/>
            <w:tcBorders>
              <w:top w:val="single" w:sz="6" w:space="0" w:color="000000"/>
              <w:bottom w:val="single" w:sz="12" w:space="0" w:color="000080"/>
              <w:right w:val="single" w:sz="12" w:space="0" w:color="000080"/>
            </w:tcBorders>
            <w:vAlign w:val="bottom"/>
          </w:tcPr>
          <w:p w14:paraId="305941C6"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Z</w:t>
            </w:r>
          </w:p>
        </w:tc>
        <w:tc>
          <w:tcPr>
            <w:tcW w:w="1360" w:type="dxa"/>
            <w:tcBorders>
              <w:left w:val="nil"/>
            </w:tcBorders>
            <w:vAlign w:val="bottom"/>
          </w:tcPr>
          <w:p w14:paraId="6B3D146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33%</w:t>
            </w:r>
          </w:p>
        </w:tc>
        <w:tc>
          <w:tcPr>
            <w:tcW w:w="1360" w:type="dxa"/>
            <w:vAlign w:val="bottom"/>
          </w:tcPr>
          <w:p w14:paraId="2143CA1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29%</w:t>
            </w:r>
          </w:p>
        </w:tc>
        <w:tc>
          <w:tcPr>
            <w:tcW w:w="1442" w:type="dxa"/>
            <w:vAlign w:val="bottom"/>
          </w:tcPr>
          <w:p w14:paraId="40ABDFB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34%</w:t>
            </w:r>
          </w:p>
        </w:tc>
        <w:tc>
          <w:tcPr>
            <w:tcW w:w="1360" w:type="dxa"/>
            <w:vAlign w:val="bottom"/>
          </w:tcPr>
          <w:p w14:paraId="1CB16A43" w14:textId="77777777" w:rsidR="00602636" w:rsidRPr="00B1186A" w:rsidRDefault="00602636" w:rsidP="00F43F3C">
            <w:pPr>
              <w:keepNext/>
              <w:jc w:val="center"/>
              <w:rPr>
                <w:rFonts w:ascii="Arial" w:hAnsi="Arial" w:cs="Arial"/>
                <w:sz w:val="18"/>
                <w:szCs w:val="18"/>
              </w:rPr>
            </w:pPr>
            <w:r w:rsidRPr="00B1186A">
              <w:rPr>
                <w:rFonts w:ascii="Arial" w:hAnsi="Arial" w:cs="Arial"/>
                <w:sz w:val="18"/>
                <w:szCs w:val="18"/>
              </w:rPr>
              <w:t>PWI = 58%</w:t>
            </w:r>
          </w:p>
        </w:tc>
      </w:tr>
    </w:tbl>
    <w:p w14:paraId="6B4A43C0" w14:textId="103EFEDA" w:rsidR="00602636" w:rsidRPr="00B1186A" w:rsidRDefault="00602636" w:rsidP="00602636">
      <w:pPr>
        <w:pStyle w:val="Caption"/>
      </w:pPr>
      <w:bookmarkStart w:id="6946" w:name="_Ref173159406"/>
      <w:r w:rsidRPr="00B1186A">
        <w:t xml:space="preserve">Table </w:t>
      </w:r>
      <w:r w:rsidR="00364D2F">
        <w:fldChar w:fldCharType="begin"/>
      </w:r>
      <w:r w:rsidR="00364D2F">
        <w:instrText xml:space="preserve"> SEQ Table \* ARABIC </w:instrText>
      </w:r>
      <w:r w:rsidR="00364D2F">
        <w:fldChar w:fldCharType="separate"/>
      </w:r>
      <w:r w:rsidR="00F9407E">
        <w:rPr>
          <w:noProof/>
        </w:rPr>
        <w:t>6</w:t>
      </w:r>
      <w:r w:rsidR="00364D2F">
        <w:rPr>
          <w:noProof/>
        </w:rPr>
        <w:fldChar w:fldCharType="end"/>
      </w:r>
      <w:bookmarkEnd w:id="6946"/>
      <w:r w:rsidRPr="00B1186A">
        <w:t>: Comparison of Oven Performance – Best Achievable PWI</w:t>
      </w:r>
    </w:p>
    <w:p w14:paraId="1B160E92" w14:textId="77777777" w:rsidR="00602636" w:rsidRPr="002D78E7" w:rsidRDefault="00602636" w:rsidP="00E14151">
      <w:pPr>
        <w:pStyle w:val="Heading2"/>
      </w:pPr>
      <w:bookmarkStart w:id="6947" w:name="_Toc176001825"/>
      <w:bookmarkStart w:id="6948" w:name="_Toc469043224"/>
      <w:bookmarkStart w:id="6949" w:name="_Toc469043528"/>
      <w:bookmarkStart w:id="6950" w:name="_Toc469043804"/>
      <w:bookmarkStart w:id="6951" w:name="_Toc469139458"/>
      <w:bookmarkStart w:id="6952" w:name="_Toc469152903"/>
      <w:bookmarkStart w:id="6953" w:name="_Toc469612998"/>
      <w:bookmarkStart w:id="6954" w:name="_Toc491174921"/>
      <w:bookmarkStart w:id="6955" w:name="_Toc491175141"/>
      <w:bookmarkStart w:id="6956" w:name="_Toc491264050"/>
      <w:bookmarkStart w:id="6957" w:name="_Toc491337728"/>
      <w:bookmarkStart w:id="6958" w:name="_Toc491337902"/>
      <w:bookmarkStart w:id="6959" w:name="_Toc491338846"/>
      <w:bookmarkStart w:id="6960" w:name="_Toc532856671"/>
      <w:bookmarkStart w:id="6961" w:name="_Toc532856845"/>
      <w:bookmarkStart w:id="6962" w:name="_Toc53042094"/>
      <w:bookmarkStart w:id="6963" w:name="_Toc53042270"/>
      <w:bookmarkStart w:id="6964" w:name="_Toc86846251"/>
      <w:bookmarkStart w:id="6965" w:name="_Toc86846433"/>
      <w:bookmarkStart w:id="6966" w:name="_Toc119049820"/>
      <w:bookmarkStart w:id="6967" w:name="_Toc119050566"/>
      <w:bookmarkStart w:id="6968" w:name="_Toc119050756"/>
      <w:r w:rsidRPr="002D78E7">
        <w:t>Conclusion</w:t>
      </w:r>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p>
    <w:p w14:paraId="3839A738" w14:textId="23FF5A88" w:rsidR="00602636" w:rsidRPr="00B1186A" w:rsidRDefault="00602636" w:rsidP="00602636">
      <w:r w:rsidRPr="00B1186A">
        <w:t>The simplicity of the Process Window Index makes its validity as a statistical tool readily apparent and its adoption as an industry standard clearly offers a significant opportunity for the improvement of the soldering process.  The advantages detailed above point to its value in demystifying the soldering process and open the door to precision control of a process that has been ignored for too long.  Issues like Lead-free electronic assembly mean</w:t>
      </w:r>
      <w:r w:rsidR="00D852F8">
        <w:t>s</w:t>
      </w:r>
      <w:r w:rsidRPr="00B1186A">
        <w:t xml:space="preserve"> that electronics assemblers can no longer be complacent about their soldering process.  Sophisticated tools utilizing the PWI as a standard for accurately measuring the thermal process will mean more efficient production, improved and simplified process control, and higher quality final product.</w:t>
      </w:r>
    </w:p>
    <w:p w14:paraId="16D0E151" w14:textId="77777777" w:rsidR="00602636" w:rsidRPr="00B1186A" w:rsidRDefault="00602636" w:rsidP="00602636"/>
    <w:p w14:paraId="6660AF53" w14:textId="77777777" w:rsidR="00281EA2" w:rsidRPr="00B1186A" w:rsidRDefault="00281EA2" w:rsidP="00281EA2"/>
    <w:p w14:paraId="2632E742" w14:textId="0B1B2733" w:rsidR="00794B93" w:rsidRPr="00B1186A" w:rsidRDefault="006C7149" w:rsidP="00794B93">
      <w:bookmarkStart w:id="6969" w:name="_Toc329249494"/>
      <w:r>
        <w:rPr>
          <w:rStyle w:val="Heading1Char"/>
        </w:rPr>
        <w:br w:type="page"/>
      </w:r>
      <w:bookmarkEnd w:id="6969"/>
    </w:p>
    <w:p w14:paraId="78DFAFA7" w14:textId="77777777" w:rsidR="00306EC4" w:rsidRDefault="00306EC4" w:rsidP="001950EA">
      <w:pPr>
        <w:pStyle w:val="Heading1"/>
      </w:pPr>
      <w:bookmarkStart w:id="6970" w:name="_Toc468551595"/>
      <w:bookmarkStart w:id="6971" w:name="_Toc469038823"/>
      <w:bookmarkStart w:id="6972" w:name="_Toc469038878"/>
      <w:bookmarkStart w:id="6973" w:name="_Toc469042037"/>
      <w:bookmarkStart w:id="6974" w:name="_Toc469043225"/>
      <w:bookmarkStart w:id="6975" w:name="_Toc469043529"/>
      <w:bookmarkStart w:id="6976" w:name="_Toc469043805"/>
      <w:bookmarkStart w:id="6977" w:name="_Toc469043856"/>
      <w:bookmarkStart w:id="6978" w:name="_Toc469139459"/>
      <w:bookmarkStart w:id="6979" w:name="_Toc469152904"/>
      <w:bookmarkStart w:id="6980" w:name="_Toc469612999"/>
      <w:bookmarkStart w:id="6981" w:name="_Toc491174922"/>
      <w:bookmarkStart w:id="6982" w:name="_Toc491175142"/>
      <w:bookmarkStart w:id="6983" w:name="_Toc491264051"/>
      <w:bookmarkStart w:id="6984" w:name="_Toc491337729"/>
      <w:bookmarkStart w:id="6985" w:name="_Toc491337903"/>
      <w:bookmarkStart w:id="6986" w:name="_Toc491338847"/>
      <w:bookmarkStart w:id="6987" w:name="_Toc491414018"/>
      <w:bookmarkStart w:id="6988" w:name="_Toc532836384"/>
      <w:bookmarkStart w:id="6989" w:name="_Toc532856672"/>
      <w:bookmarkStart w:id="6990" w:name="_Toc532856846"/>
      <w:bookmarkStart w:id="6991" w:name="_Toc53042095"/>
      <w:bookmarkStart w:id="6992" w:name="_Toc53042271"/>
      <w:bookmarkStart w:id="6993" w:name="_Toc53042503"/>
      <w:bookmarkStart w:id="6994" w:name="_Toc86846252"/>
      <w:bookmarkStart w:id="6995" w:name="_Toc86846434"/>
      <w:bookmarkStart w:id="6996" w:name="_Toc119049821"/>
      <w:bookmarkStart w:id="6997" w:name="_Toc119050567"/>
      <w:bookmarkStart w:id="6998" w:name="_Toc119050757"/>
      <w:r w:rsidRPr="00306EC4">
        <w:lastRenderedPageBreak/>
        <w:t xml:space="preserve">Appendix B: Recalculating Zone Delta Limits </w:t>
      </w:r>
      <w:proofErr w:type="gramStart"/>
      <w:r w:rsidRPr="00306EC4">
        <w:t>From</w:t>
      </w:r>
      <w:proofErr w:type="gramEnd"/>
      <w:r w:rsidRPr="00306EC4">
        <w:t xml:space="preserve"> Navigator/Auto-Focus Predictions</w:t>
      </w:r>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p>
    <w:p w14:paraId="3C1C4153" w14:textId="0C0D7697" w:rsidR="00794B93" w:rsidRPr="00676AEE" w:rsidRDefault="00794B93" w:rsidP="00794B93">
      <w:r w:rsidRPr="00676AEE">
        <w:t xml:space="preserve">Occasionally, when using the </w:t>
      </w:r>
      <w:r w:rsidRPr="00676AEE">
        <w:rPr>
          <w:i/>
        </w:rPr>
        <w:t>Navigator</w:t>
      </w:r>
      <w:r w:rsidR="00537C19">
        <w:rPr>
          <w:i/>
        </w:rPr>
        <w:t xml:space="preserve"> Power</w:t>
      </w:r>
      <w:r w:rsidRPr="00676AEE">
        <w:t xml:space="preserve"> or </w:t>
      </w:r>
      <w:r w:rsidRPr="00676AEE">
        <w:rPr>
          <w:i/>
        </w:rPr>
        <w:t>Auto-Focus</w:t>
      </w:r>
      <w:r w:rsidR="00537C19">
        <w:rPr>
          <w:i/>
        </w:rPr>
        <w:t xml:space="preserve"> Power</w:t>
      </w:r>
      <w:r w:rsidRPr="00676AEE">
        <w:rPr>
          <w:i/>
        </w:rPr>
        <w:t xml:space="preserve"> </w:t>
      </w:r>
      <w:r w:rsidRPr="00676AEE">
        <w:t>options to generate new recipes, it may give suggested setpoints that your specific oven may not be able to achieve. For example, it may suggest setting Zone 1 to 100 and Zone 2 to 150, but after loading the settings, you find that your oven is only able to hold Zone 1 to 109. When this situation occurs, there is procedure in the software you can follow that will force it to “learn” the capabilities of your oven, which means it will be able to provide suggested setpoints that your oven is more likely to be able to maintain. The steps below will show how to perform this recalculation both on a stand-alone PC, and also when the software is communication with the oven control software.</w:t>
      </w:r>
    </w:p>
    <w:p w14:paraId="41982D9E" w14:textId="4E8FD2BA" w:rsidR="00794B93" w:rsidRPr="00676AEE" w:rsidRDefault="00794B93" w:rsidP="00E14151">
      <w:pPr>
        <w:pStyle w:val="Heading2"/>
      </w:pPr>
      <w:bookmarkStart w:id="6999" w:name="_Toc469043226"/>
      <w:bookmarkStart w:id="7000" w:name="_Toc469043530"/>
      <w:bookmarkStart w:id="7001" w:name="_Toc469043806"/>
      <w:bookmarkStart w:id="7002" w:name="_Toc469139460"/>
      <w:bookmarkStart w:id="7003" w:name="_Toc469152905"/>
      <w:bookmarkStart w:id="7004" w:name="_Toc469613000"/>
      <w:bookmarkStart w:id="7005" w:name="_Toc491174923"/>
      <w:bookmarkStart w:id="7006" w:name="_Toc491175143"/>
      <w:bookmarkStart w:id="7007" w:name="_Toc491264052"/>
      <w:bookmarkStart w:id="7008" w:name="_Toc491337730"/>
      <w:bookmarkStart w:id="7009" w:name="_Toc491337904"/>
      <w:bookmarkStart w:id="7010" w:name="_Toc491338848"/>
      <w:bookmarkStart w:id="7011" w:name="_Toc532856673"/>
      <w:bookmarkStart w:id="7012" w:name="_Toc532856847"/>
      <w:bookmarkStart w:id="7013" w:name="_Toc53042096"/>
      <w:bookmarkStart w:id="7014" w:name="_Toc53042272"/>
      <w:bookmarkStart w:id="7015" w:name="_Toc86846253"/>
      <w:bookmarkStart w:id="7016" w:name="_Toc86846435"/>
      <w:bookmarkStart w:id="7017" w:name="_Toc119049822"/>
      <w:bookmarkStart w:id="7018" w:name="_Toc119050568"/>
      <w:bookmarkStart w:id="7019" w:name="_Toc119050758"/>
      <w:r w:rsidRPr="00676AEE">
        <w:t xml:space="preserve">For </w:t>
      </w:r>
      <w:r w:rsidR="00306EC4" w:rsidRPr="00676AEE">
        <w:t>Sta</w:t>
      </w:r>
      <w:r w:rsidR="00306EC4">
        <w:t>nd-Alone Software Installations</w:t>
      </w:r>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p>
    <w:tbl>
      <w:tblPr>
        <w:tblW w:w="0" w:type="auto"/>
        <w:tblLayout w:type="fixed"/>
        <w:tblLook w:val="04A0" w:firstRow="1" w:lastRow="0" w:firstColumn="1" w:lastColumn="0" w:noHBand="0" w:noVBand="1"/>
      </w:tblPr>
      <w:tblGrid>
        <w:gridCol w:w="3078"/>
        <w:gridCol w:w="5778"/>
      </w:tblGrid>
      <w:tr w:rsidR="00794B93" w:rsidRPr="00676AEE" w14:paraId="043579D6" w14:textId="77777777" w:rsidTr="00306EC4">
        <w:trPr>
          <w:trHeight w:val="2250"/>
        </w:trPr>
        <w:tc>
          <w:tcPr>
            <w:tcW w:w="3078" w:type="dxa"/>
            <w:shd w:val="clear" w:color="auto" w:fill="auto"/>
          </w:tcPr>
          <w:p w14:paraId="061AE257" w14:textId="77777777" w:rsidR="00794B93" w:rsidRPr="00676AEE" w:rsidRDefault="00794B93" w:rsidP="00EF0361">
            <w:pPr>
              <w:rPr>
                <w:u w:val="single"/>
              </w:rPr>
            </w:pPr>
          </w:p>
          <w:p w14:paraId="5069D236"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When you go to start the predicted profile, click on the traffic light and the software will first ask if the oven is stabilized. Choose </w:t>
            </w:r>
            <w:r w:rsidRPr="00452BD8">
              <w:rPr>
                <w:b/>
                <w:bCs/>
                <w:rPrChange w:id="7020" w:author="Ryan Beck" w:date="2022-10-10T12:55:00Z">
                  <w:rPr/>
                </w:rPrChange>
              </w:rPr>
              <w:t>No</w:t>
            </w:r>
            <w:r w:rsidRPr="00676AEE">
              <w:t>.</w:t>
            </w:r>
          </w:p>
          <w:p w14:paraId="06B23AB6" w14:textId="77777777" w:rsidR="00794B93" w:rsidRPr="00676AEE" w:rsidRDefault="00794B93" w:rsidP="00EF0361">
            <w:pPr>
              <w:rPr>
                <w:u w:val="single"/>
              </w:rPr>
            </w:pPr>
          </w:p>
        </w:tc>
        <w:tc>
          <w:tcPr>
            <w:tcW w:w="5778" w:type="dxa"/>
            <w:shd w:val="clear" w:color="auto" w:fill="auto"/>
          </w:tcPr>
          <w:p w14:paraId="7E830A77" w14:textId="1640E648" w:rsidR="00794B93" w:rsidRPr="00676AEE" w:rsidRDefault="00055D4B" w:rsidP="00EF0361">
            <w:pPr>
              <w:rPr>
                <w:u w:val="single"/>
              </w:rPr>
            </w:pPr>
            <w:r>
              <w:rPr>
                <w:noProof/>
                <w:u w:val="single"/>
              </w:rPr>
              <w:drawing>
                <wp:inline distT="0" distB="0" distL="0" distR="0" wp14:anchorId="289C77A6" wp14:editId="0D92B890">
                  <wp:extent cx="3531870" cy="1214120"/>
                  <wp:effectExtent l="0" t="0" r="0" b="5080"/>
                  <wp:docPr id="2950" name="Picture 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59">
                            <a:extLst>
                              <a:ext uri="{28A0092B-C50C-407E-A947-70E740481C1C}">
                                <a14:useLocalDpi xmlns:a14="http://schemas.microsoft.com/office/drawing/2010/main" val="0"/>
                              </a:ext>
                            </a:extLst>
                          </a:blip>
                          <a:stretch>
                            <a:fillRect/>
                          </a:stretch>
                        </pic:blipFill>
                        <pic:spPr>
                          <a:xfrm>
                            <a:off x="0" y="0"/>
                            <a:ext cx="3531870" cy="1214120"/>
                          </a:xfrm>
                          <a:prstGeom prst="rect">
                            <a:avLst/>
                          </a:prstGeom>
                        </pic:spPr>
                      </pic:pic>
                    </a:graphicData>
                  </a:graphic>
                </wp:inline>
              </w:drawing>
            </w:r>
          </w:p>
        </w:tc>
      </w:tr>
      <w:tr w:rsidR="00794B93" w:rsidRPr="00676AEE" w14:paraId="31BF2A03" w14:textId="77777777" w:rsidTr="00EF0361">
        <w:tc>
          <w:tcPr>
            <w:tcW w:w="3078" w:type="dxa"/>
            <w:shd w:val="clear" w:color="auto" w:fill="auto"/>
          </w:tcPr>
          <w:p w14:paraId="128FAAF0" w14:textId="77777777" w:rsidR="00794B93" w:rsidRPr="00676AEE" w:rsidRDefault="00794B93" w:rsidP="00EF0361">
            <w:pPr>
              <w:ind w:left="360"/>
            </w:pPr>
          </w:p>
          <w:p w14:paraId="2C9D6266"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Next, it will ask you if the oven is still in the process of stabilizing. Choose </w:t>
            </w:r>
            <w:r w:rsidRPr="00452BD8">
              <w:rPr>
                <w:b/>
                <w:bCs/>
                <w:rPrChange w:id="7021" w:author="Ryan Beck" w:date="2022-10-10T12:55:00Z">
                  <w:rPr/>
                </w:rPrChange>
              </w:rPr>
              <w:t>No</w:t>
            </w:r>
            <w:r w:rsidRPr="00676AEE">
              <w:t xml:space="preserve">. </w:t>
            </w:r>
          </w:p>
          <w:p w14:paraId="2CD4B926" w14:textId="77777777" w:rsidR="00794B93" w:rsidRPr="00676AEE" w:rsidRDefault="00794B93" w:rsidP="00EF0361">
            <w:pPr>
              <w:rPr>
                <w:u w:val="single"/>
              </w:rPr>
            </w:pPr>
          </w:p>
        </w:tc>
        <w:tc>
          <w:tcPr>
            <w:tcW w:w="5778" w:type="dxa"/>
            <w:shd w:val="clear" w:color="auto" w:fill="auto"/>
          </w:tcPr>
          <w:p w14:paraId="77CFB554" w14:textId="52CF0796" w:rsidR="00794B93" w:rsidRPr="00676AEE" w:rsidRDefault="00055D4B" w:rsidP="00EF0361">
            <w:pPr>
              <w:rPr>
                <w:noProof/>
              </w:rPr>
            </w:pPr>
            <w:r>
              <w:rPr>
                <w:noProof/>
              </w:rPr>
              <w:drawing>
                <wp:inline distT="0" distB="0" distL="0" distR="0" wp14:anchorId="741BE15B" wp14:editId="0742FDD2">
                  <wp:extent cx="3531870" cy="1636395"/>
                  <wp:effectExtent l="0" t="0" r="0" b="1905"/>
                  <wp:docPr id="2951" name="Picture 2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60">
                            <a:extLst>
                              <a:ext uri="{28A0092B-C50C-407E-A947-70E740481C1C}">
                                <a14:useLocalDpi xmlns:a14="http://schemas.microsoft.com/office/drawing/2010/main" val="0"/>
                              </a:ext>
                            </a:extLst>
                          </a:blip>
                          <a:stretch>
                            <a:fillRect/>
                          </a:stretch>
                        </pic:blipFill>
                        <pic:spPr>
                          <a:xfrm>
                            <a:off x="0" y="0"/>
                            <a:ext cx="3531870" cy="1636395"/>
                          </a:xfrm>
                          <a:prstGeom prst="rect">
                            <a:avLst/>
                          </a:prstGeom>
                        </pic:spPr>
                      </pic:pic>
                    </a:graphicData>
                  </a:graphic>
                </wp:inline>
              </w:drawing>
            </w:r>
          </w:p>
          <w:p w14:paraId="766C3F23" w14:textId="77777777" w:rsidR="00794B93" w:rsidRPr="00676AEE" w:rsidRDefault="00794B93" w:rsidP="00EF0361">
            <w:pPr>
              <w:rPr>
                <w:u w:val="single"/>
              </w:rPr>
            </w:pPr>
          </w:p>
        </w:tc>
      </w:tr>
      <w:tr w:rsidR="00794B93" w:rsidRPr="00676AEE" w14:paraId="12B8E0C7" w14:textId="77777777" w:rsidTr="00EF0361">
        <w:tc>
          <w:tcPr>
            <w:tcW w:w="3078" w:type="dxa"/>
            <w:shd w:val="clear" w:color="auto" w:fill="auto"/>
          </w:tcPr>
          <w:p w14:paraId="0DBB7827" w14:textId="77777777" w:rsidR="00794B93" w:rsidRPr="00676AEE" w:rsidRDefault="00794B93" w:rsidP="00EF0361">
            <w:pPr>
              <w:ind w:left="360"/>
            </w:pPr>
          </w:p>
          <w:p w14:paraId="6BFD3972"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The software will then display this message, letting you know that it will now start the “recalculation” process. (Note: on a stand-alone oven, you do not need to change the actual oven setpoints at this point). Click </w:t>
            </w:r>
            <w:r w:rsidRPr="00452BD8">
              <w:rPr>
                <w:b/>
                <w:bCs/>
                <w:rPrChange w:id="7022" w:author="Ryan Beck" w:date="2022-10-10T12:55:00Z">
                  <w:rPr/>
                </w:rPrChange>
              </w:rPr>
              <w:t>OK</w:t>
            </w:r>
            <w:r w:rsidRPr="00676AEE">
              <w:t>.</w:t>
            </w:r>
          </w:p>
          <w:p w14:paraId="6C91BCFA" w14:textId="77777777" w:rsidR="00794B93" w:rsidRPr="00676AEE" w:rsidRDefault="00794B93" w:rsidP="00EF0361">
            <w:pPr>
              <w:rPr>
                <w:u w:val="single"/>
              </w:rPr>
            </w:pPr>
          </w:p>
        </w:tc>
        <w:tc>
          <w:tcPr>
            <w:tcW w:w="5778" w:type="dxa"/>
            <w:shd w:val="clear" w:color="auto" w:fill="auto"/>
          </w:tcPr>
          <w:p w14:paraId="2E0BB8AF" w14:textId="6B62DE81" w:rsidR="00794B93" w:rsidRPr="00676AEE" w:rsidRDefault="00055D4B" w:rsidP="00EF0361">
            <w:pPr>
              <w:rPr>
                <w:u w:val="single"/>
              </w:rPr>
            </w:pPr>
            <w:r>
              <w:rPr>
                <w:noProof/>
                <w:u w:val="single"/>
              </w:rPr>
              <w:drawing>
                <wp:inline distT="0" distB="0" distL="0" distR="0" wp14:anchorId="01796FBC" wp14:editId="78AF80FB">
                  <wp:extent cx="3531870" cy="1898650"/>
                  <wp:effectExtent l="0" t="0" r="0" b="6350"/>
                  <wp:docPr id="2952" name="Picture 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61">
                            <a:extLst>
                              <a:ext uri="{28A0092B-C50C-407E-A947-70E740481C1C}">
                                <a14:useLocalDpi xmlns:a14="http://schemas.microsoft.com/office/drawing/2010/main" val="0"/>
                              </a:ext>
                            </a:extLst>
                          </a:blip>
                          <a:stretch>
                            <a:fillRect/>
                          </a:stretch>
                        </pic:blipFill>
                        <pic:spPr>
                          <a:xfrm>
                            <a:off x="0" y="0"/>
                            <a:ext cx="3531870" cy="1898650"/>
                          </a:xfrm>
                          <a:prstGeom prst="rect">
                            <a:avLst/>
                          </a:prstGeom>
                        </pic:spPr>
                      </pic:pic>
                    </a:graphicData>
                  </a:graphic>
                </wp:inline>
              </w:drawing>
            </w:r>
          </w:p>
        </w:tc>
      </w:tr>
      <w:tr w:rsidR="00794B93" w:rsidRPr="00676AEE" w14:paraId="3FB78FAA" w14:textId="77777777" w:rsidTr="00EF0361">
        <w:tc>
          <w:tcPr>
            <w:tcW w:w="3078" w:type="dxa"/>
            <w:shd w:val="clear" w:color="auto" w:fill="auto"/>
          </w:tcPr>
          <w:p w14:paraId="5993E58B" w14:textId="77777777" w:rsidR="00794B93" w:rsidRPr="00676AEE" w:rsidRDefault="00794B93" w:rsidP="00EF0361">
            <w:pPr>
              <w:ind w:left="720" w:hanging="720"/>
              <w:jc w:val="center"/>
            </w:pPr>
          </w:p>
          <w:p w14:paraId="19D9E8A1"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On this screen, change the zone setpoints to the actual temperature that the oven is able to maintain. After entering new setpoints, click the </w:t>
            </w:r>
            <w:r w:rsidRPr="002E4108">
              <w:rPr>
                <w:b/>
                <w:bCs/>
                <w:rPrChange w:id="7023" w:author="Ryan Beck" w:date="2022-10-10T12:59:00Z">
                  <w:rPr/>
                </w:rPrChange>
              </w:rPr>
              <w:t>arrow forward</w:t>
            </w:r>
            <w:r w:rsidRPr="00676AEE">
              <w:t xml:space="preserve"> button.</w:t>
            </w:r>
          </w:p>
          <w:p w14:paraId="57BE27E0" w14:textId="77777777" w:rsidR="00794B93" w:rsidRPr="00676AEE" w:rsidRDefault="00794B93" w:rsidP="00EF0361">
            <w:pPr>
              <w:rPr>
                <w:u w:val="single"/>
              </w:rPr>
            </w:pPr>
          </w:p>
        </w:tc>
        <w:tc>
          <w:tcPr>
            <w:tcW w:w="5778" w:type="dxa"/>
            <w:shd w:val="clear" w:color="auto" w:fill="auto"/>
          </w:tcPr>
          <w:p w14:paraId="350CAFD7" w14:textId="4AFEF2F9" w:rsidR="00794B93" w:rsidRPr="00676AEE" w:rsidRDefault="008E5BDD" w:rsidP="00EF0361">
            <w:pPr>
              <w:rPr>
                <w:noProof/>
              </w:rPr>
            </w:pPr>
            <w:r>
              <w:rPr>
                <w:noProof/>
              </w:rPr>
              <w:drawing>
                <wp:inline distT="0" distB="0" distL="0" distR="0" wp14:anchorId="7664BBB1" wp14:editId="6693A316">
                  <wp:extent cx="3508768" cy="2642616"/>
                  <wp:effectExtent l="0" t="0" r="0" b="5715"/>
                  <wp:docPr id="2996" name="Picture 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62">
                            <a:extLst>
                              <a:ext uri="{28A0092B-C50C-407E-A947-70E740481C1C}">
                                <a14:useLocalDpi xmlns:a14="http://schemas.microsoft.com/office/drawing/2010/main" val="0"/>
                              </a:ext>
                            </a:extLst>
                          </a:blip>
                          <a:stretch>
                            <a:fillRect/>
                          </a:stretch>
                        </pic:blipFill>
                        <pic:spPr>
                          <a:xfrm>
                            <a:off x="0" y="0"/>
                            <a:ext cx="3508768" cy="2642616"/>
                          </a:xfrm>
                          <a:prstGeom prst="rect">
                            <a:avLst/>
                          </a:prstGeom>
                        </pic:spPr>
                      </pic:pic>
                    </a:graphicData>
                  </a:graphic>
                </wp:inline>
              </w:drawing>
            </w:r>
          </w:p>
          <w:p w14:paraId="42C2A16C" w14:textId="77777777" w:rsidR="00794B93" w:rsidRPr="00676AEE" w:rsidRDefault="00794B93" w:rsidP="00EF0361">
            <w:pPr>
              <w:rPr>
                <w:noProof/>
              </w:rPr>
            </w:pPr>
          </w:p>
        </w:tc>
      </w:tr>
      <w:tr w:rsidR="00794B93" w:rsidRPr="00676AEE" w14:paraId="3DFCF770" w14:textId="77777777" w:rsidTr="00EF0361">
        <w:tc>
          <w:tcPr>
            <w:tcW w:w="3078" w:type="dxa"/>
            <w:shd w:val="clear" w:color="auto" w:fill="auto"/>
          </w:tcPr>
          <w:p w14:paraId="000F4806" w14:textId="77777777" w:rsidR="00794B93" w:rsidRPr="00676AEE" w:rsidRDefault="00794B93" w:rsidP="00EF0361">
            <w:pPr>
              <w:ind w:left="360"/>
            </w:pPr>
          </w:p>
          <w:p w14:paraId="654ACACB"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Next, it will bring you to the Zone Setpoint and Zone Min/Max Temperatures screen. This is just to allow you to confirm that the Min/Max values that are entered are correct. Click the </w:t>
            </w:r>
            <w:r w:rsidRPr="002E4108">
              <w:rPr>
                <w:b/>
                <w:bCs/>
                <w:rPrChange w:id="7024" w:author="Ryan Beck" w:date="2022-10-10T12:59:00Z">
                  <w:rPr/>
                </w:rPrChange>
              </w:rPr>
              <w:t>arrow forward</w:t>
            </w:r>
            <w:r w:rsidRPr="00676AEE">
              <w:t xml:space="preserve"> button.</w:t>
            </w:r>
          </w:p>
          <w:p w14:paraId="0152CBEE" w14:textId="77777777" w:rsidR="00794B93" w:rsidRPr="00676AEE" w:rsidRDefault="00794B93" w:rsidP="00EF0361">
            <w:pPr>
              <w:rPr>
                <w:u w:val="single"/>
              </w:rPr>
            </w:pPr>
          </w:p>
        </w:tc>
        <w:tc>
          <w:tcPr>
            <w:tcW w:w="5778" w:type="dxa"/>
            <w:shd w:val="clear" w:color="auto" w:fill="auto"/>
          </w:tcPr>
          <w:p w14:paraId="60662614" w14:textId="77777777" w:rsidR="00794B93" w:rsidRPr="00676AEE" w:rsidRDefault="000E0382" w:rsidP="00EF0361">
            <w:pPr>
              <w:rPr>
                <w:noProof/>
              </w:rPr>
            </w:pPr>
            <w:r>
              <w:rPr>
                <w:noProof/>
              </w:rPr>
              <w:drawing>
                <wp:inline distT="0" distB="0" distL="0" distR="0" wp14:anchorId="47F1C444" wp14:editId="21034417">
                  <wp:extent cx="3453765" cy="2602230"/>
                  <wp:effectExtent l="0" t="0" r="0" b="7620"/>
                  <wp:docPr id="3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453765" cy="2602230"/>
                          </a:xfrm>
                          <a:prstGeom prst="rect">
                            <a:avLst/>
                          </a:prstGeom>
                          <a:noFill/>
                          <a:ln>
                            <a:noFill/>
                          </a:ln>
                        </pic:spPr>
                      </pic:pic>
                    </a:graphicData>
                  </a:graphic>
                </wp:inline>
              </w:drawing>
            </w:r>
          </w:p>
          <w:p w14:paraId="49CFA515" w14:textId="77777777" w:rsidR="00794B93" w:rsidRPr="00676AEE" w:rsidRDefault="00794B93" w:rsidP="00EF0361">
            <w:pPr>
              <w:rPr>
                <w:noProof/>
              </w:rPr>
            </w:pPr>
          </w:p>
        </w:tc>
      </w:tr>
      <w:tr w:rsidR="00794B93" w:rsidRPr="00676AEE" w14:paraId="01C9D268" w14:textId="77777777" w:rsidTr="00EF0361">
        <w:tc>
          <w:tcPr>
            <w:tcW w:w="3078" w:type="dxa"/>
            <w:shd w:val="clear" w:color="auto" w:fill="auto"/>
          </w:tcPr>
          <w:p w14:paraId="2CAD513D" w14:textId="77777777" w:rsidR="00794B93" w:rsidRPr="00676AEE" w:rsidRDefault="00794B93" w:rsidP="00EF0361">
            <w:pPr>
              <w:ind w:left="360"/>
            </w:pPr>
          </w:p>
          <w:p w14:paraId="10126AED"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Click </w:t>
            </w:r>
            <w:r w:rsidRPr="002E4108">
              <w:rPr>
                <w:b/>
                <w:bCs/>
                <w:rPrChange w:id="7025" w:author="Ryan Beck" w:date="2022-10-10T12:59:00Z">
                  <w:rPr/>
                </w:rPrChange>
              </w:rPr>
              <w:t>OK</w:t>
            </w:r>
            <w:r w:rsidRPr="00676AEE">
              <w:t xml:space="preserve"> on this screen to start the “recalculation” of the zone delta limits.</w:t>
            </w:r>
          </w:p>
          <w:p w14:paraId="2D9CD0CD" w14:textId="77777777" w:rsidR="00794B93" w:rsidRPr="00676AEE" w:rsidRDefault="00794B93" w:rsidP="00EF0361">
            <w:pPr>
              <w:rPr>
                <w:u w:val="single"/>
              </w:rPr>
            </w:pPr>
          </w:p>
        </w:tc>
        <w:tc>
          <w:tcPr>
            <w:tcW w:w="5778" w:type="dxa"/>
            <w:shd w:val="clear" w:color="auto" w:fill="auto"/>
          </w:tcPr>
          <w:p w14:paraId="740325FB" w14:textId="31BC1AE4" w:rsidR="00794B93" w:rsidRPr="00676AEE" w:rsidRDefault="00055D4B" w:rsidP="00EF0361">
            <w:pPr>
              <w:rPr>
                <w:noProof/>
              </w:rPr>
            </w:pPr>
            <w:r>
              <w:rPr>
                <w:noProof/>
              </w:rPr>
              <w:drawing>
                <wp:inline distT="0" distB="0" distL="0" distR="0" wp14:anchorId="6D87C576" wp14:editId="6EBC8595">
                  <wp:extent cx="3531870" cy="1461770"/>
                  <wp:effectExtent l="0" t="0" r="0" b="5080"/>
                  <wp:docPr id="2953" name="Picture 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264">
                            <a:extLst>
                              <a:ext uri="{28A0092B-C50C-407E-A947-70E740481C1C}">
                                <a14:useLocalDpi xmlns:a14="http://schemas.microsoft.com/office/drawing/2010/main" val="0"/>
                              </a:ext>
                            </a:extLst>
                          </a:blip>
                          <a:stretch>
                            <a:fillRect/>
                          </a:stretch>
                        </pic:blipFill>
                        <pic:spPr>
                          <a:xfrm>
                            <a:off x="0" y="0"/>
                            <a:ext cx="3531870" cy="1461770"/>
                          </a:xfrm>
                          <a:prstGeom prst="rect">
                            <a:avLst/>
                          </a:prstGeom>
                        </pic:spPr>
                      </pic:pic>
                    </a:graphicData>
                  </a:graphic>
                </wp:inline>
              </w:drawing>
            </w:r>
          </w:p>
          <w:p w14:paraId="37D50266" w14:textId="77777777" w:rsidR="00794B93" w:rsidRPr="00676AEE" w:rsidRDefault="00794B93" w:rsidP="00EF0361">
            <w:pPr>
              <w:rPr>
                <w:noProof/>
              </w:rPr>
            </w:pPr>
          </w:p>
        </w:tc>
      </w:tr>
      <w:tr w:rsidR="00794B93" w:rsidRPr="00676AEE" w14:paraId="389E794B" w14:textId="77777777" w:rsidTr="00EF0361">
        <w:tc>
          <w:tcPr>
            <w:tcW w:w="8856" w:type="dxa"/>
            <w:gridSpan w:val="2"/>
            <w:shd w:val="clear" w:color="auto" w:fill="auto"/>
          </w:tcPr>
          <w:p w14:paraId="3699A0F8" w14:textId="47E810F6" w:rsidR="00794B93" w:rsidRPr="00676AEE" w:rsidRDefault="00794B93" w:rsidP="00EF0361">
            <w:r w:rsidRPr="00676AEE">
              <w:t xml:space="preserve">The software will now automatically change some of the default settings of the software, to settings that are more applicable to your specific oven, </w:t>
            </w:r>
            <w:del w:id="7026" w:author="Ryan Beck" w:date="2022-10-10T12:55:00Z">
              <w:r w:rsidRPr="00676AEE" w:rsidDel="00452BD8">
                <w:delText>in regards to</w:delText>
              </w:r>
            </w:del>
            <w:ins w:id="7027" w:author="Ryan Beck" w:date="2022-10-10T12:55:00Z">
              <w:r w:rsidR="00452BD8" w:rsidRPr="00676AEE">
                <w:t>in regard to</w:t>
              </w:r>
            </w:ins>
            <w:r w:rsidRPr="00676AEE">
              <w:t xml:space="preserve"> how it calculates the suggested recipe setpoints. When the calculation is completed, it will return you to your original profile plot, and it will display a new “Predicted” recipe suggestion that your oven should be able to maintain.</w:t>
            </w:r>
          </w:p>
          <w:p w14:paraId="3EC124FC" w14:textId="77777777" w:rsidR="00794B93" w:rsidRPr="00676AEE" w:rsidRDefault="00794B93" w:rsidP="00EF0361">
            <w:pPr>
              <w:ind w:left="720" w:hanging="720"/>
            </w:pPr>
          </w:p>
          <w:p w14:paraId="12B4AEB1" w14:textId="77777777" w:rsidR="00794B93" w:rsidRPr="00676AEE" w:rsidRDefault="00794B93" w:rsidP="00EF0361">
            <w:pPr>
              <w:rPr>
                <w:noProof/>
              </w:rPr>
            </w:pPr>
          </w:p>
        </w:tc>
      </w:tr>
    </w:tbl>
    <w:p w14:paraId="78EDD158" w14:textId="77777777" w:rsidR="00306EC4" w:rsidRDefault="00306EC4"/>
    <w:p w14:paraId="4A9D7FAA" w14:textId="6776E5FA" w:rsidR="00306EC4" w:rsidRPr="00676AEE" w:rsidRDefault="00306EC4" w:rsidP="00E14151">
      <w:pPr>
        <w:pStyle w:val="Heading2"/>
      </w:pPr>
      <w:bookmarkStart w:id="7028" w:name="_Toc469043227"/>
      <w:bookmarkStart w:id="7029" w:name="_Toc469043531"/>
      <w:bookmarkStart w:id="7030" w:name="_Toc469043807"/>
      <w:bookmarkStart w:id="7031" w:name="_Toc469139461"/>
      <w:bookmarkStart w:id="7032" w:name="_Toc469152906"/>
      <w:bookmarkStart w:id="7033" w:name="_Toc469613001"/>
      <w:bookmarkStart w:id="7034" w:name="_Toc491174924"/>
      <w:bookmarkStart w:id="7035" w:name="_Toc491175144"/>
      <w:bookmarkStart w:id="7036" w:name="_Toc491264053"/>
      <w:bookmarkStart w:id="7037" w:name="_Toc491337731"/>
      <w:bookmarkStart w:id="7038" w:name="_Toc491337905"/>
      <w:bookmarkStart w:id="7039" w:name="_Toc491338849"/>
      <w:bookmarkStart w:id="7040" w:name="_Toc532856674"/>
      <w:bookmarkStart w:id="7041" w:name="_Toc532856848"/>
      <w:bookmarkStart w:id="7042" w:name="_Toc53042097"/>
      <w:bookmarkStart w:id="7043" w:name="_Toc53042273"/>
      <w:bookmarkStart w:id="7044" w:name="_Toc86846254"/>
      <w:bookmarkStart w:id="7045" w:name="_Toc86846436"/>
      <w:bookmarkStart w:id="7046" w:name="_Toc119049823"/>
      <w:bookmarkStart w:id="7047" w:name="_Toc119050569"/>
      <w:bookmarkStart w:id="7048" w:name="_Toc119050759"/>
      <w:r w:rsidRPr="00676AEE">
        <w:lastRenderedPageBreak/>
        <w:t>For Oven</w:t>
      </w:r>
      <w:r>
        <w:t xml:space="preserve"> Controller</w:t>
      </w:r>
      <w:r w:rsidRPr="00676AEE">
        <w:t xml:space="preserve"> Software Installations</w:t>
      </w:r>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p>
    <w:tbl>
      <w:tblPr>
        <w:tblW w:w="0" w:type="auto"/>
        <w:tblLayout w:type="fixed"/>
        <w:tblLook w:val="04A0" w:firstRow="1" w:lastRow="0" w:firstColumn="1" w:lastColumn="0" w:noHBand="0" w:noVBand="1"/>
      </w:tblPr>
      <w:tblGrid>
        <w:gridCol w:w="3078"/>
        <w:gridCol w:w="5778"/>
      </w:tblGrid>
      <w:tr w:rsidR="00794B93" w:rsidRPr="00676AEE" w14:paraId="0D1CC55B" w14:textId="77777777" w:rsidTr="00EF0361">
        <w:tc>
          <w:tcPr>
            <w:tcW w:w="8856" w:type="dxa"/>
            <w:gridSpan w:val="2"/>
            <w:shd w:val="clear" w:color="auto" w:fill="auto"/>
          </w:tcPr>
          <w:p w14:paraId="4027C33C" w14:textId="77777777" w:rsidR="00794B93" w:rsidRPr="00676AEE" w:rsidRDefault="00794B93" w:rsidP="00306EC4"/>
          <w:p w14:paraId="5079AC3D" w14:textId="18606DE7" w:rsidR="00794B93" w:rsidRPr="00676AEE" w:rsidRDefault="00794B93" w:rsidP="00EF0361">
            <w:pPr>
              <w:keepNext/>
            </w:pPr>
            <w:r w:rsidRPr="00676AEE">
              <w:t xml:space="preserve">The following section outlines the steps used when your software is installed on the oven </w:t>
            </w:r>
            <w:proofErr w:type="gramStart"/>
            <w:r w:rsidRPr="00676AEE">
              <w:t xml:space="preserve">PC, </w:t>
            </w:r>
            <w:r w:rsidRPr="00676AEE">
              <w:rPr>
                <w:u w:val="single"/>
              </w:rPr>
              <w:t>and</w:t>
            </w:r>
            <w:proofErr w:type="gramEnd"/>
            <w:r w:rsidRPr="00676AEE">
              <w:t xml:space="preserve"> is communicating with the oven control software.</w:t>
            </w:r>
          </w:p>
          <w:p w14:paraId="66D17906" w14:textId="77777777" w:rsidR="00794B93" w:rsidRPr="00676AEE" w:rsidRDefault="00794B93" w:rsidP="00EF0361">
            <w:pPr>
              <w:keepNext/>
            </w:pPr>
          </w:p>
        </w:tc>
      </w:tr>
      <w:tr w:rsidR="00794B93" w:rsidRPr="00676AEE" w14:paraId="0B5A303E" w14:textId="77777777" w:rsidTr="00EF0361">
        <w:tc>
          <w:tcPr>
            <w:tcW w:w="3078" w:type="dxa"/>
            <w:shd w:val="clear" w:color="auto" w:fill="auto"/>
          </w:tcPr>
          <w:p w14:paraId="23CBF64C"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 xml:space="preserve">When you go to start the predicted profile, click on the traffic light and the software will prompt you if the oven temperatures are not within 2 degrees of the zone setpoint. If the temperatures are not getting closer, click </w:t>
            </w:r>
            <w:del w:id="7049" w:author="Ryan Beck" w:date="2022-10-10T12:59:00Z">
              <w:r w:rsidRPr="00676AEE" w:rsidDel="002E4108">
                <w:delText>“</w:delText>
              </w:r>
            </w:del>
            <w:r w:rsidRPr="002E4108">
              <w:rPr>
                <w:b/>
                <w:bCs/>
                <w:rPrChange w:id="7050" w:author="Ryan Beck" w:date="2022-10-10T12:59:00Z">
                  <w:rPr/>
                </w:rPrChange>
              </w:rPr>
              <w:t>No</w:t>
            </w:r>
            <w:del w:id="7051" w:author="Ryan Beck" w:date="2022-10-10T12:59:00Z">
              <w:r w:rsidRPr="00676AEE" w:rsidDel="002E4108">
                <w:delText>”</w:delText>
              </w:r>
            </w:del>
            <w:r w:rsidRPr="00676AEE">
              <w:t>.</w:t>
            </w:r>
          </w:p>
          <w:p w14:paraId="62B48AF6" w14:textId="77777777" w:rsidR="00794B93" w:rsidRPr="00676AEE" w:rsidRDefault="00794B93" w:rsidP="00EF0361">
            <w:pPr>
              <w:rPr>
                <w:u w:val="single"/>
              </w:rPr>
            </w:pPr>
          </w:p>
        </w:tc>
        <w:tc>
          <w:tcPr>
            <w:tcW w:w="5778" w:type="dxa"/>
            <w:shd w:val="clear" w:color="auto" w:fill="auto"/>
          </w:tcPr>
          <w:p w14:paraId="4343F8E7" w14:textId="15B76055" w:rsidR="00794B93" w:rsidRPr="00676AEE" w:rsidRDefault="00537C19" w:rsidP="00EF0361">
            <w:pPr>
              <w:rPr>
                <w:noProof/>
              </w:rPr>
            </w:pPr>
            <w:r w:rsidRPr="00676AEE">
              <w:object w:dxaOrig="6439" w:dyaOrig="4850" w14:anchorId="6200718D">
                <v:shape id="_x0000_i1033" type="#_x0000_t75" style="width:277.5pt;height:209.25pt" o:ole="">
                  <v:imagedata r:id="rId265" o:title=""/>
                </v:shape>
                <o:OLEObject Type="Embed" ProgID="PBrush" ShapeID="_x0000_i1033" DrawAspect="Content" ObjectID="_1729664447" r:id="rId266"/>
              </w:object>
            </w:r>
          </w:p>
          <w:p w14:paraId="21B08139" w14:textId="77777777" w:rsidR="00794B93" w:rsidRPr="00676AEE" w:rsidRDefault="00794B93" w:rsidP="00EF0361">
            <w:pPr>
              <w:rPr>
                <w:noProof/>
              </w:rPr>
            </w:pPr>
          </w:p>
        </w:tc>
      </w:tr>
      <w:tr w:rsidR="00794B93" w:rsidRPr="00676AEE" w14:paraId="2AE7CB3D" w14:textId="77777777" w:rsidTr="00EF0361">
        <w:tc>
          <w:tcPr>
            <w:tcW w:w="3078" w:type="dxa"/>
            <w:shd w:val="clear" w:color="auto" w:fill="auto"/>
          </w:tcPr>
          <w:p w14:paraId="1DF96768" w14:textId="77777777" w:rsidR="00794B93" w:rsidRPr="00676AEE" w:rsidRDefault="00794B93" w:rsidP="00EF0361">
            <w:pPr>
              <w:ind w:left="360"/>
            </w:pPr>
          </w:p>
          <w:p w14:paraId="0400D30E" w14:textId="3800A1AE"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rPr>
                <w:i/>
                <w:color w:val="FF0000"/>
                <w:u w:val="single"/>
              </w:rPr>
              <w:t>IMPORTANT:</w:t>
            </w:r>
            <w:r w:rsidRPr="00676AEE">
              <w:t xml:space="preserve"> you will now need to switch over to your oven control </w:t>
            </w:r>
            <w:del w:id="7052" w:author="Ryan Beck" w:date="2022-10-10T12:59:00Z">
              <w:r w:rsidRPr="00676AEE" w:rsidDel="002E4108">
                <w:delText>software, and</w:delText>
              </w:r>
            </w:del>
            <w:ins w:id="7053" w:author="Ryan Beck" w:date="2022-10-10T12:59:00Z">
              <w:r w:rsidR="002E4108" w:rsidRPr="00676AEE">
                <w:t>software and</w:t>
              </w:r>
            </w:ins>
            <w:r w:rsidRPr="00676AEE">
              <w:t xml:space="preserve"> change the setpoints to the temperature that the zones are actually controlling to. Only click </w:t>
            </w:r>
            <w:del w:id="7054" w:author="Ryan Beck" w:date="2022-10-10T12:59:00Z">
              <w:r w:rsidRPr="00676AEE" w:rsidDel="002E4108">
                <w:delText>“</w:delText>
              </w:r>
            </w:del>
            <w:r w:rsidRPr="002E4108">
              <w:rPr>
                <w:b/>
                <w:bCs/>
                <w:rPrChange w:id="7055" w:author="Ryan Beck" w:date="2022-10-10T12:59:00Z">
                  <w:rPr/>
                </w:rPrChange>
              </w:rPr>
              <w:t>OK</w:t>
            </w:r>
            <w:ins w:id="7056" w:author="Ryan Beck" w:date="2022-10-10T12:59:00Z">
              <w:r w:rsidR="002E4108">
                <w:rPr>
                  <w:b/>
                  <w:bCs/>
                </w:rPr>
                <w:t xml:space="preserve"> </w:t>
              </w:r>
            </w:ins>
            <w:del w:id="7057" w:author="Ryan Beck" w:date="2022-10-10T12:59:00Z">
              <w:r w:rsidRPr="00676AEE" w:rsidDel="002E4108">
                <w:delText xml:space="preserve">” </w:delText>
              </w:r>
            </w:del>
            <w:r w:rsidRPr="00676AEE">
              <w:rPr>
                <w:u w:val="single"/>
              </w:rPr>
              <w:t>after</w:t>
            </w:r>
            <w:r w:rsidRPr="00676AEE">
              <w:t xml:space="preserve"> you have modified the oven recipe. </w:t>
            </w:r>
          </w:p>
          <w:p w14:paraId="2EAD847F" w14:textId="77777777" w:rsidR="00794B93" w:rsidRPr="00676AEE" w:rsidRDefault="00794B93" w:rsidP="00EF0361">
            <w:pPr>
              <w:rPr>
                <w:u w:val="single"/>
              </w:rPr>
            </w:pPr>
          </w:p>
        </w:tc>
        <w:tc>
          <w:tcPr>
            <w:tcW w:w="5778" w:type="dxa"/>
            <w:shd w:val="clear" w:color="auto" w:fill="auto"/>
          </w:tcPr>
          <w:p w14:paraId="51C0CFC2" w14:textId="476B34E5" w:rsidR="00794B93" w:rsidRPr="00676AEE" w:rsidRDefault="00537C19" w:rsidP="00EF0361">
            <w:pPr>
              <w:rPr>
                <w:noProof/>
              </w:rPr>
            </w:pPr>
            <w:r w:rsidRPr="00676AEE">
              <w:object w:dxaOrig="6439" w:dyaOrig="4840" w14:anchorId="46110DE8">
                <v:shape id="_x0000_i1034" type="#_x0000_t75" style="width:277.5pt;height:208.5pt" o:ole="">
                  <v:imagedata r:id="rId267" o:title=""/>
                </v:shape>
                <o:OLEObject Type="Embed" ProgID="PBrush" ShapeID="_x0000_i1034" DrawAspect="Content" ObjectID="_1729664448" r:id="rId268"/>
              </w:object>
            </w:r>
          </w:p>
          <w:p w14:paraId="6CEF1439" w14:textId="77777777" w:rsidR="00794B93" w:rsidRPr="00676AEE" w:rsidRDefault="00794B93" w:rsidP="00EF0361">
            <w:pPr>
              <w:rPr>
                <w:noProof/>
              </w:rPr>
            </w:pPr>
          </w:p>
        </w:tc>
      </w:tr>
      <w:tr w:rsidR="00794B93" w:rsidRPr="00676AEE" w14:paraId="4FBD9501" w14:textId="77777777" w:rsidTr="00EF0361">
        <w:tc>
          <w:tcPr>
            <w:tcW w:w="3078" w:type="dxa"/>
            <w:shd w:val="clear" w:color="auto" w:fill="auto"/>
          </w:tcPr>
          <w:p w14:paraId="196CB8CE" w14:textId="77777777" w:rsidR="00794B93" w:rsidRPr="00676AEE" w:rsidRDefault="00794B93" w:rsidP="00EF0361">
            <w:pPr>
              <w:ind w:left="360"/>
            </w:pPr>
          </w:p>
          <w:p w14:paraId="7AFA81E9"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Next, it will bring you to the Zone Setpoint and Zone Min/Max Temperatures screen. This is just to allow you to confirm that the Min/Max values that are entered are correct. Click the arrow forward button.</w:t>
            </w:r>
          </w:p>
          <w:p w14:paraId="7756C7FE" w14:textId="77777777" w:rsidR="00794B93" w:rsidRPr="00676AEE" w:rsidRDefault="00794B93" w:rsidP="00EF0361">
            <w:pPr>
              <w:rPr>
                <w:u w:val="single"/>
              </w:rPr>
            </w:pPr>
          </w:p>
        </w:tc>
        <w:tc>
          <w:tcPr>
            <w:tcW w:w="5778" w:type="dxa"/>
            <w:shd w:val="clear" w:color="auto" w:fill="auto"/>
          </w:tcPr>
          <w:p w14:paraId="57436152" w14:textId="77777777" w:rsidR="00794B93" w:rsidRPr="00676AEE" w:rsidRDefault="00377F34" w:rsidP="00EF0361">
            <w:pPr>
              <w:rPr>
                <w:noProof/>
              </w:rPr>
            </w:pPr>
            <w:r w:rsidRPr="00676AEE">
              <w:object w:dxaOrig="9615" w:dyaOrig="7260" w14:anchorId="174F5566">
                <v:shape id="_x0000_i1035" type="#_x0000_t75" style="width:276.75pt;height:207.75pt" o:ole="">
                  <v:imagedata r:id="rId269" o:title=""/>
                </v:shape>
                <o:OLEObject Type="Embed" ProgID="PBrush" ShapeID="_x0000_i1035" DrawAspect="Content" ObjectID="_1729664449" r:id="rId270"/>
              </w:object>
            </w:r>
          </w:p>
          <w:p w14:paraId="4EF95EFB" w14:textId="77777777" w:rsidR="00794B93" w:rsidRPr="00676AEE" w:rsidRDefault="00794B93" w:rsidP="00EF0361">
            <w:pPr>
              <w:rPr>
                <w:noProof/>
              </w:rPr>
            </w:pPr>
          </w:p>
        </w:tc>
      </w:tr>
      <w:tr w:rsidR="00794B93" w:rsidRPr="00676AEE" w14:paraId="6F5DED61" w14:textId="77777777" w:rsidTr="00EF0361">
        <w:tc>
          <w:tcPr>
            <w:tcW w:w="3078" w:type="dxa"/>
            <w:shd w:val="clear" w:color="auto" w:fill="auto"/>
          </w:tcPr>
          <w:p w14:paraId="370A2EB1" w14:textId="77777777" w:rsidR="00794B93" w:rsidRPr="00676AEE" w:rsidRDefault="00794B93" w:rsidP="00EF0361">
            <w:pPr>
              <w:ind w:left="360"/>
            </w:pPr>
          </w:p>
          <w:p w14:paraId="1CAE0249"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Click OK on this screen to start the “recalculation” of the zone delta limits.</w:t>
            </w:r>
          </w:p>
          <w:p w14:paraId="5A9A7705" w14:textId="77777777" w:rsidR="00794B93" w:rsidRPr="00676AEE" w:rsidRDefault="00794B93" w:rsidP="00EF0361">
            <w:pPr>
              <w:rPr>
                <w:u w:val="single"/>
              </w:rPr>
            </w:pPr>
          </w:p>
        </w:tc>
        <w:tc>
          <w:tcPr>
            <w:tcW w:w="5778" w:type="dxa"/>
            <w:shd w:val="clear" w:color="auto" w:fill="auto"/>
          </w:tcPr>
          <w:p w14:paraId="72D4E61C" w14:textId="0286BC09" w:rsidR="00794B93" w:rsidRPr="00676AEE" w:rsidRDefault="00537C19" w:rsidP="00EF0361">
            <w:pPr>
              <w:rPr>
                <w:noProof/>
              </w:rPr>
            </w:pPr>
            <w:r w:rsidRPr="00676AEE">
              <w:object w:dxaOrig="6410" w:dyaOrig="4840" w14:anchorId="598BF4E8">
                <v:shape id="_x0000_i1036" type="#_x0000_t75" style="width:277.5pt;height:208.5pt" o:ole="">
                  <v:imagedata r:id="rId271" o:title=""/>
                </v:shape>
                <o:OLEObject Type="Embed" ProgID="PBrush" ShapeID="_x0000_i1036" DrawAspect="Content" ObjectID="_1729664450" r:id="rId272"/>
              </w:object>
            </w:r>
          </w:p>
          <w:p w14:paraId="6C8CC491" w14:textId="77777777" w:rsidR="00794B93" w:rsidRPr="00676AEE" w:rsidRDefault="00794B93" w:rsidP="00EF0361">
            <w:pPr>
              <w:rPr>
                <w:noProof/>
              </w:rPr>
            </w:pPr>
          </w:p>
        </w:tc>
      </w:tr>
    </w:tbl>
    <w:p w14:paraId="01688213" w14:textId="77777777" w:rsidR="00794B93" w:rsidRPr="00676AEE" w:rsidRDefault="00794B93" w:rsidP="00794B93"/>
    <w:p w14:paraId="2152D2AB" w14:textId="77777777" w:rsidR="00794B93" w:rsidRPr="00676AEE" w:rsidRDefault="00794B93" w:rsidP="00794B93">
      <w:r w:rsidRPr="00676AEE">
        <w:t xml:space="preserve">The software will now automatically change some of the default settings of the software, to settings that are more applicable to your specific oven, </w:t>
      </w:r>
      <w:proofErr w:type="gramStart"/>
      <w:r w:rsidRPr="00676AEE">
        <w:t>in regards to</w:t>
      </w:r>
      <w:proofErr w:type="gramEnd"/>
      <w:r w:rsidRPr="00676AEE">
        <w:t xml:space="preserve"> how it calculates the suggested recipe setpoints. When the calculation is completed, it will return you to your original profile plot, and it will display a new “Predicted” recipe suggestion that your oven should be able to maintain.</w:t>
      </w:r>
    </w:p>
    <w:p w14:paraId="0168B3B5" w14:textId="77777777" w:rsidR="00794B93" w:rsidRPr="00676AEE" w:rsidRDefault="00794B93" w:rsidP="00794B93"/>
    <w:p w14:paraId="28C2CD9B" w14:textId="77777777" w:rsidR="00281EA2" w:rsidRPr="00B1186A" w:rsidRDefault="00281EA2" w:rsidP="00281EA2"/>
    <w:p w14:paraId="183B1889" w14:textId="178DE75C" w:rsidR="0071023B" w:rsidRPr="0071023B" w:rsidRDefault="0071023B" w:rsidP="00CA1F86">
      <w:bookmarkStart w:id="7058" w:name="_Toc333825427"/>
      <w:bookmarkStart w:id="7059" w:name="_Toc394411687"/>
      <w:bookmarkStart w:id="7060" w:name="_Toc394486327"/>
      <w:bookmarkStart w:id="7061" w:name="_Toc394583413"/>
      <w:bookmarkStart w:id="7062" w:name="_Toc468168395"/>
      <w:bookmarkStart w:id="7063" w:name="_Toc468175440"/>
      <w:bookmarkEnd w:id="6846"/>
      <w:bookmarkEnd w:id="6847"/>
      <w:bookmarkEnd w:id="6848"/>
    </w:p>
    <w:p w14:paraId="2D92A928" w14:textId="5E0B0A8A" w:rsidR="00B8428B" w:rsidRDefault="00B8428B" w:rsidP="00B8428B">
      <w:pPr>
        <w:pStyle w:val="Heading1"/>
      </w:pPr>
      <w:bookmarkStart w:id="7064" w:name="_Toc532836385"/>
      <w:bookmarkStart w:id="7065" w:name="_Toc532856675"/>
      <w:bookmarkStart w:id="7066" w:name="_Toc532856849"/>
      <w:bookmarkStart w:id="7067" w:name="_Toc53042098"/>
      <w:bookmarkStart w:id="7068" w:name="_Toc53042274"/>
      <w:bookmarkStart w:id="7069" w:name="_Toc53042504"/>
      <w:bookmarkStart w:id="7070" w:name="_Toc86846255"/>
      <w:bookmarkStart w:id="7071" w:name="_Toc86846437"/>
      <w:bookmarkStart w:id="7072" w:name="_Toc119049824"/>
      <w:bookmarkStart w:id="7073" w:name="_Toc119050570"/>
      <w:bookmarkStart w:id="7074" w:name="_Toc119050760"/>
      <w:bookmarkStart w:id="7075" w:name="_Toc469038825"/>
      <w:bookmarkStart w:id="7076" w:name="_Toc469038880"/>
      <w:bookmarkStart w:id="7077" w:name="_Toc469042039"/>
      <w:bookmarkStart w:id="7078" w:name="_Toc469043236"/>
      <w:bookmarkStart w:id="7079" w:name="_Toc469043540"/>
      <w:bookmarkStart w:id="7080" w:name="_Toc469043816"/>
      <w:bookmarkStart w:id="7081" w:name="_Toc469043858"/>
      <w:bookmarkStart w:id="7082" w:name="_Toc469139470"/>
      <w:bookmarkStart w:id="7083" w:name="_Toc469152915"/>
      <w:bookmarkStart w:id="7084" w:name="_Toc469613010"/>
      <w:bookmarkStart w:id="7085" w:name="_Toc491174925"/>
      <w:bookmarkStart w:id="7086" w:name="_Toc491175145"/>
      <w:bookmarkStart w:id="7087" w:name="_Toc491264054"/>
      <w:r>
        <w:lastRenderedPageBreak/>
        <w:t>Appendix C: Configuration Program</w:t>
      </w:r>
      <w:bookmarkEnd w:id="7064"/>
      <w:bookmarkEnd w:id="7065"/>
      <w:bookmarkEnd w:id="7066"/>
      <w:bookmarkEnd w:id="7067"/>
      <w:bookmarkEnd w:id="7068"/>
      <w:bookmarkEnd w:id="7069"/>
      <w:bookmarkEnd w:id="7070"/>
      <w:bookmarkEnd w:id="7071"/>
      <w:bookmarkEnd w:id="7072"/>
      <w:bookmarkEnd w:id="7073"/>
      <w:bookmarkEnd w:id="7074"/>
    </w:p>
    <w:p w14:paraId="6E702072" w14:textId="77777777" w:rsidR="00B8428B" w:rsidRPr="00F0388A" w:rsidRDefault="00B8428B" w:rsidP="00B8428B">
      <w:r w:rsidRPr="00F0388A">
        <w:t>The system has many individual software settings that can be changed to suit the user</w:t>
      </w:r>
      <w:r>
        <w:t>’</w:t>
      </w:r>
      <w:r w:rsidRPr="00F0388A">
        <w:t>s p</w:t>
      </w:r>
      <w:r>
        <w:t xml:space="preserve">rocess and or hardware set up. </w:t>
      </w:r>
      <w:r w:rsidRPr="00F0388A">
        <w:t>The</w:t>
      </w:r>
      <w:r w:rsidRPr="00F50F63">
        <w:t xml:space="preserve"> </w:t>
      </w:r>
      <w:r>
        <w:t>c</w:t>
      </w:r>
      <w:r w:rsidRPr="00F0388A">
        <w:t xml:space="preserve">onfiguration </w:t>
      </w:r>
      <w:r>
        <w:t xml:space="preserve">program </w:t>
      </w:r>
      <w:r w:rsidRPr="00F0388A">
        <w:t>tool facilitate</w:t>
      </w:r>
      <w:r>
        <w:t>s</w:t>
      </w:r>
      <w:r w:rsidRPr="00F0388A">
        <w:t xml:space="preserve"> quick and easy system setting changes</w:t>
      </w:r>
      <w:r>
        <w:t>,</w:t>
      </w:r>
      <w:r w:rsidRPr="00F0388A">
        <w:t xml:space="preserve"> saving the user from the complications of manually editing the configuration files.  </w:t>
      </w:r>
    </w:p>
    <w:p w14:paraId="5E99A91A" w14:textId="77777777" w:rsidR="00B8428B" w:rsidRPr="00F0388A" w:rsidRDefault="00B8428B" w:rsidP="00B8428B"/>
    <w:p w14:paraId="47F935AB" w14:textId="77777777" w:rsidR="00B8428B" w:rsidRPr="004D6ABC" w:rsidRDefault="00B8428B" w:rsidP="00B8428B">
      <w:r w:rsidRPr="004D6ABC">
        <w:rPr>
          <w:b/>
        </w:rPr>
        <w:t>Note</w:t>
      </w:r>
      <w:r w:rsidRPr="00591CFC">
        <w:rPr>
          <w:b/>
        </w:rPr>
        <w:t>:</w:t>
      </w:r>
      <w:r>
        <w:rPr>
          <w:b/>
        </w:rPr>
        <w:t xml:space="preserve"> </w:t>
      </w:r>
      <w:r>
        <w:t xml:space="preserve"> O</w:t>
      </w:r>
      <w:r w:rsidRPr="00F0388A">
        <w:t xml:space="preserve">nly </w:t>
      </w:r>
      <w:r>
        <w:t xml:space="preserve">persons </w:t>
      </w:r>
      <w:r w:rsidRPr="00F0388A">
        <w:t>with advanced training</w:t>
      </w:r>
      <w:r>
        <w:t xml:space="preserve"> in the automatic system software should modify these settings</w:t>
      </w:r>
      <w:r w:rsidRPr="00F0388A">
        <w:t>.</w:t>
      </w:r>
      <w:r w:rsidRPr="004D6ABC">
        <w:t xml:space="preserve"> Changes using this tool will directly affect the</w:t>
      </w:r>
      <w:r>
        <w:t xml:space="preserve"> data collected by the system. </w:t>
      </w:r>
      <w:r w:rsidRPr="004D6ABC">
        <w:t>Configuration software tool location:</w:t>
      </w:r>
    </w:p>
    <w:p w14:paraId="3E8CB830" w14:textId="77777777" w:rsidR="00B8428B" w:rsidRPr="00F0388A" w:rsidRDefault="00B8428B" w:rsidP="00B8428B">
      <w:pPr>
        <w:pStyle w:val="PlainText"/>
      </w:pPr>
      <w:r>
        <w:t>C:\software root directory\</w:t>
      </w:r>
      <w:r w:rsidRPr="00F0388A">
        <w:t>Config</w:t>
      </w:r>
      <w:r>
        <w:t>urationProgram</w:t>
      </w:r>
      <w:r w:rsidRPr="00F0388A">
        <w:t>.exe</w:t>
      </w:r>
    </w:p>
    <w:p w14:paraId="3782E5D3" w14:textId="77777777" w:rsidR="00B8428B" w:rsidRDefault="00B8428B" w:rsidP="00E14151">
      <w:pPr>
        <w:pStyle w:val="Heading2"/>
      </w:pPr>
      <w:bookmarkStart w:id="7088" w:name="_Toc532856676"/>
      <w:bookmarkStart w:id="7089" w:name="_Toc532856850"/>
      <w:bookmarkStart w:id="7090" w:name="_Toc53042099"/>
      <w:bookmarkStart w:id="7091" w:name="_Toc53042275"/>
      <w:bookmarkStart w:id="7092" w:name="_Toc86846256"/>
      <w:bookmarkStart w:id="7093" w:name="_Toc86846438"/>
      <w:bookmarkStart w:id="7094" w:name="_Toc119049825"/>
      <w:bookmarkStart w:id="7095" w:name="_Toc119050571"/>
      <w:bookmarkStart w:id="7096" w:name="_Toc119050761"/>
      <w:r w:rsidRPr="00F0388A">
        <w:t xml:space="preserve">User Settings </w:t>
      </w:r>
      <w:r>
        <w:t>T</w:t>
      </w:r>
      <w:r w:rsidRPr="00F0388A">
        <w:t>ab</w:t>
      </w:r>
      <w:bookmarkEnd w:id="7088"/>
      <w:bookmarkEnd w:id="7089"/>
      <w:bookmarkEnd w:id="7090"/>
      <w:bookmarkEnd w:id="7091"/>
      <w:bookmarkEnd w:id="7092"/>
      <w:bookmarkEnd w:id="7093"/>
      <w:bookmarkEnd w:id="7094"/>
      <w:bookmarkEnd w:id="7095"/>
      <w:bookmarkEnd w:id="7096"/>
    </w:p>
    <w:p w14:paraId="33B7A812" w14:textId="77777777" w:rsidR="00B8428B" w:rsidRPr="00AD4DC4" w:rsidRDefault="00B8428B" w:rsidP="00B8428B">
      <w:pPr>
        <w:rPr>
          <w:sz w:val="8"/>
        </w:rPr>
      </w:pPr>
    </w:p>
    <w:p w14:paraId="27B77AE7" w14:textId="77777777" w:rsidR="00B8428B" w:rsidRDefault="00B8428B" w:rsidP="00B8428B">
      <w:r>
        <w:rPr>
          <w:noProof/>
          <w:sz w:val="10"/>
          <w:szCs w:val="10"/>
        </w:rPr>
        <w:drawing>
          <wp:anchor distT="0" distB="0" distL="114300" distR="114300" simplePos="0" relativeHeight="252030976" behindDoc="1" locked="0" layoutInCell="1" allowOverlap="1" wp14:anchorId="5AAB7D1E" wp14:editId="323F7FC0">
            <wp:simplePos x="0" y="0"/>
            <wp:positionH relativeFrom="column">
              <wp:posOffset>2134870</wp:posOffset>
            </wp:positionH>
            <wp:positionV relativeFrom="paragraph">
              <wp:posOffset>254000</wp:posOffset>
            </wp:positionV>
            <wp:extent cx="3568700" cy="3392170"/>
            <wp:effectExtent l="0" t="0" r="0" b="0"/>
            <wp:wrapTight wrapText="left">
              <wp:wrapPolygon edited="0">
                <wp:start x="0" y="0"/>
                <wp:lineTo x="0" y="21471"/>
                <wp:lineTo x="21446" y="21471"/>
                <wp:lineTo x="21446" y="0"/>
                <wp:lineTo x="0" y="0"/>
              </wp:wrapPolygon>
            </wp:wrapTight>
            <wp:docPr id="2986" name="Picture 2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screen 2.pn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3568700" cy="3392170"/>
                    </a:xfrm>
                    <a:prstGeom prst="rect">
                      <a:avLst/>
                    </a:prstGeom>
                  </pic:spPr>
                </pic:pic>
              </a:graphicData>
            </a:graphic>
            <wp14:sizeRelH relativeFrom="margin">
              <wp14:pctWidth>0</wp14:pctWidth>
            </wp14:sizeRelH>
            <wp14:sizeRelV relativeFrom="margin">
              <wp14:pctHeight>0</wp14:pctHeight>
            </wp14:sizeRelV>
          </wp:anchor>
        </w:drawing>
      </w:r>
      <w:r>
        <w:rPr>
          <w:b/>
        </w:rPr>
        <w:t xml:space="preserve">Allowable Change </w:t>
      </w:r>
      <w:r>
        <w:t>– Defines how much deviation is allowed in any one of the 30 probe TC’s before a Warning condition is generated.</w:t>
      </w:r>
    </w:p>
    <w:p w14:paraId="44F2CAE2" w14:textId="77777777" w:rsidR="00B8428B" w:rsidRPr="004D6ABC" w:rsidRDefault="00B8428B" w:rsidP="00B8428B">
      <w:pPr>
        <w:rPr>
          <w:sz w:val="10"/>
          <w:szCs w:val="10"/>
        </w:rPr>
      </w:pPr>
    </w:p>
    <w:p w14:paraId="315E0736" w14:textId="77777777" w:rsidR="00B8428B" w:rsidRPr="009A0C57" w:rsidRDefault="00B8428B" w:rsidP="00B8428B">
      <w:r>
        <w:rPr>
          <w:b/>
        </w:rPr>
        <w:t>Exclusion</w:t>
      </w:r>
      <w:r>
        <w:t xml:space="preserve"> – Allows user to disable any of the 30 probe TC’s from the VP calculations.</w:t>
      </w:r>
    </w:p>
    <w:p w14:paraId="7F47648D" w14:textId="77777777" w:rsidR="00B8428B" w:rsidRPr="004D6ABC" w:rsidRDefault="00B8428B" w:rsidP="00B8428B">
      <w:pPr>
        <w:rPr>
          <w:b/>
          <w:sz w:val="10"/>
          <w:szCs w:val="10"/>
        </w:rPr>
      </w:pPr>
    </w:p>
    <w:p w14:paraId="70E96F6E" w14:textId="3AC433F1" w:rsidR="00B8428B" w:rsidRDefault="00B8428B" w:rsidP="00B8428B">
      <w:r>
        <w:rPr>
          <w:b/>
        </w:rPr>
        <w:t>D</w:t>
      </w:r>
      <w:r w:rsidRPr="00F0388A">
        <w:rPr>
          <w:b/>
        </w:rPr>
        <w:t xml:space="preserve">isplay Host </w:t>
      </w:r>
      <w:r>
        <w:rPr>
          <w:b/>
        </w:rPr>
        <w:t>S</w:t>
      </w:r>
      <w:r w:rsidRPr="00F0388A">
        <w:rPr>
          <w:b/>
        </w:rPr>
        <w:t>creen</w:t>
      </w:r>
      <w:r w:rsidRPr="00F0388A">
        <w:t xml:space="preserve"> – Enables/disables the display of the Host diagnostic screen.  </w:t>
      </w:r>
    </w:p>
    <w:p w14:paraId="14097720" w14:textId="419C6FE3" w:rsidR="00317D33" w:rsidRDefault="00317D33" w:rsidP="00B8428B"/>
    <w:p w14:paraId="40300DA9" w14:textId="77777777" w:rsidR="00317D33" w:rsidRPr="008175A8" w:rsidRDefault="00317D33" w:rsidP="00317D33">
      <w:r w:rsidRPr="002C3095">
        <w:rPr>
          <w:b/>
        </w:rPr>
        <w:t>Use Baseline Profile Expiration</w:t>
      </w:r>
      <w:r w:rsidRPr="008175A8">
        <w:t xml:space="preserve"> – Automatically require new baseline profiles after specified number of days</w:t>
      </w:r>
      <w:r>
        <w:t>.</w:t>
      </w:r>
    </w:p>
    <w:p w14:paraId="4664B2B1" w14:textId="77777777" w:rsidR="00B8428B" w:rsidRPr="004D6ABC" w:rsidRDefault="00B8428B" w:rsidP="00B8428B">
      <w:pPr>
        <w:rPr>
          <w:sz w:val="10"/>
        </w:rPr>
      </w:pPr>
    </w:p>
    <w:p w14:paraId="20280127" w14:textId="77777777" w:rsidR="00B8428B" w:rsidRPr="00B1186A" w:rsidRDefault="00B8428B" w:rsidP="00B8428B">
      <w:pPr>
        <w:rPr>
          <w:b/>
        </w:rPr>
      </w:pPr>
      <w:r w:rsidRPr="00B1186A">
        <w:rPr>
          <w:b/>
        </w:rPr>
        <w:t xml:space="preserve">Temperature </w:t>
      </w:r>
      <w:r>
        <w:rPr>
          <w:b/>
        </w:rPr>
        <w:t>T</w:t>
      </w:r>
      <w:r w:rsidRPr="00B1186A">
        <w:rPr>
          <w:b/>
        </w:rPr>
        <w:t xml:space="preserve">riggers and </w:t>
      </w:r>
      <w:r>
        <w:rPr>
          <w:b/>
        </w:rPr>
        <w:t>S</w:t>
      </w:r>
      <w:r w:rsidRPr="00B1186A">
        <w:rPr>
          <w:b/>
        </w:rPr>
        <w:t xml:space="preserve">ample </w:t>
      </w:r>
      <w:r>
        <w:rPr>
          <w:b/>
        </w:rPr>
        <w:t>R</w:t>
      </w:r>
      <w:r w:rsidRPr="00B1186A">
        <w:rPr>
          <w:b/>
        </w:rPr>
        <w:t>ates</w:t>
      </w:r>
    </w:p>
    <w:p w14:paraId="39C0E845" w14:textId="0E88D108" w:rsidR="00B8428B" w:rsidRDefault="00B8428B" w:rsidP="00B8428B">
      <w:r w:rsidRPr="00B1186A">
        <w:t xml:space="preserve">The temperature triggers dictate when the profile begins and ends allowing for more consistent data collection.  </w:t>
      </w:r>
      <w:r w:rsidRPr="004D6ABC">
        <w:t xml:space="preserve">This area of the tool allows you to change the temperature trigger values as well as sample rate for each application type.  </w:t>
      </w:r>
    </w:p>
    <w:p w14:paraId="00CFF165" w14:textId="446C5442" w:rsidR="00317D33" w:rsidRPr="004D6ABC" w:rsidRDefault="00317D33" w:rsidP="00B8428B"/>
    <w:p w14:paraId="389B7443" w14:textId="77777777" w:rsidR="00B8428B" w:rsidRPr="004D6ABC" w:rsidRDefault="00B8428B" w:rsidP="00B8428B">
      <w:pPr>
        <w:rPr>
          <w:sz w:val="8"/>
        </w:rPr>
      </w:pPr>
    </w:p>
    <w:p w14:paraId="472214C1" w14:textId="77777777" w:rsidR="008F6D09" w:rsidRDefault="008F6D09" w:rsidP="00B8428B">
      <w:pPr>
        <w:rPr>
          <w:ins w:id="7097" w:author="Ryan Beck" w:date="2022-10-10T12:57:00Z"/>
        </w:rPr>
      </w:pPr>
    </w:p>
    <w:p w14:paraId="00C0B515" w14:textId="77777777" w:rsidR="008F6D09" w:rsidRDefault="008F6D09" w:rsidP="00B8428B">
      <w:pPr>
        <w:rPr>
          <w:ins w:id="7098" w:author="Ryan Beck" w:date="2022-10-10T12:57:00Z"/>
        </w:rPr>
      </w:pPr>
    </w:p>
    <w:p w14:paraId="5E5E8D28" w14:textId="77777777" w:rsidR="008F6D09" w:rsidRDefault="008F6D09" w:rsidP="00B8428B">
      <w:pPr>
        <w:rPr>
          <w:ins w:id="7099" w:author="Ryan Beck" w:date="2022-10-10T12:57:00Z"/>
        </w:rPr>
      </w:pPr>
    </w:p>
    <w:p w14:paraId="3EC7F5F9" w14:textId="04B63D69" w:rsidR="00B8428B" w:rsidRPr="00B1186A" w:rsidRDefault="00B8428B" w:rsidP="00B8428B">
      <w:r w:rsidRPr="00B1186A">
        <w:t>There are three temperature triggers:</w:t>
      </w:r>
    </w:p>
    <w:p w14:paraId="18341DD0" w14:textId="77777777" w:rsidR="00B8428B" w:rsidRPr="00B1186A" w:rsidRDefault="00B8428B" w:rsidP="00B8428B">
      <w:pPr>
        <w:spacing w:before="60" w:after="60"/>
        <w:ind w:left="360"/>
      </w:pPr>
      <w:r w:rsidRPr="00B1186A">
        <w:rPr>
          <w:b/>
        </w:rPr>
        <w:t>Start -</w:t>
      </w:r>
      <w:r w:rsidRPr="00B1186A">
        <w:t xml:space="preserve">The profile Start temperature trigger is always 2C above the “Maximum Product Temperature at start of profile” setting in the Global tab of the Global Preferences screen.  This value can be changed as needed from </w:t>
      </w:r>
      <w:r>
        <w:t>a</w:t>
      </w:r>
      <w:r w:rsidRPr="00B1186A">
        <w:t xml:space="preserve">s low as 15C to as high as 40C.  </w:t>
      </w:r>
    </w:p>
    <w:p w14:paraId="22686B90" w14:textId="77777777" w:rsidR="00B8428B" w:rsidRPr="00B1186A" w:rsidRDefault="00B8428B" w:rsidP="00B8428B">
      <w:pPr>
        <w:spacing w:before="60" w:after="60"/>
        <w:ind w:left="360"/>
      </w:pPr>
      <w:proofErr w:type="spellStart"/>
      <w:r>
        <w:rPr>
          <w:b/>
        </w:rPr>
        <w:t>Mid P</w:t>
      </w:r>
      <w:r w:rsidRPr="00B1186A">
        <w:rPr>
          <w:b/>
        </w:rPr>
        <w:t>oint</w:t>
      </w:r>
      <w:proofErr w:type="spellEnd"/>
      <w:r w:rsidRPr="00B1186A">
        <w:rPr>
          <w:b/>
        </w:rPr>
        <w:t xml:space="preserve"> –</w:t>
      </w:r>
      <w:r>
        <w:t xml:space="preserve"> The Mid</w:t>
      </w:r>
      <w:r w:rsidRPr="00B1186A">
        <w:t>point temperature t</w:t>
      </w:r>
      <w:r>
        <w:t>rigger must be higher than the Start trigger, and the Stop</w:t>
      </w:r>
      <w:r w:rsidRPr="00B1186A">
        <w:t xml:space="preserve"> trigger.  Be sure the temperature in your heated process will achieve this setting or the profile will fail.  </w:t>
      </w:r>
    </w:p>
    <w:p w14:paraId="1AF3333B" w14:textId="77777777" w:rsidR="00B8428B" w:rsidRDefault="00B8428B" w:rsidP="00B8428B">
      <w:pPr>
        <w:spacing w:before="60" w:after="60"/>
        <w:ind w:left="360"/>
      </w:pPr>
      <w:r>
        <w:rPr>
          <w:b/>
        </w:rPr>
        <w:t>Stop</w:t>
      </w:r>
      <w:r w:rsidRPr="00B1186A">
        <w:rPr>
          <w:b/>
        </w:rPr>
        <w:t xml:space="preserve"> –</w:t>
      </w:r>
      <w:r w:rsidRPr="00B1186A">
        <w:t xml:space="preserve"> The profile will end when all of the thermocouples attached to the</w:t>
      </w:r>
      <w:r>
        <w:t xml:space="preserve"> profiler have cooled to below the Stop </w:t>
      </w:r>
      <w:r w:rsidRPr="00B1186A">
        <w:t>Temperature tri</w:t>
      </w:r>
      <w:r>
        <w:t>gger setting.</w:t>
      </w:r>
    </w:p>
    <w:p w14:paraId="7F010F95" w14:textId="77777777" w:rsidR="00B8428B" w:rsidRPr="00AD4DC4" w:rsidRDefault="00B8428B" w:rsidP="00B8428B">
      <w:pPr>
        <w:spacing w:before="60" w:after="60"/>
        <w:rPr>
          <w:sz w:val="4"/>
        </w:rPr>
      </w:pPr>
    </w:p>
    <w:p w14:paraId="66BFCD53" w14:textId="77777777" w:rsidR="00B8428B" w:rsidRPr="00B1186A" w:rsidRDefault="00B8428B" w:rsidP="00B8428B">
      <w:r w:rsidRPr="00B1186A">
        <w:rPr>
          <w:b/>
        </w:rPr>
        <w:t xml:space="preserve">Sample </w:t>
      </w:r>
      <w:r>
        <w:rPr>
          <w:b/>
        </w:rPr>
        <w:t>r</w:t>
      </w:r>
      <w:r w:rsidRPr="00B1186A">
        <w:rPr>
          <w:b/>
        </w:rPr>
        <w:t>ate –</w:t>
      </w:r>
      <w:r w:rsidRPr="00B1186A">
        <w:t xml:space="preserve"> Set the sample rate for each application type.  </w:t>
      </w:r>
    </w:p>
    <w:p w14:paraId="6734CF47" w14:textId="77777777" w:rsidR="00B8428B" w:rsidRPr="00CA1F86" w:rsidRDefault="00B8428B" w:rsidP="00B8428B">
      <w:r>
        <w:br w:type="page"/>
      </w:r>
    </w:p>
    <w:p w14:paraId="3E874DB1" w14:textId="77777777" w:rsidR="008E4025" w:rsidRDefault="008E4025" w:rsidP="00C67678">
      <w:pPr>
        <w:pStyle w:val="Heading3"/>
      </w:pPr>
      <w:bookmarkStart w:id="7100" w:name="_Toc527644512"/>
      <w:bookmarkStart w:id="7101" w:name="_Toc528426800"/>
      <w:bookmarkStart w:id="7102" w:name="_Toc528427089"/>
      <w:bookmarkStart w:id="7103" w:name="_Toc532827501"/>
      <w:bookmarkStart w:id="7104" w:name="_Toc532827909"/>
      <w:bookmarkStart w:id="7105" w:name="_Toc532856851"/>
      <w:bookmarkStart w:id="7106" w:name="_Toc53042276"/>
      <w:bookmarkStart w:id="7107" w:name="_Toc86846439"/>
      <w:bookmarkStart w:id="7108" w:name="_Toc119050572"/>
      <w:bookmarkStart w:id="7109" w:name="_Toc119050762"/>
      <w:r>
        <w:lastRenderedPageBreak/>
        <w:t>Use Baseline Profile Expiration</w:t>
      </w:r>
      <w:bookmarkEnd w:id="7100"/>
      <w:bookmarkEnd w:id="7101"/>
      <w:bookmarkEnd w:id="7102"/>
      <w:bookmarkEnd w:id="7103"/>
      <w:bookmarkEnd w:id="7104"/>
      <w:bookmarkEnd w:id="7105"/>
      <w:bookmarkEnd w:id="7106"/>
      <w:bookmarkEnd w:id="7107"/>
      <w:bookmarkEnd w:id="7108"/>
      <w:bookmarkEnd w:id="7109"/>
    </w:p>
    <w:p w14:paraId="67BC5145" w14:textId="77777777" w:rsidR="008E4025" w:rsidRDefault="008E4025" w:rsidP="008E4025"/>
    <w:p w14:paraId="3E86B954" w14:textId="77777777" w:rsidR="008E4025" w:rsidRDefault="008E4025" w:rsidP="008E4025">
      <w:r>
        <w:t>Enabling this function allows the system to require a new baseline profile is run after a specified number of days have elapsed. When enabled, additional functions will appear on various screens in the software.</w:t>
      </w:r>
    </w:p>
    <w:p w14:paraId="5180AF9E" w14:textId="77777777" w:rsidR="008E4025" w:rsidRDefault="008E4025" w:rsidP="008E4025">
      <w:r>
        <w:rPr>
          <w:b/>
          <w:noProof/>
        </w:rPr>
        <w:drawing>
          <wp:anchor distT="0" distB="0" distL="114300" distR="114300" simplePos="0" relativeHeight="252116992" behindDoc="1" locked="0" layoutInCell="1" allowOverlap="1" wp14:anchorId="04414D7D" wp14:editId="1D1B4BDA">
            <wp:simplePos x="0" y="0"/>
            <wp:positionH relativeFrom="column">
              <wp:posOffset>2503805</wp:posOffset>
            </wp:positionH>
            <wp:positionV relativeFrom="paragraph">
              <wp:posOffset>49530</wp:posOffset>
            </wp:positionV>
            <wp:extent cx="3424555" cy="2858135"/>
            <wp:effectExtent l="0" t="0" r="4445" b="0"/>
            <wp:wrapTight wrapText="left">
              <wp:wrapPolygon edited="0">
                <wp:start x="0" y="0"/>
                <wp:lineTo x="0" y="21451"/>
                <wp:lineTo x="21508" y="21451"/>
                <wp:lineTo x="21508" y="0"/>
                <wp:lineTo x="0" y="0"/>
              </wp:wrapPolygon>
            </wp:wrapTight>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Baseline Profile Expiration.png"/>
                    <pic:cNvPicPr/>
                  </pic:nvPicPr>
                  <pic:blipFill>
                    <a:blip r:embed="rId274">
                      <a:extLst>
                        <a:ext uri="{28A0092B-C50C-407E-A947-70E740481C1C}">
                          <a14:useLocalDpi xmlns:a14="http://schemas.microsoft.com/office/drawing/2010/main" val="0"/>
                        </a:ext>
                      </a:extLst>
                    </a:blip>
                    <a:stretch>
                      <a:fillRect/>
                    </a:stretch>
                  </pic:blipFill>
                  <pic:spPr>
                    <a:xfrm>
                      <a:off x="0" y="0"/>
                      <a:ext cx="3424555" cy="2858135"/>
                    </a:xfrm>
                    <a:prstGeom prst="rect">
                      <a:avLst/>
                    </a:prstGeom>
                  </pic:spPr>
                </pic:pic>
              </a:graphicData>
            </a:graphic>
            <wp14:sizeRelH relativeFrom="margin">
              <wp14:pctWidth>0</wp14:pctWidth>
            </wp14:sizeRelH>
            <wp14:sizeRelV relativeFrom="margin">
              <wp14:pctHeight>0</wp14:pctHeight>
            </wp14:sizeRelV>
          </wp:anchor>
        </w:drawing>
      </w:r>
    </w:p>
    <w:p w14:paraId="50DE3403" w14:textId="77777777" w:rsidR="008E4025" w:rsidRDefault="008E4025" w:rsidP="008E4025">
      <w:bookmarkStart w:id="7110" w:name="_Hlk526970594"/>
    </w:p>
    <w:p w14:paraId="777E3B57" w14:textId="4EF85724" w:rsidR="008E4025" w:rsidRDefault="008E4025" w:rsidP="008E4025">
      <w:r>
        <w:rPr>
          <w:b/>
        </w:rPr>
        <w:t>Global Preferences/e-APS Tab</w:t>
      </w:r>
      <w:r>
        <w:t xml:space="preserve"> </w:t>
      </w:r>
      <w:bookmarkEnd w:id="7110"/>
      <w:r>
        <w:t xml:space="preserve">– When it is enabled in the Configuration Program, it adds an additional selection at the bottom of this tab. Selecting the checkbox allows you to define the number of days after a baseline profile is run that it will automatically expire. This feature can be used to ensure that the system is always using an </w:t>
      </w:r>
      <w:del w:id="7111" w:author="Ryan Beck" w:date="2022-10-10T12:57:00Z">
        <w:r w:rsidDel="008F6D09">
          <w:delText>up to date</w:delText>
        </w:r>
      </w:del>
      <w:ins w:id="7112" w:author="Ryan Beck" w:date="2022-10-10T12:57:00Z">
        <w:r w:rsidR="008F6D09">
          <w:t>up-to-date</w:t>
        </w:r>
      </w:ins>
      <w:r>
        <w:t xml:space="preserve"> profile as the baseline.</w:t>
      </w:r>
    </w:p>
    <w:p w14:paraId="40B77A28" w14:textId="77777777" w:rsidR="008E4025" w:rsidRDefault="008E4025" w:rsidP="008E4025"/>
    <w:p w14:paraId="59D62C9E" w14:textId="77777777" w:rsidR="008E4025" w:rsidRPr="00BC10C1" w:rsidRDefault="008E4025" w:rsidP="008E4025">
      <w:r>
        <w:rPr>
          <w:noProof/>
        </w:rPr>
        <mc:AlternateContent>
          <mc:Choice Requires="wps">
            <w:drawing>
              <wp:anchor distT="0" distB="0" distL="114300" distR="114300" simplePos="0" relativeHeight="252138496" behindDoc="0" locked="0" layoutInCell="1" allowOverlap="1" wp14:anchorId="1FCFE3DB" wp14:editId="3B39A730">
                <wp:simplePos x="0" y="0"/>
                <wp:positionH relativeFrom="column">
                  <wp:posOffset>2647950</wp:posOffset>
                </wp:positionH>
                <wp:positionV relativeFrom="paragraph">
                  <wp:posOffset>346710</wp:posOffset>
                </wp:positionV>
                <wp:extent cx="2000250" cy="258445"/>
                <wp:effectExtent l="0" t="0" r="19050" b="27305"/>
                <wp:wrapNone/>
                <wp:docPr id="277" name="Rectangle 277"/>
                <wp:cNvGraphicFramePr/>
                <a:graphic xmlns:a="http://schemas.openxmlformats.org/drawingml/2006/main">
                  <a:graphicData uri="http://schemas.microsoft.com/office/word/2010/wordprocessingShape">
                    <wps:wsp>
                      <wps:cNvSpPr/>
                      <wps:spPr>
                        <a:xfrm>
                          <a:off x="0" y="0"/>
                          <a:ext cx="2000250" cy="258445"/>
                        </a:xfrm>
                        <a:prstGeom prst="rect">
                          <a:avLst/>
                        </a:prstGeom>
                        <a:noFill/>
                        <a:ln w="1905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AFCC7" id="Rectangle 277" o:spid="_x0000_s1026" style="position:absolute;margin-left:208.5pt;margin-top:27.3pt;width:157.5pt;height:20.3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" filled="f" strokecolor="#ed7d31" strokeweight="1.5pt"/>
            </w:pict>
          </mc:Fallback>
        </mc:AlternateContent>
      </w:r>
      <w:r>
        <w:t>Note: When expired, the profile will still be viewable. However, it will not be able to be used as the baseline for automatic profiling.</w:t>
      </w:r>
    </w:p>
    <w:p w14:paraId="087A8C4F" w14:textId="77777777" w:rsidR="008E4025" w:rsidRDefault="008E4025" w:rsidP="008E4025"/>
    <w:p w14:paraId="60655D2F" w14:textId="77777777" w:rsidR="008E4025" w:rsidRDefault="008E4025" w:rsidP="008E4025"/>
    <w:p w14:paraId="2BB4AD8A" w14:textId="77777777" w:rsidR="008E4025" w:rsidRDefault="008E4025" w:rsidP="008E4025"/>
    <w:p w14:paraId="4D725C53" w14:textId="77777777" w:rsidR="008E4025" w:rsidRDefault="008E4025" w:rsidP="008E4025"/>
    <w:p w14:paraId="374CCA26" w14:textId="77777777" w:rsidR="008E4025" w:rsidRDefault="008E4025" w:rsidP="008E4025"/>
    <w:p w14:paraId="17F3E029" w14:textId="77777777" w:rsidR="008E4025" w:rsidRDefault="008E4025" w:rsidP="008E4025"/>
    <w:p w14:paraId="01EB3BE5" w14:textId="77777777" w:rsidR="008E4025" w:rsidRDefault="008E4025" w:rsidP="008E4025"/>
    <w:p w14:paraId="3865801B" w14:textId="77777777" w:rsidR="008E4025" w:rsidRDefault="008E4025" w:rsidP="008E4025">
      <w:pPr>
        <w:rPr>
          <w:b/>
        </w:rPr>
      </w:pPr>
      <w:r>
        <w:rPr>
          <w:noProof/>
        </w:rPr>
        <w:drawing>
          <wp:anchor distT="0" distB="0" distL="114300" distR="114300" simplePos="0" relativeHeight="252160000" behindDoc="1" locked="0" layoutInCell="1" allowOverlap="1" wp14:anchorId="0F8D06C7" wp14:editId="2DCFB0BC">
            <wp:simplePos x="0" y="0"/>
            <wp:positionH relativeFrom="column">
              <wp:posOffset>2369820</wp:posOffset>
            </wp:positionH>
            <wp:positionV relativeFrom="paragraph">
              <wp:posOffset>48260</wp:posOffset>
            </wp:positionV>
            <wp:extent cx="1088136" cy="640080"/>
            <wp:effectExtent l="0" t="0" r="0" b="7620"/>
            <wp:wrapTight wrapText="left">
              <wp:wrapPolygon edited="0">
                <wp:start x="0" y="0"/>
                <wp:lineTo x="0" y="21214"/>
                <wp:lineTo x="21184" y="21214"/>
                <wp:lineTo x="21184" y="0"/>
                <wp:lineTo x="0" y="0"/>
              </wp:wrapPolygon>
            </wp:wrapTight>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 name="Baseline Profile Search.png"/>
                    <pic:cNvPicPr/>
                  </pic:nvPicPr>
                  <pic:blipFill>
                    <a:blip r:embed="rId275">
                      <a:extLst>
                        <a:ext uri="{28A0092B-C50C-407E-A947-70E740481C1C}">
                          <a14:useLocalDpi xmlns:a14="http://schemas.microsoft.com/office/drawing/2010/main" val="0"/>
                        </a:ext>
                      </a:extLst>
                    </a:blip>
                    <a:stretch>
                      <a:fillRect/>
                    </a:stretch>
                  </pic:blipFill>
                  <pic:spPr>
                    <a:xfrm>
                      <a:off x="0" y="0"/>
                      <a:ext cx="1088136" cy="640080"/>
                    </a:xfrm>
                    <a:prstGeom prst="rect">
                      <a:avLst/>
                    </a:prstGeom>
                  </pic:spPr>
                </pic:pic>
              </a:graphicData>
            </a:graphic>
            <wp14:sizeRelH relativeFrom="margin">
              <wp14:pctWidth>0</wp14:pctWidth>
            </wp14:sizeRelH>
            <wp14:sizeRelV relativeFrom="margin">
              <wp14:pctHeight>0</wp14:pctHeight>
            </wp14:sizeRelV>
          </wp:anchor>
        </w:drawing>
      </w:r>
    </w:p>
    <w:p w14:paraId="28F06354" w14:textId="77777777" w:rsidR="008E4025" w:rsidRDefault="008E4025" w:rsidP="008E4025">
      <w:r>
        <w:rPr>
          <w:b/>
        </w:rPr>
        <w:t xml:space="preserve">Profile Explorer – Search Button </w:t>
      </w:r>
      <w:r>
        <w:t>- When the expiration feature is enabled, you will see a new button appear in Profile Explorer:</w:t>
      </w:r>
    </w:p>
    <w:p w14:paraId="291F5DFE" w14:textId="77777777" w:rsidR="008E4025" w:rsidRDefault="008E4025" w:rsidP="008E4025"/>
    <w:p w14:paraId="33658FE6" w14:textId="77777777" w:rsidR="008E4025" w:rsidRDefault="008E4025" w:rsidP="008E4025"/>
    <w:p w14:paraId="5A4E2DFD" w14:textId="77777777" w:rsidR="008E4025" w:rsidRDefault="008E4025" w:rsidP="008E4025">
      <w:pPr>
        <w:pStyle w:val="ListParagraph"/>
        <w:numPr>
          <w:ilvl w:val="0"/>
          <w:numId w:val="148"/>
        </w:numPr>
      </w:pPr>
      <w:r>
        <w:rPr>
          <w:noProof/>
        </w:rPr>
        <w:drawing>
          <wp:anchor distT="0" distB="0" distL="114300" distR="114300" simplePos="0" relativeHeight="252181504" behindDoc="1" locked="0" layoutInCell="1" allowOverlap="1" wp14:anchorId="19BB5920" wp14:editId="13BBDD0A">
            <wp:simplePos x="0" y="0"/>
            <wp:positionH relativeFrom="column">
              <wp:posOffset>2305050</wp:posOffset>
            </wp:positionH>
            <wp:positionV relativeFrom="paragraph">
              <wp:posOffset>91440</wp:posOffset>
            </wp:positionV>
            <wp:extent cx="3623310" cy="2305050"/>
            <wp:effectExtent l="0" t="0" r="0" b="0"/>
            <wp:wrapTight wrapText="left">
              <wp:wrapPolygon edited="0">
                <wp:start x="0" y="0"/>
                <wp:lineTo x="0" y="21421"/>
                <wp:lineTo x="21464" y="21421"/>
                <wp:lineTo x="21464" y="0"/>
                <wp:lineTo x="0" y="0"/>
              </wp:wrapPolygon>
            </wp:wrapTight>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xpiry search.png"/>
                    <pic:cNvPicPr/>
                  </pic:nvPicPr>
                  <pic:blipFill>
                    <a:blip r:embed="rId276">
                      <a:extLst>
                        <a:ext uri="{28A0092B-C50C-407E-A947-70E740481C1C}">
                          <a14:useLocalDpi xmlns:a14="http://schemas.microsoft.com/office/drawing/2010/main" val="0"/>
                        </a:ext>
                      </a:extLst>
                    </a:blip>
                    <a:stretch>
                      <a:fillRect/>
                    </a:stretch>
                  </pic:blipFill>
                  <pic:spPr>
                    <a:xfrm>
                      <a:off x="0" y="0"/>
                      <a:ext cx="3623310" cy="2305050"/>
                    </a:xfrm>
                    <a:prstGeom prst="rect">
                      <a:avLst/>
                    </a:prstGeom>
                  </pic:spPr>
                </pic:pic>
              </a:graphicData>
            </a:graphic>
            <wp14:sizeRelH relativeFrom="margin">
              <wp14:pctWidth>0</wp14:pctWidth>
            </wp14:sizeRelH>
            <wp14:sizeRelV relativeFrom="margin">
              <wp14:pctHeight>0</wp14:pctHeight>
            </wp14:sizeRelV>
          </wp:anchor>
        </w:drawing>
      </w:r>
      <w:r>
        <w:t xml:space="preserve">Click this button to access a search window which will allow you to easily identify when each of your baseline profiles will expire. </w:t>
      </w:r>
    </w:p>
    <w:p w14:paraId="04472F09" w14:textId="77777777" w:rsidR="008E4025" w:rsidRDefault="008E4025" w:rsidP="008E4025">
      <w:pPr>
        <w:pStyle w:val="ListParagraph"/>
        <w:numPr>
          <w:ilvl w:val="0"/>
          <w:numId w:val="148"/>
        </w:numPr>
      </w:pPr>
      <w:r>
        <w:t xml:space="preserve">Enter the number of days (window of time remaining until profiles will expire), and then click Search. </w:t>
      </w:r>
    </w:p>
    <w:p w14:paraId="39E423DE" w14:textId="03E5778A" w:rsidR="008E4025" w:rsidRDefault="008E4025" w:rsidP="008E4025">
      <w:pPr>
        <w:pStyle w:val="ListParagraph"/>
        <w:numPr>
          <w:ilvl w:val="0"/>
          <w:numId w:val="148"/>
        </w:numPr>
      </w:pPr>
      <w:r>
        <w:t xml:space="preserve">All products with a baseline profile set to expire within the specified </w:t>
      </w:r>
      <w:del w:id="7113" w:author="Ryan Beck" w:date="2022-10-10T12:57:00Z">
        <w:r w:rsidDel="008F6D09">
          <w:delText>time-frame</w:delText>
        </w:r>
      </w:del>
      <w:ins w:id="7114" w:author="Ryan Beck" w:date="2022-10-10T12:57:00Z">
        <w:r w:rsidR="008F6D09">
          <w:t>timeframe</w:t>
        </w:r>
      </w:ins>
      <w:r>
        <w:t xml:space="preserve"> will be displayed. </w:t>
      </w:r>
    </w:p>
    <w:p w14:paraId="0040CCF3" w14:textId="74D5431D" w:rsidR="008E4025" w:rsidRDefault="008E4025" w:rsidP="008E4025">
      <w:pPr>
        <w:pStyle w:val="ListParagraph"/>
        <w:numPr>
          <w:ilvl w:val="0"/>
          <w:numId w:val="148"/>
        </w:numPr>
      </w:pPr>
      <w:r>
        <w:t xml:space="preserve">Selecting a particular product and clicking on the </w:t>
      </w:r>
      <w:r>
        <w:rPr>
          <w:i/>
        </w:rPr>
        <w:t>Run New Baseline Profile</w:t>
      </w:r>
      <w:r>
        <w:t xml:space="preserve"> will automatically take you to the </w:t>
      </w:r>
      <w:r>
        <w:rPr>
          <w:i/>
        </w:rPr>
        <w:t xml:space="preserve">RUN A PROFILE </w:t>
      </w:r>
      <w:r>
        <w:t>screen and will select that product name.</w:t>
      </w:r>
    </w:p>
    <w:p w14:paraId="347C9EA8" w14:textId="77777777" w:rsidR="008E4025" w:rsidRDefault="008E4025" w:rsidP="00737029">
      <w:pPr>
        <w:pStyle w:val="ListParagraph"/>
      </w:pPr>
    </w:p>
    <w:p w14:paraId="51033CD3" w14:textId="77777777" w:rsidR="008E4025" w:rsidRDefault="008E4025" w:rsidP="008E4025"/>
    <w:p w14:paraId="7000C6BC" w14:textId="77777777" w:rsidR="00B8428B" w:rsidRPr="00B1186A" w:rsidRDefault="00B8428B" w:rsidP="00E14151">
      <w:pPr>
        <w:pStyle w:val="Heading2"/>
      </w:pPr>
      <w:bookmarkStart w:id="7115" w:name="_Toc532856677"/>
      <w:bookmarkStart w:id="7116" w:name="_Toc532856852"/>
      <w:bookmarkStart w:id="7117" w:name="_Toc53042100"/>
      <w:bookmarkStart w:id="7118" w:name="_Toc53042277"/>
      <w:bookmarkStart w:id="7119" w:name="_Toc86846257"/>
      <w:bookmarkStart w:id="7120" w:name="_Toc86846440"/>
      <w:bookmarkStart w:id="7121" w:name="_Toc119049826"/>
      <w:bookmarkStart w:id="7122" w:name="_Toc119050573"/>
      <w:bookmarkStart w:id="7123" w:name="_Toc119050763"/>
      <w:r>
        <w:rPr>
          <w:noProof/>
        </w:rPr>
        <w:lastRenderedPageBreak/>
        <w:drawing>
          <wp:anchor distT="0" distB="0" distL="114300" distR="114300" simplePos="0" relativeHeight="252052480" behindDoc="1" locked="0" layoutInCell="1" allowOverlap="1" wp14:anchorId="166533F1" wp14:editId="4914B507">
            <wp:simplePos x="0" y="0"/>
            <wp:positionH relativeFrom="column">
              <wp:posOffset>2393950</wp:posOffset>
            </wp:positionH>
            <wp:positionV relativeFrom="paragraph">
              <wp:posOffset>10160</wp:posOffset>
            </wp:positionV>
            <wp:extent cx="3307080" cy="1737360"/>
            <wp:effectExtent l="0" t="0" r="7620" b="0"/>
            <wp:wrapTight wrapText="left">
              <wp:wrapPolygon edited="0">
                <wp:start x="0" y="0"/>
                <wp:lineTo x="0" y="21316"/>
                <wp:lineTo x="21525" y="21316"/>
                <wp:lineTo x="21525" y="0"/>
                <wp:lineTo x="0" y="0"/>
              </wp:wrapPolygon>
            </wp:wrapTight>
            <wp:docPr id="3002" name="Picture 3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 Shifting.png"/>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3307080" cy="1737360"/>
                    </a:xfrm>
                    <a:prstGeom prst="rect">
                      <a:avLst/>
                    </a:prstGeom>
                  </pic:spPr>
                </pic:pic>
              </a:graphicData>
            </a:graphic>
            <wp14:sizeRelH relativeFrom="margin">
              <wp14:pctWidth>0</wp14:pctWidth>
            </wp14:sizeRelH>
            <wp14:sizeRelV relativeFrom="margin">
              <wp14:pctHeight>0</wp14:pctHeight>
            </wp14:sizeRelV>
          </wp:anchor>
        </w:drawing>
      </w:r>
      <w:r w:rsidRPr="00B1186A">
        <w:t xml:space="preserve">Shifting </w:t>
      </w:r>
      <w:r>
        <w:t>T</w:t>
      </w:r>
      <w:r w:rsidRPr="00B1186A">
        <w:t>ab</w:t>
      </w:r>
      <w:bookmarkEnd w:id="7115"/>
      <w:bookmarkEnd w:id="7116"/>
      <w:bookmarkEnd w:id="7117"/>
      <w:bookmarkEnd w:id="7118"/>
      <w:bookmarkEnd w:id="7119"/>
      <w:bookmarkEnd w:id="7120"/>
      <w:bookmarkEnd w:id="7121"/>
      <w:bookmarkEnd w:id="7122"/>
      <w:bookmarkEnd w:id="7123"/>
    </w:p>
    <w:p w14:paraId="68D5025F" w14:textId="77777777" w:rsidR="00B8428B" w:rsidRPr="00B1186A" w:rsidRDefault="00B8428B" w:rsidP="00B8428B">
      <w:r w:rsidRPr="00B1186A">
        <w:t>In the event that the</w:t>
      </w:r>
      <w:r w:rsidRPr="00F50F63">
        <w:t xml:space="preserve"> </w:t>
      </w:r>
      <w:r w:rsidRPr="00F0388A">
        <w:t>software</w:t>
      </w:r>
      <w:r w:rsidRPr="00B1186A">
        <w:t xml:space="preserve"> does not properly shift (align) the profile it may</w:t>
      </w:r>
      <w:r>
        <w:t xml:space="preserve"> </w:t>
      </w:r>
      <w:r w:rsidRPr="00B1186A">
        <w:t>be necess</w:t>
      </w:r>
      <w:r>
        <w:t>ary to manually enter</w:t>
      </w:r>
      <w:r w:rsidRPr="00B1186A">
        <w:t xml:space="preserve"> measurements to correct any profile display/shifting issues.  </w:t>
      </w:r>
    </w:p>
    <w:p w14:paraId="4EC8DBE4" w14:textId="77777777" w:rsidR="00B8428B" w:rsidRPr="00B1186A" w:rsidRDefault="00B8428B" w:rsidP="00B8428B"/>
    <w:p w14:paraId="0AA88A74" w14:textId="77777777" w:rsidR="00B8428B" w:rsidRDefault="00B8428B" w:rsidP="00B8428B">
      <w:r w:rsidRPr="00B1186A">
        <w:t xml:space="preserve">Select the check box and then enter the required measurements.  </w:t>
      </w:r>
      <w:r>
        <w:t xml:space="preserve">Contact supplier of system for assistance. </w:t>
      </w:r>
    </w:p>
    <w:p w14:paraId="7ED448B2" w14:textId="77777777" w:rsidR="00B8428B" w:rsidRDefault="00B8428B" w:rsidP="00B8428B"/>
    <w:p w14:paraId="30F5DC96" w14:textId="77777777" w:rsidR="00B8428B" w:rsidRDefault="00B8428B" w:rsidP="00E14151">
      <w:pPr>
        <w:pStyle w:val="Heading2"/>
      </w:pPr>
      <w:bookmarkStart w:id="7124" w:name="_Toc532856678"/>
      <w:bookmarkStart w:id="7125" w:name="_Toc532856853"/>
      <w:bookmarkStart w:id="7126" w:name="_Toc53042101"/>
      <w:bookmarkStart w:id="7127" w:name="_Toc53042278"/>
      <w:bookmarkStart w:id="7128" w:name="_Toc86846258"/>
      <w:bookmarkStart w:id="7129" w:name="_Toc86846441"/>
      <w:bookmarkStart w:id="7130" w:name="_Toc119049827"/>
      <w:bookmarkStart w:id="7131" w:name="_Toc119050574"/>
      <w:bookmarkStart w:id="7132" w:name="_Toc119050764"/>
      <w:r>
        <w:rPr>
          <w:noProof/>
        </w:rPr>
        <w:drawing>
          <wp:anchor distT="0" distB="0" distL="114300" distR="114300" simplePos="0" relativeHeight="252073984" behindDoc="1" locked="0" layoutInCell="1" allowOverlap="1" wp14:anchorId="158F8356" wp14:editId="3A71A3F0">
            <wp:simplePos x="0" y="0"/>
            <wp:positionH relativeFrom="column">
              <wp:posOffset>2404110</wp:posOffset>
            </wp:positionH>
            <wp:positionV relativeFrom="paragraph">
              <wp:posOffset>213360</wp:posOffset>
            </wp:positionV>
            <wp:extent cx="3276600" cy="1589405"/>
            <wp:effectExtent l="0" t="0" r="0" b="0"/>
            <wp:wrapTight wrapText="left">
              <wp:wrapPolygon edited="0">
                <wp:start x="0" y="0"/>
                <wp:lineTo x="0" y="21229"/>
                <wp:lineTo x="21474" y="21229"/>
                <wp:lineTo x="21474" y="0"/>
                <wp:lineTo x="0" y="0"/>
              </wp:wrapPolygon>
            </wp:wrapTight>
            <wp:docPr id="3011" name="Picture 3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 Decimal.png"/>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3276600" cy="1589405"/>
                    </a:xfrm>
                    <a:prstGeom prst="rect">
                      <a:avLst/>
                    </a:prstGeom>
                  </pic:spPr>
                </pic:pic>
              </a:graphicData>
            </a:graphic>
            <wp14:sizeRelH relativeFrom="margin">
              <wp14:pctWidth>0</wp14:pctWidth>
            </wp14:sizeRelH>
            <wp14:sizeRelV relativeFrom="margin">
              <wp14:pctHeight>0</wp14:pctHeight>
            </wp14:sizeRelV>
          </wp:anchor>
        </w:drawing>
      </w:r>
      <w:r>
        <w:t>Decimal</w:t>
      </w:r>
      <w:r w:rsidRPr="00B1186A">
        <w:t xml:space="preserve"> </w:t>
      </w:r>
      <w:r>
        <w:t>T</w:t>
      </w:r>
      <w:r w:rsidRPr="00B1186A">
        <w:t>ab</w:t>
      </w:r>
      <w:bookmarkEnd w:id="7124"/>
      <w:bookmarkEnd w:id="7125"/>
      <w:bookmarkEnd w:id="7126"/>
      <w:bookmarkEnd w:id="7127"/>
      <w:bookmarkEnd w:id="7128"/>
      <w:bookmarkEnd w:id="7129"/>
      <w:bookmarkEnd w:id="7130"/>
      <w:bookmarkEnd w:id="7131"/>
      <w:bookmarkEnd w:id="7132"/>
    </w:p>
    <w:p w14:paraId="631C2D26" w14:textId="77777777" w:rsidR="00B8428B" w:rsidRDefault="00B8428B" w:rsidP="00B8428B">
      <w:r>
        <w:t>This area controls the number of decimal places for the Conveyor Speed and Zone Setpoints displays in the software.</w:t>
      </w:r>
    </w:p>
    <w:p w14:paraId="4AFCEFA8" w14:textId="77777777" w:rsidR="00B8428B" w:rsidRDefault="00B8428B" w:rsidP="00B8428B"/>
    <w:p w14:paraId="6482EC9A" w14:textId="77777777" w:rsidR="00B8428B" w:rsidRDefault="00B8428B" w:rsidP="00B8428B"/>
    <w:p w14:paraId="0DBBB15B" w14:textId="77777777" w:rsidR="00B8428B" w:rsidRDefault="00B8428B" w:rsidP="00B8428B"/>
    <w:p w14:paraId="748FA8A0" w14:textId="77777777" w:rsidR="00B8428B" w:rsidRDefault="00B8428B" w:rsidP="00B8428B"/>
    <w:p w14:paraId="464507A6" w14:textId="583654FA" w:rsidR="00B8428B" w:rsidRDefault="00B8428B" w:rsidP="00B8428B"/>
    <w:p w14:paraId="61433927" w14:textId="53FD955A" w:rsidR="00B8428B" w:rsidRDefault="00D63F7B" w:rsidP="00E14151">
      <w:pPr>
        <w:pStyle w:val="Heading2"/>
      </w:pPr>
      <w:bookmarkStart w:id="7133" w:name="_Toc532856679"/>
      <w:bookmarkStart w:id="7134" w:name="_Toc532856854"/>
      <w:bookmarkStart w:id="7135" w:name="_Toc53042102"/>
      <w:bookmarkStart w:id="7136" w:name="_Toc53042279"/>
      <w:bookmarkStart w:id="7137" w:name="_Toc86846259"/>
      <w:bookmarkStart w:id="7138" w:name="_Toc86846442"/>
      <w:bookmarkStart w:id="7139" w:name="_Toc119049828"/>
      <w:bookmarkStart w:id="7140" w:name="_Toc119050575"/>
      <w:bookmarkStart w:id="7141" w:name="_Toc119050765"/>
      <w:r>
        <w:rPr>
          <w:noProof/>
        </w:rPr>
        <w:drawing>
          <wp:anchor distT="0" distB="0" distL="114300" distR="114300" simplePos="0" relativeHeight="251948032" behindDoc="1" locked="0" layoutInCell="1" allowOverlap="1" wp14:anchorId="2DB61FB8" wp14:editId="2AB28720">
            <wp:simplePos x="0" y="0"/>
            <wp:positionH relativeFrom="column">
              <wp:posOffset>2428875</wp:posOffset>
            </wp:positionH>
            <wp:positionV relativeFrom="paragraph">
              <wp:posOffset>104140</wp:posOffset>
            </wp:positionV>
            <wp:extent cx="3195955" cy="2034540"/>
            <wp:effectExtent l="0" t="0" r="4445" b="3810"/>
            <wp:wrapTight wrapText="left">
              <wp:wrapPolygon edited="0">
                <wp:start x="0" y="0"/>
                <wp:lineTo x="0" y="21438"/>
                <wp:lineTo x="21501" y="21438"/>
                <wp:lineTo x="21501" y="0"/>
                <wp:lineTo x="0" y="0"/>
              </wp:wrapPolygon>
            </wp:wrapTight>
            <wp:docPr id="28"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raphical user interface&#10;&#10;Description automatically generated"/>
                    <pic:cNvPicPr/>
                  </pic:nvPicPr>
                  <pic:blipFill>
                    <a:blip r:embed="rId279">
                      <a:extLst>
                        <a:ext uri="{28A0092B-C50C-407E-A947-70E740481C1C}">
                          <a14:useLocalDpi xmlns:a14="http://schemas.microsoft.com/office/drawing/2010/main" val="0"/>
                        </a:ext>
                      </a:extLst>
                    </a:blip>
                    <a:stretch>
                      <a:fillRect/>
                    </a:stretch>
                  </pic:blipFill>
                  <pic:spPr>
                    <a:xfrm>
                      <a:off x="0" y="0"/>
                      <a:ext cx="3195955" cy="2034540"/>
                    </a:xfrm>
                    <a:prstGeom prst="rect">
                      <a:avLst/>
                    </a:prstGeom>
                  </pic:spPr>
                </pic:pic>
              </a:graphicData>
            </a:graphic>
            <wp14:sizeRelH relativeFrom="margin">
              <wp14:pctWidth>0</wp14:pctWidth>
            </wp14:sizeRelH>
            <wp14:sizeRelV relativeFrom="margin">
              <wp14:pctHeight>0</wp14:pctHeight>
            </wp14:sizeRelV>
          </wp:anchor>
        </w:drawing>
      </w:r>
      <w:r w:rsidR="00B8428B">
        <w:t>Hardware Tab</w:t>
      </w:r>
      <w:bookmarkEnd w:id="7133"/>
      <w:bookmarkEnd w:id="7134"/>
      <w:bookmarkEnd w:id="7135"/>
      <w:bookmarkEnd w:id="7136"/>
      <w:bookmarkEnd w:id="7137"/>
      <w:bookmarkEnd w:id="7138"/>
      <w:bookmarkEnd w:id="7139"/>
      <w:bookmarkEnd w:id="7140"/>
      <w:bookmarkEnd w:id="7141"/>
    </w:p>
    <w:p w14:paraId="6AF482CE" w14:textId="13A548F4" w:rsidR="00B8428B" w:rsidRDefault="00B8428B" w:rsidP="00B8428B">
      <w:r>
        <w:t>This area controls the configuration of the eTPU network addresses and allows for enabling or disabling of the oven communication when applicable.</w:t>
      </w:r>
    </w:p>
    <w:p w14:paraId="414AF96B" w14:textId="77777777" w:rsidR="00B8428B" w:rsidRDefault="00B8428B" w:rsidP="00B8428B"/>
    <w:p w14:paraId="744F5CF4" w14:textId="77777777" w:rsidR="00B8428B" w:rsidRDefault="00B8428B" w:rsidP="00B8428B"/>
    <w:p w14:paraId="23ADE9BD" w14:textId="77777777" w:rsidR="00B8428B" w:rsidRDefault="00B8428B" w:rsidP="00B8428B"/>
    <w:p w14:paraId="61ECBD1E" w14:textId="77777777" w:rsidR="00B8428B" w:rsidRDefault="00B8428B" w:rsidP="00B8428B"/>
    <w:p w14:paraId="52201059" w14:textId="77777777" w:rsidR="00B8428B" w:rsidRDefault="00B8428B" w:rsidP="00B8428B"/>
    <w:p w14:paraId="3320081D" w14:textId="77777777" w:rsidR="00B8428B" w:rsidRPr="00883023" w:rsidRDefault="00B8428B" w:rsidP="00B8428B"/>
    <w:p w14:paraId="6EE41BF2" w14:textId="77777777" w:rsidR="00B8428B" w:rsidRDefault="00B8428B" w:rsidP="00E14151">
      <w:pPr>
        <w:pStyle w:val="Heading2"/>
      </w:pPr>
      <w:bookmarkStart w:id="7142" w:name="_Toc532856680"/>
      <w:bookmarkStart w:id="7143" w:name="_Toc532856855"/>
      <w:bookmarkStart w:id="7144" w:name="_Toc53042103"/>
      <w:bookmarkStart w:id="7145" w:name="_Toc53042280"/>
      <w:bookmarkStart w:id="7146" w:name="_Toc86846260"/>
      <w:bookmarkStart w:id="7147" w:name="_Toc86846443"/>
      <w:bookmarkStart w:id="7148" w:name="_Toc119049829"/>
      <w:bookmarkStart w:id="7149" w:name="_Toc119050576"/>
      <w:bookmarkStart w:id="7150" w:name="_Toc119050766"/>
      <w:r>
        <w:rPr>
          <w:noProof/>
        </w:rPr>
        <w:drawing>
          <wp:anchor distT="0" distB="0" distL="114300" distR="114300" simplePos="0" relativeHeight="252095488" behindDoc="1" locked="0" layoutInCell="1" allowOverlap="1" wp14:anchorId="6F74BFD3" wp14:editId="34AAF239">
            <wp:simplePos x="0" y="0"/>
            <wp:positionH relativeFrom="column">
              <wp:posOffset>2428875</wp:posOffset>
            </wp:positionH>
            <wp:positionV relativeFrom="paragraph">
              <wp:posOffset>234315</wp:posOffset>
            </wp:positionV>
            <wp:extent cx="3205480" cy="1930400"/>
            <wp:effectExtent l="0" t="0" r="0" b="0"/>
            <wp:wrapTight wrapText="left">
              <wp:wrapPolygon edited="0">
                <wp:start x="0" y="0"/>
                <wp:lineTo x="0" y="21316"/>
                <wp:lineTo x="21437" y="21316"/>
                <wp:lineTo x="21437" y="0"/>
                <wp:lineTo x="0" y="0"/>
              </wp:wrapPolygon>
            </wp:wrapTight>
            <wp:docPr id="3013" name="Picture 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 Message.png"/>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3205480" cy="1930400"/>
                    </a:xfrm>
                    <a:prstGeom prst="rect">
                      <a:avLst/>
                    </a:prstGeom>
                  </pic:spPr>
                </pic:pic>
              </a:graphicData>
            </a:graphic>
            <wp14:sizeRelH relativeFrom="margin">
              <wp14:pctWidth>0</wp14:pctWidth>
            </wp14:sizeRelH>
            <wp14:sizeRelV relativeFrom="margin">
              <wp14:pctHeight>0</wp14:pctHeight>
            </wp14:sizeRelV>
          </wp:anchor>
        </w:drawing>
      </w:r>
      <w:r>
        <w:t>Message Config Tab</w:t>
      </w:r>
      <w:bookmarkEnd w:id="7142"/>
      <w:bookmarkEnd w:id="7143"/>
      <w:bookmarkEnd w:id="7144"/>
      <w:bookmarkEnd w:id="7145"/>
      <w:bookmarkEnd w:id="7146"/>
      <w:bookmarkEnd w:id="7147"/>
      <w:bookmarkEnd w:id="7148"/>
      <w:bookmarkEnd w:id="7149"/>
      <w:bookmarkEnd w:id="7150"/>
    </w:p>
    <w:p w14:paraId="401103D5" w14:textId="77777777" w:rsidR="00B8428B" w:rsidRPr="00BD207B" w:rsidRDefault="00B8428B" w:rsidP="00B8428B">
      <w:r>
        <w:t>When certain messages are displayed in the software, the user can select a checkbox for “Do not show this again”. If checked, that message box becomes “disabled”. This area allows the user to enable or disable those messages.</w:t>
      </w:r>
    </w:p>
    <w:p w14:paraId="67CCD207" w14:textId="77777777" w:rsidR="00B8428B" w:rsidRDefault="00B8428B" w:rsidP="00B8428B"/>
    <w:p w14:paraId="37A2339B" w14:textId="77777777" w:rsidR="00B8428B" w:rsidRDefault="00B8428B" w:rsidP="00B8428B"/>
    <w:p w14:paraId="64A28BB6" w14:textId="77777777" w:rsidR="00B8428B" w:rsidRDefault="00B8428B" w:rsidP="00B8428B"/>
    <w:p w14:paraId="4AD6AD1E" w14:textId="77777777" w:rsidR="00B8428B" w:rsidRDefault="00B8428B" w:rsidP="00B8428B"/>
    <w:p w14:paraId="28BC363C" w14:textId="77777777" w:rsidR="00B8428B" w:rsidRDefault="00B8428B" w:rsidP="00B8428B"/>
    <w:p w14:paraId="57796992" w14:textId="77777777" w:rsidR="00B8428B" w:rsidRDefault="00B8428B" w:rsidP="00B8428B"/>
    <w:p w14:paraId="67D3F4B5" w14:textId="77777777" w:rsidR="00B8428B" w:rsidRDefault="00B8428B" w:rsidP="00B8428B"/>
    <w:p w14:paraId="495FA875" w14:textId="77777777" w:rsidR="00B8428B" w:rsidRDefault="00B8428B" w:rsidP="00B8428B"/>
    <w:p w14:paraId="75CE6F23" w14:textId="77777777" w:rsidR="00B8428B" w:rsidRDefault="00B8428B" w:rsidP="00B8428B"/>
    <w:p w14:paraId="0B8A7B5E" w14:textId="77777777" w:rsidR="00B8428B" w:rsidRDefault="00B8428B" w:rsidP="00B8428B"/>
    <w:p w14:paraId="4CD378CF" w14:textId="5C722688" w:rsidR="008E4025" w:rsidRDefault="008E4025" w:rsidP="00E14151">
      <w:pPr>
        <w:pStyle w:val="Heading2"/>
      </w:pPr>
      <w:bookmarkStart w:id="7151" w:name="_Password_Control_–"/>
      <w:bookmarkStart w:id="7152" w:name="_Ref502912537"/>
      <w:bookmarkStart w:id="7153" w:name="_Toc503955333"/>
      <w:bookmarkStart w:id="7154" w:name="_Toc506816879"/>
      <w:bookmarkStart w:id="7155" w:name="_Toc506817155"/>
      <w:bookmarkStart w:id="7156" w:name="_Toc528426532"/>
      <w:bookmarkStart w:id="7157" w:name="_Toc528426807"/>
      <w:bookmarkStart w:id="7158" w:name="_Toc528427096"/>
      <w:bookmarkStart w:id="7159" w:name="_Toc528427267"/>
      <w:bookmarkStart w:id="7160" w:name="_Toc532827325"/>
      <w:bookmarkStart w:id="7161" w:name="_Toc532827506"/>
      <w:bookmarkStart w:id="7162" w:name="_Toc532827914"/>
      <w:bookmarkStart w:id="7163" w:name="_Toc532856681"/>
      <w:bookmarkStart w:id="7164" w:name="_Toc532856856"/>
      <w:bookmarkStart w:id="7165" w:name="_Toc53042104"/>
      <w:bookmarkStart w:id="7166" w:name="_Toc53042281"/>
      <w:bookmarkStart w:id="7167" w:name="_Toc86846261"/>
      <w:bookmarkStart w:id="7168" w:name="_Toc86846444"/>
      <w:bookmarkStart w:id="7169" w:name="_Toc119049830"/>
      <w:bookmarkStart w:id="7170" w:name="_Toc119050577"/>
      <w:bookmarkStart w:id="7171" w:name="_Toc119050767"/>
      <w:bookmarkEnd w:id="7151"/>
      <w:r w:rsidRPr="00FF1AB1">
        <w:lastRenderedPageBreak/>
        <w:t>Password Control</w:t>
      </w:r>
      <w:bookmarkEnd w:id="7152"/>
      <w:r w:rsidRPr="00FF1AB1">
        <w:t xml:space="preserve"> – Multi User</w:t>
      </w:r>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p>
    <w:p w14:paraId="67CE8C8A" w14:textId="77777777" w:rsidR="008E4025" w:rsidRDefault="008E4025" w:rsidP="008E4025">
      <w:r>
        <w:t xml:space="preserve">The software offers a Multi User Control capability to configure certain functions as password protected and, thus, requiring the use of specific user levels. </w:t>
      </w:r>
    </w:p>
    <w:p w14:paraId="79F2872F" w14:textId="77777777" w:rsidR="008E4025" w:rsidRDefault="008E4025" w:rsidP="008E4025"/>
    <w:p w14:paraId="68391C58" w14:textId="77777777" w:rsidR="008E4025" w:rsidRDefault="008E4025" w:rsidP="008E4025">
      <w:r>
        <w:t>The user types are:</w:t>
      </w:r>
    </w:p>
    <w:p w14:paraId="720148FD" w14:textId="77777777" w:rsidR="008E4025" w:rsidRDefault="008E4025" w:rsidP="008E4025">
      <w:pPr>
        <w:pStyle w:val="ListParagraph"/>
        <w:numPr>
          <w:ilvl w:val="0"/>
          <w:numId w:val="149"/>
        </w:numPr>
      </w:pPr>
      <w:r>
        <w:t>Administrator</w:t>
      </w:r>
    </w:p>
    <w:p w14:paraId="3659F6C4" w14:textId="77777777" w:rsidR="008E4025" w:rsidRDefault="008E4025" w:rsidP="008E4025">
      <w:pPr>
        <w:pStyle w:val="ListParagraph"/>
        <w:numPr>
          <w:ilvl w:val="0"/>
          <w:numId w:val="149"/>
        </w:numPr>
      </w:pPr>
      <w:r>
        <w:t>Engineer</w:t>
      </w:r>
    </w:p>
    <w:p w14:paraId="345C8390" w14:textId="77777777" w:rsidR="008E4025" w:rsidRDefault="008E4025" w:rsidP="008E4025">
      <w:pPr>
        <w:pStyle w:val="ListParagraph"/>
        <w:numPr>
          <w:ilvl w:val="0"/>
          <w:numId w:val="149"/>
        </w:numPr>
      </w:pPr>
      <w:r>
        <w:t>Tech</w:t>
      </w:r>
    </w:p>
    <w:p w14:paraId="5C2FF44B" w14:textId="77777777" w:rsidR="008E4025" w:rsidRDefault="008E4025" w:rsidP="008E4025">
      <w:pPr>
        <w:pStyle w:val="ListParagraph"/>
        <w:numPr>
          <w:ilvl w:val="0"/>
          <w:numId w:val="149"/>
        </w:numPr>
      </w:pPr>
      <w:r>
        <w:t>Operator (default)</w:t>
      </w:r>
    </w:p>
    <w:p w14:paraId="36BBB7F0" w14:textId="77777777" w:rsidR="008E4025" w:rsidRPr="00A47A01" w:rsidRDefault="008E4025" w:rsidP="00C67678">
      <w:pPr>
        <w:pStyle w:val="Heading3"/>
      </w:pPr>
      <w:bookmarkStart w:id="7172" w:name="_Toc506817156"/>
      <w:bookmarkStart w:id="7173" w:name="_Toc528426808"/>
      <w:bookmarkStart w:id="7174" w:name="_Toc528427097"/>
      <w:bookmarkStart w:id="7175" w:name="_Toc532827507"/>
      <w:bookmarkStart w:id="7176" w:name="_Toc532827915"/>
      <w:bookmarkStart w:id="7177" w:name="_Toc532856857"/>
      <w:bookmarkStart w:id="7178" w:name="_Toc53042282"/>
      <w:bookmarkStart w:id="7179" w:name="_Toc86846445"/>
      <w:bookmarkStart w:id="7180" w:name="_Toc119050578"/>
      <w:bookmarkStart w:id="7181" w:name="_Toc119050768"/>
      <w:r w:rsidRPr="00A47A01">
        <w:t xml:space="preserve">Access to the </w:t>
      </w:r>
      <w:r>
        <w:t>Password Control Tab</w:t>
      </w:r>
      <w:bookmarkEnd w:id="7172"/>
      <w:bookmarkEnd w:id="7173"/>
      <w:bookmarkEnd w:id="7174"/>
      <w:bookmarkEnd w:id="7175"/>
      <w:bookmarkEnd w:id="7176"/>
      <w:bookmarkEnd w:id="7177"/>
      <w:bookmarkEnd w:id="7178"/>
      <w:bookmarkEnd w:id="7179"/>
      <w:bookmarkEnd w:id="7180"/>
      <w:bookmarkEnd w:id="7181"/>
    </w:p>
    <w:p w14:paraId="5A8C5218" w14:textId="77777777" w:rsidR="008E4025" w:rsidRDefault="008E4025" w:rsidP="008E4025">
      <w:r w:rsidRPr="0035776C">
        <w:t xml:space="preserve">By default, the </w:t>
      </w:r>
      <w:r>
        <w:t>Multi User Control is disabled</w:t>
      </w:r>
      <w:r w:rsidRPr="0035776C">
        <w:t>.</w:t>
      </w:r>
      <w:r>
        <w:t xml:space="preserve"> </w:t>
      </w:r>
      <w:r w:rsidRPr="0035776C">
        <w:t>When this password function is enable</w:t>
      </w:r>
      <w:r>
        <w:t xml:space="preserve">d, </w:t>
      </w:r>
      <w:r w:rsidRPr="0035776C">
        <w:t xml:space="preserve">it will require </w:t>
      </w:r>
      <w:r>
        <w:t xml:space="preserve">entering </w:t>
      </w:r>
      <w:r w:rsidRPr="0035776C">
        <w:t>the</w:t>
      </w:r>
      <w:r>
        <w:t xml:space="preserve"> default</w:t>
      </w:r>
      <w:r w:rsidRPr="0035776C">
        <w:t xml:space="preserve"> Administrator password</w:t>
      </w:r>
      <w:r>
        <w:t xml:space="preserve"> </w:t>
      </w:r>
      <w:r w:rsidRPr="0035776C">
        <w:t>before the</w:t>
      </w:r>
      <w:r>
        <w:t xml:space="preserve"> Configuration Utility</w:t>
      </w:r>
      <w:r w:rsidRPr="0035776C">
        <w:t xml:space="preserve"> can be accessed. The </w:t>
      </w:r>
      <w:r>
        <w:t>Password Control tab</w:t>
      </w:r>
      <w:r w:rsidRPr="0035776C">
        <w:t xml:space="preserve"> </w:t>
      </w:r>
      <w:r>
        <w:t>can only be used by the Administrator</w:t>
      </w:r>
      <w:r w:rsidRPr="0035776C">
        <w:t xml:space="preserve">, </w:t>
      </w:r>
      <w:r>
        <w:t xml:space="preserve">or the </w:t>
      </w:r>
      <w:r w:rsidRPr="0035776C">
        <w:t>Engineer</w:t>
      </w:r>
      <w:r>
        <w:t>/Tech user types if specified.</w:t>
      </w:r>
    </w:p>
    <w:p w14:paraId="54364FBD" w14:textId="77777777" w:rsidR="008E4025" w:rsidRDefault="008E4025" w:rsidP="008E4025"/>
    <w:p w14:paraId="429DEA84" w14:textId="77777777" w:rsidR="008E4025" w:rsidRDefault="008E4025" w:rsidP="008E4025">
      <w:r w:rsidRPr="0035776C">
        <w:t xml:space="preserve">If the </w:t>
      </w:r>
      <w:r>
        <w:t>Multi User Control</w:t>
      </w:r>
      <w:r w:rsidRPr="0035776C">
        <w:t xml:space="preserve"> is enable</w:t>
      </w:r>
      <w:r>
        <w:t>d and a user starts the utility</w:t>
      </w:r>
      <w:r w:rsidRPr="0035776C">
        <w:t>, the utility will</w:t>
      </w:r>
      <w:r>
        <w:t xml:space="preserve"> not</w:t>
      </w:r>
      <w:r w:rsidRPr="0035776C">
        <w:t xml:space="preserve"> launch until </w:t>
      </w:r>
      <w:r>
        <w:t>they enter the correct password (Default Administrator password is Admin)</w:t>
      </w:r>
      <w:r w:rsidRPr="0035776C">
        <w:t>.</w:t>
      </w:r>
      <w:r>
        <w:t xml:space="preserve"> </w:t>
      </w:r>
      <w:r w:rsidRPr="0035776C">
        <w:t xml:space="preserve">If the user does not have the password they can Cancel and close the </w:t>
      </w:r>
      <w:r>
        <w:t>u</w:t>
      </w:r>
      <w:r w:rsidRPr="0035776C">
        <w:t>tility.</w:t>
      </w:r>
    </w:p>
    <w:p w14:paraId="3F3A9029" w14:textId="77777777" w:rsidR="008E4025" w:rsidRDefault="008E4025" w:rsidP="008E4025"/>
    <w:p w14:paraId="44B9564D" w14:textId="77777777" w:rsidR="008E4025" w:rsidRDefault="008E4025" w:rsidP="008E4025">
      <w:pPr>
        <w:jc w:val="center"/>
      </w:pPr>
      <w:r w:rsidRPr="0035776C">
        <w:rPr>
          <w:noProof/>
        </w:rPr>
        <w:drawing>
          <wp:inline distT="0" distB="0" distL="0" distR="0" wp14:anchorId="32D0238C" wp14:editId="6803D29A">
            <wp:extent cx="5285593" cy="5024028"/>
            <wp:effectExtent l="0" t="0" r="0" b="571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5285593" cy="5024028"/>
                    </a:xfrm>
                    <a:prstGeom prst="rect">
                      <a:avLst/>
                    </a:prstGeom>
                  </pic:spPr>
                </pic:pic>
              </a:graphicData>
            </a:graphic>
          </wp:inline>
        </w:drawing>
      </w:r>
    </w:p>
    <w:p w14:paraId="1530A6E9" w14:textId="77777777" w:rsidR="008E4025" w:rsidRDefault="008E4025" w:rsidP="008E4025">
      <w:pPr>
        <w:rPr>
          <w:rFonts w:ascii="Arial" w:hAnsi="Arial" w:cs="Arial"/>
          <w:b/>
          <w:bCs/>
          <w:sz w:val="24"/>
          <w:szCs w:val="26"/>
        </w:rPr>
      </w:pPr>
      <w:r>
        <w:br w:type="page"/>
      </w:r>
    </w:p>
    <w:p w14:paraId="067FF172" w14:textId="77777777" w:rsidR="008E4025" w:rsidRPr="008A479B" w:rsidRDefault="008E4025" w:rsidP="00C67678">
      <w:pPr>
        <w:pStyle w:val="Heading3"/>
      </w:pPr>
      <w:bookmarkStart w:id="7182" w:name="_Toc506817157"/>
      <w:bookmarkStart w:id="7183" w:name="_Toc528426809"/>
      <w:bookmarkStart w:id="7184" w:name="_Toc528427098"/>
      <w:bookmarkStart w:id="7185" w:name="_Toc532827508"/>
      <w:bookmarkStart w:id="7186" w:name="_Toc532827916"/>
      <w:bookmarkStart w:id="7187" w:name="_Toc532856858"/>
      <w:bookmarkStart w:id="7188" w:name="_Toc53042283"/>
      <w:bookmarkStart w:id="7189" w:name="_Toc86846446"/>
      <w:bookmarkStart w:id="7190" w:name="_Toc119050579"/>
      <w:bookmarkStart w:id="7191" w:name="_Toc119050769"/>
      <w:r w:rsidRPr="008A479B">
        <w:lastRenderedPageBreak/>
        <w:t>Multi User Control</w:t>
      </w:r>
      <w:bookmarkEnd w:id="7182"/>
      <w:bookmarkEnd w:id="7183"/>
      <w:bookmarkEnd w:id="7184"/>
      <w:bookmarkEnd w:id="7185"/>
      <w:bookmarkEnd w:id="7186"/>
      <w:bookmarkEnd w:id="7187"/>
      <w:bookmarkEnd w:id="7188"/>
      <w:bookmarkEnd w:id="7189"/>
      <w:bookmarkEnd w:id="7190"/>
      <w:bookmarkEnd w:id="7191"/>
    </w:p>
    <w:p w14:paraId="755E49C0" w14:textId="77777777" w:rsidR="008E4025" w:rsidRDefault="008E4025" w:rsidP="008E4025">
      <w:r>
        <w:t xml:space="preserve">To apply Multi User Control, Administrators will click the </w:t>
      </w:r>
      <w:r w:rsidRPr="00F845DD">
        <w:rPr>
          <w:b/>
        </w:rPr>
        <w:t>Enable</w:t>
      </w:r>
      <w:r>
        <w:t xml:space="preserve"> radio button and then click </w:t>
      </w:r>
      <w:r w:rsidRPr="00F845DD">
        <w:rPr>
          <w:b/>
        </w:rPr>
        <w:t>OK</w:t>
      </w:r>
      <w:r>
        <w:t xml:space="preserve">. </w:t>
      </w:r>
    </w:p>
    <w:p w14:paraId="3D403274" w14:textId="77777777" w:rsidR="008E4025" w:rsidRDefault="008E4025" w:rsidP="008E4025"/>
    <w:p w14:paraId="62DC4E9A" w14:textId="77777777" w:rsidR="008E4025" w:rsidRDefault="008E4025" w:rsidP="008E4025">
      <w:r>
        <w:t xml:space="preserve">The confirmation dialog is answered, and then the utility must be restarted. </w:t>
      </w:r>
    </w:p>
    <w:p w14:paraId="38C04835" w14:textId="77777777" w:rsidR="008E4025" w:rsidRDefault="008E4025" w:rsidP="008E4025"/>
    <w:p w14:paraId="439EE010" w14:textId="77777777" w:rsidR="008E4025" w:rsidRDefault="008E4025" w:rsidP="008E4025">
      <w:pPr>
        <w:jc w:val="center"/>
      </w:pPr>
      <w:r w:rsidRPr="0035776C">
        <w:rPr>
          <w:noProof/>
        </w:rPr>
        <w:drawing>
          <wp:inline distT="0" distB="0" distL="0" distR="0" wp14:anchorId="26C7B3BD" wp14:editId="56471920">
            <wp:extent cx="5449258" cy="5193665"/>
            <wp:effectExtent l="0" t="0" r="0" b="698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5449258" cy="5193665"/>
                    </a:xfrm>
                    <a:prstGeom prst="rect">
                      <a:avLst/>
                    </a:prstGeom>
                  </pic:spPr>
                </pic:pic>
              </a:graphicData>
            </a:graphic>
          </wp:inline>
        </w:drawing>
      </w:r>
    </w:p>
    <w:p w14:paraId="4106923D" w14:textId="77777777" w:rsidR="008E4025" w:rsidRDefault="008E4025" w:rsidP="008E4025"/>
    <w:p w14:paraId="3425127D" w14:textId="39AAE014" w:rsidR="008E4025" w:rsidRDefault="008E4025" w:rsidP="008E4025">
      <w:r>
        <w:t>When the administrator logs back in, a password is required.</w:t>
      </w:r>
    </w:p>
    <w:p w14:paraId="0D432792" w14:textId="77777777" w:rsidR="008E4025" w:rsidRDefault="008E4025" w:rsidP="008E4025"/>
    <w:p w14:paraId="6451BD91" w14:textId="77777777" w:rsidR="008E4025" w:rsidRDefault="008E4025" w:rsidP="008E4025">
      <w:pPr>
        <w:rPr>
          <w:rFonts w:ascii="Arial" w:hAnsi="Arial" w:cs="Arial"/>
          <w:b/>
          <w:bCs/>
          <w:sz w:val="24"/>
          <w:szCs w:val="26"/>
        </w:rPr>
      </w:pPr>
      <w:r>
        <w:br w:type="page"/>
      </w:r>
    </w:p>
    <w:p w14:paraId="2EE23FFD" w14:textId="77777777" w:rsidR="008E4025" w:rsidRDefault="008E4025" w:rsidP="00C67678">
      <w:pPr>
        <w:pStyle w:val="Heading3"/>
      </w:pPr>
      <w:bookmarkStart w:id="7192" w:name="_Toc506817158"/>
      <w:bookmarkStart w:id="7193" w:name="_Toc528426810"/>
      <w:bookmarkStart w:id="7194" w:name="_Toc528427099"/>
      <w:bookmarkStart w:id="7195" w:name="_Toc532827509"/>
      <w:bookmarkStart w:id="7196" w:name="_Toc532827917"/>
      <w:bookmarkStart w:id="7197" w:name="_Toc532856859"/>
      <w:bookmarkStart w:id="7198" w:name="_Toc53042284"/>
      <w:bookmarkStart w:id="7199" w:name="_Toc86846447"/>
      <w:bookmarkStart w:id="7200" w:name="_Toc119050580"/>
      <w:bookmarkStart w:id="7201" w:name="_Toc119050770"/>
      <w:r>
        <w:lastRenderedPageBreak/>
        <w:t>Password Control Tab</w:t>
      </w:r>
      <w:bookmarkEnd w:id="7192"/>
      <w:bookmarkEnd w:id="7193"/>
      <w:bookmarkEnd w:id="7194"/>
      <w:bookmarkEnd w:id="7195"/>
      <w:bookmarkEnd w:id="7196"/>
      <w:bookmarkEnd w:id="7197"/>
      <w:bookmarkEnd w:id="7198"/>
      <w:bookmarkEnd w:id="7199"/>
      <w:bookmarkEnd w:id="7200"/>
      <w:bookmarkEnd w:id="7201"/>
    </w:p>
    <w:p w14:paraId="38BD9E5C" w14:textId="04A7A4CA" w:rsidR="008E4025" w:rsidRDefault="008E4025" w:rsidP="008E4025">
      <w:r>
        <w:t xml:space="preserve">The </w:t>
      </w:r>
      <w:r w:rsidRPr="00F845DD">
        <w:rPr>
          <w:b/>
        </w:rPr>
        <w:t>Password Control</w:t>
      </w:r>
      <w:r>
        <w:t xml:space="preserve"> tab allows administrators to manage passwords and permissions for each user type. The image below represents the Password Control tab when Multi User Control is </w:t>
      </w:r>
      <w:ins w:id="7202" w:author="Tom Bergeron" w:date="2022-11-11T08:56:00Z">
        <w:r w:rsidR="00426CE9">
          <w:t>en</w:t>
        </w:r>
      </w:ins>
      <w:del w:id="7203" w:author="Tom Bergeron" w:date="2022-11-11T08:56:00Z">
        <w:r w:rsidDel="00426CE9">
          <w:delText>dis</w:delText>
        </w:r>
      </w:del>
      <w:r>
        <w:t xml:space="preserve">abled. This tab displays a </w:t>
      </w:r>
      <w:r w:rsidRPr="00F845DD">
        <w:rPr>
          <w:b/>
        </w:rPr>
        <w:t>Password Control Chart</w:t>
      </w:r>
      <w:r>
        <w:t xml:space="preserve">, highlighted, which contains a list of every area in the software. </w:t>
      </w:r>
    </w:p>
    <w:p w14:paraId="5D70F3E8" w14:textId="77777777" w:rsidR="008E4025" w:rsidRDefault="008E4025" w:rsidP="008E4025"/>
    <w:p w14:paraId="5149E5DE" w14:textId="77777777" w:rsidR="008E4025" w:rsidRDefault="008E4025" w:rsidP="008E4025">
      <w:r>
        <w:rPr>
          <w:noProof/>
        </w:rPr>
        <mc:AlternateContent>
          <mc:Choice Requires="wps">
            <w:drawing>
              <wp:anchor distT="0" distB="0" distL="114300" distR="114300" simplePos="0" relativeHeight="252267520" behindDoc="0" locked="0" layoutInCell="1" allowOverlap="1" wp14:anchorId="009BB4B3" wp14:editId="31495DCD">
                <wp:simplePos x="0" y="0"/>
                <wp:positionH relativeFrom="column">
                  <wp:posOffset>2009775</wp:posOffset>
                </wp:positionH>
                <wp:positionV relativeFrom="paragraph">
                  <wp:posOffset>494030</wp:posOffset>
                </wp:positionV>
                <wp:extent cx="3171825" cy="3955184"/>
                <wp:effectExtent l="19050" t="19050" r="28575" b="26670"/>
                <wp:wrapNone/>
                <wp:docPr id="258" name="Rectangle 258"/>
                <wp:cNvGraphicFramePr/>
                <a:graphic xmlns:a="http://schemas.openxmlformats.org/drawingml/2006/main">
                  <a:graphicData uri="http://schemas.microsoft.com/office/word/2010/wordprocessingShape">
                    <wps:wsp>
                      <wps:cNvSpPr/>
                      <wps:spPr>
                        <a:xfrm>
                          <a:off x="0" y="0"/>
                          <a:ext cx="3171825" cy="3955184"/>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80179E" id="Rectangle 258" o:spid="_x0000_s1026" style="position:absolute;margin-left:158.25pt;margin-top:38.9pt;width:249.75pt;height:311.4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" filled="f" strokecolor="red" strokeweight="2.25pt"/>
            </w:pict>
          </mc:Fallback>
        </mc:AlternateContent>
      </w:r>
      <w:r>
        <w:rPr>
          <w:noProof/>
        </w:rPr>
        <mc:AlternateContent>
          <mc:Choice Requires="wps">
            <w:drawing>
              <wp:anchor distT="0" distB="0" distL="114300" distR="114300" simplePos="0" relativeHeight="252310528" behindDoc="0" locked="0" layoutInCell="1" allowOverlap="1" wp14:anchorId="0F5EF5BB" wp14:editId="08D97793">
                <wp:simplePos x="0" y="0"/>
                <wp:positionH relativeFrom="column">
                  <wp:posOffset>226695</wp:posOffset>
                </wp:positionH>
                <wp:positionV relativeFrom="paragraph">
                  <wp:posOffset>410211</wp:posOffset>
                </wp:positionV>
                <wp:extent cx="1779905" cy="782320"/>
                <wp:effectExtent l="0" t="0" r="10795" b="17780"/>
                <wp:wrapNone/>
                <wp:docPr id="262" name="Rectangle 262"/>
                <wp:cNvGraphicFramePr/>
                <a:graphic xmlns:a="http://schemas.openxmlformats.org/drawingml/2006/main">
                  <a:graphicData uri="http://schemas.microsoft.com/office/word/2010/wordprocessingShape">
                    <wps:wsp>
                      <wps:cNvSpPr/>
                      <wps:spPr>
                        <a:xfrm>
                          <a:off x="0" y="0"/>
                          <a:ext cx="1779905" cy="782320"/>
                        </a:xfrm>
                        <a:prstGeom prst="rect">
                          <a:avLst/>
                        </a:prstGeom>
                        <a:noFill/>
                        <a:ln w="1905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4F4AC8" id="Rectangle 262" o:spid="_x0000_s1026" style="position:absolute;margin-left:17.85pt;margin-top:32.3pt;width:140.15pt;height:61.6pt;z-index:25231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" filled="f" strokecolor="red" strokeweight="1.5pt"/>
            </w:pict>
          </mc:Fallback>
        </mc:AlternateContent>
      </w:r>
      <w:r>
        <w:rPr>
          <w:noProof/>
        </w:rPr>
        <mc:AlternateContent>
          <mc:Choice Requires="wps">
            <w:drawing>
              <wp:anchor distT="0" distB="0" distL="114300" distR="114300" simplePos="0" relativeHeight="252289024" behindDoc="0" locked="0" layoutInCell="1" allowOverlap="1" wp14:anchorId="7D374F85" wp14:editId="1101EF11">
                <wp:simplePos x="0" y="0"/>
                <wp:positionH relativeFrom="column">
                  <wp:posOffset>537211</wp:posOffset>
                </wp:positionH>
                <wp:positionV relativeFrom="paragraph">
                  <wp:posOffset>835026</wp:posOffset>
                </wp:positionV>
                <wp:extent cx="249382" cy="360219"/>
                <wp:effectExtent l="19050" t="19050" r="36830" b="20955"/>
                <wp:wrapNone/>
                <wp:docPr id="263" name="Down Arrow 85"/>
                <wp:cNvGraphicFramePr/>
                <a:graphic xmlns:a="http://schemas.openxmlformats.org/drawingml/2006/main">
                  <a:graphicData uri="http://schemas.microsoft.com/office/word/2010/wordprocessingShape">
                    <wps:wsp>
                      <wps:cNvSpPr/>
                      <wps:spPr>
                        <a:xfrm rot="10800000">
                          <a:off x="0" y="0"/>
                          <a:ext cx="249382" cy="360219"/>
                        </a:xfrm>
                        <a:prstGeom prst="downArrow">
                          <a:avLst/>
                        </a:prstGeom>
                        <a:solidFill>
                          <a:srgbClr val="FF0000"/>
                        </a:solid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9065F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85" o:spid="_x0000_s1026" type="#_x0000_t67" style="position:absolute;margin-left:42.3pt;margin-top:65.75pt;width:19.65pt;height:28.35pt;rotation:180;z-index:25228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" adj="14123" fillcolor="red" strokecolor="red" strokeweight="2pt"/>
            </w:pict>
          </mc:Fallback>
        </mc:AlternateContent>
      </w:r>
      <w:r>
        <w:rPr>
          <w:noProof/>
        </w:rPr>
        <w:drawing>
          <wp:inline distT="0" distB="0" distL="0" distR="0" wp14:anchorId="6D066146" wp14:editId="28CE9DC9">
            <wp:extent cx="5456714" cy="518668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ssword Tab - Disabled.png"/>
                    <pic:cNvPicPr/>
                  </pic:nvPicPr>
                  <pic:blipFill>
                    <a:blip r:embed="rId281">
                      <a:extLst>
                        <a:ext uri="{28A0092B-C50C-407E-A947-70E740481C1C}">
                          <a14:useLocalDpi xmlns:a14="http://schemas.microsoft.com/office/drawing/2010/main" val="0"/>
                        </a:ext>
                      </a:extLst>
                    </a:blip>
                    <a:stretch>
                      <a:fillRect/>
                    </a:stretch>
                  </pic:blipFill>
                  <pic:spPr>
                    <a:xfrm>
                      <a:off x="0" y="0"/>
                      <a:ext cx="5456714" cy="5186680"/>
                    </a:xfrm>
                    <a:prstGeom prst="rect">
                      <a:avLst/>
                    </a:prstGeom>
                  </pic:spPr>
                </pic:pic>
              </a:graphicData>
            </a:graphic>
          </wp:inline>
        </w:drawing>
      </w:r>
    </w:p>
    <w:p w14:paraId="1B0466A5" w14:textId="77777777" w:rsidR="008E4025" w:rsidRDefault="008E4025" w:rsidP="008E4025"/>
    <w:p w14:paraId="12E27820" w14:textId="77777777" w:rsidR="008E4025" w:rsidRDefault="008E4025" w:rsidP="008E4025">
      <w:pPr>
        <w:rPr>
          <w:b/>
        </w:rPr>
      </w:pPr>
      <w:r w:rsidRPr="0035776C">
        <w:t xml:space="preserve"> </w:t>
      </w:r>
      <w:bookmarkStart w:id="7204" w:name="_Hlk526979160"/>
      <w:r>
        <w:rPr>
          <w:b/>
        </w:rPr>
        <w:t>Stop VP Selections</w:t>
      </w:r>
      <w:bookmarkEnd w:id="7204"/>
    </w:p>
    <w:p w14:paraId="15270F3C" w14:textId="77777777" w:rsidR="008E4025" w:rsidRDefault="008E4025" w:rsidP="008E4025">
      <w:r>
        <w:t>There are three different available options for controlling when a VP can be stopped:</w:t>
      </w:r>
    </w:p>
    <w:p w14:paraId="16803FB3" w14:textId="77777777" w:rsidR="008E4025" w:rsidRDefault="008E4025" w:rsidP="008E4025">
      <w:pPr>
        <w:pStyle w:val="ListParagraph"/>
        <w:numPr>
          <w:ilvl w:val="0"/>
          <w:numId w:val="150"/>
        </w:numPr>
      </w:pPr>
      <w:r>
        <w:t>Stop VP – All Conditions: This is the default setting. An authorized user can stop the VP at any time.</w:t>
      </w:r>
    </w:p>
    <w:p w14:paraId="511873C4" w14:textId="77777777" w:rsidR="008E4025" w:rsidRDefault="008E4025" w:rsidP="008E4025">
      <w:pPr>
        <w:pStyle w:val="ListParagraph"/>
        <w:numPr>
          <w:ilvl w:val="0"/>
          <w:numId w:val="150"/>
        </w:numPr>
      </w:pPr>
      <w:bookmarkStart w:id="7205" w:name="_Hlk526979188"/>
      <w:r>
        <w:t xml:space="preserve">Stop VP with Oven Empty: </w:t>
      </w:r>
      <w:bookmarkEnd w:id="7205"/>
      <w:r>
        <w:t>User can stop the VP only when there is no product in the oven.</w:t>
      </w:r>
    </w:p>
    <w:p w14:paraId="321E19D2" w14:textId="77777777" w:rsidR="008E4025" w:rsidRDefault="008E4025" w:rsidP="008E4025">
      <w:pPr>
        <w:pStyle w:val="ListParagraph"/>
        <w:numPr>
          <w:ilvl w:val="0"/>
          <w:numId w:val="150"/>
        </w:numPr>
      </w:pPr>
      <w:r>
        <w:t xml:space="preserve">Stop VP with Product in Oven: When user clicks Stop button, they have a choice to wait for products to exit the oven, or they can force a stop even if there is still product in the oven. </w:t>
      </w:r>
    </w:p>
    <w:p w14:paraId="47D14B2E" w14:textId="77777777" w:rsidR="008E4025" w:rsidRDefault="008E4025" w:rsidP="008E4025">
      <w:r>
        <w:t xml:space="preserve">NOTE: To enable use of either of the second two options, the </w:t>
      </w:r>
      <w:r>
        <w:rPr>
          <w:i/>
        </w:rPr>
        <w:t>Stop VP – All Conditions</w:t>
      </w:r>
      <w:r>
        <w:t xml:space="preserve"> selection must be unchecked.</w:t>
      </w:r>
    </w:p>
    <w:p w14:paraId="433DFEE6" w14:textId="77777777" w:rsidR="008E4025" w:rsidRDefault="008E4025" w:rsidP="008E4025"/>
    <w:p w14:paraId="3C689991" w14:textId="77777777" w:rsidR="008E4025" w:rsidRDefault="008E4025" w:rsidP="008E4025"/>
    <w:p w14:paraId="13D82B9E" w14:textId="77777777" w:rsidR="008E4025" w:rsidRDefault="008E4025" w:rsidP="008E4025"/>
    <w:p w14:paraId="670DFB00" w14:textId="77777777" w:rsidR="008E4025" w:rsidRDefault="008E4025" w:rsidP="008E4025"/>
    <w:p w14:paraId="1E632E75" w14:textId="77777777" w:rsidR="008E4025" w:rsidRDefault="008E4025" w:rsidP="008E4025"/>
    <w:p w14:paraId="5DF9F0DB" w14:textId="77777777" w:rsidR="008E4025" w:rsidRDefault="008E4025" w:rsidP="008E4025"/>
    <w:p w14:paraId="5899DDCB" w14:textId="77777777" w:rsidR="008E4025" w:rsidRPr="002F4025" w:rsidRDefault="008E4025" w:rsidP="008E4025">
      <w:r>
        <w:rPr>
          <w:b/>
        </w:rPr>
        <w:lastRenderedPageBreak/>
        <w:t>Examples of Stop VP Selections</w:t>
      </w:r>
    </w:p>
    <w:p w14:paraId="21DEA597" w14:textId="77777777" w:rsidR="008E4025" w:rsidRDefault="008E4025" w:rsidP="008E4025">
      <w:r>
        <w:rPr>
          <w:noProof/>
        </w:rPr>
        <w:drawing>
          <wp:anchor distT="0" distB="0" distL="114300" distR="114300" simplePos="0" relativeHeight="252353536" behindDoc="1" locked="0" layoutInCell="1" allowOverlap="1" wp14:anchorId="1987FC77" wp14:editId="5C886229">
            <wp:simplePos x="0" y="0"/>
            <wp:positionH relativeFrom="column">
              <wp:posOffset>2257425</wp:posOffset>
            </wp:positionH>
            <wp:positionV relativeFrom="paragraph">
              <wp:posOffset>142240</wp:posOffset>
            </wp:positionV>
            <wp:extent cx="3654425" cy="988060"/>
            <wp:effectExtent l="0" t="0" r="3175" b="2540"/>
            <wp:wrapTight wrapText="left">
              <wp:wrapPolygon edited="0">
                <wp:start x="0" y="0"/>
                <wp:lineTo x="0" y="21239"/>
                <wp:lineTo x="21506" y="21239"/>
                <wp:lineTo x="21506" y="0"/>
                <wp:lineTo x="0" y="0"/>
              </wp:wrapPolygon>
            </wp:wrapTight>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mpty Oven Only.png"/>
                    <pic:cNvPicPr/>
                  </pic:nvPicPr>
                  <pic:blipFill>
                    <a:blip r:embed="rId283">
                      <a:extLst>
                        <a:ext uri="{28A0092B-C50C-407E-A947-70E740481C1C}">
                          <a14:useLocalDpi xmlns:a14="http://schemas.microsoft.com/office/drawing/2010/main" val="0"/>
                        </a:ext>
                      </a:extLst>
                    </a:blip>
                    <a:stretch>
                      <a:fillRect/>
                    </a:stretch>
                  </pic:blipFill>
                  <pic:spPr>
                    <a:xfrm>
                      <a:off x="0" y="0"/>
                      <a:ext cx="3654425" cy="988060"/>
                    </a:xfrm>
                    <a:prstGeom prst="rect">
                      <a:avLst/>
                    </a:prstGeom>
                  </pic:spPr>
                </pic:pic>
              </a:graphicData>
            </a:graphic>
            <wp14:sizeRelH relativeFrom="margin">
              <wp14:pctWidth>0</wp14:pctWidth>
            </wp14:sizeRelH>
            <wp14:sizeRelV relativeFrom="margin">
              <wp14:pctHeight>0</wp14:pctHeight>
            </wp14:sizeRelV>
          </wp:anchor>
        </w:drawing>
      </w:r>
    </w:p>
    <w:p w14:paraId="75835A75" w14:textId="77777777" w:rsidR="008E4025" w:rsidRPr="00B711B6" w:rsidRDefault="008E4025" w:rsidP="008E4025">
      <w:pPr>
        <w:rPr>
          <w:b/>
        </w:rPr>
      </w:pPr>
      <w:r w:rsidRPr="00B711B6">
        <w:rPr>
          <w:b/>
        </w:rPr>
        <w:t>Stop VP with Oven Empty:</w:t>
      </w:r>
    </w:p>
    <w:p w14:paraId="4B323B15" w14:textId="77777777" w:rsidR="008E4025" w:rsidRDefault="008E4025" w:rsidP="008E4025">
      <w:r w:rsidRPr="008F6D09">
        <w:rPr>
          <w:b/>
          <w:bCs/>
          <w:rPrChange w:id="7206" w:author="Ryan Beck" w:date="2022-10-10T12:58:00Z">
            <w:rPr/>
          </w:rPrChange>
        </w:rPr>
        <w:t>OK</w:t>
      </w:r>
      <w:r>
        <w:t xml:space="preserve"> – Clicking OK will acknowledge this message window and the VP will stop automatically once the last board exits the oven.</w:t>
      </w:r>
    </w:p>
    <w:p w14:paraId="611162C7" w14:textId="77777777" w:rsidR="008E4025" w:rsidRPr="00FE652F" w:rsidRDefault="008E4025" w:rsidP="008E4025">
      <w:r w:rsidRPr="008F6D09">
        <w:rPr>
          <w:b/>
          <w:bCs/>
          <w:rPrChange w:id="7207" w:author="Ryan Beck" w:date="2022-10-10T12:58:00Z">
            <w:rPr/>
          </w:rPrChange>
        </w:rPr>
        <w:t>Cancel</w:t>
      </w:r>
      <w:r>
        <w:t xml:space="preserve"> – The </w:t>
      </w:r>
      <w:r>
        <w:rPr>
          <w:i/>
        </w:rPr>
        <w:t>Stop</w:t>
      </w:r>
      <w:r>
        <w:t xml:space="preserve"> request will be cancelled, and the VP will continue to run.</w:t>
      </w:r>
    </w:p>
    <w:p w14:paraId="73075770" w14:textId="77777777" w:rsidR="008E4025" w:rsidRDefault="008E4025" w:rsidP="008E4025">
      <w:r w:rsidRPr="0035776C">
        <w:t xml:space="preserve"> </w:t>
      </w:r>
    </w:p>
    <w:p w14:paraId="7BB25A25" w14:textId="77777777" w:rsidR="008E4025" w:rsidRDefault="008E4025" w:rsidP="008E4025">
      <w:pPr>
        <w:rPr>
          <w:b/>
        </w:rPr>
      </w:pPr>
      <w:r>
        <w:rPr>
          <w:b/>
          <w:noProof/>
        </w:rPr>
        <w:drawing>
          <wp:anchor distT="0" distB="0" distL="114300" distR="114300" simplePos="0" relativeHeight="252375040" behindDoc="1" locked="0" layoutInCell="1" allowOverlap="1" wp14:anchorId="7653A67A" wp14:editId="772AB880">
            <wp:simplePos x="0" y="0"/>
            <wp:positionH relativeFrom="column">
              <wp:posOffset>2286000</wp:posOffset>
            </wp:positionH>
            <wp:positionV relativeFrom="paragraph">
              <wp:posOffset>72390</wp:posOffset>
            </wp:positionV>
            <wp:extent cx="3627755" cy="981075"/>
            <wp:effectExtent l="0" t="0" r="0" b="9525"/>
            <wp:wrapTight wrapText="left">
              <wp:wrapPolygon edited="0">
                <wp:start x="0" y="0"/>
                <wp:lineTo x="0" y="21390"/>
                <wp:lineTo x="21437" y="21390"/>
                <wp:lineTo x="21437" y="0"/>
                <wp:lineTo x="0" y="0"/>
              </wp:wrapPolygon>
            </wp:wrapTight>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roduct In Oven.png"/>
                    <pic:cNvPicPr/>
                  </pic:nvPicPr>
                  <pic:blipFill>
                    <a:blip r:embed="rId284">
                      <a:extLst>
                        <a:ext uri="{28A0092B-C50C-407E-A947-70E740481C1C}">
                          <a14:useLocalDpi xmlns:a14="http://schemas.microsoft.com/office/drawing/2010/main" val="0"/>
                        </a:ext>
                      </a:extLst>
                    </a:blip>
                    <a:stretch>
                      <a:fillRect/>
                    </a:stretch>
                  </pic:blipFill>
                  <pic:spPr>
                    <a:xfrm>
                      <a:off x="0" y="0"/>
                      <a:ext cx="3627755" cy="981075"/>
                    </a:xfrm>
                    <a:prstGeom prst="rect">
                      <a:avLst/>
                    </a:prstGeom>
                  </pic:spPr>
                </pic:pic>
              </a:graphicData>
            </a:graphic>
            <wp14:sizeRelH relativeFrom="margin">
              <wp14:pctWidth>0</wp14:pctWidth>
            </wp14:sizeRelH>
            <wp14:sizeRelV relativeFrom="margin">
              <wp14:pctHeight>0</wp14:pctHeight>
            </wp14:sizeRelV>
          </wp:anchor>
        </w:drawing>
      </w:r>
      <w:r w:rsidRPr="00B711B6">
        <w:rPr>
          <w:b/>
        </w:rPr>
        <w:t>Stop VP with Product in Oven:</w:t>
      </w:r>
      <w:r>
        <w:rPr>
          <w:b/>
        </w:rPr>
        <w:t xml:space="preserve"> </w:t>
      </w:r>
    </w:p>
    <w:p w14:paraId="04394464" w14:textId="77777777" w:rsidR="008E4025" w:rsidRDefault="008E4025" w:rsidP="008E4025">
      <w:r w:rsidRPr="008F6D09">
        <w:rPr>
          <w:b/>
          <w:bCs/>
          <w:rPrChange w:id="7208" w:author="Ryan Beck" w:date="2022-10-10T12:58:00Z">
            <w:rPr/>
          </w:rPrChange>
        </w:rPr>
        <w:t>OK</w:t>
      </w:r>
      <w:r>
        <w:t xml:space="preserve"> – Clicking OK will acknowledge this message window and the VP will stop automatically once the last board exits the oven.</w:t>
      </w:r>
    </w:p>
    <w:p w14:paraId="2401690D" w14:textId="77777777" w:rsidR="008E4025" w:rsidRDefault="008E4025" w:rsidP="008E4025">
      <w:r w:rsidRPr="008F6D09">
        <w:rPr>
          <w:b/>
          <w:bCs/>
          <w:rPrChange w:id="7209" w:author="Ryan Beck" w:date="2022-10-10T12:58:00Z">
            <w:rPr/>
          </w:rPrChange>
        </w:rPr>
        <w:t>Cancel</w:t>
      </w:r>
      <w:r>
        <w:t xml:space="preserve"> – The </w:t>
      </w:r>
      <w:r>
        <w:rPr>
          <w:i/>
        </w:rPr>
        <w:t>Stop</w:t>
      </w:r>
      <w:r>
        <w:t xml:space="preserve"> request will be cancelled, and the VP will continue to run.</w:t>
      </w:r>
    </w:p>
    <w:p w14:paraId="6527DE74" w14:textId="77777777" w:rsidR="008E4025" w:rsidRDefault="008E4025" w:rsidP="008E4025">
      <w:r>
        <w:t>Force Stop – The VP will stop immediately and return to the Profile Explorer screen.</w:t>
      </w:r>
    </w:p>
    <w:p w14:paraId="458DF3F6" w14:textId="77777777" w:rsidR="008E4025" w:rsidRDefault="008E4025" w:rsidP="008E4025"/>
    <w:p w14:paraId="71D50CD1" w14:textId="77777777" w:rsidR="008E4025" w:rsidRDefault="008E4025" w:rsidP="008E4025">
      <w:r>
        <w:rPr>
          <w:noProof/>
        </w:rPr>
        <w:drawing>
          <wp:anchor distT="0" distB="0" distL="114300" distR="114300" simplePos="0" relativeHeight="252396544" behindDoc="1" locked="0" layoutInCell="1" allowOverlap="1" wp14:anchorId="1D60C4BE" wp14:editId="3CF4FF23">
            <wp:simplePos x="0" y="0"/>
            <wp:positionH relativeFrom="column">
              <wp:posOffset>2305685</wp:posOffset>
            </wp:positionH>
            <wp:positionV relativeFrom="paragraph">
              <wp:posOffset>110490</wp:posOffset>
            </wp:positionV>
            <wp:extent cx="3607435" cy="723900"/>
            <wp:effectExtent l="0" t="0" r="0" b="0"/>
            <wp:wrapTight wrapText="left">
              <wp:wrapPolygon edited="0">
                <wp:start x="0" y="0"/>
                <wp:lineTo x="0" y="21032"/>
                <wp:lineTo x="21444" y="21032"/>
                <wp:lineTo x="21444" y="0"/>
                <wp:lineTo x="0" y="0"/>
              </wp:wrapPolygon>
            </wp:wrapTight>
            <wp:docPr id="4619" name="Picture 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 name="Force Stop.png"/>
                    <pic:cNvPicPr/>
                  </pic:nvPicPr>
                  <pic:blipFill>
                    <a:blip r:embed="rId285">
                      <a:extLst>
                        <a:ext uri="{28A0092B-C50C-407E-A947-70E740481C1C}">
                          <a14:useLocalDpi xmlns:a14="http://schemas.microsoft.com/office/drawing/2010/main" val="0"/>
                        </a:ext>
                      </a:extLst>
                    </a:blip>
                    <a:stretch>
                      <a:fillRect/>
                    </a:stretch>
                  </pic:blipFill>
                  <pic:spPr>
                    <a:xfrm>
                      <a:off x="0" y="0"/>
                      <a:ext cx="3607435" cy="723900"/>
                    </a:xfrm>
                    <a:prstGeom prst="rect">
                      <a:avLst/>
                    </a:prstGeom>
                  </pic:spPr>
                </pic:pic>
              </a:graphicData>
            </a:graphic>
            <wp14:sizeRelH relativeFrom="margin">
              <wp14:pctWidth>0</wp14:pctWidth>
            </wp14:sizeRelH>
            <wp14:sizeRelV relativeFrom="margin">
              <wp14:pctHeight>0</wp14:pctHeight>
            </wp14:sizeRelV>
          </wp:anchor>
        </w:drawing>
      </w:r>
    </w:p>
    <w:p w14:paraId="15598FB6" w14:textId="77777777" w:rsidR="008E4025" w:rsidRPr="00FE652F" w:rsidRDefault="008E4025" w:rsidP="008E4025">
      <w:r>
        <w:t xml:space="preserve">If the ‘Force Stop’ selection is used, additional notes will be automatically added into the </w:t>
      </w:r>
      <w:r>
        <w:rPr>
          <w:i/>
        </w:rPr>
        <w:t>Description</w:t>
      </w:r>
      <w:r>
        <w:t xml:space="preserve"> column in Profile Explorer. It will note which user level stopped the VP, and how many products were still in the oven when the stop occurred.</w:t>
      </w:r>
    </w:p>
    <w:p w14:paraId="27EAEE3E" w14:textId="77777777" w:rsidR="008E4025" w:rsidRDefault="008E4025" w:rsidP="008E4025">
      <w:pPr>
        <w:rPr>
          <w:rFonts w:ascii="Arial" w:hAnsi="Arial" w:cs="Arial"/>
          <w:b/>
          <w:bCs/>
          <w:sz w:val="24"/>
          <w:szCs w:val="26"/>
        </w:rPr>
      </w:pPr>
      <w:r>
        <w:br w:type="page"/>
      </w:r>
    </w:p>
    <w:p w14:paraId="7AC2920B" w14:textId="77777777" w:rsidR="008E4025" w:rsidRPr="00F845DD" w:rsidRDefault="008E4025" w:rsidP="00C67678">
      <w:pPr>
        <w:pStyle w:val="Heading3"/>
      </w:pPr>
      <w:bookmarkStart w:id="7210" w:name="_Toc506817159"/>
      <w:bookmarkStart w:id="7211" w:name="_Toc528426811"/>
      <w:bookmarkStart w:id="7212" w:name="_Toc528427100"/>
      <w:bookmarkStart w:id="7213" w:name="_Toc532827510"/>
      <w:bookmarkStart w:id="7214" w:name="_Toc532827918"/>
      <w:bookmarkStart w:id="7215" w:name="_Toc532856860"/>
      <w:bookmarkStart w:id="7216" w:name="_Toc53042285"/>
      <w:bookmarkStart w:id="7217" w:name="_Toc86846448"/>
      <w:bookmarkStart w:id="7218" w:name="_Toc119050581"/>
      <w:bookmarkStart w:id="7219" w:name="_Toc119050771"/>
      <w:r w:rsidRPr="00F845DD">
        <w:lastRenderedPageBreak/>
        <w:t xml:space="preserve">User Type </w:t>
      </w:r>
      <w:r>
        <w:t>Area</w:t>
      </w:r>
      <w:bookmarkEnd w:id="7210"/>
      <w:bookmarkEnd w:id="7211"/>
      <w:bookmarkEnd w:id="7212"/>
      <w:bookmarkEnd w:id="7213"/>
      <w:bookmarkEnd w:id="7214"/>
      <w:bookmarkEnd w:id="7215"/>
      <w:bookmarkEnd w:id="7216"/>
      <w:bookmarkEnd w:id="7217"/>
      <w:bookmarkEnd w:id="7218"/>
      <w:bookmarkEnd w:id="7219"/>
    </w:p>
    <w:p w14:paraId="1569A1D1" w14:textId="77777777" w:rsidR="008E4025" w:rsidRDefault="008E4025" w:rsidP="008E4025">
      <w:r>
        <w:t xml:space="preserve">The </w:t>
      </w:r>
      <w:r w:rsidRPr="000843D2">
        <w:rPr>
          <w:b/>
        </w:rPr>
        <w:t>User Type</w:t>
      </w:r>
      <w:r>
        <w:t xml:space="preserve"> pick list </w:t>
      </w:r>
      <w:r w:rsidRPr="00057711">
        <w:t>allow</w:t>
      </w:r>
      <w:r>
        <w:t>s</w:t>
      </w:r>
      <w:r w:rsidRPr="00057711">
        <w:t xml:space="preserve"> the </w:t>
      </w:r>
      <w:r>
        <w:t>Administrator</w:t>
      </w:r>
      <w:r w:rsidRPr="00057711">
        <w:t xml:space="preserve"> to select and enable the p</w:t>
      </w:r>
      <w:r>
        <w:t xml:space="preserve">assword function by user type. </w:t>
      </w:r>
    </w:p>
    <w:p w14:paraId="10717F1C" w14:textId="77777777" w:rsidR="008E4025" w:rsidRDefault="008E4025" w:rsidP="008E4025"/>
    <w:p w14:paraId="6D2600C7" w14:textId="77777777" w:rsidR="008E4025" w:rsidRPr="00057711" w:rsidRDefault="008E4025" w:rsidP="008E4025">
      <w:r w:rsidRPr="00057711">
        <w:t xml:space="preserve">By default, each user in the menu will be unchecked/disabled. By </w:t>
      </w:r>
      <w:r>
        <w:t xml:space="preserve">selecting a user type, </w:t>
      </w:r>
      <w:r w:rsidRPr="00057711">
        <w:t xml:space="preserve">you not only enable or disable the password </w:t>
      </w:r>
      <w:r>
        <w:t>entry field and the Password Timer,</w:t>
      </w:r>
      <w:r w:rsidRPr="00057711">
        <w:t xml:space="preserve"> but also select the type of user to enable and configure.</w:t>
      </w:r>
    </w:p>
    <w:p w14:paraId="65F8C78E" w14:textId="77777777" w:rsidR="008E4025" w:rsidRDefault="008E4025" w:rsidP="008E4025"/>
    <w:p w14:paraId="140C76C5" w14:textId="77777777" w:rsidR="008E4025" w:rsidRDefault="008E4025" w:rsidP="008E4025">
      <w:r>
        <w:t xml:space="preserve">The columns in the </w:t>
      </w:r>
      <w:r w:rsidRPr="000843D2">
        <w:rPr>
          <w:b/>
        </w:rPr>
        <w:t>Password Control Chart</w:t>
      </w:r>
      <w:r>
        <w:t xml:space="preserve"> will be enabled depending on the user type selected:</w:t>
      </w:r>
    </w:p>
    <w:p w14:paraId="3D35116C" w14:textId="77777777" w:rsidR="008E4025" w:rsidRDefault="008E4025" w:rsidP="008E4025"/>
    <w:p w14:paraId="37EA3C5E" w14:textId="77777777" w:rsidR="008E4025" w:rsidRDefault="008E4025" w:rsidP="008E4025">
      <w:r>
        <w:t>Administrator = All columns enabled</w:t>
      </w:r>
    </w:p>
    <w:p w14:paraId="301ABDB6" w14:textId="77777777" w:rsidR="008E4025" w:rsidRDefault="008E4025" w:rsidP="008E4025">
      <w:r>
        <w:t>Engineer = All columns enabled</w:t>
      </w:r>
    </w:p>
    <w:p w14:paraId="0CECC79C" w14:textId="77777777" w:rsidR="008E4025" w:rsidRDefault="008E4025" w:rsidP="008E4025">
      <w:r>
        <w:t>Tech = Only Tech and Operator columns enabled</w:t>
      </w:r>
    </w:p>
    <w:p w14:paraId="72B27300" w14:textId="77777777" w:rsidR="008E4025" w:rsidRDefault="008E4025" w:rsidP="008E4025"/>
    <w:p w14:paraId="42F2C435" w14:textId="77777777" w:rsidR="008E4025" w:rsidRDefault="008E4025" w:rsidP="008E4025">
      <w:r>
        <w:rPr>
          <w:noProof/>
        </w:rPr>
        <mc:AlternateContent>
          <mc:Choice Requires="wps">
            <w:drawing>
              <wp:anchor distT="0" distB="0" distL="114300" distR="114300" simplePos="0" relativeHeight="252203008" behindDoc="0" locked="0" layoutInCell="1" allowOverlap="1" wp14:anchorId="5514029C" wp14:editId="3A316D36">
                <wp:simplePos x="0" y="0"/>
                <wp:positionH relativeFrom="column">
                  <wp:posOffset>374073</wp:posOffset>
                </wp:positionH>
                <wp:positionV relativeFrom="paragraph">
                  <wp:posOffset>1424363</wp:posOffset>
                </wp:positionV>
                <wp:extent cx="1801091" cy="1066800"/>
                <wp:effectExtent l="19050" t="19050" r="27940" b="19050"/>
                <wp:wrapNone/>
                <wp:docPr id="264" name="Rectangle 264"/>
                <wp:cNvGraphicFramePr/>
                <a:graphic xmlns:a="http://schemas.openxmlformats.org/drawingml/2006/main">
                  <a:graphicData uri="http://schemas.microsoft.com/office/word/2010/wordprocessingShape">
                    <wps:wsp>
                      <wps:cNvSpPr/>
                      <wps:spPr>
                        <a:xfrm>
                          <a:off x="0" y="0"/>
                          <a:ext cx="1801091" cy="10668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DF0EEA" id="Rectangle 264" o:spid="_x0000_s1026" style="position:absolute;margin-left:29.45pt;margin-top:112.15pt;width:141.8pt;height:84pt;z-index:252203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" filled="f" strokecolor="red" strokeweight="2.25pt"/>
            </w:pict>
          </mc:Fallback>
        </mc:AlternateContent>
      </w:r>
      <w:r>
        <w:rPr>
          <w:noProof/>
        </w:rPr>
        <w:drawing>
          <wp:inline distT="0" distB="0" distL="0" distR="0" wp14:anchorId="6BF1EAC5" wp14:editId="3AC88945">
            <wp:extent cx="5456714" cy="518668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5456714" cy="5186680"/>
                    </a:xfrm>
                    <a:prstGeom prst="rect">
                      <a:avLst/>
                    </a:prstGeom>
                  </pic:spPr>
                </pic:pic>
              </a:graphicData>
            </a:graphic>
          </wp:inline>
        </w:drawing>
      </w:r>
    </w:p>
    <w:p w14:paraId="765DECCF" w14:textId="77777777" w:rsidR="008E4025" w:rsidRDefault="008E4025" w:rsidP="008E4025"/>
    <w:p w14:paraId="0C52ACF3" w14:textId="77777777" w:rsidR="008E4025" w:rsidRDefault="008E4025" w:rsidP="008E4025"/>
    <w:p w14:paraId="5AC1A18B" w14:textId="77777777" w:rsidR="008E4025" w:rsidRDefault="008E4025" w:rsidP="008E4025">
      <w:r>
        <w:br w:type="page"/>
      </w:r>
    </w:p>
    <w:p w14:paraId="515F4556" w14:textId="77777777" w:rsidR="008E4025" w:rsidRPr="004D4ABF" w:rsidRDefault="008E4025" w:rsidP="00C67678">
      <w:pPr>
        <w:pStyle w:val="Heading3"/>
      </w:pPr>
      <w:bookmarkStart w:id="7220" w:name="_Toc506817160"/>
      <w:bookmarkStart w:id="7221" w:name="_Toc528426812"/>
      <w:bookmarkStart w:id="7222" w:name="_Toc528427101"/>
      <w:bookmarkStart w:id="7223" w:name="_Toc532827511"/>
      <w:bookmarkStart w:id="7224" w:name="_Toc532827919"/>
      <w:bookmarkStart w:id="7225" w:name="_Toc532856861"/>
      <w:bookmarkStart w:id="7226" w:name="_Toc53042286"/>
      <w:bookmarkStart w:id="7227" w:name="_Toc86846449"/>
      <w:bookmarkStart w:id="7228" w:name="_Toc119050582"/>
      <w:bookmarkStart w:id="7229" w:name="_Toc119050772"/>
      <w:r w:rsidRPr="004D4ABF">
        <w:lastRenderedPageBreak/>
        <w:t>Password Area</w:t>
      </w:r>
      <w:bookmarkEnd w:id="7220"/>
      <w:bookmarkEnd w:id="7221"/>
      <w:bookmarkEnd w:id="7222"/>
      <w:bookmarkEnd w:id="7223"/>
      <w:bookmarkEnd w:id="7224"/>
      <w:bookmarkEnd w:id="7225"/>
      <w:bookmarkEnd w:id="7226"/>
      <w:bookmarkEnd w:id="7227"/>
      <w:bookmarkEnd w:id="7228"/>
      <w:bookmarkEnd w:id="7229"/>
    </w:p>
    <w:p w14:paraId="4EF3C70A" w14:textId="77777777" w:rsidR="008E4025" w:rsidRDefault="008E4025" w:rsidP="008E4025">
      <w:r w:rsidRPr="000B19F9">
        <w:t xml:space="preserve">The Password </w:t>
      </w:r>
      <w:r>
        <w:t>e</w:t>
      </w:r>
      <w:r w:rsidRPr="000B19F9">
        <w:t xml:space="preserve">ntry </w:t>
      </w:r>
      <w:r>
        <w:t>fields are</w:t>
      </w:r>
      <w:r w:rsidRPr="000B19F9">
        <w:t xml:space="preserve"> </w:t>
      </w:r>
      <w:r>
        <w:t>disabled</w:t>
      </w:r>
      <w:r w:rsidRPr="000B19F9">
        <w:t xml:space="preserve"> until a user type is selected.</w:t>
      </w:r>
      <w:r>
        <w:t xml:space="preserve"> </w:t>
      </w:r>
    </w:p>
    <w:p w14:paraId="79279974" w14:textId="77777777" w:rsidR="008E4025" w:rsidRDefault="008E4025" w:rsidP="008E4025"/>
    <w:p w14:paraId="7F36FAA3" w14:textId="77777777" w:rsidR="008E4025" w:rsidRDefault="008E4025" w:rsidP="008E4025">
      <w:r w:rsidRPr="000B19F9">
        <w:t xml:space="preserve">When a user type is selected, the </w:t>
      </w:r>
      <w:r w:rsidRPr="000843D2">
        <w:rPr>
          <w:b/>
        </w:rPr>
        <w:t xml:space="preserve">Enter Password </w:t>
      </w:r>
      <w:r w:rsidRPr="000B19F9">
        <w:t xml:space="preserve">fields will </w:t>
      </w:r>
      <w:r>
        <w:t>display</w:t>
      </w:r>
      <w:r w:rsidRPr="000B19F9">
        <w:t xml:space="preserve"> a</w:t>
      </w:r>
      <w:r>
        <w:t xml:space="preserve">s </w:t>
      </w:r>
      <w:r w:rsidRPr="000B19F9">
        <w:t xml:space="preserve">‘XXXXX” </w:t>
      </w:r>
      <w:r>
        <w:t xml:space="preserve">if a password had previously </w:t>
      </w:r>
      <w:r w:rsidRPr="000B19F9">
        <w:t>been entered.</w:t>
      </w:r>
      <w:r>
        <w:t xml:space="preserve"> </w:t>
      </w:r>
      <w:r w:rsidRPr="000B19F9">
        <w:t xml:space="preserve">When a user enters a password ‘X’s will show to indicate </w:t>
      </w:r>
      <w:r>
        <w:t>an</w:t>
      </w:r>
      <w:r w:rsidRPr="000B19F9">
        <w:t xml:space="preserve"> entry</w:t>
      </w:r>
      <w:r>
        <w:t>,</w:t>
      </w:r>
      <w:r w:rsidRPr="000B19F9">
        <w:t xml:space="preserve"> but not show the actual password.</w:t>
      </w:r>
    </w:p>
    <w:p w14:paraId="7B3A3706" w14:textId="77777777" w:rsidR="008E4025" w:rsidRDefault="008E4025" w:rsidP="008E4025">
      <w:r>
        <w:t>After entering a password in the two fields, click the Apply button before changing to another User Type.</w:t>
      </w:r>
    </w:p>
    <w:p w14:paraId="035DCC1B" w14:textId="77777777" w:rsidR="008E4025" w:rsidRDefault="008E4025" w:rsidP="008E4025"/>
    <w:p w14:paraId="406BE314" w14:textId="77777777" w:rsidR="008E4025" w:rsidRPr="00FA3EA2" w:rsidRDefault="008E4025" w:rsidP="008E4025">
      <w:r>
        <w:rPr>
          <w:noProof/>
        </w:rPr>
        <mc:AlternateContent>
          <mc:Choice Requires="wps">
            <w:drawing>
              <wp:anchor distT="0" distB="0" distL="114300" distR="114300" simplePos="0" relativeHeight="252246016" behindDoc="0" locked="0" layoutInCell="1" allowOverlap="1" wp14:anchorId="3A46DFBA" wp14:editId="43206E5B">
                <wp:simplePos x="0" y="0"/>
                <wp:positionH relativeFrom="column">
                  <wp:posOffset>394855</wp:posOffset>
                </wp:positionH>
                <wp:positionV relativeFrom="paragraph">
                  <wp:posOffset>3988031</wp:posOffset>
                </wp:positionV>
                <wp:extent cx="1787236" cy="561109"/>
                <wp:effectExtent l="19050" t="19050" r="22860" b="10795"/>
                <wp:wrapNone/>
                <wp:docPr id="265" name="Rectangle 265"/>
                <wp:cNvGraphicFramePr/>
                <a:graphic xmlns:a="http://schemas.openxmlformats.org/drawingml/2006/main">
                  <a:graphicData uri="http://schemas.microsoft.com/office/word/2010/wordprocessingShape">
                    <wps:wsp>
                      <wps:cNvSpPr/>
                      <wps:spPr>
                        <a:xfrm>
                          <a:off x="0" y="0"/>
                          <a:ext cx="1787236" cy="561109"/>
                        </a:xfrm>
                        <a:prstGeom prst="rect">
                          <a:avLst/>
                        </a:prstGeom>
                        <a:noFill/>
                        <a:ln w="28575"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E14B9B" id="Rectangle 265" o:spid="_x0000_s1026" style="position:absolute;margin-left:31.1pt;margin-top:314pt;width:140.75pt;height:44.2pt;z-index:252246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" filled="f" strokecolor="#c0504d" strokeweight="2.25pt"/>
            </w:pict>
          </mc:Fallback>
        </mc:AlternateContent>
      </w:r>
      <w:r>
        <w:rPr>
          <w:noProof/>
        </w:rPr>
        <mc:AlternateContent>
          <mc:Choice Requires="wps">
            <w:drawing>
              <wp:anchor distT="0" distB="0" distL="114300" distR="114300" simplePos="0" relativeHeight="252224512" behindDoc="0" locked="0" layoutInCell="1" allowOverlap="1" wp14:anchorId="79C57864" wp14:editId="32BED31F">
                <wp:simplePos x="0" y="0"/>
                <wp:positionH relativeFrom="column">
                  <wp:posOffset>394335</wp:posOffset>
                </wp:positionH>
                <wp:positionV relativeFrom="paragraph">
                  <wp:posOffset>2538672</wp:posOffset>
                </wp:positionV>
                <wp:extent cx="1752369" cy="1149927"/>
                <wp:effectExtent l="19050" t="19050" r="19685" b="12700"/>
                <wp:wrapNone/>
                <wp:docPr id="281" name="Rectangle 281"/>
                <wp:cNvGraphicFramePr/>
                <a:graphic xmlns:a="http://schemas.openxmlformats.org/drawingml/2006/main">
                  <a:graphicData uri="http://schemas.microsoft.com/office/word/2010/wordprocessingShape">
                    <wps:wsp>
                      <wps:cNvSpPr/>
                      <wps:spPr>
                        <a:xfrm>
                          <a:off x="0" y="0"/>
                          <a:ext cx="1752369" cy="1149927"/>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A56323" id="Rectangle 281" o:spid="_x0000_s1026" style="position:absolute;margin-left:31.05pt;margin-top:199.9pt;width:138pt;height:90.55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" filled="f" strokecolor="red" strokeweight="2.25pt"/>
            </w:pict>
          </mc:Fallback>
        </mc:AlternateContent>
      </w:r>
      <w:r>
        <w:rPr>
          <w:noProof/>
        </w:rPr>
        <w:drawing>
          <wp:inline distT="0" distB="0" distL="0" distR="0" wp14:anchorId="083A63E3" wp14:editId="4316A07B">
            <wp:extent cx="5456714" cy="518668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5456714" cy="5186680"/>
                    </a:xfrm>
                    <a:prstGeom prst="rect">
                      <a:avLst/>
                    </a:prstGeom>
                  </pic:spPr>
                </pic:pic>
              </a:graphicData>
            </a:graphic>
          </wp:inline>
        </w:drawing>
      </w:r>
    </w:p>
    <w:p w14:paraId="05F343BF" w14:textId="77777777" w:rsidR="008E4025" w:rsidRDefault="008E4025" w:rsidP="008E4025"/>
    <w:p w14:paraId="607AA2D1" w14:textId="77777777" w:rsidR="008E4025" w:rsidRDefault="008E4025" w:rsidP="008E4025"/>
    <w:p w14:paraId="5BC5211D" w14:textId="77777777" w:rsidR="008E4025" w:rsidRPr="004D4ABF" w:rsidRDefault="008E4025" w:rsidP="00C67678">
      <w:pPr>
        <w:pStyle w:val="Heading3"/>
      </w:pPr>
      <w:bookmarkStart w:id="7230" w:name="_Toc506817161"/>
      <w:bookmarkStart w:id="7231" w:name="_Toc528426813"/>
      <w:bookmarkStart w:id="7232" w:name="_Toc528427102"/>
      <w:bookmarkStart w:id="7233" w:name="_Toc532827512"/>
      <w:bookmarkStart w:id="7234" w:name="_Toc532827920"/>
      <w:bookmarkStart w:id="7235" w:name="_Toc532856862"/>
      <w:bookmarkStart w:id="7236" w:name="_Toc53042287"/>
      <w:bookmarkStart w:id="7237" w:name="_Toc86846450"/>
      <w:bookmarkStart w:id="7238" w:name="_Toc119050583"/>
      <w:bookmarkStart w:id="7239" w:name="_Toc119050773"/>
      <w:r w:rsidRPr="004D4ABF">
        <w:t>Password Timer</w:t>
      </w:r>
      <w:r>
        <w:t xml:space="preserve"> Area</w:t>
      </w:r>
      <w:bookmarkEnd w:id="7230"/>
      <w:bookmarkEnd w:id="7231"/>
      <w:bookmarkEnd w:id="7232"/>
      <w:bookmarkEnd w:id="7233"/>
      <w:bookmarkEnd w:id="7234"/>
      <w:bookmarkEnd w:id="7235"/>
      <w:bookmarkEnd w:id="7236"/>
      <w:bookmarkEnd w:id="7237"/>
      <w:bookmarkEnd w:id="7238"/>
      <w:bookmarkEnd w:id="7239"/>
    </w:p>
    <w:p w14:paraId="349432AC" w14:textId="77777777" w:rsidR="008E4025" w:rsidRDefault="008E4025" w:rsidP="008E4025">
      <w:r>
        <w:t xml:space="preserve">The </w:t>
      </w:r>
      <w:r w:rsidRPr="000843D2">
        <w:rPr>
          <w:b/>
        </w:rPr>
        <w:t>Password Timer</w:t>
      </w:r>
      <w:r>
        <w:t xml:space="preserve"> is configurable and represents </w:t>
      </w:r>
      <w:r w:rsidRPr="00FB2C8A">
        <w:t>the amount of time before the u</w:t>
      </w:r>
      <w:r>
        <w:t>ser is automatically logged out due to being idle.</w:t>
      </w:r>
    </w:p>
    <w:p w14:paraId="3468C1DC" w14:textId="77777777" w:rsidR="008E4025" w:rsidRDefault="008E4025" w:rsidP="008E4025"/>
    <w:p w14:paraId="31E1D270" w14:textId="77777777" w:rsidR="008E4025" w:rsidRDefault="008E4025" w:rsidP="008E4025">
      <w:pPr>
        <w:rPr>
          <w:rFonts w:ascii="Arial" w:hAnsi="Arial" w:cs="Arial"/>
          <w:b/>
          <w:bCs/>
          <w:sz w:val="24"/>
          <w:szCs w:val="26"/>
        </w:rPr>
      </w:pPr>
      <w:r>
        <w:br w:type="page"/>
      </w:r>
    </w:p>
    <w:p w14:paraId="3F52F166" w14:textId="77777777" w:rsidR="008E4025" w:rsidRDefault="008E4025" w:rsidP="00C67678">
      <w:pPr>
        <w:pStyle w:val="Heading3"/>
      </w:pPr>
      <w:bookmarkStart w:id="7240" w:name="_Toc506817162"/>
      <w:bookmarkStart w:id="7241" w:name="_Toc528426814"/>
      <w:bookmarkStart w:id="7242" w:name="_Toc528427103"/>
      <w:bookmarkStart w:id="7243" w:name="_Toc532827513"/>
      <w:bookmarkStart w:id="7244" w:name="_Toc532827921"/>
      <w:bookmarkStart w:id="7245" w:name="_Toc532856863"/>
      <w:bookmarkStart w:id="7246" w:name="_Toc53042288"/>
      <w:bookmarkStart w:id="7247" w:name="_Toc86846451"/>
      <w:bookmarkStart w:id="7248" w:name="_Toc119050584"/>
      <w:bookmarkStart w:id="7249" w:name="_Toc119050774"/>
      <w:r w:rsidRPr="00FF1AB1">
        <w:lastRenderedPageBreak/>
        <w:t xml:space="preserve">Main Screen </w:t>
      </w:r>
      <w:proofErr w:type="gramStart"/>
      <w:r w:rsidRPr="00FF1AB1">
        <w:t>With</w:t>
      </w:r>
      <w:proofErr w:type="gramEnd"/>
      <w:r w:rsidRPr="00FF1AB1">
        <w:t xml:space="preserve"> Password Control</w:t>
      </w:r>
      <w:bookmarkEnd w:id="7240"/>
      <w:bookmarkEnd w:id="7241"/>
      <w:bookmarkEnd w:id="7242"/>
      <w:bookmarkEnd w:id="7243"/>
      <w:bookmarkEnd w:id="7244"/>
      <w:bookmarkEnd w:id="7245"/>
      <w:bookmarkEnd w:id="7246"/>
      <w:bookmarkEnd w:id="7247"/>
      <w:bookmarkEnd w:id="7248"/>
      <w:bookmarkEnd w:id="7249"/>
    </w:p>
    <w:p w14:paraId="6C03A04E" w14:textId="77777777" w:rsidR="008E4025" w:rsidRDefault="008E4025" w:rsidP="008E4025">
      <w:r>
        <w:t>With Password Control enabled, the software Main Screen with display a Log In button with a letter on it.</w:t>
      </w:r>
    </w:p>
    <w:p w14:paraId="6229D0C3" w14:textId="77777777" w:rsidR="008E4025" w:rsidRDefault="008E4025" w:rsidP="008E4025"/>
    <w:p w14:paraId="793AAF90" w14:textId="77777777" w:rsidR="008E4025" w:rsidRDefault="008E4025" w:rsidP="008E4025">
      <w:r>
        <w:t>O = Operator (default)</w:t>
      </w:r>
    </w:p>
    <w:p w14:paraId="5B6E28A3" w14:textId="77777777" w:rsidR="008E4025" w:rsidRDefault="008E4025" w:rsidP="008E4025">
      <w:r>
        <w:t>A = Administrator</w:t>
      </w:r>
    </w:p>
    <w:p w14:paraId="2C19E2D6" w14:textId="77777777" w:rsidR="008E4025" w:rsidRDefault="008E4025" w:rsidP="008E4025">
      <w:r>
        <w:t>E = Engineer</w:t>
      </w:r>
    </w:p>
    <w:p w14:paraId="781FFB9D" w14:textId="77777777" w:rsidR="008E4025" w:rsidRDefault="008E4025" w:rsidP="008E4025">
      <w:r>
        <w:t>T = Tech</w:t>
      </w:r>
    </w:p>
    <w:p w14:paraId="7E04A7FF" w14:textId="77777777" w:rsidR="008E4025" w:rsidRPr="005B0A24" w:rsidRDefault="008E4025" w:rsidP="008E4025"/>
    <w:p w14:paraId="13ADEC7B" w14:textId="77777777" w:rsidR="008E4025" w:rsidRDefault="008E4025" w:rsidP="008E4025">
      <w:pPr>
        <w:jc w:val="center"/>
      </w:pPr>
      <w:r>
        <w:rPr>
          <w:noProof/>
        </w:rPr>
        <w:drawing>
          <wp:inline distT="0" distB="0" distL="0" distR="0" wp14:anchorId="56175E2E" wp14:editId="0AA1142C">
            <wp:extent cx="5800230" cy="4334337"/>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5800230" cy="4334337"/>
                    </a:xfrm>
                    <a:prstGeom prst="rect">
                      <a:avLst/>
                    </a:prstGeom>
                  </pic:spPr>
                </pic:pic>
              </a:graphicData>
            </a:graphic>
          </wp:inline>
        </w:drawing>
      </w:r>
    </w:p>
    <w:p w14:paraId="1255F47E" w14:textId="77777777" w:rsidR="008E4025" w:rsidRDefault="008E4025" w:rsidP="008E4025"/>
    <w:p w14:paraId="06913608" w14:textId="77777777" w:rsidR="008E4025" w:rsidRDefault="008E4025" w:rsidP="008E4025"/>
    <w:p w14:paraId="0BD2837D" w14:textId="77777777" w:rsidR="008E4025" w:rsidRDefault="008E4025" w:rsidP="008E4025">
      <w:r>
        <w:t>Note that the Operator user type is the default, and typically has the least access privileges.</w:t>
      </w:r>
    </w:p>
    <w:p w14:paraId="260AF6D4" w14:textId="77777777" w:rsidR="008E4025" w:rsidRDefault="008E4025" w:rsidP="008E4025"/>
    <w:p w14:paraId="0DABE122" w14:textId="77777777" w:rsidR="008E4025" w:rsidRDefault="008E4025" w:rsidP="008E4025"/>
    <w:p w14:paraId="15E89F15" w14:textId="77777777" w:rsidR="008E4025" w:rsidRDefault="008E4025" w:rsidP="008E4025">
      <w:pPr>
        <w:rPr>
          <w:rFonts w:ascii="Arial" w:hAnsi="Arial" w:cs="Arial"/>
          <w:b/>
          <w:bCs/>
          <w:sz w:val="24"/>
          <w:szCs w:val="26"/>
        </w:rPr>
      </w:pPr>
      <w:r>
        <w:br w:type="page"/>
      </w:r>
    </w:p>
    <w:p w14:paraId="182BB848" w14:textId="77777777" w:rsidR="008E4025" w:rsidRDefault="008E4025" w:rsidP="00C67678">
      <w:pPr>
        <w:pStyle w:val="Heading3"/>
      </w:pPr>
      <w:bookmarkStart w:id="7250" w:name="_Toc506817163"/>
      <w:bookmarkStart w:id="7251" w:name="_Toc528426815"/>
      <w:bookmarkStart w:id="7252" w:name="_Toc528427104"/>
      <w:bookmarkStart w:id="7253" w:name="_Toc532827514"/>
      <w:bookmarkStart w:id="7254" w:name="_Toc532827922"/>
      <w:bookmarkStart w:id="7255" w:name="_Toc532856864"/>
      <w:bookmarkStart w:id="7256" w:name="_Toc53042289"/>
      <w:bookmarkStart w:id="7257" w:name="_Toc86846452"/>
      <w:bookmarkStart w:id="7258" w:name="_Toc119050585"/>
      <w:bookmarkStart w:id="7259" w:name="_Toc119050775"/>
      <w:r w:rsidRPr="00FF1AB1">
        <w:lastRenderedPageBreak/>
        <w:t>Main Screen Log In</w:t>
      </w:r>
      <w:bookmarkEnd w:id="7250"/>
      <w:bookmarkEnd w:id="7251"/>
      <w:bookmarkEnd w:id="7252"/>
      <w:bookmarkEnd w:id="7253"/>
      <w:bookmarkEnd w:id="7254"/>
      <w:bookmarkEnd w:id="7255"/>
      <w:bookmarkEnd w:id="7256"/>
      <w:bookmarkEnd w:id="7257"/>
      <w:bookmarkEnd w:id="7258"/>
      <w:bookmarkEnd w:id="7259"/>
    </w:p>
    <w:p w14:paraId="604958DA" w14:textId="77777777" w:rsidR="008E4025" w:rsidRDefault="008E4025" w:rsidP="008E4025">
      <w:r>
        <w:t xml:space="preserve">When the Log in button is clicked, the software displays a </w:t>
      </w:r>
      <w:proofErr w:type="gramStart"/>
      <w:r>
        <w:t>drop down</w:t>
      </w:r>
      <w:proofErr w:type="gramEnd"/>
      <w:r>
        <w:t xml:space="preserve"> menu, as shown here.</w:t>
      </w:r>
    </w:p>
    <w:p w14:paraId="78E293F6" w14:textId="77777777" w:rsidR="008E4025" w:rsidRDefault="008E4025" w:rsidP="008E4025"/>
    <w:p w14:paraId="27532C5F" w14:textId="77777777" w:rsidR="008E4025" w:rsidRDefault="008E4025" w:rsidP="008E4025">
      <w:r>
        <w:rPr>
          <w:noProof/>
        </w:rPr>
        <w:drawing>
          <wp:inline distT="0" distB="0" distL="0" distR="0" wp14:anchorId="5E65772C" wp14:editId="0098FB5C">
            <wp:extent cx="5788147" cy="4325307"/>
            <wp:effectExtent l="0" t="0" r="317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5788147" cy="4325307"/>
                    </a:xfrm>
                    <a:prstGeom prst="rect">
                      <a:avLst/>
                    </a:prstGeom>
                  </pic:spPr>
                </pic:pic>
              </a:graphicData>
            </a:graphic>
          </wp:inline>
        </w:drawing>
      </w:r>
    </w:p>
    <w:p w14:paraId="3CD9F07C" w14:textId="77777777" w:rsidR="008E4025" w:rsidRPr="000843D2" w:rsidRDefault="008E4025" w:rsidP="008E4025">
      <w:pPr>
        <w:rPr>
          <w:sz w:val="10"/>
        </w:rPr>
      </w:pPr>
    </w:p>
    <w:p w14:paraId="0FEB92D3" w14:textId="77777777" w:rsidR="008E4025" w:rsidRDefault="008E4025" w:rsidP="008E4025">
      <w:r>
        <w:t>Note that you can log in from most screens, such as from the Log in button in the lower left of the Graph screen.</w:t>
      </w:r>
    </w:p>
    <w:p w14:paraId="5B6C70F5" w14:textId="77777777" w:rsidR="008E4025" w:rsidRDefault="008E4025" w:rsidP="008E4025">
      <w:pPr>
        <w:jc w:val="center"/>
      </w:pPr>
      <w:r>
        <w:rPr>
          <w:noProof/>
        </w:rPr>
        <mc:AlternateContent>
          <mc:Choice Requires="wps">
            <w:drawing>
              <wp:anchor distT="0" distB="0" distL="114300" distR="114300" simplePos="0" relativeHeight="252332032" behindDoc="0" locked="0" layoutInCell="1" allowOverlap="1" wp14:anchorId="258A752D" wp14:editId="6C4CE209">
                <wp:simplePos x="0" y="0"/>
                <wp:positionH relativeFrom="column">
                  <wp:posOffset>207645</wp:posOffset>
                </wp:positionH>
                <wp:positionV relativeFrom="paragraph">
                  <wp:posOffset>2699962</wp:posOffset>
                </wp:positionV>
                <wp:extent cx="422564" cy="256309"/>
                <wp:effectExtent l="19050" t="19050" r="15875" b="10795"/>
                <wp:wrapNone/>
                <wp:docPr id="282" name="Rectangle 282"/>
                <wp:cNvGraphicFramePr/>
                <a:graphic xmlns:a="http://schemas.openxmlformats.org/drawingml/2006/main">
                  <a:graphicData uri="http://schemas.microsoft.com/office/word/2010/wordprocessingShape">
                    <wps:wsp>
                      <wps:cNvSpPr/>
                      <wps:spPr>
                        <a:xfrm>
                          <a:off x="0" y="0"/>
                          <a:ext cx="422564" cy="256309"/>
                        </a:xfrm>
                        <a:prstGeom prst="rect">
                          <a:avLst/>
                        </a:prstGeom>
                        <a:noFill/>
                        <a:ln w="28575"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B1E9A5" id="Rectangle 282" o:spid="_x0000_s1026" style="position:absolute;margin-left:16.35pt;margin-top:212.6pt;width:33.25pt;height:20.2pt;z-index:25233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" filled="f" strokecolor="#c0504d" strokeweight="2.25pt"/>
            </w:pict>
          </mc:Fallback>
        </mc:AlternateContent>
      </w:r>
      <w:r>
        <w:rPr>
          <w:noProof/>
        </w:rPr>
        <w:drawing>
          <wp:inline distT="0" distB="0" distL="0" distR="0" wp14:anchorId="557A67E3" wp14:editId="53F04CE6">
            <wp:extent cx="5685830" cy="3020291"/>
            <wp:effectExtent l="0" t="0" r="0" b="889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 name="Login from Graph Screen.png"/>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5739677" cy="3048894"/>
                    </a:xfrm>
                    <a:prstGeom prst="rect">
                      <a:avLst/>
                    </a:prstGeom>
                  </pic:spPr>
                </pic:pic>
              </a:graphicData>
            </a:graphic>
          </wp:inline>
        </w:drawing>
      </w:r>
    </w:p>
    <w:p w14:paraId="6A364BB5" w14:textId="77777777" w:rsidR="008E4025" w:rsidRDefault="008E4025" w:rsidP="008E4025">
      <w:r>
        <w:br w:type="page"/>
      </w:r>
    </w:p>
    <w:p w14:paraId="40033D63" w14:textId="77777777" w:rsidR="008E4025" w:rsidRDefault="008E4025" w:rsidP="00EC684A">
      <w:pPr>
        <w:pStyle w:val="Heading4"/>
      </w:pPr>
      <w:r>
        <w:lastRenderedPageBreak/>
        <w:t>Example of Limited Access to Functions</w:t>
      </w:r>
    </w:p>
    <w:p w14:paraId="5756E89D" w14:textId="36A82A3E" w:rsidR="008E4025" w:rsidRDefault="008E4025" w:rsidP="008E4025">
      <w:r>
        <w:t>This screenshot shows the limited access that an Operator, for example, may have. Notice that there are no privileges to create, edit, delete, or save changes.</w:t>
      </w:r>
    </w:p>
    <w:p w14:paraId="6C694E02" w14:textId="77777777" w:rsidR="00622AD2" w:rsidRDefault="00622AD2" w:rsidP="008E4025"/>
    <w:p w14:paraId="3C26AD38" w14:textId="56FCF163" w:rsidR="008E4025" w:rsidRDefault="00622AD2" w:rsidP="008E4025">
      <w:r>
        <w:rPr>
          <w:noProof/>
        </w:rPr>
        <w:drawing>
          <wp:inline distT="0" distB="0" distL="0" distR="0" wp14:anchorId="4F480C04" wp14:editId="643093EF">
            <wp:extent cx="5943600" cy="472757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 name="Example of limited access to functions.png"/>
                    <pic:cNvPicPr/>
                  </pic:nvPicPr>
                  <pic:blipFill>
                    <a:blip r:embed="rId290">
                      <a:extLst>
                        <a:ext uri="{28A0092B-C50C-407E-A947-70E740481C1C}">
                          <a14:useLocalDpi xmlns:a14="http://schemas.microsoft.com/office/drawing/2010/main" val="0"/>
                        </a:ext>
                      </a:extLst>
                    </a:blip>
                    <a:stretch>
                      <a:fillRect/>
                    </a:stretch>
                  </pic:blipFill>
                  <pic:spPr>
                    <a:xfrm>
                      <a:off x="0" y="0"/>
                      <a:ext cx="5943600" cy="4727575"/>
                    </a:xfrm>
                    <a:prstGeom prst="rect">
                      <a:avLst/>
                    </a:prstGeom>
                  </pic:spPr>
                </pic:pic>
              </a:graphicData>
            </a:graphic>
          </wp:inline>
        </w:drawing>
      </w:r>
    </w:p>
    <w:p w14:paraId="40C54A97" w14:textId="6BCB64B6" w:rsidR="00622AD2" w:rsidRDefault="00622AD2" w:rsidP="008E4025"/>
    <w:p w14:paraId="74E37C7F" w14:textId="562C0102" w:rsidR="00622AD2" w:rsidRDefault="00622AD2" w:rsidP="008E4025"/>
    <w:p w14:paraId="712F80B7" w14:textId="09574FCD" w:rsidR="00622AD2" w:rsidRDefault="00622AD2" w:rsidP="008E4025">
      <w:r>
        <w:br w:type="page"/>
      </w:r>
    </w:p>
    <w:p w14:paraId="41BE6872" w14:textId="687849EE" w:rsidR="00F52706" w:rsidRDefault="00306EC4" w:rsidP="0026146F">
      <w:pPr>
        <w:pStyle w:val="Heading1"/>
        <w:rPr>
          <w:rFonts w:cs="Arial"/>
          <w:sz w:val="32"/>
          <w:szCs w:val="32"/>
        </w:rPr>
      </w:pPr>
      <w:bookmarkStart w:id="7260" w:name="_Toc491337732"/>
      <w:bookmarkStart w:id="7261" w:name="_Toc491337906"/>
      <w:bookmarkStart w:id="7262" w:name="_Toc491338850"/>
      <w:bookmarkStart w:id="7263" w:name="_Toc491414019"/>
      <w:bookmarkStart w:id="7264" w:name="_Toc532836386"/>
      <w:bookmarkStart w:id="7265" w:name="_Toc532856682"/>
      <w:bookmarkStart w:id="7266" w:name="_Toc532856865"/>
      <w:bookmarkStart w:id="7267" w:name="_Toc53042105"/>
      <w:bookmarkStart w:id="7268" w:name="_Toc53042290"/>
      <w:bookmarkStart w:id="7269" w:name="_Toc53042505"/>
      <w:bookmarkStart w:id="7270" w:name="_Toc86846262"/>
      <w:bookmarkStart w:id="7271" w:name="_Toc86846453"/>
      <w:bookmarkStart w:id="7272" w:name="_Toc119049831"/>
      <w:bookmarkStart w:id="7273" w:name="_Toc119050586"/>
      <w:bookmarkStart w:id="7274" w:name="_Toc119050776"/>
      <w:r>
        <w:lastRenderedPageBreak/>
        <w:t>Contact</w:t>
      </w:r>
      <w:r w:rsidR="002E553A" w:rsidRPr="00FE32C3">
        <w:t xml:space="preserve"> </w:t>
      </w:r>
      <w:r w:rsidR="001D4526">
        <w:t>Us</w:t>
      </w:r>
      <w:bookmarkStart w:id="7275" w:name="_Toc314830967"/>
      <w:bookmarkEnd w:id="7058"/>
      <w:bookmarkEnd w:id="7059"/>
      <w:bookmarkEnd w:id="7060"/>
      <w:bookmarkEnd w:id="7061"/>
      <w:bookmarkEnd w:id="7062"/>
      <w:bookmarkEnd w:id="7063"/>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r w:rsidR="00F52706" w:rsidRPr="00F52706">
        <w:rPr>
          <w:rFonts w:cs="Arial"/>
          <w:sz w:val="32"/>
          <w:szCs w:val="32"/>
        </w:rPr>
        <w:t xml:space="preserve"> </w:t>
      </w:r>
    </w:p>
    <w:p w14:paraId="7C1D2D8F" w14:textId="77777777" w:rsidR="001D4526" w:rsidRPr="00737029" w:rsidRDefault="001D4526" w:rsidP="00737029"/>
    <w:tbl>
      <w:tblPr>
        <w:tblW w:w="0" w:type="auto"/>
        <w:tblLayout w:type="fixed"/>
        <w:tblCellMar>
          <w:left w:w="115" w:type="dxa"/>
          <w:right w:w="115" w:type="dxa"/>
        </w:tblCellMar>
        <w:tblLook w:val="04A0" w:firstRow="1" w:lastRow="0" w:firstColumn="1" w:lastColumn="0" w:noHBand="0" w:noVBand="1"/>
      </w:tblPr>
      <w:tblGrid>
        <w:gridCol w:w="3355"/>
        <w:gridCol w:w="4788"/>
      </w:tblGrid>
      <w:tr w:rsidR="001D4526" w:rsidRPr="00615580" w14:paraId="143DC5C0" w14:textId="77777777" w:rsidTr="00E87719">
        <w:trPr>
          <w:trHeight w:val="432"/>
        </w:trPr>
        <w:tc>
          <w:tcPr>
            <w:tcW w:w="3355" w:type="dxa"/>
          </w:tcPr>
          <w:p w14:paraId="0133108E" w14:textId="77777777" w:rsidR="001D4526" w:rsidRPr="001F3087" w:rsidRDefault="001D4526" w:rsidP="00E87719">
            <w:pPr>
              <w:jc w:val="right"/>
              <w:rPr>
                <w:rFonts w:ascii="Arial" w:hAnsi="Arial" w:cs="Arial"/>
                <w:b/>
              </w:rPr>
            </w:pPr>
            <w:r w:rsidRPr="001F3087">
              <w:rPr>
                <w:rFonts w:ascii="Arial" w:hAnsi="Arial" w:cs="Arial"/>
                <w:b/>
              </w:rPr>
              <w:t>Company Name</w:t>
            </w:r>
          </w:p>
        </w:tc>
        <w:tc>
          <w:tcPr>
            <w:tcW w:w="4788" w:type="dxa"/>
          </w:tcPr>
          <w:p w14:paraId="1F0EC239" w14:textId="77777777" w:rsidR="001D4526" w:rsidRPr="00615580" w:rsidRDefault="001D4526" w:rsidP="00E87719">
            <w:pPr>
              <w:ind w:left="-25" w:hanging="5"/>
            </w:pPr>
            <w:r w:rsidRPr="00615580">
              <w:t>Shenzhen EMY Technology Co. Ltd.</w:t>
            </w:r>
          </w:p>
        </w:tc>
      </w:tr>
      <w:tr w:rsidR="001D4526" w:rsidRPr="00B1186A" w14:paraId="6A30BF6F" w14:textId="77777777" w:rsidTr="00E87719">
        <w:trPr>
          <w:trHeight w:val="432"/>
        </w:trPr>
        <w:tc>
          <w:tcPr>
            <w:tcW w:w="3355" w:type="dxa"/>
          </w:tcPr>
          <w:p w14:paraId="20D808D7" w14:textId="77777777" w:rsidR="001D4526" w:rsidRPr="001F3087" w:rsidRDefault="001D4526" w:rsidP="00E87719">
            <w:pPr>
              <w:jc w:val="right"/>
              <w:rPr>
                <w:rFonts w:ascii="Arial" w:hAnsi="Arial" w:cs="Arial"/>
                <w:b/>
              </w:rPr>
            </w:pPr>
            <w:r w:rsidRPr="001F3087">
              <w:rPr>
                <w:rFonts w:ascii="Arial" w:hAnsi="Arial" w:cs="Arial"/>
                <w:b/>
              </w:rPr>
              <w:t>Contact Names</w:t>
            </w:r>
          </w:p>
        </w:tc>
        <w:tc>
          <w:tcPr>
            <w:tcW w:w="4788" w:type="dxa"/>
          </w:tcPr>
          <w:p w14:paraId="1AD7F723" w14:textId="77777777" w:rsidR="001D4526" w:rsidRPr="00B1186A" w:rsidRDefault="001D4526" w:rsidP="00E87719">
            <w:pPr>
              <w:ind w:left="-25" w:hanging="5"/>
            </w:pPr>
            <w:r w:rsidRPr="00615580">
              <w:t>Owen Luo and Jacky Hao</w:t>
            </w:r>
          </w:p>
        </w:tc>
      </w:tr>
      <w:tr w:rsidR="001D4526" w:rsidRPr="00615580" w14:paraId="5EE99EF1" w14:textId="77777777" w:rsidTr="00E87719">
        <w:trPr>
          <w:trHeight w:val="711"/>
        </w:trPr>
        <w:tc>
          <w:tcPr>
            <w:tcW w:w="3355" w:type="dxa"/>
          </w:tcPr>
          <w:p w14:paraId="6B2CF2FB" w14:textId="77777777" w:rsidR="001D4526" w:rsidRPr="001F3087" w:rsidRDefault="001D4526" w:rsidP="00E87719">
            <w:pPr>
              <w:jc w:val="right"/>
              <w:rPr>
                <w:rFonts w:ascii="Arial" w:hAnsi="Arial" w:cs="Arial"/>
                <w:b/>
              </w:rPr>
            </w:pPr>
            <w:r w:rsidRPr="001F3087">
              <w:rPr>
                <w:rFonts w:ascii="Arial" w:hAnsi="Arial" w:cs="Arial"/>
                <w:b/>
              </w:rPr>
              <w:t>Company Address 1</w:t>
            </w:r>
          </w:p>
        </w:tc>
        <w:tc>
          <w:tcPr>
            <w:tcW w:w="4788" w:type="dxa"/>
          </w:tcPr>
          <w:p w14:paraId="36726DC3" w14:textId="77777777" w:rsidR="001D4526" w:rsidRPr="00615580" w:rsidRDefault="001D4526" w:rsidP="00E87719">
            <w:pPr>
              <w:ind w:left="-25" w:hanging="5"/>
            </w:pPr>
            <w:r w:rsidRPr="00615580">
              <w:t>1/</w:t>
            </w:r>
            <w:proofErr w:type="gramStart"/>
            <w:r w:rsidRPr="00615580">
              <w:t>B ,</w:t>
            </w:r>
            <w:proofErr w:type="spellStart"/>
            <w:r w:rsidRPr="00615580">
              <w:t>Jinggang</w:t>
            </w:r>
            <w:proofErr w:type="spellEnd"/>
            <w:proofErr w:type="gramEnd"/>
            <w:r w:rsidRPr="00615580">
              <w:t xml:space="preserve"> Tech Park ,</w:t>
            </w:r>
            <w:proofErr w:type="spellStart"/>
            <w:r w:rsidRPr="00615580">
              <w:t>Qiaohe</w:t>
            </w:r>
            <w:proofErr w:type="spellEnd"/>
            <w:r w:rsidRPr="00615580">
              <w:t xml:space="preserve"> Road ,</w:t>
            </w:r>
            <w:proofErr w:type="spellStart"/>
            <w:r w:rsidRPr="00615580">
              <w:t>Qiaotuo,Fuyong</w:t>
            </w:r>
            <w:proofErr w:type="spellEnd"/>
            <w:r w:rsidRPr="00615580">
              <w:t xml:space="preserve"> Town ,</w:t>
            </w:r>
            <w:proofErr w:type="spellStart"/>
            <w:r w:rsidRPr="00615580">
              <w:t>Baoan</w:t>
            </w:r>
            <w:proofErr w:type="spellEnd"/>
            <w:r w:rsidRPr="00615580">
              <w:t>, Shenzhen ,P .R . China</w:t>
            </w:r>
          </w:p>
        </w:tc>
      </w:tr>
      <w:tr w:rsidR="001D4526" w:rsidRPr="00615580" w14:paraId="369A4387" w14:textId="77777777" w:rsidTr="00E87719">
        <w:trPr>
          <w:trHeight w:val="729"/>
        </w:trPr>
        <w:tc>
          <w:tcPr>
            <w:tcW w:w="3355" w:type="dxa"/>
          </w:tcPr>
          <w:p w14:paraId="438359DE" w14:textId="77777777" w:rsidR="001D4526" w:rsidRPr="001F3087" w:rsidRDefault="001D4526" w:rsidP="00E87719">
            <w:pPr>
              <w:jc w:val="right"/>
              <w:rPr>
                <w:rFonts w:ascii="Arial" w:hAnsi="Arial" w:cs="Arial"/>
                <w:b/>
              </w:rPr>
            </w:pPr>
            <w:r w:rsidRPr="001F3087">
              <w:rPr>
                <w:rFonts w:ascii="Arial" w:hAnsi="Arial" w:cs="Arial"/>
                <w:b/>
              </w:rPr>
              <w:t>Company Address 2</w:t>
            </w:r>
          </w:p>
        </w:tc>
        <w:tc>
          <w:tcPr>
            <w:tcW w:w="4788" w:type="dxa"/>
          </w:tcPr>
          <w:p w14:paraId="211B7D15" w14:textId="77777777" w:rsidR="001D4526" w:rsidRPr="00615580" w:rsidRDefault="001D4526" w:rsidP="00E87719">
            <w:pPr>
              <w:ind w:left="-25" w:hanging="5"/>
            </w:pPr>
            <w:r w:rsidRPr="00615580">
              <w:t xml:space="preserve">Room 1605A Hoking </w:t>
            </w:r>
            <w:proofErr w:type="spellStart"/>
            <w:r w:rsidRPr="00615580">
              <w:t>Commercentre</w:t>
            </w:r>
            <w:proofErr w:type="spellEnd"/>
            <w:r w:rsidRPr="00615580">
              <w:t xml:space="preserve"> 2-16FA Yuen Street, </w:t>
            </w:r>
            <w:proofErr w:type="spellStart"/>
            <w:r w:rsidRPr="00615580">
              <w:t>Mongkok</w:t>
            </w:r>
            <w:proofErr w:type="spellEnd"/>
            <w:r w:rsidRPr="00615580">
              <w:t xml:space="preserve">, </w:t>
            </w:r>
            <w:proofErr w:type="gramStart"/>
            <w:r w:rsidRPr="00615580">
              <w:t>Kowloon ,Hong</w:t>
            </w:r>
            <w:proofErr w:type="gramEnd"/>
            <w:r w:rsidRPr="00615580">
              <w:t xml:space="preserve"> Kong</w:t>
            </w:r>
          </w:p>
        </w:tc>
      </w:tr>
      <w:tr w:rsidR="001D4526" w:rsidRPr="00615580" w14:paraId="69C091FA" w14:textId="77777777" w:rsidTr="00E87719">
        <w:trPr>
          <w:trHeight w:val="432"/>
        </w:trPr>
        <w:tc>
          <w:tcPr>
            <w:tcW w:w="3355" w:type="dxa"/>
          </w:tcPr>
          <w:p w14:paraId="571D7506" w14:textId="77777777" w:rsidR="001D4526" w:rsidRPr="001F3087" w:rsidRDefault="001D4526" w:rsidP="00E87719">
            <w:pPr>
              <w:jc w:val="right"/>
              <w:rPr>
                <w:rFonts w:ascii="Arial" w:hAnsi="Arial" w:cs="Arial"/>
                <w:b/>
              </w:rPr>
            </w:pPr>
            <w:r w:rsidRPr="001F3087">
              <w:rPr>
                <w:rFonts w:ascii="Arial" w:hAnsi="Arial" w:cs="Arial"/>
                <w:b/>
              </w:rPr>
              <w:t>Phone Number for support</w:t>
            </w:r>
          </w:p>
        </w:tc>
        <w:tc>
          <w:tcPr>
            <w:tcW w:w="4788" w:type="dxa"/>
          </w:tcPr>
          <w:p w14:paraId="201F3EFF" w14:textId="77777777" w:rsidR="001D4526" w:rsidRPr="00615580" w:rsidRDefault="001D4526" w:rsidP="00E87719">
            <w:pPr>
              <w:ind w:left="-25" w:hanging="5"/>
            </w:pPr>
            <w:r w:rsidRPr="00615580">
              <w:t>+86-755-29611268</w:t>
            </w:r>
          </w:p>
        </w:tc>
      </w:tr>
      <w:tr w:rsidR="001D4526" w:rsidRPr="00615580" w14:paraId="61A7C428" w14:textId="77777777" w:rsidTr="00E87719">
        <w:trPr>
          <w:trHeight w:val="432"/>
        </w:trPr>
        <w:tc>
          <w:tcPr>
            <w:tcW w:w="3355" w:type="dxa"/>
          </w:tcPr>
          <w:p w14:paraId="1BAD1FC1" w14:textId="77777777" w:rsidR="001D4526" w:rsidRPr="001F3087" w:rsidRDefault="001D4526" w:rsidP="00E87719">
            <w:pPr>
              <w:jc w:val="right"/>
              <w:rPr>
                <w:rFonts w:ascii="Arial" w:hAnsi="Arial" w:cs="Arial"/>
                <w:b/>
              </w:rPr>
            </w:pPr>
            <w:r w:rsidRPr="001F3087">
              <w:rPr>
                <w:rFonts w:ascii="Arial" w:hAnsi="Arial" w:cs="Arial"/>
                <w:b/>
              </w:rPr>
              <w:t>Company Email</w:t>
            </w:r>
          </w:p>
        </w:tc>
        <w:tc>
          <w:tcPr>
            <w:tcW w:w="4788" w:type="dxa"/>
          </w:tcPr>
          <w:p w14:paraId="5BA7F339" w14:textId="6D5041D9" w:rsidR="001D4526" w:rsidRDefault="00364D2F" w:rsidP="00E87719">
            <w:pPr>
              <w:ind w:left="-25" w:hanging="5"/>
            </w:pPr>
            <w:hyperlink r:id="rId291" w:history="1">
              <w:r w:rsidR="001D4526" w:rsidRPr="00D4226B">
                <w:rPr>
                  <w:rStyle w:val="Hyperlink"/>
                </w:rPr>
                <w:t>owen@szemy-tech.com</w:t>
              </w:r>
            </w:hyperlink>
          </w:p>
          <w:p w14:paraId="552AAFD1" w14:textId="3AFB155F" w:rsidR="001D4526" w:rsidRPr="00615580" w:rsidRDefault="00364D2F" w:rsidP="00E87719">
            <w:pPr>
              <w:ind w:left="-25" w:hanging="5"/>
            </w:pPr>
            <w:hyperlink r:id="rId292" w:history="1">
              <w:r w:rsidR="001D4526" w:rsidRPr="00D4226B">
                <w:rPr>
                  <w:rStyle w:val="Hyperlink"/>
                </w:rPr>
                <w:t>jackytiger@yeah.net</w:t>
              </w:r>
            </w:hyperlink>
            <w:r w:rsidR="001D4526">
              <w:t xml:space="preserve"> </w:t>
            </w:r>
          </w:p>
        </w:tc>
      </w:tr>
      <w:bookmarkEnd w:id="7275"/>
    </w:tbl>
    <w:p w14:paraId="734C87C1" w14:textId="77777777" w:rsidR="00281EA2" w:rsidRPr="00B1186A" w:rsidRDefault="00281EA2"/>
    <w:sectPr w:rsidR="00281EA2" w:rsidRPr="00B1186A" w:rsidSect="004D6644">
      <w:headerReference w:type="even" r:id="rId293"/>
      <w:headerReference w:type="default" r:id="rId294"/>
      <w:footerReference w:type="even" r:id="rId295"/>
      <w:footerReference w:type="default" r:id="rId296"/>
      <w:pgSz w:w="12240" w:h="15840" w:code="1"/>
      <w:pgMar w:top="1296" w:right="1440" w:bottom="1440" w:left="1440" w:header="576"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6A583D" w14:textId="77777777" w:rsidR="00BB401D" w:rsidRDefault="00BB401D">
      <w:r>
        <w:separator/>
      </w:r>
    </w:p>
  </w:endnote>
  <w:endnote w:type="continuationSeparator" w:id="0">
    <w:p w14:paraId="28E86CB7" w14:textId="77777777" w:rsidR="00BB401D" w:rsidRDefault="00BB40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2B319" w14:textId="1F18E210" w:rsidR="00BB401D" w:rsidRDefault="00BB401D" w:rsidP="002B3029">
    <w:pPr>
      <w:pStyle w:val="Footer"/>
      <w:ind w:right="-450"/>
    </w:pPr>
    <w:r>
      <w:rPr>
        <w:rStyle w:val="PageNumber"/>
      </w:rPr>
      <w:fldChar w:fldCharType="begin"/>
    </w:r>
    <w:r>
      <w:rPr>
        <w:rStyle w:val="PageNumber"/>
      </w:rPr>
      <w:instrText xml:space="preserve"> PAGE </w:instrText>
    </w:r>
    <w:r>
      <w:rPr>
        <w:rStyle w:val="PageNumber"/>
      </w:rPr>
      <w:fldChar w:fldCharType="separate"/>
    </w:r>
    <w:r>
      <w:rPr>
        <w:rStyle w:val="PageNumber"/>
        <w:noProof/>
      </w:rPr>
      <w:t>vi</w:t>
    </w:r>
    <w:r>
      <w:rPr>
        <w:rStyle w:val="PageNumber"/>
      </w:rPr>
      <w:fldChar w:fldCharType="end"/>
    </w: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A2D7F" w14:textId="029A44C3" w:rsidR="00BB401D" w:rsidRPr="00B61459" w:rsidRDefault="00BB401D" w:rsidP="002B3029">
    <w:pPr>
      <w:pStyle w:val="Footer"/>
      <w:ind w:right="-45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5BCEA" w14:textId="08FD9B65" w:rsidR="00BB401D" w:rsidRPr="00B61459" w:rsidRDefault="00BB401D" w:rsidP="002B3029">
    <w:pPr>
      <w:pStyle w:val="Footer"/>
      <w:ind w:right="-450"/>
    </w:pPr>
    <w:r>
      <w:tab/>
    </w:r>
    <w:r>
      <w:tab/>
    </w:r>
    <w:r>
      <w:fldChar w:fldCharType="begin"/>
    </w:r>
    <w:r>
      <w:instrText xml:space="preserve"> PAGE   \* MERGEFORMAT </w:instrText>
    </w:r>
    <w:r>
      <w:fldChar w:fldCharType="separate"/>
    </w:r>
    <w:r>
      <w:rPr>
        <w:noProof/>
      </w:rPr>
      <w:t>i</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D1490" w14:textId="057869BA" w:rsidR="00BB401D" w:rsidRDefault="00BB401D" w:rsidP="001324AE">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14</w:t>
    </w:r>
    <w:r>
      <w:rPr>
        <w:rStyle w:val="PageNumber"/>
      </w:rPr>
      <w:fldChar w:fldCharType="end"/>
    </w: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9E5AB" w14:textId="1577EA4D" w:rsidR="00BB401D" w:rsidRPr="00B61459" w:rsidRDefault="00BB401D" w:rsidP="001324AE">
    <w:pPr>
      <w:pStyle w:val="Footer"/>
    </w:pPr>
    <w:r>
      <w:tab/>
    </w:r>
    <w:r>
      <w:tab/>
    </w:r>
    <w:r>
      <w:fldChar w:fldCharType="begin"/>
    </w:r>
    <w:r>
      <w:instrText xml:space="preserve"> PAGE   \* MERGEFORMAT </w:instrText>
    </w:r>
    <w:r>
      <w:fldChar w:fldCharType="separate"/>
    </w:r>
    <w:r>
      <w:rPr>
        <w:noProof/>
      </w:rPr>
      <w:t>13</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C81E16" w14:textId="77777777" w:rsidR="00BB401D" w:rsidRDefault="00BB401D">
      <w:r>
        <w:separator/>
      </w:r>
    </w:p>
  </w:footnote>
  <w:footnote w:type="continuationSeparator" w:id="0">
    <w:p w14:paraId="20AB94A0" w14:textId="77777777" w:rsidR="00BB401D" w:rsidRDefault="00BB40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9CCD7" w14:textId="53E854C9" w:rsidR="00BB401D" w:rsidRPr="00AD3949" w:rsidRDefault="00BB401D" w:rsidP="002B3029">
    <w:pPr>
      <w:pStyle w:val="Header"/>
      <w:ind w:right="-450"/>
    </w:pPr>
    <w:r>
      <w:t>ProBot User Manual</w:t>
    </w:r>
    <w:r w:rsidRPr="00AD3949">
      <w:tab/>
    </w:r>
    <w:r w:rsidRPr="00AD3949">
      <w:tab/>
    </w:r>
    <w:r w:rsidRPr="00754243">
      <w:t xml:space="preserve">Version </w:t>
    </w:r>
    <w:r>
      <w:t>3</w:t>
    </w:r>
    <w:r w:rsidRPr="00754243">
      <w:t>.0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6C4AF" w14:textId="6E12CABA" w:rsidR="00BB401D" w:rsidRPr="00AD3949" w:rsidRDefault="00BB401D" w:rsidP="002B3029">
    <w:pPr>
      <w:pStyle w:val="Header"/>
      <w:tabs>
        <w:tab w:val="clear" w:pos="9360"/>
      </w:tabs>
      <w:ind w:right="-450"/>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86F8F" w14:textId="00191E34" w:rsidR="00BB401D" w:rsidRPr="00AD3949" w:rsidRDefault="00BB401D" w:rsidP="002B3029">
    <w:pPr>
      <w:pStyle w:val="Header"/>
      <w:ind w:right="-450"/>
    </w:pPr>
    <w:r>
      <w:t>e-APS User Manual</w:t>
    </w:r>
    <w:r w:rsidRPr="00AD3949">
      <w:tab/>
    </w:r>
    <w:r w:rsidRPr="00AD3949">
      <w:tab/>
    </w:r>
    <w:r w:rsidRPr="00754243">
      <w:t xml:space="preserve">Version </w:t>
    </w:r>
    <w:r>
      <w:t>3.</w:t>
    </w:r>
    <w:ins w:id="1967" w:author="Ryan Beck" w:date="2022-10-10T09:58:00Z">
      <w:r w:rsidR="00CA65D9">
        <w:t>11</w:t>
      </w:r>
    </w:ins>
    <w:del w:id="1968" w:author="Ryan Beck" w:date="2022-10-10T09:58:00Z">
      <w:r w:rsidR="004B6BDF" w:rsidDel="00CA65D9">
        <w:delText>8</w:delText>
      </w:r>
    </w:del>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A9140" w14:textId="2896B157" w:rsidR="00BB401D" w:rsidRPr="00AD3949" w:rsidRDefault="00BB401D" w:rsidP="002B3029">
    <w:pPr>
      <w:pStyle w:val="Header"/>
      <w:ind w:right="-450"/>
    </w:pPr>
    <w:r>
      <w:t>Version 3.</w:t>
    </w:r>
    <w:ins w:id="1969" w:author="Ryan Beck" w:date="2022-10-10T09:58:00Z">
      <w:r w:rsidR="000B390A">
        <w:t>11</w:t>
      </w:r>
    </w:ins>
    <w:del w:id="1970" w:author="Ryan Beck" w:date="2022-10-10T09:58:00Z">
      <w:r w:rsidR="004B6BDF" w:rsidDel="000B390A">
        <w:delText>8</w:delText>
      </w:r>
    </w:del>
    <w:r w:rsidRPr="00AD3949">
      <w:tab/>
    </w:r>
    <w:r>
      <w:tab/>
      <w:t>e-APS User Manual</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9BB00" w14:textId="64FFBFAA" w:rsidR="00BB401D" w:rsidRPr="00AD3949" w:rsidRDefault="00BB401D" w:rsidP="001324AE">
    <w:pPr>
      <w:pStyle w:val="Header"/>
    </w:pPr>
    <w:r>
      <w:t>e-APS User Manual</w:t>
    </w:r>
    <w:r w:rsidRPr="00AD3949">
      <w:tab/>
    </w:r>
    <w:r w:rsidRPr="00AD3949">
      <w:tab/>
    </w:r>
    <w:r w:rsidRPr="00754243">
      <w:t xml:space="preserve">Version </w:t>
    </w:r>
    <w:r>
      <w:t>3.</w:t>
    </w:r>
    <w:ins w:id="7276" w:author="Ryan Beck" w:date="2022-10-10T10:00:00Z">
      <w:r w:rsidR="007264F2">
        <w:t>11</w:t>
      </w:r>
    </w:ins>
    <w:del w:id="7277" w:author="Ryan Beck" w:date="2022-10-10T10:00:00Z">
      <w:r w:rsidR="004B6BDF" w:rsidDel="007264F2">
        <w:delText>8</w:delText>
      </w:r>
    </w:del>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2118A" w14:textId="2E4602D3" w:rsidR="00BB401D" w:rsidRPr="00AD3949" w:rsidRDefault="00BB401D" w:rsidP="002B3029">
    <w:pPr>
      <w:pStyle w:val="Header"/>
    </w:pPr>
    <w:r>
      <w:t>Version 3.</w:t>
    </w:r>
    <w:ins w:id="7278" w:author="Ryan Beck" w:date="2022-10-10T09:59:00Z">
      <w:r w:rsidR="007264F2">
        <w:t>11</w:t>
      </w:r>
    </w:ins>
    <w:del w:id="7279" w:author="Ryan Beck" w:date="2022-10-10T09:59:00Z">
      <w:r w:rsidR="004B6BDF" w:rsidDel="007264F2">
        <w:delText>8</w:delText>
      </w:r>
    </w:del>
    <w:r w:rsidRPr="00AD3949">
      <w:tab/>
    </w:r>
    <w:r>
      <w:tab/>
      <w:t>e-APS User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A14494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9C6D56A"/>
    <w:lvl w:ilvl="0">
      <w:start w:val="1"/>
      <w:numFmt w:val="decimal"/>
      <w:pStyle w:val="ListNumber4"/>
      <w:lvlText w:val="%1."/>
      <w:lvlJc w:val="left"/>
      <w:pPr>
        <w:tabs>
          <w:tab w:val="num" w:pos="360"/>
        </w:tabs>
        <w:ind w:left="360" w:hanging="360"/>
      </w:pPr>
      <w:rPr>
        <w:rFonts w:hint="default"/>
      </w:rPr>
    </w:lvl>
  </w:abstractNum>
  <w:abstractNum w:abstractNumId="2" w15:restartNumberingAfterBreak="0">
    <w:nsid w:val="FFFFFF80"/>
    <w:multiLevelType w:val="singleLevel"/>
    <w:tmpl w:val="77A80C2C"/>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002E0F44"/>
    <w:multiLevelType w:val="hybridMultilevel"/>
    <w:tmpl w:val="B0A88BA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0EF7F51"/>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110001E"/>
    <w:multiLevelType w:val="hybridMultilevel"/>
    <w:tmpl w:val="48A41A82"/>
    <w:lvl w:ilvl="0" w:tplc="A0BE4BE6">
      <w:start w:val="1"/>
      <w:numFmt w:val="bullet"/>
      <w:pStyle w:val="List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11C47E4"/>
    <w:multiLevelType w:val="hybridMultilevel"/>
    <w:tmpl w:val="77D482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094C6E"/>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3200909"/>
    <w:multiLevelType w:val="hybridMultilevel"/>
    <w:tmpl w:val="23560C50"/>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3FA3CF5"/>
    <w:multiLevelType w:val="hybridMultilevel"/>
    <w:tmpl w:val="73ECAA9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4B07EE0"/>
    <w:multiLevelType w:val="hybridMultilevel"/>
    <w:tmpl w:val="8E3AD6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6AD4D46"/>
    <w:multiLevelType w:val="hybridMultilevel"/>
    <w:tmpl w:val="332EB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C50CAF"/>
    <w:multiLevelType w:val="hybridMultilevel"/>
    <w:tmpl w:val="89A883A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9E714AC"/>
    <w:multiLevelType w:val="hybridMultilevel"/>
    <w:tmpl w:val="8DA8F2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445AF6"/>
    <w:multiLevelType w:val="hybridMultilevel"/>
    <w:tmpl w:val="E3608726"/>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BBF52C9"/>
    <w:multiLevelType w:val="hybridMultilevel"/>
    <w:tmpl w:val="595694F6"/>
    <w:lvl w:ilvl="0" w:tplc="0D6EA8B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E8B0AAB"/>
    <w:multiLevelType w:val="hybridMultilevel"/>
    <w:tmpl w:val="F6E426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BF1B23"/>
    <w:multiLevelType w:val="hybridMultilevel"/>
    <w:tmpl w:val="6EE60916"/>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0EC7265"/>
    <w:multiLevelType w:val="hybridMultilevel"/>
    <w:tmpl w:val="C7245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2550865"/>
    <w:multiLevelType w:val="hybridMultilevel"/>
    <w:tmpl w:val="58D8AE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2B25F34"/>
    <w:multiLevelType w:val="hybridMultilevel"/>
    <w:tmpl w:val="4358FC4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3597826"/>
    <w:multiLevelType w:val="hybridMultilevel"/>
    <w:tmpl w:val="5C34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3C947D1"/>
    <w:multiLevelType w:val="hybridMultilevel"/>
    <w:tmpl w:val="E3D643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63E7810"/>
    <w:multiLevelType w:val="hybridMultilevel"/>
    <w:tmpl w:val="9134F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76B0A64"/>
    <w:multiLevelType w:val="hybridMultilevel"/>
    <w:tmpl w:val="4696529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5" w15:restartNumberingAfterBreak="0">
    <w:nsid w:val="17F26591"/>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181C1EE3"/>
    <w:multiLevelType w:val="hybridMultilevel"/>
    <w:tmpl w:val="4A40EA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8BA5490"/>
    <w:multiLevelType w:val="hybridMultilevel"/>
    <w:tmpl w:val="9D9C07A4"/>
    <w:lvl w:ilvl="0" w:tplc="0CCC5BC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B5F3DB4"/>
    <w:multiLevelType w:val="hybridMultilevel"/>
    <w:tmpl w:val="A6CEB5A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B926AF9"/>
    <w:multiLevelType w:val="hybridMultilevel"/>
    <w:tmpl w:val="AC561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BD97A9E"/>
    <w:multiLevelType w:val="hybridMultilevel"/>
    <w:tmpl w:val="8BCED8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BDF6740"/>
    <w:multiLevelType w:val="hybridMultilevel"/>
    <w:tmpl w:val="ACD272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1CEB09A0"/>
    <w:multiLevelType w:val="hybridMultilevel"/>
    <w:tmpl w:val="82AED8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1F3151B2"/>
    <w:multiLevelType w:val="hybridMultilevel"/>
    <w:tmpl w:val="D6922C7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20423137"/>
    <w:multiLevelType w:val="hybridMultilevel"/>
    <w:tmpl w:val="ABC08C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21B37D68"/>
    <w:multiLevelType w:val="hybridMultilevel"/>
    <w:tmpl w:val="A7EE0868"/>
    <w:lvl w:ilvl="0" w:tplc="0409000F">
      <w:start w:val="1"/>
      <w:numFmt w:val="decimal"/>
      <w:lvlText w:val="%1."/>
      <w:lvlJc w:val="left"/>
      <w:pPr>
        <w:tabs>
          <w:tab w:val="num" w:pos="360"/>
        </w:tabs>
        <w:ind w:left="360" w:hanging="360"/>
      </w:pPr>
      <w:rPr>
        <w:rFont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2303601C"/>
    <w:multiLevelType w:val="hybridMultilevel"/>
    <w:tmpl w:val="99A60E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43B2F03"/>
    <w:multiLevelType w:val="hybridMultilevel"/>
    <w:tmpl w:val="9F0042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45879CD"/>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24C374BA"/>
    <w:multiLevelType w:val="hybridMultilevel"/>
    <w:tmpl w:val="AF4A43D8"/>
    <w:lvl w:ilvl="0" w:tplc="13D41332">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25416438"/>
    <w:multiLevelType w:val="hybridMultilevel"/>
    <w:tmpl w:val="162882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5917671"/>
    <w:multiLevelType w:val="hybridMultilevel"/>
    <w:tmpl w:val="9D6602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26036A0D"/>
    <w:multiLevelType w:val="hybridMultilevel"/>
    <w:tmpl w:val="23560C50"/>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26A96852"/>
    <w:multiLevelType w:val="hybridMultilevel"/>
    <w:tmpl w:val="A0E6FE1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29670379"/>
    <w:multiLevelType w:val="hybridMultilevel"/>
    <w:tmpl w:val="CA7C84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99F7EF5"/>
    <w:multiLevelType w:val="hybridMultilevel"/>
    <w:tmpl w:val="83A48FE4"/>
    <w:lvl w:ilvl="0" w:tplc="04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6" w15:restartNumberingAfterBreak="0">
    <w:nsid w:val="2ACA32EA"/>
    <w:multiLevelType w:val="hybridMultilevel"/>
    <w:tmpl w:val="DB249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2EF82C0C"/>
    <w:multiLevelType w:val="hybridMultilevel"/>
    <w:tmpl w:val="F24295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F6F750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2F940524"/>
    <w:multiLevelType w:val="hybridMultilevel"/>
    <w:tmpl w:val="0A829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30624F4C"/>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3073615F"/>
    <w:multiLevelType w:val="hybridMultilevel"/>
    <w:tmpl w:val="92C8A0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1A5533B"/>
    <w:multiLevelType w:val="hybridMultilevel"/>
    <w:tmpl w:val="9BF468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2785935"/>
    <w:multiLevelType w:val="hybridMultilevel"/>
    <w:tmpl w:val="13A605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342D6C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35622A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356A523B"/>
    <w:multiLevelType w:val="hybridMultilevel"/>
    <w:tmpl w:val="DE3AD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36B4641B"/>
    <w:multiLevelType w:val="hybridMultilevel"/>
    <w:tmpl w:val="6804D7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7A27E41"/>
    <w:multiLevelType w:val="hybridMultilevel"/>
    <w:tmpl w:val="9A228B68"/>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385713DA"/>
    <w:multiLevelType w:val="hybridMultilevel"/>
    <w:tmpl w:val="639CC5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3A726D45"/>
    <w:multiLevelType w:val="hybridMultilevel"/>
    <w:tmpl w:val="FDFEA2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3BE171A3"/>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3C0850D9"/>
    <w:multiLevelType w:val="hybridMultilevel"/>
    <w:tmpl w:val="CDE682A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3D227588"/>
    <w:multiLevelType w:val="hybridMultilevel"/>
    <w:tmpl w:val="AF2EFD8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4" w15:restartNumberingAfterBreak="0">
    <w:nsid w:val="3FD6437A"/>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3FFF6B63"/>
    <w:multiLevelType w:val="hybridMultilevel"/>
    <w:tmpl w:val="2B6A038E"/>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4053041F"/>
    <w:multiLevelType w:val="hybridMultilevel"/>
    <w:tmpl w:val="1E54E9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4067715F"/>
    <w:multiLevelType w:val="hybridMultilevel"/>
    <w:tmpl w:val="364E95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08C6CFB"/>
    <w:multiLevelType w:val="hybridMultilevel"/>
    <w:tmpl w:val="55389A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0DC0A38"/>
    <w:multiLevelType w:val="hybridMultilevel"/>
    <w:tmpl w:val="65AE39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1CB3DCA"/>
    <w:multiLevelType w:val="hybridMultilevel"/>
    <w:tmpl w:val="8BE42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2487E3F"/>
    <w:multiLevelType w:val="hybridMultilevel"/>
    <w:tmpl w:val="041CE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46A5B11"/>
    <w:multiLevelType w:val="hybridMultilevel"/>
    <w:tmpl w:val="D0222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49B29D3"/>
    <w:multiLevelType w:val="hybridMultilevel"/>
    <w:tmpl w:val="6CD23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4A23395"/>
    <w:multiLevelType w:val="hybridMultilevel"/>
    <w:tmpl w:val="349494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4A40CB8"/>
    <w:multiLevelType w:val="hybridMultilevel"/>
    <w:tmpl w:val="6206DC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7722B17"/>
    <w:multiLevelType w:val="hybridMultilevel"/>
    <w:tmpl w:val="7696DE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47B10FC0"/>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484C5D7A"/>
    <w:multiLevelType w:val="hybridMultilevel"/>
    <w:tmpl w:val="CED08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486F0843"/>
    <w:multiLevelType w:val="hybridMultilevel"/>
    <w:tmpl w:val="4C025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ADC3108"/>
    <w:multiLevelType w:val="hybridMultilevel"/>
    <w:tmpl w:val="E09EC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AE73390"/>
    <w:multiLevelType w:val="hybridMultilevel"/>
    <w:tmpl w:val="91527D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CC90B70"/>
    <w:multiLevelType w:val="hybridMultilevel"/>
    <w:tmpl w:val="EAC2D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DD472E9"/>
    <w:multiLevelType w:val="hybridMultilevel"/>
    <w:tmpl w:val="3B3AA1E0"/>
    <w:lvl w:ilvl="0" w:tplc="FFFFFFFF">
      <w:start w:val="1"/>
      <w:numFmt w:val="decimal"/>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E861E52"/>
    <w:multiLevelType w:val="hybridMultilevel"/>
    <w:tmpl w:val="DE0AA6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F040027"/>
    <w:multiLevelType w:val="hybridMultilevel"/>
    <w:tmpl w:val="4F409A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F536574"/>
    <w:multiLevelType w:val="hybridMultilevel"/>
    <w:tmpl w:val="D06A2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0D52FA7"/>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5101672B"/>
    <w:multiLevelType w:val="hybridMultilevel"/>
    <w:tmpl w:val="4468DC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27940A2"/>
    <w:multiLevelType w:val="hybridMultilevel"/>
    <w:tmpl w:val="AEAEB5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2E85D98"/>
    <w:multiLevelType w:val="hybridMultilevel"/>
    <w:tmpl w:val="8F46DFB2"/>
    <w:lvl w:ilvl="0" w:tplc="93D26C9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52FE12D2"/>
    <w:multiLevelType w:val="hybridMultilevel"/>
    <w:tmpl w:val="59F8D5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541B5CCB"/>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560E0C0B"/>
    <w:multiLevelType w:val="hybridMultilevel"/>
    <w:tmpl w:val="7FB4BBAA"/>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564274EC"/>
    <w:multiLevelType w:val="hybridMultilevel"/>
    <w:tmpl w:val="C87AA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67939DC"/>
    <w:multiLevelType w:val="hybridMultilevel"/>
    <w:tmpl w:val="FAF2A764"/>
    <w:lvl w:ilvl="0" w:tplc="FFFFFFFF">
      <w:start w:val="1"/>
      <w:numFmt w:val="decimal"/>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57843DE3"/>
    <w:multiLevelType w:val="hybridMultilevel"/>
    <w:tmpl w:val="C9BCF0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7AD40B3"/>
    <w:multiLevelType w:val="hybridMultilevel"/>
    <w:tmpl w:val="A4002A42"/>
    <w:lvl w:ilvl="0" w:tplc="FFFFFFFF">
      <w:start w:val="1"/>
      <w:numFmt w:val="decimal"/>
      <w:lvlText w:val="%1."/>
      <w:lvlJc w:val="left"/>
      <w:pPr>
        <w:tabs>
          <w:tab w:val="num" w:pos="360"/>
        </w:tabs>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7E24879"/>
    <w:multiLevelType w:val="hybridMultilevel"/>
    <w:tmpl w:val="60BC5F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57EB1B7E"/>
    <w:multiLevelType w:val="hybridMultilevel"/>
    <w:tmpl w:val="E7625B3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585A4531"/>
    <w:multiLevelType w:val="hybridMultilevel"/>
    <w:tmpl w:val="47A619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58730675"/>
    <w:multiLevelType w:val="hybridMultilevel"/>
    <w:tmpl w:val="E63AD1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59276490"/>
    <w:multiLevelType w:val="hybridMultilevel"/>
    <w:tmpl w:val="8EE4252C"/>
    <w:lvl w:ilvl="0" w:tplc="93D26C98">
      <w:start w:val="1"/>
      <w:numFmt w:val="bullet"/>
      <w:lvlText w:val=""/>
      <w:lvlJc w:val="left"/>
      <w:pPr>
        <w:ind w:left="360" w:hanging="360"/>
      </w:pPr>
      <w:rPr>
        <w:rFonts w:ascii="Wingdings" w:hAnsi="Wingdings" w:hint="default"/>
      </w:rPr>
    </w:lvl>
    <w:lvl w:ilvl="1" w:tplc="93D26C98">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59CB1218"/>
    <w:multiLevelType w:val="hybridMultilevel"/>
    <w:tmpl w:val="99CCC4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A77537D"/>
    <w:multiLevelType w:val="hybridMultilevel"/>
    <w:tmpl w:val="492229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ABA649E"/>
    <w:multiLevelType w:val="hybridMultilevel"/>
    <w:tmpl w:val="789C6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5AC63842"/>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5B186363"/>
    <w:multiLevelType w:val="hybridMultilevel"/>
    <w:tmpl w:val="50D09A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5E581B1B"/>
    <w:multiLevelType w:val="hybridMultilevel"/>
    <w:tmpl w:val="22685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5F71493E"/>
    <w:multiLevelType w:val="hybridMultilevel"/>
    <w:tmpl w:val="4B6002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15:restartNumberingAfterBreak="0">
    <w:nsid w:val="60C35666"/>
    <w:multiLevelType w:val="hybridMultilevel"/>
    <w:tmpl w:val="7A3EF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2CA3A6A"/>
    <w:multiLevelType w:val="hybridMultilevel"/>
    <w:tmpl w:val="5FEEC5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64624AC9"/>
    <w:multiLevelType w:val="hybridMultilevel"/>
    <w:tmpl w:val="0CE6481A"/>
    <w:lvl w:ilvl="0" w:tplc="04090005">
      <w:start w:val="1"/>
      <w:numFmt w:val="bullet"/>
      <w:pStyle w:val="ListBullet2"/>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3" w15:restartNumberingAfterBreak="0">
    <w:nsid w:val="65F53FE3"/>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66203699"/>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15:restartNumberingAfterBreak="0">
    <w:nsid w:val="6803013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15:restartNumberingAfterBreak="0">
    <w:nsid w:val="6805575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7" w15:restartNumberingAfterBreak="0">
    <w:nsid w:val="6A7568FD"/>
    <w:multiLevelType w:val="multilevel"/>
    <w:tmpl w:val="D7683E1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152"/>
        </w:tabs>
        <w:ind w:left="1152" w:hanging="432"/>
      </w:pPr>
      <w:rPr>
        <w:rFonts w:hint="default"/>
        <w:b w: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8" w15:restartNumberingAfterBreak="0">
    <w:nsid w:val="6B607EA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15:restartNumberingAfterBreak="0">
    <w:nsid w:val="6B8A59A1"/>
    <w:multiLevelType w:val="hybridMultilevel"/>
    <w:tmpl w:val="6CDA6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BF90A4B"/>
    <w:multiLevelType w:val="hybridMultilevel"/>
    <w:tmpl w:val="0A829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 w15:restartNumberingAfterBreak="0">
    <w:nsid w:val="6C442F21"/>
    <w:multiLevelType w:val="hybridMultilevel"/>
    <w:tmpl w:val="64C667F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6C501A23"/>
    <w:multiLevelType w:val="hybridMultilevel"/>
    <w:tmpl w:val="C3DAF5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15:restartNumberingAfterBreak="0">
    <w:nsid w:val="6E034284"/>
    <w:multiLevelType w:val="hybridMultilevel"/>
    <w:tmpl w:val="CA3CE23C"/>
    <w:lvl w:ilvl="0" w:tplc="F34E9BF6">
      <w:start w:val="1"/>
      <w:numFmt w:val="decimal"/>
      <w:pStyle w:val="ListNumber2"/>
      <w:lvlText w:val="%1."/>
      <w:lvlJc w:val="left"/>
      <w:pPr>
        <w:tabs>
          <w:tab w:val="num" w:pos="360"/>
        </w:tabs>
        <w:ind w:left="360" w:hanging="360"/>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24" w15:restartNumberingAfterBreak="0">
    <w:nsid w:val="74DF545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75075265"/>
    <w:multiLevelType w:val="hybridMultilevel"/>
    <w:tmpl w:val="4EDCC2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75187D9B"/>
    <w:multiLevelType w:val="hybridMultilevel"/>
    <w:tmpl w:val="81DEC2BE"/>
    <w:lvl w:ilvl="0" w:tplc="D8C24590">
      <w:start w:val="5"/>
      <w:numFmt w:val="decimal"/>
      <w:lvlText w:val="%1."/>
      <w:lvlJc w:val="left"/>
      <w:pPr>
        <w:ind w:left="720" w:hanging="360"/>
      </w:pPr>
      <w:rPr>
        <w:rFonts w:hint="default"/>
      </w:rPr>
    </w:lvl>
    <w:lvl w:ilvl="1" w:tplc="8C3E9656">
      <w:start w:val="1"/>
      <w:numFmt w:val="bullet"/>
      <w:lvlText w:val=""/>
      <w:lvlJc w:val="left"/>
      <w:pPr>
        <w:ind w:left="1440" w:hanging="360"/>
      </w:pPr>
      <w:rPr>
        <w:rFonts w:ascii="Wingdings" w:eastAsia="Times New Roman" w:hAnsi="Wingdings" w:cs="Times New Roman" w:hint="default"/>
        <w:color w:val="548DD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75410ABD"/>
    <w:multiLevelType w:val="hybridMultilevel"/>
    <w:tmpl w:val="F4585A80"/>
    <w:lvl w:ilvl="0" w:tplc="39C6D56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75B452F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9" w15:restartNumberingAfterBreak="0">
    <w:nsid w:val="76991774"/>
    <w:multiLevelType w:val="hybridMultilevel"/>
    <w:tmpl w:val="DA569C3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0" w15:restartNumberingAfterBreak="0">
    <w:nsid w:val="7737597F"/>
    <w:multiLevelType w:val="hybridMultilevel"/>
    <w:tmpl w:val="428EB2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96F58B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9895375"/>
    <w:multiLevelType w:val="hybridMultilevel"/>
    <w:tmpl w:val="5DE8074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15:restartNumberingAfterBreak="0">
    <w:nsid w:val="7D7538F1"/>
    <w:multiLevelType w:val="hybridMultilevel"/>
    <w:tmpl w:val="48067E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844003506">
    <w:abstractNumId w:val="112"/>
  </w:num>
  <w:num w:numId="2" w16cid:durableId="1517958812">
    <w:abstractNumId w:val="2"/>
  </w:num>
  <w:num w:numId="3" w16cid:durableId="675113740">
    <w:abstractNumId w:val="117"/>
  </w:num>
  <w:num w:numId="4" w16cid:durableId="1076049569">
    <w:abstractNumId w:val="123"/>
  </w:num>
  <w:num w:numId="5" w16cid:durableId="131799232">
    <w:abstractNumId w:val="0"/>
  </w:num>
  <w:num w:numId="6" w16cid:durableId="2024893166">
    <w:abstractNumId w:val="123"/>
    <w:lvlOverride w:ilvl="0">
      <w:startOverride w:val="1"/>
    </w:lvlOverride>
  </w:num>
  <w:num w:numId="7" w16cid:durableId="1199322264">
    <w:abstractNumId w:val="1"/>
    <w:lvlOverride w:ilvl="0">
      <w:startOverride w:val="1"/>
    </w:lvlOverride>
  </w:num>
  <w:num w:numId="8" w16cid:durableId="1880629324">
    <w:abstractNumId w:val="1"/>
    <w:lvlOverride w:ilvl="0">
      <w:startOverride w:val="1"/>
    </w:lvlOverride>
  </w:num>
  <w:num w:numId="9" w16cid:durableId="1254703786">
    <w:abstractNumId w:val="1"/>
    <w:lvlOverride w:ilvl="0">
      <w:startOverride w:val="1"/>
    </w:lvlOverride>
  </w:num>
  <w:num w:numId="10" w16cid:durableId="331612706">
    <w:abstractNumId w:val="1"/>
    <w:lvlOverride w:ilvl="0">
      <w:startOverride w:val="1"/>
    </w:lvlOverride>
  </w:num>
  <w:num w:numId="11" w16cid:durableId="1473019100">
    <w:abstractNumId w:val="1"/>
    <w:lvlOverride w:ilvl="0">
      <w:startOverride w:val="1"/>
    </w:lvlOverride>
  </w:num>
  <w:num w:numId="12" w16cid:durableId="1066339809">
    <w:abstractNumId w:val="1"/>
  </w:num>
  <w:num w:numId="13" w16cid:durableId="985280099">
    <w:abstractNumId w:val="35"/>
  </w:num>
  <w:num w:numId="14" w16cid:durableId="2014526773">
    <w:abstractNumId w:val="63"/>
  </w:num>
  <w:num w:numId="15" w16cid:durableId="2130734824">
    <w:abstractNumId w:val="129"/>
  </w:num>
  <w:num w:numId="16" w16cid:durableId="103310882">
    <w:abstractNumId w:val="5"/>
  </w:num>
  <w:num w:numId="17" w16cid:durableId="1129934593">
    <w:abstractNumId w:val="34"/>
  </w:num>
  <w:num w:numId="18" w16cid:durableId="825510824">
    <w:abstractNumId w:val="101"/>
  </w:num>
  <w:num w:numId="19" w16cid:durableId="404838255">
    <w:abstractNumId w:val="59"/>
  </w:num>
  <w:num w:numId="20" w16cid:durableId="1649363620">
    <w:abstractNumId w:val="109"/>
  </w:num>
  <w:num w:numId="21" w16cid:durableId="1358310376">
    <w:abstractNumId w:val="76"/>
  </w:num>
  <w:num w:numId="22" w16cid:durableId="1250966559">
    <w:abstractNumId w:val="10"/>
  </w:num>
  <w:num w:numId="23" w16cid:durableId="1334800584">
    <w:abstractNumId w:val="124"/>
  </w:num>
  <w:num w:numId="24" w16cid:durableId="834876267">
    <w:abstractNumId w:val="131"/>
  </w:num>
  <w:num w:numId="25" w16cid:durableId="1383015012">
    <w:abstractNumId w:val="123"/>
    <w:lvlOverride w:ilvl="0">
      <w:startOverride w:val="1"/>
    </w:lvlOverride>
  </w:num>
  <w:num w:numId="26" w16cid:durableId="2025134563">
    <w:abstractNumId w:val="123"/>
    <w:lvlOverride w:ilvl="0">
      <w:startOverride w:val="1"/>
    </w:lvlOverride>
  </w:num>
  <w:num w:numId="27" w16cid:durableId="1405109264">
    <w:abstractNumId w:val="1"/>
    <w:lvlOverride w:ilvl="0">
      <w:startOverride w:val="1"/>
    </w:lvlOverride>
  </w:num>
  <w:num w:numId="28" w16cid:durableId="800807187">
    <w:abstractNumId w:val="1"/>
    <w:lvlOverride w:ilvl="0">
      <w:startOverride w:val="1"/>
    </w:lvlOverride>
  </w:num>
  <w:num w:numId="29" w16cid:durableId="1900894690">
    <w:abstractNumId w:val="1"/>
    <w:lvlOverride w:ilvl="0">
      <w:startOverride w:val="1"/>
    </w:lvlOverride>
  </w:num>
  <w:num w:numId="30" w16cid:durableId="159734943">
    <w:abstractNumId w:val="1"/>
    <w:lvlOverride w:ilvl="0">
      <w:startOverride w:val="1"/>
    </w:lvlOverride>
  </w:num>
  <w:num w:numId="31" w16cid:durableId="84689662">
    <w:abstractNumId w:val="123"/>
    <w:lvlOverride w:ilvl="0">
      <w:startOverride w:val="1"/>
    </w:lvlOverride>
  </w:num>
  <w:num w:numId="32" w16cid:durableId="2047826737">
    <w:abstractNumId w:val="123"/>
    <w:lvlOverride w:ilvl="0">
      <w:startOverride w:val="1"/>
    </w:lvlOverride>
  </w:num>
  <w:num w:numId="33" w16cid:durableId="1614288681">
    <w:abstractNumId w:val="123"/>
    <w:lvlOverride w:ilvl="0">
      <w:startOverride w:val="1"/>
    </w:lvlOverride>
  </w:num>
  <w:num w:numId="34" w16cid:durableId="554661607">
    <w:abstractNumId w:val="123"/>
    <w:lvlOverride w:ilvl="0">
      <w:startOverride w:val="1"/>
    </w:lvlOverride>
  </w:num>
  <w:num w:numId="35" w16cid:durableId="1026517098">
    <w:abstractNumId w:val="29"/>
  </w:num>
  <w:num w:numId="36" w16cid:durableId="1875998469">
    <w:abstractNumId w:val="85"/>
  </w:num>
  <w:num w:numId="37" w16cid:durableId="120341859">
    <w:abstractNumId w:val="68"/>
  </w:num>
  <w:num w:numId="38" w16cid:durableId="14352979">
    <w:abstractNumId w:val="56"/>
  </w:num>
  <w:num w:numId="39" w16cid:durableId="1837525455">
    <w:abstractNumId w:val="19"/>
  </w:num>
  <w:num w:numId="40" w16cid:durableId="1866166854">
    <w:abstractNumId w:val="121"/>
  </w:num>
  <w:num w:numId="41" w16cid:durableId="1681663314">
    <w:abstractNumId w:val="32"/>
  </w:num>
  <w:num w:numId="42" w16cid:durableId="1705787616">
    <w:abstractNumId w:val="4"/>
  </w:num>
  <w:num w:numId="43" w16cid:durableId="2016611745">
    <w:abstractNumId w:val="114"/>
  </w:num>
  <w:num w:numId="44" w16cid:durableId="1846361862">
    <w:abstractNumId w:val="15"/>
  </w:num>
  <w:num w:numId="45" w16cid:durableId="827329019">
    <w:abstractNumId w:val="82"/>
  </w:num>
  <w:num w:numId="46" w16cid:durableId="79723270">
    <w:abstractNumId w:val="126"/>
  </w:num>
  <w:num w:numId="47" w16cid:durableId="1074814817">
    <w:abstractNumId w:val="1"/>
    <w:lvlOverride w:ilvl="0">
      <w:startOverride w:val="1"/>
    </w:lvlOverride>
  </w:num>
  <w:num w:numId="48" w16cid:durableId="1335887087">
    <w:abstractNumId w:val="60"/>
  </w:num>
  <w:num w:numId="49" w16cid:durableId="1221987406">
    <w:abstractNumId w:val="123"/>
    <w:lvlOverride w:ilvl="0">
      <w:startOverride w:val="1"/>
    </w:lvlOverride>
  </w:num>
  <w:num w:numId="50" w16cid:durableId="1843858185">
    <w:abstractNumId w:val="123"/>
    <w:lvlOverride w:ilvl="0">
      <w:startOverride w:val="1"/>
    </w:lvlOverride>
  </w:num>
  <w:num w:numId="51" w16cid:durableId="291912320">
    <w:abstractNumId w:val="66"/>
  </w:num>
  <w:num w:numId="52" w16cid:durableId="115831100">
    <w:abstractNumId w:val="98"/>
  </w:num>
  <w:num w:numId="53" w16cid:durableId="764497676">
    <w:abstractNumId w:val="27"/>
  </w:num>
  <w:num w:numId="54" w16cid:durableId="177814079">
    <w:abstractNumId w:val="70"/>
  </w:num>
  <w:num w:numId="55" w16cid:durableId="311061403">
    <w:abstractNumId w:val="48"/>
  </w:num>
  <w:num w:numId="56" w16cid:durableId="1077365565">
    <w:abstractNumId w:val="54"/>
  </w:num>
  <w:num w:numId="57" w16cid:durableId="1811288288">
    <w:abstractNumId w:val="77"/>
  </w:num>
  <w:num w:numId="58" w16cid:durableId="1835560418">
    <w:abstractNumId w:val="39"/>
  </w:num>
  <w:num w:numId="59" w16cid:durableId="10109370">
    <w:abstractNumId w:val="115"/>
  </w:num>
  <w:num w:numId="60" w16cid:durableId="549803845">
    <w:abstractNumId w:val="87"/>
  </w:num>
  <w:num w:numId="61" w16cid:durableId="148910857">
    <w:abstractNumId w:val="118"/>
  </w:num>
  <w:num w:numId="62" w16cid:durableId="1801218556">
    <w:abstractNumId w:val="64"/>
  </w:num>
  <w:num w:numId="63" w16cid:durableId="417559636">
    <w:abstractNumId w:val="116"/>
  </w:num>
  <w:num w:numId="64" w16cid:durableId="895287380">
    <w:abstractNumId w:val="92"/>
  </w:num>
  <w:num w:numId="65" w16cid:durableId="250552989">
    <w:abstractNumId w:val="55"/>
  </w:num>
  <w:num w:numId="66" w16cid:durableId="1127548781">
    <w:abstractNumId w:val="61"/>
  </w:num>
  <w:num w:numId="67" w16cid:durableId="81921483">
    <w:abstractNumId w:val="38"/>
  </w:num>
  <w:num w:numId="68" w16cid:durableId="1999142820">
    <w:abstractNumId w:val="50"/>
  </w:num>
  <w:num w:numId="69" w16cid:durableId="1141729289">
    <w:abstractNumId w:val="99"/>
  </w:num>
  <w:num w:numId="70" w16cid:durableId="989014732">
    <w:abstractNumId w:val="11"/>
  </w:num>
  <w:num w:numId="71" w16cid:durableId="1443502230">
    <w:abstractNumId w:val="105"/>
  </w:num>
  <w:num w:numId="72" w16cid:durableId="1570339691">
    <w:abstractNumId w:val="58"/>
  </w:num>
  <w:num w:numId="73" w16cid:durableId="2129661580">
    <w:abstractNumId w:val="41"/>
  </w:num>
  <w:num w:numId="74" w16cid:durableId="229735850">
    <w:abstractNumId w:val="122"/>
  </w:num>
  <w:num w:numId="75" w16cid:durableId="1234049126">
    <w:abstractNumId w:val="36"/>
  </w:num>
  <w:num w:numId="76" w16cid:durableId="1223175262">
    <w:abstractNumId w:val="132"/>
  </w:num>
  <w:num w:numId="77" w16cid:durableId="782379860">
    <w:abstractNumId w:val="45"/>
  </w:num>
  <w:num w:numId="78" w16cid:durableId="1263958060">
    <w:abstractNumId w:val="133"/>
  </w:num>
  <w:num w:numId="79" w16cid:durableId="988944005">
    <w:abstractNumId w:val="20"/>
  </w:num>
  <w:num w:numId="80" w16cid:durableId="463743371">
    <w:abstractNumId w:val="71"/>
  </w:num>
  <w:num w:numId="81" w16cid:durableId="1100026767">
    <w:abstractNumId w:val="130"/>
  </w:num>
  <w:num w:numId="82" w16cid:durableId="1349481892">
    <w:abstractNumId w:val="9"/>
  </w:num>
  <w:num w:numId="83" w16cid:durableId="697657768">
    <w:abstractNumId w:val="33"/>
  </w:num>
  <w:num w:numId="84" w16cid:durableId="1692878355">
    <w:abstractNumId w:val="43"/>
  </w:num>
  <w:num w:numId="85" w16cid:durableId="1545865200">
    <w:abstractNumId w:val="62"/>
  </w:num>
  <w:num w:numId="86" w16cid:durableId="729496810">
    <w:abstractNumId w:val="78"/>
  </w:num>
  <w:num w:numId="87" w16cid:durableId="1256743442">
    <w:abstractNumId w:val="94"/>
  </w:num>
  <w:num w:numId="88" w16cid:durableId="1163811109">
    <w:abstractNumId w:val="44"/>
  </w:num>
  <w:num w:numId="89" w16cid:durableId="1734616623">
    <w:abstractNumId w:val="67"/>
  </w:num>
  <w:num w:numId="90" w16cid:durableId="339281938">
    <w:abstractNumId w:val="81"/>
  </w:num>
  <w:num w:numId="91" w16cid:durableId="781799493">
    <w:abstractNumId w:val="88"/>
  </w:num>
  <w:num w:numId="92" w16cid:durableId="1330207456">
    <w:abstractNumId w:val="37"/>
  </w:num>
  <w:num w:numId="93" w16cid:durableId="1052073873">
    <w:abstractNumId w:val="89"/>
  </w:num>
  <w:num w:numId="94" w16cid:durableId="62531187">
    <w:abstractNumId w:val="12"/>
  </w:num>
  <w:num w:numId="95" w16cid:durableId="752437974">
    <w:abstractNumId w:val="6"/>
  </w:num>
  <w:num w:numId="96" w16cid:durableId="1769613812">
    <w:abstractNumId w:val="13"/>
  </w:num>
  <w:num w:numId="97" w16cid:durableId="712925113">
    <w:abstractNumId w:val="96"/>
  </w:num>
  <w:num w:numId="98" w16cid:durableId="85074003">
    <w:abstractNumId w:val="22"/>
  </w:num>
  <w:num w:numId="99" w16cid:durableId="106580836">
    <w:abstractNumId w:val="75"/>
  </w:num>
  <w:num w:numId="100" w16cid:durableId="929504895">
    <w:abstractNumId w:val="100"/>
  </w:num>
  <w:num w:numId="101" w16cid:durableId="2128887559">
    <w:abstractNumId w:val="111"/>
  </w:num>
  <w:num w:numId="102" w16cid:durableId="2092197724">
    <w:abstractNumId w:val="103"/>
  </w:num>
  <w:num w:numId="103" w16cid:durableId="1533297928">
    <w:abstractNumId w:val="74"/>
  </w:num>
  <w:num w:numId="104" w16cid:durableId="599483984">
    <w:abstractNumId w:val="25"/>
  </w:num>
  <w:num w:numId="105" w16cid:durableId="2072342826">
    <w:abstractNumId w:val="49"/>
  </w:num>
  <w:num w:numId="106" w16cid:durableId="15204368">
    <w:abstractNumId w:val="120"/>
  </w:num>
  <w:num w:numId="107" w16cid:durableId="732117664">
    <w:abstractNumId w:val="52"/>
  </w:num>
  <w:num w:numId="108" w16cid:durableId="1494760256">
    <w:abstractNumId w:val="97"/>
  </w:num>
  <w:num w:numId="109" w16cid:durableId="372581666">
    <w:abstractNumId w:val="51"/>
  </w:num>
  <w:num w:numId="110" w16cid:durableId="1069574490">
    <w:abstractNumId w:val="31"/>
  </w:num>
  <w:num w:numId="111" w16cid:durableId="904223939">
    <w:abstractNumId w:val="26"/>
  </w:num>
  <w:num w:numId="112" w16cid:durableId="2092852823">
    <w:abstractNumId w:val="90"/>
  </w:num>
  <w:num w:numId="113" w16cid:durableId="503084305">
    <w:abstractNumId w:val="102"/>
  </w:num>
  <w:num w:numId="114" w16cid:durableId="1478955003">
    <w:abstractNumId w:val="95"/>
  </w:num>
  <w:num w:numId="115" w16cid:durableId="1540629921">
    <w:abstractNumId w:val="107"/>
  </w:num>
  <w:num w:numId="116" w16cid:durableId="1473979731">
    <w:abstractNumId w:val="28"/>
  </w:num>
  <w:num w:numId="117" w16cid:durableId="1813520934">
    <w:abstractNumId w:val="125"/>
  </w:num>
  <w:num w:numId="118" w16cid:durableId="1430157070">
    <w:abstractNumId w:val="91"/>
  </w:num>
  <w:num w:numId="119" w16cid:durableId="1604848295">
    <w:abstractNumId w:val="104"/>
  </w:num>
  <w:num w:numId="120" w16cid:durableId="1755542159">
    <w:abstractNumId w:val="80"/>
  </w:num>
  <w:num w:numId="121" w16cid:durableId="1470896889">
    <w:abstractNumId w:val="17"/>
  </w:num>
  <w:num w:numId="122" w16cid:durableId="1838768146">
    <w:abstractNumId w:val="14"/>
  </w:num>
  <w:num w:numId="123" w16cid:durableId="1426536288">
    <w:abstractNumId w:val="119"/>
  </w:num>
  <w:num w:numId="124" w16cid:durableId="1494032132">
    <w:abstractNumId w:val="84"/>
  </w:num>
  <w:num w:numId="125" w16cid:durableId="1000350733">
    <w:abstractNumId w:val="16"/>
  </w:num>
  <w:num w:numId="126" w16cid:durableId="876235379">
    <w:abstractNumId w:val="8"/>
  </w:num>
  <w:num w:numId="127" w16cid:durableId="1217278794">
    <w:abstractNumId w:val="3"/>
  </w:num>
  <w:num w:numId="128" w16cid:durableId="359549">
    <w:abstractNumId w:val="42"/>
  </w:num>
  <w:num w:numId="129" w16cid:durableId="2322667">
    <w:abstractNumId w:val="53"/>
  </w:num>
  <w:num w:numId="130" w16cid:durableId="1703046480">
    <w:abstractNumId w:val="65"/>
  </w:num>
  <w:num w:numId="131" w16cid:durableId="40062720">
    <w:abstractNumId w:val="83"/>
  </w:num>
  <w:num w:numId="132" w16cid:durableId="1383360842">
    <w:abstractNumId w:val="93"/>
  </w:num>
  <w:num w:numId="133" w16cid:durableId="1646423585">
    <w:abstractNumId w:val="1"/>
    <w:lvlOverride w:ilvl="0">
      <w:startOverride w:val="1"/>
    </w:lvlOverride>
  </w:num>
  <w:num w:numId="134" w16cid:durableId="62262745">
    <w:abstractNumId w:val="1"/>
    <w:lvlOverride w:ilvl="0">
      <w:startOverride w:val="1"/>
    </w:lvlOverride>
  </w:num>
  <w:num w:numId="135" w16cid:durableId="2135249986">
    <w:abstractNumId w:val="57"/>
  </w:num>
  <w:num w:numId="136" w16cid:durableId="330062114">
    <w:abstractNumId w:val="127"/>
    <w:lvlOverride w:ilvl="0">
      <w:startOverride w:val="1"/>
    </w:lvlOverride>
  </w:num>
  <w:num w:numId="137" w16cid:durableId="783890889">
    <w:abstractNumId w:val="1"/>
    <w:lvlOverride w:ilvl="0">
      <w:startOverride w:val="1"/>
    </w:lvlOverride>
  </w:num>
  <w:num w:numId="138" w16cid:durableId="72625929">
    <w:abstractNumId w:val="1"/>
    <w:lvlOverride w:ilvl="0">
      <w:startOverride w:val="1"/>
    </w:lvlOverride>
  </w:num>
  <w:num w:numId="139" w16cid:durableId="409236035">
    <w:abstractNumId w:val="30"/>
  </w:num>
  <w:num w:numId="140" w16cid:durableId="1220629280">
    <w:abstractNumId w:val="106"/>
  </w:num>
  <w:num w:numId="141" w16cid:durableId="2104909312">
    <w:abstractNumId w:val="21"/>
  </w:num>
  <w:num w:numId="142" w16cid:durableId="153766577">
    <w:abstractNumId w:val="110"/>
  </w:num>
  <w:num w:numId="143" w16cid:durableId="854659154">
    <w:abstractNumId w:val="23"/>
  </w:num>
  <w:num w:numId="144" w16cid:durableId="132217005">
    <w:abstractNumId w:val="128"/>
  </w:num>
  <w:num w:numId="145" w16cid:durableId="90706070">
    <w:abstractNumId w:val="24"/>
  </w:num>
  <w:num w:numId="146" w16cid:durableId="1155024346">
    <w:abstractNumId w:val="40"/>
  </w:num>
  <w:num w:numId="147" w16cid:durableId="1492021738">
    <w:abstractNumId w:val="69"/>
  </w:num>
  <w:num w:numId="148" w16cid:durableId="1220746385">
    <w:abstractNumId w:val="72"/>
  </w:num>
  <w:num w:numId="149" w16cid:durableId="337580889">
    <w:abstractNumId w:val="47"/>
  </w:num>
  <w:num w:numId="150" w16cid:durableId="650715216">
    <w:abstractNumId w:val="86"/>
  </w:num>
  <w:num w:numId="151" w16cid:durableId="1850637146">
    <w:abstractNumId w:val="46"/>
  </w:num>
  <w:num w:numId="152" w16cid:durableId="1963418007">
    <w:abstractNumId w:val="7"/>
  </w:num>
  <w:num w:numId="153" w16cid:durableId="1476264121">
    <w:abstractNumId w:val="113"/>
  </w:num>
  <w:num w:numId="154" w16cid:durableId="1399941056">
    <w:abstractNumId w:val="73"/>
  </w:num>
  <w:num w:numId="155" w16cid:durableId="861552608">
    <w:abstractNumId w:val="18"/>
  </w:num>
  <w:num w:numId="156" w16cid:durableId="733091985">
    <w:abstractNumId w:val="108"/>
  </w:num>
  <w:num w:numId="157" w16cid:durableId="1055086468">
    <w:abstractNumId w:val="79"/>
  </w:num>
  <w:numIdMacAtCleanup w:val="1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om Bergeron">
    <w15:presenceInfo w15:providerId="AD" w15:userId="S::tbergeron@kicmail.com::07e27e33-9148-4477-844c-8454e287eedd"/>
  </w15:person>
  <w15:person w15:author="Ryan Beck">
    <w15:presenceInfo w15:providerId="AD" w15:userId="S::rbeck@kicmail.com::3a9c00e8-c8ae-4cca-a7e0-bcca0009397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activeWritingStyle w:appName="MSWord" w:lang="en-US" w:vendorID="64" w:dllVersion="6" w:nlCheck="1" w:checkStyle="0"/>
  <w:activeWritingStyle w:appName="MSWord" w:lang="en-US" w:vendorID="64" w:dllVersion="0" w:nlCheck="1" w:checkStyle="0"/>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efaultTabStop w:val="720"/>
  <w:evenAndOddHeaders/>
  <w:displayHorizontalDrawingGridEvery w:val="0"/>
  <w:displayVerticalDrawingGridEvery w:val="0"/>
  <w:doNotUseMarginsForDrawingGridOrigin/>
  <w:doNotShadeFormData/>
  <w:noPunctuationKerning/>
  <w:characterSpacingControl w:val="doNotCompress"/>
  <w:hdrShapeDefaults>
    <o:shapedefaults v:ext="edit" spidmax="30721" style="mso-position-vertical-relative:line" fill="f" fillcolor="#bbe0e3" stroke="f">
      <v:fill color="#bbe0e3"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627F"/>
    <w:rsid w:val="000006B5"/>
    <w:rsid w:val="000011B8"/>
    <w:rsid w:val="000011E8"/>
    <w:rsid w:val="000011F6"/>
    <w:rsid w:val="00001572"/>
    <w:rsid w:val="000024BD"/>
    <w:rsid w:val="000027BE"/>
    <w:rsid w:val="00002A23"/>
    <w:rsid w:val="000033F7"/>
    <w:rsid w:val="000034CD"/>
    <w:rsid w:val="0000475B"/>
    <w:rsid w:val="00004A71"/>
    <w:rsid w:val="0000594A"/>
    <w:rsid w:val="00005D10"/>
    <w:rsid w:val="00006ACA"/>
    <w:rsid w:val="000071C4"/>
    <w:rsid w:val="0000790C"/>
    <w:rsid w:val="00011415"/>
    <w:rsid w:val="0001232C"/>
    <w:rsid w:val="000131EA"/>
    <w:rsid w:val="0001325D"/>
    <w:rsid w:val="000132BC"/>
    <w:rsid w:val="000138F7"/>
    <w:rsid w:val="00013911"/>
    <w:rsid w:val="00014077"/>
    <w:rsid w:val="00014310"/>
    <w:rsid w:val="00014778"/>
    <w:rsid w:val="00014878"/>
    <w:rsid w:val="00014AF6"/>
    <w:rsid w:val="00016190"/>
    <w:rsid w:val="0001688C"/>
    <w:rsid w:val="00016DC1"/>
    <w:rsid w:val="000177C5"/>
    <w:rsid w:val="000179F3"/>
    <w:rsid w:val="00017AE5"/>
    <w:rsid w:val="00017EB4"/>
    <w:rsid w:val="0002014D"/>
    <w:rsid w:val="00020B57"/>
    <w:rsid w:val="000216FA"/>
    <w:rsid w:val="00022665"/>
    <w:rsid w:val="0002491C"/>
    <w:rsid w:val="00024933"/>
    <w:rsid w:val="000254F3"/>
    <w:rsid w:val="00025889"/>
    <w:rsid w:val="00025E4F"/>
    <w:rsid w:val="0002675A"/>
    <w:rsid w:val="00027152"/>
    <w:rsid w:val="000314C5"/>
    <w:rsid w:val="00031865"/>
    <w:rsid w:val="00032AEB"/>
    <w:rsid w:val="00032D5C"/>
    <w:rsid w:val="000332A7"/>
    <w:rsid w:val="0003430A"/>
    <w:rsid w:val="00034332"/>
    <w:rsid w:val="00034E55"/>
    <w:rsid w:val="00034FEE"/>
    <w:rsid w:val="0003508E"/>
    <w:rsid w:val="0003585B"/>
    <w:rsid w:val="00035FF6"/>
    <w:rsid w:val="00036731"/>
    <w:rsid w:val="00036E0E"/>
    <w:rsid w:val="000372EC"/>
    <w:rsid w:val="00037AF2"/>
    <w:rsid w:val="00037E1F"/>
    <w:rsid w:val="000415F2"/>
    <w:rsid w:val="000425A5"/>
    <w:rsid w:val="000426A7"/>
    <w:rsid w:val="00043E90"/>
    <w:rsid w:val="00044311"/>
    <w:rsid w:val="00044A6E"/>
    <w:rsid w:val="00044C1E"/>
    <w:rsid w:val="00045485"/>
    <w:rsid w:val="0004552F"/>
    <w:rsid w:val="00045573"/>
    <w:rsid w:val="00046A1A"/>
    <w:rsid w:val="000477AD"/>
    <w:rsid w:val="000479AA"/>
    <w:rsid w:val="00047BA6"/>
    <w:rsid w:val="00047E07"/>
    <w:rsid w:val="00050826"/>
    <w:rsid w:val="00051E57"/>
    <w:rsid w:val="00052862"/>
    <w:rsid w:val="00052A70"/>
    <w:rsid w:val="00052CDB"/>
    <w:rsid w:val="00054371"/>
    <w:rsid w:val="00055131"/>
    <w:rsid w:val="00055167"/>
    <w:rsid w:val="000558EC"/>
    <w:rsid w:val="000559C3"/>
    <w:rsid w:val="00055C9A"/>
    <w:rsid w:val="00055D4B"/>
    <w:rsid w:val="0005668E"/>
    <w:rsid w:val="00060101"/>
    <w:rsid w:val="00060FF7"/>
    <w:rsid w:val="000611F1"/>
    <w:rsid w:val="000613A2"/>
    <w:rsid w:val="0006228B"/>
    <w:rsid w:val="00062307"/>
    <w:rsid w:val="0006369B"/>
    <w:rsid w:val="00063BB2"/>
    <w:rsid w:val="00063DB1"/>
    <w:rsid w:val="00064603"/>
    <w:rsid w:val="0006567A"/>
    <w:rsid w:val="00065714"/>
    <w:rsid w:val="00065B02"/>
    <w:rsid w:val="00065C21"/>
    <w:rsid w:val="000664F4"/>
    <w:rsid w:val="00066E32"/>
    <w:rsid w:val="00067733"/>
    <w:rsid w:val="000679D0"/>
    <w:rsid w:val="000704B0"/>
    <w:rsid w:val="00070D76"/>
    <w:rsid w:val="00070E42"/>
    <w:rsid w:val="0007174D"/>
    <w:rsid w:val="000719FB"/>
    <w:rsid w:val="00072499"/>
    <w:rsid w:val="0007374B"/>
    <w:rsid w:val="00073D99"/>
    <w:rsid w:val="000743F5"/>
    <w:rsid w:val="000748BE"/>
    <w:rsid w:val="00075201"/>
    <w:rsid w:val="0007556C"/>
    <w:rsid w:val="00076860"/>
    <w:rsid w:val="00077270"/>
    <w:rsid w:val="0007750F"/>
    <w:rsid w:val="000810F4"/>
    <w:rsid w:val="000814B1"/>
    <w:rsid w:val="00081649"/>
    <w:rsid w:val="00081AE0"/>
    <w:rsid w:val="00082604"/>
    <w:rsid w:val="000846F7"/>
    <w:rsid w:val="00084BB7"/>
    <w:rsid w:val="00086783"/>
    <w:rsid w:val="00086845"/>
    <w:rsid w:val="00087520"/>
    <w:rsid w:val="00087663"/>
    <w:rsid w:val="00090076"/>
    <w:rsid w:val="00090B6F"/>
    <w:rsid w:val="00091930"/>
    <w:rsid w:val="00091D46"/>
    <w:rsid w:val="00091E08"/>
    <w:rsid w:val="0009259E"/>
    <w:rsid w:val="000926E7"/>
    <w:rsid w:val="000935C8"/>
    <w:rsid w:val="0009389C"/>
    <w:rsid w:val="00093C50"/>
    <w:rsid w:val="0009468B"/>
    <w:rsid w:val="00094E69"/>
    <w:rsid w:val="00096A2C"/>
    <w:rsid w:val="000A03B1"/>
    <w:rsid w:val="000A06B7"/>
    <w:rsid w:val="000A0C15"/>
    <w:rsid w:val="000A2FFD"/>
    <w:rsid w:val="000A313D"/>
    <w:rsid w:val="000A386E"/>
    <w:rsid w:val="000A38B8"/>
    <w:rsid w:val="000A4191"/>
    <w:rsid w:val="000A4C5C"/>
    <w:rsid w:val="000A590C"/>
    <w:rsid w:val="000A6871"/>
    <w:rsid w:val="000A6C70"/>
    <w:rsid w:val="000A70C9"/>
    <w:rsid w:val="000A7187"/>
    <w:rsid w:val="000A7A44"/>
    <w:rsid w:val="000A7ED9"/>
    <w:rsid w:val="000A7F70"/>
    <w:rsid w:val="000B0086"/>
    <w:rsid w:val="000B1171"/>
    <w:rsid w:val="000B13D2"/>
    <w:rsid w:val="000B1E86"/>
    <w:rsid w:val="000B2859"/>
    <w:rsid w:val="000B390A"/>
    <w:rsid w:val="000B4010"/>
    <w:rsid w:val="000B42A1"/>
    <w:rsid w:val="000B4E5E"/>
    <w:rsid w:val="000B591A"/>
    <w:rsid w:val="000B6156"/>
    <w:rsid w:val="000B658C"/>
    <w:rsid w:val="000B662A"/>
    <w:rsid w:val="000B71CB"/>
    <w:rsid w:val="000B7F2A"/>
    <w:rsid w:val="000C07D3"/>
    <w:rsid w:val="000C2749"/>
    <w:rsid w:val="000C28E3"/>
    <w:rsid w:val="000C404F"/>
    <w:rsid w:val="000C4D8C"/>
    <w:rsid w:val="000C727E"/>
    <w:rsid w:val="000C7709"/>
    <w:rsid w:val="000D0494"/>
    <w:rsid w:val="000D0842"/>
    <w:rsid w:val="000D0973"/>
    <w:rsid w:val="000D1A67"/>
    <w:rsid w:val="000D1CD3"/>
    <w:rsid w:val="000D2B69"/>
    <w:rsid w:val="000D2BD6"/>
    <w:rsid w:val="000D3058"/>
    <w:rsid w:val="000D35E3"/>
    <w:rsid w:val="000D4227"/>
    <w:rsid w:val="000D4FB5"/>
    <w:rsid w:val="000D5703"/>
    <w:rsid w:val="000D5F21"/>
    <w:rsid w:val="000E0127"/>
    <w:rsid w:val="000E0382"/>
    <w:rsid w:val="000E4B99"/>
    <w:rsid w:val="000E4CE3"/>
    <w:rsid w:val="000E524E"/>
    <w:rsid w:val="000E52A9"/>
    <w:rsid w:val="000E5C74"/>
    <w:rsid w:val="000E5F19"/>
    <w:rsid w:val="000E6831"/>
    <w:rsid w:val="000E6B37"/>
    <w:rsid w:val="000E6D3B"/>
    <w:rsid w:val="000E7084"/>
    <w:rsid w:val="000F1ABD"/>
    <w:rsid w:val="000F1D16"/>
    <w:rsid w:val="000F1EC1"/>
    <w:rsid w:val="000F26B4"/>
    <w:rsid w:val="000F270B"/>
    <w:rsid w:val="000F3EC6"/>
    <w:rsid w:val="000F46BC"/>
    <w:rsid w:val="000F5F82"/>
    <w:rsid w:val="000F5FE4"/>
    <w:rsid w:val="000F7B26"/>
    <w:rsid w:val="001000C8"/>
    <w:rsid w:val="001017B2"/>
    <w:rsid w:val="001020F8"/>
    <w:rsid w:val="00102D27"/>
    <w:rsid w:val="001044FE"/>
    <w:rsid w:val="00104808"/>
    <w:rsid w:val="00104CF1"/>
    <w:rsid w:val="0010546E"/>
    <w:rsid w:val="00105724"/>
    <w:rsid w:val="001060F0"/>
    <w:rsid w:val="0010685E"/>
    <w:rsid w:val="00106943"/>
    <w:rsid w:val="00106ABA"/>
    <w:rsid w:val="00106DC2"/>
    <w:rsid w:val="0010708B"/>
    <w:rsid w:val="0011088C"/>
    <w:rsid w:val="00110D46"/>
    <w:rsid w:val="00110D56"/>
    <w:rsid w:val="00110D6C"/>
    <w:rsid w:val="00110EFE"/>
    <w:rsid w:val="00111256"/>
    <w:rsid w:val="00112059"/>
    <w:rsid w:val="00112103"/>
    <w:rsid w:val="001148B7"/>
    <w:rsid w:val="00116092"/>
    <w:rsid w:val="00116513"/>
    <w:rsid w:val="001166F1"/>
    <w:rsid w:val="00116F2F"/>
    <w:rsid w:val="00117CD0"/>
    <w:rsid w:val="00120CFF"/>
    <w:rsid w:val="001217C8"/>
    <w:rsid w:val="00121920"/>
    <w:rsid w:val="00121926"/>
    <w:rsid w:val="00122876"/>
    <w:rsid w:val="001229EC"/>
    <w:rsid w:val="00122B9D"/>
    <w:rsid w:val="001233A9"/>
    <w:rsid w:val="00123EEF"/>
    <w:rsid w:val="00124255"/>
    <w:rsid w:val="001249BA"/>
    <w:rsid w:val="00124C5C"/>
    <w:rsid w:val="0012576C"/>
    <w:rsid w:val="0012581F"/>
    <w:rsid w:val="00125988"/>
    <w:rsid w:val="00126AC1"/>
    <w:rsid w:val="00127621"/>
    <w:rsid w:val="00127BBC"/>
    <w:rsid w:val="0013039D"/>
    <w:rsid w:val="00130A9A"/>
    <w:rsid w:val="00130CE4"/>
    <w:rsid w:val="00130FE7"/>
    <w:rsid w:val="001324AE"/>
    <w:rsid w:val="0013261C"/>
    <w:rsid w:val="00132B9C"/>
    <w:rsid w:val="0013313C"/>
    <w:rsid w:val="0013342E"/>
    <w:rsid w:val="00133461"/>
    <w:rsid w:val="00133B7D"/>
    <w:rsid w:val="00134D07"/>
    <w:rsid w:val="00135809"/>
    <w:rsid w:val="00135941"/>
    <w:rsid w:val="0013600A"/>
    <w:rsid w:val="00136455"/>
    <w:rsid w:val="00136769"/>
    <w:rsid w:val="001369A1"/>
    <w:rsid w:val="00136B35"/>
    <w:rsid w:val="00137687"/>
    <w:rsid w:val="00137920"/>
    <w:rsid w:val="0014090B"/>
    <w:rsid w:val="00140B84"/>
    <w:rsid w:val="00141100"/>
    <w:rsid w:val="001421B5"/>
    <w:rsid w:val="0014307A"/>
    <w:rsid w:val="00143527"/>
    <w:rsid w:val="001435A0"/>
    <w:rsid w:val="001441B9"/>
    <w:rsid w:val="00144311"/>
    <w:rsid w:val="00144C60"/>
    <w:rsid w:val="001454D0"/>
    <w:rsid w:val="001469D3"/>
    <w:rsid w:val="00146EEC"/>
    <w:rsid w:val="0014710F"/>
    <w:rsid w:val="0014741D"/>
    <w:rsid w:val="001474B5"/>
    <w:rsid w:val="00147680"/>
    <w:rsid w:val="00147A7A"/>
    <w:rsid w:val="00150229"/>
    <w:rsid w:val="00150F4C"/>
    <w:rsid w:val="0015128F"/>
    <w:rsid w:val="0015147F"/>
    <w:rsid w:val="00151C40"/>
    <w:rsid w:val="001526DA"/>
    <w:rsid w:val="00152919"/>
    <w:rsid w:val="00152A02"/>
    <w:rsid w:val="0015362C"/>
    <w:rsid w:val="00153851"/>
    <w:rsid w:val="00153E96"/>
    <w:rsid w:val="00154528"/>
    <w:rsid w:val="00154DC8"/>
    <w:rsid w:val="001553A0"/>
    <w:rsid w:val="00155D8C"/>
    <w:rsid w:val="00157356"/>
    <w:rsid w:val="00157DEB"/>
    <w:rsid w:val="00161DD2"/>
    <w:rsid w:val="001627E3"/>
    <w:rsid w:val="0016505C"/>
    <w:rsid w:val="00165087"/>
    <w:rsid w:val="00165306"/>
    <w:rsid w:val="00170EA6"/>
    <w:rsid w:val="00170F6D"/>
    <w:rsid w:val="00173E68"/>
    <w:rsid w:val="001750CD"/>
    <w:rsid w:val="00175724"/>
    <w:rsid w:val="00175C8C"/>
    <w:rsid w:val="00175E8B"/>
    <w:rsid w:val="001762CD"/>
    <w:rsid w:val="00176764"/>
    <w:rsid w:val="00176A0A"/>
    <w:rsid w:val="00176B5F"/>
    <w:rsid w:val="001771C8"/>
    <w:rsid w:val="00177FA2"/>
    <w:rsid w:val="0018052B"/>
    <w:rsid w:val="00180E9F"/>
    <w:rsid w:val="00181B22"/>
    <w:rsid w:val="001824DC"/>
    <w:rsid w:val="001833D6"/>
    <w:rsid w:val="001834F8"/>
    <w:rsid w:val="001848A4"/>
    <w:rsid w:val="001848C9"/>
    <w:rsid w:val="001849C5"/>
    <w:rsid w:val="0018617B"/>
    <w:rsid w:val="00186824"/>
    <w:rsid w:val="00186DF1"/>
    <w:rsid w:val="00186FDF"/>
    <w:rsid w:val="00187E16"/>
    <w:rsid w:val="00190315"/>
    <w:rsid w:val="00191648"/>
    <w:rsid w:val="00191B5F"/>
    <w:rsid w:val="00191F1A"/>
    <w:rsid w:val="0019258C"/>
    <w:rsid w:val="00192DC3"/>
    <w:rsid w:val="00192FFB"/>
    <w:rsid w:val="00193256"/>
    <w:rsid w:val="00194666"/>
    <w:rsid w:val="00194E1A"/>
    <w:rsid w:val="00194EEF"/>
    <w:rsid w:val="001950EA"/>
    <w:rsid w:val="001952FB"/>
    <w:rsid w:val="001953F6"/>
    <w:rsid w:val="00195507"/>
    <w:rsid w:val="00195A5E"/>
    <w:rsid w:val="00195F63"/>
    <w:rsid w:val="001963B8"/>
    <w:rsid w:val="0019661E"/>
    <w:rsid w:val="0019687D"/>
    <w:rsid w:val="00197821"/>
    <w:rsid w:val="00197B52"/>
    <w:rsid w:val="001A0068"/>
    <w:rsid w:val="001A1306"/>
    <w:rsid w:val="001A1A78"/>
    <w:rsid w:val="001A1F81"/>
    <w:rsid w:val="001A302F"/>
    <w:rsid w:val="001A3924"/>
    <w:rsid w:val="001A4A79"/>
    <w:rsid w:val="001A516F"/>
    <w:rsid w:val="001A5791"/>
    <w:rsid w:val="001A60A9"/>
    <w:rsid w:val="001A6E4B"/>
    <w:rsid w:val="001A6F3E"/>
    <w:rsid w:val="001A71A9"/>
    <w:rsid w:val="001A788A"/>
    <w:rsid w:val="001B07CC"/>
    <w:rsid w:val="001B0DC2"/>
    <w:rsid w:val="001B1330"/>
    <w:rsid w:val="001B191D"/>
    <w:rsid w:val="001B4713"/>
    <w:rsid w:val="001B490B"/>
    <w:rsid w:val="001B4ACA"/>
    <w:rsid w:val="001B5018"/>
    <w:rsid w:val="001B5391"/>
    <w:rsid w:val="001B54A9"/>
    <w:rsid w:val="001B5DCD"/>
    <w:rsid w:val="001B627C"/>
    <w:rsid w:val="001B6735"/>
    <w:rsid w:val="001B6965"/>
    <w:rsid w:val="001B7361"/>
    <w:rsid w:val="001B7E50"/>
    <w:rsid w:val="001B7ED6"/>
    <w:rsid w:val="001C0362"/>
    <w:rsid w:val="001C19EF"/>
    <w:rsid w:val="001C2342"/>
    <w:rsid w:val="001C2F09"/>
    <w:rsid w:val="001C3096"/>
    <w:rsid w:val="001C38B4"/>
    <w:rsid w:val="001C43AC"/>
    <w:rsid w:val="001C5116"/>
    <w:rsid w:val="001C5338"/>
    <w:rsid w:val="001C566E"/>
    <w:rsid w:val="001C70FC"/>
    <w:rsid w:val="001C722F"/>
    <w:rsid w:val="001C75AE"/>
    <w:rsid w:val="001C7CAC"/>
    <w:rsid w:val="001D087E"/>
    <w:rsid w:val="001D11DE"/>
    <w:rsid w:val="001D1C89"/>
    <w:rsid w:val="001D1F3C"/>
    <w:rsid w:val="001D24FA"/>
    <w:rsid w:val="001D26CF"/>
    <w:rsid w:val="001D2E72"/>
    <w:rsid w:val="001D3BA6"/>
    <w:rsid w:val="001D3D2C"/>
    <w:rsid w:val="001D41DE"/>
    <w:rsid w:val="001D4526"/>
    <w:rsid w:val="001D4972"/>
    <w:rsid w:val="001D50B4"/>
    <w:rsid w:val="001D5ADC"/>
    <w:rsid w:val="001D61C0"/>
    <w:rsid w:val="001D6266"/>
    <w:rsid w:val="001D63DB"/>
    <w:rsid w:val="001D690A"/>
    <w:rsid w:val="001D6EB5"/>
    <w:rsid w:val="001E01AD"/>
    <w:rsid w:val="001E095D"/>
    <w:rsid w:val="001E0AB0"/>
    <w:rsid w:val="001E0AFC"/>
    <w:rsid w:val="001E0D86"/>
    <w:rsid w:val="001E126C"/>
    <w:rsid w:val="001E1547"/>
    <w:rsid w:val="001E1673"/>
    <w:rsid w:val="001E1768"/>
    <w:rsid w:val="001E1A38"/>
    <w:rsid w:val="001E3A7A"/>
    <w:rsid w:val="001E43DA"/>
    <w:rsid w:val="001E5D5B"/>
    <w:rsid w:val="001E60DE"/>
    <w:rsid w:val="001E646E"/>
    <w:rsid w:val="001E67D7"/>
    <w:rsid w:val="001E71AF"/>
    <w:rsid w:val="001F0ED1"/>
    <w:rsid w:val="001F145D"/>
    <w:rsid w:val="001F1DB2"/>
    <w:rsid w:val="001F34E9"/>
    <w:rsid w:val="001F36C0"/>
    <w:rsid w:val="001F37D9"/>
    <w:rsid w:val="001F3C5D"/>
    <w:rsid w:val="001F4484"/>
    <w:rsid w:val="001F608A"/>
    <w:rsid w:val="001F681B"/>
    <w:rsid w:val="001F6AA3"/>
    <w:rsid w:val="001F757F"/>
    <w:rsid w:val="001F7D1B"/>
    <w:rsid w:val="001F7FD0"/>
    <w:rsid w:val="00202B08"/>
    <w:rsid w:val="00202DF3"/>
    <w:rsid w:val="00205334"/>
    <w:rsid w:val="002060EF"/>
    <w:rsid w:val="002060F3"/>
    <w:rsid w:val="002076CB"/>
    <w:rsid w:val="00207702"/>
    <w:rsid w:val="002102D4"/>
    <w:rsid w:val="002110CA"/>
    <w:rsid w:val="002111BB"/>
    <w:rsid w:val="00211D6A"/>
    <w:rsid w:val="00211D74"/>
    <w:rsid w:val="00211EC5"/>
    <w:rsid w:val="00212C43"/>
    <w:rsid w:val="00214598"/>
    <w:rsid w:val="00214714"/>
    <w:rsid w:val="00214A79"/>
    <w:rsid w:val="00214D88"/>
    <w:rsid w:val="0021664E"/>
    <w:rsid w:val="002172EC"/>
    <w:rsid w:val="002173B9"/>
    <w:rsid w:val="002174B3"/>
    <w:rsid w:val="00220376"/>
    <w:rsid w:val="00220E62"/>
    <w:rsid w:val="00221F37"/>
    <w:rsid w:val="0022244C"/>
    <w:rsid w:val="002224EF"/>
    <w:rsid w:val="00222DB9"/>
    <w:rsid w:val="002233F2"/>
    <w:rsid w:val="002243C9"/>
    <w:rsid w:val="00224600"/>
    <w:rsid w:val="002254B0"/>
    <w:rsid w:val="00225B30"/>
    <w:rsid w:val="002263CC"/>
    <w:rsid w:val="00226533"/>
    <w:rsid w:val="00226CF1"/>
    <w:rsid w:val="002270A9"/>
    <w:rsid w:val="00230B29"/>
    <w:rsid w:val="00230CA0"/>
    <w:rsid w:val="002314CA"/>
    <w:rsid w:val="002317AA"/>
    <w:rsid w:val="00231DC4"/>
    <w:rsid w:val="00232229"/>
    <w:rsid w:val="00232568"/>
    <w:rsid w:val="00232785"/>
    <w:rsid w:val="00232870"/>
    <w:rsid w:val="00233733"/>
    <w:rsid w:val="002346F9"/>
    <w:rsid w:val="00234C0A"/>
    <w:rsid w:val="00235120"/>
    <w:rsid w:val="00235A5B"/>
    <w:rsid w:val="00235B06"/>
    <w:rsid w:val="00235B6C"/>
    <w:rsid w:val="00235F76"/>
    <w:rsid w:val="00236412"/>
    <w:rsid w:val="00237657"/>
    <w:rsid w:val="00237AB8"/>
    <w:rsid w:val="00237C28"/>
    <w:rsid w:val="002401B7"/>
    <w:rsid w:val="00241207"/>
    <w:rsid w:val="0024177D"/>
    <w:rsid w:val="00243CF0"/>
    <w:rsid w:val="00243F9D"/>
    <w:rsid w:val="0024491D"/>
    <w:rsid w:val="00244CCF"/>
    <w:rsid w:val="0024502C"/>
    <w:rsid w:val="00245281"/>
    <w:rsid w:val="00245E15"/>
    <w:rsid w:val="00246C02"/>
    <w:rsid w:val="00250BE2"/>
    <w:rsid w:val="00250E9C"/>
    <w:rsid w:val="00251B7B"/>
    <w:rsid w:val="0025224B"/>
    <w:rsid w:val="00253410"/>
    <w:rsid w:val="0025404E"/>
    <w:rsid w:val="0025440C"/>
    <w:rsid w:val="00254777"/>
    <w:rsid w:val="00254B34"/>
    <w:rsid w:val="002556D1"/>
    <w:rsid w:val="00257D9B"/>
    <w:rsid w:val="00257F11"/>
    <w:rsid w:val="00260581"/>
    <w:rsid w:val="00261465"/>
    <w:rsid w:val="0026146F"/>
    <w:rsid w:val="00262B6A"/>
    <w:rsid w:val="00263617"/>
    <w:rsid w:val="0026418C"/>
    <w:rsid w:val="00264968"/>
    <w:rsid w:val="0026496C"/>
    <w:rsid w:val="00265201"/>
    <w:rsid w:val="00265BBD"/>
    <w:rsid w:val="0026697D"/>
    <w:rsid w:val="00266D17"/>
    <w:rsid w:val="00270969"/>
    <w:rsid w:val="0027112C"/>
    <w:rsid w:val="00271132"/>
    <w:rsid w:val="002711F3"/>
    <w:rsid w:val="00271F23"/>
    <w:rsid w:val="00272667"/>
    <w:rsid w:val="00273281"/>
    <w:rsid w:val="00274783"/>
    <w:rsid w:val="002750BF"/>
    <w:rsid w:val="002753C6"/>
    <w:rsid w:val="002757F3"/>
    <w:rsid w:val="0027655B"/>
    <w:rsid w:val="00276D33"/>
    <w:rsid w:val="00276D72"/>
    <w:rsid w:val="00276E20"/>
    <w:rsid w:val="00276F83"/>
    <w:rsid w:val="00277136"/>
    <w:rsid w:val="00277446"/>
    <w:rsid w:val="00277530"/>
    <w:rsid w:val="002778DB"/>
    <w:rsid w:val="00277A40"/>
    <w:rsid w:val="00280AB7"/>
    <w:rsid w:val="00280C71"/>
    <w:rsid w:val="00280E7D"/>
    <w:rsid w:val="00281049"/>
    <w:rsid w:val="00281EA2"/>
    <w:rsid w:val="002821C7"/>
    <w:rsid w:val="0028287E"/>
    <w:rsid w:val="00282CDB"/>
    <w:rsid w:val="00282F3E"/>
    <w:rsid w:val="0028339E"/>
    <w:rsid w:val="00283748"/>
    <w:rsid w:val="00284275"/>
    <w:rsid w:val="002850BD"/>
    <w:rsid w:val="00285379"/>
    <w:rsid w:val="002855A7"/>
    <w:rsid w:val="00285A30"/>
    <w:rsid w:val="00287687"/>
    <w:rsid w:val="002876A3"/>
    <w:rsid w:val="00287D78"/>
    <w:rsid w:val="0029047F"/>
    <w:rsid w:val="002908FA"/>
    <w:rsid w:val="00290D6C"/>
    <w:rsid w:val="00291499"/>
    <w:rsid w:val="00291612"/>
    <w:rsid w:val="00291D51"/>
    <w:rsid w:val="00291E58"/>
    <w:rsid w:val="00291EB2"/>
    <w:rsid w:val="002938B0"/>
    <w:rsid w:val="00293961"/>
    <w:rsid w:val="00294110"/>
    <w:rsid w:val="002948B1"/>
    <w:rsid w:val="00294945"/>
    <w:rsid w:val="002955D8"/>
    <w:rsid w:val="002959B5"/>
    <w:rsid w:val="00295FD5"/>
    <w:rsid w:val="00296539"/>
    <w:rsid w:val="002974F8"/>
    <w:rsid w:val="00297F04"/>
    <w:rsid w:val="002A0BD9"/>
    <w:rsid w:val="002A16FD"/>
    <w:rsid w:val="002A1995"/>
    <w:rsid w:val="002A2686"/>
    <w:rsid w:val="002A4053"/>
    <w:rsid w:val="002A41C2"/>
    <w:rsid w:val="002A452A"/>
    <w:rsid w:val="002A487C"/>
    <w:rsid w:val="002A4B68"/>
    <w:rsid w:val="002A5D3D"/>
    <w:rsid w:val="002A6F01"/>
    <w:rsid w:val="002A7D60"/>
    <w:rsid w:val="002B07CF"/>
    <w:rsid w:val="002B0842"/>
    <w:rsid w:val="002B2006"/>
    <w:rsid w:val="002B29AA"/>
    <w:rsid w:val="002B2A80"/>
    <w:rsid w:val="002B2CF2"/>
    <w:rsid w:val="002B3029"/>
    <w:rsid w:val="002B335B"/>
    <w:rsid w:val="002B365B"/>
    <w:rsid w:val="002B3BD7"/>
    <w:rsid w:val="002B3C85"/>
    <w:rsid w:val="002B3FC3"/>
    <w:rsid w:val="002B4F6A"/>
    <w:rsid w:val="002B516A"/>
    <w:rsid w:val="002B563A"/>
    <w:rsid w:val="002B5DBB"/>
    <w:rsid w:val="002B6238"/>
    <w:rsid w:val="002B6461"/>
    <w:rsid w:val="002B6A04"/>
    <w:rsid w:val="002B6EF9"/>
    <w:rsid w:val="002C217F"/>
    <w:rsid w:val="002C250F"/>
    <w:rsid w:val="002C2643"/>
    <w:rsid w:val="002C2ABB"/>
    <w:rsid w:val="002C2B29"/>
    <w:rsid w:val="002C32B4"/>
    <w:rsid w:val="002C3769"/>
    <w:rsid w:val="002C4BAF"/>
    <w:rsid w:val="002C4C73"/>
    <w:rsid w:val="002C5A58"/>
    <w:rsid w:val="002C5A91"/>
    <w:rsid w:val="002C5D07"/>
    <w:rsid w:val="002C5F5C"/>
    <w:rsid w:val="002C6835"/>
    <w:rsid w:val="002C6A54"/>
    <w:rsid w:val="002C71A6"/>
    <w:rsid w:val="002C7E07"/>
    <w:rsid w:val="002C7E35"/>
    <w:rsid w:val="002D06B6"/>
    <w:rsid w:val="002D1A33"/>
    <w:rsid w:val="002D1BB8"/>
    <w:rsid w:val="002D2205"/>
    <w:rsid w:val="002D22BF"/>
    <w:rsid w:val="002D290C"/>
    <w:rsid w:val="002D4401"/>
    <w:rsid w:val="002D47EA"/>
    <w:rsid w:val="002D533E"/>
    <w:rsid w:val="002D54F5"/>
    <w:rsid w:val="002D59A2"/>
    <w:rsid w:val="002D5C1B"/>
    <w:rsid w:val="002D637E"/>
    <w:rsid w:val="002D7CFC"/>
    <w:rsid w:val="002D7DD7"/>
    <w:rsid w:val="002D7DFF"/>
    <w:rsid w:val="002E0263"/>
    <w:rsid w:val="002E049D"/>
    <w:rsid w:val="002E12FE"/>
    <w:rsid w:val="002E20C9"/>
    <w:rsid w:val="002E2535"/>
    <w:rsid w:val="002E2848"/>
    <w:rsid w:val="002E284B"/>
    <w:rsid w:val="002E2BF1"/>
    <w:rsid w:val="002E4108"/>
    <w:rsid w:val="002E44AB"/>
    <w:rsid w:val="002E4943"/>
    <w:rsid w:val="002E553A"/>
    <w:rsid w:val="002E5DA4"/>
    <w:rsid w:val="002F0369"/>
    <w:rsid w:val="002F0447"/>
    <w:rsid w:val="002F0C05"/>
    <w:rsid w:val="002F1751"/>
    <w:rsid w:val="002F2D7B"/>
    <w:rsid w:val="002F3FCE"/>
    <w:rsid w:val="002F4829"/>
    <w:rsid w:val="002F582D"/>
    <w:rsid w:val="002F5C02"/>
    <w:rsid w:val="002F5D36"/>
    <w:rsid w:val="002F65A0"/>
    <w:rsid w:val="002F73E9"/>
    <w:rsid w:val="002F7670"/>
    <w:rsid w:val="002F7683"/>
    <w:rsid w:val="002F7C17"/>
    <w:rsid w:val="0030107F"/>
    <w:rsid w:val="00301509"/>
    <w:rsid w:val="00302C15"/>
    <w:rsid w:val="003032DB"/>
    <w:rsid w:val="00303D77"/>
    <w:rsid w:val="00303E22"/>
    <w:rsid w:val="00304248"/>
    <w:rsid w:val="00304730"/>
    <w:rsid w:val="0030568D"/>
    <w:rsid w:val="003056F5"/>
    <w:rsid w:val="00305CEC"/>
    <w:rsid w:val="00305F32"/>
    <w:rsid w:val="00306833"/>
    <w:rsid w:val="00306EC4"/>
    <w:rsid w:val="00306F09"/>
    <w:rsid w:val="00307345"/>
    <w:rsid w:val="0031087C"/>
    <w:rsid w:val="003108E1"/>
    <w:rsid w:val="00310B8D"/>
    <w:rsid w:val="00311055"/>
    <w:rsid w:val="00311E47"/>
    <w:rsid w:val="00311FBC"/>
    <w:rsid w:val="003124FA"/>
    <w:rsid w:val="00313050"/>
    <w:rsid w:val="003130FB"/>
    <w:rsid w:val="00314A2E"/>
    <w:rsid w:val="00314A3C"/>
    <w:rsid w:val="00314F5D"/>
    <w:rsid w:val="0031556B"/>
    <w:rsid w:val="0031598D"/>
    <w:rsid w:val="00316A61"/>
    <w:rsid w:val="00316D4B"/>
    <w:rsid w:val="003172AD"/>
    <w:rsid w:val="00317D33"/>
    <w:rsid w:val="00320A50"/>
    <w:rsid w:val="00320FE9"/>
    <w:rsid w:val="003212D6"/>
    <w:rsid w:val="00321502"/>
    <w:rsid w:val="00321555"/>
    <w:rsid w:val="00321B11"/>
    <w:rsid w:val="003220E4"/>
    <w:rsid w:val="00322CF1"/>
    <w:rsid w:val="003243B3"/>
    <w:rsid w:val="00324B27"/>
    <w:rsid w:val="003258DE"/>
    <w:rsid w:val="0032615F"/>
    <w:rsid w:val="00326404"/>
    <w:rsid w:val="0032789B"/>
    <w:rsid w:val="00327CED"/>
    <w:rsid w:val="00330F30"/>
    <w:rsid w:val="003315D5"/>
    <w:rsid w:val="00331DC1"/>
    <w:rsid w:val="00332BCB"/>
    <w:rsid w:val="003335AF"/>
    <w:rsid w:val="0033367E"/>
    <w:rsid w:val="003339DC"/>
    <w:rsid w:val="00333E67"/>
    <w:rsid w:val="003346F9"/>
    <w:rsid w:val="00334BB9"/>
    <w:rsid w:val="00334D2E"/>
    <w:rsid w:val="0033530A"/>
    <w:rsid w:val="003358D6"/>
    <w:rsid w:val="003359C6"/>
    <w:rsid w:val="00335C11"/>
    <w:rsid w:val="00335DE2"/>
    <w:rsid w:val="00337C70"/>
    <w:rsid w:val="00341819"/>
    <w:rsid w:val="00342AE8"/>
    <w:rsid w:val="003431AD"/>
    <w:rsid w:val="00343573"/>
    <w:rsid w:val="00343E84"/>
    <w:rsid w:val="00345081"/>
    <w:rsid w:val="00345692"/>
    <w:rsid w:val="003456EC"/>
    <w:rsid w:val="003457A4"/>
    <w:rsid w:val="003473E6"/>
    <w:rsid w:val="00347753"/>
    <w:rsid w:val="00351520"/>
    <w:rsid w:val="003524A0"/>
    <w:rsid w:val="003531DB"/>
    <w:rsid w:val="00353A0E"/>
    <w:rsid w:val="0035424D"/>
    <w:rsid w:val="00354ABF"/>
    <w:rsid w:val="00354D50"/>
    <w:rsid w:val="00354F75"/>
    <w:rsid w:val="003550CB"/>
    <w:rsid w:val="003552E0"/>
    <w:rsid w:val="00357474"/>
    <w:rsid w:val="0035782E"/>
    <w:rsid w:val="00357E36"/>
    <w:rsid w:val="00360249"/>
    <w:rsid w:val="003608B7"/>
    <w:rsid w:val="00360EBB"/>
    <w:rsid w:val="00360F7E"/>
    <w:rsid w:val="00361B4E"/>
    <w:rsid w:val="00362215"/>
    <w:rsid w:val="00362A9A"/>
    <w:rsid w:val="00363612"/>
    <w:rsid w:val="00363C87"/>
    <w:rsid w:val="00363CA0"/>
    <w:rsid w:val="0036407F"/>
    <w:rsid w:val="003642F3"/>
    <w:rsid w:val="00364D2F"/>
    <w:rsid w:val="00365B2D"/>
    <w:rsid w:val="00365C10"/>
    <w:rsid w:val="00366FB8"/>
    <w:rsid w:val="00367920"/>
    <w:rsid w:val="00367B75"/>
    <w:rsid w:val="00371070"/>
    <w:rsid w:val="00371C53"/>
    <w:rsid w:val="00371D98"/>
    <w:rsid w:val="00372390"/>
    <w:rsid w:val="003724D3"/>
    <w:rsid w:val="003725AA"/>
    <w:rsid w:val="0037277C"/>
    <w:rsid w:val="00372C72"/>
    <w:rsid w:val="00372DFB"/>
    <w:rsid w:val="00373A9B"/>
    <w:rsid w:val="00373C50"/>
    <w:rsid w:val="00373EF7"/>
    <w:rsid w:val="0037402C"/>
    <w:rsid w:val="0037440B"/>
    <w:rsid w:val="0037452A"/>
    <w:rsid w:val="00374A38"/>
    <w:rsid w:val="00374CA4"/>
    <w:rsid w:val="0037568C"/>
    <w:rsid w:val="00375BD2"/>
    <w:rsid w:val="00375F50"/>
    <w:rsid w:val="00377F34"/>
    <w:rsid w:val="00380016"/>
    <w:rsid w:val="003805BC"/>
    <w:rsid w:val="003805F8"/>
    <w:rsid w:val="00382072"/>
    <w:rsid w:val="00382D0D"/>
    <w:rsid w:val="00382FA0"/>
    <w:rsid w:val="0038503A"/>
    <w:rsid w:val="003854B9"/>
    <w:rsid w:val="003857E2"/>
    <w:rsid w:val="00385827"/>
    <w:rsid w:val="003868F3"/>
    <w:rsid w:val="003870D7"/>
    <w:rsid w:val="00387330"/>
    <w:rsid w:val="0039024C"/>
    <w:rsid w:val="003904AC"/>
    <w:rsid w:val="0039157F"/>
    <w:rsid w:val="00391BFD"/>
    <w:rsid w:val="00391D6D"/>
    <w:rsid w:val="00391E3F"/>
    <w:rsid w:val="00392594"/>
    <w:rsid w:val="00392C9C"/>
    <w:rsid w:val="00392E34"/>
    <w:rsid w:val="0039329A"/>
    <w:rsid w:val="003935A0"/>
    <w:rsid w:val="0039537A"/>
    <w:rsid w:val="00396013"/>
    <w:rsid w:val="00396407"/>
    <w:rsid w:val="00396A76"/>
    <w:rsid w:val="00397276"/>
    <w:rsid w:val="003A14AE"/>
    <w:rsid w:val="003A2A5F"/>
    <w:rsid w:val="003A3666"/>
    <w:rsid w:val="003A3D8E"/>
    <w:rsid w:val="003A4529"/>
    <w:rsid w:val="003A5160"/>
    <w:rsid w:val="003A5BEF"/>
    <w:rsid w:val="003A5D79"/>
    <w:rsid w:val="003A6D2B"/>
    <w:rsid w:val="003A70A7"/>
    <w:rsid w:val="003A70D1"/>
    <w:rsid w:val="003A7954"/>
    <w:rsid w:val="003B11BA"/>
    <w:rsid w:val="003B14C5"/>
    <w:rsid w:val="003B174F"/>
    <w:rsid w:val="003B28C3"/>
    <w:rsid w:val="003B35A2"/>
    <w:rsid w:val="003B3B64"/>
    <w:rsid w:val="003B43C6"/>
    <w:rsid w:val="003B4A2E"/>
    <w:rsid w:val="003B4BB6"/>
    <w:rsid w:val="003B58BD"/>
    <w:rsid w:val="003B58EA"/>
    <w:rsid w:val="003B6FD6"/>
    <w:rsid w:val="003B7E9F"/>
    <w:rsid w:val="003B7EA8"/>
    <w:rsid w:val="003C08BA"/>
    <w:rsid w:val="003C091A"/>
    <w:rsid w:val="003C1D40"/>
    <w:rsid w:val="003C1F07"/>
    <w:rsid w:val="003C25E3"/>
    <w:rsid w:val="003C3760"/>
    <w:rsid w:val="003C4EB9"/>
    <w:rsid w:val="003C56A4"/>
    <w:rsid w:val="003C58A1"/>
    <w:rsid w:val="003C61E7"/>
    <w:rsid w:val="003C657F"/>
    <w:rsid w:val="003C6752"/>
    <w:rsid w:val="003C7B14"/>
    <w:rsid w:val="003D0623"/>
    <w:rsid w:val="003D173F"/>
    <w:rsid w:val="003D20D4"/>
    <w:rsid w:val="003D2164"/>
    <w:rsid w:val="003D34A7"/>
    <w:rsid w:val="003D353E"/>
    <w:rsid w:val="003D3DB4"/>
    <w:rsid w:val="003D4B37"/>
    <w:rsid w:val="003D4F1C"/>
    <w:rsid w:val="003D55B1"/>
    <w:rsid w:val="003D5CE4"/>
    <w:rsid w:val="003D5D52"/>
    <w:rsid w:val="003D623B"/>
    <w:rsid w:val="003D68A0"/>
    <w:rsid w:val="003D71DE"/>
    <w:rsid w:val="003D7E3E"/>
    <w:rsid w:val="003E0132"/>
    <w:rsid w:val="003E02E4"/>
    <w:rsid w:val="003E04C2"/>
    <w:rsid w:val="003E0A9D"/>
    <w:rsid w:val="003E135D"/>
    <w:rsid w:val="003E1828"/>
    <w:rsid w:val="003E1AED"/>
    <w:rsid w:val="003E308B"/>
    <w:rsid w:val="003E35FE"/>
    <w:rsid w:val="003E3615"/>
    <w:rsid w:val="003E3730"/>
    <w:rsid w:val="003E408C"/>
    <w:rsid w:val="003E4E57"/>
    <w:rsid w:val="003E4F8C"/>
    <w:rsid w:val="003E56CD"/>
    <w:rsid w:val="003E5797"/>
    <w:rsid w:val="003E5DA9"/>
    <w:rsid w:val="003E6083"/>
    <w:rsid w:val="003E6541"/>
    <w:rsid w:val="003E65A2"/>
    <w:rsid w:val="003E6A0A"/>
    <w:rsid w:val="003E6AAE"/>
    <w:rsid w:val="003E733B"/>
    <w:rsid w:val="003F0621"/>
    <w:rsid w:val="003F131D"/>
    <w:rsid w:val="003F4F59"/>
    <w:rsid w:val="003F6142"/>
    <w:rsid w:val="003F6A15"/>
    <w:rsid w:val="003F6C7B"/>
    <w:rsid w:val="003F7F35"/>
    <w:rsid w:val="00400BAA"/>
    <w:rsid w:val="0040121B"/>
    <w:rsid w:val="004028AC"/>
    <w:rsid w:val="004034C4"/>
    <w:rsid w:val="00403688"/>
    <w:rsid w:val="004036BA"/>
    <w:rsid w:val="0040458D"/>
    <w:rsid w:val="0040555E"/>
    <w:rsid w:val="004057DC"/>
    <w:rsid w:val="00405A23"/>
    <w:rsid w:val="0040625D"/>
    <w:rsid w:val="004062A5"/>
    <w:rsid w:val="00406E1A"/>
    <w:rsid w:val="00407091"/>
    <w:rsid w:val="00407BD6"/>
    <w:rsid w:val="00412710"/>
    <w:rsid w:val="00412D28"/>
    <w:rsid w:val="00412F55"/>
    <w:rsid w:val="004130B5"/>
    <w:rsid w:val="00413285"/>
    <w:rsid w:val="0041338C"/>
    <w:rsid w:val="004133A4"/>
    <w:rsid w:val="00413403"/>
    <w:rsid w:val="00413C5E"/>
    <w:rsid w:val="004150E3"/>
    <w:rsid w:val="0041527F"/>
    <w:rsid w:val="0041574D"/>
    <w:rsid w:val="004164FE"/>
    <w:rsid w:val="004168EF"/>
    <w:rsid w:val="00420257"/>
    <w:rsid w:val="00420272"/>
    <w:rsid w:val="0042045C"/>
    <w:rsid w:val="004209F0"/>
    <w:rsid w:val="00420AC2"/>
    <w:rsid w:val="004214DC"/>
    <w:rsid w:val="00421812"/>
    <w:rsid w:val="00422296"/>
    <w:rsid w:val="004225A7"/>
    <w:rsid w:val="004232FF"/>
    <w:rsid w:val="00424624"/>
    <w:rsid w:val="00424AE2"/>
    <w:rsid w:val="004252C8"/>
    <w:rsid w:val="00426CE9"/>
    <w:rsid w:val="00427626"/>
    <w:rsid w:val="0042769E"/>
    <w:rsid w:val="00430075"/>
    <w:rsid w:val="004305E1"/>
    <w:rsid w:val="00430A9C"/>
    <w:rsid w:val="00431716"/>
    <w:rsid w:val="00431FB0"/>
    <w:rsid w:val="004325BF"/>
    <w:rsid w:val="00433B22"/>
    <w:rsid w:val="00434902"/>
    <w:rsid w:val="00435384"/>
    <w:rsid w:val="004356B3"/>
    <w:rsid w:val="00435EB3"/>
    <w:rsid w:val="004361BC"/>
    <w:rsid w:val="004363DE"/>
    <w:rsid w:val="004368F3"/>
    <w:rsid w:val="00437BAB"/>
    <w:rsid w:val="004408E8"/>
    <w:rsid w:val="00440D2C"/>
    <w:rsid w:val="0044235C"/>
    <w:rsid w:val="004427A4"/>
    <w:rsid w:val="00442941"/>
    <w:rsid w:val="00442C13"/>
    <w:rsid w:val="00443348"/>
    <w:rsid w:val="00443C68"/>
    <w:rsid w:val="00444844"/>
    <w:rsid w:val="00444B51"/>
    <w:rsid w:val="004463C1"/>
    <w:rsid w:val="004474AF"/>
    <w:rsid w:val="00447F88"/>
    <w:rsid w:val="00451369"/>
    <w:rsid w:val="00451D2C"/>
    <w:rsid w:val="00452364"/>
    <w:rsid w:val="004526DB"/>
    <w:rsid w:val="00452AAE"/>
    <w:rsid w:val="00452BD8"/>
    <w:rsid w:val="00452D56"/>
    <w:rsid w:val="00454712"/>
    <w:rsid w:val="00454B39"/>
    <w:rsid w:val="00455401"/>
    <w:rsid w:val="004555A7"/>
    <w:rsid w:val="00456049"/>
    <w:rsid w:val="00460999"/>
    <w:rsid w:val="00461367"/>
    <w:rsid w:val="0046146B"/>
    <w:rsid w:val="00461792"/>
    <w:rsid w:val="00461D11"/>
    <w:rsid w:val="004627D3"/>
    <w:rsid w:val="004631BC"/>
    <w:rsid w:val="0046385F"/>
    <w:rsid w:val="00463A76"/>
    <w:rsid w:val="00463ED7"/>
    <w:rsid w:val="00464569"/>
    <w:rsid w:val="00465375"/>
    <w:rsid w:val="00465AFF"/>
    <w:rsid w:val="004703C6"/>
    <w:rsid w:val="00470612"/>
    <w:rsid w:val="00470ECC"/>
    <w:rsid w:val="00470F5B"/>
    <w:rsid w:val="00471532"/>
    <w:rsid w:val="004716AA"/>
    <w:rsid w:val="00471D11"/>
    <w:rsid w:val="00472C07"/>
    <w:rsid w:val="00473A39"/>
    <w:rsid w:val="00473E92"/>
    <w:rsid w:val="0047518F"/>
    <w:rsid w:val="00475726"/>
    <w:rsid w:val="00475D84"/>
    <w:rsid w:val="00475FE8"/>
    <w:rsid w:val="004762D9"/>
    <w:rsid w:val="00477349"/>
    <w:rsid w:val="00477470"/>
    <w:rsid w:val="004777BD"/>
    <w:rsid w:val="004833FC"/>
    <w:rsid w:val="00483483"/>
    <w:rsid w:val="00483C13"/>
    <w:rsid w:val="00484713"/>
    <w:rsid w:val="00484BF4"/>
    <w:rsid w:val="00484DD2"/>
    <w:rsid w:val="00486DAB"/>
    <w:rsid w:val="00490264"/>
    <w:rsid w:val="00490583"/>
    <w:rsid w:val="00491573"/>
    <w:rsid w:val="0049174E"/>
    <w:rsid w:val="00492143"/>
    <w:rsid w:val="00492857"/>
    <w:rsid w:val="00493195"/>
    <w:rsid w:val="004935FE"/>
    <w:rsid w:val="0049485F"/>
    <w:rsid w:val="00494BBD"/>
    <w:rsid w:val="00496B44"/>
    <w:rsid w:val="00496F71"/>
    <w:rsid w:val="004A03B4"/>
    <w:rsid w:val="004A1404"/>
    <w:rsid w:val="004A1A9F"/>
    <w:rsid w:val="004A2D1A"/>
    <w:rsid w:val="004A31B9"/>
    <w:rsid w:val="004A3638"/>
    <w:rsid w:val="004A4194"/>
    <w:rsid w:val="004A4203"/>
    <w:rsid w:val="004A4BBF"/>
    <w:rsid w:val="004A4D33"/>
    <w:rsid w:val="004A5823"/>
    <w:rsid w:val="004A5880"/>
    <w:rsid w:val="004A6DBA"/>
    <w:rsid w:val="004B036B"/>
    <w:rsid w:val="004B09ED"/>
    <w:rsid w:val="004B0C50"/>
    <w:rsid w:val="004B0CBC"/>
    <w:rsid w:val="004B0D31"/>
    <w:rsid w:val="004B26E6"/>
    <w:rsid w:val="004B3148"/>
    <w:rsid w:val="004B3996"/>
    <w:rsid w:val="004B3E2B"/>
    <w:rsid w:val="004B4566"/>
    <w:rsid w:val="004B51AC"/>
    <w:rsid w:val="004B6BDF"/>
    <w:rsid w:val="004B7887"/>
    <w:rsid w:val="004C0100"/>
    <w:rsid w:val="004C0F60"/>
    <w:rsid w:val="004C25D0"/>
    <w:rsid w:val="004C2828"/>
    <w:rsid w:val="004C4757"/>
    <w:rsid w:val="004C5E09"/>
    <w:rsid w:val="004C67D8"/>
    <w:rsid w:val="004C696D"/>
    <w:rsid w:val="004C745F"/>
    <w:rsid w:val="004D0281"/>
    <w:rsid w:val="004D0B8F"/>
    <w:rsid w:val="004D0CA1"/>
    <w:rsid w:val="004D0F9A"/>
    <w:rsid w:val="004D0FA0"/>
    <w:rsid w:val="004D1234"/>
    <w:rsid w:val="004D1462"/>
    <w:rsid w:val="004D1C4D"/>
    <w:rsid w:val="004D1F9F"/>
    <w:rsid w:val="004D206B"/>
    <w:rsid w:val="004D2A6B"/>
    <w:rsid w:val="004D2FE1"/>
    <w:rsid w:val="004D33CA"/>
    <w:rsid w:val="004D41C7"/>
    <w:rsid w:val="004D44F9"/>
    <w:rsid w:val="004D4640"/>
    <w:rsid w:val="004D595D"/>
    <w:rsid w:val="004D5E4A"/>
    <w:rsid w:val="004D5F1C"/>
    <w:rsid w:val="004D5FE9"/>
    <w:rsid w:val="004D6644"/>
    <w:rsid w:val="004D6ABC"/>
    <w:rsid w:val="004D6CF9"/>
    <w:rsid w:val="004D6E77"/>
    <w:rsid w:val="004D7148"/>
    <w:rsid w:val="004D719C"/>
    <w:rsid w:val="004D71ED"/>
    <w:rsid w:val="004D72B8"/>
    <w:rsid w:val="004E11C0"/>
    <w:rsid w:val="004E1758"/>
    <w:rsid w:val="004E1C1A"/>
    <w:rsid w:val="004E2387"/>
    <w:rsid w:val="004E30ED"/>
    <w:rsid w:val="004E3549"/>
    <w:rsid w:val="004E4011"/>
    <w:rsid w:val="004E67AC"/>
    <w:rsid w:val="004E681C"/>
    <w:rsid w:val="004E6E10"/>
    <w:rsid w:val="004E6F9A"/>
    <w:rsid w:val="004E75B2"/>
    <w:rsid w:val="004E7CB0"/>
    <w:rsid w:val="004E7CEA"/>
    <w:rsid w:val="004F0E19"/>
    <w:rsid w:val="004F20F4"/>
    <w:rsid w:val="004F297C"/>
    <w:rsid w:val="004F32B2"/>
    <w:rsid w:val="004F3442"/>
    <w:rsid w:val="004F54C9"/>
    <w:rsid w:val="004F54FC"/>
    <w:rsid w:val="004F5A44"/>
    <w:rsid w:val="004F611A"/>
    <w:rsid w:val="004F65E9"/>
    <w:rsid w:val="004F747C"/>
    <w:rsid w:val="004F7C7C"/>
    <w:rsid w:val="0050187A"/>
    <w:rsid w:val="00502861"/>
    <w:rsid w:val="0050323F"/>
    <w:rsid w:val="00504AAF"/>
    <w:rsid w:val="0050511A"/>
    <w:rsid w:val="00505568"/>
    <w:rsid w:val="005058BE"/>
    <w:rsid w:val="005061F6"/>
    <w:rsid w:val="005076D0"/>
    <w:rsid w:val="00507978"/>
    <w:rsid w:val="00507C31"/>
    <w:rsid w:val="005100D3"/>
    <w:rsid w:val="005104E9"/>
    <w:rsid w:val="00511B3E"/>
    <w:rsid w:val="00511FBF"/>
    <w:rsid w:val="00511FF7"/>
    <w:rsid w:val="005129D9"/>
    <w:rsid w:val="00512BD7"/>
    <w:rsid w:val="0051382D"/>
    <w:rsid w:val="00513BAC"/>
    <w:rsid w:val="005141A6"/>
    <w:rsid w:val="00514314"/>
    <w:rsid w:val="00514824"/>
    <w:rsid w:val="0051496E"/>
    <w:rsid w:val="00515180"/>
    <w:rsid w:val="00515761"/>
    <w:rsid w:val="00516574"/>
    <w:rsid w:val="005168D7"/>
    <w:rsid w:val="00517419"/>
    <w:rsid w:val="0051755D"/>
    <w:rsid w:val="00520865"/>
    <w:rsid w:val="00520DF9"/>
    <w:rsid w:val="005213F7"/>
    <w:rsid w:val="005214FE"/>
    <w:rsid w:val="00521D1C"/>
    <w:rsid w:val="00523298"/>
    <w:rsid w:val="00523E22"/>
    <w:rsid w:val="0052405E"/>
    <w:rsid w:val="00524C32"/>
    <w:rsid w:val="005258A7"/>
    <w:rsid w:val="0052715E"/>
    <w:rsid w:val="005272C8"/>
    <w:rsid w:val="0053032A"/>
    <w:rsid w:val="005303DA"/>
    <w:rsid w:val="005304D5"/>
    <w:rsid w:val="00530E32"/>
    <w:rsid w:val="005311F4"/>
    <w:rsid w:val="005317FC"/>
    <w:rsid w:val="00531FBC"/>
    <w:rsid w:val="005321F8"/>
    <w:rsid w:val="00532DED"/>
    <w:rsid w:val="00533563"/>
    <w:rsid w:val="00533AC4"/>
    <w:rsid w:val="0053452A"/>
    <w:rsid w:val="005357BE"/>
    <w:rsid w:val="00535A70"/>
    <w:rsid w:val="00535AC7"/>
    <w:rsid w:val="00537A06"/>
    <w:rsid w:val="00537C19"/>
    <w:rsid w:val="00537D3B"/>
    <w:rsid w:val="00537EE0"/>
    <w:rsid w:val="00541318"/>
    <w:rsid w:val="00542180"/>
    <w:rsid w:val="005426C9"/>
    <w:rsid w:val="005426CF"/>
    <w:rsid w:val="00542A44"/>
    <w:rsid w:val="00542AE7"/>
    <w:rsid w:val="00543125"/>
    <w:rsid w:val="005441EB"/>
    <w:rsid w:val="005442FF"/>
    <w:rsid w:val="00544D11"/>
    <w:rsid w:val="00544E04"/>
    <w:rsid w:val="00544E23"/>
    <w:rsid w:val="0054544F"/>
    <w:rsid w:val="00545745"/>
    <w:rsid w:val="00545ABE"/>
    <w:rsid w:val="00545E06"/>
    <w:rsid w:val="0054633C"/>
    <w:rsid w:val="0055000C"/>
    <w:rsid w:val="00550A23"/>
    <w:rsid w:val="00550F97"/>
    <w:rsid w:val="00551956"/>
    <w:rsid w:val="00551A83"/>
    <w:rsid w:val="00552BF0"/>
    <w:rsid w:val="00553248"/>
    <w:rsid w:val="005535C6"/>
    <w:rsid w:val="00553AD0"/>
    <w:rsid w:val="00553E94"/>
    <w:rsid w:val="0055420D"/>
    <w:rsid w:val="00554465"/>
    <w:rsid w:val="00554563"/>
    <w:rsid w:val="005547E3"/>
    <w:rsid w:val="005553BB"/>
    <w:rsid w:val="0055694F"/>
    <w:rsid w:val="0055760E"/>
    <w:rsid w:val="00561C50"/>
    <w:rsid w:val="0056236D"/>
    <w:rsid w:val="00563D62"/>
    <w:rsid w:val="0056414D"/>
    <w:rsid w:val="0056513C"/>
    <w:rsid w:val="005653E8"/>
    <w:rsid w:val="00565502"/>
    <w:rsid w:val="00566ABC"/>
    <w:rsid w:val="00566FC7"/>
    <w:rsid w:val="0056756D"/>
    <w:rsid w:val="00567B57"/>
    <w:rsid w:val="00570765"/>
    <w:rsid w:val="00570C07"/>
    <w:rsid w:val="00571048"/>
    <w:rsid w:val="00571481"/>
    <w:rsid w:val="0057228C"/>
    <w:rsid w:val="00572502"/>
    <w:rsid w:val="00574117"/>
    <w:rsid w:val="00576D2A"/>
    <w:rsid w:val="00577D36"/>
    <w:rsid w:val="0058069D"/>
    <w:rsid w:val="00580A10"/>
    <w:rsid w:val="00581DC3"/>
    <w:rsid w:val="005826A8"/>
    <w:rsid w:val="00582A34"/>
    <w:rsid w:val="00582F69"/>
    <w:rsid w:val="005840BB"/>
    <w:rsid w:val="005844D8"/>
    <w:rsid w:val="00584AA1"/>
    <w:rsid w:val="005851ED"/>
    <w:rsid w:val="005857BD"/>
    <w:rsid w:val="00585AB2"/>
    <w:rsid w:val="00585CF3"/>
    <w:rsid w:val="005864A7"/>
    <w:rsid w:val="00586614"/>
    <w:rsid w:val="00586F96"/>
    <w:rsid w:val="00590B19"/>
    <w:rsid w:val="00590B57"/>
    <w:rsid w:val="00590C43"/>
    <w:rsid w:val="00591CFC"/>
    <w:rsid w:val="0059257D"/>
    <w:rsid w:val="00592A70"/>
    <w:rsid w:val="00593BE5"/>
    <w:rsid w:val="00594DA0"/>
    <w:rsid w:val="005968CA"/>
    <w:rsid w:val="00596A52"/>
    <w:rsid w:val="0059710B"/>
    <w:rsid w:val="005A0032"/>
    <w:rsid w:val="005A006A"/>
    <w:rsid w:val="005A0120"/>
    <w:rsid w:val="005A0A10"/>
    <w:rsid w:val="005A0ADB"/>
    <w:rsid w:val="005A17CD"/>
    <w:rsid w:val="005A266A"/>
    <w:rsid w:val="005A325D"/>
    <w:rsid w:val="005A37B1"/>
    <w:rsid w:val="005A3936"/>
    <w:rsid w:val="005A4422"/>
    <w:rsid w:val="005A4482"/>
    <w:rsid w:val="005A45D2"/>
    <w:rsid w:val="005A5068"/>
    <w:rsid w:val="005A52FA"/>
    <w:rsid w:val="005A6200"/>
    <w:rsid w:val="005A69F8"/>
    <w:rsid w:val="005B140F"/>
    <w:rsid w:val="005B2223"/>
    <w:rsid w:val="005B2513"/>
    <w:rsid w:val="005B2C5B"/>
    <w:rsid w:val="005B387D"/>
    <w:rsid w:val="005B43D7"/>
    <w:rsid w:val="005B44B5"/>
    <w:rsid w:val="005B5265"/>
    <w:rsid w:val="005B5583"/>
    <w:rsid w:val="005B5769"/>
    <w:rsid w:val="005B57DD"/>
    <w:rsid w:val="005B623E"/>
    <w:rsid w:val="005B7486"/>
    <w:rsid w:val="005B75E5"/>
    <w:rsid w:val="005B7EA0"/>
    <w:rsid w:val="005B7F12"/>
    <w:rsid w:val="005C007B"/>
    <w:rsid w:val="005C06A1"/>
    <w:rsid w:val="005C0E00"/>
    <w:rsid w:val="005C144C"/>
    <w:rsid w:val="005C170F"/>
    <w:rsid w:val="005C20E6"/>
    <w:rsid w:val="005C2897"/>
    <w:rsid w:val="005C3102"/>
    <w:rsid w:val="005C323F"/>
    <w:rsid w:val="005C3ABD"/>
    <w:rsid w:val="005C3D20"/>
    <w:rsid w:val="005C3DF8"/>
    <w:rsid w:val="005C3E83"/>
    <w:rsid w:val="005C49F1"/>
    <w:rsid w:val="005C51AD"/>
    <w:rsid w:val="005C5495"/>
    <w:rsid w:val="005C5B8E"/>
    <w:rsid w:val="005C65D0"/>
    <w:rsid w:val="005C68C6"/>
    <w:rsid w:val="005C7870"/>
    <w:rsid w:val="005D0ACF"/>
    <w:rsid w:val="005D0C19"/>
    <w:rsid w:val="005D1B7E"/>
    <w:rsid w:val="005D2A37"/>
    <w:rsid w:val="005D2E43"/>
    <w:rsid w:val="005D32A5"/>
    <w:rsid w:val="005D330B"/>
    <w:rsid w:val="005D35FD"/>
    <w:rsid w:val="005D642D"/>
    <w:rsid w:val="005D670D"/>
    <w:rsid w:val="005E033B"/>
    <w:rsid w:val="005E13B6"/>
    <w:rsid w:val="005E1545"/>
    <w:rsid w:val="005E1900"/>
    <w:rsid w:val="005E1E25"/>
    <w:rsid w:val="005E24C3"/>
    <w:rsid w:val="005E254B"/>
    <w:rsid w:val="005E2966"/>
    <w:rsid w:val="005E2D97"/>
    <w:rsid w:val="005E3D14"/>
    <w:rsid w:val="005E3D51"/>
    <w:rsid w:val="005E3E0F"/>
    <w:rsid w:val="005E4E6D"/>
    <w:rsid w:val="005E58AF"/>
    <w:rsid w:val="005E61E7"/>
    <w:rsid w:val="005E65C8"/>
    <w:rsid w:val="005E6A42"/>
    <w:rsid w:val="005E6D34"/>
    <w:rsid w:val="005E73B3"/>
    <w:rsid w:val="005E7B2B"/>
    <w:rsid w:val="005E7BB3"/>
    <w:rsid w:val="005F0437"/>
    <w:rsid w:val="005F056B"/>
    <w:rsid w:val="005F08AD"/>
    <w:rsid w:val="005F134F"/>
    <w:rsid w:val="005F1354"/>
    <w:rsid w:val="005F1814"/>
    <w:rsid w:val="005F1B05"/>
    <w:rsid w:val="005F206F"/>
    <w:rsid w:val="005F3F02"/>
    <w:rsid w:val="005F4CC4"/>
    <w:rsid w:val="005F5B19"/>
    <w:rsid w:val="005F6E3D"/>
    <w:rsid w:val="005F7C3F"/>
    <w:rsid w:val="006000CC"/>
    <w:rsid w:val="00600B13"/>
    <w:rsid w:val="00601159"/>
    <w:rsid w:val="006011A0"/>
    <w:rsid w:val="00601872"/>
    <w:rsid w:val="00602636"/>
    <w:rsid w:val="006028F5"/>
    <w:rsid w:val="00602DBF"/>
    <w:rsid w:val="006030B8"/>
    <w:rsid w:val="0060328D"/>
    <w:rsid w:val="006033A3"/>
    <w:rsid w:val="00603767"/>
    <w:rsid w:val="00603F4B"/>
    <w:rsid w:val="006042A9"/>
    <w:rsid w:val="00605BE5"/>
    <w:rsid w:val="00606052"/>
    <w:rsid w:val="00606677"/>
    <w:rsid w:val="00606D2B"/>
    <w:rsid w:val="0060705A"/>
    <w:rsid w:val="0060794A"/>
    <w:rsid w:val="0061091D"/>
    <w:rsid w:val="00610BFF"/>
    <w:rsid w:val="00612C90"/>
    <w:rsid w:val="00613F6C"/>
    <w:rsid w:val="00615423"/>
    <w:rsid w:val="0061551F"/>
    <w:rsid w:val="00615F5B"/>
    <w:rsid w:val="00617055"/>
    <w:rsid w:val="006171D1"/>
    <w:rsid w:val="0061755A"/>
    <w:rsid w:val="00617920"/>
    <w:rsid w:val="00617C99"/>
    <w:rsid w:val="0062077C"/>
    <w:rsid w:val="0062142F"/>
    <w:rsid w:val="006214AE"/>
    <w:rsid w:val="0062189D"/>
    <w:rsid w:val="00621ADD"/>
    <w:rsid w:val="00621F27"/>
    <w:rsid w:val="006221CE"/>
    <w:rsid w:val="006221ED"/>
    <w:rsid w:val="00622567"/>
    <w:rsid w:val="00622AD2"/>
    <w:rsid w:val="00622F8F"/>
    <w:rsid w:val="006239F3"/>
    <w:rsid w:val="00624087"/>
    <w:rsid w:val="006249A4"/>
    <w:rsid w:val="00625069"/>
    <w:rsid w:val="00625660"/>
    <w:rsid w:val="00625FDC"/>
    <w:rsid w:val="00626449"/>
    <w:rsid w:val="00626AE7"/>
    <w:rsid w:val="00626C44"/>
    <w:rsid w:val="00626E11"/>
    <w:rsid w:val="00630138"/>
    <w:rsid w:val="00631A03"/>
    <w:rsid w:val="00632595"/>
    <w:rsid w:val="00632677"/>
    <w:rsid w:val="006341F4"/>
    <w:rsid w:val="00634FE5"/>
    <w:rsid w:val="00635849"/>
    <w:rsid w:val="00635973"/>
    <w:rsid w:val="00635F38"/>
    <w:rsid w:val="006360E2"/>
    <w:rsid w:val="006365D7"/>
    <w:rsid w:val="006366E7"/>
    <w:rsid w:val="006368BD"/>
    <w:rsid w:val="00636AC3"/>
    <w:rsid w:val="00636C9A"/>
    <w:rsid w:val="0063759C"/>
    <w:rsid w:val="00640607"/>
    <w:rsid w:val="00641549"/>
    <w:rsid w:val="0064255F"/>
    <w:rsid w:val="006425D5"/>
    <w:rsid w:val="00642CC2"/>
    <w:rsid w:val="00642D63"/>
    <w:rsid w:val="00642DA8"/>
    <w:rsid w:val="00642E52"/>
    <w:rsid w:val="00642F7B"/>
    <w:rsid w:val="0064339E"/>
    <w:rsid w:val="0064358B"/>
    <w:rsid w:val="0064409C"/>
    <w:rsid w:val="00645C99"/>
    <w:rsid w:val="00645F16"/>
    <w:rsid w:val="006466B2"/>
    <w:rsid w:val="00646AD2"/>
    <w:rsid w:val="00647023"/>
    <w:rsid w:val="00647260"/>
    <w:rsid w:val="00647472"/>
    <w:rsid w:val="006474CD"/>
    <w:rsid w:val="00647626"/>
    <w:rsid w:val="00647E6A"/>
    <w:rsid w:val="00647E6D"/>
    <w:rsid w:val="006519C7"/>
    <w:rsid w:val="00653250"/>
    <w:rsid w:val="00653288"/>
    <w:rsid w:val="0065452A"/>
    <w:rsid w:val="00655836"/>
    <w:rsid w:val="006558FA"/>
    <w:rsid w:val="00655B31"/>
    <w:rsid w:val="00655F09"/>
    <w:rsid w:val="00656CAF"/>
    <w:rsid w:val="0065782C"/>
    <w:rsid w:val="00657A27"/>
    <w:rsid w:val="0066036F"/>
    <w:rsid w:val="00660A5E"/>
    <w:rsid w:val="00660F43"/>
    <w:rsid w:val="006614E7"/>
    <w:rsid w:val="00661B0E"/>
    <w:rsid w:val="006620D4"/>
    <w:rsid w:val="00662340"/>
    <w:rsid w:val="006625D4"/>
    <w:rsid w:val="00662A9E"/>
    <w:rsid w:val="00663D52"/>
    <w:rsid w:val="00664969"/>
    <w:rsid w:val="006667EB"/>
    <w:rsid w:val="00666CA5"/>
    <w:rsid w:val="0066779A"/>
    <w:rsid w:val="006679E5"/>
    <w:rsid w:val="00667BE1"/>
    <w:rsid w:val="00667D1B"/>
    <w:rsid w:val="00670249"/>
    <w:rsid w:val="006710B0"/>
    <w:rsid w:val="00671A6F"/>
    <w:rsid w:val="00671D88"/>
    <w:rsid w:val="00671E0B"/>
    <w:rsid w:val="006722A4"/>
    <w:rsid w:val="0067280C"/>
    <w:rsid w:val="00672AA1"/>
    <w:rsid w:val="00672E59"/>
    <w:rsid w:val="006733BA"/>
    <w:rsid w:val="00673430"/>
    <w:rsid w:val="0067399E"/>
    <w:rsid w:val="00674E9E"/>
    <w:rsid w:val="00675D9B"/>
    <w:rsid w:val="00675E70"/>
    <w:rsid w:val="00676080"/>
    <w:rsid w:val="00676399"/>
    <w:rsid w:val="00676AEE"/>
    <w:rsid w:val="00676BFC"/>
    <w:rsid w:val="00677ED9"/>
    <w:rsid w:val="00680C3F"/>
    <w:rsid w:val="006810C6"/>
    <w:rsid w:val="00682173"/>
    <w:rsid w:val="00682523"/>
    <w:rsid w:val="0068259C"/>
    <w:rsid w:val="00683143"/>
    <w:rsid w:val="00683DE4"/>
    <w:rsid w:val="00684209"/>
    <w:rsid w:val="006844BB"/>
    <w:rsid w:val="00685028"/>
    <w:rsid w:val="006852A6"/>
    <w:rsid w:val="006860DB"/>
    <w:rsid w:val="0068671A"/>
    <w:rsid w:val="00686E98"/>
    <w:rsid w:val="00686ECB"/>
    <w:rsid w:val="00686F81"/>
    <w:rsid w:val="00687745"/>
    <w:rsid w:val="00687C3D"/>
    <w:rsid w:val="00687CA0"/>
    <w:rsid w:val="00690922"/>
    <w:rsid w:val="00690AED"/>
    <w:rsid w:val="0069175A"/>
    <w:rsid w:val="00691D1B"/>
    <w:rsid w:val="00692DDC"/>
    <w:rsid w:val="006941AF"/>
    <w:rsid w:val="00694201"/>
    <w:rsid w:val="006946F1"/>
    <w:rsid w:val="00694860"/>
    <w:rsid w:val="00694A17"/>
    <w:rsid w:val="00695972"/>
    <w:rsid w:val="006963A2"/>
    <w:rsid w:val="00696A71"/>
    <w:rsid w:val="00696FE5"/>
    <w:rsid w:val="006A0F73"/>
    <w:rsid w:val="006A107C"/>
    <w:rsid w:val="006A1248"/>
    <w:rsid w:val="006A18C2"/>
    <w:rsid w:val="006A24C1"/>
    <w:rsid w:val="006A2877"/>
    <w:rsid w:val="006A32C1"/>
    <w:rsid w:val="006A3615"/>
    <w:rsid w:val="006A395C"/>
    <w:rsid w:val="006A3DD5"/>
    <w:rsid w:val="006A451F"/>
    <w:rsid w:val="006A49F3"/>
    <w:rsid w:val="006A4A36"/>
    <w:rsid w:val="006A5E4D"/>
    <w:rsid w:val="006A5EFB"/>
    <w:rsid w:val="006A715A"/>
    <w:rsid w:val="006B1080"/>
    <w:rsid w:val="006B14E7"/>
    <w:rsid w:val="006B17CD"/>
    <w:rsid w:val="006B27A6"/>
    <w:rsid w:val="006B2840"/>
    <w:rsid w:val="006B2B7B"/>
    <w:rsid w:val="006B3F51"/>
    <w:rsid w:val="006B4395"/>
    <w:rsid w:val="006B4418"/>
    <w:rsid w:val="006B49E9"/>
    <w:rsid w:val="006B4FF1"/>
    <w:rsid w:val="006B59B0"/>
    <w:rsid w:val="006B71F1"/>
    <w:rsid w:val="006B768C"/>
    <w:rsid w:val="006B79B5"/>
    <w:rsid w:val="006B7B1D"/>
    <w:rsid w:val="006C0DA4"/>
    <w:rsid w:val="006C1324"/>
    <w:rsid w:val="006C176D"/>
    <w:rsid w:val="006C1BAA"/>
    <w:rsid w:val="006C23D3"/>
    <w:rsid w:val="006C35E8"/>
    <w:rsid w:val="006C3E38"/>
    <w:rsid w:val="006C5171"/>
    <w:rsid w:val="006C627F"/>
    <w:rsid w:val="006C6326"/>
    <w:rsid w:val="006C64BC"/>
    <w:rsid w:val="006C6B02"/>
    <w:rsid w:val="006C7149"/>
    <w:rsid w:val="006D05B9"/>
    <w:rsid w:val="006D130E"/>
    <w:rsid w:val="006D1527"/>
    <w:rsid w:val="006D224C"/>
    <w:rsid w:val="006D2A87"/>
    <w:rsid w:val="006D358B"/>
    <w:rsid w:val="006D45DB"/>
    <w:rsid w:val="006D460F"/>
    <w:rsid w:val="006D4A8B"/>
    <w:rsid w:val="006D4FA3"/>
    <w:rsid w:val="006D54DF"/>
    <w:rsid w:val="006D6188"/>
    <w:rsid w:val="006D68D0"/>
    <w:rsid w:val="006D7481"/>
    <w:rsid w:val="006D7517"/>
    <w:rsid w:val="006E053F"/>
    <w:rsid w:val="006E207C"/>
    <w:rsid w:val="006E276C"/>
    <w:rsid w:val="006E2A52"/>
    <w:rsid w:val="006E32D5"/>
    <w:rsid w:val="006E4936"/>
    <w:rsid w:val="006E55E7"/>
    <w:rsid w:val="006E5694"/>
    <w:rsid w:val="006E5C68"/>
    <w:rsid w:val="006E6C80"/>
    <w:rsid w:val="006E6D85"/>
    <w:rsid w:val="006E75C9"/>
    <w:rsid w:val="006F00FC"/>
    <w:rsid w:val="006F185F"/>
    <w:rsid w:val="006F225D"/>
    <w:rsid w:val="006F330E"/>
    <w:rsid w:val="006F3949"/>
    <w:rsid w:val="006F40AF"/>
    <w:rsid w:val="006F43F1"/>
    <w:rsid w:val="006F562A"/>
    <w:rsid w:val="006F5DB0"/>
    <w:rsid w:val="006F626C"/>
    <w:rsid w:val="006F629D"/>
    <w:rsid w:val="006F7255"/>
    <w:rsid w:val="0070096C"/>
    <w:rsid w:val="00700F14"/>
    <w:rsid w:val="00701020"/>
    <w:rsid w:val="00701570"/>
    <w:rsid w:val="007018C7"/>
    <w:rsid w:val="0070191F"/>
    <w:rsid w:val="007025E0"/>
    <w:rsid w:val="00702DB9"/>
    <w:rsid w:val="00703A35"/>
    <w:rsid w:val="00704271"/>
    <w:rsid w:val="007046CF"/>
    <w:rsid w:val="0070640A"/>
    <w:rsid w:val="00706E0C"/>
    <w:rsid w:val="0071023B"/>
    <w:rsid w:val="007108E5"/>
    <w:rsid w:val="00710E06"/>
    <w:rsid w:val="007126DA"/>
    <w:rsid w:val="00713412"/>
    <w:rsid w:val="007134DD"/>
    <w:rsid w:val="0071391E"/>
    <w:rsid w:val="00713A1B"/>
    <w:rsid w:val="0071458E"/>
    <w:rsid w:val="007149A8"/>
    <w:rsid w:val="00715DBB"/>
    <w:rsid w:val="00715E6C"/>
    <w:rsid w:val="007166EA"/>
    <w:rsid w:val="0071672C"/>
    <w:rsid w:val="00716983"/>
    <w:rsid w:val="00716BD7"/>
    <w:rsid w:val="00721E22"/>
    <w:rsid w:val="00721E4C"/>
    <w:rsid w:val="00722462"/>
    <w:rsid w:val="007224B4"/>
    <w:rsid w:val="007224D2"/>
    <w:rsid w:val="007226DF"/>
    <w:rsid w:val="00723CD7"/>
    <w:rsid w:val="007247A6"/>
    <w:rsid w:val="007249BC"/>
    <w:rsid w:val="00725BD4"/>
    <w:rsid w:val="007264F2"/>
    <w:rsid w:val="00726AA8"/>
    <w:rsid w:val="007273BC"/>
    <w:rsid w:val="00727FAA"/>
    <w:rsid w:val="007309F8"/>
    <w:rsid w:val="00730A28"/>
    <w:rsid w:val="00730A42"/>
    <w:rsid w:val="00730C30"/>
    <w:rsid w:val="00731FBB"/>
    <w:rsid w:val="007328E3"/>
    <w:rsid w:val="00732F2F"/>
    <w:rsid w:val="007338C5"/>
    <w:rsid w:val="00734A78"/>
    <w:rsid w:val="00734F17"/>
    <w:rsid w:val="007351BB"/>
    <w:rsid w:val="0073572B"/>
    <w:rsid w:val="0073660A"/>
    <w:rsid w:val="00737029"/>
    <w:rsid w:val="00737487"/>
    <w:rsid w:val="0073765E"/>
    <w:rsid w:val="007379CA"/>
    <w:rsid w:val="00737A2A"/>
    <w:rsid w:val="00737BAE"/>
    <w:rsid w:val="00740070"/>
    <w:rsid w:val="007403D7"/>
    <w:rsid w:val="00740503"/>
    <w:rsid w:val="0074059A"/>
    <w:rsid w:val="00740974"/>
    <w:rsid w:val="00741A2D"/>
    <w:rsid w:val="00742496"/>
    <w:rsid w:val="00743FC1"/>
    <w:rsid w:val="007444DA"/>
    <w:rsid w:val="00744D89"/>
    <w:rsid w:val="007476D8"/>
    <w:rsid w:val="00747E60"/>
    <w:rsid w:val="00747F18"/>
    <w:rsid w:val="007501E8"/>
    <w:rsid w:val="00752A26"/>
    <w:rsid w:val="00752B4C"/>
    <w:rsid w:val="0075312E"/>
    <w:rsid w:val="007531E5"/>
    <w:rsid w:val="00754243"/>
    <w:rsid w:val="00754906"/>
    <w:rsid w:val="0075532B"/>
    <w:rsid w:val="00755AAD"/>
    <w:rsid w:val="0075696F"/>
    <w:rsid w:val="00756A7F"/>
    <w:rsid w:val="007570DC"/>
    <w:rsid w:val="007570E0"/>
    <w:rsid w:val="0075758F"/>
    <w:rsid w:val="007575E2"/>
    <w:rsid w:val="00757D58"/>
    <w:rsid w:val="00757E64"/>
    <w:rsid w:val="007600D0"/>
    <w:rsid w:val="00760132"/>
    <w:rsid w:val="00760BBF"/>
    <w:rsid w:val="00760DFC"/>
    <w:rsid w:val="00761BB8"/>
    <w:rsid w:val="00762494"/>
    <w:rsid w:val="0076323B"/>
    <w:rsid w:val="007633A0"/>
    <w:rsid w:val="00763EBD"/>
    <w:rsid w:val="00764167"/>
    <w:rsid w:val="00764231"/>
    <w:rsid w:val="00765E83"/>
    <w:rsid w:val="00767732"/>
    <w:rsid w:val="00767E44"/>
    <w:rsid w:val="00767FD5"/>
    <w:rsid w:val="00770538"/>
    <w:rsid w:val="00770692"/>
    <w:rsid w:val="0077115C"/>
    <w:rsid w:val="0077204D"/>
    <w:rsid w:val="00772682"/>
    <w:rsid w:val="00772974"/>
    <w:rsid w:val="00772C3F"/>
    <w:rsid w:val="00773F72"/>
    <w:rsid w:val="00774BA3"/>
    <w:rsid w:val="0077553C"/>
    <w:rsid w:val="00775AA1"/>
    <w:rsid w:val="00776631"/>
    <w:rsid w:val="00776780"/>
    <w:rsid w:val="00776839"/>
    <w:rsid w:val="007770D5"/>
    <w:rsid w:val="00777767"/>
    <w:rsid w:val="00777C27"/>
    <w:rsid w:val="00777FF1"/>
    <w:rsid w:val="0078027F"/>
    <w:rsid w:val="00781282"/>
    <w:rsid w:val="0078357E"/>
    <w:rsid w:val="00783CBC"/>
    <w:rsid w:val="007853C1"/>
    <w:rsid w:val="007860B0"/>
    <w:rsid w:val="00787B04"/>
    <w:rsid w:val="00787C24"/>
    <w:rsid w:val="00787E1C"/>
    <w:rsid w:val="0079022D"/>
    <w:rsid w:val="00790562"/>
    <w:rsid w:val="00790B75"/>
    <w:rsid w:val="00791E68"/>
    <w:rsid w:val="00792BBF"/>
    <w:rsid w:val="007936C3"/>
    <w:rsid w:val="00794877"/>
    <w:rsid w:val="007949D8"/>
    <w:rsid w:val="00794B93"/>
    <w:rsid w:val="00795476"/>
    <w:rsid w:val="0079569E"/>
    <w:rsid w:val="007958CE"/>
    <w:rsid w:val="00795C6A"/>
    <w:rsid w:val="00796C4D"/>
    <w:rsid w:val="00796FE4"/>
    <w:rsid w:val="00797915"/>
    <w:rsid w:val="0079797A"/>
    <w:rsid w:val="00797EEB"/>
    <w:rsid w:val="007A04E1"/>
    <w:rsid w:val="007A0E43"/>
    <w:rsid w:val="007A19D2"/>
    <w:rsid w:val="007A2512"/>
    <w:rsid w:val="007A2EC4"/>
    <w:rsid w:val="007A377F"/>
    <w:rsid w:val="007A3D2D"/>
    <w:rsid w:val="007A4250"/>
    <w:rsid w:val="007A5091"/>
    <w:rsid w:val="007A65C1"/>
    <w:rsid w:val="007A660C"/>
    <w:rsid w:val="007A67C3"/>
    <w:rsid w:val="007A67E4"/>
    <w:rsid w:val="007A6902"/>
    <w:rsid w:val="007A6C5F"/>
    <w:rsid w:val="007A6CB8"/>
    <w:rsid w:val="007A6F64"/>
    <w:rsid w:val="007A746E"/>
    <w:rsid w:val="007B0587"/>
    <w:rsid w:val="007B0A4C"/>
    <w:rsid w:val="007B0F19"/>
    <w:rsid w:val="007B114E"/>
    <w:rsid w:val="007B13FD"/>
    <w:rsid w:val="007B1C54"/>
    <w:rsid w:val="007B2E90"/>
    <w:rsid w:val="007B3C0A"/>
    <w:rsid w:val="007B4365"/>
    <w:rsid w:val="007B4DC2"/>
    <w:rsid w:val="007B58E1"/>
    <w:rsid w:val="007B5B99"/>
    <w:rsid w:val="007B737D"/>
    <w:rsid w:val="007B7853"/>
    <w:rsid w:val="007B7AFC"/>
    <w:rsid w:val="007B7F36"/>
    <w:rsid w:val="007B7FB4"/>
    <w:rsid w:val="007C1F84"/>
    <w:rsid w:val="007C2289"/>
    <w:rsid w:val="007C2CD0"/>
    <w:rsid w:val="007C37AE"/>
    <w:rsid w:val="007C39D8"/>
    <w:rsid w:val="007C3E2B"/>
    <w:rsid w:val="007C45A6"/>
    <w:rsid w:val="007C519B"/>
    <w:rsid w:val="007C5506"/>
    <w:rsid w:val="007C579F"/>
    <w:rsid w:val="007C6816"/>
    <w:rsid w:val="007C76FC"/>
    <w:rsid w:val="007D149E"/>
    <w:rsid w:val="007D20B5"/>
    <w:rsid w:val="007D2AF2"/>
    <w:rsid w:val="007D3464"/>
    <w:rsid w:val="007D37DF"/>
    <w:rsid w:val="007D3EC5"/>
    <w:rsid w:val="007D3F20"/>
    <w:rsid w:val="007D45DB"/>
    <w:rsid w:val="007D4B89"/>
    <w:rsid w:val="007D4BA4"/>
    <w:rsid w:val="007D7A66"/>
    <w:rsid w:val="007D7D93"/>
    <w:rsid w:val="007E00AE"/>
    <w:rsid w:val="007E069A"/>
    <w:rsid w:val="007E0F66"/>
    <w:rsid w:val="007E12D5"/>
    <w:rsid w:val="007E1F87"/>
    <w:rsid w:val="007E2389"/>
    <w:rsid w:val="007E2390"/>
    <w:rsid w:val="007E263C"/>
    <w:rsid w:val="007E2BA1"/>
    <w:rsid w:val="007E2DCF"/>
    <w:rsid w:val="007E56FA"/>
    <w:rsid w:val="007E5A3B"/>
    <w:rsid w:val="007E6D2C"/>
    <w:rsid w:val="007F0BEB"/>
    <w:rsid w:val="007F1478"/>
    <w:rsid w:val="007F1980"/>
    <w:rsid w:val="007F1DEE"/>
    <w:rsid w:val="007F1F4C"/>
    <w:rsid w:val="007F2202"/>
    <w:rsid w:val="007F2E6A"/>
    <w:rsid w:val="007F3722"/>
    <w:rsid w:val="007F528B"/>
    <w:rsid w:val="007F55F6"/>
    <w:rsid w:val="007F6201"/>
    <w:rsid w:val="007F6536"/>
    <w:rsid w:val="007F663E"/>
    <w:rsid w:val="007F6A9B"/>
    <w:rsid w:val="007F6E33"/>
    <w:rsid w:val="007F7920"/>
    <w:rsid w:val="007F7B11"/>
    <w:rsid w:val="007F7B41"/>
    <w:rsid w:val="007F7B63"/>
    <w:rsid w:val="007F7C5B"/>
    <w:rsid w:val="007F7D54"/>
    <w:rsid w:val="007F7F3E"/>
    <w:rsid w:val="00800997"/>
    <w:rsid w:val="00801264"/>
    <w:rsid w:val="00801682"/>
    <w:rsid w:val="008016A4"/>
    <w:rsid w:val="00801D01"/>
    <w:rsid w:val="008028F9"/>
    <w:rsid w:val="00802FE9"/>
    <w:rsid w:val="0080447D"/>
    <w:rsid w:val="0080655B"/>
    <w:rsid w:val="00806DB4"/>
    <w:rsid w:val="00806EFF"/>
    <w:rsid w:val="00807605"/>
    <w:rsid w:val="00807BA2"/>
    <w:rsid w:val="00810503"/>
    <w:rsid w:val="0081256D"/>
    <w:rsid w:val="00812E2E"/>
    <w:rsid w:val="00814441"/>
    <w:rsid w:val="0081460A"/>
    <w:rsid w:val="00814924"/>
    <w:rsid w:val="008151A9"/>
    <w:rsid w:val="00815E7A"/>
    <w:rsid w:val="008167D2"/>
    <w:rsid w:val="00816D9D"/>
    <w:rsid w:val="008171E4"/>
    <w:rsid w:val="008173BF"/>
    <w:rsid w:val="008179DD"/>
    <w:rsid w:val="00817F72"/>
    <w:rsid w:val="00821009"/>
    <w:rsid w:val="00821057"/>
    <w:rsid w:val="0082140D"/>
    <w:rsid w:val="00822450"/>
    <w:rsid w:val="0082274F"/>
    <w:rsid w:val="0082275B"/>
    <w:rsid w:val="00822E03"/>
    <w:rsid w:val="008251B2"/>
    <w:rsid w:val="00826223"/>
    <w:rsid w:val="008269A2"/>
    <w:rsid w:val="00827032"/>
    <w:rsid w:val="00827C2A"/>
    <w:rsid w:val="00827D8C"/>
    <w:rsid w:val="00830006"/>
    <w:rsid w:val="00830700"/>
    <w:rsid w:val="00830EFE"/>
    <w:rsid w:val="008323A9"/>
    <w:rsid w:val="008331E9"/>
    <w:rsid w:val="00833592"/>
    <w:rsid w:val="0083450A"/>
    <w:rsid w:val="0083468D"/>
    <w:rsid w:val="00834F9B"/>
    <w:rsid w:val="008354AC"/>
    <w:rsid w:val="00835B54"/>
    <w:rsid w:val="00836356"/>
    <w:rsid w:val="008364F5"/>
    <w:rsid w:val="00836E74"/>
    <w:rsid w:val="0083712B"/>
    <w:rsid w:val="00837521"/>
    <w:rsid w:val="00837DBD"/>
    <w:rsid w:val="00841A24"/>
    <w:rsid w:val="00841B04"/>
    <w:rsid w:val="00843375"/>
    <w:rsid w:val="00843B20"/>
    <w:rsid w:val="00843B56"/>
    <w:rsid w:val="00844E13"/>
    <w:rsid w:val="00845193"/>
    <w:rsid w:val="008458EB"/>
    <w:rsid w:val="00846BB0"/>
    <w:rsid w:val="008479B3"/>
    <w:rsid w:val="00847BE8"/>
    <w:rsid w:val="00847DBD"/>
    <w:rsid w:val="008500C0"/>
    <w:rsid w:val="008503EF"/>
    <w:rsid w:val="00850FF6"/>
    <w:rsid w:val="00851AD7"/>
    <w:rsid w:val="00851EEB"/>
    <w:rsid w:val="00852374"/>
    <w:rsid w:val="0085256D"/>
    <w:rsid w:val="008535C7"/>
    <w:rsid w:val="00853E68"/>
    <w:rsid w:val="0085440C"/>
    <w:rsid w:val="00854974"/>
    <w:rsid w:val="00854A35"/>
    <w:rsid w:val="00854E0F"/>
    <w:rsid w:val="00855E01"/>
    <w:rsid w:val="00856586"/>
    <w:rsid w:val="0085734F"/>
    <w:rsid w:val="00857C4A"/>
    <w:rsid w:val="00857E3E"/>
    <w:rsid w:val="00857F6F"/>
    <w:rsid w:val="00860424"/>
    <w:rsid w:val="00860C26"/>
    <w:rsid w:val="008612A6"/>
    <w:rsid w:val="00861BAD"/>
    <w:rsid w:val="0086232F"/>
    <w:rsid w:val="00862BF3"/>
    <w:rsid w:val="00862D56"/>
    <w:rsid w:val="0086326D"/>
    <w:rsid w:val="00863274"/>
    <w:rsid w:val="0086328A"/>
    <w:rsid w:val="0086342D"/>
    <w:rsid w:val="008637F3"/>
    <w:rsid w:val="00863D28"/>
    <w:rsid w:val="00864120"/>
    <w:rsid w:val="00864677"/>
    <w:rsid w:val="00864AAD"/>
    <w:rsid w:val="00864B2D"/>
    <w:rsid w:val="00864EDB"/>
    <w:rsid w:val="00865014"/>
    <w:rsid w:val="0086590B"/>
    <w:rsid w:val="00866571"/>
    <w:rsid w:val="00866843"/>
    <w:rsid w:val="00866BCB"/>
    <w:rsid w:val="00866C36"/>
    <w:rsid w:val="00866C73"/>
    <w:rsid w:val="00867BF8"/>
    <w:rsid w:val="008708F9"/>
    <w:rsid w:val="00870B26"/>
    <w:rsid w:val="00870F65"/>
    <w:rsid w:val="00871D1C"/>
    <w:rsid w:val="00872C6A"/>
    <w:rsid w:val="00872F8C"/>
    <w:rsid w:val="0087409C"/>
    <w:rsid w:val="0087464F"/>
    <w:rsid w:val="00874A05"/>
    <w:rsid w:val="008758A6"/>
    <w:rsid w:val="0087690F"/>
    <w:rsid w:val="008802C1"/>
    <w:rsid w:val="00882784"/>
    <w:rsid w:val="00883023"/>
    <w:rsid w:val="0088347C"/>
    <w:rsid w:val="0088395C"/>
    <w:rsid w:val="008842C5"/>
    <w:rsid w:val="00884C56"/>
    <w:rsid w:val="0088542F"/>
    <w:rsid w:val="00885856"/>
    <w:rsid w:val="0088636D"/>
    <w:rsid w:val="0089027E"/>
    <w:rsid w:val="008904F6"/>
    <w:rsid w:val="00890EC0"/>
    <w:rsid w:val="00891305"/>
    <w:rsid w:val="0089147A"/>
    <w:rsid w:val="008920C1"/>
    <w:rsid w:val="00892758"/>
    <w:rsid w:val="008932F4"/>
    <w:rsid w:val="008939C8"/>
    <w:rsid w:val="00894391"/>
    <w:rsid w:val="008943FF"/>
    <w:rsid w:val="00894C24"/>
    <w:rsid w:val="00894DC6"/>
    <w:rsid w:val="00894FCA"/>
    <w:rsid w:val="00895ACA"/>
    <w:rsid w:val="00895D7A"/>
    <w:rsid w:val="00895F44"/>
    <w:rsid w:val="00896FC1"/>
    <w:rsid w:val="00897309"/>
    <w:rsid w:val="008977C9"/>
    <w:rsid w:val="00897AFA"/>
    <w:rsid w:val="008A23D0"/>
    <w:rsid w:val="008A2A4F"/>
    <w:rsid w:val="008A2DE7"/>
    <w:rsid w:val="008A3123"/>
    <w:rsid w:val="008A345B"/>
    <w:rsid w:val="008A350F"/>
    <w:rsid w:val="008A452F"/>
    <w:rsid w:val="008A5099"/>
    <w:rsid w:val="008A5122"/>
    <w:rsid w:val="008A7C39"/>
    <w:rsid w:val="008B0212"/>
    <w:rsid w:val="008B07B7"/>
    <w:rsid w:val="008B153C"/>
    <w:rsid w:val="008B1FC0"/>
    <w:rsid w:val="008B20F2"/>
    <w:rsid w:val="008B2F73"/>
    <w:rsid w:val="008B3114"/>
    <w:rsid w:val="008B345D"/>
    <w:rsid w:val="008B39CA"/>
    <w:rsid w:val="008B3B1C"/>
    <w:rsid w:val="008B47B0"/>
    <w:rsid w:val="008B58E1"/>
    <w:rsid w:val="008B58E9"/>
    <w:rsid w:val="008B5AF8"/>
    <w:rsid w:val="008B6172"/>
    <w:rsid w:val="008B6EF3"/>
    <w:rsid w:val="008C04C0"/>
    <w:rsid w:val="008C0AE2"/>
    <w:rsid w:val="008C14B0"/>
    <w:rsid w:val="008C29CB"/>
    <w:rsid w:val="008C2AE2"/>
    <w:rsid w:val="008C305F"/>
    <w:rsid w:val="008C3937"/>
    <w:rsid w:val="008C395C"/>
    <w:rsid w:val="008C4C3E"/>
    <w:rsid w:val="008C4F9E"/>
    <w:rsid w:val="008C53DA"/>
    <w:rsid w:val="008C70AE"/>
    <w:rsid w:val="008C75A6"/>
    <w:rsid w:val="008D11C4"/>
    <w:rsid w:val="008D11DD"/>
    <w:rsid w:val="008D1898"/>
    <w:rsid w:val="008D1F5C"/>
    <w:rsid w:val="008D1FE5"/>
    <w:rsid w:val="008D2019"/>
    <w:rsid w:val="008D2573"/>
    <w:rsid w:val="008D3363"/>
    <w:rsid w:val="008D4B05"/>
    <w:rsid w:val="008D4F17"/>
    <w:rsid w:val="008D70AC"/>
    <w:rsid w:val="008D7FDB"/>
    <w:rsid w:val="008E0029"/>
    <w:rsid w:val="008E1911"/>
    <w:rsid w:val="008E193A"/>
    <w:rsid w:val="008E325D"/>
    <w:rsid w:val="008E3BCA"/>
    <w:rsid w:val="008E3F99"/>
    <w:rsid w:val="008E4025"/>
    <w:rsid w:val="008E4852"/>
    <w:rsid w:val="008E48E4"/>
    <w:rsid w:val="008E5BDD"/>
    <w:rsid w:val="008E6F14"/>
    <w:rsid w:val="008E7B18"/>
    <w:rsid w:val="008E7EB2"/>
    <w:rsid w:val="008F0733"/>
    <w:rsid w:val="008F160E"/>
    <w:rsid w:val="008F2709"/>
    <w:rsid w:val="008F51FF"/>
    <w:rsid w:val="008F6D09"/>
    <w:rsid w:val="008F71E2"/>
    <w:rsid w:val="008F742D"/>
    <w:rsid w:val="008F7A58"/>
    <w:rsid w:val="008F7AF1"/>
    <w:rsid w:val="009010BD"/>
    <w:rsid w:val="0090134B"/>
    <w:rsid w:val="009021A3"/>
    <w:rsid w:val="00903BC9"/>
    <w:rsid w:val="00903EF0"/>
    <w:rsid w:val="009050AB"/>
    <w:rsid w:val="009054A6"/>
    <w:rsid w:val="00905FB6"/>
    <w:rsid w:val="00906BD1"/>
    <w:rsid w:val="00906C78"/>
    <w:rsid w:val="00906FD7"/>
    <w:rsid w:val="00907313"/>
    <w:rsid w:val="00910247"/>
    <w:rsid w:val="00910E39"/>
    <w:rsid w:val="009119E4"/>
    <w:rsid w:val="00911DC1"/>
    <w:rsid w:val="00912668"/>
    <w:rsid w:val="0091356E"/>
    <w:rsid w:val="00913B00"/>
    <w:rsid w:val="00913B68"/>
    <w:rsid w:val="00914FEB"/>
    <w:rsid w:val="00915900"/>
    <w:rsid w:val="00915B44"/>
    <w:rsid w:val="0091655D"/>
    <w:rsid w:val="00916BB2"/>
    <w:rsid w:val="00916C30"/>
    <w:rsid w:val="009172F7"/>
    <w:rsid w:val="00917D1B"/>
    <w:rsid w:val="00917D9D"/>
    <w:rsid w:val="0092058C"/>
    <w:rsid w:val="00921737"/>
    <w:rsid w:val="00921AFD"/>
    <w:rsid w:val="00922305"/>
    <w:rsid w:val="00922C22"/>
    <w:rsid w:val="00922E44"/>
    <w:rsid w:val="009232DC"/>
    <w:rsid w:val="009234BA"/>
    <w:rsid w:val="00923CE7"/>
    <w:rsid w:val="00923F10"/>
    <w:rsid w:val="00924073"/>
    <w:rsid w:val="0092410D"/>
    <w:rsid w:val="009258AE"/>
    <w:rsid w:val="00925F83"/>
    <w:rsid w:val="00926297"/>
    <w:rsid w:val="009274E2"/>
    <w:rsid w:val="00930782"/>
    <w:rsid w:val="00931730"/>
    <w:rsid w:val="00931AEF"/>
    <w:rsid w:val="00931D91"/>
    <w:rsid w:val="00932A5C"/>
    <w:rsid w:val="009330B1"/>
    <w:rsid w:val="00933839"/>
    <w:rsid w:val="00933A35"/>
    <w:rsid w:val="00934045"/>
    <w:rsid w:val="009351AC"/>
    <w:rsid w:val="00935653"/>
    <w:rsid w:val="009372F4"/>
    <w:rsid w:val="00937315"/>
    <w:rsid w:val="00937DD5"/>
    <w:rsid w:val="009409DE"/>
    <w:rsid w:val="00940FF2"/>
    <w:rsid w:val="0094100D"/>
    <w:rsid w:val="00941588"/>
    <w:rsid w:val="00942166"/>
    <w:rsid w:val="0094218B"/>
    <w:rsid w:val="00942266"/>
    <w:rsid w:val="00942ACB"/>
    <w:rsid w:val="00942E5B"/>
    <w:rsid w:val="00944B14"/>
    <w:rsid w:val="00944E27"/>
    <w:rsid w:val="00944FB5"/>
    <w:rsid w:val="009459B1"/>
    <w:rsid w:val="00945EB2"/>
    <w:rsid w:val="009463B4"/>
    <w:rsid w:val="00946B47"/>
    <w:rsid w:val="00946EC9"/>
    <w:rsid w:val="009506B5"/>
    <w:rsid w:val="0095103B"/>
    <w:rsid w:val="00951CDE"/>
    <w:rsid w:val="009539F6"/>
    <w:rsid w:val="0095411B"/>
    <w:rsid w:val="00954BD9"/>
    <w:rsid w:val="00954E5F"/>
    <w:rsid w:val="00955AC0"/>
    <w:rsid w:val="00955D0C"/>
    <w:rsid w:val="00956336"/>
    <w:rsid w:val="00957092"/>
    <w:rsid w:val="00957413"/>
    <w:rsid w:val="00957CA4"/>
    <w:rsid w:val="00960BF7"/>
    <w:rsid w:val="009610C1"/>
    <w:rsid w:val="00961AF9"/>
    <w:rsid w:val="0096220A"/>
    <w:rsid w:val="00963A66"/>
    <w:rsid w:val="00964424"/>
    <w:rsid w:val="009664A3"/>
    <w:rsid w:val="0096702E"/>
    <w:rsid w:val="0096727D"/>
    <w:rsid w:val="00967874"/>
    <w:rsid w:val="00967D4A"/>
    <w:rsid w:val="00970150"/>
    <w:rsid w:val="00970515"/>
    <w:rsid w:val="00970597"/>
    <w:rsid w:val="00970875"/>
    <w:rsid w:val="00970B55"/>
    <w:rsid w:val="00970B9E"/>
    <w:rsid w:val="00971D97"/>
    <w:rsid w:val="00971F5C"/>
    <w:rsid w:val="00972E1F"/>
    <w:rsid w:val="00972EC8"/>
    <w:rsid w:val="00974CA7"/>
    <w:rsid w:val="009757F9"/>
    <w:rsid w:val="0097594A"/>
    <w:rsid w:val="00975DA5"/>
    <w:rsid w:val="00976030"/>
    <w:rsid w:val="0097736C"/>
    <w:rsid w:val="00977544"/>
    <w:rsid w:val="00977B3C"/>
    <w:rsid w:val="00980BD3"/>
    <w:rsid w:val="00980DED"/>
    <w:rsid w:val="00981BDD"/>
    <w:rsid w:val="00981D5B"/>
    <w:rsid w:val="00982B24"/>
    <w:rsid w:val="00983FFA"/>
    <w:rsid w:val="00984FEF"/>
    <w:rsid w:val="00987E1D"/>
    <w:rsid w:val="00987F2F"/>
    <w:rsid w:val="009908A2"/>
    <w:rsid w:val="00991084"/>
    <w:rsid w:val="00991F0C"/>
    <w:rsid w:val="00992126"/>
    <w:rsid w:val="00993B39"/>
    <w:rsid w:val="00993C24"/>
    <w:rsid w:val="00993E37"/>
    <w:rsid w:val="00994476"/>
    <w:rsid w:val="009947E4"/>
    <w:rsid w:val="00995265"/>
    <w:rsid w:val="00995451"/>
    <w:rsid w:val="009961FE"/>
    <w:rsid w:val="009966A9"/>
    <w:rsid w:val="009972A3"/>
    <w:rsid w:val="009A0A43"/>
    <w:rsid w:val="009A0A4A"/>
    <w:rsid w:val="009A0C57"/>
    <w:rsid w:val="009A1002"/>
    <w:rsid w:val="009A2146"/>
    <w:rsid w:val="009A2E90"/>
    <w:rsid w:val="009A3C8C"/>
    <w:rsid w:val="009A4677"/>
    <w:rsid w:val="009A6434"/>
    <w:rsid w:val="009A7B06"/>
    <w:rsid w:val="009B0341"/>
    <w:rsid w:val="009B205E"/>
    <w:rsid w:val="009B241C"/>
    <w:rsid w:val="009B24AB"/>
    <w:rsid w:val="009B2913"/>
    <w:rsid w:val="009B2E62"/>
    <w:rsid w:val="009B32F4"/>
    <w:rsid w:val="009B35F3"/>
    <w:rsid w:val="009B3C12"/>
    <w:rsid w:val="009B4E42"/>
    <w:rsid w:val="009B51BD"/>
    <w:rsid w:val="009B5C3D"/>
    <w:rsid w:val="009B6057"/>
    <w:rsid w:val="009B65B5"/>
    <w:rsid w:val="009B6633"/>
    <w:rsid w:val="009B7153"/>
    <w:rsid w:val="009C0427"/>
    <w:rsid w:val="009C10E1"/>
    <w:rsid w:val="009C122C"/>
    <w:rsid w:val="009C197C"/>
    <w:rsid w:val="009C1B74"/>
    <w:rsid w:val="009C2049"/>
    <w:rsid w:val="009C3D36"/>
    <w:rsid w:val="009C3E7E"/>
    <w:rsid w:val="009C3F72"/>
    <w:rsid w:val="009C56A3"/>
    <w:rsid w:val="009C57CD"/>
    <w:rsid w:val="009C5B07"/>
    <w:rsid w:val="009C5F74"/>
    <w:rsid w:val="009C6FF8"/>
    <w:rsid w:val="009C7B1C"/>
    <w:rsid w:val="009D00A9"/>
    <w:rsid w:val="009D062A"/>
    <w:rsid w:val="009D0DF9"/>
    <w:rsid w:val="009D15E0"/>
    <w:rsid w:val="009D215C"/>
    <w:rsid w:val="009D219D"/>
    <w:rsid w:val="009D28BA"/>
    <w:rsid w:val="009D28EF"/>
    <w:rsid w:val="009D34FE"/>
    <w:rsid w:val="009D3E60"/>
    <w:rsid w:val="009D435A"/>
    <w:rsid w:val="009D44EF"/>
    <w:rsid w:val="009D4D1F"/>
    <w:rsid w:val="009D50BC"/>
    <w:rsid w:val="009D65ED"/>
    <w:rsid w:val="009D7DE3"/>
    <w:rsid w:val="009E01C0"/>
    <w:rsid w:val="009E0697"/>
    <w:rsid w:val="009E0929"/>
    <w:rsid w:val="009E14F8"/>
    <w:rsid w:val="009E1827"/>
    <w:rsid w:val="009E1EFB"/>
    <w:rsid w:val="009E25F2"/>
    <w:rsid w:val="009E3543"/>
    <w:rsid w:val="009E413D"/>
    <w:rsid w:val="009E450B"/>
    <w:rsid w:val="009E4C71"/>
    <w:rsid w:val="009E4FD4"/>
    <w:rsid w:val="009E53F3"/>
    <w:rsid w:val="009E5763"/>
    <w:rsid w:val="009E60C8"/>
    <w:rsid w:val="009E6FAA"/>
    <w:rsid w:val="009F005A"/>
    <w:rsid w:val="009F0B9C"/>
    <w:rsid w:val="009F0ED0"/>
    <w:rsid w:val="009F0FAC"/>
    <w:rsid w:val="009F15D5"/>
    <w:rsid w:val="009F1B3F"/>
    <w:rsid w:val="009F2823"/>
    <w:rsid w:val="009F2C24"/>
    <w:rsid w:val="009F2E11"/>
    <w:rsid w:val="009F4206"/>
    <w:rsid w:val="009F47C9"/>
    <w:rsid w:val="009F512C"/>
    <w:rsid w:val="009F6CFB"/>
    <w:rsid w:val="009F6EED"/>
    <w:rsid w:val="009F7639"/>
    <w:rsid w:val="00A0033C"/>
    <w:rsid w:val="00A0075F"/>
    <w:rsid w:val="00A00B57"/>
    <w:rsid w:val="00A01399"/>
    <w:rsid w:val="00A018AD"/>
    <w:rsid w:val="00A03874"/>
    <w:rsid w:val="00A03EAF"/>
    <w:rsid w:val="00A040ED"/>
    <w:rsid w:val="00A0464C"/>
    <w:rsid w:val="00A048E4"/>
    <w:rsid w:val="00A04CE0"/>
    <w:rsid w:val="00A05B50"/>
    <w:rsid w:val="00A07BDB"/>
    <w:rsid w:val="00A07CAF"/>
    <w:rsid w:val="00A10C2A"/>
    <w:rsid w:val="00A1109D"/>
    <w:rsid w:val="00A112AD"/>
    <w:rsid w:val="00A11BA5"/>
    <w:rsid w:val="00A1319A"/>
    <w:rsid w:val="00A1379D"/>
    <w:rsid w:val="00A14DF8"/>
    <w:rsid w:val="00A15672"/>
    <w:rsid w:val="00A16453"/>
    <w:rsid w:val="00A166E5"/>
    <w:rsid w:val="00A16822"/>
    <w:rsid w:val="00A1686B"/>
    <w:rsid w:val="00A17147"/>
    <w:rsid w:val="00A206F2"/>
    <w:rsid w:val="00A2072C"/>
    <w:rsid w:val="00A20A0C"/>
    <w:rsid w:val="00A21571"/>
    <w:rsid w:val="00A21960"/>
    <w:rsid w:val="00A24450"/>
    <w:rsid w:val="00A245CC"/>
    <w:rsid w:val="00A2640A"/>
    <w:rsid w:val="00A2658A"/>
    <w:rsid w:val="00A272CA"/>
    <w:rsid w:val="00A30F7B"/>
    <w:rsid w:val="00A31873"/>
    <w:rsid w:val="00A322E6"/>
    <w:rsid w:val="00A324E6"/>
    <w:rsid w:val="00A327B4"/>
    <w:rsid w:val="00A32C16"/>
    <w:rsid w:val="00A33C89"/>
    <w:rsid w:val="00A33CFB"/>
    <w:rsid w:val="00A342A0"/>
    <w:rsid w:val="00A342DE"/>
    <w:rsid w:val="00A35FD1"/>
    <w:rsid w:val="00A37451"/>
    <w:rsid w:val="00A41426"/>
    <w:rsid w:val="00A41F8C"/>
    <w:rsid w:val="00A42407"/>
    <w:rsid w:val="00A42A7D"/>
    <w:rsid w:val="00A452BC"/>
    <w:rsid w:val="00A4542F"/>
    <w:rsid w:val="00A45C29"/>
    <w:rsid w:val="00A464F0"/>
    <w:rsid w:val="00A46B61"/>
    <w:rsid w:val="00A46BC1"/>
    <w:rsid w:val="00A46D5B"/>
    <w:rsid w:val="00A4766B"/>
    <w:rsid w:val="00A47D8A"/>
    <w:rsid w:val="00A504A2"/>
    <w:rsid w:val="00A50CEB"/>
    <w:rsid w:val="00A5120A"/>
    <w:rsid w:val="00A5204F"/>
    <w:rsid w:val="00A528D3"/>
    <w:rsid w:val="00A52ABC"/>
    <w:rsid w:val="00A52ECF"/>
    <w:rsid w:val="00A53423"/>
    <w:rsid w:val="00A5405C"/>
    <w:rsid w:val="00A546DE"/>
    <w:rsid w:val="00A54A41"/>
    <w:rsid w:val="00A553EE"/>
    <w:rsid w:val="00A5552D"/>
    <w:rsid w:val="00A55954"/>
    <w:rsid w:val="00A56C8B"/>
    <w:rsid w:val="00A576A8"/>
    <w:rsid w:val="00A61724"/>
    <w:rsid w:val="00A6188E"/>
    <w:rsid w:val="00A61B4E"/>
    <w:rsid w:val="00A61BE8"/>
    <w:rsid w:val="00A6300E"/>
    <w:rsid w:val="00A63DF1"/>
    <w:rsid w:val="00A63F27"/>
    <w:rsid w:val="00A646A2"/>
    <w:rsid w:val="00A64B04"/>
    <w:rsid w:val="00A64B31"/>
    <w:rsid w:val="00A64B81"/>
    <w:rsid w:val="00A6523B"/>
    <w:rsid w:val="00A653BA"/>
    <w:rsid w:val="00A6542D"/>
    <w:rsid w:val="00A6583A"/>
    <w:rsid w:val="00A65B6C"/>
    <w:rsid w:val="00A65BF8"/>
    <w:rsid w:val="00A66E87"/>
    <w:rsid w:val="00A66FB9"/>
    <w:rsid w:val="00A67368"/>
    <w:rsid w:val="00A7059F"/>
    <w:rsid w:val="00A70E2E"/>
    <w:rsid w:val="00A71BDC"/>
    <w:rsid w:val="00A7291D"/>
    <w:rsid w:val="00A72D78"/>
    <w:rsid w:val="00A72F2C"/>
    <w:rsid w:val="00A736D5"/>
    <w:rsid w:val="00A74502"/>
    <w:rsid w:val="00A751E4"/>
    <w:rsid w:val="00A755F1"/>
    <w:rsid w:val="00A756A7"/>
    <w:rsid w:val="00A76532"/>
    <w:rsid w:val="00A767CD"/>
    <w:rsid w:val="00A778DF"/>
    <w:rsid w:val="00A77D18"/>
    <w:rsid w:val="00A8063C"/>
    <w:rsid w:val="00A815AD"/>
    <w:rsid w:val="00A81621"/>
    <w:rsid w:val="00A81639"/>
    <w:rsid w:val="00A818E2"/>
    <w:rsid w:val="00A81AC8"/>
    <w:rsid w:val="00A829DC"/>
    <w:rsid w:val="00A82F9B"/>
    <w:rsid w:val="00A83032"/>
    <w:rsid w:val="00A8342C"/>
    <w:rsid w:val="00A8505C"/>
    <w:rsid w:val="00A85115"/>
    <w:rsid w:val="00A8599A"/>
    <w:rsid w:val="00A9050E"/>
    <w:rsid w:val="00A908FB"/>
    <w:rsid w:val="00A9177B"/>
    <w:rsid w:val="00A92790"/>
    <w:rsid w:val="00A92C42"/>
    <w:rsid w:val="00A92F8E"/>
    <w:rsid w:val="00A94A01"/>
    <w:rsid w:val="00A95036"/>
    <w:rsid w:val="00A95060"/>
    <w:rsid w:val="00A95185"/>
    <w:rsid w:val="00A952D2"/>
    <w:rsid w:val="00A955D5"/>
    <w:rsid w:val="00A95608"/>
    <w:rsid w:val="00A95F82"/>
    <w:rsid w:val="00A965E2"/>
    <w:rsid w:val="00A97313"/>
    <w:rsid w:val="00AA04B1"/>
    <w:rsid w:val="00AA0AAA"/>
    <w:rsid w:val="00AA2599"/>
    <w:rsid w:val="00AA2B27"/>
    <w:rsid w:val="00AA2B49"/>
    <w:rsid w:val="00AA2D54"/>
    <w:rsid w:val="00AA4BE8"/>
    <w:rsid w:val="00AA4CD1"/>
    <w:rsid w:val="00AA5614"/>
    <w:rsid w:val="00AA5B3A"/>
    <w:rsid w:val="00AA696A"/>
    <w:rsid w:val="00AA6F7F"/>
    <w:rsid w:val="00AA750C"/>
    <w:rsid w:val="00AA7A87"/>
    <w:rsid w:val="00AA7CB2"/>
    <w:rsid w:val="00AB0993"/>
    <w:rsid w:val="00AB0AE2"/>
    <w:rsid w:val="00AB0EBF"/>
    <w:rsid w:val="00AB1163"/>
    <w:rsid w:val="00AB682C"/>
    <w:rsid w:val="00AB70BB"/>
    <w:rsid w:val="00AC08FC"/>
    <w:rsid w:val="00AC3190"/>
    <w:rsid w:val="00AC3580"/>
    <w:rsid w:val="00AC4A2D"/>
    <w:rsid w:val="00AC54C2"/>
    <w:rsid w:val="00AC5954"/>
    <w:rsid w:val="00AC61AF"/>
    <w:rsid w:val="00AC6420"/>
    <w:rsid w:val="00AC783A"/>
    <w:rsid w:val="00AC78D5"/>
    <w:rsid w:val="00AD221B"/>
    <w:rsid w:val="00AD2303"/>
    <w:rsid w:val="00AD2521"/>
    <w:rsid w:val="00AD2B1C"/>
    <w:rsid w:val="00AD2CAA"/>
    <w:rsid w:val="00AD2DB9"/>
    <w:rsid w:val="00AD2F18"/>
    <w:rsid w:val="00AD3517"/>
    <w:rsid w:val="00AD3826"/>
    <w:rsid w:val="00AD3949"/>
    <w:rsid w:val="00AD4006"/>
    <w:rsid w:val="00AD41B1"/>
    <w:rsid w:val="00AD447B"/>
    <w:rsid w:val="00AD44B9"/>
    <w:rsid w:val="00AD4640"/>
    <w:rsid w:val="00AD4A57"/>
    <w:rsid w:val="00AD4DC4"/>
    <w:rsid w:val="00AD5896"/>
    <w:rsid w:val="00AD69D0"/>
    <w:rsid w:val="00AD7000"/>
    <w:rsid w:val="00AD73E4"/>
    <w:rsid w:val="00AD7E2D"/>
    <w:rsid w:val="00AE00CF"/>
    <w:rsid w:val="00AE07FA"/>
    <w:rsid w:val="00AE08D3"/>
    <w:rsid w:val="00AE0CAF"/>
    <w:rsid w:val="00AE0E9F"/>
    <w:rsid w:val="00AE1A73"/>
    <w:rsid w:val="00AE2707"/>
    <w:rsid w:val="00AE2AA8"/>
    <w:rsid w:val="00AE324E"/>
    <w:rsid w:val="00AE3B62"/>
    <w:rsid w:val="00AE4E32"/>
    <w:rsid w:val="00AE5845"/>
    <w:rsid w:val="00AE6454"/>
    <w:rsid w:val="00AE6D54"/>
    <w:rsid w:val="00AE7626"/>
    <w:rsid w:val="00AE7710"/>
    <w:rsid w:val="00AE77B6"/>
    <w:rsid w:val="00AE7999"/>
    <w:rsid w:val="00AE7D0F"/>
    <w:rsid w:val="00AF06FD"/>
    <w:rsid w:val="00AF0734"/>
    <w:rsid w:val="00AF2430"/>
    <w:rsid w:val="00AF2F7C"/>
    <w:rsid w:val="00AF3044"/>
    <w:rsid w:val="00AF3BCF"/>
    <w:rsid w:val="00AF3F29"/>
    <w:rsid w:val="00AF4E00"/>
    <w:rsid w:val="00AF692E"/>
    <w:rsid w:val="00AF70D1"/>
    <w:rsid w:val="00AF75F5"/>
    <w:rsid w:val="00B00513"/>
    <w:rsid w:val="00B011ED"/>
    <w:rsid w:val="00B012B9"/>
    <w:rsid w:val="00B01BC9"/>
    <w:rsid w:val="00B021CA"/>
    <w:rsid w:val="00B02507"/>
    <w:rsid w:val="00B02927"/>
    <w:rsid w:val="00B02C10"/>
    <w:rsid w:val="00B03250"/>
    <w:rsid w:val="00B03547"/>
    <w:rsid w:val="00B03DFF"/>
    <w:rsid w:val="00B04241"/>
    <w:rsid w:val="00B04740"/>
    <w:rsid w:val="00B050DE"/>
    <w:rsid w:val="00B05D8B"/>
    <w:rsid w:val="00B05E79"/>
    <w:rsid w:val="00B063E1"/>
    <w:rsid w:val="00B10214"/>
    <w:rsid w:val="00B1186A"/>
    <w:rsid w:val="00B1196C"/>
    <w:rsid w:val="00B11975"/>
    <w:rsid w:val="00B11C6E"/>
    <w:rsid w:val="00B135B7"/>
    <w:rsid w:val="00B13B73"/>
    <w:rsid w:val="00B14737"/>
    <w:rsid w:val="00B14CA1"/>
    <w:rsid w:val="00B14D47"/>
    <w:rsid w:val="00B14EB7"/>
    <w:rsid w:val="00B15C92"/>
    <w:rsid w:val="00B162CC"/>
    <w:rsid w:val="00B168E2"/>
    <w:rsid w:val="00B16913"/>
    <w:rsid w:val="00B16A23"/>
    <w:rsid w:val="00B16ECB"/>
    <w:rsid w:val="00B1754D"/>
    <w:rsid w:val="00B20F95"/>
    <w:rsid w:val="00B2115E"/>
    <w:rsid w:val="00B2165D"/>
    <w:rsid w:val="00B21896"/>
    <w:rsid w:val="00B2208C"/>
    <w:rsid w:val="00B22476"/>
    <w:rsid w:val="00B229D6"/>
    <w:rsid w:val="00B2303F"/>
    <w:rsid w:val="00B23D07"/>
    <w:rsid w:val="00B251F1"/>
    <w:rsid w:val="00B25D67"/>
    <w:rsid w:val="00B261C1"/>
    <w:rsid w:val="00B261D6"/>
    <w:rsid w:val="00B26B28"/>
    <w:rsid w:val="00B26F61"/>
    <w:rsid w:val="00B2732C"/>
    <w:rsid w:val="00B27573"/>
    <w:rsid w:val="00B27DD0"/>
    <w:rsid w:val="00B30AF1"/>
    <w:rsid w:val="00B30B3C"/>
    <w:rsid w:val="00B30CBB"/>
    <w:rsid w:val="00B31AC1"/>
    <w:rsid w:val="00B320A5"/>
    <w:rsid w:val="00B32118"/>
    <w:rsid w:val="00B328CB"/>
    <w:rsid w:val="00B32C4C"/>
    <w:rsid w:val="00B33199"/>
    <w:rsid w:val="00B33EC0"/>
    <w:rsid w:val="00B33F59"/>
    <w:rsid w:val="00B34D6E"/>
    <w:rsid w:val="00B35144"/>
    <w:rsid w:val="00B352EB"/>
    <w:rsid w:val="00B3540E"/>
    <w:rsid w:val="00B358BF"/>
    <w:rsid w:val="00B3603A"/>
    <w:rsid w:val="00B360A4"/>
    <w:rsid w:val="00B3713D"/>
    <w:rsid w:val="00B3726E"/>
    <w:rsid w:val="00B37FCE"/>
    <w:rsid w:val="00B402A7"/>
    <w:rsid w:val="00B402F8"/>
    <w:rsid w:val="00B40A75"/>
    <w:rsid w:val="00B40D43"/>
    <w:rsid w:val="00B415A1"/>
    <w:rsid w:val="00B4180B"/>
    <w:rsid w:val="00B41E96"/>
    <w:rsid w:val="00B42AE8"/>
    <w:rsid w:val="00B43085"/>
    <w:rsid w:val="00B4329A"/>
    <w:rsid w:val="00B4329D"/>
    <w:rsid w:val="00B434A6"/>
    <w:rsid w:val="00B4366C"/>
    <w:rsid w:val="00B43D5A"/>
    <w:rsid w:val="00B44D26"/>
    <w:rsid w:val="00B45AE6"/>
    <w:rsid w:val="00B4617F"/>
    <w:rsid w:val="00B469AB"/>
    <w:rsid w:val="00B470E9"/>
    <w:rsid w:val="00B47C72"/>
    <w:rsid w:val="00B5074C"/>
    <w:rsid w:val="00B50CBE"/>
    <w:rsid w:val="00B510FF"/>
    <w:rsid w:val="00B51377"/>
    <w:rsid w:val="00B51988"/>
    <w:rsid w:val="00B51B6E"/>
    <w:rsid w:val="00B5283D"/>
    <w:rsid w:val="00B52C04"/>
    <w:rsid w:val="00B52E5E"/>
    <w:rsid w:val="00B5371C"/>
    <w:rsid w:val="00B53D08"/>
    <w:rsid w:val="00B54347"/>
    <w:rsid w:val="00B54F3F"/>
    <w:rsid w:val="00B55293"/>
    <w:rsid w:val="00B56108"/>
    <w:rsid w:val="00B603EE"/>
    <w:rsid w:val="00B60F32"/>
    <w:rsid w:val="00B612CC"/>
    <w:rsid w:val="00B61445"/>
    <w:rsid w:val="00B61459"/>
    <w:rsid w:val="00B62082"/>
    <w:rsid w:val="00B62372"/>
    <w:rsid w:val="00B626A0"/>
    <w:rsid w:val="00B634CF"/>
    <w:rsid w:val="00B63FE8"/>
    <w:rsid w:val="00B64628"/>
    <w:rsid w:val="00B647D5"/>
    <w:rsid w:val="00B6521A"/>
    <w:rsid w:val="00B65421"/>
    <w:rsid w:val="00B656D9"/>
    <w:rsid w:val="00B65C05"/>
    <w:rsid w:val="00B65C7B"/>
    <w:rsid w:val="00B65F4C"/>
    <w:rsid w:val="00B66649"/>
    <w:rsid w:val="00B67568"/>
    <w:rsid w:val="00B678D2"/>
    <w:rsid w:val="00B70C8D"/>
    <w:rsid w:val="00B7162F"/>
    <w:rsid w:val="00B71955"/>
    <w:rsid w:val="00B71AA8"/>
    <w:rsid w:val="00B71AB8"/>
    <w:rsid w:val="00B71C50"/>
    <w:rsid w:val="00B7237E"/>
    <w:rsid w:val="00B7261E"/>
    <w:rsid w:val="00B729FF"/>
    <w:rsid w:val="00B72FB5"/>
    <w:rsid w:val="00B733B5"/>
    <w:rsid w:val="00B7341B"/>
    <w:rsid w:val="00B7388D"/>
    <w:rsid w:val="00B73BFD"/>
    <w:rsid w:val="00B74610"/>
    <w:rsid w:val="00B759A6"/>
    <w:rsid w:val="00B7660F"/>
    <w:rsid w:val="00B76F1C"/>
    <w:rsid w:val="00B77903"/>
    <w:rsid w:val="00B807BC"/>
    <w:rsid w:val="00B80DF7"/>
    <w:rsid w:val="00B82CE7"/>
    <w:rsid w:val="00B83D18"/>
    <w:rsid w:val="00B8428B"/>
    <w:rsid w:val="00B842CD"/>
    <w:rsid w:val="00B85287"/>
    <w:rsid w:val="00B85723"/>
    <w:rsid w:val="00B90558"/>
    <w:rsid w:val="00B918D7"/>
    <w:rsid w:val="00B91D25"/>
    <w:rsid w:val="00B93515"/>
    <w:rsid w:val="00B93832"/>
    <w:rsid w:val="00B93C34"/>
    <w:rsid w:val="00B94F54"/>
    <w:rsid w:val="00B94F8A"/>
    <w:rsid w:val="00B95267"/>
    <w:rsid w:val="00B96A05"/>
    <w:rsid w:val="00B97B7F"/>
    <w:rsid w:val="00BA086A"/>
    <w:rsid w:val="00BA0CDA"/>
    <w:rsid w:val="00BA2488"/>
    <w:rsid w:val="00BA2CA3"/>
    <w:rsid w:val="00BA3043"/>
    <w:rsid w:val="00BA355D"/>
    <w:rsid w:val="00BA3866"/>
    <w:rsid w:val="00BA3B34"/>
    <w:rsid w:val="00BA3DE4"/>
    <w:rsid w:val="00BA4782"/>
    <w:rsid w:val="00BA48B6"/>
    <w:rsid w:val="00BA4A02"/>
    <w:rsid w:val="00BA513C"/>
    <w:rsid w:val="00BA5505"/>
    <w:rsid w:val="00BA5862"/>
    <w:rsid w:val="00BA5EE6"/>
    <w:rsid w:val="00BA5F3A"/>
    <w:rsid w:val="00BA66B3"/>
    <w:rsid w:val="00BA6724"/>
    <w:rsid w:val="00BA6D41"/>
    <w:rsid w:val="00BA72CB"/>
    <w:rsid w:val="00BA7458"/>
    <w:rsid w:val="00BA7AC0"/>
    <w:rsid w:val="00BA7C51"/>
    <w:rsid w:val="00BB0758"/>
    <w:rsid w:val="00BB1139"/>
    <w:rsid w:val="00BB11A2"/>
    <w:rsid w:val="00BB145F"/>
    <w:rsid w:val="00BB1AEC"/>
    <w:rsid w:val="00BB1B4C"/>
    <w:rsid w:val="00BB24F0"/>
    <w:rsid w:val="00BB401D"/>
    <w:rsid w:val="00BB477D"/>
    <w:rsid w:val="00BB49E2"/>
    <w:rsid w:val="00BB4F6C"/>
    <w:rsid w:val="00BB5C3E"/>
    <w:rsid w:val="00BB76C1"/>
    <w:rsid w:val="00BB7A5C"/>
    <w:rsid w:val="00BC00D6"/>
    <w:rsid w:val="00BC0634"/>
    <w:rsid w:val="00BC0A50"/>
    <w:rsid w:val="00BC0C9E"/>
    <w:rsid w:val="00BC1977"/>
    <w:rsid w:val="00BC33BA"/>
    <w:rsid w:val="00BC363E"/>
    <w:rsid w:val="00BC3E0D"/>
    <w:rsid w:val="00BC486D"/>
    <w:rsid w:val="00BC4E64"/>
    <w:rsid w:val="00BC5A00"/>
    <w:rsid w:val="00BC5F41"/>
    <w:rsid w:val="00BC6018"/>
    <w:rsid w:val="00BC6102"/>
    <w:rsid w:val="00BC6C70"/>
    <w:rsid w:val="00BC70F8"/>
    <w:rsid w:val="00BC7495"/>
    <w:rsid w:val="00BD0186"/>
    <w:rsid w:val="00BD038E"/>
    <w:rsid w:val="00BD0472"/>
    <w:rsid w:val="00BD051F"/>
    <w:rsid w:val="00BD073C"/>
    <w:rsid w:val="00BD0DA7"/>
    <w:rsid w:val="00BD207B"/>
    <w:rsid w:val="00BD3E33"/>
    <w:rsid w:val="00BD4822"/>
    <w:rsid w:val="00BD48F2"/>
    <w:rsid w:val="00BD51E8"/>
    <w:rsid w:val="00BD579E"/>
    <w:rsid w:val="00BD5B43"/>
    <w:rsid w:val="00BD5C70"/>
    <w:rsid w:val="00BD5CE9"/>
    <w:rsid w:val="00BD655D"/>
    <w:rsid w:val="00BD6A65"/>
    <w:rsid w:val="00BD7482"/>
    <w:rsid w:val="00BD7F84"/>
    <w:rsid w:val="00BE0A74"/>
    <w:rsid w:val="00BE0BE5"/>
    <w:rsid w:val="00BE123E"/>
    <w:rsid w:val="00BE17D8"/>
    <w:rsid w:val="00BE1C7A"/>
    <w:rsid w:val="00BE2213"/>
    <w:rsid w:val="00BE3417"/>
    <w:rsid w:val="00BE3628"/>
    <w:rsid w:val="00BE3A26"/>
    <w:rsid w:val="00BE4981"/>
    <w:rsid w:val="00BE4A8A"/>
    <w:rsid w:val="00BE514A"/>
    <w:rsid w:val="00BE6087"/>
    <w:rsid w:val="00BE6310"/>
    <w:rsid w:val="00BE6535"/>
    <w:rsid w:val="00BE65BF"/>
    <w:rsid w:val="00BE6F5E"/>
    <w:rsid w:val="00BE7A30"/>
    <w:rsid w:val="00BF04D7"/>
    <w:rsid w:val="00BF1796"/>
    <w:rsid w:val="00BF1C1C"/>
    <w:rsid w:val="00BF1CC1"/>
    <w:rsid w:val="00BF21F4"/>
    <w:rsid w:val="00BF23FA"/>
    <w:rsid w:val="00BF33D8"/>
    <w:rsid w:val="00BF3428"/>
    <w:rsid w:val="00BF37C2"/>
    <w:rsid w:val="00BF3E7F"/>
    <w:rsid w:val="00BF54AB"/>
    <w:rsid w:val="00BF5D10"/>
    <w:rsid w:val="00BF60A3"/>
    <w:rsid w:val="00BF6D50"/>
    <w:rsid w:val="00BF7588"/>
    <w:rsid w:val="00C00FF1"/>
    <w:rsid w:val="00C01441"/>
    <w:rsid w:val="00C02B09"/>
    <w:rsid w:val="00C03E9C"/>
    <w:rsid w:val="00C041AC"/>
    <w:rsid w:val="00C04C14"/>
    <w:rsid w:val="00C04F3F"/>
    <w:rsid w:val="00C05045"/>
    <w:rsid w:val="00C0592E"/>
    <w:rsid w:val="00C06C70"/>
    <w:rsid w:val="00C07019"/>
    <w:rsid w:val="00C07386"/>
    <w:rsid w:val="00C106B0"/>
    <w:rsid w:val="00C1094A"/>
    <w:rsid w:val="00C110E2"/>
    <w:rsid w:val="00C115E5"/>
    <w:rsid w:val="00C12062"/>
    <w:rsid w:val="00C127DE"/>
    <w:rsid w:val="00C131F6"/>
    <w:rsid w:val="00C13237"/>
    <w:rsid w:val="00C13392"/>
    <w:rsid w:val="00C1493E"/>
    <w:rsid w:val="00C1555D"/>
    <w:rsid w:val="00C15A78"/>
    <w:rsid w:val="00C164CF"/>
    <w:rsid w:val="00C165A0"/>
    <w:rsid w:val="00C16F22"/>
    <w:rsid w:val="00C17F5D"/>
    <w:rsid w:val="00C20388"/>
    <w:rsid w:val="00C2090D"/>
    <w:rsid w:val="00C213F4"/>
    <w:rsid w:val="00C221C3"/>
    <w:rsid w:val="00C22CB8"/>
    <w:rsid w:val="00C22E05"/>
    <w:rsid w:val="00C23807"/>
    <w:rsid w:val="00C23FCC"/>
    <w:rsid w:val="00C24793"/>
    <w:rsid w:val="00C2499F"/>
    <w:rsid w:val="00C25E3F"/>
    <w:rsid w:val="00C26B49"/>
    <w:rsid w:val="00C26F65"/>
    <w:rsid w:val="00C300AB"/>
    <w:rsid w:val="00C3043F"/>
    <w:rsid w:val="00C30E85"/>
    <w:rsid w:val="00C317D1"/>
    <w:rsid w:val="00C320B8"/>
    <w:rsid w:val="00C32159"/>
    <w:rsid w:val="00C32620"/>
    <w:rsid w:val="00C32793"/>
    <w:rsid w:val="00C33191"/>
    <w:rsid w:val="00C3393C"/>
    <w:rsid w:val="00C340D6"/>
    <w:rsid w:val="00C342A5"/>
    <w:rsid w:val="00C343C4"/>
    <w:rsid w:val="00C3566A"/>
    <w:rsid w:val="00C35E62"/>
    <w:rsid w:val="00C370A5"/>
    <w:rsid w:val="00C37927"/>
    <w:rsid w:val="00C406AE"/>
    <w:rsid w:val="00C40A54"/>
    <w:rsid w:val="00C418EA"/>
    <w:rsid w:val="00C41E0D"/>
    <w:rsid w:val="00C41FEA"/>
    <w:rsid w:val="00C42FFB"/>
    <w:rsid w:val="00C43BA2"/>
    <w:rsid w:val="00C442F2"/>
    <w:rsid w:val="00C4486E"/>
    <w:rsid w:val="00C45154"/>
    <w:rsid w:val="00C45D14"/>
    <w:rsid w:val="00C4690D"/>
    <w:rsid w:val="00C4779D"/>
    <w:rsid w:val="00C47906"/>
    <w:rsid w:val="00C47EB3"/>
    <w:rsid w:val="00C47FB7"/>
    <w:rsid w:val="00C501C2"/>
    <w:rsid w:val="00C507F1"/>
    <w:rsid w:val="00C510BA"/>
    <w:rsid w:val="00C51398"/>
    <w:rsid w:val="00C5241C"/>
    <w:rsid w:val="00C52D41"/>
    <w:rsid w:val="00C54BED"/>
    <w:rsid w:val="00C54FEF"/>
    <w:rsid w:val="00C55A53"/>
    <w:rsid w:val="00C55AE7"/>
    <w:rsid w:val="00C56067"/>
    <w:rsid w:val="00C56713"/>
    <w:rsid w:val="00C567A1"/>
    <w:rsid w:val="00C57286"/>
    <w:rsid w:val="00C57303"/>
    <w:rsid w:val="00C577BD"/>
    <w:rsid w:val="00C57E9B"/>
    <w:rsid w:val="00C6064A"/>
    <w:rsid w:val="00C622C6"/>
    <w:rsid w:val="00C626A2"/>
    <w:rsid w:val="00C62E97"/>
    <w:rsid w:val="00C63CA8"/>
    <w:rsid w:val="00C64011"/>
    <w:rsid w:val="00C653DF"/>
    <w:rsid w:val="00C6686E"/>
    <w:rsid w:val="00C67312"/>
    <w:rsid w:val="00C67678"/>
    <w:rsid w:val="00C6787A"/>
    <w:rsid w:val="00C701A7"/>
    <w:rsid w:val="00C7051A"/>
    <w:rsid w:val="00C70673"/>
    <w:rsid w:val="00C7068C"/>
    <w:rsid w:val="00C70697"/>
    <w:rsid w:val="00C706BA"/>
    <w:rsid w:val="00C70766"/>
    <w:rsid w:val="00C7094E"/>
    <w:rsid w:val="00C71B2D"/>
    <w:rsid w:val="00C71B35"/>
    <w:rsid w:val="00C71BBE"/>
    <w:rsid w:val="00C7281B"/>
    <w:rsid w:val="00C73380"/>
    <w:rsid w:val="00C741F4"/>
    <w:rsid w:val="00C74B58"/>
    <w:rsid w:val="00C767FD"/>
    <w:rsid w:val="00C76B4D"/>
    <w:rsid w:val="00C77089"/>
    <w:rsid w:val="00C770D0"/>
    <w:rsid w:val="00C804D0"/>
    <w:rsid w:val="00C80971"/>
    <w:rsid w:val="00C81512"/>
    <w:rsid w:val="00C8370E"/>
    <w:rsid w:val="00C8383D"/>
    <w:rsid w:val="00C84079"/>
    <w:rsid w:val="00C84213"/>
    <w:rsid w:val="00C84503"/>
    <w:rsid w:val="00C85EE1"/>
    <w:rsid w:val="00C8642B"/>
    <w:rsid w:val="00C87771"/>
    <w:rsid w:val="00C87A51"/>
    <w:rsid w:val="00C87B28"/>
    <w:rsid w:val="00C87B8A"/>
    <w:rsid w:val="00C91097"/>
    <w:rsid w:val="00C9207B"/>
    <w:rsid w:val="00C92243"/>
    <w:rsid w:val="00C9319E"/>
    <w:rsid w:val="00C941F5"/>
    <w:rsid w:val="00C957B3"/>
    <w:rsid w:val="00CA015A"/>
    <w:rsid w:val="00CA01D3"/>
    <w:rsid w:val="00CA0F58"/>
    <w:rsid w:val="00CA1165"/>
    <w:rsid w:val="00CA1F86"/>
    <w:rsid w:val="00CA225D"/>
    <w:rsid w:val="00CA32BB"/>
    <w:rsid w:val="00CA357B"/>
    <w:rsid w:val="00CA3B02"/>
    <w:rsid w:val="00CA4661"/>
    <w:rsid w:val="00CA490C"/>
    <w:rsid w:val="00CA594F"/>
    <w:rsid w:val="00CA5F13"/>
    <w:rsid w:val="00CA6234"/>
    <w:rsid w:val="00CA6312"/>
    <w:rsid w:val="00CA65D9"/>
    <w:rsid w:val="00CA72B2"/>
    <w:rsid w:val="00CA7CCB"/>
    <w:rsid w:val="00CB0C84"/>
    <w:rsid w:val="00CB121F"/>
    <w:rsid w:val="00CB1F91"/>
    <w:rsid w:val="00CB2BA8"/>
    <w:rsid w:val="00CB3A8F"/>
    <w:rsid w:val="00CB4306"/>
    <w:rsid w:val="00CB52E5"/>
    <w:rsid w:val="00CB5B89"/>
    <w:rsid w:val="00CB5ED2"/>
    <w:rsid w:val="00CB5FF4"/>
    <w:rsid w:val="00CB7395"/>
    <w:rsid w:val="00CB7418"/>
    <w:rsid w:val="00CB7750"/>
    <w:rsid w:val="00CB7FB8"/>
    <w:rsid w:val="00CC14E1"/>
    <w:rsid w:val="00CC1838"/>
    <w:rsid w:val="00CC1AF5"/>
    <w:rsid w:val="00CC2727"/>
    <w:rsid w:val="00CC3016"/>
    <w:rsid w:val="00CC3244"/>
    <w:rsid w:val="00CC33FF"/>
    <w:rsid w:val="00CC3569"/>
    <w:rsid w:val="00CC3CFA"/>
    <w:rsid w:val="00CC3E3C"/>
    <w:rsid w:val="00CC3FE4"/>
    <w:rsid w:val="00CC41AF"/>
    <w:rsid w:val="00CC463E"/>
    <w:rsid w:val="00CC4FEB"/>
    <w:rsid w:val="00CC5E6B"/>
    <w:rsid w:val="00CC6449"/>
    <w:rsid w:val="00CC7CEC"/>
    <w:rsid w:val="00CC7D91"/>
    <w:rsid w:val="00CD12E0"/>
    <w:rsid w:val="00CD1BFA"/>
    <w:rsid w:val="00CD22E5"/>
    <w:rsid w:val="00CD24C4"/>
    <w:rsid w:val="00CD3FF6"/>
    <w:rsid w:val="00CD542E"/>
    <w:rsid w:val="00CD58CB"/>
    <w:rsid w:val="00CD6864"/>
    <w:rsid w:val="00CD687D"/>
    <w:rsid w:val="00CD6DC4"/>
    <w:rsid w:val="00CE012E"/>
    <w:rsid w:val="00CE0FC5"/>
    <w:rsid w:val="00CE119F"/>
    <w:rsid w:val="00CE12AE"/>
    <w:rsid w:val="00CE3E3C"/>
    <w:rsid w:val="00CE40B8"/>
    <w:rsid w:val="00CE4922"/>
    <w:rsid w:val="00CE66D5"/>
    <w:rsid w:val="00CE6832"/>
    <w:rsid w:val="00CE6EC6"/>
    <w:rsid w:val="00CE7069"/>
    <w:rsid w:val="00CE735D"/>
    <w:rsid w:val="00CF11F9"/>
    <w:rsid w:val="00CF2A23"/>
    <w:rsid w:val="00CF2D4E"/>
    <w:rsid w:val="00CF2FFB"/>
    <w:rsid w:val="00CF37D0"/>
    <w:rsid w:val="00CF4BA9"/>
    <w:rsid w:val="00CF588F"/>
    <w:rsid w:val="00CF6717"/>
    <w:rsid w:val="00CF6D64"/>
    <w:rsid w:val="00CF73E7"/>
    <w:rsid w:val="00D0022F"/>
    <w:rsid w:val="00D0041D"/>
    <w:rsid w:val="00D02955"/>
    <w:rsid w:val="00D02F1F"/>
    <w:rsid w:val="00D037B0"/>
    <w:rsid w:val="00D03BA4"/>
    <w:rsid w:val="00D04024"/>
    <w:rsid w:val="00D04358"/>
    <w:rsid w:val="00D04AA6"/>
    <w:rsid w:val="00D04BA6"/>
    <w:rsid w:val="00D04FC5"/>
    <w:rsid w:val="00D068B9"/>
    <w:rsid w:val="00D07FC6"/>
    <w:rsid w:val="00D102B3"/>
    <w:rsid w:val="00D110E7"/>
    <w:rsid w:val="00D11145"/>
    <w:rsid w:val="00D11350"/>
    <w:rsid w:val="00D11837"/>
    <w:rsid w:val="00D12A0E"/>
    <w:rsid w:val="00D12DB7"/>
    <w:rsid w:val="00D13F72"/>
    <w:rsid w:val="00D15133"/>
    <w:rsid w:val="00D1541F"/>
    <w:rsid w:val="00D156E0"/>
    <w:rsid w:val="00D1634E"/>
    <w:rsid w:val="00D16E33"/>
    <w:rsid w:val="00D172AE"/>
    <w:rsid w:val="00D17334"/>
    <w:rsid w:val="00D176A6"/>
    <w:rsid w:val="00D176BB"/>
    <w:rsid w:val="00D17C67"/>
    <w:rsid w:val="00D206D7"/>
    <w:rsid w:val="00D21616"/>
    <w:rsid w:val="00D21694"/>
    <w:rsid w:val="00D218E5"/>
    <w:rsid w:val="00D2267C"/>
    <w:rsid w:val="00D22BD5"/>
    <w:rsid w:val="00D23393"/>
    <w:rsid w:val="00D23765"/>
    <w:rsid w:val="00D24940"/>
    <w:rsid w:val="00D250AC"/>
    <w:rsid w:val="00D2544E"/>
    <w:rsid w:val="00D25AC9"/>
    <w:rsid w:val="00D25D8D"/>
    <w:rsid w:val="00D262E6"/>
    <w:rsid w:val="00D30ADF"/>
    <w:rsid w:val="00D312FE"/>
    <w:rsid w:val="00D31928"/>
    <w:rsid w:val="00D31E53"/>
    <w:rsid w:val="00D321BF"/>
    <w:rsid w:val="00D32BD1"/>
    <w:rsid w:val="00D32CBF"/>
    <w:rsid w:val="00D32F59"/>
    <w:rsid w:val="00D330A9"/>
    <w:rsid w:val="00D33D7C"/>
    <w:rsid w:val="00D33E77"/>
    <w:rsid w:val="00D3620B"/>
    <w:rsid w:val="00D36CF6"/>
    <w:rsid w:val="00D36F9A"/>
    <w:rsid w:val="00D37451"/>
    <w:rsid w:val="00D378E2"/>
    <w:rsid w:val="00D404C6"/>
    <w:rsid w:val="00D40D9F"/>
    <w:rsid w:val="00D40ECD"/>
    <w:rsid w:val="00D4131E"/>
    <w:rsid w:val="00D413F2"/>
    <w:rsid w:val="00D41AFB"/>
    <w:rsid w:val="00D41F9B"/>
    <w:rsid w:val="00D42045"/>
    <w:rsid w:val="00D429BF"/>
    <w:rsid w:val="00D43D28"/>
    <w:rsid w:val="00D447EF"/>
    <w:rsid w:val="00D45546"/>
    <w:rsid w:val="00D46786"/>
    <w:rsid w:val="00D46CAE"/>
    <w:rsid w:val="00D4746E"/>
    <w:rsid w:val="00D50042"/>
    <w:rsid w:val="00D50090"/>
    <w:rsid w:val="00D502C9"/>
    <w:rsid w:val="00D507D6"/>
    <w:rsid w:val="00D5165D"/>
    <w:rsid w:val="00D517A1"/>
    <w:rsid w:val="00D519C5"/>
    <w:rsid w:val="00D525BE"/>
    <w:rsid w:val="00D52A52"/>
    <w:rsid w:val="00D53A94"/>
    <w:rsid w:val="00D53D10"/>
    <w:rsid w:val="00D54B8E"/>
    <w:rsid w:val="00D54BC0"/>
    <w:rsid w:val="00D55806"/>
    <w:rsid w:val="00D55C31"/>
    <w:rsid w:val="00D56AD5"/>
    <w:rsid w:val="00D57247"/>
    <w:rsid w:val="00D57E40"/>
    <w:rsid w:val="00D57F01"/>
    <w:rsid w:val="00D601AB"/>
    <w:rsid w:val="00D60BB7"/>
    <w:rsid w:val="00D60C27"/>
    <w:rsid w:val="00D60C39"/>
    <w:rsid w:val="00D617C5"/>
    <w:rsid w:val="00D62601"/>
    <w:rsid w:val="00D6266F"/>
    <w:rsid w:val="00D628B6"/>
    <w:rsid w:val="00D63375"/>
    <w:rsid w:val="00D635C1"/>
    <w:rsid w:val="00D63E29"/>
    <w:rsid w:val="00D63F7B"/>
    <w:rsid w:val="00D64437"/>
    <w:rsid w:val="00D64652"/>
    <w:rsid w:val="00D659D3"/>
    <w:rsid w:val="00D65BAA"/>
    <w:rsid w:val="00D6600B"/>
    <w:rsid w:val="00D66686"/>
    <w:rsid w:val="00D66EBB"/>
    <w:rsid w:val="00D717DA"/>
    <w:rsid w:val="00D71815"/>
    <w:rsid w:val="00D72505"/>
    <w:rsid w:val="00D7314E"/>
    <w:rsid w:val="00D73269"/>
    <w:rsid w:val="00D73814"/>
    <w:rsid w:val="00D73864"/>
    <w:rsid w:val="00D738CD"/>
    <w:rsid w:val="00D75D5B"/>
    <w:rsid w:val="00D75F62"/>
    <w:rsid w:val="00D77035"/>
    <w:rsid w:val="00D7764D"/>
    <w:rsid w:val="00D77655"/>
    <w:rsid w:val="00D777BD"/>
    <w:rsid w:val="00D77FE8"/>
    <w:rsid w:val="00D80151"/>
    <w:rsid w:val="00D802DB"/>
    <w:rsid w:val="00D808EA"/>
    <w:rsid w:val="00D81612"/>
    <w:rsid w:val="00D816AE"/>
    <w:rsid w:val="00D81CCF"/>
    <w:rsid w:val="00D82ECE"/>
    <w:rsid w:val="00D8428F"/>
    <w:rsid w:val="00D84910"/>
    <w:rsid w:val="00D850B5"/>
    <w:rsid w:val="00D852F8"/>
    <w:rsid w:val="00D855FE"/>
    <w:rsid w:val="00D8572E"/>
    <w:rsid w:val="00D85CF4"/>
    <w:rsid w:val="00D86AF5"/>
    <w:rsid w:val="00D87968"/>
    <w:rsid w:val="00D9083A"/>
    <w:rsid w:val="00D909BB"/>
    <w:rsid w:val="00D90BBA"/>
    <w:rsid w:val="00D90F39"/>
    <w:rsid w:val="00D90F58"/>
    <w:rsid w:val="00D90F99"/>
    <w:rsid w:val="00D920FD"/>
    <w:rsid w:val="00D9249E"/>
    <w:rsid w:val="00D92976"/>
    <w:rsid w:val="00D93BB5"/>
    <w:rsid w:val="00D93BBC"/>
    <w:rsid w:val="00D95091"/>
    <w:rsid w:val="00D95D0F"/>
    <w:rsid w:val="00D95F2D"/>
    <w:rsid w:val="00DA07D4"/>
    <w:rsid w:val="00DA0B44"/>
    <w:rsid w:val="00DA0D44"/>
    <w:rsid w:val="00DA0E26"/>
    <w:rsid w:val="00DA12FB"/>
    <w:rsid w:val="00DA19E1"/>
    <w:rsid w:val="00DA2836"/>
    <w:rsid w:val="00DA2EF3"/>
    <w:rsid w:val="00DA2EF5"/>
    <w:rsid w:val="00DA2F1E"/>
    <w:rsid w:val="00DA327E"/>
    <w:rsid w:val="00DA3596"/>
    <w:rsid w:val="00DA3B7F"/>
    <w:rsid w:val="00DA42E9"/>
    <w:rsid w:val="00DA444A"/>
    <w:rsid w:val="00DA4657"/>
    <w:rsid w:val="00DA7E0E"/>
    <w:rsid w:val="00DB069E"/>
    <w:rsid w:val="00DB09E2"/>
    <w:rsid w:val="00DB221C"/>
    <w:rsid w:val="00DB25E6"/>
    <w:rsid w:val="00DB27B2"/>
    <w:rsid w:val="00DB2DA8"/>
    <w:rsid w:val="00DB30E0"/>
    <w:rsid w:val="00DB393A"/>
    <w:rsid w:val="00DB5160"/>
    <w:rsid w:val="00DB57CA"/>
    <w:rsid w:val="00DB5E52"/>
    <w:rsid w:val="00DB6185"/>
    <w:rsid w:val="00DB63F7"/>
    <w:rsid w:val="00DB7058"/>
    <w:rsid w:val="00DB743E"/>
    <w:rsid w:val="00DC0059"/>
    <w:rsid w:val="00DC1E3C"/>
    <w:rsid w:val="00DC279A"/>
    <w:rsid w:val="00DC2D63"/>
    <w:rsid w:val="00DC3585"/>
    <w:rsid w:val="00DC3B12"/>
    <w:rsid w:val="00DC3DD0"/>
    <w:rsid w:val="00DC4130"/>
    <w:rsid w:val="00DC6357"/>
    <w:rsid w:val="00DC717A"/>
    <w:rsid w:val="00DC71E4"/>
    <w:rsid w:val="00DC7249"/>
    <w:rsid w:val="00DC75C2"/>
    <w:rsid w:val="00DC7A51"/>
    <w:rsid w:val="00DD0B94"/>
    <w:rsid w:val="00DD1346"/>
    <w:rsid w:val="00DD17CB"/>
    <w:rsid w:val="00DD24B6"/>
    <w:rsid w:val="00DD2ED5"/>
    <w:rsid w:val="00DD4418"/>
    <w:rsid w:val="00DD4C67"/>
    <w:rsid w:val="00DD64C1"/>
    <w:rsid w:val="00DD6509"/>
    <w:rsid w:val="00DD6F0C"/>
    <w:rsid w:val="00DE0FB5"/>
    <w:rsid w:val="00DE13D2"/>
    <w:rsid w:val="00DE1934"/>
    <w:rsid w:val="00DE1D48"/>
    <w:rsid w:val="00DE1FD7"/>
    <w:rsid w:val="00DE287B"/>
    <w:rsid w:val="00DE392C"/>
    <w:rsid w:val="00DE57A2"/>
    <w:rsid w:val="00DE5944"/>
    <w:rsid w:val="00DE63DF"/>
    <w:rsid w:val="00DE68F1"/>
    <w:rsid w:val="00DE6A59"/>
    <w:rsid w:val="00DE6D07"/>
    <w:rsid w:val="00DE7E50"/>
    <w:rsid w:val="00DF14BD"/>
    <w:rsid w:val="00DF1D50"/>
    <w:rsid w:val="00DF25CB"/>
    <w:rsid w:val="00DF3768"/>
    <w:rsid w:val="00DF4359"/>
    <w:rsid w:val="00DF4D9A"/>
    <w:rsid w:val="00DF4FC3"/>
    <w:rsid w:val="00DF50C1"/>
    <w:rsid w:val="00DF514C"/>
    <w:rsid w:val="00DF5263"/>
    <w:rsid w:val="00DF52F2"/>
    <w:rsid w:val="00DF63A3"/>
    <w:rsid w:val="00E004AF"/>
    <w:rsid w:val="00E0186B"/>
    <w:rsid w:val="00E01E5E"/>
    <w:rsid w:val="00E02398"/>
    <w:rsid w:val="00E027B6"/>
    <w:rsid w:val="00E03779"/>
    <w:rsid w:val="00E05452"/>
    <w:rsid w:val="00E05A04"/>
    <w:rsid w:val="00E05BC8"/>
    <w:rsid w:val="00E0734F"/>
    <w:rsid w:val="00E073D6"/>
    <w:rsid w:val="00E101DE"/>
    <w:rsid w:val="00E110B1"/>
    <w:rsid w:val="00E1141B"/>
    <w:rsid w:val="00E122C5"/>
    <w:rsid w:val="00E12B3D"/>
    <w:rsid w:val="00E12DBE"/>
    <w:rsid w:val="00E13EBC"/>
    <w:rsid w:val="00E14151"/>
    <w:rsid w:val="00E15152"/>
    <w:rsid w:val="00E151CD"/>
    <w:rsid w:val="00E15BEB"/>
    <w:rsid w:val="00E16B2B"/>
    <w:rsid w:val="00E16C0C"/>
    <w:rsid w:val="00E16F49"/>
    <w:rsid w:val="00E17746"/>
    <w:rsid w:val="00E178AA"/>
    <w:rsid w:val="00E17912"/>
    <w:rsid w:val="00E17A5E"/>
    <w:rsid w:val="00E20A59"/>
    <w:rsid w:val="00E20BC5"/>
    <w:rsid w:val="00E21577"/>
    <w:rsid w:val="00E2193E"/>
    <w:rsid w:val="00E21B9A"/>
    <w:rsid w:val="00E21FE0"/>
    <w:rsid w:val="00E23971"/>
    <w:rsid w:val="00E24454"/>
    <w:rsid w:val="00E251A8"/>
    <w:rsid w:val="00E256F6"/>
    <w:rsid w:val="00E26040"/>
    <w:rsid w:val="00E27480"/>
    <w:rsid w:val="00E3181A"/>
    <w:rsid w:val="00E31BD4"/>
    <w:rsid w:val="00E3238F"/>
    <w:rsid w:val="00E32F44"/>
    <w:rsid w:val="00E33067"/>
    <w:rsid w:val="00E332CD"/>
    <w:rsid w:val="00E33D4B"/>
    <w:rsid w:val="00E34224"/>
    <w:rsid w:val="00E342E5"/>
    <w:rsid w:val="00E34326"/>
    <w:rsid w:val="00E35861"/>
    <w:rsid w:val="00E362C8"/>
    <w:rsid w:val="00E37005"/>
    <w:rsid w:val="00E37CDA"/>
    <w:rsid w:val="00E40040"/>
    <w:rsid w:val="00E40F4E"/>
    <w:rsid w:val="00E412FE"/>
    <w:rsid w:val="00E4175C"/>
    <w:rsid w:val="00E42BC6"/>
    <w:rsid w:val="00E4313F"/>
    <w:rsid w:val="00E43264"/>
    <w:rsid w:val="00E441DF"/>
    <w:rsid w:val="00E44AD9"/>
    <w:rsid w:val="00E4594D"/>
    <w:rsid w:val="00E46D28"/>
    <w:rsid w:val="00E47091"/>
    <w:rsid w:val="00E471B4"/>
    <w:rsid w:val="00E474BD"/>
    <w:rsid w:val="00E47953"/>
    <w:rsid w:val="00E50631"/>
    <w:rsid w:val="00E50D13"/>
    <w:rsid w:val="00E50EE2"/>
    <w:rsid w:val="00E511F5"/>
    <w:rsid w:val="00E513C0"/>
    <w:rsid w:val="00E51527"/>
    <w:rsid w:val="00E51D5E"/>
    <w:rsid w:val="00E51F16"/>
    <w:rsid w:val="00E521B6"/>
    <w:rsid w:val="00E52844"/>
    <w:rsid w:val="00E52A3D"/>
    <w:rsid w:val="00E52F03"/>
    <w:rsid w:val="00E53742"/>
    <w:rsid w:val="00E53BC5"/>
    <w:rsid w:val="00E5404A"/>
    <w:rsid w:val="00E5417B"/>
    <w:rsid w:val="00E545FA"/>
    <w:rsid w:val="00E54DA2"/>
    <w:rsid w:val="00E5539E"/>
    <w:rsid w:val="00E555EC"/>
    <w:rsid w:val="00E56435"/>
    <w:rsid w:val="00E56B1B"/>
    <w:rsid w:val="00E571A0"/>
    <w:rsid w:val="00E5780C"/>
    <w:rsid w:val="00E6049D"/>
    <w:rsid w:val="00E60C45"/>
    <w:rsid w:val="00E61689"/>
    <w:rsid w:val="00E616EE"/>
    <w:rsid w:val="00E636DE"/>
    <w:rsid w:val="00E63EA8"/>
    <w:rsid w:val="00E642DC"/>
    <w:rsid w:val="00E64D45"/>
    <w:rsid w:val="00E64D5D"/>
    <w:rsid w:val="00E662A1"/>
    <w:rsid w:val="00E714D7"/>
    <w:rsid w:val="00E718CF"/>
    <w:rsid w:val="00E722DC"/>
    <w:rsid w:val="00E7276D"/>
    <w:rsid w:val="00E72D58"/>
    <w:rsid w:val="00E73DD7"/>
    <w:rsid w:val="00E74604"/>
    <w:rsid w:val="00E7514C"/>
    <w:rsid w:val="00E7523C"/>
    <w:rsid w:val="00E7531E"/>
    <w:rsid w:val="00E767B9"/>
    <w:rsid w:val="00E77029"/>
    <w:rsid w:val="00E8013C"/>
    <w:rsid w:val="00E80888"/>
    <w:rsid w:val="00E808DF"/>
    <w:rsid w:val="00E85477"/>
    <w:rsid w:val="00E85811"/>
    <w:rsid w:val="00E85905"/>
    <w:rsid w:val="00E85A74"/>
    <w:rsid w:val="00E85D01"/>
    <w:rsid w:val="00E8685F"/>
    <w:rsid w:val="00E8730D"/>
    <w:rsid w:val="00E87719"/>
    <w:rsid w:val="00E87BEE"/>
    <w:rsid w:val="00E9024D"/>
    <w:rsid w:val="00E9076F"/>
    <w:rsid w:val="00E911FE"/>
    <w:rsid w:val="00E92129"/>
    <w:rsid w:val="00E92616"/>
    <w:rsid w:val="00E9345C"/>
    <w:rsid w:val="00E93591"/>
    <w:rsid w:val="00E9422F"/>
    <w:rsid w:val="00E9434E"/>
    <w:rsid w:val="00E95409"/>
    <w:rsid w:val="00E9607B"/>
    <w:rsid w:val="00E968E7"/>
    <w:rsid w:val="00E977EE"/>
    <w:rsid w:val="00EA0F1F"/>
    <w:rsid w:val="00EA1421"/>
    <w:rsid w:val="00EA16F4"/>
    <w:rsid w:val="00EA1B47"/>
    <w:rsid w:val="00EA49EA"/>
    <w:rsid w:val="00EA525D"/>
    <w:rsid w:val="00EA7AC2"/>
    <w:rsid w:val="00EB112E"/>
    <w:rsid w:val="00EB1585"/>
    <w:rsid w:val="00EB1E9D"/>
    <w:rsid w:val="00EB1FCE"/>
    <w:rsid w:val="00EB2075"/>
    <w:rsid w:val="00EB2731"/>
    <w:rsid w:val="00EB351C"/>
    <w:rsid w:val="00EB3D2C"/>
    <w:rsid w:val="00EB3D7B"/>
    <w:rsid w:val="00EB40C7"/>
    <w:rsid w:val="00EB5143"/>
    <w:rsid w:val="00EB6C08"/>
    <w:rsid w:val="00EC0416"/>
    <w:rsid w:val="00EC2C76"/>
    <w:rsid w:val="00EC2EF4"/>
    <w:rsid w:val="00EC41D0"/>
    <w:rsid w:val="00EC424F"/>
    <w:rsid w:val="00EC4E28"/>
    <w:rsid w:val="00EC4E34"/>
    <w:rsid w:val="00EC58D8"/>
    <w:rsid w:val="00EC5A40"/>
    <w:rsid w:val="00EC5CED"/>
    <w:rsid w:val="00EC684A"/>
    <w:rsid w:val="00ED06F9"/>
    <w:rsid w:val="00ED0CAF"/>
    <w:rsid w:val="00ED11C4"/>
    <w:rsid w:val="00ED307B"/>
    <w:rsid w:val="00ED40BC"/>
    <w:rsid w:val="00ED419F"/>
    <w:rsid w:val="00ED447D"/>
    <w:rsid w:val="00ED453A"/>
    <w:rsid w:val="00ED4D5D"/>
    <w:rsid w:val="00ED61BA"/>
    <w:rsid w:val="00ED66B5"/>
    <w:rsid w:val="00ED6E87"/>
    <w:rsid w:val="00ED7C24"/>
    <w:rsid w:val="00EE0A60"/>
    <w:rsid w:val="00EE12F7"/>
    <w:rsid w:val="00EE1419"/>
    <w:rsid w:val="00EE18C0"/>
    <w:rsid w:val="00EE27CD"/>
    <w:rsid w:val="00EE28B9"/>
    <w:rsid w:val="00EE312A"/>
    <w:rsid w:val="00EE346C"/>
    <w:rsid w:val="00EE3C13"/>
    <w:rsid w:val="00EE3FC4"/>
    <w:rsid w:val="00EE59F0"/>
    <w:rsid w:val="00EE5C1A"/>
    <w:rsid w:val="00EE62B3"/>
    <w:rsid w:val="00EE6A35"/>
    <w:rsid w:val="00EE7013"/>
    <w:rsid w:val="00EE733F"/>
    <w:rsid w:val="00EE7F89"/>
    <w:rsid w:val="00EF0361"/>
    <w:rsid w:val="00EF041C"/>
    <w:rsid w:val="00EF224C"/>
    <w:rsid w:val="00EF3EFA"/>
    <w:rsid w:val="00EF411F"/>
    <w:rsid w:val="00EF4720"/>
    <w:rsid w:val="00EF479E"/>
    <w:rsid w:val="00EF5B01"/>
    <w:rsid w:val="00EF5D97"/>
    <w:rsid w:val="00EF61B9"/>
    <w:rsid w:val="00EF6499"/>
    <w:rsid w:val="00EF66EF"/>
    <w:rsid w:val="00EF7461"/>
    <w:rsid w:val="00EF76A5"/>
    <w:rsid w:val="00EF7985"/>
    <w:rsid w:val="00EF7B3F"/>
    <w:rsid w:val="00F02468"/>
    <w:rsid w:val="00F0388A"/>
    <w:rsid w:val="00F04C3E"/>
    <w:rsid w:val="00F05EDB"/>
    <w:rsid w:val="00F072F3"/>
    <w:rsid w:val="00F07460"/>
    <w:rsid w:val="00F109AD"/>
    <w:rsid w:val="00F112F4"/>
    <w:rsid w:val="00F11359"/>
    <w:rsid w:val="00F113ED"/>
    <w:rsid w:val="00F11523"/>
    <w:rsid w:val="00F117EB"/>
    <w:rsid w:val="00F11C5D"/>
    <w:rsid w:val="00F12267"/>
    <w:rsid w:val="00F127D8"/>
    <w:rsid w:val="00F127FB"/>
    <w:rsid w:val="00F12F46"/>
    <w:rsid w:val="00F13682"/>
    <w:rsid w:val="00F137CC"/>
    <w:rsid w:val="00F15154"/>
    <w:rsid w:val="00F151BA"/>
    <w:rsid w:val="00F17244"/>
    <w:rsid w:val="00F17638"/>
    <w:rsid w:val="00F17BD0"/>
    <w:rsid w:val="00F20032"/>
    <w:rsid w:val="00F201AC"/>
    <w:rsid w:val="00F204D6"/>
    <w:rsid w:val="00F21ACF"/>
    <w:rsid w:val="00F21DDB"/>
    <w:rsid w:val="00F227BF"/>
    <w:rsid w:val="00F22E4E"/>
    <w:rsid w:val="00F233A7"/>
    <w:rsid w:val="00F23DFE"/>
    <w:rsid w:val="00F242CE"/>
    <w:rsid w:val="00F243F1"/>
    <w:rsid w:val="00F244AE"/>
    <w:rsid w:val="00F25AB9"/>
    <w:rsid w:val="00F2645B"/>
    <w:rsid w:val="00F268F2"/>
    <w:rsid w:val="00F26E04"/>
    <w:rsid w:val="00F270D4"/>
    <w:rsid w:val="00F27A79"/>
    <w:rsid w:val="00F30063"/>
    <w:rsid w:val="00F304E6"/>
    <w:rsid w:val="00F3051B"/>
    <w:rsid w:val="00F30689"/>
    <w:rsid w:val="00F30AD7"/>
    <w:rsid w:val="00F30B5C"/>
    <w:rsid w:val="00F31260"/>
    <w:rsid w:val="00F32BB6"/>
    <w:rsid w:val="00F3396F"/>
    <w:rsid w:val="00F33B7B"/>
    <w:rsid w:val="00F33EC6"/>
    <w:rsid w:val="00F33FFF"/>
    <w:rsid w:val="00F3418A"/>
    <w:rsid w:val="00F34529"/>
    <w:rsid w:val="00F348AB"/>
    <w:rsid w:val="00F34F73"/>
    <w:rsid w:val="00F35A91"/>
    <w:rsid w:val="00F36512"/>
    <w:rsid w:val="00F369E4"/>
    <w:rsid w:val="00F36A09"/>
    <w:rsid w:val="00F3727E"/>
    <w:rsid w:val="00F374F9"/>
    <w:rsid w:val="00F37B10"/>
    <w:rsid w:val="00F405B7"/>
    <w:rsid w:val="00F41518"/>
    <w:rsid w:val="00F41D14"/>
    <w:rsid w:val="00F43F33"/>
    <w:rsid w:val="00F43F3C"/>
    <w:rsid w:val="00F44BB9"/>
    <w:rsid w:val="00F454CB"/>
    <w:rsid w:val="00F45ADC"/>
    <w:rsid w:val="00F45D36"/>
    <w:rsid w:val="00F462AA"/>
    <w:rsid w:val="00F46B89"/>
    <w:rsid w:val="00F4754A"/>
    <w:rsid w:val="00F501EF"/>
    <w:rsid w:val="00F5043F"/>
    <w:rsid w:val="00F50F63"/>
    <w:rsid w:val="00F5187C"/>
    <w:rsid w:val="00F51CD8"/>
    <w:rsid w:val="00F51F9A"/>
    <w:rsid w:val="00F52706"/>
    <w:rsid w:val="00F53435"/>
    <w:rsid w:val="00F53568"/>
    <w:rsid w:val="00F53888"/>
    <w:rsid w:val="00F54F4B"/>
    <w:rsid w:val="00F576AB"/>
    <w:rsid w:val="00F57EDF"/>
    <w:rsid w:val="00F6009E"/>
    <w:rsid w:val="00F617B4"/>
    <w:rsid w:val="00F618EB"/>
    <w:rsid w:val="00F61C3E"/>
    <w:rsid w:val="00F6336A"/>
    <w:rsid w:val="00F63985"/>
    <w:rsid w:val="00F639E2"/>
    <w:rsid w:val="00F63CE8"/>
    <w:rsid w:val="00F63EB4"/>
    <w:rsid w:val="00F6467F"/>
    <w:rsid w:val="00F662F8"/>
    <w:rsid w:val="00F669CE"/>
    <w:rsid w:val="00F66AE0"/>
    <w:rsid w:val="00F70C34"/>
    <w:rsid w:val="00F70D9E"/>
    <w:rsid w:val="00F71223"/>
    <w:rsid w:val="00F721C9"/>
    <w:rsid w:val="00F72DD2"/>
    <w:rsid w:val="00F7311A"/>
    <w:rsid w:val="00F73B14"/>
    <w:rsid w:val="00F74DAC"/>
    <w:rsid w:val="00F7737A"/>
    <w:rsid w:val="00F7798D"/>
    <w:rsid w:val="00F80C5F"/>
    <w:rsid w:val="00F8141D"/>
    <w:rsid w:val="00F81A76"/>
    <w:rsid w:val="00F81CE5"/>
    <w:rsid w:val="00F85957"/>
    <w:rsid w:val="00F85A83"/>
    <w:rsid w:val="00F865A9"/>
    <w:rsid w:val="00F8670A"/>
    <w:rsid w:val="00F87B32"/>
    <w:rsid w:val="00F87DC8"/>
    <w:rsid w:val="00F87E2D"/>
    <w:rsid w:val="00F907C3"/>
    <w:rsid w:val="00F91CCC"/>
    <w:rsid w:val="00F91E22"/>
    <w:rsid w:val="00F93B61"/>
    <w:rsid w:val="00F9407E"/>
    <w:rsid w:val="00F94B97"/>
    <w:rsid w:val="00F95AD0"/>
    <w:rsid w:val="00F97EEB"/>
    <w:rsid w:val="00FA00F4"/>
    <w:rsid w:val="00FA064A"/>
    <w:rsid w:val="00FA1124"/>
    <w:rsid w:val="00FA13F8"/>
    <w:rsid w:val="00FA1B7F"/>
    <w:rsid w:val="00FA233C"/>
    <w:rsid w:val="00FA2549"/>
    <w:rsid w:val="00FA28DD"/>
    <w:rsid w:val="00FA31C2"/>
    <w:rsid w:val="00FA37D0"/>
    <w:rsid w:val="00FA38BD"/>
    <w:rsid w:val="00FA3901"/>
    <w:rsid w:val="00FA3A47"/>
    <w:rsid w:val="00FA5130"/>
    <w:rsid w:val="00FA5CA6"/>
    <w:rsid w:val="00FA7735"/>
    <w:rsid w:val="00FA78F6"/>
    <w:rsid w:val="00FA7B23"/>
    <w:rsid w:val="00FB1D70"/>
    <w:rsid w:val="00FB2208"/>
    <w:rsid w:val="00FB31EE"/>
    <w:rsid w:val="00FB3E06"/>
    <w:rsid w:val="00FB4E71"/>
    <w:rsid w:val="00FB5131"/>
    <w:rsid w:val="00FB594D"/>
    <w:rsid w:val="00FB5F8C"/>
    <w:rsid w:val="00FB710B"/>
    <w:rsid w:val="00FB7876"/>
    <w:rsid w:val="00FC015A"/>
    <w:rsid w:val="00FC018A"/>
    <w:rsid w:val="00FC0415"/>
    <w:rsid w:val="00FC099F"/>
    <w:rsid w:val="00FC1348"/>
    <w:rsid w:val="00FC13DB"/>
    <w:rsid w:val="00FC1434"/>
    <w:rsid w:val="00FC1D13"/>
    <w:rsid w:val="00FC24C6"/>
    <w:rsid w:val="00FC29B0"/>
    <w:rsid w:val="00FC330B"/>
    <w:rsid w:val="00FC3A55"/>
    <w:rsid w:val="00FC6580"/>
    <w:rsid w:val="00FC6582"/>
    <w:rsid w:val="00FC68E5"/>
    <w:rsid w:val="00FC78C1"/>
    <w:rsid w:val="00FC7ACE"/>
    <w:rsid w:val="00FC7FD2"/>
    <w:rsid w:val="00FD0626"/>
    <w:rsid w:val="00FD0761"/>
    <w:rsid w:val="00FD0D34"/>
    <w:rsid w:val="00FD18FE"/>
    <w:rsid w:val="00FD2052"/>
    <w:rsid w:val="00FD30D0"/>
    <w:rsid w:val="00FD4785"/>
    <w:rsid w:val="00FD5235"/>
    <w:rsid w:val="00FD5594"/>
    <w:rsid w:val="00FD58CF"/>
    <w:rsid w:val="00FD6089"/>
    <w:rsid w:val="00FD6396"/>
    <w:rsid w:val="00FD640D"/>
    <w:rsid w:val="00FD6FB0"/>
    <w:rsid w:val="00FD70F0"/>
    <w:rsid w:val="00FE03DB"/>
    <w:rsid w:val="00FE04C5"/>
    <w:rsid w:val="00FE087E"/>
    <w:rsid w:val="00FE2022"/>
    <w:rsid w:val="00FE227B"/>
    <w:rsid w:val="00FE27B2"/>
    <w:rsid w:val="00FE2E6E"/>
    <w:rsid w:val="00FE32C3"/>
    <w:rsid w:val="00FE3757"/>
    <w:rsid w:val="00FE395C"/>
    <w:rsid w:val="00FE4897"/>
    <w:rsid w:val="00FE4FE7"/>
    <w:rsid w:val="00FE570D"/>
    <w:rsid w:val="00FE57AE"/>
    <w:rsid w:val="00FE59C0"/>
    <w:rsid w:val="00FE69B3"/>
    <w:rsid w:val="00FE6A12"/>
    <w:rsid w:val="00FF060C"/>
    <w:rsid w:val="00FF0C91"/>
    <w:rsid w:val="00FF12CE"/>
    <w:rsid w:val="00FF1CC0"/>
    <w:rsid w:val="00FF1D11"/>
    <w:rsid w:val="00FF27D5"/>
    <w:rsid w:val="00FF2B0F"/>
    <w:rsid w:val="00FF3259"/>
    <w:rsid w:val="00FF34E1"/>
    <w:rsid w:val="00FF3737"/>
    <w:rsid w:val="00FF41C7"/>
    <w:rsid w:val="00FF42C7"/>
    <w:rsid w:val="00FF4408"/>
    <w:rsid w:val="00FF4FD7"/>
    <w:rsid w:val="00FF6014"/>
    <w:rsid w:val="00FF63FD"/>
    <w:rsid w:val="00FF6D25"/>
    <w:rsid w:val="00FF75B6"/>
    <w:rsid w:val="00FF7651"/>
    <w:rsid w:val="00FF7B75"/>
    <w:rsid w:val="00FF7B97"/>
    <w:rsid w:val="00FF7D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21" style="mso-position-vertical-relative:line" fill="f" fillcolor="#bbe0e3" stroke="f">
      <v:fill color="#bbe0e3" on="f"/>
      <v:stroke on="f"/>
    </o:shapedefaults>
    <o:shapelayout v:ext="edit">
      <o:idmap v:ext="edit" data="1"/>
    </o:shapelayout>
  </w:shapeDefaults>
  <w:doNotEmbedSmartTags/>
  <w:decimalSymbol w:val="."/>
  <w:listSeparator w:val=","/>
  <w14:docId w14:val="4B0887A4"/>
  <w15:docId w15:val="{3CB4C84E-25D2-4F29-9C79-A4A9FEA329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30A9C"/>
  </w:style>
  <w:style w:type="paragraph" w:styleId="Heading1">
    <w:name w:val="heading 1"/>
    <w:basedOn w:val="Normal"/>
    <w:next w:val="Normal"/>
    <w:link w:val="Heading1Char"/>
    <w:qFormat/>
    <w:rsid w:val="0026146F"/>
    <w:pPr>
      <w:keepNext/>
      <w:pageBreakBefore/>
      <w:spacing w:before="240" w:after="240"/>
      <w:outlineLvl w:val="0"/>
    </w:pPr>
    <w:rPr>
      <w:rFonts w:ascii="Arial" w:hAnsi="Arial"/>
      <w:b/>
      <w:kern w:val="28"/>
      <w:sz w:val="40"/>
      <w:szCs w:val="36"/>
    </w:rPr>
  </w:style>
  <w:style w:type="paragraph" w:styleId="Heading2">
    <w:name w:val="heading 2"/>
    <w:basedOn w:val="Normal"/>
    <w:next w:val="Normal"/>
    <w:link w:val="Heading2Char"/>
    <w:autoRedefine/>
    <w:qFormat/>
    <w:rsid w:val="00E14151"/>
    <w:pPr>
      <w:keepNext/>
      <w:spacing w:before="240" w:after="120"/>
      <w:outlineLvl w:val="1"/>
      <w:pPrChange w:id="0" w:author="Tom Bergeron" w:date="2022-11-11T09:11:00Z">
        <w:pPr>
          <w:keepNext/>
          <w:spacing w:before="240" w:after="120"/>
          <w:outlineLvl w:val="1"/>
        </w:pPr>
      </w:pPrChange>
    </w:pPr>
    <w:rPr>
      <w:rFonts w:ascii="Arial" w:hAnsi="Arial" w:cs="Arial"/>
      <w:b/>
      <w:bCs/>
      <w:iCs/>
      <w:sz w:val="32"/>
      <w:szCs w:val="28"/>
      <w:rPrChange w:id="0" w:author="Tom Bergeron" w:date="2022-11-11T09:11:00Z">
        <w:rPr>
          <w:rFonts w:ascii="Arial" w:hAnsi="Arial" w:cs="Arial"/>
          <w:b/>
          <w:bCs/>
          <w:iCs/>
          <w:sz w:val="32"/>
          <w:szCs w:val="28"/>
          <w:lang w:val="en-US" w:eastAsia="en-US" w:bidi="ar-SA"/>
        </w:rPr>
      </w:rPrChange>
    </w:rPr>
  </w:style>
  <w:style w:type="paragraph" w:styleId="Heading3">
    <w:name w:val="heading 3"/>
    <w:basedOn w:val="Normal"/>
    <w:next w:val="Normal"/>
    <w:link w:val="Heading3Char"/>
    <w:autoRedefine/>
    <w:qFormat/>
    <w:rsid w:val="00C67678"/>
    <w:pPr>
      <w:keepNext/>
      <w:spacing w:before="160" w:after="60"/>
      <w:outlineLvl w:val="2"/>
      <w:pPrChange w:id="1" w:author="Tom Bergeron" w:date="2022-11-11T09:10:00Z">
        <w:pPr>
          <w:keepNext/>
          <w:spacing w:before="160" w:after="60"/>
          <w:outlineLvl w:val="2"/>
        </w:pPr>
      </w:pPrChange>
    </w:pPr>
    <w:rPr>
      <w:rFonts w:ascii="Arial" w:hAnsi="Arial" w:cs="Arial"/>
      <w:b/>
      <w:sz w:val="24"/>
      <w:szCs w:val="26"/>
      <w:rPrChange w:id="1" w:author="Tom Bergeron" w:date="2022-11-11T09:10:00Z">
        <w:rPr>
          <w:rFonts w:ascii="Arial" w:hAnsi="Arial" w:cs="Arial"/>
          <w:b/>
          <w:sz w:val="24"/>
          <w:szCs w:val="26"/>
          <w:lang w:val="en-US" w:eastAsia="en-US" w:bidi="ar-SA"/>
        </w:rPr>
      </w:rPrChange>
    </w:rPr>
  </w:style>
  <w:style w:type="paragraph" w:styleId="Heading4">
    <w:name w:val="heading 4"/>
    <w:basedOn w:val="Normal"/>
    <w:next w:val="Normal"/>
    <w:link w:val="Heading4Char"/>
    <w:autoRedefine/>
    <w:qFormat/>
    <w:rsid w:val="00EC684A"/>
    <w:pPr>
      <w:keepNext/>
      <w:spacing w:before="120" w:after="60"/>
      <w:outlineLvl w:val="3"/>
      <w:pPrChange w:id="2" w:author="Tom Bergeron" w:date="2022-11-11T09:06:00Z">
        <w:pPr>
          <w:keepNext/>
          <w:spacing w:before="120" w:after="60"/>
          <w:outlineLvl w:val="3"/>
        </w:pPr>
      </w:pPrChange>
    </w:pPr>
    <w:rPr>
      <w:rFonts w:ascii="Arial" w:hAnsi="Arial"/>
      <w:b/>
      <w:bCs/>
      <w:szCs w:val="28"/>
      <w:rPrChange w:id="2" w:author="Tom Bergeron" w:date="2022-11-11T09:06:00Z">
        <w:rPr>
          <w:rFonts w:ascii="Arial" w:hAnsi="Arial"/>
          <w:b/>
          <w:bCs/>
          <w:szCs w:val="28"/>
          <w:lang w:val="en-US" w:eastAsia="en-US" w:bidi="ar-SA"/>
        </w:rPr>
      </w:rPrChange>
    </w:rPr>
  </w:style>
  <w:style w:type="paragraph" w:styleId="Heading5">
    <w:name w:val="heading 5"/>
    <w:basedOn w:val="Normal"/>
    <w:next w:val="Normal"/>
    <w:link w:val="Heading5Char"/>
    <w:rsid w:val="00E9422F"/>
    <w:pPr>
      <w:spacing w:before="120"/>
      <w:outlineLvl w:val="4"/>
    </w:pPr>
    <w:rPr>
      <w:b/>
      <w:bCs/>
      <w:iCs/>
      <w:szCs w:val="26"/>
    </w:rPr>
  </w:style>
  <w:style w:type="paragraph" w:styleId="Heading6">
    <w:name w:val="heading 6"/>
    <w:basedOn w:val="Normal"/>
    <w:next w:val="Normal"/>
    <w:link w:val="Heading6Char"/>
    <w:rsid w:val="00110D46"/>
    <w:pPr>
      <w:spacing w:before="240" w:after="60"/>
      <w:outlineLvl w:val="5"/>
    </w:pPr>
    <w:rPr>
      <w:b/>
      <w:bCs/>
      <w:sz w:val="22"/>
      <w:szCs w:val="22"/>
    </w:rPr>
  </w:style>
  <w:style w:type="paragraph" w:styleId="Heading7">
    <w:name w:val="heading 7"/>
    <w:basedOn w:val="Normal"/>
    <w:next w:val="Normal"/>
    <w:link w:val="Heading7Char"/>
    <w:rsid w:val="00110D46"/>
    <w:pPr>
      <w:spacing w:before="240" w:after="60"/>
      <w:outlineLvl w:val="6"/>
    </w:pPr>
    <w:rPr>
      <w:sz w:val="24"/>
      <w:szCs w:val="24"/>
    </w:rPr>
  </w:style>
  <w:style w:type="paragraph" w:styleId="Heading8">
    <w:name w:val="heading 8"/>
    <w:basedOn w:val="Normal"/>
    <w:next w:val="Normal"/>
    <w:link w:val="Heading8Char"/>
    <w:rsid w:val="00110D46"/>
    <w:pPr>
      <w:spacing w:before="240" w:after="60"/>
      <w:outlineLvl w:val="7"/>
    </w:pPr>
    <w:rPr>
      <w:i/>
      <w:iCs/>
      <w:sz w:val="24"/>
      <w:szCs w:val="24"/>
    </w:rPr>
  </w:style>
  <w:style w:type="paragraph" w:styleId="Heading9">
    <w:name w:val="heading 9"/>
    <w:basedOn w:val="Normal"/>
    <w:next w:val="Normal"/>
    <w:rsid w:val="00110D46"/>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6146F"/>
    <w:rPr>
      <w:rFonts w:ascii="Arial" w:hAnsi="Arial"/>
      <w:b/>
      <w:kern w:val="28"/>
      <w:sz w:val="40"/>
      <w:szCs w:val="36"/>
    </w:rPr>
  </w:style>
  <w:style w:type="character" w:customStyle="1" w:styleId="Heading2Char">
    <w:name w:val="Heading 2 Char"/>
    <w:link w:val="Heading2"/>
    <w:rsid w:val="00E14151"/>
    <w:rPr>
      <w:rFonts w:ascii="Arial" w:hAnsi="Arial" w:cs="Arial"/>
      <w:b/>
      <w:bCs/>
      <w:iCs/>
      <w:sz w:val="32"/>
      <w:szCs w:val="28"/>
    </w:rPr>
  </w:style>
  <w:style w:type="character" w:customStyle="1" w:styleId="Heading3Char">
    <w:name w:val="Heading 3 Char"/>
    <w:link w:val="Heading3"/>
    <w:rsid w:val="00C67678"/>
    <w:rPr>
      <w:rFonts w:ascii="Arial" w:hAnsi="Arial" w:cs="Arial"/>
      <w:b/>
      <w:sz w:val="24"/>
      <w:szCs w:val="26"/>
    </w:rPr>
  </w:style>
  <w:style w:type="character" w:customStyle="1" w:styleId="Heading5Char">
    <w:name w:val="Heading 5 Char"/>
    <w:link w:val="Heading5"/>
    <w:rsid w:val="00E9422F"/>
    <w:rPr>
      <w:b/>
      <w:bCs/>
      <w:iCs/>
      <w:szCs w:val="26"/>
      <w:lang w:val="en-US" w:eastAsia="en-US" w:bidi="ar-SA"/>
    </w:rPr>
  </w:style>
  <w:style w:type="character" w:customStyle="1" w:styleId="Heading6Char">
    <w:name w:val="Heading 6 Char"/>
    <w:link w:val="Heading6"/>
    <w:rsid w:val="00110D46"/>
    <w:rPr>
      <w:b/>
      <w:bCs/>
      <w:sz w:val="22"/>
      <w:szCs w:val="22"/>
      <w:lang w:val="en-US" w:eastAsia="en-US" w:bidi="ar-SA"/>
    </w:rPr>
  </w:style>
  <w:style w:type="character" w:customStyle="1" w:styleId="Heading7Char">
    <w:name w:val="Heading 7 Char"/>
    <w:link w:val="Heading7"/>
    <w:rsid w:val="00110D46"/>
    <w:rPr>
      <w:sz w:val="24"/>
      <w:szCs w:val="24"/>
      <w:lang w:val="en-US" w:eastAsia="en-US" w:bidi="ar-SA"/>
    </w:rPr>
  </w:style>
  <w:style w:type="character" w:customStyle="1" w:styleId="Heading8Char">
    <w:name w:val="Heading 8 Char"/>
    <w:link w:val="Heading8"/>
    <w:rsid w:val="00110D46"/>
    <w:rPr>
      <w:i/>
      <w:iCs/>
      <w:sz w:val="24"/>
      <w:szCs w:val="24"/>
      <w:lang w:val="en-US" w:eastAsia="en-US" w:bidi="ar-SA"/>
    </w:rPr>
  </w:style>
  <w:style w:type="paragraph" w:styleId="BodyText">
    <w:name w:val="Body Text"/>
    <w:basedOn w:val="Normal"/>
    <w:rsid w:val="00110D46"/>
    <w:pPr>
      <w:spacing w:after="120"/>
    </w:pPr>
  </w:style>
  <w:style w:type="paragraph" w:styleId="Header">
    <w:name w:val="header"/>
    <w:basedOn w:val="Normal"/>
    <w:rsid w:val="00B603EE"/>
    <w:pPr>
      <w:pBdr>
        <w:bottom w:val="single" w:sz="18" w:space="6" w:color="333399"/>
      </w:pBdr>
      <w:tabs>
        <w:tab w:val="center" w:pos="4680"/>
        <w:tab w:val="right" w:pos="9360"/>
      </w:tabs>
    </w:pPr>
  </w:style>
  <w:style w:type="paragraph" w:styleId="Footer">
    <w:name w:val="footer"/>
    <w:basedOn w:val="Normal"/>
    <w:rsid w:val="000E4B99"/>
    <w:pPr>
      <w:pBdr>
        <w:top w:val="single" w:sz="18" w:space="6" w:color="333399"/>
      </w:pBdr>
      <w:tabs>
        <w:tab w:val="center" w:pos="4680"/>
        <w:tab w:val="right" w:pos="9360"/>
      </w:tabs>
    </w:pPr>
  </w:style>
  <w:style w:type="paragraph" w:styleId="TOC1">
    <w:name w:val="toc 1"/>
    <w:basedOn w:val="Normal"/>
    <w:next w:val="TOC2"/>
    <w:uiPriority w:val="39"/>
    <w:rsid w:val="009021A3"/>
    <w:pPr>
      <w:keepNext/>
      <w:spacing w:before="120"/>
    </w:pPr>
    <w:rPr>
      <w:rFonts w:ascii="Arial" w:hAnsi="Arial"/>
      <w:b/>
      <w:caps/>
    </w:rPr>
  </w:style>
  <w:style w:type="paragraph" w:styleId="TOC2">
    <w:name w:val="toc 2"/>
    <w:basedOn w:val="Normal"/>
    <w:next w:val="Normal"/>
    <w:uiPriority w:val="39"/>
    <w:rsid w:val="00110D46"/>
    <w:pPr>
      <w:ind w:left="200"/>
    </w:pPr>
    <w:rPr>
      <w:rFonts w:ascii="Arial" w:hAnsi="Arial"/>
      <w:smallCaps/>
    </w:rPr>
  </w:style>
  <w:style w:type="paragraph" w:styleId="TOC3">
    <w:name w:val="toc 3"/>
    <w:basedOn w:val="Normal"/>
    <w:next w:val="Normal"/>
    <w:autoRedefine/>
    <w:uiPriority w:val="39"/>
    <w:rsid w:val="00E14151"/>
    <w:pPr>
      <w:tabs>
        <w:tab w:val="right" w:leader="dot" w:pos="8900"/>
      </w:tabs>
      <w:ind w:left="400"/>
      <w:pPrChange w:id="3" w:author="Tom Bergeron" w:date="2022-11-11T09:11:00Z">
        <w:pPr>
          <w:ind w:left="400"/>
        </w:pPr>
      </w:pPrChange>
    </w:pPr>
    <w:rPr>
      <w:rFonts w:ascii="Arial" w:hAnsi="Arial"/>
      <w:smallCaps/>
      <w:rPrChange w:id="3" w:author="Tom Bergeron" w:date="2022-11-11T09:11:00Z">
        <w:rPr>
          <w:rFonts w:ascii="Arial" w:hAnsi="Arial"/>
          <w:smallCaps/>
          <w:lang w:val="en-US" w:eastAsia="en-US" w:bidi="ar-SA"/>
        </w:rPr>
      </w:rPrChange>
    </w:rPr>
  </w:style>
  <w:style w:type="paragraph" w:styleId="TOC4">
    <w:name w:val="toc 4"/>
    <w:basedOn w:val="Normal"/>
    <w:next w:val="Normal"/>
    <w:autoRedefine/>
    <w:uiPriority w:val="39"/>
    <w:rsid w:val="00110D46"/>
    <w:pPr>
      <w:ind w:left="600"/>
    </w:pPr>
  </w:style>
  <w:style w:type="paragraph" w:styleId="Subtitle">
    <w:name w:val="Subtitle"/>
    <w:basedOn w:val="Normal"/>
    <w:link w:val="SubtitleChar"/>
    <w:rsid w:val="00110D46"/>
    <w:pPr>
      <w:jc w:val="center"/>
    </w:pPr>
    <w:rPr>
      <w:rFonts w:ascii="Arial" w:hAnsi="Arial"/>
      <w:b/>
      <w:sz w:val="24"/>
    </w:rPr>
  </w:style>
  <w:style w:type="character" w:customStyle="1" w:styleId="SubtitleChar">
    <w:name w:val="Subtitle Char"/>
    <w:link w:val="Subtitle"/>
    <w:locked/>
    <w:rsid w:val="008D1FE5"/>
    <w:rPr>
      <w:rFonts w:ascii="Arial" w:hAnsi="Arial"/>
      <w:b/>
      <w:sz w:val="24"/>
    </w:rPr>
  </w:style>
  <w:style w:type="character" w:styleId="Hyperlink">
    <w:name w:val="Hyperlink"/>
    <w:uiPriority w:val="99"/>
    <w:rsid w:val="00110D46"/>
    <w:rPr>
      <w:color w:val="0000FF"/>
      <w:u w:val="single"/>
    </w:rPr>
  </w:style>
  <w:style w:type="paragraph" w:styleId="DocumentMap">
    <w:name w:val="Document Map"/>
    <w:basedOn w:val="Normal"/>
    <w:semiHidden/>
    <w:rsid w:val="00110D46"/>
    <w:pPr>
      <w:shd w:val="clear" w:color="auto" w:fill="000080"/>
    </w:pPr>
    <w:rPr>
      <w:rFonts w:ascii="Tahoma" w:hAnsi="Tahoma" w:cs="Tahoma"/>
    </w:rPr>
  </w:style>
  <w:style w:type="paragraph" w:customStyle="1" w:styleId="FootnoteBase">
    <w:name w:val="Footnote Base"/>
    <w:basedOn w:val="Normal"/>
    <w:semiHidden/>
    <w:rsid w:val="00AA2B27"/>
    <w:pPr>
      <w:spacing w:before="240" w:after="120"/>
      <w:ind w:left="1800"/>
      <w:jc w:val="both"/>
    </w:pPr>
    <w:rPr>
      <w:rFonts w:ascii="Arial" w:hAnsi="Arial"/>
      <w:sz w:val="16"/>
    </w:rPr>
  </w:style>
  <w:style w:type="paragraph" w:customStyle="1" w:styleId="HeadingBase">
    <w:name w:val="Heading Base"/>
    <w:basedOn w:val="Normal"/>
    <w:next w:val="BodyText"/>
    <w:semiHidden/>
    <w:pPr>
      <w:keepNext/>
      <w:spacing w:before="240" w:after="120"/>
      <w:ind w:left="1800"/>
      <w:jc w:val="both"/>
    </w:pPr>
    <w:rPr>
      <w:rFonts w:ascii="Arial" w:hAnsi="Arial"/>
      <w:b/>
      <w:kern w:val="28"/>
      <w:sz w:val="36"/>
    </w:rPr>
  </w:style>
  <w:style w:type="paragraph" w:styleId="ListBullet">
    <w:name w:val="List Bullet"/>
    <w:basedOn w:val="Normal"/>
    <w:link w:val="ListBulletChar"/>
    <w:uiPriority w:val="99"/>
    <w:rsid w:val="00110D46"/>
    <w:pPr>
      <w:numPr>
        <w:numId w:val="16"/>
      </w:numPr>
    </w:pPr>
    <w:rPr>
      <w:noProof/>
    </w:rPr>
  </w:style>
  <w:style w:type="character" w:customStyle="1" w:styleId="ListBulletChar">
    <w:name w:val="List Bullet Char"/>
    <w:link w:val="ListBullet"/>
    <w:uiPriority w:val="99"/>
    <w:rsid w:val="00110D46"/>
    <w:rPr>
      <w:noProof/>
    </w:rPr>
  </w:style>
  <w:style w:type="paragraph" w:styleId="ListBullet2">
    <w:name w:val="List Bullet 2"/>
    <w:basedOn w:val="ListBullet"/>
    <w:link w:val="ListBullet2Char"/>
    <w:rsid w:val="00550F97"/>
    <w:pPr>
      <w:numPr>
        <w:numId w:val="1"/>
      </w:numPr>
    </w:pPr>
  </w:style>
  <w:style w:type="character" w:customStyle="1" w:styleId="ListBullet2Char">
    <w:name w:val="List Bullet 2 Char"/>
    <w:basedOn w:val="ListBulletChar"/>
    <w:link w:val="ListBullet2"/>
    <w:rsid w:val="00550F97"/>
    <w:rPr>
      <w:noProof/>
    </w:rPr>
  </w:style>
  <w:style w:type="paragraph" w:styleId="ListContinue">
    <w:name w:val="List Continue"/>
    <w:basedOn w:val="Normal"/>
    <w:rsid w:val="00110D46"/>
    <w:pPr>
      <w:ind w:left="360"/>
    </w:pPr>
  </w:style>
  <w:style w:type="paragraph" w:styleId="ListNumber2">
    <w:name w:val="List Number 2"/>
    <w:basedOn w:val="Normal"/>
    <w:rsid w:val="00CC3E3C"/>
    <w:pPr>
      <w:numPr>
        <w:numId w:val="4"/>
      </w:numPr>
    </w:pPr>
  </w:style>
  <w:style w:type="paragraph" w:customStyle="1" w:styleId="SubtitleCover">
    <w:name w:val="Subtitle Cover"/>
    <w:basedOn w:val="TitleCover"/>
    <w:next w:val="Normal"/>
    <w:semiHidden/>
    <w:rsid w:val="00110D46"/>
    <w:rPr>
      <w:sz w:val="72"/>
    </w:rPr>
  </w:style>
  <w:style w:type="paragraph" w:customStyle="1" w:styleId="TitleCover">
    <w:name w:val="Title Cover"/>
    <w:basedOn w:val="Normal"/>
    <w:next w:val="Normal"/>
    <w:semiHidden/>
    <w:rsid w:val="00110D46"/>
    <w:pPr>
      <w:jc w:val="center"/>
    </w:pPr>
    <w:rPr>
      <w:b/>
      <w:color w:val="000080"/>
      <w:sz w:val="80"/>
    </w:rPr>
  </w:style>
  <w:style w:type="paragraph" w:customStyle="1" w:styleId="TOCBase">
    <w:name w:val="TOC Base"/>
    <w:basedOn w:val="TOC2"/>
    <w:semiHidden/>
    <w:rsid w:val="00110D46"/>
  </w:style>
  <w:style w:type="character" w:styleId="CommentReference">
    <w:name w:val="annotation reference"/>
    <w:basedOn w:val="DefaultParagraphFont"/>
    <w:semiHidden/>
    <w:unhideWhenUsed/>
    <w:rsid w:val="00C343C4"/>
    <w:rPr>
      <w:sz w:val="16"/>
      <w:szCs w:val="16"/>
    </w:rPr>
  </w:style>
  <w:style w:type="paragraph" w:styleId="NormalWeb">
    <w:name w:val="Normal (Web)"/>
    <w:basedOn w:val="Normal"/>
    <w:semiHidden/>
    <w:rsid w:val="00110D46"/>
    <w:rPr>
      <w:sz w:val="24"/>
      <w:szCs w:val="24"/>
    </w:rPr>
  </w:style>
  <w:style w:type="character" w:styleId="PageNumber">
    <w:name w:val="page number"/>
    <w:basedOn w:val="DefaultParagraphFont"/>
    <w:semiHidden/>
    <w:rsid w:val="00110D46"/>
  </w:style>
  <w:style w:type="paragraph" w:styleId="BalloonText">
    <w:name w:val="Balloon Text"/>
    <w:basedOn w:val="Normal"/>
    <w:semiHidden/>
    <w:rsid w:val="00110D46"/>
    <w:rPr>
      <w:rFonts w:ascii="Tahoma" w:hAnsi="Tahoma" w:cs="Tahoma"/>
      <w:sz w:val="16"/>
      <w:szCs w:val="16"/>
    </w:rPr>
  </w:style>
  <w:style w:type="table" w:styleId="TableGrid">
    <w:name w:val="Table Grid"/>
    <w:basedOn w:val="TableNormal"/>
    <w:uiPriority w:val="59"/>
    <w:rsid w:val="00110D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lockText">
    <w:name w:val="Block Text"/>
    <w:basedOn w:val="Normal"/>
    <w:semiHidden/>
    <w:rsid w:val="00110D46"/>
    <w:pPr>
      <w:spacing w:after="120"/>
      <w:ind w:left="1440" w:right="1440"/>
    </w:pPr>
  </w:style>
  <w:style w:type="paragraph" w:styleId="BodyText2">
    <w:name w:val="Body Text 2"/>
    <w:basedOn w:val="Normal"/>
    <w:semiHidden/>
    <w:rsid w:val="00110D46"/>
    <w:pPr>
      <w:spacing w:after="120" w:line="480" w:lineRule="auto"/>
    </w:pPr>
  </w:style>
  <w:style w:type="paragraph" w:styleId="BodyText3">
    <w:name w:val="Body Text 3"/>
    <w:basedOn w:val="Normal"/>
    <w:semiHidden/>
    <w:rsid w:val="00110D46"/>
    <w:pPr>
      <w:spacing w:after="120"/>
    </w:pPr>
    <w:rPr>
      <w:sz w:val="16"/>
      <w:szCs w:val="16"/>
    </w:rPr>
  </w:style>
  <w:style w:type="paragraph" w:styleId="BodyTextFirstIndent">
    <w:name w:val="Body Text First Indent"/>
    <w:basedOn w:val="BodyText"/>
    <w:semiHidden/>
    <w:rsid w:val="00110D46"/>
    <w:pPr>
      <w:ind w:firstLine="210"/>
    </w:pPr>
  </w:style>
  <w:style w:type="paragraph" w:styleId="BodyTextFirstIndent2">
    <w:name w:val="Body Text First Indent 2"/>
    <w:basedOn w:val="Normal"/>
    <w:semiHidden/>
    <w:rsid w:val="00CC3E3C"/>
    <w:pPr>
      <w:spacing w:after="120"/>
      <w:ind w:left="360" w:firstLine="210"/>
    </w:pPr>
  </w:style>
  <w:style w:type="paragraph" w:styleId="Caption">
    <w:name w:val="caption"/>
    <w:basedOn w:val="Normal"/>
    <w:next w:val="Normal"/>
    <w:link w:val="CaptionChar"/>
    <w:qFormat/>
    <w:rsid w:val="00511FBF"/>
    <w:pPr>
      <w:spacing w:before="20" w:after="20"/>
      <w:jc w:val="center"/>
    </w:pPr>
    <w:rPr>
      <w:rFonts w:ascii="Arial" w:hAnsi="Arial"/>
      <w:bCs/>
      <w:sz w:val="16"/>
    </w:rPr>
  </w:style>
  <w:style w:type="character" w:customStyle="1" w:styleId="CaptionChar">
    <w:name w:val="Caption Char"/>
    <w:link w:val="Caption"/>
    <w:rsid w:val="00511FBF"/>
    <w:rPr>
      <w:rFonts w:ascii="Arial" w:hAnsi="Arial"/>
      <w:bCs/>
      <w:sz w:val="16"/>
      <w:lang w:val="en-US" w:eastAsia="en-US" w:bidi="ar-SA"/>
    </w:rPr>
  </w:style>
  <w:style w:type="paragraph" w:styleId="Closing">
    <w:name w:val="Closing"/>
    <w:basedOn w:val="Normal"/>
    <w:semiHidden/>
    <w:rsid w:val="00110D46"/>
    <w:pPr>
      <w:ind w:left="4320"/>
    </w:pPr>
  </w:style>
  <w:style w:type="paragraph" w:styleId="CommentText">
    <w:name w:val="annotation text"/>
    <w:basedOn w:val="Normal"/>
    <w:semiHidden/>
    <w:rsid w:val="00110D46"/>
  </w:style>
  <w:style w:type="paragraph" w:styleId="CommentSubject">
    <w:name w:val="annotation subject"/>
    <w:basedOn w:val="CommentText"/>
    <w:next w:val="CommentText"/>
    <w:semiHidden/>
    <w:rsid w:val="00110D46"/>
    <w:rPr>
      <w:b/>
      <w:bCs/>
    </w:rPr>
  </w:style>
  <w:style w:type="paragraph" w:styleId="Date">
    <w:name w:val="Date"/>
    <w:basedOn w:val="Normal"/>
    <w:next w:val="Normal"/>
    <w:semiHidden/>
    <w:rsid w:val="00110D46"/>
  </w:style>
  <w:style w:type="paragraph" w:styleId="E-mailSignature">
    <w:name w:val="E-mail Signature"/>
    <w:basedOn w:val="Normal"/>
    <w:semiHidden/>
    <w:rsid w:val="00110D46"/>
  </w:style>
  <w:style w:type="paragraph" w:styleId="EndnoteText">
    <w:name w:val="endnote text"/>
    <w:basedOn w:val="Normal"/>
    <w:semiHidden/>
    <w:rsid w:val="00110D46"/>
  </w:style>
  <w:style w:type="paragraph" w:styleId="EnvelopeAddress">
    <w:name w:val="envelope address"/>
    <w:basedOn w:val="Normal"/>
    <w:semiHidden/>
    <w:rsid w:val="00110D46"/>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semiHidden/>
    <w:rsid w:val="00110D46"/>
    <w:rPr>
      <w:rFonts w:ascii="Arial" w:hAnsi="Arial" w:cs="Arial"/>
    </w:rPr>
  </w:style>
  <w:style w:type="paragraph" w:styleId="HTMLAddress">
    <w:name w:val="HTML Address"/>
    <w:basedOn w:val="Normal"/>
    <w:semiHidden/>
    <w:rsid w:val="00110D46"/>
    <w:rPr>
      <w:i/>
      <w:iCs/>
    </w:rPr>
  </w:style>
  <w:style w:type="paragraph" w:styleId="HTMLPreformatted">
    <w:name w:val="HTML Preformatted"/>
    <w:basedOn w:val="Normal"/>
    <w:semiHidden/>
    <w:rsid w:val="00110D46"/>
    <w:rPr>
      <w:rFonts w:ascii="Courier New" w:hAnsi="Courier New" w:cs="Courier New"/>
    </w:rPr>
  </w:style>
  <w:style w:type="paragraph" w:styleId="Index1">
    <w:name w:val="index 1"/>
    <w:basedOn w:val="Normal"/>
    <w:next w:val="Normal"/>
    <w:autoRedefine/>
    <w:semiHidden/>
    <w:rsid w:val="00110D46"/>
    <w:pPr>
      <w:ind w:left="200" w:hanging="200"/>
    </w:pPr>
  </w:style>
  <w:style w:type="paragraph" w:styleId="Index2">
    <w:name w:val="index 2"/>
    <w:basedOn w:val="Normal"/>
    <w:next w:val="Normal"/>
    <w:autoRedefine/>
    <w:semiHidden/>
    <w:rsid w:val="00110D46"/>
    <w:pPr>
      <w:ind w:left="400" w:hanging="200"/>
    </w:pPr>
  </w:style>
  <w:style w:type="paragraph" w:styleId="Index3">
    <w:name w:val="index 3"/>
    <w:basedOn w:val="Normal"/>
    <w:next w:val="Normal"/>
    <w:autoRedefine/>
    <w:semiHidden/>
    <w:rsid w:val="00110D46"/>
    <w:pPr>
      <w:ind w:left="600" w:hanging="200"/>
    </w:pPr>
  </w:style>
  <w:style w:type="paragraph" w:styleId="Index4">
    <w:name w:val="index 4"/>
    <w:basedOn w:val="Normal"/>
    <w:next w:val="Normal"/>
    <w:autoRedefine/>
    <w:semiHidden/>
    <w:rsid w:val="00110D46"/>
    <w:pPr>
      <w:ind w:left="800" w:hanging="200"/>
    </w:pPr>
  </w:style>
  <w:style w:type="paragraph" w:styleId="Index5">
    <w:name w:val="index 5"/>
    <w:basedOn w:val="Normal"/>
    <w:next w:val="Normal"/>
    <w:autoRedefine/>
    <w:semiHidden/>
    <w:rsid w:val="00110D46"/>
    <w:pPr>
      <w:ind w:left="1000" w:hanging="200"/>
    </w:pPr>
  </w:style>
  <w:style w:type="paragraph" w:styleId="Index6">
    <w:name w:val="index 6"/>
    <w:basedOn w:val="Normal"/>
    <w:next w:val="Normal"/>
    <w:autoRedefine/>
    <w:semiHidden/>
    <w:rsid w:val="00110D46"/>
    <w:pPr>
      <w:ind w:left="1200" w:hanging="200"/>
    </w:pPr>
  </w:style>
  <w:style w:type="paragraph" w:styleId="Index7">
    <w:name w:val="index 7"/>
    <w:basedOn w:val="Normal"/>
    <w:next w:val="Normal"/>
    <w:autoRedefine/>
    <w:semiHidden/>
    <w:rsid w:val="00110D46"/>
    <w:pPr>
      <w:ind w:left="1400" w:hanging="200"/>
    </w:pPr>
  </w:style>
  <w:style w:type="paragraph" w:styleId="Index8">
    <w:name w:val="index 8"/>
    <w:basedOn w:val="Normal"/>
    <w:next w:val="Normal"/>
    <w:autoRedefine/>
    <w:semiHidden/>
    <w:rsid w:val="00110D46"/>
    <w:pPr>
      <w:ind w:left="1600" w:hanging="200"/>
    </w:pPr>
  </w:style>
  <w:style w:type="paragraph" w:styleId="Index9">
    <w:name w:val="index 9"/>
    <w:basedOn w:val="Normal"/>
    <w:next w:val="Normal"/>
    <w:autoRedefine/>
    <w:semiHidden/>
    <w:rsid w:val="00110D46"/>
    <w:pPr>
      <w:ind w:left="1800" w:hanging="200"/>
    </w:pPr>
  </w:style>
  <w:style w:type="paragraph" w:styleId="IndexHeading">
    <w:name w:val="index heading"/>
    <w:basedOn w:val="Normal"/>
    <w:next w:val="Index1"/>
    <w:semiHidden/>
    <w:rsid w:val="00110D46"/>
    <w:rPr>
      <w:rFonts w:ascii="Arial" w:hAnsi="Arial" w:cs="Arial"/>
      <w:b/>
      <w:bCs/>
    </w:rPr>
  </w:style>
  <w:style w:type="paragraph" w:styleId="List">
    <w:name w:val="List"/>
    <w:basedOn w:val="Normal"/>
    <w:rsid w:val="00110D46"/>
    <w:pPr>
      <w:ind w:left="360" w:hanging="360"/>
    </w:pPr>
  </w:style>
  <w:style w:type="paragraph" w:styleId="List2">
    <w:name w:val="List 2"/>
    <w:basedOn w:val="Normal"/>
    <w:semiHidden/>
    <w:rsid w:val="00110D46"/>
    <w:pPr>
      <w:ind w:left="720" w:hanging="360"/>
    </w:pPr>
  </w:style>
  <w:style w:type="paragraph" w:styleId="List3">
    <w:name w:val="List 3"/>
    <w:basedOn w:val="Normal"/>
    <w:semiHidden/>
    <w:rsid w:val="00110D46"/>
    <w:pPr>
      <w:ind w:left="1080" w:hanging="360"/>
    </w:pPr>
  </w:style>
  <w:style w:type="paragraph" w:styleId="List4">
    <w:name w:val="List 4"/>
    <w:basedOn w:val="Normal"/>
    <w:semiHidden/>
    <w:rsid w:val="00110D46"/>
    <w:pPr>
      <w:ind w:left="1440" w:hanging="360"/>
    </w:pPr>
  </w:style>
  <w:style w:type="paragraph" w:styleId="List5">
    <w:name w:val="List 5"/>
    <w:basedOn w:val="Normal"/>
    <w:semiHidden/>
    <w:rsid w:val="00110D46"/>
    <w:pPr>
      <w:ind w:left="1800" w:hanging="360"/>
    </w:pPr>
  </w:style>
  <w:style w:type="paragraph" w:styleId="ListBullet5">
    <w:name w:val="List Bullet 5"/>
    <w:basedOn w:val="Normal"/>
    <w:autoRedefine/>
    <w:semiHidden/>
    <w:rsid w:val="00110D46"/>
    <w:pPr>
      <w:numPr>
        <w:numId w:val="2"/>
      </w:numPr>
    </w:pPr>
  </w:style>
  <w:style w:type="paragraph" w:styleId="ListContinue4">
    <w:name w:val="List Continue 4"/>
    <w:basedOn w:val="Normal"/>
    <w:semiHidden/>
    <w:rsid w:val="00110D46"/>
    <w:pPr>
      <w:spacing w:after="120"/>
      <w:ind w:left="1440"/>
    </w:pPr>
  </w:style>
  <w:style w:type="paragraph" w:styleId="ListContinue5">
    <w:name w:val="List Continue 5"/>
    <w:basedOn w:val="Normal"/>
    <w:semiHidden/>
    <w:rsid w:val="00110D46"/>
    <w:pPr>
      <w:spacing w:after="120"/>
      <w:ind w:left="1800"/>
    </w:pPr>
  </w:style>
  <w:style w:type="paragraph" w:styleId="ListNumber4">
    <w:name w:val="List Number 4"/>
    <w:basedOn w:val="Normal"/>
    <w:rsid w:val="00F22E4E"/>
    <w:pPr>
      <w:numPr>
        <w:numId w:val="12"/>
      </w:numPr>
    </w:pPr>
  </w:style>
  <w:style w:type="paragraph" w:styleId="ListNumber5">
    <w:name w:val="List Number 5"/>
    <w:basedOn w:val="Normal"/>
    <w:semiHidden/>
    <w:rsid w:val="00110D46"/>
    <w:pPr>
      <w:numPr>
        <w:numId w:val="5"/>
      </w:numPr>
    </w:pPr>
  </w:style>
  <w:style w:type="paragraph" w:styleId="MacroText">
    <w:name w:val="macro"/>
    <w:semiHidden/>
    <w:rsid w:val="00110D4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semiHidden/>
    <w:rsid w:val="00110D46"/>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Indent">
    <w:name w:val="Normal Indent"/>
    <w:basedOn w:val="Normal"/>
    <w:rsid w:val="00110D46"/>
    <w:pPr>
      <w:ind w:left="720"/>
    </w:pPr>
  </w:style>
  <w:style w:type="paragraph" w:styleId="NoteHeading">
    <w:name w:val="Note Heading"/>
    <w:basedOn w:val="Normal"/>
    <w:next w:val="Normal"/>
    <w:semiHidden/>
    <w:rsid w:val="00110D46"/>
  </w:style>
  <w:style w:type="paragraph" w:styleId="PlainText">
    <w:name w:val="Plain Text"/>
    <w:basedOn w:val="Normal"/>
    <w:link w:val="PlainTextChar"/>
    <w:rsid w:val="009B7153"/>
    <w:rPr>
      <w:rFonts w:ascii="Courier New" w:hAnsi="Courier New" w:cs="Courier New"/>
      <w:sz w:val="18"/>
    </w:rPr>
  </w:style>
  <w:style w:type="character" w:customStyle="1" w:styleId="PlainTextChar">
    <w:name w:val="Plain Text Char"/>
    <w:link w:val="PlainText"/>
    <w:rsid w:val="009B7153"/>
    <w:rPr>
      <w:rFonts w:ascii="Courier New" w:hAnsi="Courier New" w:cs="Courier New"/>
      <w:sz w:val="18"/>
    </w:rPr>
  </w:style>
  <w:style w:type="paragraph" w:styleId="Salutation">
    <w:name w:val="Salutation"/>
    <w:basedOn w:val="Normal"/>
    <w:next w:val="Normal"/>
    <w:semiHidden/>
    <w:rsid w:val="00110D46"/>
  </w:style>
  <w:style w:type="paragraph" w:styleId="Signature">
    <w:name w:val="Signature"/>
    <w:basedOn w:val="Normal"/>
    <w:semiHidden/>
    <w:rsid w:val="00110D46"/>
    <w:pPr>
      <w:ind w:left="4320"/>
    </w:pPr>
  </w:style>
  <w:style w:type="paragraph" w:styleId="TableofAuthorities">
    <w:name w:val="table of authorities"/>
    <w:basedOn w:val="Normal"/>
    <w:next w:val="Normal"/>
    <w:semiHidden/>
    <w:rsid w:val="00110D46"/>
    <w:pPr>
      <w:ind w:left="200" w:hanging="200"/>
    </w:pPr>
  </w:style>
  <w:style w:type="paragraph" w:styleId="TableofFigures">
    <w:name w:val="table of figures"/>
    <w:basedOn w:val="Normal"/>
    <w:next w:val="Normal"/>
    <w:semiHidden/>
    <w:rsid w:val="00110D46"/>
    <w:pPr>
      <w:ind w:left="400" w:hanging="400"/>
    </w:pPr>
  </w:style>
  <w:style w:type="paragraph" w:styleId="TOAHeading">
    <w:name w:val="toa heading"/>
    <w:basedOn w:val="Normal"/>
    <w:next w:val="Normal"/>
    <w:semiHidden/>
    <w:rsid w:val="00110D46"/>
    <w:pPr>
      <w:spacing w:before="120"/>
    </w:pPr>
    <w:rPr>
      <w:rFonts w:ascii="Arial" w:hAnsi="Arial" w:cs="Arial"/>
      <w:b/>
      <w:bCs/>
      <w:sz w:val="24"/>
      <w:szCs w:val="24"/>
    </w:rPr>
  </w:style>
  <w:style w:type="paragraph" w:styleId="TOC5">
    <w:name w:val="toc 5"/>
    <w:basedOn w:val="Normal"/>
    <w:next w:val="Normal"/>
    <w:autoRedefine/>
    <w:uiPriority w:val="39"/>
    <w:rsid w:val="00110D46"/>
    <w:pPr>
      <w:ind w:left="800"/>
    </w:pPr>
  </w:style>
  <w:style w:type="paragraph" w:styleId="TOC6">
    <w:name w:val="toc 6"/>
    <w:basedOn w:val="Normal"/>
    <w:next w:val="Normal"/>
    <w:autoRedefine/>
    <w:uiPriority w:val="39"/>
    <w:rsid w:val="00110D46"/>
    <w:pPr>
      <w:ind w:left="1000"/>
    </w:pPr>
  </w:style>
  <w:style w:type="paragraph" w:styleId="TOC7">
    <w:name w:val="toc 7"/>
    <w:basedOn w:val="Normal"/>
    <w:next w:val="Normal"/>
    <w:autoRedefine/>
    <w:uiPriority w:val="39"/>
    <w:rsid w:val="00110D46"/>
    <w:pPr>
      <w:ind w:left="1200"/>
    </w:pPr>
  </w:style>
  <w:style w:type="paragraph" w:styleId="TOC8">
    <w:name w:val="toc 8"/>
    <w:basedOn w:val="Normal"/>
    <w:next w:val="Normal"/>
    <w:autoRedefine/>
    <w:uiPriority w:val="39"/>
    <w:rsid w:val="00110D46"/>
    <w:pPr>
      <w:ind w:left="1400"/>
    </w:pPr>
  </w:style>
  <w:style w:type="paragraph" w:styleId="TOC9">
    <w:name w:val="toc 9"/>
    <w:basedOn w:val="Normal"/>
    <w:next w:val="Normal"/>
    <w:autoRedefine/>
    <w:uiPriority w:val="39"/>
    <w:rsid w:val="00110D46"/>
    <w:pPr>
      <w:ind w:left="1600"/>
    </w:pPr>
  </w:style>
  <w:style w:type="paragraph" w:customStyle="1" w:styleId="StyleFootnoteTextLeft02After0pt">
    <w:name w:val="Style Footnote Text + Left:  0.2&quot; After:  0 pt"/>
    <w:basedOn w:val="Normal"/>
    <w:semiHidden/>
    <w:rsid w:val="00CC3E3C"/>
    <w:pPr>
      <w:tabs>
        <w:tab w:val="left" w:pos="720"/>
        <w:tab w:val="left" w:pos="936"/>
      </w:tabs>
      <w:spacing w:before="40"/>
      <w:ind w:left="936" w:hanging="216"/>
    </w:pPr>
    <w:rPr>
      <w:rFonts w:ascii="Arial" w:hAnsi="Arial"/>
      <w:sz w:val="16"/>
    </w:rPr>
  </w:style>
  <w:style w:type="paragraph" w:customStyle="1" w:styleId="FooterFirst">
    <w:name w:val="Footer First"/>
    <w:basedOn w:val="Footer"/>
    <w:rsid w:val="00110D46"/>
    <w:pPr>
      <w:keepLines/>
      <w:spacing w:after="120"/>
      <w:jc w:val="center"/>
    </w:pPr>
    <w:rPr>
      <w:rFonts w:ascii="Arial" w:hAnsi="Arial"/>
      <w:spacing w:val="-10"/>
    </w:rPr>
  </w:style>
  <w:style w:type="paragraph" w:customStyle="1" w:styleId="ListBulletFirst">
    <w:name w:val="List Bullet First"/>
    <w:basedOn w:val="ListBullet"/>
    <w:next w:val="ListBullet"/>
    <w:semiHidden/>
    <w:rsid w:val="00110D46"/>
    <w:pPr>
      <w:numPr>
        <w:numId w:val="0"/>
      </w:numPr>
      <w:spacing w:before="80" w:after="160"/>
    </w:pPr>
  </w:style>
  <w:style w:type="paragraph" w:customStyle="1" w:styleId="CoverTitle">
    <w:name w:val="Cover Title"/>
    <w:basedOn w:val="Normal"/>
    <w:rsid w:val="00110D46"/>
    <w:pPr>
      <w:jc w:val="center"/>
      <w:outlineLvl w:val="0"/>
    </w:pPr>
    <w:rPr>
      <w:b/>
      <w:color w:val="000080"/>
      <w:sz w:val="72"/>
      <w:szCs w:val="80"/>
    </w:rPr>
  </w:style>
  <w:style w:type="paragraph" w:customStyle="1" w:styleId="CoverSubtitle">
    <w:name w:val="Cover Subtitle"/>
    <w:basedOn w:val="CoverTitle"/>
    <w:rsid w:val="00110D46"/>
    <w:pPr>
      <w:outlineLvl w:val="9"/>
    </w:pPr>
    <w:rPr>
      <w:sz w:val="56"/>
    </w:rPr>
  </w:style>
  <w:style w:type="paragraph" w:customStyle="1" w:styleId="StyleHeading1Centered">
    <w:name w:val="Style Heading 1 + Centered"/>
    <w:basedOn w:val="Heading1"/>
    <w:semiHidden/>
    <w:rsid w:val="00110D46"/>
    <w:pPr>
      <w:jc w:val="center"/>
    </w:pPr>
    <w:rPr>
      <w:bCs/>
    </w:rPr>
  </w:style>
  <w:style w:type="paragraph" w:customStyle="1" w:styleId="StyleHeading1Centered1">
    <w:name w:val="Style Heading 1 + Centered1"/>
    <w:basedOn w:val="Heading1"/>
    <w:semiHidden/>
    <w:rsid w:val="00110D46"/>
    <w:pPr>
      <w:jc w:val="center"/>
    </w:pPr>
    <w:rPr>
      <w:bCs/>
      <w:sz w:val="30"/>
    </w:rPr>
  </w:style>
  <w:style w:type="paragraph" w:styleId="ListParagraph">
    <w:name w:val="List Paragraph"/>
    <w:basedOn w:val="Normal"/>
    <w:uiPriority w:val="34"/>
    <w:qFormat/>
    <w:rsid w:val="00043E90"/>
    <w:pPr>
      <w:ind w:left="720"/>
    </w:pPr>
  </w:style>
  <w:style w:type="paragraph" w:styleId="TOCHeading">
    <w:name w:val="TOC Heading"/>
    <w:basedOn w:val="Heading1"/>
    <w:next w:val="Normal"/>
    <w:uiPriority w:val="39"/>
    <w:semiHidden/>
    <w:unhideWhenUsed/>
    <w:qFormat/>
    <w:rsid w:val="00DB2DA8"/>
    <w:pPr>
      <w:keepLines/>
      <w:pageBreakBefore w:val="0"/>
      <w:spacing w:before="480" w:after="0" w:line="276" w:lineRule="auto"/>
      <w:outlineLvl w:val="9"/>
    </w:pPr>
    <w:rPr>
      <w:rFonts w:ascii="Cambria" w:eastAsia="MS Gothic" w:hAnsi="Cambria"/>
      <w:bCs/>
      <w:color w:val="365F91"/>
      <w:kern w:val="0"/>
      <w:sz w:val="28"/>
      <w:szCs w:val="28"/>
      <w:lang w:eastAsia="ja-JP"/>
    </w:rPr>
  </w:style>
  <w:style w:type="character" w:styleId="FollowedHyperlink">
    <w:name w:val="FollowedHyperlink"/>
    <w:basedOn w:val="DefaultParagraphFont"/>
    <w:semiHidden/>
    <w:unhideWhenUsed/>
    <w:rsid w:val="009C2049"/>
    <w:rPr>
      <w:color w:val="800080" w:themeColor="followedHyperlink"/>
      <w:u w:val="single"/>
    </w:rPr>
  </w:style>
  <w:style w:type="paragraph" w:styleId="Revision">
    <w:name w:val="Revision"/>
    <w:hidden/>
    <w:uiPriority w:val="99"/>
    <w:semiHidden/>
    <w:rsid w:val="00907313"/>
  </w:style>
  <w:style w:type="character" w:styleId="UnresolvedMention">
    <w:name w:val="Unresolved Mention"/>
    <w:basedOn w:val="DefaultParagraphFont"/>
    <w:uiPriority w:val="99"/>
    <w:unhideWhenUsed/>
    <w:rsid w:val="00622AD2"/>
    <w:rPr>
      <w:color w:val="808080"/>
      <w:shd w:val="clear" w:color="auto" w:fill="E6E6E6"/>
    </w:rPr>
  </w:style>
  <w:style w:type="character" w:customStyle="1" w:styleId="Heading4Char">
    <w:name w:val="Heading 4 Char"/>
    <w:basedOn w:val="DefaultParagraphFont"/>
    <w:link w:val="Heading4"/>
    <w:rsid w:val="00EC684A"/>
    <w:rPr>
      <w:rFonts w:ascii="Arial" w:hAnsi="Arial"/>
      <w:b/>
      <w:bCs/>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29406">
      <w:bodyDiv w:val="1"/>
      <w:marLeft w:val="0"/>
      <w:marRight w:val="0"/>
      <w:marTop w:val="0"/>
      <w:marBottom w:val="0"/>
      <w:divBdr>
        <w:top w:val="none" w:sz="0" w:space="0" w:color="auto"/>
        <w:left w:val="none" w:sz="0" w:space="0" w:color="auto"/>
        <w:bottom w:val="none" w:sz="0" w:space="0" w:color="auto"/>
        <w:right w:val="none" w:sz="0" w:space="0" w:color="auto"/>
      </w:divBdr>
    </w:div>
    <w:div w:id="52437916">
      <w:bodyDiv w:val="1"/>
      <w:marLeft w:val="0"/>
      <w:marRight w:val="0"/>
      <w:marTop w:val="0"/>
      <w:marBottom w:val="0"/>
      <w:divBdr>
        <w:top w:val="none" w:sz="0" w:space="0" w:color="auto"/>
        <w:left w:val="none" w:sz="0" w:space="0" w:color="auto"/>
        <w:bottom w:val="none" w:sz="0" w:space="0" w:color="auto"/>
        <w:right w:val="none" w:sz="0" w:space="0" w:color="auto"/>
      </w:divBdr>
      <w:divsChild>
        <w:div w:id="680930157">
          <w:marLeft w:val="0"/>
          <w:marRight w:val="0"/>
          <w:marTop w:val="0"/>
          <w:marBottom w:val="0"/>
          <w:divBdr>
            <w:top w:val="none" w:sz="0" w:space="0" w:color="auto"/>
            <w:left w:val="none" w:sz="0" w:space="0" w:color="auto"/>
            <w:bottom w:val="none" w:sz="0" w:space="0" w:color="auto"/>
            <w:right w:val="none" w:sz="0" w:space="0" w:color="auto"/>
          </w:divBdr>
        </w:div>
        <w:div w:id="798190030">
          <w:marLeft w:val="0"/>
          <w:marRight w:val="0"/>
          <w:marTop w:val="0"/>
          <w:marBottom w:val="0"/>
          <w:divBdr>
            <w:top w:val="none" w:sz="0" w:space="0" w:color="auto"/>
            <w:left w:val="none" w:sz="0" w:space="0" w:color="auto"/>
            <w:bottom w:val="none" w:sz="0" w:space="0" w:color="auto"/>
            <w:right w:val="none" w:sz="0" w:space="0" w:color="auto"/>
          </w:divBdr>
        </w:div>
        <w:div w:id="831409096">
          <w:marLeft w:val="0"/>
          <w:marRight w:val="0"/>
          <w:marTop w:val="0"/>
          <w:marBottom w:val="0"/>
          <w:divBdr>
            <w:top w:val="none" w:sz="0" w:space="0" w:color="auto"/>
            <w:left w:val="none" w:sz="0" w:space="0" w:color="auto"/>
            <w:bottom w:val="none" w:sz="0" w:space="0" w:color="auto"/>
            <w:right w:val="none" w:sz="0" w:space="0" w:color="auto"/>
          </w:divBdr>
        </w:div>
        <w:div w:id="1501578162">
          <w:marLeft w:val="0"/>
          <w:marRight w:val="0"/>
          <w:marTop w:val="0"/>
          <w:marBottom w:val="0"/>
          <w:divBdr>
            <w:top w:val="none" w:sz="0" w:space="0" w:color="auto"/>
            <w:left w:val="none" w:sz="0" w:space="0" w:color="auto"/>
            <w:bottom w:val="none" w:sz="0" w:space="0" w:color="auto"/>
            <w:right w:val="none" w:sz="0" w:space="0" w:color="auto"/>
          </w:divBdr>
        </w:div>
        <w:div w:id="1509828161">
          <w:marLeft w:val="0"/>
          <w:marRight w:val="0"/>
          <w:marTop w:val="0"/>
          <w:marBottom w:val="0"/>
          <w:divBdr>
            <w:top w:val="none" w:sz="0" w:space="0" w:color="auto"/>
            <w:left w:val="none" w:sz="0" w:space="0" w:color="auto"/>
            <w:bottom w:val="none" w:sz="0" w:space="0" w:color="auto"/>
            <w:right w:val="none" w:sz="0" w:space="0" w:color="auto"/>
          </w:divBdr>
        </w:div>
      </w:divsChild>
    </w:div>
    <w:div w:id="375550533">
      <w:bodyDiv w:val="1"/>
      <w:marLeft w:val="0"/>
      <w:marRight w:val="0"/>
      <w:marTop w:val="0"/>
      <w:marBottom w:val="0"/>
      <w:divBdr>
        <w:top w:val="none" w:sz="0" w:space="0" w:color="auto"/>
        <w:left w:val="none" w:sz="0" w:space="0" w:color="auto"/>
        <w:bottom w:val="none" w:sz="0" w:space="0" w:color="auto"/>
        <w:right w:val="none" w:sz="0" w:space="0" w:color="auto"/>
      </w:divBdr>
    </w:div>
    <w:div w:id="396054283">
      <w:bodyDiv w:val="1"/>
      <w:marLeft w:val="0"/>
      <w:marRight w:val="0"/>
      <w:marTop w:val="0"/>
      <w:marBottom w:val="0"/>
      <w:divBdr>
        <w:top w:val="none" w:sz="0" w:space="0" w:color="auto"/>
        <w:left w:val="none" w:sz="0" w:space="0" w:color="auto"/>
        <w:bottom w:val="none" w:sz="0" w:space="0" w:color="auto"/>
        <w:right w:val="none" w:sz="0" w:space="0" w:color="auto"/>
      </w:divBdr>
      <w:divsChild>
        <w:div w:id="803668095">
          <w:marLeft w:val="0"/>
          <w:marRight w:val="0"/>
          <w:marTop w:val="0"/>
          <w:marBottom w:val="0"/>
          <w:divBdr>
            <w:top w:val="none" w:sz="0" w:space="0" w:color="auto"/>
            <w:left w:val="none" w:sz="0" w:space="0" w:color="auto"/>
            <w:bottom w:val="none" w:sz="0" w:space="0" w:color="auto"/>
            <w:right w:val="none" w:sz="0" w:space="0" w:color="auto"/>
          </w:divBdr>
          <w:divsChild>
            <w:div w:id="5081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271580">
      <w:bodyDiv w:val="1"/>
      <w:marLeft w:val="0"/>
      <w:marRight w:val="0"/>
      <w:marTop w:val="0"/>
      <w:marBottom w:val="0"/>
      <w:divBdr>
        <w:top w:val="none" w:sz="0" w:space="0" w:color="auto"/>
        <w:left w:val="none" w:sz="0" w:space="0" w:color="auto"/>
        <w:bottom w:val="none" w:sz="0" w:space="0" w:color="auto"/>
        <w:right w:val="none" w:sz="0" w:space="0" w:color="auto"/>
      </w:divBdr>
    </w:div>
    <w:div w:id="504901912">
      <w:bodyDiv w:val="1"/>
      <w:marLeft w:val="0"/>
      <w:marRight w:val="0"/>
      <w:marTop w:val="0"/>
      <w:marBottom w:val="0"/>
      <w:divBdr>
        <w:top w:val="none" w:sz="0" w:space="0" w:color="auto"/>
        <w:left w:val="none" w:sz="0" w:space="0" w:color="auto"/>
        <w:bottom w:val="none" w:sz="0" w:space="0" w:color="auto"/>
        <w:right w:val="none" w:sz="0" w:space="0" w:color="auto"/>
      </w:divBdr>
    </w:div>
    <w:div w:id="545721653">
      <w:bodyDiv w:val="1"/>
      <w:marLeft w:val="0"/>
      <w:marRight w:val="0"/>
      <w:marTop w:val="0"/>
      <w:marBottom w:val="0"/>
      <w:divBdr>
        <w:top w:val="none" w:sz="0" w:space="0" w:color="auto"/>
        <w:left w:val="none" w:sz="0" w:space="0" w:color="auto"/>
        <w:bottom w:val="none" w:sz="0" w:space="0" w:color="auto"/>
        <w:right w:val="none" w:sz="0" w:space="0" w:color="auto"/>
      </w:divBdr>
    </w:div>
    <w:div w:id="558128369">
      <w:bodyDiv w:val="1"/>
      <w:marLeft w:val="0"/>
      <w:marRight w:val="0"/>
      <w:marTop w:val="0"/>
      <w:marBottom w:val="0"/>
      <w:divBdr>
        <w:top w:val="none" w:sz="0" w:space="0" w:color="auto"/>
        <w:left w:val="none" w:sz="0" w:space="0" w:color="auto"/>
        <w:bottom w:val="none" w:sz="0" w:space="0" w:color="auto"/>
        <w:right w:val="none" w:sz="0" w:space="0" w:color="auto"/>
      </w:divBdr>
      <w:divsChild>
        <w:div w:id="933903468">
          <w:marLeft w:val="0"/>
          <w:marRight w:val="0"/>
          <w:marTop w:val="0"/>
          <w:marBottom w:val="0"/>
          <w:divBdr>
            <w:top w:val="none" w:sz="0" w:space="0" w:color="auto"/>
            <w:left w:val="none" w:sz="0" w:space="0" w:color="auto"/>
            <w:bottom w:val="none" w:sz="0" w:space="0" w:color="auto"/>
            <w:right w:val="none" w:sz="0" w:space="0" w:color="auto"/>
          </w:divBdr>
        </w:div>
      </w:divsChild>
    </w:div>
    <w:div w:id="690957772">
      <w:bodyDiv w:val="1"/>
      <w:marLeft w:val="0"/>
      <w:marRight w:val="0"/>
      <w:marTop w:val="0"/>
      <w:marBottom w:val="0"/>
      <w:divBdr>
        <w:top w:val="none" w:sz="0" w:space="0" w:color="auto"/>
        <w:left w:val="none" w:sz="0" w:space="0" w:color="auto"/>
        <w:bottom w:val="none" w:sz="0" w:space="0" w:color="auto"/>
        <w:right w:val="none" w:sz="0" w:space="0" w:color="auto"/>
      </w:divBdr>
    </w:div>
    <w:div w:id="872419465">
      <w:bodyDiv w:val="1"/>
      <w:marLeft w:val="0"/>
      <w:marRight w:val="0"/>
      <w:marTop w:val="0"/>
      <w:marBottom w:val="0"/>
      <w:divBdr>
        <w:top w:val="none" w:sz="0" w:space="0" w:color="auto"/>
        <w:left w:val="none" w:sz="0" w:space="0" w:color="auto"/>
        <w:bottom w:val="none" w:sz="0" w:space="0" w:color="auto"/>
        <w:right w:val="none" w:sz="0" w:space="0" w:color="auto"/>
      </w:divBdr>
      <w:divsChild>
        <w:div w:id="1371032172">
          <w:marLeft w:val="0"/>
          <w:marRight w:val="0"/>
          <w:marTop w:val="0"/>
          <w:marBottom w:val="0"/>
          <w:divBdr>
            <w:top w:val="none" w:sz="0" w:space="0" w:color="auto"/>
            <w:left w:val="none" w:sz="0" w:space="0" w:color="auto"/>
            <w:bottom w:val="none" w:sz="0" w:space="0" w:color="auto"/>
            <w:right w:val="none" w:sz="0" w:space="0" w:color="auto"/>
          </w:divBdr>
          <w:divsChild>
            <w:div w:id="109629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91558">
      <w:bodyDiv w:val="1"/>
      <w:marLeft w:val="0"/>
      <w:marRight w:val="0"/>
      <w:marTop w:val="0"/>
      <w:marBottom w:val="0"/>
      <w:divBdr>
        <w:top w:val="none" w:sz="0" w:space="0" w:color="auto"/>
        <w:left w:val="none" w:sz="0" w:space="0" w:color="auto"/>
        <w:bottom w:val="none" w:sz="0" w:space="0" w:color="auto"/>
        <w:right w:val="none" w:sz="0" w:space="0" w:color="auto"/>
      </w:divBdr>
    </w:div>
    <w:div w:id="1161848699">
      <w:bodyDiv w:val="1"/>
      <w:marLeft w:val="0"/>
      <w:marRight w:val="0"/>
      <w:marTop w:val="0"/>
      <w:marBottom w:val="0"/>
      <w:divBdr>
        <w:top w:val="none" w:sz="0" w:space="0" w:color="auto"/>
        <w:left w:val="none" w:sz="0" w:space="0" w:color="auto"/>
        <w:bottom w:val="none" w:sz="0" w:space="0" w:color="auto"/>
        <w:right w:val="none" w:sz="0" w:space="0" w:color="auto"/>
      </w:divBdr>
    </w:div>
    <w:div w:id="1359771514">
      <w:bodyDiv w:val="1"/>
      <w:marLeft w:val="0"/>
      <w:marRight w:val="0"/>
      <w:marTop w:val="0"/>
      <w:marBottom w:val="0"/>
      <w:divBdr>
        <w:top w:val="none" w:sz="0" w:space="0" w:color="auto"/>
        <w:left w:val="none" w:sz="0" w:space="0" w:color="auto"/>
        <w:bottom w:val="none" w:sz="0" w:space="0" w:color="auto"/>
        <w:right w:val="none" w:sz="0" w:space="0" w:color="auto"/>
      </w:divBdr>
    </w:div>
    <w:div w:id="1629117615">
      <w:bodyDiv w:val="1"/>
      <w:marLeft w:val="0"/>
      <w:marRight w:val="0"/>
      <w:marTop w:val="0"/>
      <w:marBottom w:val="0"/>
      <w:divBdr>
        <w:top w:val="none" w:sz="0" w:space="0" w:color="auto"/>
        <w:left w:val="none" w:sz="0" w:space="0" w:color="auto"/>
        <w:bottom w:val="none" w:sz="0" w:space="0" w:color="auto"/>
        <w:right w:val="none" w:sz="0" w:space="0" w:color="auto"/>
      </w:divBdr>
    </w:div>
    <w:div w:id="1825970687">
      <w:bodyDiv w:val="1"/>
      <w:marLeft w:val="0"/>
      <w:marRight w:val="0"/>
      <w:marTop w:val="0"/>
      <w:marBottom w:val="0"/>
      <w:divBdr>
        <w:top w:val="none" w:sz="0" w:space="0" w:color="auto"/>
        <w:left w:val="none" w:sz="0" w:space="0" w:color="auto"/>
        <w:bottom w:val="none" w:sz="0" w:space="0" w:color="auto"/>
        <w:right w:val="none" w:sz="0" w:space="0" w:color="auto"/>
      </w:divBdr>
    </w:div>
    <w:div w:id="1836608837">
      <w:bodyDiv w:val="1"/>
      <w:marLeft w:val="304"/>
      <w:marRight w:val="608"/>
      <w:marTop w:val="203"/>
      <w:marBottom w:val="608"/>
      <w:divBdr>
        <w:top w:val="none" w:sz="0" w:space="0" w:color="auto"/>
        <w:left w:val="none" w:sz="0" w:space="0" w:color="auto"/>
        <w:bottom w:val="none" w:sz="0" w:space="0" w:color="auto"/>
        <w:right w:val="none" w:sz="0" w:space="0" w:color="auto"/>
      </w:divBdr>
      <w:divsChild>
        <w:div w:id="1287614458">
          <w:blockQuote w:val="1"/>
          <w:marLeft w:val="720"/>
          <w:marRight w:val="720"/>
          <w:marTop w:val="100"/>
          <w:marBottom w:val="100"/>
          <w:divBdr>
            <w:top w:val="none" w:sz="0" w:space="0" w:color="auto"/>
            <w:left w:val="none" w:sz="0" w:space="0" w:color="auto"/>
            <w:bottom w:val="none" w:sz="0" w:space="0" w:color="auto"/>
            <w:right w:val="none" w:sz="0" w:space="0" w:color="auto"/>
          </w:divBdr>
        </w:div>
        <w:div w:id="1975744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7475862">
      <w:bodyDiv w:val="1"/>
      <w:marLeft w:val="0"/>
      <w:marRight w:val="0"/>
      <w:marTop w:val="0"/>
      <w:marBottom w:val="0"/>
      <w:divBdr>
        <w:top w:val="none" w:sz="0" w:space="0" w:color="auto"/>
        <w:left w:val="none" w:sz="0" w:space="0" w:color="auto"/>
        <w:bottom w:val="none" w:sz="0" w:space="0" w:color="auto"/>
        <w:right w:val="none" w:sz="0" w:space="0" w:color="auto"/>
      </w:divBdr>
    </w:div>
    <w:div w:id="1966882919">
      <w:bodyDiv w:val="1"/>
      <w:marLeft w:val="0"/>
      <w:marRight w:val="0"/>
      <w:marTop w:val="0"/>
      <w:marBottom w:val="0"/>
      <w:divBdr>
        <w:top w:val="none" w:sz="0" w:space="0" w:color="auto"/>
        <w:left w:val="none" w:sz="0" w:space="0" w:color="auto"/>
        <w:bottom w:val="none" w:sz="0" w:space="0" w:color="auto"/>
        <w:right w:val="none" w:sz="0" w:space="0" w:color="auto"/>
      </w:divBdr>
    </w:div>
    <w:div w:id="2087219601">
      <w:bodyDiv w:val="1"/>
      <w:marLeft w:val="0"/>
      <w:marRight w:val="0"/>
      <w:marTop w:val="0"/>
      <w:marBottom w:val="0"/>
      <w:divBdr>
        <w:top w:val="none" w:sz="0" w:space="0" w:color="auto"/>
        <w:left w:val="none" w:sz="0" w:space="0" w:color="auto"/>
        <w:bottom w:val="none" w:sz="0" w:space="0" w:color="auto"/>
        <w:right w:val="none" w:sz="0" w:space="0" w:color="auto"/>
      </w:divBdr>
      <w:divsChild>
        <w:div w:id="1010986195">
          <w:marLeft w:val="0"/>
          <w:marRight w:val="0"/>
          <w:marTop w:val="0"/>
          <w:marBottom w:val="0"/>
          <w:divBdr>
            <w:top w:val="none" w:sz="0" w:space="0" w:color="auto"/>
            <w:left w:val="none" w:sz="0" w:space="0" w:color="auto"/>
            <w:bottom w:val="none" w:sz="0" w:space="0" w:color="auto"/>
            <w:right w:val="none" w:sz="0" w:space="0" w:color="auto"/>
          </w:divBdr>
          <w:divsChild>
            <w:div w:id="1579242910">
              <w:marLeft w:val="0"/>
              <w:marRight w:val="0"/>
              <w:marTop w:val="0"/>
              <w:marBottom w:val="0"/>
              <w:divBdr>
                <w:top w:val="none" w:sz="0" w:space="0" w:color="auto"/>
                <w:left w:val="none" w:sz="0" w:space="0" w:color="auto"/>
                <w:bottom w:val="none" w:sz="0" w:space="0" w:color="auto"/>
                <w:right w:val="none" w:sz="0" w:space="0" w:color="auto"/>
              </w:divBdr>
              <w:divsChild>
                <w:div w:id="1734233022">
                  <w:marLeft w:val="0"/>
                  <w:marRight w:val="0"/>
                  <w:marTop w:val="0"/>
                  <w:marBottom w:val="0"/>
                  <w:divBdr>
                    <w:top w:val="none" w:sz="0" w:space="0" w:color="auto"/>
                    <w:left w:val="none" w:sz="0" w:space="0" w:color="auto"/>
                    <w:bottom w:val="none" w:sz="0" w:space="0" w:color="auto"/>
                    <w:right w:val="none" w:sz="0" w:space="0" w:color="auto"/>
                  </w:divBdr>
                  <w:divsChild>
                    <w:div w:id="1528178944">
                      <w:marLeft w:val="0"/>
                      <w:marRight w:val="0"/>
                      <w:marTop w:val="0"/>
                      <w:marBottom w:val="0"/>
                      <w:divBdr>
                        <w:top w:val="none" w:sz="0" w:space="0" w:color="auto"/>
                        <w:left w:val="none" w:sz="0" w:space="0" w:color="auto"/>
                        <w:bottom w:val="none" w:sz="0" w:space="0" w:color="auto"/>
                        <w:right w:val="none" w:sz="0" w:space="0" w:color="auto"/>
                      </w:divBdr>
                      <w:divsChild>
                        <w:div w:id="893003424">
                          <w:marLeft w:val="0"/>
                          <w:marRight w:val="0"/>
                          <w:marTop w:val="0"/>
                          <w:marBottom w:val="0"/>
                          <w:divBdr>
                            <w:top w:val="none" w:sz="0" w:space="0" w:color="auto"/>
                            <w:left w:val="none" w:sz="0" w:space="0" w:color="auto"/>
                            <w:bottom w:val="none" w:sz="0" w:space="0" w:color="auto"/>
                            <w:right w:val="none" w:sz="0" w:space="0" w:color="auto"/>
                          </w:divBdr>
                          <w:divsChild>
                            <w:div w:id="267855039">
                              <w:marLeft w:val="0"/>
                              <w:marRight w:val="0"/>
                              <w:marTop w:val="0"/>
                              <w:marBottom w:val="0"/>
                              <w:divBdr>
                                <w:top w:val="none" w:sz="0" w:space="0" w:color="auto"/>
                                <w:left w:val="none" w:sz="0" w:space="0" w:color="auto"/>
                                <w:bottom w:val="none" w:sz="0" w:space="0" w:color="auto"/>
                                <w:right w:val="none" w:sz="0" w:space="0" w:color="auto"/>
                              </w:divBdr>
                              <w:divsChild>
                                <w:div w:id="56676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theme" Target="theme/theme1.xml"/><Relationship Id="rId21" Type="http://schemas.openxmlformats.org/officeDocument/2006/relationships/image" Target="media/image4.png"/><Relationship Id="rId63" Type="http://schemas.openxmlformats.org/officeDocument/2006/relationships/image" Target="media/image43.jpeg"/><Relationship Id="rId159" Type="http://schemas.openxmlformats.org/officeDocument/2006/relationships/oleObject" Target="embeddings/oleObject6.bin"/><Relationship Id="rId170" Type="http://schemas.openxmlformats.org/officeDocument/2006/relationships/image" Target="media/image147.png"/><Relationship Id="rId226" Type="http://schemas.openxmlformats.org/officeDocument/2006/relationships/image" Target="media/image201.png"/><Relationship Id="rId268" Type="http://schemas.openxmlformats.org/officeDocument/2006/relationships/oleObject" Target="embeddings/oleObject10.bin"/><Relationship Id="rId32" Type="http://schemas.openxmlformats.org/officeDocument/2006/relationships/image" Target="media/image15.png"/><Relationship Id="rId74" Type="http://schemas.openxmlformats.org/officeDocument/2006/relationships/image" Target="media/image53.png"/><Relationship Id="rId128" Type="http://schemas.openxmlformats.org/officeDocument/2006/relationships/image" Target="media/image107.png"/><Relationship Id="rId5" Type="http://schemas.openxmlformats.org/officeDocument/2006/relationships/numbering" Target="numbering.xml"/><Relationship Id="rId181" Type="http://schemas.openxmlformats.org/officeDocument/2006/relationships/image" Target="media/image157.png"/><Relationship Id="rId237" Type="http://schemas.openxmlformats.org/officeDocument/2006/relationships/image" Target="media/image212.png"/><Relationship Id="rId279" Type="http://schemas.openxmlformats.org/officeDocument/2006/relationships/image" Target="media/image250.png"/><Relationship Id="rId43" Type="http://schemas.openxmlformats.org/officeDocument/2006/relationships/image" Target="media/image26.png"/><Relationship Id="rId139" Type="http://schemas.openxmlformats.org/officeDocument/2006/relationships/image" Target="media/image118.png"/><Relationship Id="rId290" Type="http://schemas.openxmlformats.org/officeDocument/2006/relationships/image" Target="media/image261.png"/><Relationship Id="rId85" Type="http://schemas.openxmlformats.org/officeDocument/2006/relationships/image" Target="media/image64.png"/><Relationship Id="rId150" Type="http://schemas.openxmlformats.org/officeDocument/2006/relationships/image" Target="media/image129.emf"/><Relationship Id="rId192" Type="http://schemas.openxmlformats.org/officeDocument/2006/relationships/image" Target="media/image168.png"/><Relationship Id="rId206" Type="http://schemas.openxmlformats.org/officeDocument/2006/relationships/image" Target="media/image182.png"/><Relationship Id="rId248" Type="http://schemas.openxmlformats.org/officeDocument/2006/relationships/image" Target="media/image223.png"/><Relationship Id="rId12" Type="http://schemas.openxmlformats.org/officeDocument/2006/relationships/header" Target="header1.xml"/><Relationship Id="rId108" Type="http://schemas.openxmlformats.org/officeDocument/2006/relationships/image" Target="media/image87.png"/><Relationship Id="rId54" Type="http://schemas.openxmlformats.org/officeDocument/2006/relationships/image" Target="media/image34.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image" Target="media/image138.png"/><Relationship Id="rId182" Type="http://schemas.openxmlformats.org/officeDocument/2006/relationships/image" Target="media/image158.png"/><Relationship Id="rId217" Type="http://schemas.openxmlformats.org/officeDocument/2006/relationships/image" Target="media/image193.png"/><Relationship Id="rId6" Type="http://schemas.openxmlformats.org/officeDocument/2006/relationships/styles" Target="styles.xml"/><Relationship Id="rId238" Type="http://schemas.openxmlformats.org/officeDocument/2006/relationships/image" Target="media/image213.png"/><Relationship Id="rId259" Type="http://schemas.openxmlformats.org/officeDocument/2006/relationships/image" Target="media/image234.png"/><Relationship Id="rId23" Type="http://schemas.openxmlformats.org/officeDocument/2006/relationships/image" Target="media/image6.png"/><Relationship Id="rId119" Type="http://schemas.openxmlformats.org/officeDocument/2006/relationships/image" Target="media/image98.png"/><Relationship Id="rId270" Type="http://schemas.openxmlformats.org/officeDocument/2006/relationships/oleObject" Target="embeddings/oleObject11.bin"/><Relationship Id="rId291" Type="http://schemas.openxmlformats.org/officeDocument/2006/relationships/hyperlink" Target="mailto:owen@szemy-tech.com" TargetMode="External"/><Relationship Id="rId44" Type="http://schemas.openxmlformats.org/officeDocument/2006/relationships/image" Target="media/image27.png"/><Relationship Id="rId65" Type="http://schemas.openxmlformats.org/officeDocument/2006/relationships/oleObject" Target="embeddings/oleObject4.bin"/><Relationship Id="rId86" Type="http://schemas.openxmlformats.org/officeDocument/2006/relationships/image" Target="media/image65.png"/><Relationship Id="rId130" Type="http://schemas.openxmlformats.org/officeDocument/2006/relationships/image" Target="media/image109.png"/><Relationship Id="rId151" Type="http://schemas.openxmlformats.org/officeDocument/2006/relationships/image" Target="media/image130.emf"/><Relationship Id="rId172" Type="http://schemas.openxmlformats.org/officeDocument/2006/relationships/image" Target="media/image149.png"/><Relationship Id="rId193" Type="http://schemas.openxmlformats.org/officeDocument/2006/relationships/image" Target="media/image169.png"/><Relationship Id="rId207" Type="http://schemas.openxmlformats.org/officeDocument/2006/relationships/image" Target="media/image183.png"/><Relationship Id="rId228" Type="http://schemas.openxmlformats.org/officeDocument/2006/relationships/image" Target="media/image203.png"/><Relationship Id="rId249" Type="http://schemas.openxmlformats.org/officeDocument/2006/relationships/image" Target="media/image224.png"/><Relationship Id="rId13" Type="http://schemas.openxmlformats.org/officeDocument/2006/relationships/header" Target="header2.xml"/><Relationship Id="rId109" Type="http://schemas.openxmlformats.org/officeDocument/2006/relationships/image" Target="media/image88.png"/><Relationship Id="rId260" Type="http://schemas.openxmlformats.org/officeDocument/2006/relationships/image" Target="media/image235.png"/><Relationship Id="rId281" Type="http://schemas.openxmlformats.org/officeDocument/2006/relationships/image" Target="media/image252.png"/><Relationship Id="rId34" Type="http://schemas.openxmlformats.org/officeDocument/2006/relationships/image" Target="media/image17.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settings" Target="settings.xml"/><Relationship Id="rId162" Type="http://schemas.openxmlformats.org/officeDocument/2006/relationships/image" Target="media/image139.png"/><Relationship Id="rId183" Type="http://schemas.openxmlformats.org/officeDocument/2006/relationships/image" Target="media/image159.png"/><Relationship Id="rId218" Type="http://schemas.openxmlformats.org/officeDocument/2006/relationships/oleObject" Target="embeddings/oleObject8.bin"/><Relationship Id="rId239" Type="http://schemas.openxmlformats.org/officeDocument/2006/relationships/image" Target="media/image214.png"/><Relationship Id="rId250" Type="http://schemas.openxmlformats.org/officeDocument/2006/relationships/image" Target="media/image225.png"/><Relationship Id="rId271" Type="http://schemas.openxmlformats.org/officeDocument/2006/relationships/image" Target="media/image243.png"/><Relationship Id="rId292" Type="http://schemas.openxmlformats.org/officeDocument/2006/relationships/hyperlink" Target="mailto:jackytiger@yeah.net" TargetMode="External"/><Relationship Id="rId24" Type="http://schemas.openxmlformats.org/officeDocument/2006/relationships/image" Target="media/image7.png"/><Relationship Id="rId45" Type="http://schemas.openxmlformats.org/officeDocument/2006/relationships/oleObject" Target="embeddings/oleObject1.bin"/><Relationship Id="rId66" Type="http://schemas.openxmlformats.org/officeDocument/2006/relationships/image" Target="media/image45.jpeg"/><Relationship Id="rId87" Type="http://schemas.openxmlformats.org/officeDocument/2006/relationships/image" Target="media/image66.png"/><Relationship Id="rId110" Type="http://schemas.openxmlformats.org/officeDocument/2006/relationships/image" Target="media/image89.png"/><Relationship Id="rId131" Type="http://schemas.openxmlformats.org/officeDocument/2006/relationships/image" Target="media/image110.png"/><Relationship Id="rId152" Type="http://schemas.openxmlformats.org/officeDocument/2006/relationships/image" Target="media/image131.emf"/><Relationship Id="rId173" Type="http://schemas.openxmlformats.org/officeDocument/2006/relationships/oleObject" Target="embeddings/oleObject7.bin"/><Relationship Id="rId194" Type="http://schemas.openxmlformats.org/officeDocument/2006/relationships/image" Target="media/image170.png"/><Relationship Id="rId208" Type="http://schemas.openxmlformats.org/officeDocument/2006/relationships/image" Target="media/image184.png"/><Relationship Id="rId229" Type="http://schemas.openxmlformats.org/officeDocument/2006/relationships/image" Target="media/image204.png"/><Relationship Id="rId240" Type="http://schemas.openxmlformats.org/officeDocument/2006/relationships/image" Target="media/image215.png"/><Relationship Id="rId261" Type="http://schemas.openxmlformats.org/officeDocument/2006/relationships/image" Target="media/image236.png"/><Relationship Id="rId14" Type="http://schemas.openxmlformats.org/officeDocument/2006/relationships/footer" Target="footer1.xml"/><Relationship Id="rId35" Type="http://schemas.openxmlformats.org/officeDocument/2006/relationships/image" Target="media/image18.png"/><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image" Target="media/image253.png"/><Relationship Id="rId8" Type="http://schemas.openxmlformats.org/officeDocument/2006/relationships/webSettings" Target="webSettings.xml"/><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0.png"/><Relationship Id="rId184" Type="http://schemas.openxmlformats.org/officeDocument/2006/relationships/image" Target="media/image160.png"/><Relationship Id="rId219" Type="http://schemas.openxmlformats.org/officeDocument/2006/relationships/image" Target="media/image194.png"/><Relationship Id="rId230" Type="http://schemas.openxmlformats.org/officeDocument/2006/relationships/image" Target="media/image205.png"/><Relationship Id="rId251" Type="http://schemas.openxmlformats.org/officeDocument/2006/relationships/image" Target="media/image226.png"/><Relationship Id="rId25" Type="http://schemas.openxmlformats.org/officeDocument/2006/relationships/image" Target="media/image8.png"/><Relationship Id="rId46" Type="http://schemas.openxmlformats.org/officeDocument/2006/relationships/image" Target="media/image28.png"/><Relationship Id="rId67" Type="http://schemas.openxmlformats.org/officeDocument/2006/relationships/image" Target="media/image46.png"/><Relationship Id="rId272" Type="http://schemas.openxmlformats.org/officeDocument/2006/relationships/oleObject" Target="embeddings/oleObject12.bin"/><Relationship Id="rId293" Type="http://schemas.openxmlformats.org/officeDocument/2006/relationships/header" Target="header5.xml"/><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emf"/><Relationship Id="rId174" Type="http://schemas.openxmlformats.org/officeDocument/2006/relationships/image" Target="media/image150.png"/><Relationship Id="rId195" Type="http://schemas.openxmlformats.org/officeDocument/2006/relationships/image" Target="media/image171.png"/><Relationship Id="rId209" Type="http://schemas.openxmlformats.org/officeDocument/2006/relationships/image" Target="media/image185.png"/><Relationship Id="rId220" Type="http://schemas.openxmlformats.org/officeDocument/2006/relationships/image" Target="media/image195.png"/><Relationship Id="rId241" Type="http://schemas.openxmlformats.org/officeDocument/2006/relationships/image" Target="media/image216.png"/><Relationship Id="rId15" Type="http://schemas.openxmlformats.org/officeDocument/2006/relationships/footer" Target="footer2.xml"/><Relationship Id="rId36" Type="http://schemas.openxmlformats.org/officeDocument/2006/relationships/image" Target="media/image19.png"/><Relationship Id="rId57" Type="http://schemas.openxmlformats.org/officeDocument/2006/relationships/image" Target="media/image37.png"/><Relationship Id="rId262" Type="http://schemas.openxmlformats.org/officeDocument/2006/relationships/image" Target="media/image237.png"/><Relationship Id="rId283" Type="http://schemas.openxmlformats.org/officeDocument/2006/relationships/image" Target="media/image254.png"/><Relationship Id="rId78" Type="http://schemas.openxmlformats.org/officeDocument/2006/relationships/image" Target="media/image57.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1.png"/><Relationship Id="rId185" Type="http://schemas.openxmlformats.org/officeDocument/2006/relationships/image" Target="media/image161.png"/><Relationship Id="rId9" Type="http://schemas.openxmlformats.org/officeDocument/2006/relationships/footnotes" Target="footnotes.xml"/><Relationship Id="rId210" Type="http://schemas.openxmlformats.org/officeDocument/2006/relationships/image" Target="media/image186.png"/><Relationship Id="rId26" Type="http://schemas.openxmlformats.org/officeDocument/2006/relationships/image" Target="media/image9.png"/><Relationship Id="rId231" Type="http://schemas.openxmlformats.org/officeDocument/2006/relationships/image" Target="media/image206.png"/><Relationship Id="rId252" Type="http://schemas.openxmlformats.org/officeDocument/2006/relationships/image" Target="media/image227.png"/><Relationship Id="rId273" Type="http://schemas.openxmlformats.org/officeDocument/2006/relationships/image" Target="media/image244.png"/><Relationship Id="rId294" Type="http://schemas.openxmlformats.org/officeDocument/2006/relationships/header" Target="header6.xml"/><Relationship Id="rId47" Type="http://schemas.openxmlformats.org/officeDocument/2006/relationships/image" Target="media/image29.png"/><Relationship Id="rId68" Type="http://schemas.openxmlformats.org/officeDocument/2006/relationships/image" Target="media/image47.jpe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emf"/><Relationship Id="rId175" Type="http://schemas.openxmlformats.org/officeDocument/2006/relationships/image" Target="media/image151.png"/><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header" Target="header3.xml"/><Relationship Id="rId221" Type="http://schemas.openxmlformats.org/officeDocument/2006/relationships/image" Target="media/image196.png"/><Relationship Id="rId242" Type="http://schemas.openxmlformats.org/officeDocument/2006/relationships/image" Target="media/image217.png"/><Relationship Id="rId263" Type="http://schemas.openxmlformats.org/officeDocument/2006/relationships/image" Target="media/image238.png"/><Relationship Id="rId284" Type="http://schemas.openxmlformats.org/officeDocument/2006/relationships/image" Target="media/image255.png"/><Relationship Id="rId37" Type="http://schemas.openxmlformats.org/officeDocument/2006/relationships/image" Target="media/image20.png"/><Relationship Id="rId58" Type="http://schemas.openxmlformats.org/officeDocument/2006/relationships/image" Target="media/image38.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2.png"/><Relationship Id="rId186" Type="http://schemas.openxmlformats.org/officeDocument/2006/relationships/image" Target="media/image162.png"/><Relationship Id="rId211" Type="http://schemas.openxmlformats.org/officeDocument/2006/relationships/image" Target="media/image187.png"/><Relationship Id="rId232" Type="http://schemas.openxmlformats.org/officeDocument/2006/relationships/image" Target="media/image207.png"/><Relationship Id="rId253" Type="http://schemas.openxmlformats.org/officeDocument/2006/relationships/image" Target="media/image228.png"/><Relationship Id="rId274" Type="http://schemas.openxmlformats.org/officeDocument/2006/relationships/image" Target="media/image245.png"/><Relationship Id="rId295" Type="http://schemas.openxmlformats.org/officeDocument/2006/relationships/footer" Target="footer4.xml"/><Relationship Id="rId27" Type="http://schemas.openxmlformats.org/officeDocument/2006/relationships/image" Target="media/image10.png"/><Relationship Id="rId48" Type="http://schemas.openxmlformats.org/officeDocument/2006/relationships/oleObject" Target="embeddings/oleObject2.bin"/><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emf"/><Relationship Id="rId176" Type="http://schemas.openxmlformats.org/officeDocument/2006/relationships/image" Target="media/image152.png"/><Relationship Id="rId197" Type="http://schemas.openxmlformats.org/officeDocument/2006/relationships/image" Target="media/image173.png"/><Relationship Id="rId201" Type="http://schemas.openxmlformats.org/officeDocument/2006/relationships/image" Target="media/image177.png"/><Relationship Id="rId222" Type="http://schemas.openxmlformats.org/officeDocument/2006/relationships/image" Target="media/image197.png"/><Relationship Id="rId243" Type="http://schemas.openxmlformats.org/officeDocument/2006/relationships/image" Target="media/image218.png"/><Relationship Id="rId264" Type="http://schemas.openxmlformats.org/officeDocument/2006/relationships/image" Target="media/image239.jpg"/><Relationship Id="rId285" Type="http://schemas.openxmlformats.org/officeDocument/2006/relationships/image" Target="media/image256.png"/><Relationship Id="rId17" Type="http://schemas.openxmlformats.org/officeDocument/2006/relationships/header" Target="header4.xml"/><Relationship Id="rId38" Type="http://schemas.openxmlformats.org/officeDocument/2006/relationships/image" Target="media/image21.png"/><Relationship Id="rId59" Type="http://schemas.openxmlformats.org/officeDocument/2006/relationships/image" Target="media/image39.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3.png"/><Relationship Id="rId187"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image" Target="media/image188.png"/><Relationship Id="rId233" Type="http://schemas.openxmlformats.org/officeDocument/2006/relationships/image" Target="media/image208.png"/><Relationship Id="rId254" Type="http://schemas.openxmlformats.org/officeDocument/2006/relationships/image" Target="media/image229.jpg"/><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image" Target="media/image93.png"/><Relationship Id="rId275" Type="http://schemas.openxmlformats.org/officeDocument/2006/relationships/image" Target="media/image246.png"/><Relationship Id="rId296" Type="http://schemas.openxmlformats.org/officeDocument/2006/relationships/footer" Target="footer5.xml"/><Relationship Id="rId60" Type="http://schemas.openxmlformats.org/officeDocument/2006/relationships/image" Target="media/image40.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3.png"/><Relationship Id="rId198" Type="http://schemas.openxmlformats.org/officeDocument/2006/relationships/image" Target="media/image174.png"/><Relationship Id="rId202" Type="http://schemas.openxmlformats.org/officeDocument/2006/relationships/image" Target="media/image178.png"/><Relationship Id="rId223" Type="http://schemas.openxmlformats.org/officeDocument/2006/relationships/image" Target="media/image198.png"/><Relationship Id="rId244" Type="http://schemas.openxmlformats.org/officeDocument/2006/relationships/image" Target="media/image219.png"/><Relationship Id="rId18" Type="http://schemas.openxmlformats.org/officeDocument/2006/relationships/footer" Target="footer3.xml"/><Relationship Id="rId39" Type="http://schemas.openxmlformats.org/officeDocument/2006/relationships/image" Target="media/image22.png"/><Relationship Id="rId265" Type="http://schemas.openxmlformats.org/officeDocument/2006/relationships/image" Target="media/image240.png"/><Relationship Id="rId286" Type="http://schemas.openxmlformats.org/officeDocument/2006/relationships/image" Target="media/image257.png"/><Relationship Id="rId50" Type="http://schemas.openxmlformats.org/officeDocument/2006/relationships/image" Target="media/image31.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4.png"/><Relationship Id="rId188" Type="http://schemas.openxmlformats.org/officeDocument/2006/relationships/image" Target="media/image164.png"/><Relationship Id="rId71" Type="http://schemas.openxmlformats.org/officeDocument/2006/relationships/image" Target="media/image50.png"/><Relationship Id="rId92" Type="http://schemas.openxmlformats.org/officeDocument/2006/relationships/image" Target="media/image71.png"/><Relationship Id="rId213" Type="http://schemas.openxmlformats.org/officeDocument/2006/relationships/image" Target="media/image189.png"/><Relationship Id="rId234" Type="http://schemas.openxmlformats.org/officeDocument/2006/relationships/image" Target="media/image209.png"/><Relationship Id="rId2" Type="http://schemas.openxmlformats.org/officeDocument/2006/relationships/customXml" Target="../customXml/item2.xml"/><Relationship Id="rId29" Type="http://schemas.openxmlformats.org/officeDocument/2006/relationships/image" Target="media/image12.png"/><Relationship Id="rId255" Type="http://schemas.openxmlformats.org/officeDocument/2006/relationships/image" Target="media/image230.wmf"/><Relationship Id="rId276" Type="http://schemas.openxmlformats.org/officeDocument/2006/relationships/image" Target="media/image247.png"/><Relationship Id="rId297" Type="http://schemas.openxmlformats.org/officeDocument/2006/relationships/fontTable" Target="fontTable.xml"/><Relationship Id="rId40" Type="http://schemas.openxmlformats.org/officeDocument/2006/relationships/image" Target="media/image23.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oleObject" Target="embeddings/oleObject5.bin"/><Relationship Id="rId178" Type="http://schemas.openxmlformats.org/officeDocument/2006/relationships/image" Target="media/image154.png"/><Relationship Id="rId61" Type="http://schemas.openxmlformats.org/officeDocument/2006/relationships/image" Target="media/image41.jpeg"/><Relationship Id="rId82" Type="http://schemas.openxmlformats.org/officeDocument/2006/relationships/image" Target="media/image61.png"/><Relationship Id="rId199" Type="http://schemas.openxmlformats.org/officeDocument/2006/relationships/image" Target="media/image175.png"/><Relationship Id="rId203" Type="http://schemas.openxmlformats.org/officeDocument/2006/relationships/image" Target="media/image179.png"/><Relationship Id="rId19" Type="http://schemas.openxmlformats.org/officeDocument/2006/relationships/image" Target="media/image2.png"/><Relationship Id="rId224" Type="http://schemas.openxmlformats.org/officeDocument/2006/relationships/image" Target="media/image199.png"/><Relationship Id="rId245" Type="http://schemas.openxmlformats.org/officeDocument/2006/relationships/image" Target="media/image220.png"/><Relationship Id="rId266" Type="http://schemas.openxmlformats.org/officeDocument/2006/relationships/oleObject" Target="embeddings/oleObject9.bin"/><Relationship Id="rId287" Type="http://schemas.openxmlformats.org/officeDocument/2006/relationships/image" Target="media/image258.png"/><Relationship Id="rId30" Type="http://schemas.openxmlformats.org/officeDocument/2006/relationships/image" Target="media/image13.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emf"/><Relationship Id="rId168" Type="http://schemas.openxmlformats.org/officeDocument/2006/relationships/image" Target="media/image145.png"/><Relationship Id="rId51" Type="http://schemas.openxmlformats.org/officeDocument/2006/relationships/image" Target="media/image32.png"/><Relationship Id="rId72" Type="http://schemas.openxmlformats.org/officeDocument/2006/relationships/image" Target="media/image51.png"/><Relationship Id="rId93" Type="http://schemas.openxmlformats.org/officeDocument/2006/relationships/image" Target="media/image72.png"/><Relationship Id="rId189" Type="http://schemas.openxmlformats.org/officeDocument/2006/relationships/image" Target="media/image165.png"/><Relationship Id="rId3" Type="http://schemas.openxmlformats.org/officeDocument/2006/relationships/customXml" Target="../customXml/item3.xml"/><Relationship Id="rId214" Type="http://schemas.openxmlformats.org/officeDocument/2006/relationships/image" Target="media/image190.png"/><Relationship Id="rId235" Type="http://schemas.openxmlformats.org/officeDocument/2006/relationships/image" Target="media/image210.png"/><Relationship Id="rId256" Type="http://schemas.openxmlformats.org/officeDocument/2006/relationships/image" Target="media/image231.wmf"/><Relationship Id="rId277" Type="http://schemas.openxmlformats.org/officeDocument/2006/relationships/image" Target="media/image248.png"/><Relationship Id="rId298" Type="http://schemas.microsoft.com/office/2011/relationships/people" Target="people.xml"/><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6.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2.jpeg"/><Relationship Id="rId83" Type="http://schemas.openxmlformats.org/officeDocument/2006/relationships/image" Target="media/image62.png"/><Relationship Id="rId179" Type="http://schemas.openxmlformats.org/officeDocument/2006/relationships/image" Target="media/image155.png"/><Relationship Id="rId190" Type="http://schemas.openxmlformats.org/officeDocument/2006/relationships/image" Target="media/image166.png"/><Relationship Id="rId204" Type="http://schemas.openxmlformats.org/officeDocument/2006/relationships/image" Target="media/image180.jpeg"/><Relationship Id="rId225" Type="http://schemas.openxmlformats.org/officeDocument/2006/relationships/image" Target="media/image200.png"/><Relationship Id="rId246" Type="http://schemas.openxmlformats.org/officeDocument/2006/relationships/image" Target="media/image221.png"/><Relationship Id="rId267" Type="http://schemas.openxmlformats.org/officeDocument/2006/relationships/image" Target="media/image241.png"/><Relationship Id="rId288" Type="http://schemas.openxmlformats.org/officeDocument/2006/relationships/image" Target="media/image259.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oleObject" Target="embeddings/oleObject3.bin"/><Relationship Id="rId73" Type="http://schemas.openxmlformats.org/officeDocument/2006/relationships/image" Target="media/image52.png"/><Relationship Id="rId94" Type="http://schemas.openxmlformats.org/officeDocument/2006/relationships/image" Target="media/image73.png"/><Relationship Id="rId148" Type="http://schemas.openxmlformats.org/officeDocument/2006/relationships/image" Target="media/image127.emf"/><Relationship Id="rId169" Type="http://schemas.openxmlformats.org/officeDocument/2006/relationships/image" Target="media/image146.png"/><Relationship Id="rId4" Type="http://schemas.openxmlformats.org/officeDocument/2006/relationships/customXml" Target="../customXml/item4.xml"/><Relationship Id="rId180" Type="http://schemas.openxmlformats.org/officeDocument/2006/relationships/image" Target="media/image156.png"/><Relationship Id="rId215" Type="http://schemas.openxmlformats.org/officeDocument/2006/relationships/image" Target="media/image191.png"/><Relationship Id="rId236" Type="http://schemas.openxmlformats.org/officeDocument/2006/relationships/image" Target="media/image211.png"/><Relationship Id="rId257" Type="http://schemas.openxmlformats.org/officeDocument/2006/relationships/image" Target="media/image232.wmf"/><Relationship Id="rId278" Type="http://schemas.openxmlformats.org/officeDocument/2006/relationships/image" Target="media/image249.png"/><Relationship Id="rId42" Type="http://schemas.openxmlformats.org/officeDocument/2006/relationships/image" Target="media/image25.png"/><Relationship Id="rId84" Type="http://schemas.openxmlformats.org/officeDocument/2006/relationships/image" Target="media/image63.png"/><Relationship Id="rId138" Type="http://schemas.openxmlformats.org/officeDocument/2006/relationships/image" Target="media/image117.png"/><Relationship Id="rId191" Type="http://schemas.openxmlformats.org/officeDocument/2006/relationships/image" Target="media/image167.png"/><Relationship Id="rId205" Type="http://schemas.openxmlformats.org/officeDocument/2006/relationships/image" Target="media/image181.png"/><Relationship Id="rId247" Type="http://schemas.openxmlformats.org/officeDocument/2006/relationships/image" Target="media/image222.png"/><Relationship Id="rId107" Type="http://schemas.openxmlformats.org/officeDocument/2006/relationships/image" Target="media/image86.png"/><Relationship Id="rId289" Type="http://schemas.openxmlformats.org/officeDocument/2006/relationships/image" Target="media/image260.png"/><Relationship Id="rId11" Type="http://schemas.openxmlformats.org/officeDocument/2006/relationships/image" Target="media/image1.png"/><Relationship Id="rId53" Type="http://schemas.openxmlformats.org/officeDocument/2006/relationships/image" Target="media/image33.png"/><Relationship Id="rId149" Type="http://schemas.openxmlformats.org/officeDocument/2006/relationships/image" Target="media/image128.emf"/><Relationship Id="rId95" Type="http://schemas.openxmlformats.org/officeDocument/2006/relationships/image" Target="media/image74.png"/><Relationship Id="rId160" Type="http://schemas.openxmlformats.org/officeDocument/2006/relationships/image" Target="media/image137.png"/><Relationship Id="rId216" Type="http://schemas.openxmlformats.org/officeDocument/2006/relationships/image" Target="media/image192.png"/><Relationship Id="rId258" Type="http://schemas.openxmlformats.org/officeDocument/2006/relationships/image" Target="media/image233.wmf"/><Relationship Id="rId22" Type="http://schemas.openxmlformats.org/officeDocument/2006/relationships/image" Target="media/image5.png"/><Relationship Id="rId64" Type="http://schemas.openxmlformats.org/officeDocument/2006/relationships/image" Target="media/image44.png"/><Relationship Id="rId118" Type="http://schemas.openxmlformats.org/officeDocument/2006/relationships/image" Target="media/image97.png"/><Relationship Id="rId171" Type="http://schemas.openxmlformats.org/officeDocument/2006/relationships/image" Target="media/image148.png"/><Relationship Id="rId227" Type="http://schemas.openxmlformats.org/officeDocument/2006/relationships/image" Target="media/image202.png"/><Relationship Id="rId269" Type="http://schemas.openxmlformats.org/officeDocument/2006/relationships/image" Target="media/image242.png"/><Relationship Id="rId33" Type="http://schemas.openxmlformats.org/officeDocument/2006/relationships/image" Target="media/image16.png"/><Relationship Id="rId129" Type="http://schemas.openxmlformats.org/officeDocument/2006/relationships/image" Target="media/image108.png"/><Relationship Id="rId280" Type="http://schemas.openxmlformats.org/officeDocument/2006/relationships/image" Target="media/image2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EF215028242EF4B929CA9CDA76C88D9" ma:contentTypeVersion="16" ma:contentTypeDescription="Create a new document." ma:contentTypeScope="" ma:versionID="894d2fec1d4cfe55594f70eae2d1f32c">
  <xsd:schema xmlns:xsd="http://www.w3.org/2001/XMLSchema" xmlns:xs="http://www.w3.org/2001/XMLSchema" xmlns:p="http://schemas.microsoft.com/office/2006/metadata/properties" xmlns:ns2="f8aedace-0bde-470b-83f9-26403eed8876" xmlns:ns3="69452122-c4bc-40c3-9e44-4614d7575c8b" targetNamespace="http://schemas.microsoft.com/office/2006/metadata/properties" ma:root="true" ma:fieldsID="04acd32973e52bbc4bc399de1cd0550f" ns2:_="" ns3:_="">
    <xsd:import namespace="f8aedace-0bde-470b-83f9-26403eed8876"/>
    <xsd:import namespace="69452122-c4bc-40c3-9e44-4614d7575c8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Location" minOccurs="0"/>
                <xsd:element ref="ns3:SharedWithUsers" minOccurs="0"/>
                <xsd:element ref="ns3:SharedWithDetails" minOccurs="0"/>
                <xsd:element ref="ns2:MediaServiceEventHashCode" minOccurs="0"/>
                <xsd:element ref="ns2:MediaServiceGenerationTime" minOccurs="0"/>
                <xsd:element ref="ns2:MediaServiceAutoKeyPoints" minOccurs="0"/>
                <xsd:element ref="ns2:MediaServiceKeyPoint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aedace-0bde-470b-83f9-26403eed88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c064a7fc-7904-4037-af3c-89351ed79f0d"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69452122-c4bc-40c3-9e44-4614d7575c8b"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f5333cbb-1017-4180-a2d9-de9ef35ee573}" ma:internalName="TaxCatchAll" ma:showField="CatchAllData" ma:web="69452122-c4bc-40c3-9e44-4614d7575c8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69452122-c4bc-40c3-9e44-4614d7575c8b" xsi:nil="true"/>
    <lcf76f155ced4ddcb4097134ff3c332f xmlns="f8aedace-0bde-470b-83f9-26403eed8876">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B2C7D9-366D-4CC3-8D37-E8AF614FCB9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aedace-0bde-470b-83f9-26403eed8876"/>
    <ds:schemaRef ds:uri="69452122-c4bc-40c3-9e44-4614d7575c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E13136A-3E7C-4D78-B74F-1E60138CA996}">
  <ds:schemaRefs>
    <ds:schemaRef ds:uri="http://schemas.microsoft.com/sharepoint/v3/contenttype/forms"/>
  </ds:schemaRefs>
</ds:datastoreItem>
</file>

<file path=customXml/itemProps3.xml><?xml version="1.0" encoding="utf-8"?>
<ds:datastoreItem xmlns:ds="http://schemas.openxmlformats.org/officeDocument/2006/customXml" ds:itemID="{1B94AA66-03C2-4303-A866-5A129BEA6BC8}">
  <ds:schemaRefs>
    <ds:schemaRef ds:uri="69452122-c4bc-40c3-9e44-4614d7575c8b"/>
    <ds:schemaRef ds:uri="http://purl.org/dc/dcmitype/"/>
    <ds:schemaRef ds:uri="http://purl.org/dc/elements/1.1/"/>
    <ds:schemaRef ds:uri="f8aedace-0bde-470b-83f9-26403eed8876"/>
    <ds:schemaRef ds:uri="http://schemas.microsoft.com/office/2006/metadata/properties"/>
    <ds:schemaRef ds:uri="http://purl.org/dc/terms/"/>
    <ds:schemaRef ds:uri="http://schemas.microsoft.com/office/2006/documentManagement/types"/>
    <ds:schemaRef ds:uri="http://www.w3.org/XML/1998/namespace"/>
    <ds:schemaRef ds:uri="http://schemas.microsoft.com/office/infopath/2007/PartnerControls"/>
    <ds:schemaRef ds:uri="http://schemas.openxmlformats.org/package/2006/metadata/core-properties"/>
  </ds:schemaRefs>
</ds:datastoreItem>
</file>

<file path=customXml/itemProps4.xml><?xml version="1.0" encoding="utf-8"?>
<ds:datastoreItem xmlns:ds="http://schemas.openxmlformats.org/officeDocument/2006/customXml" ds:itemID="{9F04C959-C93A-4F9F-92DC-EF269A4A11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137</Pages>
  <Words>33661</Words>
  <Characters>191873</Characters>
  <Application>Microsoft Office Word</Application>
  <DocSecurity>0</DocSecurity>
  <Lines>1598</Lines>
  <Paragraphs>450</Paragraphs>
  <ScaleCrop>false</ScaleCrop>
  <HeadingPairs>
    <vt:vector size="2" baseType="variant">
      <vt:variant>
        <vt:lpstr>Title</vt:lpstr>
      </vt:variant>
      <vt:variant>
        <vt:i4>1</vt:i4>
      </vt:variant>
    </vt:vector>
  </HeadingPairs>
  <TitlesOfParts>
    <vt:vector size="1" baseType="lpstr">
      <vt:lpstr>e-APS User Manual</vt:lpstr>
    </vt:vector>
  </TitlesOfParts>
  <Company>KIC</Company>
  <LinksUpToDate>false</LinksUpToDate>
  <CharactersWithSpaces>225084</CharactersWithSpaces>
  <SharedDoc>false</SharedDoc>
  <HLinks>
    <vt:vector size="1008" baseType="variant">
      <vt:variant>
        <vt:i4>2883666</vt:i4>
      </vt:variant>
      <vt:variant>
        <vt:i4>1893</vt:i4>
      </vt:variant>
      <vt:variant>
        <vt:i4>0</vt:i4>
      </vt:variant>
      <vt:variant>
        <vt:i4>5</vt:i4>
      </vt:variant>
      <vt:variant>
        <vt:lpwstr>mailto:asia.sales@kicmail.com</vt:lpwstr>
      </vt:variant>
      <vt:variant>
        <vt:lpwstr/>
      </vt:variant>
      <vt:variant>
        <vt:i4>2883666</vt:i4>
      </vt:variant>
      <vt:variant>
        <vt:i4>1890</vt:i4>
      </vt:variant>
      <vt:variant>
        <vt:i4>0</vt:i4>
      </vt:variant>
      <vt:variant>
        <vt:i4>5</vt:i4>
      </vt:variant>
      <vt:variant>
        <vt:lpwstr>mailto:asia.sales@kicmail.com</vt:lpwstr>
      </vt:variant>
      <vt:variant>
        <vt:lpwstr/>
      </vt:variant>
      <vt:variant>
        <vt:i4>4390975</vt:i4>
      </vt:variant>
      <vt:variant>
        <vt:i4>1887</vt:i4>
      </vt:variant>
      <vt:variant>
        <vt:i4>0</vt:i4>
      </vt:variant>
      <vt:variant>
        <vt:i4>5</vt:i4>
      </vt:variant>
      <vt:variant>
        <vt:lpwstr>mailto:europe.sales@kicmail.com</vt:lpwstr>
      </vt:variant>
      <vt:variant>
        <vt:lpwstr/>
      </vt:variant>
      <vt:variant>
        <vt:i4>327714</vt:i4>
      </vt:variant>
      <vt:variant>
        <vt:i4>1884</vt:i4>
      </vt:variant>
      <vt:variant>
        <vt:i4>0</vt:i4>
      </vt:variant>
      <vt:variant>
        <vt:i4>5</vt:i4>
      </vt:variant>
      <vt:variant>
        <vt:lpwstr>mailto:sales@kicmail.com</vt:lpwstr>
      </vt:variant>
      <vt:variant>
        <vt:lpwstr/>
      </vt:variant>
      <vt:variant>
        <vt:i4>1769529</vt:i4>
      </vt:variant>
      <vt:variant>
        <vt:i4>1881</vt:i4>
      </vt:variant>
      <vt:variant>
        <vt:i4>0</vt:i4>
      </vt:variant>
      <vt:variant>
        <vt:i4>5</vt:i4>
      </vt:variant>
      <vt:variant>
        <vt:lpwstr>mailto:training@kicmail.com</vt:lpwstr>
      </vt:variant>
      <vt:variant>
        <vt:lpwstr/>
      </vt:variant>
      <vt:variant>
        <vt:i4>4325411</vt:i4>
      </vt:variant>
      <vt:variant>
        <vt:i4>1878</vt:i4>
      </vt:variant>
      <vt:variant>
        <vt:i4>0</vt:i4>
      </vt:variant>
      <vt:variant>
        <vt:i4>5</vt:i4>
      </vt:variant>
      <vt:variant>
        <vt:lpwstr>mailto:asia.tech@kicmail.com</vt:lpwstr>
      </vt:variant>
      <vt:variant>
        <vt:lpwstr/>
      </vt:variant>
      <vt:variant>
        <vt:i4>2949198</vt:i4>
      </vt:variant>
      <vt:variant>
        <vt:i4>1875</vt:i4>
      </vt:variant>
      <vt:variant>
        <vt:i4>0</vt:i4>
      </vt:variant>
      <vt:variant>
        <vt:i4>5</vt:i4>
      </vt:variant>
      <vt:variant>
        <vt:lpwstr>mailto:europe.tech@kicmail.com</vt:lpwstr>
      </vt:variant>
      <vt:variant>
        <vt:lpwstr/>
      </vt:variant>
      <vt:variant>
        <vt:i4>1638433</vt:i4>
      </vt:variant>
      <vt:variant>
        <vt:i4>1872</vt:i4>
      </vt:variant>
      <vt:variant>
        <vt:i4>0</vt:i4>
      </vt:variant>
      <vt:variant>
        <vt:i4>5</vt:i4>
      </vt:variant>
      <vt:variant>
        <vt:lpwstr>mailto:tech@kicmail.com</vt:lpwstr>
      </vt:variant>
      <vt:variant>
        <vt:lpwstr/>
      </vt:variant>
      <vt:variant>
        <vt:i4>7274617</vt:i4>
      </vt:variant>
      <vt:variant>
        <vt:i4>1869</vt:i4>
      </vt:variant>
      <vt:variant>
        <vt:i4>0</vt:i4>
      </vt:variant>
      <vt:variant>
        <vt:i4>5</vt:i4>
      </vt:variant>
      <vt:variant>
        <vt:lpwstr>http://www.kic.cn/</vt:lpwstr>
      </vt:variant>
      <vt:variant>
        <vt:lpwstr/>
      </vt:variant>
      <vt:variant>
        <vt:i4>3538983</vt:i4>
      </vt:variant>
      <vt:variant>
        <vt:i4>1866</vt:i4>
      </vt:variant>
      <vt:variant>
        <vt:i4>0</vt:i4>
      </vt:variant>
      <vt:variant>
        <vt:i4>5</vt:i4>
      </vt:variant>
      <vt:variant>
        <vt:lpwstr>http://www.kicthermal.com/</vt:lpwstr>
      </vt:variant>
      <vt:variant>
        <vt:lpwstr/>
      </vt:variant>
      <vt:variant>
        <vt:i4>720982</vt:i4>
      </vt:variant>
      <vt:variant>
        <vt:i4>1593</vt:i4>
      </vt:variant>
      <vt:variant>
        <vt:i4>0</vt:i4>
      </vt:variant>
      <vt:variant>
        <vt:i4>5</vt:i4>
      </vt:variant>
      <vt:variant>
        <vt:lpwstr>http://www.realvnc.com/download.html</vt:lpwstr>
      </vt:variant>
      <vt:variant>
        <vt:lpwstr/>
      </vt:variant>
      <vt:variant>
        <vt:i4>2031674</vt:i4>
      </vt:variant>
      <vt:variant>
        <vt:i4>1544</vt:i4>
      </vt:variant>
      <vt:variant>
        <vt:i4>0</vt:i4>
      </vt:variant>
      <vt:variant>
        <vt:i4>5</vt:i4>
      </vt:variant>
      <vt:variant>
        <vt:lpwstr/>
      </vt:variant>
      <vt:variant>
        <vt:lpwstr>_Toc394583570</vt:lpwstr>
      </vt:variant>
      <vt:variant>
        <vt:i4>1966138</vt:i4>
      </vt:variant>
      <vt:variant>
        <vt:i4>1538</vt:i4>
      </vt:variant>
      <vt:variant>
        <vt:i4>0</vt:i4>
      </vt:variant>
      <vt:variant>
        <vt:i4>5</vt:i4>
      </vt:variant>
      <vt:variant>
        <vt:lpwstr/>
      </vt:variant>
      <vt:variant>
        <vt:lpwstr>_Toc394583569</vt:lpwstr>
      </vt:variant>
      <vt:variant>
        <vt:i4>1966138</vt:i4>
      </vt:variant>
      <vt:variant>
        <vt:i4>1532</vt:i4>
      </vt:variant>
      <vt:variant>
        <vt:i4>0</vt:i4>
      </vt:variant>
      <vt:variant>
        <vt:i4>5</vt:i4>
      </vt:variant>
      <vt:variant>
        <vt:lpwstr/>
      </vt:variant>
      <vt:variant>
        <vt:lpwstr>_Toc394583568</vt:lpwstr>
      </vt:variant>
      <vt:variant>
        <vt:i4>1966138</vt:i4>
      </vt:variant>
      <vt:variant>
        <vt:i4>1526</vt:i4>
      </vt:variant>
      <vt:variant>
        <vt:i4>0</vt:i4>
      </vt:variant>
      <vt:variant>
        <vt:i4>5</vt:i4>
      </vt:variant>
      <vt:variant>
        <vt:lpwstr/>
      </vt:variant>
      <vt:variant>
        <vt:lpwstr>_Toc394583567</vt:lpwstr>
      </vt:variant>
      <vt:variant>
        <vt:i4>1966138</vt:i4>
      </vt:variant>
      <vt:variant>
        <vt:i4>1520</vt:i4>
      </vt:variant>
      <vt:variant>
        <vt:i4>0</vt:i4>
      </vt:variant>
      <vt:variant>
        <vt:i4>5</vt:i4>
      </vt:variant>
      <vt:variant>
        <vt:lpwstr/>
      </vt:variant>
      <vt:variant>
        <vt:lpwstr>_Toc394583566</vt:lpwstr>
      </vt:variant>
      <vt:variant>
        <vt:i4>1966138</vt:i4>
      </vt:variant>
      <vt:variant>
        <vt:i4>1514</vt:i4>
      </vt:variant>
      <vt:variant>
        <vt:i4>0</vt:i4>
      </vt:variant>
      <vt:variant>
        <vt:i4>5</vt:i4>
      </vt:variant>
      <vt:variant>
        <vt:lpwstr/>
      </vt:variant>
      <vt:variant>
        <vt:lpwstr>_Toc394583565</vt:lpwstr>
      </vt:variant>
      <vt:variant>
        <vt:i4>1966138</vt:i4>
      </vt:variant>
      <vt:variant>
        <vt:i4>1508</vt:i4>
      </vt:variant>
      <vt:variant>
        <vt:i4>0</vt:i4>
      </vt:variant>
      <vt:variant>
        <vt:i4>5</vt:i4>
      </vt:variant>
      <vt:variant>
        <vt:lpwstr/>
      </vt:variant>
      <vt:variant>
        <vt:lpwstr>_Toc394583564</vt:lpwstr>
      </vt:variant>
      <vt:variant>
        <vt:i4>1966138</vt:i4>
      </vt:variant>
      <vt:variant>
        <vt:i4>1502</vt:i4>
      </vt:variant>
      <vt:variant>
        <vt:i4>0</vt:i4>
      </vt:variant>
      <vt:variant>
        <vt:i4>5</vt:i4>
      </vt:variant>
      <vt:variant>
        <vt:lpwstr/>
      </vt:variant>
      <vt:variant>
        <vt:lpwstr>_Toc394583563</vt:lpwstr>
      </vt:variant>
      <vt:variant>
        <vt:i4>1966138</vt:i4>
      </vt:variant>
      <vt:variant>
        <vt:i4>1496</vt:i4>
      </vt:variant>
      <vt:variant>
        <vt:i4>0</vt:i4>
      </vt:variant>
      <vt:variant>
        <vt:i4>5</vt:i4>
      </vt:variant>
      <vt:variant>
        <vt:lpwstr/>
      </vt:variant>
      <vt:variant>
        <vt:lpwstr>_Toc394583562</vt:lpwstr>
      </vt:variant>
      <vt:variant>
        <vt:i4>1966138</vt:i4>
      </vt:variant>
      <vt:variant>
        <vt:i4>1490</vt:i4>
      </vt:variant>
      <vt:variant>
        <vt:i4>0</vt:i4>
      </vt:variant>
      <vt:variant>
        <vt:i4>5</vt:i4>
      </vt:variant>
      <vt:variant>
        <vt:lpwstr/>
      </vt:variant>
      <vt:variant>
        <vt:lpwstr>_Toc394583561</vt:lpwstr>
      </vt:variant>
      <vt:variant>
        <vt:i4>1966138</vt:i4>
      </vt:variant>
      <vt:variant>
        <vt:i4>1484</vt:i4>
      </vt:variant>
      <vt:variant>
        <vt:i4>0</vt:i4>
      </vt:variant>
      <vt:variant>
        <vt:i4>5</vt:i4>
      </vt:variant>
      <vt:variant>
        <vt:lpwstr/>
      </vt:variant>
      <vt:variant>
        <vt:lpwstr>_Toc394583560</vt:lpwstr>
      </vt:variant>
      <vt:variant>
        <vt:i4>1900602</vt:i4>
      </vt:variant>
      <vt:variant>
        <vt:i4>1478</vt:i4>
      </vt:variant>
      <vt:variant>
        <vt:i4>0</vt:i4>
      </vt:variant>
      <vt:variant>
        <vt:i4>5</vt:i4>
      </vt:variant>
      <vt:variant>
        <vt:lpwstr/>
      </vt:variant>
      <vt:variant>
        <vt:lpwstr>_Toc394583559</vt:lpwstr>
      </vt:variant>
      <vt:variant>
        <vt:i4>1900602</vt:i4>
      </vt:variant>
      <vt:variant>
        <vt:i4>1472</vt:i4>
      </vt:variant>
      <vt:variant>
        <vt:i4>0</vt:i4>
      </vt:variant>
      <vt:variant>
        <vt:i4>5</vt:i4>
      </vt:variant>
      <vt:variant>
        <vt:lpwstr/>
      </vt:variant>
      <vt:variant>
        <vt:lpwstr>_Toc394583558</vt:lpwstr>
      </vt:variant>
      <vt:variant>
        <vt:i4>1900602</vt:i4>
      </vt:variant>
      <vt:variant>
        <vt:i4>1466</vt:i4>
      </vt:variant>
      <vt:variant>
        <vt:i4>0</vt:i4>
      </vt:variant>
      <vt:variant>
        <vt:i4>5</vt:i4>
      </vt:variant>
      <vt:variant>
        <vt:lpwstr/>
      </vt:variant>
      <vt:variant>
        <vt:lpwstr>_Toc394583557</vt:lpwstr>
      </vt:variant>
      <vt:variant>
        <vt:i4>1900602</vt:i4>
      </vt:variant>
      <vt:variant>
        <vt:i4>1460</vt:i4>
      </vt:variant>
      <vt:variant>
        <vt:i4>0</vt:i4>
      </vt:variant>
      <vt:variant>
        <vt:i4>5</vt:i4>
      </vt:variant>
      <vt:variant>
        <vt:lpwstr/>
      </vt:variant>
      <vt:variant>
        <vt:lpwstr>_Toc394583556</vt:lpwstr>
      </vt:variant>
      <vt:variant>
        <vt:i4>1900602</vt:i4>
      </vt:variant>
      <vt:variant>
        <vt:i4>1454</vt:i4>
      </vt:variant>
      <vt:variant>
        <vt:i4>0</vt:i4>
      </vt:variant>
      <vt:variant>
        <vt:i4>5</vt:i4>
      </vt:variant>
      <vt:variant>
        <vt:lpwstr/>
      </vt:variant>
      <vt:variant>
        <vt:lpwstr>_Toc394583555</vt:lpwstr>
      </vt:variant>
      <vt:variant>
        <vt:i4>1900602</vt:i4>
      </vt:variant>
      <vt:variant>
        <vt:i4>1448</vt:i4>
      </vt:variant>
      <vt:variant>
        <vt:i4>0</vt:i4>
      </vt:variant>
      <vt:variant>
        <vt:i4>5</vt:i4>
      </vt:variant>
      <vt:variant>
        <vt:lpwstr/>
      </vt:variant>
      <vt:variant>
        <vt:lpwstr>_Toc394583554</vt:lpwstr>
      </vt:variant>
      <vt:variant>
        <vt:i4>1900602</vt:i4>
      </vt:variant>
      <vt:variant>
        <vt:i4>1442</vt:i4>
      </vt:variant>
      <vt:variant>
        <vt:i4>0</vt:i4>
      </vt:variant>
      <vt:variant>
        <vt:i4>5</vt:i4>
      </vt:variant>
      <vt:variant>
        <vt:lpwstr/>
      </vt:variant>
      <vt:variant>
        <vt:lpwstr>_Toc394583553</vt:lpwstr>
      </vt:variant>
      <vt:variant>
        <vt:i4>131161</vt:i4>
      </vt:variant>
      <vt:variant>
        <vt:i4>834</vt:i4>
      </vt:variant>
      <vt:variant>
        <vt:i4>0</vt:i4>
      </vt:variant>
      <vt:variant>
        <vt:i4>5</vt:i4>
      </vt:variant>
      <vt:variant>
        <vt:lpwstr>http://kicthermal.com/support-download/os-compatibility-chart</vt:lpwstr>
      </vt:variant>
      <vt:variant>
        <vt:lpwstr/>
      </vt:variant>
      <vt:variant>
        <vt:i4>1114172</vt:i4>
      </vt:variant>
      <vt:variant>
        <vt:i4>827</vt:i4>
      </vt:variant>
      <vt:variant>
        <vt:i4>0</vt:i4>
      </vt:variant>
      <vt:variant>
        <vt:i4>5</vt:i4>
      </vt:variant>
      <vt:variant>
        <vt:lpwstr/>
      </vt:variant>
      <vt:variant>
        <vt:lpwstr>_Toc394583395</vt:lpwstr>
      </vt:variant>
      <vt:variant>
        <vt:i4>1114172</vt:i4>
      </vt:variant>
      <vt:variant>
        <vt:i4>821</vt:i4>
      </vt:variant>
      <vt:variant>
        <vt:i4>0</vt:i4>
      </vt:variant>
      <vt:variant>
        <vt:i4>5</vt:i4>
      </vt:variant>
      <vt:variant>
        <vt:lpwstr/>
      </vt:variant>
      <vt:variant>
        <vt:lpwstr>_Toc394583394</vt:lpwstr>
      </vt:variant>
      <vt:variant>
        <vt:i4>1114172</vt:i4>
      </vt:variant>
      <vt:variant>
        <vt:i4>815</vt:i4>
      </vt:variant>
      <vt:variant>
        <vt:i4>0</vt:i4>
      </vt:variant>
      <vt:variant>
        <vt:i4>5</vt:i4>
      </vt:variant>
      <vt:variant>
        <vt:lpwstr/>
      </vt:variant>
      <vt:variant>
        <vt:lpwstr>_Toc394583393</vt:lpwstr>
      </vt:variant>
      <vt:variant>
        <vt:i4>1114172</vt:i4>
      </vt:variant>
      <vt:variant>
        <vt:i4>809</vt:i4>
      </vt:variant>
      <vt:variant>
        <vt:i4>0</vt:i4>
      </vt:variant>
      <vt:variant>
        <vt:i4>5</vt:i4>
      </vt:variant>
      <vt:variant>
        <vt:lpwstr/>
      </vt:variant>
      <vt:variant>
        <vt:lpwstr>_Toc394583392</vt:lpwstr>
      </vt:variant>
      <vt:variant>
        <vt:i4>1114172</vt:i4>
      </vt:variant>
      <vt:variant>
        <vt:i4>803</vt:i4>
      </vt:variant>
      <vt:variant>
        <vt:i4>0</vt:i4>
      </vt:variant>
      <vt:variant>
        <vt:i4>5</vt:i4>
      </vt:variant>
      <vt:variant>
        <vt:lpwstr/>
      </vt:variant>
      <vt:variant>
        <vt:lpwstr>_Toc394583391</vt:lpwstr>
      </vt:variant>
      <vt:variant>
        <vt:i4>1114172</vt:i4>
      </vt:variant>
      <vt:variant>
        <vt:i4>797</vt:i4>
      </vt:variant>
      <vt:variant>
        <vt:i4>0</vt:i4>
      </vt:variant>
      <vt:variant>
        <vt:i4>5</vt:i4>
      </vt:variant>
      <vt:variant>
        <vt:lpwstr/>
      </vt:variant>
      <vt:variant>
        <vt:lpwstr>_Toc394583390</vt:lpwstr>
      </vt:variant>
      <vt:variant>
        <vt:i4>1048636</vt:i4>
      </vt:variant>
      <vt:variant>
        <vt:i4>791</vt:i4>
      </vt:variant>
      <vt:variant>
        <vt:i4>0</vt:i4>
      </vt:variant>
      <vt:variant>
        <vt:i4>5</vt:i4>
      </vt:variant>
      <vt:variant>
        <vt:lpwstr/>
      </vt:variant>
      <vt:variant>
        <vt:lpwstr>_Toc394583389</vt:lpwstr>
      </vt:variant>
      <vt:variant>
        <vt:i4>1048636</vt:i4>
      </vt:variant>
      <vt:variant>
        <vt:i4>785</vt:i4>
      </vt:variant>
      <vt:variant>
        <vt:i4>0</vt:i4>
      </vt:variant>
      <vt:variant>
        <vt:i4>5</vt:i4>
      </vt:variant>
      <vt:variant>
        <vt:lpwstr/>
      </vt:variant>
      <vt:variant>
        <vt:lpwstr>_Toc394583388</vt:lpwstr>
      </vt:variant>
      <vt:variant>
        <vt:i4>1048636</vt:i4>
      </vt:variant>
      <vt:variant>
        <vt:i4>779</vt:i4>
      </vt:variant>
      <vt:variant>
        <vt:i4>0</vt:i4>
      </vt:variant>
      <vt:variant>
        <vt:i4>5</vt:i4>
      </vt:variant>
      <vt:variant>
        <vt:lpwstr/>
      </vt:variant>
      <vt:variant>
        <vt:lpwstr>_Toc394583387</vt:lpwstr>
      </vt:variant>
      <vt:variant>
        <vt:i4>1048636</vt:i4>
      </vt:variant>
      <vt:variant>
        <vt:i4>773</vt:i4>
      </vt:variant>
      <vt:variant>
        <vt:i4>0</vt:i4>
      </vt:variant>
      <vt:variant>
        <vt:i4>5</vt:i4>
      </vt:variant>
      <vt:variant>
        <vt:lpwstr/>
      </vt:variant>
      <vt:variant>
        <vt:lpwstr>_Toc394583386</vt:lpwstr>
      </vt:variant>
      <vt:variant>
        <vt:i4>1048636</vt:i4>
      </vt:variant>
      <vt:variant>
        <vt:i4>767</vt:i4>
      </vt:variant>
      <vt:variant>
        <vt:i4>0</vt:i4>
      </vt:variant>
      <vt:variant>
        <vt:i4>5</vt:i4>
      </vt:variant>
      <vt:variant>
        <vt:lpwstr/>
      </vt:variant>
      <vt:variant>
        <vt:lpwstr>_Toc394583385</vt:lpwstr>
      </vt:variant>
      <vt:variant>
        <vt:i4>1048636</vt:i4>
      </vt:variant>
      <vt:variant>
        <vt:i4>761</vt:i4>
      </vt:variant>
      <vt:variant>
        <vt:i4>0</vt:i4>
      </vt:variant>
      <vt:variant>
        <vt:i4>5</vt:i4>
      </vt:variant>
      <vt:variant>
        <vt:lpwstr/>
      </vt:variant>
      <vt:variant>
        <vt:lpwstr>_Toc394583384</vt:lpwstr>
      </vt:variant>
      <vt:variant>
        <vt:i4>1048636</vt:i4>
      </vt:variant>
      <vt:variant>
        <vt:i4>755</vt:i4>
      </vt:variant>
      <vt:variant>
        <vt:i4>0</vt:i4>
      </vt:variant>
      <vt:variant>
        <vt:i4>5</vt:i4>
      </vt:variant>
      <vt:variant>
        <vt:lpwstr/>
      </vt:variant>
      <vt:variant>
        <vt:lpwstr>_Toc394583383</vt:lpwstr>
      </vt:variant>
      <vt:variant>
        <vt:i4>1048636</vt:i4>
      </vt:variant>
      <vt:variant>
        <vt:i4>749</vt:i4>
      </vt:variant>
      <vt:variant>
        <vt:i4>0</vt:i4>
      </vt:variant>
      <vt:variant>
        <vt:i4>5</vt:i4>
      </vt:variant>
      <vt:variant>
        <vt:lpwstr/>
      </vt:variant>
      <vt:variant>
        <vt:lpwstr>_Toc394583382</vt:lpwstr>
      </vt:variant>
      <vt:variant>
        <vt:i4>1048636</vt:i4>
      </vt:variant>
      <vt:variant>
        <vt:i4>743</vt:i4>
      </vt:variant>
      <vt:variant>
        <vt:i4>0</vt:i4>
      </vt:variant>
      <vt:variant>
        <vt:i4>5</vt:i4>
      </vt:variant>
      <vt:variant>
        <vt:lpwstr/>
      </vt:variant>
      <vt:variant>
        <vt:lpwstr>_Toc394583381</vt:lpwstr>
      </vt:variant>
      <vt:variant>
        <vt:i4>1048636</vt:i4>
      </vt:variant>
      <vt:variant>
        <vt:i4>737</vt:i4>
      </vt:variant>
      <vt:variant>
        <vt:i4>0</vt:i4>
      </vt:variant>
      <vt:variant>
        <vt:i4>5</vt:i4>
      </vt:variant>
      <vt:variant>
        <vt:lpwstr/>
      </vt:variant>
      <vt:variant>
        <vt:lpwstr>_Toc394583380</vt:lpwstr>
      </vt:variant>
      <vt:variant>
        <vt:i4>2031676</vt:i4>
      </vt:variant>
      <vt:variant>
        <vt:i4>731</vt:i4>
      </vt:variant>
      <vt:variant>
        <vt:i4>0</vt:i4>
      </vt:variant>
      <vt:variant>
        <vt:i4>5</vt:i4>
      </vt:variant>
      <vt:variant>
        <vt:lpwstr/>
      </vt:variant>
      <vt:variant>
        <vt:lpwstr>_Toc394583379</vt:lpwstr>
      </vt:variant>
      <vt:variant>
        <vt:i4>2031676</vt:i4>
      </vt:variant>
      <vt:variant>
        <vt:i4>725</vt:i4>
      </vt:variant>
      <vt:variant>
        <vt:i4>0</vt:i4>
      </vt:variant>
      <vt:variant>
        <vt:i4>5</vt:i4>
      </vt:variant>
      <vt:variant>
        <vt:lpwstr/>
      </vt:variant>
      <vt:variant>
        <vt:lpwstr>_Toc394583378</vt:lpwstr>
      </vt:variant>
      <vt:variant>
        <vt:i4>2031676</vt:i4>
      </vt:variant>
      <vt:variant>
        <vt:i4>719</vt:i4>
      </vt:variant>
      <vt:variant>
        <vt:i4>0</vt:i4>
      </vt:variant>
      <vt:variant>
        <vt:i4>5</vt:i4>
      </vt:variant>
      <vt:variant>
        <vt:lpwstr/>
      </vt:variant>
      <vt:variant>
        <vt:lpwstr>_Toc394583377</vt:lpwstr>
      </vt:variant>
      <vt:variant>
        <vt:i4>1572920</vt:i4>
      </vt:variant>
      <vt:variant>
        <vt:i4>710</vt:i4>
      </vt:variant>
      <vt:variant>
        <vt:i4>0</vt:i4>
      </vt:variant>
      <vt:variant>
        <vt:i4>5</vt:i4>
      </vt:variant>
      <vt:variant>
        <vt:lpwstr/>
      </vt:variant>
      <vt:variant>
        <vt:lpwstr>_Toc416429836</vt:lpwstr>
      </vt:variant>
      <vt:variant>
        <vt:i4>1572920</vt:i4>
      </vt:variant>
      <vt:variant>
        <vt:i4>704</vt:i4>
      </vt:variant>
      <vt:variant>
        <vt:i4>0</vt:i4>
      </vt:variant>
      <vt:variant>
        <vt:i4>5</vt:i4>
      </vt:variant>
      <vt:variant>
        <vt:lpwstr/>
      </vt:variant>
      <vt:variant>
        <vt:lpwstr>_Toc416429835</vt:lpwstr>
      </vt:variant>
      <vt:variant>
        <vt:i4>1572920</vt:i4>
      </vt:variant>
      <vt:variant>
        <vt:i4>698</vt:i4>
      </vt:variant>
      <vt:variant>
        <vt:i4>0</vt:i4>
      </vt:variant>
      <vt:variant>
        <vt:i4>5</vt:i4>
      </vt:variant>
      <vt:variant>
        <vt:lpwstr/>
      </vt:variant>
      <vt:variant>
        <vt:lpwstr>_Toc416429834</vt:lpwstr>
      </vt:variant>
      <vt:variant>
        <vt:i4>1572920</vt:i4>
      </vt:variant>
      <vt:variant>
        <vt:i4>692</vt:i4>
      </vt:variant>
      <vt:variant>
        <vt:i4>0</vt:i4>
      </vt:variant>
      <vt:variant>
        <vt:i4>5</vt:i4>
      </vt:variant>
      <vt:variant>
        <vt:lpwstr/>
      </vt:variant>
      <vt:variant>
        <vt:lpwstr>_Toc416429833</vt:lpwstr>
      </vt:variant>
      <vt:variant>
        <vt:i4>1572920</vt:i4>
      </vt:variant>
      <vt:variant>
        <vt:i4>686</vt:i4>
      </vt:variant>
      <vt:variant>
        <vt:i4>0</vt:i4>
      </vt:variant>
      <vt:variant>
        <vt:i4>5</vt:i4>
      </vt:variant>
      <vt:variant>
        <vt:lpwstr/>
      </vt:variant>
      <vt:variant>
        <vt:lpwstr>_Toc416429832</vt:lpwstr>
      </vt:variant>
      <vt:variant>
        <vt:i4>1572920</vt:i4>
      </vt:variant>
      <vt:variant>
        <vt:i4>680</vt:i4>
      </vt:variant>
      <vt:variant>
        <vt:i4>0</vt:i4>
      </vt:variant>
      <vt:variant>
        <vt:i4>5</vt:i4>
      </vt:variant>
      <vt:variant>
        <vt:lpwstr/>
      </vt:variant>
      <vt:variant>
        <vt:lpwstr>_Toc416429831</vt:lpwstr>
      </vt:variant>
      <vt:variant>
        <vt:i4>1572920</vt:i4>
      </vt:variant>
      <vt:variant>
        <vt:i4>674</vt:i4>
      </vt:variant>
      <vt:variant>
        <vt:i4>0</vt:i4>
      </vt:variant>
      <vt:variant>
        <vt:i4>5</vt:i4>
      </vt:variant>
      <vt:variant>
        <vt:lpwstr/>
      </vt:variant>
      <vt:variant>
        <vt:lpwstr>_Toc416429830</vt:lpwstr>
      </vt:variant>
      <vt:variant>
        <vt:i4>1638456</vt:i4>
      </vt:variant>
      <vt:variant>
        <vt:i4>668</vt:i4>
      </vt:variant>
      <vt:variant>
        <vt:i4>0</vt:i4>
      </vt:variant>
      <vt:variant>
        <vt:i4>5</vt:i4>
      </vt:variant>
      <vt:variant>
        <vt:lpwstr/>
      </vt:variant>
      <vt:variant>
        <vt:lpwstr>_Toc416429829</vt:lpwstr>
      </vt:variant>
      <vt:variant>
        <vt:i4>1638456</vt:i4>
      </vt:variant>
      <vt:variant>
        <vt:i4>662</vt:i4>
      </vt:variant>
      <vt:variant>
        <vt:i4>0</vt:i4>
      </vt:variant>
      <vt:variant>
        <vt:i4>5</vt:i4>
      </vt:variant>
      <vt:variant>
        <vt:lpwstr/>
      </vt:variant>
      <vt:variant>
        <vt:lpwstr>_Toc416429828</vt:lpwstr>
      </vt:variant>
      <vt:variant>
        <vt:i4>1638456</vt:i4>
      </vt:variant>
      <vt:variant>
        <vt:i4>656</vt:i4>
      </vt:variant>
      <vt:variant>
        <vt:i4>0</vt:i4>
      </vt:variant>
      <vt:variant>
        <vt:i4>5</vt:i4>
      </vt:variant>
      <vt:variant>
        <vt:lpwstr/>
      </vt:variant>
      <vt:variant>
        <vt:lpwstr>_Toc416429827</vt:lpwstr>
      </vt:variant>
      <vt:variant>
        <vt:i4>1638456</vt:i4>
      </vt:variant>
      <vt:variant>
        <vt:i4>650</vt:i4>
      </vt:variant>
      <vt:variant>
        <vt:i4>0</vt:i4>
      </vt:variant>
      <vt:variant>
        <vt:i4>5</vt:i4>
      </vt:variant>
      <vt:variant>
        <vt:lpwstr/>
      </vt:variant>
      <vt:variant>
        <vt:lpwstr>_Toc416429826</vt:lpwstr>
      </vt:variant>
      <vt:variant>
        <vt:i4>1638456</vt:i4>
      </vt:variant>
      <vt:variant>
        <vt:i4>644</vt:i4>
      </vt:variant>
      <vt:variant>
        <vt:i4>0</vt:i4>
      </vt:variant>
      <vt:variant>
        <vt:i4>5</vt:i4>
      </vt:variant>
      <vt:variant>
        <vt:lpwstr/>
      </vt:variant>
      <vt:variant>
        <vt:lpwstr>_Toc416429825</vt:lpwstr>
      </vt:variant>
      <vt:variant>
        <vt:i4>1638456</vt:i4>
      </vt:variant>
      <vt:variant>
        <vt:i4>638</vt:i4>
      </vt:variant>
      <vt:variant>
        <vt:i4>0</vt:i4>
      </vt:variant>
      <vt:variant>
        <vt:i4>5</vt:i4>
      </vt:variant>
      <vt:variant>
        <vt:lpwstr/>
      </vt:variant>
      <vt:variant>
        <vt:lpwstr>_Toc416429824</vt:lpwstr>
      </vt:variant>
      <vt:variant>
        <vt:i4>1638456</vt:i4>
      </vt:variant>
      <vt:variant>
        <vt:i4>632</vt:i4>
      </vt:variant>
      <vt:variant>
        <vt:i4>0</vt:i4>
      </vt:variant>
      <vt:variant>
        <vt:i4>5</vt:i4>
      </vt:variant>
      <vt:variant>
        <vt:lpwstr/>
      </vt:variant>
      <vt:variant>
        <vt:lpwstr>_Toc416429823</vt:lpwstr>
      </vt:variant>
      <vt:variant>
        <vt:i4>1638456</vt:i4>
      </vt:variant>
      <vt:variant>
        <vt:i4>626</vt:i4>
      </vt:variant>
      <vt:variant>
        <vt:i4>0</vt:i4>
      </vt:variant>
      <vt:variant>
        <vt:i4>5</vt:i4>
      </vt:variant>
      <vt:variant>
        <vt:lpwstr/>
      </vt:variant>
      <vt:variant>
        <vt:lpwstr>_Toc416429822</vt:lpwstr>
      </vt:variant>
      <vt:variant>
        <vt:i4>1638456</vt:i4>
      </vt:variant>
      <vt:variant>
        <vt:i4>620</vt:i4>
      </vt:variant>
      <vt:variant>
        <vt:i4>0</vt:i4>
      </vt:variant>
      <vt:variant>
        <vt:i4>5</vt:i4>
      </vt:variant>
      <vt:variant>
        <vt:lpwstr/>
      </vt:variant>
      <vt:variant>
        <vt:lpwstr>_Toc416429821</vt:lpwstr>
      </vt:variant>
      <vt:variant>
        <vt:i4>1638456</vt:i4>
      </vt:variant>
      <vt:variant>
        <vt:i4>614</vt:i4>
      </vt:variant>
      <vt:variant>
        <vt:i4>0</vt:i4>
      </vt:variant>
      <vt:variant>
        <vt:i4>5</vt:i4>
      </vt:variant>
      <vt:variant>
        <vt:lpwstr/>
      </vt:variant>
      <vt:variant>
        <vt:lpwstr>_Toc416429820</vt:lpwstr>
      </vt:variant>
      <vt:variant>
        <vt:i4>1703992</vt:i4>
      </vt:variant>
      <vt:variant>
        <vt:i4>608</vt:i4>
      </vt:variant>
      <vt:variant>
        <vt:i4>0</vt:i4>
      </vt:variant>
      <vt:variant>
        <vt:i4>5</vt:i4>
      </vt:variant>
      <vt:variant>
        <vt:lpwstr/>
      </vt:variant>
      <vt:variant>
        <vt:lpwstr>_Toc416429819</vt:lpwstr>
      </vt:variant>
      <vt:variant>
        <vt:i4>1703992</vt:i4>
      </vt:variant>
      <vt:variant>
        <vt:i4>602</vt:i4>
      </vt:variant>
      <vt:variant>
        <vt:i4>0</vt:i4>
      </vt:variant>
      <vt:variant>
        <vt:i4>5</vt:i4>
      </vt:variant>
      <vt:variant>
        <vt:lpwstr/>
      </vt:variant>
      <vt:variant>
        <vt:lpwstr>_Toc416429818</vt:lpwstr>
      </vt:variant>
      <vt:variant>
        <vt:i4>1703992</vt:i4>
      </vt:variant>
      <vt:variant>
        <vt:i4>596</vt:i4>
      </vt:variant>
      <vt:variant>
        <vt:i4>0</vt:i4>
      </vt:variant>
      <vt:variant>
        <vt:i4>5</vt:i4>
      </vt:variant>
      <vt:variant>
        <vt:lpwstr/>
      </vt:variant>
      <vt:variant>
        <vt:lpwstr>_Toc416429817</vt:lpwstr>
      </vt:variant>
      <vt:variant>
        <vt:i4>1703992</vt:i4>
      </vt:variant>
      <vt:variant>
        <vt:i4>590</vt:i4>
      </vt:variant>
      <vt:variant>
        <vt:i4>0</vt:i4>
      </vt:variant>
      <vt:variant>
        <vt:i4>5</vt:i4>
      </vt:variant>
      <vt:variant>
        <vt:lpwstr/>
      </vt:variant>
      <vt:variant>
        <vt:lpwstr>_Toc416429816</vt:lpwstr>
      </vt:variant>
      <vt:variant>
        <vt:i4>1703992</vt:i4>
      </vt:variant>
      <vt:variant>
        <vt:i4>584</vt:i4>
      </vt:variant>
      <vt:variant>
        <vt:i4>0</vt:i4>
      </vt:variant>
      <vt:variant>
        <vt:i4>5</vt:i4>
      </vt:variant>
      <vt:variant>
        <vt:lpwstr/>
      </vt:variant>
      <vt:variant>
        <vt:lpwstr>_Toc416429815</vt:lpwstr>
      </vt:variant>
      <vt:variant>
        <vt:i4>1703992</vt:i4>
      </vt:variant>
      <vt:variant>
        <vt:i4>578</vt:i4>
      </vt:variant>
      <vt:variant>
        <vt:i4>0</vt:i4>
      </vt:variant>
      <vt:variant>
        <vt:i4>5</vt:i4>
      </vt:variant>
      <vt:variant>
        <vt:lpwstr/>
      </vt:variant>
      <vt:variant>
        <vt:lpwstr>_Toc416429814</vt:lpwstr>
      </vt:variant>
      <vt:variant>
        <vt:i4>1703992</vt:i4>
      </vt:variant>
      <vt:variant>
        <vt:i4>572</vt:i4>
      </vt:variant>
      <vt:variant>
        <vt:i4>0</vt:i4>
      </vt:variant>
      <vt:variant>
        <vt:i4>5</vt:i4>
      </vt:variant>
      <vt:variant>
        <vt:lpwstr/>
      </vt:variant>
      <vt:variant>
        <vt:lpwstr>_Toc416429813</vt:lpwstr>
      </vt:variant>
      <vt:variant>
        <vt:i4>1703992</vt:i4>
      </vt:variant>
      <vt:variant>
        <vt:i4>566</vt:i4>
      </vt:variant>
      <vt:variant>
        <vt:i4>0</vt:i4>
      </vt:variant>
      <vt:variant>
        <vt:i4>5</vt:i4>
      </vt:variant>
      <vt:variant>
        <vt:lpwstr/>
      </vt:variant>
      <vt:variant>
        <vt:lpwstr>_Toc416429812</vt:lpwstr>
      </vt:variant>
      <vt:variant>
        <vt:i4>1703992</vt:i4>
      </vt:variant>
      <vt:variant>
        <vt:i4>560</vt:i4>
      </vt:variant>
      <vt:variant>
        <vt:i4>0</vt:i4>
      </vt:variant>
      <vt:variant>
        <vt:i4>5</vt:i4>
      </vt:variant>
      <vt:variant>
        <vt:lpwstr/>
      </vt:variant>
      <vt:variant>
        <vt:lpwstr>_Toc416429811</vt:lpwstr>
      </vt:variant>
      <vt:variant>
        <vt:i4>1703992</vt:i4>
      </vt:variant>
      <vt:variant>
        <vt:i4>554</vt:i4>
      </vt:variant>
      <vt:variant>
        <vt:i4>0</vt:i4>
      </vt:variant>
      <vt:variant>
        <vt:i4>5</vt:i4>
      </vt:variant>
      <vt:variant>
        <vt:lpwstr/>
      </vt:variant>
      <vt:variant>
        <vt:lpwstr>_Toc416429810</vt:lpwstr>
      </vt:variant>
      <vt:variant>
        <vt:i4>1769528</vt:i4>
      </vt:variant>
      <vt:variant>
        <vt:i4>548</vt:i4>
      </vt:variant>
      <vt:variant>
        <vt:i4>0</vt:i4>
      </vt:variant>
      <vt:variant>
        <vt:i4>5</vt:i4>
      </vt:variant>
      <vt:variant>
        <vt:lpwstr/>
      </vt:variant>
      <vt:variant>
        <vt:lpwstr>_Toc416429809</vt:lpwstr>
      </vt:variant>
      <vt:variant>
        <vt:i4>1769528</vt:i4>
      </vt:variant>
      <vt:variant>
        <vt:i4>542</vt:i4>
      </vt:variant>
      <vt:variant>
        <vt:i4>0</vt:i4>
      </vt:variant>
      <vt:variant>
        <vt:i4>5</vt:i4>
      </vt:variant>
      <vt:variant>
        <vt:lpwstr/>
      </vt:variant>
      <vt:variant>
        <vt:lpwstr>_Toc416429808</vt:lpwstr>
      </vt:variant>
      <vt:variant>
        <vt:i4>1769528</vt:i4>
      </vt:variant>
      <vt:variant>
        <vt:i4>536</vt:i4>
      </vt:variant>
      <vt:variant>
        <vt:i4>0</vt:i4>
      </vt:variant>
      <vt:variant>
        <vt:i4>5</vt:i4>
      </vt:variant>
      <vt:variant>
        <vt:lpwstr/>
      </vt:variant>
      <vt:variant>
        <vt:lpwstr>_Toc416429807</vt:lpwstr>
      </vt:variant>
      <vt:variant>
        <vt:i4>1769528</vt:i4>
      </vt:variant>
      <vt:variant>
        <vt:i4>530</vt:i4>
      </vt:variant>
      <vt:variant>
        <vt:i4>0</vt:i4>
      </vt:variant>
      <vt:variant>
        <vt:i4>5</vt:i4>
      </vt:variant>
      <vt:variant>
        <vt:lpwstr/>
      </vt:variant>
      <vt:variant>
        <vt:lpwstr>_Toc416429806</vt:lpwstr>
      </vt:variant>
      <vt:variant>
        <vt:i4>1769528</vt:i4>
      </vt:variant>
      <vt:variant>
        <vt:i4>524</vt:i4>
      </vt:variant>
      <vt:variant>
        <vt:i4>0</vt:i4>
      </vt:variant>
      <vt:variant>
        <vt:i4>5</vt:i4>
      </vt:variant>
      <vt:variant>
        <vt:lpwstr/>
      </vt:variant>
      <vt:variant>
        <vt:lpwstr>_Toc416429805</vt:lpwstr>
      </vt:variant>
      <vt:variant>
        <vt:i4>1769528</vt:i4>
      </vt:variant>
      <vt:variant>
        <vt:i4>518</vt:i4>
      </vt:variant>
      <vt:variant>
        <vt:i4>0</vt:i4>
      </vt:variant>
      <vt:variant>
        <vt:i4>5</vt:i4>
      </vt:variant>
      <vt:variant>
        <vt:lpwstr/>
      </vt:variant>
      <vt:variant>
        <vt:lpwstr>_Toc416429804</vt:lpwstr>
      </vt:variant>
      <vt:variant>
        <vt:i4>1769528</vt:i4>
      </vt:variant>
      <vt:variant>
        <vt:i4>512</vt:i4>
      </vt:variant>
      <vt:variant>
        <vt:i4>0</vt:i4>
      </vt:variant>
      <vt:variant>
        <vt:i4>5</vt:i4>
      </vt:variant>
      <vt:variant>
        <vt:lpwstr/>
      </vt:variant>
      <vt:variant>
        <vt:lpwstr>_Toc416429803</vt:lpwstr>
      </vt:variant>
      <vt:variant>
        <vt:i4>1769528</vt:i4>
      </vt:variant>
      <vt:variant>
        <vt:i4>506</vt:i4>
      </vt:variant>
      <vt:variant>
        <vt:i4>0</vt:i4>
      </vt:variant>
      <vt:variant>
        <vt:i4>5</vt:i4>
      </vt:variant>
      <vt:variant>
        <vt:lpwstr/>
      </vt:variant>
      <vt:variant>
        <vt:lpwstr>_Toc416429802</vt:lpwstr>
      </vt:variant>
      <vt:variant>
        <vt:i4>1769528</vt:i4>
      </vt:variant>
      <vt:variant>
        <vt:i4>500</vt:i4>
      </vt:variant>
      <vt:variant>
        <vt:i4>0</vt:i4>
      </vt:variant>
      <vt:variant>
        <vt:i4>5</vt:i4>
      </vt:variant>
      <vt:variant>
        <vt:lpwstr/>
      </vt:variant>
      <vt:variant>
        <vt:lpwstr>_Toc416429801</vt:lpwstr>
      </vt:variant>
      <vt:variant>
        <vt:i4>1769528</vt:i4>
      </vt:variant>
      <vt:variant>
        <vt:i4>494</vt:i4>
      </vt:variant>
      <vt:variant>
        <vt:i4>0</vt:i4>
      </vt:variant>
      <vt:variant>
        <vt:i4>5</vt:i4>
      </vt:variant>
      <vt:variant>
        <vt:lpwstr/>
      </vt:variant>
      <vt:variant>
        <vt:lpwstr>_Toc416429800</vt:lpwstr>
      </vt:variant>
      <vt:variant>
        <vt:i4>1179703</vt:i4>
      </vt:variant>
      <vt:variant>
        <vt:i4>488</vt:i4>
      </vt:variant>
      <vt:variant>
        <vt:i4>0</vt:i4>
      </vt:variant>
      <vt:variant>
        <vt:i4>5</vt:i4>
      </vt:variant>
      <vt:variant>
        <vt:lpwstr/>
      </vt:variant>
      <vt:variant>
        <vt:lpwstr>_Toc416429799</vt:lpwstr>
      </vt:variant>
      <vt:variant>
        <vt:i4>1179703</vt:i4>
      </vt:variant>
      <vt:variant>
        <vt:i4>482</vt:i4>
      </vt:variant>
      <vt:variant>
        <vt:i4>0</vt:i4>
      </vt:variant>
      <vt:variant>
        <vt:i4>5</vt:i4>
      </vt:variant>
      <vt:variant>
        <vt:lpwstr/>
      </vt:variant>
      <vt:variant>
        <vt:lpwstr>_Toc416429798</vt:lpwstr>
      </vt:variant>
      <vt:variant>
        <vt:i4>1179703</vt:i4>
      </vt:variant>
      <vt:variant>
        <vt:i4>476</vt:i4>
      </vt:variant>
      <vt:variant>
        <vt:i4>0</vt:i4>
      </vt:variant>
      <vt:variant>
        <vt:i4>5</vt:i4>
      </vt:variant>
      <vt:variant>
        <vt:lpwstr/>
      </vt:variant>
      <vt:variant>
        <vt:lpwstr>_Toc416429797</vt:lpwstr>
      </vt:variant>
      <vt:variant>
        <vt:i4>1179703</vt:i4>
      </vt:variant>
      <vt:variant>
        <vt:i4>470</vt:i4>
      </vt:variant>
      <vt:variant>
        <vt:i4>0</vt:i4>
      </vt:variant>
      <vt:variant>
        <vt:i4>5</vt:i4>
      </vt:variant>
      <vt:variant>
        <vt:lpwstr/>
      </vt:variant>
      <vt:variant>
        <vt:lpwstr>_Toc416429796</vt:lpwstr>
      </vt:variant>
      <vt:variant>
        <vt:i4>1179703</vt:i4>
      </vt:variant>
      <vt:variant>
        <vt:i4>464</vt:i4>
      </vt:variant>
      <vt:variant>
        <vt:i4>0</vt:i4>
      </vt:variant>
      <vt:variant>
        <vt:i4>5</vt:i4>
      </vt:variant>
      <vt:variant>
        <vt:lpwstr/>
      </vt:variant>
      <vt:variant>
        <vt:lpwstr>_Toc416429795</vt:lpwstr>
      </vt:variant>
      <vt:variant>
        <vt:i4>1179703</vt:i4>
      </vt:variant>
      <vt:variant>
        <vt:i4>458</vt:i4>
      </vt:variant>
      <vt:variant>
        <vt:i4>0</vt:i4>
      </vt:variant>
      <vt:variant>
        <vt:i4>5</vt:i4>
      </vt:variant>
      <vt:variant>
        <vt:lpwstr/>
      </vt:variant>
      <vt:variant>
        <vt:lpwstr>_Toc416429794</vt:lpwstr>
      </vt:variant>
      <vt:variant>
        <vt:i4>1179703</vt:i4>
      </vt:variant>
      <vt:variant>
        <vt:i4>452</vt:i4>
      </vt:variant>
      <vt:variant>
        <vt:i4>0</vt:i4>
      </vt:variant>
      <vt:variant>
        <vt:i4>5</vt:i4>
      </vt:variant>
      <vt:variant>
        <vt:lpwstr/>
      </vt:variant>
      <vt:variant>
        <vt:lpwstr>_Toc416429793</vt:lpwstr>
      </vt:variant>
      <vt:variant>
        <vt:i4>1179703</vt:i4>
      </vt:variant>
      <vt:variant>
        <vt:i4>446</vt:i4>
      </vt:variant>
      <vt:variant>
        <vt:i4>0</vt:i4>
      </vt:variant>
      <vt:variant>
        <vt:i4>5</vt:i4>
      </vt:variant>
      <vt:variant>
        <vt:lpwstr/>
      </vt:variant>
      <vt:variant>
        <vt:lpwstr>_Toc416429792</vt:lpwstr>
      </vt:variant>
      <vt:variant>
        <vt:i4>1179703</vt:i4>
      </vt:variant>
      <vt:variant>
        <vt:i4>440</vt:i4>
      </vt:variant>
      <vt:variant>
        <vt:i4>0</vt:i4>
      </vt:variant>
      <vt:variant>
        <vt:i4>5</vt:i4>
      </vt:variant>
      <vt:variant>
        <vt:lpwstr/>
      </vt:variant>
      <vt:variant>
        <vt:lpwstr>_Toc416429791</vt:lpwstr>
      </vt:variant>
      <vt:variant>
        <vt:i4>1179703</vt:i4>
      </vt:variant>
      <vt:variant>
        <vt:i4>434</vt:i4>
      </vt:variant>
      <vt:variant>
        <vt:i4>0</vt:i4>
      </vt:variant>
      <vt:variant>
        <vt:i4>5</vt:i4>
      </vt:variant>
      <vt:variant>
        <vt:lpwstr/>
      </vt:variant>
      <vt:variant>
        <vt:lpwstr>_Toc416429790</vt:lpwstr>
      </vt:variant>
      <vt:variant>
        <vt:i4>1245239</vt:i4>
      </vt:variant>
      <vt:variant>
        <vt:i4>428</vt:i4>
      </vt:variant>
      <vt:variant>
        <vt:i4>0</vt:i4>
      </vt:variant>
      <vt:variant>
        <vt:i4>5</vt:i4>
      </vt:variant>
      <vt:variant>
        <vt:lpwstr/>
      </vt:variant>
      <vt:variant>
        <vt:lpwstr>_Toc416429789</vt:lpwstr>
      </vt:variant>
      <vt:variant>
        <vt:i4>1245239</vt:i4>
      </vt:variant>
      <vt:variant>
        <vt:i4>422</vt:i4>
      </vt:variant>
      <vt:variant>
        <vt:i4>0</vt:i4>
      </vt:variant>
      <vt:variant>
        <vt:i4>5</vt:i4>
      </vt:variant>
      <vt:variant>
        <vt:lpwstr/>
      </vt:variant>
      <vt:variant>
        <vt:lpwstr>_Toc416429788</vt:lpwstr>
      </vt:variant>
      <vt:variant>
        <vt:i4>1245239</vt:i4>
      </vt:variant>
      <vt:variant>
        <vt:i4>416</vt:i4>
      </vt:variant>
      <vt:variant>
        <vt:i4>0</vt:i4>
      </vt:variant>
      <vt:variant>
        <vt:i4>5</vt:i4>
      </vt:variant>
      <vt:variant>
        <vt:lpwstr/>
      </vt:variant>
      <vt:variant>
        <vt:lpwstr>_Toc416429787</vt:lpwstr>
      </vt:variant>
      <vt:variant>
        <vt:i4>1245239</vt:i4>
      </vt:variant>
      <vt:variant>
        <vt:i4>410</vt:i4>
      </vt:variant>
      <vt:variant>
        <vt:i4>0</vt:i4>
      </vt:variant>
      <vt:variant>
        <vt:i4>5</vt:i4>
      </vt:variant>
      <vt:variant>
        <vt:lpwstr/>
      </vt:variant>
      <vt:variant>
        <vt:lpwstr>_Toc416429786</vt:lpwstr>
      </vt:variant>
      <vt:variant>
        <vt:i4>1245239</vt:i4>
      </vt:variant>
      <vt:variant>
        <vt:i4>404</vt:i4>
      </vt:variant>
      <vt:variant>
        <vt:i4>0</vt:i4>
      </vt:variant>
      <vt:variant>
        <vt:i4>5</vt:i4>
      </vt:variant>
      <vt:variant>
        <vt:lpwstr/>
      </vt:variant>
      <vt:variant>
        <vt:lpwstr>_Toc416429785</vt:lpwstr>
      </vt:variant>
      <vt:variant>
        <vt:i4>1245239</vt:i4>
      </vt:variant>
      <vt:variant>
        <vt:i4>398</vt:i4>
      </vt:variant>
      <vt:variant>
        <vt:i4>0</vt:i4>
      </vt:variant>
      <vt:variant>
        <vt:i4>5</vt:i4>
      </vt:variant>
      <vt:variant>
        <vt:lpwstr/>
      </vt:variant>
      <vt:variant>
        <vt:lpwstr>_Toc416429784</vt:lpwstr>
      </vt:variant>
      <vt:variant>
        <vt:i4>1245239</vt:i4>
      </vt:variant>
      <vt:variant>
        <vt:i4>392</vt:i4>
      </vt:variant>
      <vt:variant>
        <vt:i4>0</vt:i4>
      </vt:variant>
      <vt:variant>
        <vt:i4>5</vt:i4>
      </vt:variant>
      <vt:variant>
        <vt:lpwstr/>
      </vt:variant>
      <vt:variant>
        <vt:lpwstr>_Toc416429783</vt:lpwstr>
      </vt:variant>
      <vt:variant>
        <vt:i4>1245239</vt:i4>
      </vt:variant>
      <vt:variant>
        <vt:i4>386</vt:i4>
      </vt:variant>
      <vt:variant>
        <vt:i4>0</vt:i4>
      </vt:variant>
      <vt:variant>
        <vt:i4>5</vt:i4>
      </vt:variant>
      <vt:variant>
        <vt:lpwstr/>
      </vt:variant>
      <vt:variant>
        <vt:lpwstr>_Toc416429782</vt:lpwstr>
      </vt:variant>
      <vt:variant>
        <vt:i4>1245239</vt:i4>
      </vt:variant>
      <vt:variant>
        <vt:i4>380</vt:i4>
      </vt:variant>
      <vt:variant>
        <vt:i4>0</vt:i4>
      </vt:variant>
      <vt:variant>
        <vt:i4>5</vt:i4>
      </vt:variant>
      <vt:variant>
        <vt:lpwstr/>
      </vt:variant>
      <vt:variant>
        <vt:lpwstr>_Toc416429781</vt:lpwstr>
      </vt:variant>
      <vt:variant>
        <vt:i4>1245239</vt:i4>
      </vt:variant>
      <vt:variant>
        <vt:i4>374</vt:i4>
      </vt:variant>
      <vt:variant>
        <vt:i4>0</vt:i4>
      </vt:variant>
      <vt:variant>
        <vt:i4>5</vt:i4>
      </vt:variant>
      <vt:variant>
        <vt:lpwstr/>
      </vt:variant>
      <vt:variant>
        <vt:lpwstr>_Toc416429780</vt:lpwstr>
      </vt:variant>
      <vt:variant>
        <vt:i4>1835063</vt:i4>
      </vt:variant>
      <vt:variant>
        <vt:i4>368</vt:i4>
      </vt:variant>
      <vt:variant>
        <vt:i4>0</vt:i4>
      </vt:variant>
      <vt:variant>
        <vt:i4>5</vt:i4>
      </vt:variant>
      <vt:variant>
        <vt:lpwstr/>
      </vt:variant>
      <vt:variant>
        <vt:lpwstr>_Toc416429779</vt:lpwstr>
      </vt:variant>
      <vt:variant>
        <vt:i4>1835063</vt:i4>
      </vt:variant>
      <vt:variant>
        <vt:i4>362</vt:i4>
      </vt:variant>
      <vt:variant>
        <vt:i4>0</vt:i4>
      </vt:variant>
      <vt:variant>
        <vt:i4>5</vt:i4>
      </vt:variant>
      <vt:variant>
        <vt:lpwstr/>
      </vt:variant>
      <vt:variant>
        <vt:lpwstr>_Toc416429778</vt:lpwstr>
      </vt:variant>
      <vt:variant>
        <vt:i4>1835063</vt:i4>
      </vt:variant>
      <vt:variant>
        <vt:i4>356</vt:i4>
      </vt:variant>
      <vt:variant>
        <vt:i4>0</vt:i4>
      </vt:variant>
      <vt:variant>
        <vt:i4>5</vt:i4>
      </vt:variant>
      <vt:variant>
        <vt:lpwstr/>
      </vt:variant>
      <vt:variant>
        <vt:lpwstr>_Toc416429777</vt:lpwstr>
      </vt:variant>
      <vt:variant>
        <vt:i4>1835063</vt:i4>
      </vt:variant>
      <vt:variant>
        <vt:i4>350</vt:i4>
      </vt:variant>
      <vt:variant>
        <vt:i4>0</vt:i4>
      </vt:variant>
      <vt:variant>
        <vt:i4>5</vt:i4>
      </vt:variant>
      <vt:variant>
        <vt:lpwstr/>
      </vt:variant>
      <vt:variant>
        <vt:lpwstr>_Toc416429776</vt:lpwstr>
      </vt:variant>
      <vt:variant>
        <vt:i4>1835063</vt:i4>
      </vt:variant>
      <vt:variant>
        <vt:i4>344</vt:i4>
      </vt:variant>
      <vt:variant>
        <vt:i4>0</vt:i4>
      </vt:variant>
      <vt:variant>
        <vt:i4>5</vt:i4>
      </vt:variant>
      <vt:variant>
        <vt:lpwstr/>
      </vt:variant>
      <vt:variant>
        <vt:lpwstr>_Toc416429775</vt:lpwstr>
      </vt:variant>
      <vt:variant>
        <vt:i4>1835063</vt:i4>
      </vt:variant>
      <vt:variant>
        <vt:i4>338</vt:i4>
      </vt:variant>
      <vt:variant>
        <vt:i4>0</vt:i4>
      </vt:variant>
      <vt:variant>
        <vt:i4>5</vt:i4>
      </vt:variant>
      <vt:variant>
        <vt:lpwstr/>
      </vt:variant>
      <vt:variant>
        <vt:lpwstr>_Toc416429774</vt:lpwstr>
      </vt:variant>
      <vt:variant>
        <vt:i4>1835063</vt:i4>
      </vt:variant>
      <vt:variant>
        <vt:i4>332</vt:i4>
      </vt:variant>
      <vt:variant>
        <vt:i4>0</vt:i4>
      </vt:variant>
      <vt:variant>
        <vt:i4>5</vt:i4>
      </vt:variant>
      <vt:variant>
        <vt:lpwstr/>
      </vt:variant>
      <vt:variant>
        <vt:lpwstr>_Toc416429773</vt:lpwstr>
      </vt:variant>
      <vt:variant>
        <vt:i4>1835063</vt:i4>
      </vt:variant>
      <vt:variant>
        <vt:i4>326</vt:i4>
      </vt:variant>
      <vt:variant>
        <vt:i4>0</vt:i4>
      </vt:variant>
      <vt:variant>
        <vt:i4>5</vt:i4>
      </vt:variant>
      <vt:variant>
        <vt:lpwstr/>
      </vt:variant>
      <vt:variant>
        <vt:lpwstr>_Toc416429772</vt:lpwstr>
      </vt:variant>
      <vt:variant>
        <vt:i4>1835063</vt:i4>
      </vt:variant>
      <vt:variant>
        <vt:i4>320</vt:i4>
      </vt:variant>
      <vt:variant>
        <vt:i4>0</vt:i4>
      </vt:variant>
      <vt:variant>
        <vt:i4>5</vt:i4>
      </vt:variant>
      <vt:variant>
        <vt:lpwstr/>
      </vt:variant>
      <vt:variant>
        <vt:lpwstr>_Toc416429771</vt:lpwstr>
      </vt:variant>
      <vt:variant>
        <vt:i4>1835063</vt:i4>
      </vt:variant>
      <vt:variant>
        <vt:i4>314</vt:i4>
      </vt:variant>
      <vt:variant>
        <vt:i4>0</vt:i4>
      </vt:variant>
      <vt:variant>
        <vt:i4>5</vt:i4>
      </vt:variant>
      <vt:variant>
        <vt:lpwstr/>
      </vt:variant>
      <vt:variant>
        <vt:lpwstr>_Toc416429770</vt:lpwstr>
      </vt:variant>
      <vt:variant>
        <vt:i4>1900599</vt:i4>
      </vt:variant>
      <vt:variant>
        <vt:i4>308</vt:i4>
      </vt:variant>
      <vt:variant>
        <vt:i4>0</vt:i4>
      </vt:variant>
      <vt:variant>
        <vt:i4>5</vt:i4>
      </vt:variant>
      <vt:variant>
        <vt:lpwstr/>
      </vt:variant>
      <vt:variant>
        <vt:lpwstr>_Toc416429769</vt:lpwstr>
      </vt:variant>
      <vt:variant>
        <vt:i4>1900599</vt:i4>
      </vt:variant>
      <vt:variant>
        <vt:i4>302</vt:i4>
      </vt:variant>
      <vt:variant>
        <vt:i4>0</vt:i4>
      </vt:variant>
      <vt:variant>
        <vt:i4>5</vt:i4>
      </vt:variant>
      <vt:variant>
        <vt:lpwstr/>
      </vt:variant>
      <vt:variant>
        <vt:lpwstr>_Toc416429768</vt:lpwstr>
      </vt:variant>
      <vt:variant>
        <vt:i4>1900599</vt:i4>
      </vt:variant>
      <vt:variant>
        <vt:i4>296</vt:i4>
      </vt:variant>
      <vt:variant>
        <vt:i4>0</vt:i4>
      </vt:variant>
      <vt:variant>
        <vt:i4>5</vt:i4>
      </vt:variant>
      <vt:variant>
        <vt:lpwstr/>
      </vt:variant>
      <vt:variant>
        <vt:lpwstr>_Toc416429767</vt:lpwstr>
      </vt:variant>
      <vt:variant>
        <vt:i4>1900599</vt:i4>
      </vt:variant>
      <vt:variant>
        <vt:i4>290</vt:i4>
      </vt:variant>
      <vt:variant>
        <vt:i4>0</vt:i4>
      </vt:variant>
      <vt:variant>
        <vt:i4>5</vt:i4>
      </vt:variant>
      <vt:variant>
        <vt:lpwstr/>
      </vt:variant>
      <vt:variant>
        <vt:lpwstr>_Toc416429766</vt:lpwstr>
      </vt:variant>
      <vt:variant>
        <vt:i4>1900599</vt:i4>
      </vt:variant>
      <vt:variant>
        <vt:i4>284</vt:i4>
      </vt:variant>
      <vt:variant>
        <vt:i4>0</vt:i4>
      </vt:variant>
      <vt:variant>
        <vt:i4>5</vt:i4>
      </vt:variant>
      <vt:variant>
        <vt:lpwstr/>
      </vt:variant>
      <vt:variant>
        <vt:lpwstr>_Toc416429765</vt:lpwstr>
      </vt:variant>
      <vt:variant>
        <vt:i4>1900599</vt:i4>
      </vt:variant>
      <vt:variant>
        <vt:i4>278</vt:i4>
      </vt:variant>
      <vt:variant>
        <vt:i4>0</vt:i4>
      </vt:variant>
      <vt:variant>
        <vt:i4>5</vt:i4>
      </vt:variant>
      <vt:variant>
        <vt:lpwstr/>
      </vt:variant>
      <vt:variant>
        <vt:lpwstr>_Toc416429764</vt:lpwstr>
      </vt:variant>
      <vt:variant>
        <vt:i4>1900599</vt:i4>
      </vt:variant>
      <vt:variant>
        <vt:i4>272</vt:i4>
      </vt:variant>
      <vt:variant>
        <vt:i4>0</vt:i4>
      </vt:variant>
      <vt:variant>
        <vt:i4>5</vt:i4>
      </vt:variant>
      <vt:variant>
        <vt:lpwstr/>
      </vt:variant>
      <vt:variant>
        <vt:lpwstr>_Toc416429763</vt:lpwstr>
      </vt:variant>
      <vt:variant>
        <vt:i4>1900599</vt:i4>
      </vt:variant>
      <vt:variant>
        <vt:i4>266</vt:i4>
      </vt:variant>
      <vt:variant>
        <vt:i4>0</vt:i4>
      </vt:variant>
      <vt:variant>
        <vt:i4>5</vt:i4>
      </vt:variant>
      <vt:variant>
        <vt:lpwstr/>
      </vt:variant>
      <vt:variant>
        <vt:lpwstr>_Toc416429762</vt:lpwstr>
      </vt:variant>
      <vt:variant>
        <vt:i4>1900599</vt:i4>
      </vt:variant>
      <vt:variant>
        <vt:i4>260</vt:i4>
      </vt:variant>
      <vt:variant>
        <vt:i4>0</vt:i4>
      </vt:variant>
      <vt:variant>
        <vt:i4>5</vt:i4>
      </vt:variant>
      <vt:variant>
        <vt:lpwstr/>
      </vt:variant>
      <vt:variant>
        <vt:lpwstr>_Toc416429761</vt:lpwstr>
      </vt:variant>
      <vt:variant>
        <vt:i4>1900599</vt:i4>
      </vt:variant>
      <vt:variant>
        <vt:i4>254</vt:i4>
      </vt:variant>
      <vt:variant>
        <vt:i4>0</vt:i4>
      </vt:variant>
      <vt:variant>
        <vt:i4>5</vt:i4>
      </vt:variant>
      <vt:variant>
        <vt:lpwstr/>
      </vt:variant>
      <vt:variant>
        <vt:lpwstr>_Toc416429760</vt:lpwstr>
      </vt:variant>
      <vt:variant>
        <vt:i4>1966135</vt:i4>
      </vt:variant>
      <vt:variant>
        <vt:i4>248</vt:i4>
      </vt:variant>
      <vt:variant>
        <vt:i4>0</vt:i4>
      </vt:variant>
      <vt:variant>
        <vt:i4>5</vt:i4>
      </vt:variant>
      <vt:variant>
        <vt:lpwstr/>
      </vt:variant>
      <vt:variant>
        <vt:lpwstr>_Toc416429759</vt:lpwstr>
      </vt:variant>
      <vt:variant>
        <vt:i4>1966135</vt:i4>
      </vt:variant>
      <vt:variant>
        <vt:i4>242</vt:i4>
      </vt:variant>
      <vt:variant>
        <vt:i4>0</vt:i4>
      </vt:variant>
      <vt:variant>
        <vt:i4>5</vt:i4>
      </vt:variant>
      <vt:variant>
        <vt:lpwstr/>
      </vt:variant>
      <vt:variant>
        <vt:lpwstr>_Toc416429758</vt:lpwstr>
      </vt:variant>
      <vt:variant>
        <vt:i4>1966135</vt:i4>
      </vt:variant>
      <vt:variant>
        <vt:i4>236</vt:i4>
      </vt:variant>
      <vt:variant>
        <vt:i4>0</vt:i4>
      </vt:variant>
      <vt:variant>
        <vt:i4>5</vt:i4>
      </vt:variant>
      <vt:variant>
        <vt:lpwstr/>
      </vt:variant>
      <vt:variant>
        <vt:lpwstr>_Toc416429757</vt:lpwstr>
      </vt:variant>
      <vt:variant>
        <vt:i4>1966135</vt:i4>
      </vt:variant>
      <vt:variant>
        <vt:i4>230</vt:i4>
      </vt:variant>
      <vt:variant>
        <vt:i4>0</vt:i4>
      </vt:variant>
      <vt:variant>
        <vt:i4>5</vt:i4>
      </vt:variant>
      <vt:variant>
        <vt:lpwstr/>
      </vt:variant>
      <vt:variant>
        <vt:lpwstr>_Toc416429756</vt:lpwstr>
      </vt:variant>
      <vt:variant>
        <vt:i4>1966135</vt:i4>
      </vt:variant>
      <vt:variant>
        <vt:i4>224</vt:i4>
      </vt:variant>
      <vt:variant>
        <vt:i4>0</vt:i4>
      </vt:variant>
      <vt:variant>
        <vt:i4>5</vt:i4>
      </vt:variant>
      <vt:variant>
        <vt:lpwstr/>
      </vt:variant>
      <vt:variant>
        <vt:lpwstr>_Toc416429755</vt:lpwstr>
      </vt:variant>
      <vt:variant>
        <vt:i4>1966135</vt:i4>
      </vt:variant>
      <vt:variant>
        <vt:i4>218</vt:i4>
      </vt:variant>
      <vt:variant>
        <vt:i4>0</vt:i4>
      </vt:variant>
      <vt:variant>
        <vt:i4>5</vt:i4>
      </vt:variant>
      <vt:variant>
        <vt:lpwstr/>
      </vt:variant>
      <vt:variant>
        <vt:lpwstr>_Toc416429754</vt:lpwstr>
      </vt:variant>
      <vt:variant>
        <vt:i4>1966135</vt:i4>
      </vt:variant>
      <vt:variant>
        <vt:i4>212</vt:i4>
      </vt:variant>
      <vt:variant>
        <vt:i4>0</vt:i4>
      </vt:variant>
      <vt:variant>
        <vt:i4>5</vt:i4>
      </vt:variant>
      <vt:variant>
        <vt:lpwstr/>
      </vt:variant>
      <vt:variant>
        <vt:lpwstr>_Toc416429753</vt:lpwstr>
      </vt:variant>
      <vt:variant>
        <vt:i4>1966135</vt:i4>
      </vt:variant>
      <vt:variant>
        <vt:i4>206</vt:i4>
      </vt:variant>
      <vt:variant>
        <vt:i4>0</vt:i4>
      </vt:variant>
      <vt:variant>
        <vt:i4>5</vt:i4>
      </vt:variant>
      <vt:variant>
        <vt:lpwstr/>
      </vt:variant>
      <vt:variant>
        <vt:lpwstr>_Toc416429752</vt:lpwstr>
      </vt:variant>
      <vt:variant>
        <vt:i4>1966135</vt:i4>
      </vt:variant>
      <vt:variant>
        <vt:i4>200</vt:i4>
      </vt:variant>
      <vt:variant>
        <vt:i4>0</vt:i4>
      </vt:variant>
      <vt:variant>
        <vt:i4>5</vt:i4>
      </vt:variant>
      <vt:variant>
        <vt:lpwstr/>
      </vt:variant>
      <vt:variant>
        <vt:lpwstr>_Toc416429751</vt:lpwstr>
      </vt:variant>
      <vt:variant>
        <vt:i4>1966135</vt:i4>
      </vt:variant>
      <vt:variant>
        <vt:i4>194</vt:i4>
      </vt:variant>
      <vt:variant>
        <vt:i4>0</vt:i4>
      </vt:variant>
      <vt:variant>
        <vt:i4>5</vt:i4>
      </vt:variant>
      <vt:variant>
        <vt:lpwstr/>
      </vt:variant>
      <vt:variant>
        <vt:lpwstr>_Toc416429750</vt:lpwstr>
      </vt:variant>
      <vt:variant>
        <vt:i4>2031671</vt:i4>
      </vt:variant>
      <vt:variant>
        <vt:i4>188</vt:i4>
      </vt:variant>
      <vt:variant>
        <vt:i4>0</vt:i4>
      </vt:variant>
      <vt:variant>
        <vt:i4>5</vt:i4>
      </vt:variant>
      <vt:variant>
        <vt:lpwstr/>
      </vt:variant>
      <vt:variant>
        <vt:lpwstr>_Toc416429749</vt:lpwstr>
      </vt:variant>
      <vt:variant>
        <vt:i4>2031671</vt:i4>
      </vt:variant>
      <vt:variant>
        <vt:i4>182</vt:i4>
      </vt:variant>
      <vt:variant>
        <vt:i4>0</vt:i4>
      </vt:variant>
      <vt:variant>
        <vt:i4>5</vt:i4>
      </vt:variant>
      <vt:variant>
        <vt:lpwstr/>
      </vt:variant>
      <vt:variant>
        <vt:lpwstr>_Toc416429748</vt:lpwstr>
      </vt:variant>
      <vt:variant>
        <vt:i4>2031671</vt:i4>
      </vt:variant>
      <vt:variant>
        <vt:i4>176</vt:i4>
      </vt:variant>
      <vt:variant>
        <vt:i4>0</vt:i4>
      </vt:variant>
      <vt:variant>
        <vt:i4>5</vt:i4>
      </vt:variant>
      <vt:variant>
        <vt:lpwstr/>
      </vt:variant>
      <vt:variant>
        <vt:lpwstr>_Toc416429747</vt:lpwstr>
      </vt:variant>
      <vt:variant>
        <vt:i4>2031671</vt:i4>
      </vt:variant>
      <vt:variant>
        <vt:i4>170</vt:i4>
      </vt:variant>
      <vt:variant>
        <vt:i4>0</vt:i4>
      </vt:variant>
      <vt:variant>
        <vt:i4>5</vt:i4>
      </vt:variant>
      <vt:variant>
        <vt:lpwstr/>
      </vt:variant>
      <vt:variant>
        <vt:lpwstr>_Toc416429746</vt:lpwstr>
      </vt:variant>
      <vt:variant>
        <vt:i4>2031671</vt:i4>
      </vt:variant>
      <vt:variant>
        <vt:i4>164</vt:i4>
      </vt:variant>
      <vt:variant>
        <vt:i4>0</vt:i4>
      </vt:variant>
      <vt:variant>
        <vt:i4>5</vt:i4>
      </vt:variant>
      <vt:variant>
        <vt:lpwstr/>
      </vt:variant>
      <vt:variant>
        <vt:lpwstr>_Toc416429745</vt:lpwstr>
      </vt:variant>
      <vt:variant>
        <vt:i4>2031671</vt:i4>
      </vt:variant>
      <vt:variant>
        <vt:i4>158</vt:i4>
      </vt:variant>
      <vt:variant>
        <vt:i4>0</vt:i4>
      </vt:variant>
      <vt:variant>
        <vt:i4>5</vt:i4>
      </vt:variant>
      <vt:variant>
        <vt:lpwstr/>
      </vt:variant>
      <vt:variant>
        <vt:lpwstr>_Toc416429744</vt:lpwstr>
      </vt:variant>
      <vt:variant>
        <vt:i4>2031671</vt:i4>
      </vt:variant>
      <vt:variant>
        <vt:i4>152</vt:i4>
      </vt:variant>
      <vt:variant>
        <vt:i4>0</vt:i4>
      </vt:variant>
      <vt:variant>
        <vt:i4>5</vt:i4>
      </vt:variant>
      <vt:variant>
        <vt:lpwstr/>
      </vt:variant>
      <vt:variant>
        <vt:lpwstr>_Toc416429743</vt:lpwstr>
      </vt:variant>
      <vt:variant>
        <vt:i4>2031671</vt:i4>
      </vt:variant>
      <vt:variant>
        <vt:i4>146</vt:i4>
      </vt:variant>
      <vt:variant>
        <vt:i4>0</vt:i4>
      </vt:variant>
      <vt:variant>
        <vt:i4>5</vt:i4>
      </vt:variant>
      <vt:variant>
        <vt:lpwstr/>
      </vt:variant>
      <vt:variant>
        <vt:lpwstr>_Toc416429742</vt:lpwstr>
      </vt:variant>
      <vt:variant>
        <vt:i4>2031671</vt:i4>
      </vt:variant>
      <vt:variant>
        <vt:i4>140</vt:i4>
      </vt:variant>
      <vt:variant>
        <vt:i4>0</vt:i4>
      </vt:variant>
      <vt:variant>
        <vt:i4>5</vt:i4>
      </vt:variant>
      <vt:variant>
        <vt:lpwstr/>
      </vt:variant>
      <vt:variant>
        <vt:lpwstr>_Toc416429741</vt:lpwstr>
      </vt:variant>
      <vt:variant>
        <vt:i4>2031671</vt:i4>
      </vt:variant>
      <vt:variant>
        <vt:i4>134</vt:i4>
      </vt:variant>
      <vt:variant>
        <vt:i4>0</vt:i4>
      </vt:variant>
      <vt:variant>
        <vt:i4>5</vt:i4>
      </vt:variant>
      <vt:variant>
        <vt:lpwstr/>
      </vt:variant>
      <vt:variant>
        <vt:lpwstr>_Toc416429740</vt:lpwstr>
      </vt:variant>
      <vt:variant>
        <vt:i4>1572919</vt:i4>
      </vt:variant>
      <vt:variant>
        <vt:i4>128</vt:i4>
      </vt:variant>
      <vt:variant>
        <vt:i4>0</vt:i4>
      </vt:variant>
      <vt:variant>
        <vt:i4>5</vt:i4>
      </vt:variant>
      <vt:variant>
        <vt:lpwstr/>
      </vt:variant>
      <vt:variant>
        <vt:lpwstr>_Toc416429739</vt:lpwstr>
      </vt:variant>
      <vt:variant>
        <vt:i4>1572919</vt:i4>
      </vt:variant>
      <vt:variant>
        <vt:i4>122</vt:i4>
      </vt:variant>
      <vt:variant>
        <vt:i4>0</vt:i4>
      </vt:variant>
      <vt:variant>
        <vt:i4>5</vt:i4>
      </vt:variant>
      <vt:variant>
        <vt:lpwstr/>
      </vt:variant>
      <vt:variant>
        <vt:lpwstr>_Toc416429738</vt:lpwstr>
      </vt:variant>
      <vt:variant>
        <vt:i4>1572919</vt:i4>
      </vt:variant>
      <vt:variant>
        <vt:i4>116</vt:i4>
      </vt:variant>
      <vt:variant>
        <vt:i4>0</vt:i4>
      </vt:variant>
      <vt:variant>
        <vt:i4>5</vt:i4>
      </vt:variant>
      <vt:variant>
        <vt:lpwstr/>
      </vt:variant>
      <vt:variant>
        <vt:lpwstr>_Toc416429737</vt:lpwstr>
      </vt:variant>
      <vt:variant>
        <vt:i4>1572919</vt:i4>
      </vt:variant>
      <vt:variant>
        <vt:i4>110</vt:i4>
      </vt:variant>
      <vt:variant>
        <vt:i4>0</vt:i4>
      </vt:variant>
      <vt:variant>
        <vt:i4>5</vt:i4>
      </vt:variant>
      <vt:variant>
        <vt:lpwstr/>
      </vt:variant>
      <vt:variant>
        <vt:lpwstr>_Toc416429736</vt:lpwstr>
      </vt:variant>
      <vt:variant>
        <vt:i4>1572919</vt:i4>
      </vt:variant>
      <vt:variant>
        <vt:i4>104</vt:i4>
      </vt:variant>
      <vt:variant>
        <vt:i4>0</vt:i4>
      </vt:variant>
      <vt:variant>
        <vt:i4>5</vt:i4>
      </vt:variant>
      <vt:variant>
        <vt:lpwstr/>
      </vt:variant>
      <vt:variant>
        <vt:lpwstr>_Toc416429735</vt:lpwstr>
      </vt:variant>
      <vt:variant>
        <vt:i4>1572919</vt:i4>
      </vt:variant>
      <vt:variant>
        <vt:i4>98</vt:i4>
      </vt:variant>
      <vt:variant>
        <vt:i4>0</vt:i4>
      </vt:variant>
      <vt:variant>
        <vt:i4>5</vt:i4>
      </vt:variant>
      <vt:variant>
        <vt:lpwstr/>
      </vt:variant>
      <vt:variant>
        <vt:lpwstr>_Toc416429734</vt:lpwstr>
      </vt:variant>
      <vt:variant>
        <vt:i4>1572919</vt:i4>
      </vt:variant>
      <vt:variant>
        <vt:i4>92</vt:i4>
      </vt:variant>
      <vt:variant>
        <vt:i4>0</vt:i4>
      </vt:variant>
      <vt:variant>
        <vt:i4>5</vt:i4>
      </vt:variant>
      <vt:variant>
        <vt:lpwstr/>
      </vt:variant>
      <vt:variant>
        <vt:lpwstr>_Toc416429733</vt:lpwstr>
      </vt:variant>
      <vt:variant>
        <vt:i4>1572919</vt:i4>
      </vt:variant>
      <vt:variant>
        <vt:i4>86</vt:i4>
      </vt:variant>
      <vt:variant>
        <vt:i4>0</vt:i4>
      </vt:variant>
      <vt:variant>
        <vt:i4>5</vt:i4>
      </vt:variant>
      <vt:variant>
        <vt:lpwstr/>
      </vt:variant>
      <vt:variant>
        <vt:lpwstr>_Toc416429732</vt:lpwstr>
      </vt:variant>
      <vt:variant>
        <vt:i4>1572919</vt:i4>
      </vt:variant>
      <vt:variant>
        <vt:i4>80</vt:i4>
      </vt:variant>
      <vt:variant>
        <vt:i4>0</vt:i4>
      </vt:variant>
      <vt:variant>
        <vt:i4>5</vt:i4>
      </vt:variant>
      <vt:variant>
        <vt:lpwstr/>
      </vt:variant>
      <vt:variant>
        <vt:lpwstr>_Toc416429731</vt:lpwstr>
      </vt:variant>
      <vt:variant>
        <vt:i4>1572919</vt:i4>
      </vt:variant>
      <vt:variant>
        <vt:i4>74</vt:i4>
      </vt:variant>
      <vt:variant>
        <vt:i4>0</vt:i4>
      </vt:variant>
      <vt:variant>
        <vt:i4>5</vt:i4>
      </vt:variant>
      <vt:variant>
        <vt:lpwstr/>
      </vt:variant>
      <vt:variant>
        <vt:lpwstr>_Toc416429730</vt:lpwstr>
      </vt:variant>
      <vt:variant>
        <vt:i4>1638455</vt:i4>
      </vt:variant>
      <vt:variant>
        <vt:i4>68</vt:i4>
      </vt:variant>
      <vt:variant>
        <vt:i4>0</vt:i4>
      </vt:variant>
      <vt:variant>
        <vt:i4>5</vt:i4>
      </vt:variant>
      <vt:variant>
        <vt:lpwstr/>
      </vt:variant>
      <vt:variant>
        <vt:lpwstr>_Toc416429729</vt:lpwstr>
      </vt:variant>
      <vt:variant>
        <vt:i4>1638455</vt:i4>
      </vt:variant>
      <vt:variant>
        <vt:i4>62</vt:i4>
      </vt:variant>
      <vt:variant>
        <vt:i4>0</vt:i4>
      </vt:variant>
      <vt:variant>
        <vt:i4>5</vt:i4>
      </vt:variant>
      <vt:variant>
        <vt:lpwstr/>
      </vt:variant>
      <vt:variant>
        <vt:lpwstr>_Toc416429728</vt:lpwstr>
      </vt:variant>
      <vt:variant>
        <vt:i4>1638455</vt:i4>
      </vt:variant>
      <vt:variant>
        <vt:i4>56</vt:i4>
      </vt:variant>
      <vt:variant>
        <vt:i4>0</vt:i4>
      </vt:variant>
      <vt:variant>
        <vt:i4>5</vt:i4>
      </vt:variant>
      <vt:variant>
        <vt:lpwstr/>
      </vt:variant>
      <vt:variant>
        <vt:lpwstr>_Toc416429727</vt:lpwstr>
      </vt:variant>
      <vt:variant>
        <vt:i4>1638455</vt:i4>
      </vt:variant>
      <vt:variant>
        <vt:i4>50</vt:i4>
      </vt:variant>
      <vt:variant>
        <vt:i4>0</vt:i4>
      </vt:variant>
      <vt:variant>
        <vt:i4>5</vt:i4>
      </vt:variant>
      <vt:variant>
        <vt:lpwstr/>
      </vt:variant>
      <vt:variant>
        <vt:lpwstr>_Toc416429726</vt:lpwstr>
      </vt:variant>
      <vt:variant>
        <vt:i4>1638455</vt:i4>
      </vt:variant>
      <vt:variant>
        <vt:i4>44</vt:i4>
      </vt:variant>
      <vt:variant>
        <vt:i4>0</vt:i4>
      </vt:variant>
      <vt:variant>
        <vt:i4>5</vt:i4>
      </vt:variant>
      <vt:variant>
        <vt:lpwstr/>
      </vt:variant>
      <vt:variant>
        <vt:lpwstr>_Toc416429725</vt:lpwstr>
      </vt:variant>
      <vt:variant>
        <vt:i4>1638455</vt:i4>
      </vt:variant>
      <vt:variant>
        <vt:i4>38</vt:i4>
      </vt:variant>
      <vt:variant>
        <vt:i4>0</vt:i4>
      </vt:variant>
      <vt:variant>
        <vt:i4>5</vt:i4>
      </vt:variant>
      <vt:variant>
        <vt:lpwstr/>
      </vt:variant>
      <vt:variant>
        <vt:lpwstr>_Toc416429724</vt:lpwstr>
      </vt:variant>
      <vt:variant>
        <vt:i4>1638455</vt:i4>
      </vt:variant>
      <vt:variant>
        <vt:i4>32</vt:i4>
      </vt:variant>
      <vt:variant>
        <vt:i4>0</vt:i4>
      </vt:variant>
      <vt:variant>
        <vt:i4>5</vt:i4>
      </vt:variant>
      <vt:variant>
        <vt:lpwstr/>
      </vt:variant>
      <vt:variant>
        <vt:lpwstr>_Toc416429723</vt:lpwstr>
      </vt:variant>
      <vt:variant>
        <vt:i4>1638455</vt:i4>
      </vt:variant>
      <vt:variant>
        <vt:i4>26</vt:i4>
      </vt:variant>
      <vt:variant>
        <vt:i4>0</vt:i4>
      </vt:variant>
      <vt:variant>
        <vt:i4>5</vt:i4>
      </vt:variant>
      <vt:variant>
        <vt:lpwstr/>
      </vt:variant>
      <vt:variant>
        <vt:lpwstr>_Toc416429722</vt:lpwstr>
      </vt:variant>
      <vt:variant>
        <vt:i4>1638455</vt:i4>
      </vt:variant>
      <vt:variant>
        <vt:i4>20</vt:i4>
      </vt:variant>
      <vt:variant>
        <vt:i4>0</vt:i4>
      </vt:variant>
      <vt:variant>
        <vt:i4>5</vt:i4>
      </vt:variant>
      <vt:variant>
        <vt:lpwstr/>
      </vt:variant>
      <vt:variant>
        <vt:lpwstr>_Toc416429721</vt:lpwstr>
      </vt:variant>
      <vt:variant>
        <vt:i4>1638455</vt:i4>
      </vt:variant>
      <vt:variant>
        <vt:i4>14</vt:i4>
      </vt:variant>
      <vt:variant>
        <vt:i4>0</vt:i4>
      </vt:variant>
      <vt:variant>
        <vt:i4>5</vt:i4>
      </vt:variant>
      <vt:variant>
        <vt:lpwstr/>
      </vt:variant>
      <vt:variant>
        <vt:lpwstr>_Toc416429720</vt:lpwstr>
      </vt:variant>
      <vt:variant>
        <vt:i4>1703991</vt:i4>
      </vt:variant>
      <vt:variant>
        <vt:i4>8</vt:i4>
      </vt:variant>
      <vt:variant>
        <vt:i4>0</vt:i4>
      </vt:variant>
      <vt:variant>
        <vt:i4>5</vt:i4>
      </vt:variant>
      <vt:variant>
        <vt:lpwstr/>
      </vt:variant>
      <vt:variant>
        <vt:lpwstr>_Toc416429719</vt:lpwstr>
      </vt:variant>
      <vt:variant>
        <vt:i4>1703991</vt:i4>
      </vt:variant>
      <vt:variant>
        <vt:i4>2</vt:i4>
      </vt:variant>
      <vt:variant>
        <vt:i4>0</vt:i4>
      </vt:variant>
      <vt:variant>
        <vt:i4>5</vt:i4>
      </vt:variant>
      <vt:variant>
        <vt:lpwstr/>
      </vt:variant>
      <vt:variant>
        <vt:lpwstr>_Toc416429718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e-APS User Manual</dc:title>
  <dc:subject>Version 3.0</dc:subject>
  <dc:creator>Copyright © KIC.  All rights reserved.</dc:creator>
  <cp:lastModifiedBy>Tom Bergeron</cp:lastModifiedBy>
  <cp:revision>2</cp:revision>
  <cp:lastPrinted>2021-11-23T00:54:00Z</cp:lastPrinted>
  <dcterms:created xsi:type="dcterms:W3CDTF">2022-11-11T15:34:00Z</dcterms:created>
  <dcterms:modified xsi:type="dcterms:W3CDTF">2022-11-11T15:34:00Z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0x0101003EF215028242EF4B929CA9CDA76C88D9</vt:lpwstr>
  </property>
  <property fmtid="{D5CDD505-2E9C-101B-9397-08002B2CF9AE}" pid="3" name="MediaServiceImageTags">
    <vt:lpwstr/>
  </property>
</Properties>
</file>