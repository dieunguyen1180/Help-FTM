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C490C" w14:textId="1F1ED7F6" w:rsidR="00915900" w:rsidRPr="00915900" w:rsidRDefault="002B563A" w:rsidP="00E03779">
      <w:pPr>
        <w:ind w:right="-450"/>
        <w:jc w:val="center"/>
        <w:rPr>
          <w:b/>
          <w:color w:val="000080"/>
          <w:sz w:val="72"/>
          <w:szCs w:val="72"/>
        </w:rPr>
      </w:pPr>
      <w:bookmarkStart w:id="0" w:name="_Toc486325555"/>
      <w:r>
        <w:rPr>
          <w:b/>
          <w:color w:val="000080"/>
          <w:sz w:val="72"/>
          <w:szCs w:val="72"/>
        </w:rPr>
        <w:t>e-APS U</w:t>
      </w:r>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7D4FB595" w:rsidR="00B61459" w:rsidRDefault="00A952D2" w:rsidP="00E03779">
      <w:pPr>
        <w:ind w:right="-450"/>
        <w:jc w:val="center"/>
        <w:rPr>
          <w:noProof/>
        </w:rPr>
      </w:pPr>
      <w:r>
        <w:rPr>
          <w:noProof/>
        </w:rPr>
        <w:drawing>
          <wp:inline distT="0" distB="0" distL="0" distR="0" wp14:anchorId="0AD2D502" wp14:editId="566CD5B0">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8">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p>
    <w:p w14:paraId="25F3CC7C" w14:textId="19EBFE48" w:rsidR="00E52F03" w:rsidRPr="00737029" w:rsidRDefault="00E52F03" w:rsidP="00E03779">
      <w:pPr>
        <w:ind w:right="-450"/>
        <w:jc w:val="center"/>
        <w:rPr>
          <w:noProof/>
          <w:color w:val="FF0000"/>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EC2FDBF" w:rsidR="009232DC" w:rsidRDefault="006011A0" w:rsidP="00110D46">
      <w:pPr>
        <w:pStyle w:val="CoverSubtitle"/>
        <w:rPr>
          <w:noProof/>
        </w:rPr>
      </w:pPr>
      <w:r>
        <w:rPr>
          <w:noProof/>
        </w:rPr>
        <w:t xml:space="preserve">Version </w:t>
      </w:r>
      <w:r w:rsidR="00981D5B">
        <w:rPr>
          <w:noProof/>
        </w:rPr>
        <w:t>3.</w:t>
      </w:r>
      <w:ins w:id="1" w:author="Tom Bergeron" w:date="2020-09-29T15:49:00Z">
        <w:r w:rsidR="00391BFD">
          <w:rPr>
            <w:noProof/>
          </w:rPr>
          <w:t>6</w:t>
        </w:r>
      </w:ins>
      <w:del w:id="2" w:author="Tom Bergeron" w:date="2020-09-29T15:49:00Z">
        <w:r w:rsidR="00981D5B" w:rsidDel="00391BFD">
          <w:rPr>
            <w:noProof/>
          </w:rPr>
          <w:delText>2</w:delText>
        </w:r>
      </w:del>
    </w:p>
    <w:p w14:paraId="3F2006AB" w14:textId="77777777" w:rsidR="00C04C14" w:rsidRDefault="00C04C14" w:rsidP="00C04C14">
      <w:pPr>
        <w:rPr>
          <w:noProof/>
        </w:rPr>
      </w:pPr>
    </w:p>
    <w:p w14:paraId="4AACAA5C" w14:textId="58E0144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2B563A">
        <w:rPr>
          <w:noProof/>
          <w:sz w:val="44"/>
          <w:szCs w:val="44"/>
        </w:rPr>
        <w:t>321000-151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776665F" w:rsidR="00C45154" w:rsidRDefault="00C45154" w:rsidP="00E03779">
      <w:pPr>
        <w:ind w:right="-450"/>
        <w:jc w:val="center"/>
      </w:pPr>
    </w:p>
    <w:p w14:paraId="6DB7375C" w14:textId="77777777" w:rsidR="004D5E4A" w:rsidRDefault="004D5E4A" w:rsidP="00B61459">
      <w:pPr>
        <w:sectPr w:rsidR="004D5E4A" w:rsidSect="00635849">
          <w:headerReference w:type="even" r:id="rId9"/>
          <w:headerReference w:type="default" r:id="rId10"/>
          <w:footerReference w:type="even" r:id="rId11"/>
          <w:footerReference w:type="default" r:id="rId12"/>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197D3FF0" w14:textId="05B1944B" w:rsidR="00A952D2" w:rsidRDefault="00A952D2" w:rsidP="00E03779">
      <w:pPr>
        <w:ind w:right="-450"/>
        <w:jc w:val="center"/>
        <w:rPr>
          <w:b/>
          <w:sz w:val="36"/>
          <w:szCs w:val="36"/>
        </w:rPr>
      </w:pPr>
      <w:r>
        <w:rPr>
          <w:b/>
          <w:sz w:val="36"/>
          <w:szCs w:val="36"/>
        </w:rPr>
        <w:t>e-APS</w:t>
      </w:r>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r>
        <w:rPr>
          <w:b/>
          <w:sz w:val="36"/>
          <w:szCs w:val="36"/>
        </w:rPr>
        <w:t xml:space="preserve">Hardware and Software </w:t>
      </w:r>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rFonts w:ascii="Arial" w:hAnsi="Arial" w:cs="Arial"/>
          <w:b/>
          <w:sz w:val="24"/>
        </w:rPr>
      </w:pPr>
      <w:r w:rsidRPr="00074765">
        <w:rPr>
          <w:rFonts w:ascii="Arial" w:hAnsi="Arial" w:cs="Arial"/>
          <w:b/>
          <w:sz w:val="24"/>
        </w:rPr>
        <w:t xml:space="preserve">KIC,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p>
    <w:p w14:paraId="10502F03" w14:textId="77777777" w:rsidR="00A952D2" w:rsidRPr="00074765" w:rsidRDefault="00A952D2" w:rsidP="00A952D2">
      <w:pPr>
        <w:jc w:val="center"/>
        <w:rPr>
          <w:rFonts w:ascii="Arial" w:hAnsi="Arial" w:cs="Arial"/>
          <w:b/>
          <w:sz w:val="24"/>
        </w:rPr>
      </w:pPr>
    </w:p>
    <w:p w14:paraId="7B3B8B46" w14:textId="2A2F701B" w:rsidR="00F57EDF" w:rsidRPr="00754243" w:rsidRDefault="002B4F6A" w:rsidP="00E03779">
      <w:pPr>
        <w:pStyle w:val="Subtitle"/>
        <w:ind w:right="-450"/>
      </w:pPr>
      <w:r w:rsidRPr="00754243">
        <w:t xml:space="preserve">Copyright © </w:t>
      </w:r>
      <w:r w:rsidR="007224D2" w:rsidRPr="00754243">
        <w:t>20</w:t>
      </w:r>
      <w:ins w:id="3" w:author="Tom Bergeron" w:date="2020-09-29T15:50:00Z">
        <w:r w:rsidR="00391BFD">
          <w:t>20</w:t>
        </w:r>
      </w:ins>
      <w:del w:id="4" w:author="Tom Bergeron" w:date="2020-09-29T15:49:00Z">
        <w:r w:rsidR="007224D2" w:rsidRPr="00754243" w:rsidDel="00391BFD">
          <w:delText>1</w:delText>
        </w:r>
        <w:r w:rsidR="00981D5B" w:rsidDel="00391BFD">
          <w:delText>8</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rsidP="00737029">
      <w:pPr>
        <w:spacing w:before="600"/>
      </w:pPr>
      <w:r w:rsidRPr="00074765">
        <w:t xml:space="preserve">This document contains information that is proprietary to KIC and/or </w:t>
      </w:r>
      <w:r>
        <w:t>Shenzhen EMY Technology Co. Ltd.</w:t>
      </w:r>
      <w:r w:rsidRPr="00074765">
        <w:t>.  Said information, is copyrighted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737029" w:rsidRDefault="00DB27B2" w:rsidP="00E03779">
      <w:pPr>
        <w:spacing w:after="120"/>
        <w:ind w:right="-450"/>
        <w:jc w:val="both"/>
        <w:rPr>
          <w:rFonts w:ascii="Arial" w:hAnsi="Arial" w:cs="Arial"/>
          <w:b/>
          <w:color w:val="FF0000"/>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sz w:val="18"/>
          <w:szCs w:val="16"/>
        </w:rPr>
      </w:pPr>
      <w:r w:rsidRPr="00A952D2">
        <w:rPr>
          <w:sz w:val="18"/>
          <w:szCs w:val="16"/>
        </w:rPr>
        <w:t xml:space="preserve">The e-APS software sold by Shenzhen EMY Technology Co. Ltd. is subject to the following license terms and conditions. </w:t>
      </w:r>
    </w:p>
    <w:p w14:paraId="35DD030A"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KIC SOFTWARE LICENSE</w:t>
      </w:r>
    </w:p>
    <w:p w14:paraId="7ACA7676" w14:textId="77777777" w:rsidR="00A952D2" w:rsidRPr="00A952D2" w:rsidRDefault="00A952D2" w:rsidP="00A952D2">
      <w:pPr>
        <w:numPr>
          <w:ilvl w:val="1"/>
          <w:numId w:val="144"/>
        </w:numPr>
        <w:spacing w:after="120"/>
        <w:ind w:right="-450"/>
        <w:jc w:val="both"/>
        <w:rPr>
          <w:sz w:val="18"/>
          <w:szCs w:val="16"/>
        </w:rPr>
      </w:pPr>
      <w:r w:rsidRPr="00A952D2">
        <w:rPr>
          <w:sz w:val="18"/>
          <w:szCs w:val="16"/>
        </w:rPr>
        <w:t>This is a software license granted by KIC, mailing address 16120West Bernardo Drive San Diego, CA 92127.</w:t>
      </w:r>
    </w:p>
    <w:p w14:paraId="442F9948" w14:textId="0F02E315"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to you as the end user and is not sold.</w:t>
      </w:r>
    </w:p>
    <w:p w14:paraId="71184821"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copyrighted material.</w:t>
      </w:r>
    </w:p>
    <w:p w14:paraId="4B94062F"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08BE1E02" w14:textId="77777777" w:rsidR="00A952D2" w:rsidRPr="00A952D2" w:rsidRDefault="00A952D2" w:rsidP="00A952D2">
      <w:pPr>
        <w:numPr>
          <w:ilvl w:val="1"/>
          <w:numId w:val="144"/>
        </w:numPr>
        <w:spacing w:after="120"/>
        <w:ind w:right="-450"/>
        <w:jc w:val="both"/>
        <w:rPr>
          <w:sz w:val="18"/>
          <w:szCs w:val="16"/>
        </w:rPr>
      </w:pPr>
      <w:r w:rsidRPr="00A952D2">
        <w:rPr>
          <w:sz w:val="18"/>
          <w:szCs w:val="16"/>
        </w:rPr>
        <w:t>You may not change, modify, decompile, disassemble, or otherwise reverse engineer the licensed software.</w:t>
      </w:r>
    </w:p>
    <w:p w14:paraId="0091D98B"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LIMITED WARRANTY</w:t>
      </w:r>
    </w:p>
    <w:p w14:paraId="7653606A" w14:textId="77777777" w:rsidR="00A952D2" w:rsidRPr="00A952D2" w:rsidRDefault="00A952D2" w:rsidP="00A952D2">
      <w:pPr>
        <w:numPr>
          <w:ilvl w:val="1"/>
          <w:numId w:val="144"/>
        </w:numPr>
        <w:spacing w:after="120"/>
        <w:ind w:right="-450"/>
        <w:jc w:val="both"/>
        <w:rPr>
          <w:sz w:val="18"/>
          <w:szCs w:val="16"/>
        </w:rPr>
      </w:pPr>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77A6C82E" w14:textId="77777777" w:rsidR="00A952D2" w:rsidRPr="00A952D2" w:rsidRDefault="00A952D2" w:rsidP="00A952D2">
      <w:pPr>
        <w:numPr>
          <w:ilvl w:val="1"/>
          <w:numId w:val="144"/>
        </w:numPr>
        <w:spacing w:after="120"/>
        <w:ind w:right="-450"/>
        <w:jc w:val="both"/>
        <w:rPr>
          <w:sz w:val="18"/>
          <w:szCs w:val="16"/>
        </w:rPr>
      </w:pPr>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545A73E3" w14:textId="77777777" w:rsidR="00A952D2" w:rsidRPr="00A952D2" w:rsidRDefault="00A952D2" w:rsidP="00A952D2">
      <w:pPr>
        <w:numPr>
          <w:ilvl w:val="1"/>
          <w:numId w:val="144"/>
        </w:numPr>
        <w:spacing w:after="120"/>
        <w:ind w:right="-450"/>
        <w:jc w:val="both"/>
        <w:rPr>
          <w:sz w:val="18"/>
          <w:szCs w:val="16"/>
        </w:rPr>
      </w:pPr>
      <w:r w:rsidRPr="00A952D2">
        <w:rPr>
          <w:sz w:val="18"/>
          <w:szCs w:val="16"/>
        </w:rPr>
        <w:t>Start of the Warranty period. The warranty period begins the day the e-APS product is delivered to you as the first customer.</w:t>
      </w:r>
    </w:p>
    <w:p w14:paraId="2D1CA9F3" w14:textId="77777777" w:rsidR="00A952D2" w:rsidRPr="00A952D2" w:rsidRDefault="00A952D2" w:rsidP="00A952D2">
      <w:pPr>
        <w:numPr>
          <w:ilvl w:val="1"/>
          <w:numId w:val="144"/>
        </w:numPr>
        <w:spacing w:after="120"/>
        <w:ind w:right="-450"/>
        <w:jc w:val="both"/>
        <w:rPr>
          <w:sz w:val="18"/>
          <w:szCs w:val="16"/>
        </w:rPr>
      </w:pPr>
      <w:r w:rsidRPr="00A952D2">
        <w:rPr>
          <w:sz w:val="18"/>
          <w:szCs w:val="16"/>
        </w:rPr>
        <w:t>Obligations of KIC during the warranty period:</w:t>
      </w:r>
    </w:p>
    <w:p w14:paraId="3FB0AAFD" w14:textId="77777777" w:rsidR="00A952D2" w:rsidRPr="00A952D2" w:rsidRDefault="00A952D2" w:rsidP="00A952D2">
      <w:pPr>
        <w:numPr>
          <w:ilvl w:val="2"/>
          <w:numId w:val="144"/>
        </w:numPr>
        <w:spacing w:after="120"/>
        <w:ind w:right="-450"/>
        <w:jc w:val="both"/>
        <w:rPr>
          <w:sz w:val="18"/>
          <w:szCs w:val="16"/>
        </w:rPr>
      </w:pPr>
      <w:r w:rsidRPr="00A952D2">
        <w:rPr>
          <w:sz w:val="18"/>
          <w:szCs w:val="16"/>
        </w:rPr>
        <w:t>Replacement: Within the first year of the start of the warranty, KIC will replace, on an exchange basis and without additional charge, any product proven defective in materials or workmanship.</w:t>
      </w:r>
    </w:p>
    <w:p w14:paraId="779C9256" w14:textId="77777777" w:rsidR="00A952D2" w:rsidRPr="00A952D2" w:rsidRDefault="00A952D2" w:rsidP="00A952D2">
      <w:pPr>
        <w:numPr>
          <w:ilvl w:val="2"/>
          <w:numId w:val="144"/>
        </w:numPr>
        <w:spacing w:after="120"/>
        <w:ind w:right="-450"/>
        <w:jc w:val="both"/>
        <w:rPr>
          <w:sz w:val="18"/>
          <w:szCs w:val="16"/>
        </w:rPr>
      </w:pPr>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4CA6D2B2" w14:textId="77777777" w:rsidR="00A952D2" w:rsidRPr="00A952D2" w:rsidRDefault="00A952D2" w:rsidP="00A952D2">
      <w:pPr>
        <w:numPr>
          <w:ilvl w:val="2"/>
          <w:numId w:val="144"/>
        </w:numPr>
        <w:spacing w:after="120"/>
        <w:ind w:right="-450"/>
        <w:jc w:val="both"/>
        <w:rPr>
          <w:sz w:val="18"/>
          <w:szCs w:val="16"/>
        </w:rPr>
      </w:pPr>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EDCE42" w14:textId="77777777" w:rsidR="00A952D2" w:rsidRPr="00A952D2" w:rsidRDefault="00A952D2" w:rsidP="00A952D2">
      <w:pPr>
        <w:numPr>
          <w:ilvl w:val="1"/>
          <w:numId w:val="144"/>
        </w:numPr>
        <w:spacing w:after="120"/>
        <w:ind w:right="-450"/>
        <w:jc w:val="both"/>
        <w:rPr>
          <w:sz w:val="18"/>
          <w:szCs w:val="16"/>
        </w:rPr>
      </w:pPr>
      <w:r w:rsidRPr="00A952D2">
        <w:rPr>
          <w:sz w:val="18"/>
          <w:szCs w:val="16"/>
        </w:rPr>
        <w:t>Exclusion of Other Warranties</w:t>
      </w:r>
    </w:p>
    <w:p w14:paraId="5C0E7A6A" w14:textId="77777777" w:rsidR="00A952D2" w:rsidRPr="00A952D2" w:rsidRDefault="00A952D2" w:rsidP="00A952D2">
      <w:pPr>
        <w:numPr>
          <w:ilvl w:val="2"/>
          <w:numId w:val="144"/>
        </w:numPr>
        <w:spacing w:after="120"/>
        <w:ind w:right="-450"/>
        <w:jc w:val="both"/>
        <w:rPr>
          <w:sz w:val="18"/>
          <w:szCs w:val="16"/>
        </w:rPr>
      </w:pPr>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p>
    <w:p w14:paraId="327B1671"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718B00A" w14:textId="77777777" w:rsidR="00A952D2" w:rsidRPr="00A952D2" w:rsidRDefault="00A952D2" w:rsidP="00A952D2">
      <w:pPr>
        <w:numPr>
          <w:ilvl w:val="1"/>
          <w:numId w:val="144"/>
        </w:numPr>
        <w:spacing w:after="120"/>
        <w:ind w:right="-450"/>
        <w:jc w:val="both"/>
        <w:rPr>
          <w:sz w:val="18"/>
          <w:szCs w:val="16"/>
        </w:rPr>
      </w:pPr>
      <w:r w:rsidRPr="00A952D2">
        <w:rPr>
          <w:sz w:val="18"/>
          <w:szCs w:val="16"/>
        </w:rPr>
        <w:t>Other Conditions</w:t>
      </w:r>
    </w:p>
    <w:p w14:paraId="492631F2" w14:textId="77777777" w:rsidR="00A952D2" w:rsidRPr="00A952D2" w:rsidRDefault="00A952D2" w:rsidP="00A952D2">
      <w:pPr>
        <w:numPr>
          <w:ilvl w:val="2"/>
          <w:numId w:val="144"/>
        </w:numPr>
        <w:spacing w:after="120"/>
        <w:ind w:right="-450"/>
        <w:jc w:val="both"/>
        <w:rPr>
          <w:sz w:val="18"/>
          <w:szCs w:val="16"/>
        </w:rPr>
      </w:pPr>
      <w:r w:rsidRPr="00A952D2">
        <w:rPr>
          <w:sz w:val="18"/>
          <w:szCs w:val="16"/>
        </w:rPr>
        <w:t>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collateral or presentations, whether oral or written, do not constitute warranties by KIC or Shenzhen EMY Technology Co. Ltd. and should not be relied upon as such. This warranty gives you specific legal rights, and you may have other rights, which vary by state and/or country.</w:t>
      </w:r>
    </w:p>
    <w:p w14:paraId="5956E13C"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LIMITATION OF LIABILITY</w:t>
      </w:r>
    </w:p>
    <w:p w14:paraId="750BB035" w14:textId="77777777" w:rsidR="00A952D2" w:rsidRPr="00A952D2" w:rsidRDefault="00A952D2" w:rsidP="00A952D2">
      <w:pPr>
        <w:numPr>
          <w:ilvl w:val="1"/>
          <w:numId w:val="144"/>
        </w:numPr>
        <w:spacing w:after="120"/>
        <w:ind w:right="-450"/>
        <w:jc w:val="both"/>
        <w:rPr>
          <w:sz w:val="18"/>
          <w:szCs w:val="16"/>
        </w:rPr>
      </w:pPr>
      <w:r w:rsidRPr="00A952D2">
        <w:rPr>
          <w:sz w:val="18"/>
          <w:szCs w:val="16"/>
        </w:rPr>
        <w:t>In no case shall KIC's or Shenzhen EMY Technology Co. Ltd.’s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499F9D3E" w14:textId="00F0C628" w:rsidR="00277136"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532856579" w:history="1">
        <w:r w:rsidR="00277136" w:rsidRPr="008A29D6">
          <w:rPr>
            <w:rStyle w:val="Hyperlink"/>
            <w:rFonts w:cs="Arial"/>
            <w:bCs/>
            <w:iCs/>
            <w:noProof/>
          </w:rPr>
          <w:t>The Hardware</w:t>
        </w:r>
        <w:r w:rsidR="00277136">
          <w:rPr>
            <w:noProof/>
            <w:webHidden/>
          </w:rPr>
          <w:tab/>
        </w:r>
        <w:r w:rsidR="00277136">
          <w:rPr>
            <w:noProof/>
            <w:webHidden/>
          </w:rPr>
          <w:fldChar w:fldCharType="begin"/>
        </w:r>
        <w:r w:rsidR="00277136">
          <w:rPr>
            <w:noProof/>
            <w:webHidden/>
          </w:rPr>
          <w:instrText xml:space="preserve"> PAGEREF _Toc532856579 \h </w:instrText>
        </w:r>
        <w:r w:rsidR="00277136">
          <w:rPr>
            <w:noProof/>
            <w:webHidden/>
          </w:rPr>
        </w:r>
        <w:r w:rsidR="00277136">
          <w:rPr>
            <w:noProof/>
            <w:webHidden/>
          </w:rPr>
          <w:fldChar w:fldCharType="separate"/>
        </w:r>
        <w:r w:rsidR="00277136">
          <w:rPr>
            <w:noProof/>
            <w:webHidden/>
          </w:rPr>
          <w:t>3</w:t>
        </w:r>
        <w:r w:rsidR="00277136">
          <w:rPr>
            <w:noProof/>
            <w:webHidden/>
          </w:rPr>
          <w:fldChar w:fldCharType="end"/>
        </w:r>
      </w:hyperlink>
    </w:p>
    <w:p w14:paraId="0B603A54" w14:textId="5876835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80" w:history="1">
        <w:r w:rsidR="00277136" w:rsidRPr="008A29D6">
          <w:rPr>
            <w:rStyle w:val="Hyperlink"/>
            <w:noProof/>
          </w:rPr>
          <w:t>Hardware Diagram</w:t>
        </w:r>
        <w:r w:rsidR="00277136">
          <w:rPr>
            <w:noProof/>
            <w:webHidden/>
          </w:rPr>
          <w:tab/>
        </w:r>
        <w:r w:rsidR="00277136">
          <w:rPr>
            <w:noProof/>
            <w:webHidden/>
          </w:rPr>
          <w:fldChar w:fldCharType="begin"/>
        </w:r>
        <w:r w:rsidR="00277136">
          <w:rPr>
            <w:noProof/>
            <w:webHidden/>
          </w:rPr>
          <w:instrText xml:space="preserve"> PAGEREF _Toc532856580 \h </w:instrText>
        </w:r>
        <w:r w:rsidR="00277136">
          <w:rPr>
            <w:noProof/>
            <w:webHidden/>
          </w:rPr>
        </w:r>
        <w:r w:rsidR="00277136">
          <w:rPr>
            <w:noProof/>
            <w:webHidden/>
          </w:rPr>
          <w:fldChar w:fldCharType="separate"/>
        </w:r>
        <w:r w:rsidR="00277136">
          <w:rPr>
            <w:noProof/>
            <w:webHidden/>
          </w:rPr>
          <w:t>5</w:t>
        </w:r>
        <w:r w:rsidR="00277136">
          <w:rPr>
            <w:noProof/>
            <w:webHidden/>
          </w:rPr>
          <w:fldChar w:fldCharType="end"/>
        </w:r>
      </w:hyperlink>
    </w:p>
    <w:p w14:paraId="05AA6416" w14:textId="15575E01"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81" w:history="1">
        <w:r w:rsidR="00277136" w:rsidRPr="008A29D6">
          <w:rPr>
            <w:rStyle w:val="Hyperlink"/>
            <w:noProof/>
          </w:rPr>
          <w:t>Dual Lane Systems</w:t>
        </w:r>
        <w:r w:rsidR="00277136">
          <w:rPr>
            <w:noProof/>
            <w:webHidden/>
          </w:rPr>
          <w:tab/>
        </w:r>
        <w:r w:rsidR="00277136">
          <w:rPr>
            <w:noProof/>
            <w:webHidden/>
          </w:rPr>
          <w:fldChar w:fldCharType="begin"/>
        </w:r>
        <w:r w:rsidR="00277136">
          <w:rPr>
            <w:noProof/>
            <w:webHidden/>
          </w:rPr>
          <w:instrText xml:space="preserve"> PAGEREF _Toc532856581 \h </w:instrText>
        </w:r>
        <w:r w:rsidR="00277136">
          <w:rPr>
            <w:noProof/>
            <w:webHidden/>
          </w:rPr>
        </w:r>
        <w:r w:rsidR="00277136">
          <w:rPr>
            <w:noProof/>
            <w:webHidden/>
          </w:rPr>
          <w:fldChar w:fldCharType="separate"/>
        </w:r>
        <w:r w:rsidR="00277136">
          <w:rPr>
            <w:noProof/>
            <w:webHidden/>
          </w:rPr>
          <w:t>6</w:t>
        </w:r>
        <w:r w:rsidR="00277136">
          <w:rPr>
            <w:noProof/>
            <w:webHidden/>
          </w:rPr>
          <w:fldChar w:fldCharType="end"/>
        </w:r>
      </w:hyperlink>
    </w:p>
    <w:p w14:paraId="74CE62FA" w14:textId="473A23E2"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82" w:history="1">
        <w:r w:rsidR="00277136" w:rsidRPr="008A29D6">
          <w:rPr>
            <w:rStyle w:val="Hyperlink"/>
            <w:noProof/>
          </w:rPr>
          <w:t>Install the Software</w:t>
        </w:r>
        <w:r w:rsidR="00277136">
          <w:rPr>
            <w:noProof/>
            <w:webHidden/>
          </w:rPr>
          <w:tab/>
        </w:r>
        <w:r w:rsidR="00277136">
          <w:rPr>
            <w:noProof/>
            <w:webHidden/>
          </w:rPr>
          <w:fldChar w:fldCharType="begin"/>
        </w:r>
        <w:r w:rsidR="00277136">
          <w:rPr>
            <w:noProof/>
            <w:webHidden/>
          </w:rPr>
          <w:instrText xml:space="preserve"> PAGEREF _Toc532856582 \h </w:instrText>
        </w:r>
        <w:r w:rsidR="00277136">
          <w:rPr>
            <w:noProof/>
            <w:webHidden/>
          </w:rPr>
        </w:r>
        <w:r w:rsidR="00277136">
          <w:rPr>
            <w:noProof/>
            <w:webHidden/>
          </w:rPr>
          <w:fldChar w:fldCharType="separate"/>
        </w:r>
        <w:r w:rsidR="00277136">
          <w:rPr>
            <w:noProof/>
            <w:webHidden/>
          </w:rPr>
          <w:t>7</w:t>
        </w:r>
        <w:r w:rsidR="00277136">
          <w:rPr>
            <w:noProof/>
            <w:webHidden/>
          </w:rPr>
          <w:fldChar w:fldCharType="end"/>
        </w:r>
      </w:hyperlink>
    </w:p>
    <w:p w14:paraId="2CB7F97F" w14:textId="0AEE5E51"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83" w:history="1">
        <w:r w:rsidR="00277136" w:rsidRPr="008A29D6">
          <w:rPr>
            <w:rStyle w:val="Hyperlink"/>
            <w:noProof/>
          </w:rPr>
          <w:t>The Main Screen</w:t>
        </w:r>
        <w:r w:rsidR="00277136">
          <w:rPr>
            <w:noProof/>
            <w:webHidden/>
          </w:rPr>
          <w:tab/>
        </w:r>
        <w:r w:rsidR="00277136">
          <w:rPr>
            <w:noProof/>
            <w:webHidden/>
          </w:rPr>
          <w:fldChar w:fldCharType="begin"/>
        </w:r>
        <w:r w:rsidR="00277136">
          <w:rPr>
            <w:noProof/>
            <w:webHidden/>
          </w:rPr>
          <w:instrText xml:space="preserve"> PAGEREF _Toc532856583 \h </w:instrText>
        </w:r>
        <w:r w:rsidR="00277136">
          <w:rPr>
            <w:noProof/>
            <w:webHidden/>
          </w:rPr>
        </w:r>
        <w:r w:rsidR="00277136">
          <w:rPr>
            <w:noProof/>
            <w:webHidden/>
          </w:rPr>
          <w:fldChar w:fldCharType="separate"/>
        </w:r>
        <w:r w:rsidR="00277136">
          <w:rPr>
            <w:noProof/>
            <w:webHidden/>
          </w:rPr>
          <w:t>10</w:t>
        </w:r>
        <w:r w:rsidR="00277136">
          <w:rPr>
            <w:noProof/>
            <w:webHidden/>
          </w:rPr>
          <w:fldChar w:fldCharType="end"/>
        </w:r>
      </w:hyperlink>
    </w:p>
    <w:p w14:paraId="28EB4D89" w14:textId="6B1415B7"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84" w:history="1">
        <w:r w:rsidR="00277136" w:rsidRPr="008A29D6">
          <w:rPr>
            <w:rStyle w:val="Hyperlink"/>
            <w:noProof/>
          </w:rPr>
          <w:t>Global Preferences</w:t>
        </w:r>
        <w:r w:rsidR="00277136">
          <w:rPr>
            <w:noProof/>
            <w:webHidden/>
          </w:rPr>
          <w:tab/>
        </w:r>
        <w:r w:rsidR="00277136">
          <w:rPr>
            <w:noProof/>
            <w:webHidden/>
          </w:rPr>
          <w:fldChar w:fldCharType="begin"/>
        </w:r>
        <w:r w:rsidR="00277136">
          <w:rPr>
            <w:noProof/>
            <w:webHidden/>
          </w:rPr>
          <w:instrText xml:space="preserve"> PAGEREF _Toc532856584 \h </w:instrText>
        </w:r>
        <w:r w:rsidR="00277136">
          <w:rPr>
            <w:noProof/>
            <w:webHidden/>
          </w:rPr>
        </w:r>
        <w:r w:rsidR="00277136">
          <w:rPr>
            <w:noProof/>
            <w:webHidden/>
          </w:rPr>
          <w:fldChar w:fldCharType="separate"/>
        </w:r>
        <w:r w:rsidR="00277136">
          <w:rPr>
            <w:noProof/>
            <w:webHidden/>
          </w:rPr>
          <w:t>11</w:t>
        </w:r>
        <w:r w:rsidR="00277136">
          <w:rPr>
            <w:noProof/>
            <w:webHidden/>
          </w:rPr>
          <w:fldChar w:fldCharType="end"/>
        </w:r>
      </w:hyperlink>
    </w:p>
    <w:p w14:paraId="660A56C9" w14:textId="29091B0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85" w:history="1">
        <w:r w:rsidR="00277136" w:rsidRPr="008A29D6">
          <w:rPr>
            <w:rStyle w:val="Hyperlink"/>
            <w:noProof/>
          </w:rPr>
          <w:t>Global Tab</w:t>
        </w:r>
        <w:r w:rsidR="00277136">
          <w:rPr>
            <w:noProof/>
            <w:webHidden/>
          </w:rPr>
          <w:tab/>
        </w:r>
        <w:r w:rsidR="00277136">
          <w:rPr>
            <w:noProof/>
            <w:webHidden/>
          </w:rPr>
          <w:fldChar w:fldCharType="begin"/>
        </w:r>
        <w:r w:rsidR="00277136">
          <w:rPr>
            <w:noProof/>
            <w:webHidden/>
          </w:rPr>
          <w:instrText xml:space="preserve"> PAGEREF _Toc532856585 \h </w:instrText>
        </w:r>
        <w:r w:rsidR="00277136">
          <w:rPr>
            <w:noProof/>
            <w:webHidden/>
          </w:rPr>
        </w:r>
        <w:r w:rsidR="00277136">
          <w:rPr>
            <w:noProof/>
            <w:webHidden/>
          </w:rPr>
          <w:fldChar w:fldCharType="separate"/>
        </w:r>
        <w:r w:rsidR="00277136">
          <w:rPr>
            <w:noProof/>
            <w:webHidden/>
          </w:rPr>
          <w:t>11</w:t>
        </w:r>
        <w:r w:rsidR="00277136">
          <w:rPr>
            <w:noProof/>
            <w:webHidden/>
          </w:rPr>
          <w:fldChar w:fldCharType="end"/>
        </w:r>
      </w:hyperlink>
    </w:p>
    <w:p w14:paraId="35B04AF1" w14:textId="32AE477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86" w:history="1">
        <w:r w:rsidR="00277136" w:rsidRPr="008A29D6">
          <w:rPr>
            <w:rStyle w:val="Hyperlink"/>
            <w:noProof/>
          </w:rPr>
          <w:t>e-APS Tab</w:t>
        </w:r>
        <w:r w:rsidR="00277136">
          <w:rPr>
            <w:noProof/>
            <w:webHidden/>
          </w:rPr>
          <w:tab/>
        </w:r>
        <w:r w:rsidR="00277136">
          <w:rPr>
            <w:noProof/>
            <w:webHidden/>
          </w:rPr>
          <w:fldChar w:fldCharType="begin"/>
        </w:r>
        <w:r w:rsidR="00277136">
          <w:rPr>
            <w:noProof/>
            <w:webHidden/>
          </w:rPr>
          <w:instrText xml:space="preserve"> PAGEREF _Toc532856586 \h </w:instrText>
        </w:r>
        <w:r w:rsidR="00277136">
          <w:rPr>
            <w:noProof/>
            <w:webHidden/>
          </w:rPr>
        </w:r>
        <w:r w:rsidR="00277136">
          <w:rPr>
            <w:noProof/>
            <w:webHidden/>
          </w:rPr>
          <w:fldChar w:fldCharType="separate"/>
        </w:r>
        <w:r w:rsidR="00277136">
          <w:rPr>
            <w:noProof/>
            <w:webHidden/>
          </w:rPr>
          <w:t>13</w:t>
        </w:r>
        <w:r w:rsidR="00277136">
          <w:rPr>
            <w:noProof/>
            <w:webHidden/>
          </w:rPr>
          <w:fldChar w:fldCharType="end"/>
        </w:r>
      </w:hyperlink>
    </w:p>
    <w:p w14:paraId="4737C4EF" w14:textId="75D1C1DF"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87" w:history="1">
        <w:r w:rsidR="00277136" w:rsidRPr="008A29D6">
          <w:rPr>
            <w:rStyle w:val="Hyperlink"/>
            <w:noProof/>
          </w:rPr>
          <w:t>Data Backup Tab</w:t>
        </w:r>
        <w:r w:rsidR="00277136">
          <w:rPr>
            <w:noProof/>
            <w:webHidden/>
          </w:rPr>
          <w:tab/>
        </w:r>
        <w:r w:rsidR="00277136">
          <w:rPr>
            <w:noProof/>
            <w:webHidden/>
          </w:rPr>
          <w:fldChar w:fldCharType="begin"/>
        </w:r>
        <w:r w:rsidR="00277136">
          <w:rPr>
            <w:noProof/>
            <w:webHidden/>
          </w:rPr>
          <w:instrText xml:space="preserve"> PAGEREF _Toc532856587 \h </w:instrText>
        </w:r>
        <w:r w:rsidR="00277136">
          <w:rPr>
            <w:noProof/>
            <w:webHidden/>
          </w:rPr>
        </w:r>
        <w:r w:rsidR="00277136">
          <w:rPr>
            <w:noProof/>
            <w:webHidden/>
          </w:rPr>
          <w:fldChar w:fldCharType="separate"/>
        </w:r>
        <w:r w:rsidR="00277136">
          <w:rPr>
            <w:noProof/>
            <w:webHidden/>
          </w:rPr>
          <w:t>16</w:t>
        </w:r>
        <w:r w:rsidR="00277136">
          <w:rPr>
            <w:noProof/>
            <w:webHidden/>
          </w:rPr>
          <w:fldChar w:fldCharType="end"/>
        </w:r>
      </w:hyperlink>
    </w:p>
    <w:p w14:paraId="418AE64E" w14:textId="15824445"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88" w:history="1">
        <w:r w:rsidR="00277136" w:rsidRPr="008A29D6">
          <w:rPr>
            <w:rStyle w:val="Hyperlink"/>
            <w:noProof/>
          </w:rPr>
          <w:t>Define/Edit Process Window</w:t>
        </w:r>
        <w:r w:rsidR="00277136">
          <w:rPr>
            <w:noProof/>
            <w:webHidden/>
          </w:rPr>
          <w:tab/>
        </w:r>
        <w:r w:rsidR="00277136">
          <w:rPr>
            <w:noProof/>
            <w:webHidden/>
          </w:rPr>
          <w:fldChar w:fldCharType="begin"/>
        </w:r>
        <w:r w:rsidR="00277136">
          <w:rPr>
            <w:noProof/>
            <w:webHidden/>
          </w:rPr>
          <w:instrText xml:space="preserve"> PAGEREF _Toc532856588 \h </w:instrText>
        </w:r>
        <w:r w:rsidR="00277136">
          <w:rPr>
            <w:noProof/>
            <w:webHidden/>
          </w:rPr>
        </w:r>
        <w:r w:rsidR="00277136">
          <w:rPr>
            <w:noProof/>
            <w:webHidden/>
          </w:rPr>
          <w:fldChar w:fldCharType="separate"/>
        </w:r>
        <w:r w:rsidR="00277136">
          <w:rPr>
            <w:noProof/>
            <w:webHidden/>
          </w:rPr>
          <w:t>17</w:t>
        </w:r>
        <w:r w:rsidR="00277136">
          <w:rPr>
            <w:noProof/>
            <w:webHidden/>
          </w:rPr>
          <w:fldChar w:fldCharType="end"/>
        </w:r>
      </w:hyperlink>
    </w:p>
    <w:p w14:paraId="08B2243E" w14:textId="03BD5547"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89" w:history="1">
        <w:r w:rsidR="00277136" w:rsidRPr="008A29D6">
          <w:rPr>
            <w:rStyle w:val="Hyperlink"/>
            <w:noProof/>
          </w:rPr>
          <w:t>Solder Paste Menu</w:t>
        </w:r>
        <w:r w:rsidR="00277136">
          <w:rPr>
            <w:noProof/>
            <w:webHidden/>
          </w:rPr>
          <w:tab/>
        </w:r>
        <w:r w:rsidR="00277136">
          <w:rPr>
            <w:noProof/>
            <w:webHidden/>
          </w:rPr>
          <w:fldChar w:fldCharType="begin"/>
        </w:r>
        <w:r w:rsidR="00277136">
          <w:rPr>
            <w:noProof/>
            <w:webHidden/>
          </w:rPr>
          <w:instrText xml:space="preserve"> PAGEREF _Toc532856589 \h </w:instrText>
        </w:r>
        <w:r w:rsidR="00277136">
          <w:rPr>
            <w:noProof/>
            <w:webHidden/>
          </w:rPr>
        </w:r>
        <w:r w:rsidR="00277136">
          <w:rPr>
            <w:noProof/>
            <w:webHidden/>
          </w:rPr>
          <w:fldChar w:fldCharType="separate"/>
        </w:r>
        <w:r w:rsidR="00277136">
          <w:rPr>
            <w:noProof/>
            <w:webHidden/>
          </w:rPr>
          <w:t>18</w:t>
        </w:r>
        <w:r w:rsidR="00277136">
          <w:rPr>
            <w:noProof/>
            <w:webHidden/>
          </w:rPr>
          <w:fldChar w:fldCharType="end"/>
        </w:r>
      </w:hyperlink>
    </w:p>
    <w:p w14:paraId="35251333" w14:textId="01171EF2"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0" w:history="1">
        <w:r w:rsidR="00277136" w:rsidRPr="008A29D6">
          <w:rPr>
            <w:rStyle w:val="Hyperlink"/>
            <w:noProof/>
          </w:rPr>
          <w:t>Edit Specs</w:t>
        </w:r>
        <w:r w:rsidR="00277136">
          <w:rPr>
            <w:noProof/>
            <w:webHidden/>
          </w:rPr>
          <w:tab/>
        </w:r>
        <w:r w:rsidR="00277136">
          <w:rPr>
            <w:noProof/>
            <w:webHidden/>
          </w:rPr>
          <w:fldChar w:fldCharType="begin"/>
        </w:r>
        <w:r w:rsidR="00277136">
          <w:rPr>
            <w:noProof/>
            <w:webHidden/>
          </w:rPr>
          <w:instrText xml:space="preserve"> PAGEREF _Toc532856590 \h </w:instrText>
        </w:r>
        <w:r w:rsidR="00277136">
          <w:rPr>
            <w:noProof/>
            <w:webHidden/>
          </w:rPr>
        </w:r>
        <w:r w:rsidR="00277136">
          <w:rPr>
            <w:noProof/>
            <w:webHidden/>
          </w:rPr>
          <w:fldChar w:fldCharType="separate"/>
        </w:r>
        <w:r w:rsidR="00277136">
          <w:rPr>
            <w:noProof/>
            <w:webHidden/>
          </w:rPr>
          <w:t>19</w:t>
        </w:r>
        <w:r w:rsidR="00277136">
          <w:rPr>
            <w:noProof/>
            <w:webHidden/>
          </w:rPr>
          <w:fldChar w:fldCharType="end"/>
        </w:r>
      </w:hyperlink>
    </w:p>
    <w:p w14:paraId="6A5E599A" w14:textId="0EEA861C"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1" w:history="1">
        <w:r w:rsidR="00277136" w:rsidRPr="008A29D6">
          <w:rPr>
            <w:rStyle w:val="Hyperlink"/>
            <w:noProof/>
          </w:rPr>
          <w:t>Save Process Window</w:t>
        </w:r>
        <w:r w:rsidR="00277136">
          <w:rPr>
            <w:noProof/>
            <w:webHidden/>
          </w:rPr>
          <w:tab/>
        </w:r>
        <w:r w:rsidR="00277136">
          <w:rPr>
            <w:noProof/>
            <w:webHidden/>
          </w:rPr>
          <w:fldChar w:fldCharType="begin"/>
        </w:r>
        <w:r w:rsidR="00277136">
          <w:rPr>
            <w:noProof/>
            <w:webHidden/>
          </w:rPr>
          <w:instrText xml:space="preserve"> PAGEREF _Toc532856591 \h </w:instrText>
        </w:r>
        <w:r w:rsidR="00277136">
          <w:rPr>
            <w:noProof/>
            <w:webHidden/>
          </w:rPr>
        </w:r>
        <w:r w:rsidR="00277136">
          <w:rPr>
            <w:noProof/>
            <w:webHidden/>
          </w:rPr>
          <w:fldChar w:fldCharType="separate"/>
        </w:r>
        <w:r w:rsidR="00277136">
          <w:rPr>
            <w:noProof/>
            <w:webHidden/>
          </w:rPr>
          <w:t>22</w:t>
        </w:r>
        <w:r w:rsidR="00277136">
          <w:rPr>
            <w:noProof/>
            <w:webHidden/>
          </w:rPr>
          <w:fldChar w:fldCharType="end"/>
        </w:r>
      </w:hyperlink>
    </w:p>
    <w:p w14:paraId="40A04D20" w14:textId="65CF209C"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2" w:history="1">
        <w:r w:rsidR="00277136" w:rsidRPr="008A29D6">
          <w:rPr>
            <w:rStyle w:val="Hyperlink"/>
            <w:noProof/>
          </w:rPr>
          <w:t>Import Legacy Process Windows</w:t>
        </w:r>
        <w:r w:rsidR="00277136">
          <w:rPr>
            <w:noProof/>
            <w:webHidden/>
          </w:rPr>
          <w:tab/>
        </w:r>
        <w:r w:rsidR="00277136">
          <w:rPr>
            <w:noProof/>
            <w:webHidden/>
          </w:rPr>
          <w:fldChar w:fldCharType="begin"/>
        </w:r>
        <w:r w:rsidR="00277136">
          <w:rPr>
            <w:noProof/>
            <w:webHidden/>
          </w:rPr>
          <w:instrText xml:space="preserve"> PAGEREF _Toc532856592 \h </w:instrText>
        </w:r>
        <w:r w:rsidR="00277136">
          <w:rPr>
            <w:noProof/>
            <w:webHidden/>
          </w:rPr>
        </w:r>
        <w:r w:rsidR="00277136">
          <w:rPr>
            <w:noProof/>
            <w:webHidden/>
          </w:rPr>
          <w:fldChar w:fldCharType="separate"/>
        </w:r>
        <w:r w:rsidR="00277136">
          <w:rPr>
            <w:noProof/>
            <w:webHidden/>
          </w:rPr>
          <w:t>23</w:t>
        </w:r>
        <w:r w:rsidR="00277136">
          <w:rPr>
            <w:noProof/>
            <w:webHidden/>
          </w:rPr>
          <w:fldChar w:fldCharType="end"/>
        </w:r>
      </w:hyperlink>
    </w:p>
    <w:p w14:paraId="60BB98D8" w14:textId="032FF4A0"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93" w:history="1">
        <w:r w:rsidR="00277136" w:rsidRPr="008A29D6">
          <w:rPr>
            <w:rStyle w:val="Hyperlink"/>
            <w:noProof/>
          </w:rPr>
          <w:t>Hardware Status Screen</w:t>
        </w:r>
        <w:r w:rsidR="00277136">
          <w:rPr>
            <w:noProof/>
            <w:webHidden/>
          </w:rPr>
          <w:tab/>
        </w:r>
        <w:r w:rsidR="00277136">
          <w:rPr>
            <w:noProof/>
            <w:webHidden/>
          </w:rPr>
          <w:fldChar w:fldCharType="begin"/>
        </w:r>
        <w:r w:rsidR="00277136">
          <w:rPr>
            <w:noProof/>
            <w:webHidden/>
          </w:rPr>
          <w:instrText xml:space="preserve"> PAGEREF _Toc532856593 \h </w:instrText>
        </w:r>
        <w:r w:rsidR="00277136">
          <w:rPr>
            <w:noProof/>
            <w:webHidden/>
          </w:rPr>
        </w:r>
        <w:r w:rsidR="00277136">
          <w:rPr>
            <w:noProof/>
            <w:webHidden/>
          </w:rPr>
          <w:fldChar w:fldCharType="separate"/>
        </w:r>
        <w:r w:rsidR="00277136">
          <w:rPr>
            <w:noProof/>
            <w:webHidden/>
          </w:rPr>
          <w:t>24</w:t>
        </w:r>
        <w:r w:rsidR="00277136">
          <w:rPr>
            <w:noProof/>
            <w:webHidden/>
          </w:rPr>
          <w:fldChar w:fldCharType="end"/>
        </w:r>
      </w:hyperlink>
    </w:p>
    <w:p w14:paraId="17E3769B" w14:textId="3820E2DC"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594" w:history="1">
        <w:r w:rsidR="00277136" w:rsidRPr="008A29D6">
          <w:rPr>
            <w:rStyle w:val="Hyperlink"/>
            <w:noProof/>
          </w:rPr>
          <w:t>Run a Profile</w:t>
        </w:r>
        <w:r w:rsidR="00277136">
          <w:rPr>
            <w:noProof/>
            <w:webHidden/>
          </w:rPr>
          <w:tab/>
        </w:r>
        <w:r w:rsidR="00277136">
          <w:rPr>
            <w:noProof/>
            <w:webHidden/>
          </w:rPr>
          <w:fldChar w:fldCharType="begin"/>
        </w:r>
        <w:r w:rsidR="00277136">
          <w:rPr>
            <w:noProof/>
            <w:webHidden/>
          </w:rPr>
          <w:instrText xml:space="preserve"> PAGEREF _Toc532856594 \h </w:instrText>
        </w:r>
        <w:r w:rsidR="00277136">
          <w:rPr>
            <w:noProof/>
            <w:webHidden/>
          </w:rPr>
        </w:r>
        <w:r w:rsidR="00277136">
          <w:rPr>
            <w:noProof/>
            <w:webHidden/>
          </w:rPr>
          <w:fldChar w:fldCharType="separate"/>
        </w:r>
        <w:r w:rsidR="00277136">
          <w:rPr>
            <w:noProof/>
            <w:webHidden/>
          </w:rPr>
          <w:t>25</w:t>
        </w:r>
        <w:r w:rsidR="00277136">
          <w:rPr>
            <w:noProof/>
            <w:webHidden/>
          </w:rPr>
          <w:fldChar w:fldCharType="end"/>
        </w:r>
      </w:hyperlink>
    </w:p>
    <w:p w14:paraId="0C49CD83" w14:textId="6A9E876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5" w:history="1">
        <w:r w:rsidR="00277136" w:rsidRPr="008A29D6">
          <w:rPr>
            <w:rStyle w:val="Hyperlink"/>
            <w:noProof/>
          </w:rPr>
          <w:t>Specify Oven Characteristics</w:t>
        </w:r>
        <w:r w:rsidR="00277136">
          <w:rPr>
            <w:noProof/>
            <w:webHidden/>
          </w:rPr>
          <w:tab/>
        </w:r>
        <w:r w:rsidR="00277136">
          <w:rPr>
            <w:noProof/>
            <w:webHidden/>
          </w:rPr>
          <w:fldChar w:fldCharType="begin"/>
        </w:r>
        <w:r w:rsidR="00277136">
          <w:rPr>
            <w:noProof/>
            <w:webHidden/>
          </w:rPr>
          <w:instrText xml:space="preserve"> PAGEREF _Toc532856595 \h </w:instrText>
        </w:r>
        <w:r w:rsidR="00277136">
          <w:rPr>
            <w:noProof/>
            <w:webHidden/>
          </w:rPr>
        </w:r>
        <w:r w:rsidR="00277136">
          <w:rPr>
            <w:noProof/>
            <w:webHidden/>
          </w:rPr>
          <w:fldChar w:fldCharType="separate"/>
        </w:r>
        <w:r w:rsidR="00277136">
          <w:rPr>
            <w:noProof/>
            <w:webHidden/>
          </w:rPr>
          <w:t>26</w:t>
        </w:r>
        <w:r w:rsidR="00277136">
          <w:rPr>
            <w:noProof/>
            <w:webHidden/>
          </w:rPr>
          <w:fldChar w:fldCharType="end"/>
        </w:r>
      </w:hyperlink>
    </w:p>
    <w:p w14:paraId="065DCCB9" w14:textId="32AD4E1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6" w:history="1">
        <w:r w:rsidR="00277136" w:rsidRPr="008A29D6">
          <w:rPr>
            <w:rStyle w:val="Hyperlink"/>
            <w:noProof/>
          </w:rPr>
          <w:t>Attach Thermocouples</w:t>
        </w:r>
        <w:r w:rsidR="00277136">
          <w:rPr>
            <w:noProof/>
            <w:webHidden/>
          </w:rPr>
          <w:tab/>
        </w:r>
        <w:r w:rsidR="00277136">
          <w:rPr>
            <w:noProof/>
            <w:webHidden/>
          </w:rPr>
          <w:fldChar w:fldCharType="begin"/>
        </w:r>
        <w:r w:rsidR="00277136">
          <w:rPr>
            <w:noProof/>
            <w:webHidden/>
          </w:rPr>
          <w:instrText xml:space="preserve"> PAGEREF _Toc532856596 \h </w:instrText>
        </w:r>
        <w:r w:rsidR="00277136">
          <w:rPr>
            <w:noProof/>
            <w:webHidden/>
          </w:rPr>
        </w:r>
        <w:r w:rsidR="00277136">
          <w:rPr>
            <w:noProof/>
            <w:webHidden/>
          </w:rPr>
          <w:fldChar w:fldCharType="separate"/>
        </w:r>
        <w:r w:rsidR="00277136">
          <w:rPr>
            <w:noProof/>
            <w:webHidden/>
          </w:rPr>
          <w:t>28</w:t>
        </w:r>
        <w:r w:rsidR="00277136">
          <w:rPr>
            <w:noProof/>
            <w:webHidden/>
          </w:rPr>
          <w:fldChar w:fldCharType="end"/>
        </w:r>
      </w:hyperlink>
    </w:p>
    <w:p w14:paraId="5783762D" w14:textId="11A7FC54"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7" w:history="1">
        <w:r w:rsidR="00277136" w:rsidRPr="008A29D6">
          <w:rPr>
            <w:rStyle w:val="Hyperlink"/>
            <w:noProof/>
          </w:rPr>
          <w:t>Attach Thermocouples To Semiconductor Wafers</w:t>
        </w:r>
        <w:r w:rsidR="00277136">
          <w:rPr>
            <w:noProof/>
            <w:webHidden/>
          </w:rPr>
          <w:tab/>
        </w:r>
        <w:r w:rsidR="00277136">
          <w:rPr>
            <w:noProof/>
            <w:webHidden/>
          </w:rPr>
          <w:fldChar w:fldCharType="begin"/>
        </w:r>
        <w:r w:rsidR="00277136">
          <w:rPr>
            <w:noProof/>
            <w:webHidden/>
          </w:rPr>
          <w:instrText xml:space="preserve"> PAGEREF _Toc532856597 \h </w:instrText>
        </w:r>
        <w:r w:rsidR="00277136">
          <w:rPr>
            <w:noProof/>
            <w:webHidden/>
          </w:rPr>
        </w:r>
        <w:r w:rsidR="00277136">
          <w:rPr>
            <w:noProof/>
            <w:webHidden/>
          </w:rPr>
          <w:fldChar w:fldCharType="separate"/>
        </w:r>
        <w:r w:rsidR="00277136">
          <w:rPr>
            <w:noProof/>
            <w:webHidden/>
          </w:rPr>
          <w:t>29</w:t>
        </w:r>
        <w:r w:rsidR="00277136">
          <w:rPr>
            <w:noProof/>
            <w:webHidden/>
          </w:rPr>
          <w:fldChar w:fldCharType="end"/>
        </w:r>
      </w:hyperlink>
    </w:p>
    <w:p w14:paraId="69597330" w14:textId="482C823E"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8" w:history="1">
        <w:r w:rsidR="00277136" w:rsidRPr="008A29D6">
          <w:rPr>
            <w:rStyle w:val="Hyperlink"/>
            <w:noProof/>
          </w:rPr>
          <w:t>Select Thermocouples to Start a Profile</w:t>
        </w:r>
        <w:r w:rsidR="00277136">
          <w:rPr>
            <w:noProof/>
            <w:webHidden/>
          </w:rPr>
          <w:tab/>
        </w:r>
        <w:r w:rsidR="00277136">
          <w:rPr>
            <w:noProof/>
            <w:webHidden/>
          </w:rPr>
          <w:fldChar w:fldCharType="begin"/>
        </w:r>
        <w:r w:rsidR="00277136">
          <w:rPr>
            <w:noProof/>
            <w:webHidden/>
          </w:rPr>
          <w:instrText xml:space="preserve"> PAGEREF _Toc532856598 \h </w:instrText>
        </w:r>
        <w:r w:rsidR="00277136">
          <w:rPr>
            <w:noProof/>
            <w:webHidden/>
          </w:rPr>
        </w:r>
        <w:r w:rsidR="00277136">
          <w:rPr>
            <w:noProof/>
            <w:webHidden/>
          </w:rPr>
          <w:fldChar w:fldCharType="separate"/>
        </w:r>
        <w:r w:rsidR="00277136">
          <w:rPr>
            <w:noProof/>
            <w:webHidden/>
          </w:rPr>
          <w:t>30</w:t>
        </w:r>
        <w:r w:rsidR="00277136">
          <w:rPr>
            <w:noProof/>
            <w:webHidden/>
          </w:rPr>
          <w:fldChar w:fldCharType="end"/>
        </w:r>
      </w:hyperlink>
    </w:p>
    <w:p w14:paraId="27A4E649" w14:textId="7C6614F1"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599" w:history="1">
        <w:r w:rsidR="00277136" w:rsidRPr="008A29D6">
          <w:rPr>
            <w:rStyle w:val="Hyperlink"/>
            <w:noProof/>
          </w:rPr>
          <w:t>Start The Profile</w:t>
        </w:r>
        <w:r w:rsidR="00277136">
          <w:rPr>
            <w:noProof/>
            <w:webHidden/>
          </w:rPr>
          <w:tab/>
        </w:r>
        <w:r w:rsidR="00277136">
          <w:rPr>
            <w:noProof/>
            <w:webHidden/>
          </w:rPr>
          <w:fldChar w:fldCharType="begin"/>
        </w:r>
        <w:r w:rsidR="00277136">
          <w:rPr>
            <w:noProof/>
            <w:webHidden/>
          </w:rPr>
          <w:instrText xml:space="preserve"> PAGEREF _Toc532856599 \h </w:instrText>
        </w:r>
        <w:r w:rsidR="00277136">
          <w:rPr>
            <w:noProof/>
            <w:webHidden/>
          </w:rPr>
        </w:r>
        <w:r w:rsidR="00277136">
          <w:rPr>
            <w:noProof/>
            <w:webHidden/>
          </w:rPr>
          <w:fldChar w:fldCharType="separate"/>
        </w:r>
        <w:r w:rsidR="00277136">
          <w:rPr>
            <w:noProof/>
            <w:webHidden/>
          </w:rPr>
          <w:t>31</w:t>
        </w:r>
        <w:r w:rsidR="00277136">
          <w:rPr>
            <w:noProof/>
            <w:webHidden/>
          </w:rPr>
          <w:fldChar w:fldCharType="end"/>
        </w:r>
      </w:hyperlink>
    </w:p>
    <w:p w14:paraId="7C233CEE" w14:textId="02A453AF"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0" w:history="1">
        <w:r w:rsidR="00277136" w:rsidRPr="008A29D6">
          <w:rPr>
            <w:rStyle w:val="Hyperlink"/>
            <w:noProof/>
          </w:rPr>
          <w:t>Live Profile Graph</w:t>
        </w:r>
        <w:r w:rsidR="00277136">
          <w:rPr>
            <w:noProof/>
            <w:webHidden/>
          </w:rPr>
          <w:tab/>
        </w:r>
        <w:r w:rsidR="00277136">
          <w:rPr>
            <w:noProof/>
            <w:webHidden/>
          </w:rPr>
          <w:fldChar w:fldCharType="begin"/>
        </w:r>
        <w:r w:rsidR="00277136">
          <w:rPr>
            <w:noProof/>
            <w:webHidden/>
          </w:rPr>
          <w:instrText xml:space="preserve"> PAGEREF _Toc532856600 \h </w:instrText>
        </w:r>
        <w:r w:rsidR="00277136">
          <w:rPr>
            <w:noProof/>
            <w:webHidden/>
          </w:rPr>
        </w:r>
        <w:r w:rsidR="00277136">
          <w:rPr>
            <w:noProof/>
            <w:webHidden/>
          </w:rPr>
          <w:fldChar w:fldCharType="separate"/>
        </w:r>
        <w:r w:rsidR="00277136">
          <w:rPr>
            <w:noProof/>
            <w:webHidden/>
          </w:rPr>
          <w:t>33</w:t>
        </w:r>
        <w:r w:rsidR="00277136">
          <w:rPr>
            <w:noProof/>
            <w:webHidden/>
          </w:rPr>
          <w:fldChar w:fldCharType="end"/>
        </w:r>
      </w:hyperlink>
    </w:p>
    <w:p w14:paraId="6EE5826D" w14:textId="541A3A7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1" w:history="1">
        <w:r w:rsidR="00277136" w:rsidRPr="008A29D6">
          <w:rPr>
            <w:rStyle w:val="Hyperlink"/>
            <w:noProof/>
          </w:rPr>
          <w:t>View the Profile and Statistics</w:t>
        </w:r>
        <w:r w:rsidR="00277136">
          <w:rPr>
            <w:noProof/>
            <w:webHidden/>
          </w:rPr>
          <w:tab/>
        </w:r>
        <w:r w:rsidR="00277136">
          <w:rPr>
            <w:noProof/>
            <w:webHidden/>
          </w:rPr>
          <w:fldChar w:fldCharType="begin"/>
        </w:r>
        <w:r w:rsidR="00277136">
          <w:rPr>
            <w:noProof/>
            <w:webHidden/>
          </w:rPr>
          <w:instrText xml:space="preserve"> PAGEREF _Toc532856601 \h </w:instrText>
        </w:r>
        <w:r w:rsidR="00277136">
          <w:rPr>
            <w:noProof/>
            <w:webHidden/>
          </w:rPr>
        </w:r>
        <w:r w:rsidR="00277136">
          <w:rPr>
            <w:noProof/>
            <w:webHidden/>
          </w:rPr>
          <w:fldChar w:fldCharType="separate"/>
        </w:r>
        <w:r w:rsidR="00277136">
          <w:rPr>
            <w:noProof/>
            <w:webHidden/>
          </w:rPr>
          <w:t>36</w:t>
        </w:r>
        <w:r w:rsidR="00277136">
          <w:rPr>
            <w:noProof/>
            <w:webHidden/>
          </w:rPr>
          <w:fldChar w:fldCharType="end"/>
        </w:r>
      </w:hyperlink>
    </w:p>
    <w:p w14:paraId="75C9751F" w14:textId="7C511468"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2" w:history="1">
        <w:r w:rsidR="00277136" w:rsidRPr="008A29D6">
          <w:rPr>
            <w:rStyle w:val="Hyperlink"/>
            <w:noProof/>
          </w:rPr>
          <w:t>Manual Profile Prediction</w:t>
        </w:r>
        <w:r w:rsidR="00277136">
          <w:rPr>
            <w:noProof/>
            <w:webHidden/>
          </w:rPr>
          <w:tab/>
        </w:r>
        <w:r w:rsidR="00277136">
          <w:rPr>
            <w:noProof/>
            <w:webHidden/>
          </w:rPr>
          <w:fldChar w:fldCharType="begin"/>
        </w:r>
        <w:r w:rsidR="00277136">
          <w:rPr>
            <w:noProof/>
            <w:webHidden/>
          </w:rPr>
          <w:instrText xml:space="preserve"> PAGEREF _Toc532856602 \h </w:instrText>
        </w:r>
        <w:r w:rsidR="00277136">
          <w:rPr>
            <w:noProof/>
            <w:webHidden/>
          </w:rPr>
        </w:r>
        <w:r w:rsidR="00277136">
          <w:rPr>
            <w:noProof/>
            <w:webHidden/>
          </w:rPr>
          <w:fldChar w:fldCharType="separate"/>
        </w:r>
        <w:r w:rsidR="00277136">
          <w:rPr>
            <w:noProof/>
            <w:webHidden/>
          </w:rPr>
          <w:t>44</w:t>
        </w:r>
        <w:r w:rsidR="00277136">
          <w:rPr>
            <w:noProof/>
            <w:webHidden/>
          </w:rPr>
          <w:fldChar w:fldCharType="end"/>
        </w:r>
      </w:hyperlink>
    </w:p>
    <w:p w14:paraId="4C9F2B42" w14:textId="245220CA"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3" w:history="1">
        <w:r w:rsidR="00277136" w:rsidRPr="008A29D6">
          <w:rPr>
            <w:rStyle w:val="Hyperlink"/>
            <w:noProof/>
          </w:rPr>
          <w:t>Set Different Top and Bottom Set Point Temperatures</w:t>
        </w:r>
        <w:r w:rsidR="00277136">
          <w:rPr>
            <w:noProof/>
            <w:webHidden/>
          </w:rPr>
          <w:tab/>
        </w:r>
        <w:r w:rsidR="00277136">
          <w:rPr>
            <w:noProof/>
            <w:webHidden/>
          </w:rPr>
          <w:fldChar w:fldCharType="begin"/>
        </w:r>
        <w:r w:rsidR="00277136">
          <w:rPr>
            <w:noProof/>
            <w:webHidden/>
          </w:rPr>
          <w:instrText xml:space="preserve"> PAGEREF _Toc532856603 \h </w:instrText>
        </w:r>
        <w:r w:rsidR="00277136">
          <w:rPr>
            <w:noProof/>
            <w:webHidden/>
          </w:rPr>
        </w:r>
        <w:r w:rsidR="00277136">
          <w:rPr>
            <w:noProof/>
            <w:webHidden/>
          </w:rPr>
          <w:fldChar w:fldCharType="separate"/>
        </w:r>
        <w:r w:rsidR="00277136">
          <w:rPr>
            <w:noProof/>
            <w:webHidden/>
          </w:rPr>
          <w:t>45</w:t>
        </w:r>
        <w:r w:rsidR="00277136">
          <w:rPr>
            <w:noProof/>
            <w:webHidden/>
          </w:rPr>
          <w:fldChar w:fldCharType="end"/>
        </w:r>
      </w:hyperlink>
    </w:p>
    <w:p w14:paraId="114B6CB4" w14:textId="3FA0732B"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04" w:history="1">
        <w:r w:rsidR="00277136" w:rsidRPr="008A29D6">
          <w:rPr>
            <w:rStyle w:val="Hyperlink"/>
            <w:noProof/>
          </w:rPr>
          <w:t>Profile Explorer</w:t>
        </w:r>
        <w:r w:rsidR="00277136">
          <w:rPr>
            <w:noProof/>
            <w:webHidden/>
          </w:rPr>
          <w:tab/>
        </w:r>
        <w:r w:rsidR="00277136">
          <w:rPr>
            <w:noProof/>
            <w:webHidden/>
          </w:rPr>
          <w:fldChar w:fldCharType="begin"/>
        </w:r>
        <w:r w:rsidR="00277136">
          <w:rPr>
            <w:noProof/>
            <w:webHidden/>
          </w:rPr>
          <w:instrText xml:space="preserve"> PAGEREF _Toc532856604 \h </w:instrText>
        </w:r>
        <w:r w:rsidR="00277136">
          <w:rPr>
            <w:noProof/>
            <w:webHidden/>
          </w:rPr>
        </w:r>
        <w:r w:rsidR="00277136">
          <w:rPr>
            <w:noProof/>
            <w:webHidden/>
          </w:rPr>
          <w:fldChar w:fldCharType="separate"/>
        </w:r>
        <w:r w:rsidR="00277136">
          <w:rPr>
            <w:noProof/>
            <w:webHidden/>
          </w:rPr>
          <w:t>49</w:t>
        </w:r>
        <w:r w:rsidR="00277136">
          <w:rPr>
            <w:noProof/>
            <w:webHidden/>
          </w:rPr>
          <w:fldChar w:fldCharType="end"/>
        </w:r>
      </w:hyperlink>
    </w:p>
    <w:p w14:paraId="1595F42F" w14:textId="62177D62"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5" w:history="1">
        <w:r w:rsidR="00277136" w:rsidRPr="008A29D6">
          <w:rPr>
            <w:rStyle w:val="Hyperlink"/>
            <w:noProof/>
          </w:rPr>
          <w:t>Browse for Historical Data</w:t>
        </w:r>
        <w:r w:rsidR="00277136">
          <w:rPr>
            <w:noProof/>
            <w:webHidden/>
          </w:rPr>
          <w:tab/>
        </w:r>
        <w:r w:rsidR="00277136">
          <w:rPr>
            <w:noProof/>
            <w:webHidden/>
          </w:rPr>
          <w:fldChar w:fldCharType="begin"/>
        </w:r>
        <w:r w:rsidR="00277136">
          <w:rPr>
            <w:noProof/>
            <w:webHidden/>
          </w:rPr>
          <w:instrText xml:space="preserve"> PAGEREF _Toc532856605 \h </w:instrText>
        </w:r>
        <w:r w:rsidR="00277136">
          <w:rPr>
            <w:noProof/>
            <w:webHidden/>
          </w:rPr>
        </w:r>
        <w:r w:rsidR="00277136">
          <w:rPr>
            <w:noProof/>
            <w:webHidden/>
          </w:rPr>
          <w:fldChar w:fldCharType="separate"/>
        </w:r>
        <w:r w:rsidR="00277136">
          <w:rPr>
            <w:noProof/>
            <w:webHidden/>
          </w:rPr>
          <w:t>50</w:t>
        </w:r>
        <w:r w:rsidR="00277136">
          <w:rPr>
            <w:noProof/>
            <w:webHidden/>
          </w:rPr>
          <w:fldChar w:fldCharType="end"/>
        </w:r>
      </w:hyperlink>
    </w:p>
    <w:p w14:paraId="34C56ACB" w14:textId="0BC2275A"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6" w:history="1">
        <w:r w:rsidR="00277136" w:rsidRPr="008A29D6">
          <w:rPr>
            <w:rStyle w:val="Hyperlink"/>
            <w:noProof/>
          </w:rPr>
          <w:t>View Historical Data Over a Network (History Mode)</w:t>
        </w:r>
        <w:r w:rsidR="00277136">
          <w:rPr>
            <w:noProof/>
            <w:webHidden/>
          </w:rPr>
          <w:tab/>
        </w:r>
        <w:r w:rsidR="00277136">
          <w:rPr>
            <w:noProof/>
            <w:webHidden/>
          </w:rPr>
          <w:fldChar w:fldCharType="begin"/>
        </w:r>
        <w:r w:rsidR="00277136">
          <w:rPr>
            <w:noProof/>
            <w:webHidden/>
          </w:rPr>
          <w:instrText xml:space="preserve"> PAGEREF _Toc532856606 \h </w:instrText>
        </w:r>
        <w:r w:rsidR="00277136">
          <w:rPr>
            <w:noProof/>
            <w:webHidden/>
          </w:rPr>
        </w:r>
        <w:r w:rsidR="00277136">
          <w:rPr>
            <w:noProof/>
            <w:webHidden/>
          </w:rPr>
          <w:fldChar w:fldCharType="separate"/>
        </w:r>
        <w:r w:rsidR="00277136">
          <w:rPr>
            <w:noProof/>
            <w:webHidden/>
          </w:rPr>
          <w:t>50</w:t>
        </w:r>
        <w:r w:rsidR="00277136">
          <w:rPr>
            <w:noProof/>
            <w:webHidden/>
          </w:rPr>
          <w:fldChar w:fldCharType="end"/>
        </w:r>
      </w:hyperlink>
    </w:p>
    <w:p w14:paraId="149EBEAC" w14:textId="02A8B9B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7" w:history="1">
        <w:r w:rsidR="00277136" w:rsidRPr="008A29D6">
          <w:rPr>
            <w:rStyle w:val="Hyperlink"/>
            <w:noProof/>
          </w:rPr>
          <w:t>Profile Explorer – Virtual Profiling</w:t>
        </w:r>
        <w:r w:rsidR="00277136">
          <w:rPr>
            <w:noProof/>
            <w:webHidden/>
          </w:rPr>
          <w:tab/>
        </w:r>
        <w:r w:rsidR="00277136">
          <w:rPr>
            <w:noProof/>
            <w:webHidden/>
          </w:rPr>
          <w:fldChar w:fldCharType="begin"/>
        </w:r>
        <w:r w:rsidR="00277136">
          <w:rPr>
            <w:noProof/>
            <w:webHidden/>
          </w:rPr>
          <w:instrText xml:space="preserve"> PAGEREF _Toc532856607 \h </w:instrText>
        </w:r>
        <w:r w:rsidR="00277136">
          <w:rPr>
            <w:noProof/>
            <w:webHidden/>
          </w:rPr>
        </w:r>
        <w:r w:rsidR="00277136">
          <w:rPr>
            <w:noProof/>
            <w:webHidden/>
          </w:rPr>
          <w:fldChar w:fldCharType="separate"/>
        </w:r>
        <w:r w:rsidR="00277136">
          <w:rPr>
            <w:noProof/>
            <w:webHidden/>
          </w:rPr>
          <w:t>52</w:t>
        </w:r>
        <w:r w:rsidR="00277136">
          <w:rPr>
            <w:noProof/>
            <w:webHidden/>
          </w:rPr>
          <w:fldChar w:fldCharType="end"/>
        </w:r>
      </w:hyperlink>
    </w:p>
    <w:p w14:paraId="2905868E" w14:textId="1B365EE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8" w:history="1">
        <w:r w:rsidR="00277136" w:rsidRPr="008A29D6">
          <w:rPr>
            <w:rStyle w:val="Hyperlink"/>
            <w:noProof/>
          </w:rPr>
          <w:t>Access History Data Backup Files</w:t>
        </w:r>
        <w:r w:rsidR="00277136">
          <w:rPr>
            <w:noProof/>
            <w:webHidden/>
          </w:rPr>
          <w:tab/>
        </w:r>
        <w:r w:rsidR="00277136">
          <w:rPr>
            <w:noProof/>
            <w:webHidden/>
          </w:rPr>
          <w:fldChar w:fldCharType="begin"/>
        </w:r>
        <w:r w:rsidR="00277136">
          <w:rPr>
            <w:noProof/>
            <w:webHidden/>
          </w:rPr>
          <w:instrText xml:space="preserve"> PAGEREF _Toc532856608 \h </w:instrText>
        </w:r>
        <w:r w:rsidR="00277136">
          <w:rPr>
            <w:noProof/>
            <w:webHidden/>
          </w:rPr>
        </w:r>
        <w:r w:rsidR="00277136">
          <w:rPr>
            <w:noProof/>
            <w:webHidden/>
          </w:rPr>
          <w:fldChar w:fldCharType="separate"/>
        </w:r>
        <w:r w:rsidR="00277136">
          <w:rPr>
            <w:noProof/>
            <w:webHidden/>
          </w:rPr>
          <w:t>54</w:t>
        </w:r>
        <w:r w:rsidR="00277136">
          <w:rPr>
            <w:noProof/>
            <w:webHidden/>
          </w:rPr>
          <w:fldChar w:fldCharType="end"/>
        </w:r>
      </w:hyperlink>
    </w:p>
    <w:p w14:paraId="5407C6A8" w14:textId="2B6D3EF2"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09" w:history="1">
        <w:r w:rsidR="00277136" w:rsidRPr="008A29D6">
          <w:rPr>
            <w:rStyle w:val="Hyperlink"/>
            <w:noProof/>
          </w:rPr>
          <w:t>Insert Data Files from an Outside Source</w:t>
        </w:r>
        <w:r w:rsidR="00277136">
          <w:rPr>
            <w:noProof/>
            <w:webHidden/>
          </w:rPr>
          <w:tab/>
        </w:r>
        <w:r w:rsidR="00277136">
          <w:rPr>
            <w:noProof/>
            <w:webHidden/>
          </w:rPr>
          <w:fldChar w:fldCharType="begin"/>
        </w:r>
        <w:r w:rsidR="00277136">
          <w:rPr>
            <w:noProof/>
            <w:webHidden/>
          </w:rPr>
          <w:instrText xml:space="preserve"> PAGEREF _Toc532856609 \h </w:instrText>
        </w:r>
        <w:r w:rsidR="00277136">
          <w:rPr>
            <w:noProof/>
            <w:webHidden/>
          </w:rPr>
        </w:r>
        <w:r w:rsidR="00277136">
          <w:rPr>
            <w:noProof/>
            <w:webHidden/>
          </w:rPr>
          <w:fldChar w:fldCharType="separate"/>
        </w:r>
        <w:r w:rsidR="00277136">
          <w:rPr>
            <w:noProof/>
            <w:webHidden/>
          </w:rPr>
          <w:t>54</w:t>
        </w:r>
        <w:r w:rsidR="00277136">
          <w:rPr>
            <w:noProof/>
            <w:webHidden/>
          </w:rPr>
          <w:fldChar w:fldCharType="end"/>
        </w:r>
      </w:hyperlink>
    </w:p>
    <w:p w14:paraId="495D0966" w14:textId="520FCEE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0" w:history="1">
        <w:r w:rsidR="00277136" w:rsidRPr="008A29D6">
          <w:rPr>
            <w:rStyle w:val="Hyperlink"/>
            <w:noProof/>
          </w:rPr>
          <w:t>Rename Profiles</w:t>
        </w:r>
        <w:r w:rsidR="00277136">
          <w:rPr>
            <w:noProof/>
            <w:webHidden/>
          </w:rPr>
          <w:tab/>
        </w:r>
        <w:r w:rsidR="00277136">
          <w:rPr>
            <w:noProof/>
            <w:webHidden/>
          </w:rPr>
          <w:fldChar w:fldCharType="begin"/>
        </w:r>
        <w:r w:rsidR="00277136">
          <w:rPr>
            <w:noProof/>
            <w:webHidden/>
          </w:rPr>
          <w:instrText xml:space="preserve"> PAGEREF _Toc532856610 \h </w:instrText>
        </w:r>
        <w:r w:rsidR="00277136">
          <w:rPr>
            <w:noProof/>
            <w:webHidden/>
          </w:rPr>
        </w:r>
        <w:r w:rsidR="00277136">
          <w:rPr>
            <w:noProof/>
            <w:webHidden/>
          </w:rPr>
          <w:fldChar w:fldCharType="separate"/>
        </w:r>
        <w:r w:rsidR="00277136">
          <w:rPr>
            <w:noProof/>
            <w:webHidden/>
          </w:rPr>
          <w:t>54</w:t>
        </w:r>
        <w:r w:rsidR="00277136">
          <w:rPr>
            <w:noProof/>
            <w:webHidden/>
          </w:rPr>
          <w:fldChar w:fldCharType="end"/>
        </w:r>
      </w:hyperlink>
    </w:p>
    <w:p w14:paraId="113E7D40" w14:textId="6ADDC42D"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11" w:history="1">
        <w:r w:rsidR="00277136" w:rsidRPr="008A29D6">
          <w:rPr>
            <w:rStyle w:val="Hyperlink"/>
            <w:noProof/>
          </w:rPr>
          <w:t>Virtual Profiling</w:t>
        </w:r>
        <w:r w:rsidR="00277136">
          <w:rPr>
            <w:noProof/>
            <w:webHidden/>
          </w:rPr>
          <w:tab/>
        </w:r>
        <w:r w:rsidR="00277136">
          <w:rPr>
            <w:noProof/>
            <w:webHidden/>
          </w:rPr>
          <w:fldChar w:fldCharType="begin"/>
        </w:r>
        <w:r w:rsidR="00277136">
          <w:rPr>
            <w:noProof/>
            <w:webHidden/>
          </w:rPr>
          <w:instrText xml:space="preserve"> PAGEREF _Toc532856611 \h </w:instrText>
        </w:r>
        <w:r w:rsidR="00277136">
          <w:rPr>
            <w:noProof/>
            <w:webHidden/>
          </w:rPr>
        </w:r>
        <w:r w:rsidR="00277136">
          <w:rPr>
            <w:noProof/>
            <w:webHidden/>
          </w:rPr>
          <w:fldChar w:fldCharType="separate"/>
        </w:r>
        <w:r w:rsidR="00277136">
          <w:rPr>
            <w:noProof/>
            <w:webHidden/>
          </w:rPr>
          <w:t>55</w:t>
        </w:r>
        <w:r w:rsidR="00277136">
          <w:rPr>
            <w:noProof/>
            <w:webHidden/>
          </w:rPr>
          <w:fldChar w:fldCharType="end"/>
        </w:r>
      </w:hyperlink>
    </w:p>
    <w:p w14:paraId="2557C902" w14:textId="3FA6B1C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2" w:history="1">
        <w:r w:rsidR="00277136" w:rsidRPr="008A29D6">
          <w:rPr>
            <w:rStyle w:val="Hyperlink"/>
            <w:noProof/>
          </w:rPr>
          <w:t>Get a Valid Baseline Profile</w:t>
        </w:r>
        <w:r w:rsidR="00277136">
          <w:rPr>
            <w:noProof/>
            <w:webHidden/>
          </w:rPr>
          <w:tab/>
        </w:r>
        <w:r w:rsidR="00277136">
          <w:rPr>
            <w:noProof/>
            <w:webHidden/>
          </w:rPr>
          <w:fldChar w:fldCharType="begin"/>
        </w:r>
        <w:r w:rsidR="00277136">
          <w:rPr>
            <w:noProof/>
            <w:webHidden/>
          </w:rPr>
          <w:instrText xml:space="preserve"> PAGEREF _Toc532856612 \h </w:instrText>
        </w:r>
        <w:r w:rsidR="00277136">
          <w:rPr>
            <w:noProof/>
            <w:webHidden/>
          </w:rPr>
        </w:r>
        <w:r w:rsidR="00277136">
          <w:rPr>
            <w:noProof/>
            <w:webHidden/>
          </w:rPr>
          <w:fldChar w:fldCharType="separate"/>
        </w:r>
        <w:r w:rsidR="00277136">
          <w:rPr>
            <w:noProof/>
            <w:webHidden/>
          </w:rPr>
          <w:t>55</w:t>
        </w:r>
        <w:r w:rsidR="00277136">
          <w:rPr>
            <w:noProof/>
            <w:webHidden/>
          </w:rPr>
          <w:fldChar w:fldCharType="end"/>
        </w:r>
      </w:hyperlink>
    </w:p>
    <w:p w14:paraId="33C71384" w14:textId="2040DB2E"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3" w:history="1">
        <w:r w:rsidR="00277136" w:rsidRPr="008A29D6">
          <w:rPr>
            <w:rStyle w:val="Hyperlink"/>
            <w:noProof/>
          </w:rPr>
          <w:t>Create/Load a Virtual Profile</w:t>
        </w:r>
        <w:r w:rsidR="00277136">
          <w:rPr>
            <w:noProof/>
            <w:webHidden/>
          </w:rPr>
          <w:tab/>
        </w:r>
        <w:r w:rsidR="00277136">
          <w:rPr>
            <w:noProof/>
            <w:webHidden/>
          </w:rPr>
          <w:fldChar w:fldCharType="begin"/>
        </w:r>
        <w:r w:rsidR="00277136">
          <w:rPr>
            <w:noProof/>
            <w:webHidden/>
          </w:rPr>
          <w:instrText xml:space="preserve"> PAGEREF _Toc532856613 \h </w:instrText>
        </w:r>
        <w:r w:rsidR="00277136">
          <w:rPr>
            <w:noProof/>
            <w:webHidden/>
          </w:rPr>
        </w:r>
        <w:r w:rsidR="00277136">
          <w:rPr>
            <w:noProof/>
            <w:webHidden/>
          </w:rPr>
          <w:fldChar w:fldCharType="separate"/>
        </w:r>
        <w:r w:rsidR="00277136">
          <w:rPr>
            <w:noProof/>
            <w:webHidden/>
          </w:rPr>
          <w:t>56</w:t>
        </w:r>
        <w:r w:rsidR="00277136">
          <w:rPr>
            <w:noProof/>
            <w:webHidden/>
          </w:rPr>
          <w:fldChar w:fldCharType="end"/>
        </w:r>
      </w:hyperlink>
    </w:p>
    <w:p w14:paraId="774474DC" w14:textId="6AE85191"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4" w:history="1">
        <w:r w:rsidR="00277136" w:rsidRPr="008A29D6">
          <w:rPr>
            <w:rStyle w:val="Hyperlink"/>
            <w:noProof/>
          </w:rPr>
          <w:t>Live Mode - General Tab</w:t>
        </w:r>
        <w:r w:rsidR="00277136">
          <w:rPr>
            <w:noProof/>
            <w:webHidden/>
          </w:rPr>
          <w:tab/>
        </w:r>
        <w:r w:rsidR="00277136">
          <w:rPr>
            <w:noProof/>
            <w:webHidden/>
          </w:rPr>
          <w:fldChar w:fldCharType="begin"/>
        </w:r>
        <w:r w:rsidR="00277136">
          <w:rPr>
            <w:noProof/>
            <w:webHidden/>
          </w:rPr>
          <w:instrText xml:space="preserve"> PAGEREF _Toc532856614 \h </w:instrText>
        </w:r>
        <w:r w:rsidR="00277136">
          <w:rPr>
            <w:noProof/>
            <w:webHidden/>
          </w:rPr>
        </w:r>
        <w:r w:rsidR="00277136">
          <w:rPr>
            <w:noProof/>
            <w:webHidden/>
          </w:rPr>
          <w:fldChar w:fldCharType="separate"/>
        </w:r>
        <w:r w:rsidR="00277136">
          <w:rPr>
            <w:noProof/>
            <w:webHidden/>
          </w:rPr>
          <w:t>57</w:t>
        </w:r>
        <w:r w:rsidR="00277136">
          <w:rPr>
            <w:noProof/>
            <w:webHidden/>
          </w:rPr>
          <w:fldChar w:fldCharType="end"/>
        </w:r>
      </w:hyperlink>
    </w:p>
    <w:p w14:paraId="184407D2" w14:textId="7758C04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5" w:history="1">
        <w:r w:rsidR="00277136" w:rsidRPr="008A29D6">
          <w:rPr>
            <w:rStyle w:val="Hyperlink"/>
            <w:noProof/>
          </w:rPr>
          <w:t>Live Mode - Description Tab</w:t>
        </w:r>
        <w:r w:rsidR="00277136">
          <w:rPr>
            <w:noProof/>
            <w:webHidden/>
          </w:rPr>
          <w:tab/>
        </w:r>
        <w:r w:rsidR="00277136">
          <w:rPr>
            <w:noProof/>
            <w:webHidden/>
          </w:rPr>
          <w:fldChar w:fldCharType="begin"/>
        </w:r>
        <w:r w:rsidR="00277136">
          <w:rPr>
            <w:noProof/>
            <w:webHidden/>
          </w:rPr>
          <w:instrText xml:space="preserve"> PAGEREF _Toc532856615 \h </w:instrText>
        </w:r>
        <w:r w:rsidR="00277136">
          <w:rPr>
            <w:noProof/>
            <w:webHidden/>
          </w:rPr>
        </w:r>
        <w:r w:rsidR="00277136">
          <w:rPr>
            <w:noProof/>
            <w:webHidden/>
          </w:rPr>
          <w:fldChar w:fldCharType="separate"/>
        </w:r>
        <w:r w:rsidR="00277136">
          <w:rPr>
            <w:noProof/>
            <w:webHidden/>
          </w:rPr>
          <w:t>60</w:t>
        </w:r>
        <w:r w:rsidR="00277136">
          <w:rPr>
            <w:noProof/>
            <w:webHidden/>
          </w:rPr>
          <w:fldChar w:fldCharType="end"/>
        </w:r>
      </w:hyperlink>
    </w:p>
    <w:p w14:paraId="04ECCC59" w14:textId="3CB13CB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6" w:history="1">
        <w:r w:rsidR="00277136" w:rsidRPr="008A29D6">
          <w:rPr>
            <w:rStyle w:val="Hyperlink"/>
            <w:noProof/>
          </w:rPr>
          <w:t>Verify the Virtual Profile</w:t>
        </w:r>
        <w:r w:rsidR="00277136">
          <w:rPr>
            <w:noProof/>
            <w:webHidden/>
          </w:rPr>
          <w:tab/>
        </w:r>
        <w:r w:rsidR="00277136">
          <w:rPr>
            <w:noProof/>
            <w:webHidden/>
          </w:rPr>
          <w:fldChar w:fldCharType="begin"/>
        </w:r>
        <w:r w:rsidR="00277136">
          <w:rPr>
            <w:noProof/>
            <w:webHidden/>
          </w:rPr>
          <w:instrText xml:space="preserve"> PAGEREF _Toc532856616 \h </w:instrText>
        </w:r>
        <w:r w:rsidR="00277136">
          <w:rPr>
            <w:noProof/>
            <w:webHidden/>
          </w:rPr>
        </w:r>
        <w:r w:rsidR="00277136">
          <w:rPr>
            <w:noProof/>
            <w:webHidden/>
          </w:rPr>
          <w:fldChar w:fldCharType="separate"/>
        </w:r>
        <w:r w:rsidR="00277136">
          <w:rPr>
            <w:noProof/>
            <w:webHidden/>
          </w:rPr>
          <w:t>60</w:t>
        </w:r>
        <w:r w:rsidR="00277136">
          <w:rPr>
            <w:noProof/>
            <w:webHidden/>
          </w:rPr>
          <w:fldChar w:fldCharType="end"/>
        </w:r>
      </w:hyperlink>
    </w:p>
    <w:p w14:paraId="0B6829A2" w14:textId="53D5DBC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7" w:history="1">
        <w:r w:rsidR="00277136" w:rsidRPr="008A29D6">
          <w:rPr>
            <w:rStyle w:val="Hyperlink"/>
            <w:noProof/>
          </w:rPr>
          <w:t>Historical Mode</w:t>
        </w:r>
        <w:r w:rsidR="00277136">
          <w:rPr>
            <w:noProof/>
            <w:webHidden/>
          </w:rPr>
          <w:tab/>
        </w:r>
        <w:r w:rsidR="00277136">
          <w:rPr>
            <w:noProof/>
            <w:webHidden/>
          </w:rPr>
          <w:fldChar w:fldCharType="begin"/>
        </w:r>
        <w:r w:rsidR="00277136">
          <w:rPr>
            <w:noProof/>
            <w:webHidden/>
          </w:rPr>
          <w:instrText xml:space="preserve"> PAGEREF _Toc532856617 \h </w:instrText>
        </w:r>
        <w:r w:rsidR="00277136">
          <w:rPr>
            <w:noProof/>
            <w:webHidden/>
          </w:rPr>
        </w:r>
        <w:r w:rsidR="00277136">
          <w:rPr>
            <w:noProof/>
            <w:webHidden/>
          </w:rPr>
          <w:fldChar w:fldCharType="separate"/>
        </w:r>
        <w:r w:rsidR="00277136">
          <w:rPr>
            <w:noProof/>
            <w:webHidden/>
          </w:rPr>
          <w:t>63</w:t>
        </w:r>
        <w:r w:rsidR="00277136">
          <w:rPr>
            <w:noProof/>
            <w:webHidden/>
          </w:rPr>
          <w:fldChar w:fldCharType="end"/>
        </w:r>
      </w:hyperlink>
    </w:p>
    <w:p w14:paraId="3611E147" w14:textId="32010FE3"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8" w:history="1">
        <w:r w:rsidR="00277136" w:rsidRPr="008A29D6">
          <w:rPr>
            <w:rStyle w:val="Hyperlink"/>
            <w:noProof/>
          </w:rPr>
          <w:t>Historical Mode - General Tab</w:t>
        </w:r>
        <w:r w:rsidR="00277136">
          <w:rPr>
            <w:noProof/>
            <w:webHidden/>
          </w:rPr>
          <w:tab/>
        </w:r>
        <w:r w:rsidR="00277136">
          <w:rPr>
            <w:noProof/>
            <w:webHidden/>
          </w:rPr>
          <w:fldChar w:fldCharType="begin"/>
        </w:r>
        <w:r w:rsidR="00277136">
          <w:rPr>
            <w:noProof/>
            <w:webHidden/>
          </w:rPr>
          <w:instrText xml:space="preserve"> PAGEREF _Toc532856618 \h </w:instrText>
        </w:r>
        <w:r w:rsidR="00277136">
          <w:rPr>
            <w:noProof/>
            <w:webHidden/>
          </w:rPr>
        </w:r>
        <w:r w:rsidR="00277136">
          <w:rPr>
            <w:noProof/>
            <w:webHidden/>
          </w:rPr>
          <w:fldChar w:fldCharType="separate"/>
        </w:r>
        <w:r w:rsidR="00277136">
          <w:rPr>
            <w:noProof/>
            <w:webHidden/>
          </w:rPr>
          <w:t>63</w:t>
        </w:r>
        <w:r w:rsidR="00277136">
          <w:rPr>
            <w:noProof/>
            <w:webHidden/>
          </w:rPr>
          <w:fldChar w:fldCharType="end"/>
        </w:r>
      </w:hyperlink>
    </w:p>
    <w:p w14:paraId="66FC27D3" w14:textId="541AB368"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19" w:history="1">
        <w:r w:rsidR="00277136" w:rsidRPr="008A29D6">
          <w:rPr>
            <w:rStyle w:val="Hyperlink"/>
            <w:noProof/>
          </w:rPr>
          <w:t>Historical Mode - Description Tab</w:t>
        </w:r>
        <w:r w:rsidR="00277136">
          <w:rPr>
            <w:noProof/>
            <w:webHidden/>
          </w:rPr>
          <w:tab/>
        </w:r>
        <w:r w:rsidR="00277136">
          <w:rPr>
            <w:noProof/>
            <w:webHidden/>
          </w:rPr>
          <w:fldChar w:fldCharType="begin"/>
        </w:r>
        <w:r w:rsidR="00277136">
          <w:rPr>
            <w:noProof/>
            <w:webHidden/>
          </w:rPr>
          <w:instrText xml:space="preserve"> PAGEREF _Toc532856619 \h </w:instrText>
        </w:r>
        <w:r w:rsidR="00277136">
          <w:rPr>
            <w:noProof/>
            <w:webHidden/>
          </w:rPr>
        </w:r>
        <w:r w:rsidR="00277136">
          <w:rPr>
            <w:noProof/>
            <w:webHidden/>
          </w:rPr>
          <w:fldChar w:fldCharType="separate"/>
        </w:r>
        <w:r w:rsidR="00277136">
          <w:rPr>
            <w:noProof/>
            <w:webHidden/>
          </w:rPr>
          <w:t>66</w:t>
        </w:r>
        <w:r w:rsidR="00277136">
          <w:rPr>
            <w:noProof/>
            <w:webHidden/>
          </w:rPr>
          <w:fldChar w:fldCharType="end"/>
        </w:r>
      </w:hyperlink>
    </w:p>
    <w:p w14:paraId="7290AAFB" w14:textId="23ED41B4"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20" w:history="1">
        <w:r w:rsidR="00277136" w:rsidRPr="008A29D6">
          <w:rPr>
            <w:rStyle w:val="Hyperlink"/>
            <w:noProof/>
          </w:rPr>
          <w:t>Password Protection</w:t>
        </w:r>
        <w:r w:rsidR="00277136">
          <w:rPr>
            <w:noProof/>
            <w:webHidden/>
          </w:rPr>
          <w:tab/>
        </w:r>
        <w:r w:rsidR="00277136">
          <w:rPr>
            <w:noProof/>
            <w:webHidden/>
          </w:rPr>
          <w:fldChar w:fldCharType="begin"/>
        </w:r>
        <w:r w:rsidR="00277136">
          <w:rPr>
            <w:noProof/>
            <w:webHidden/>
          </w:rPr>
          <w:instrText xml:space="preserve"> PAGEREF _Toc532856620 \h </w:instrText>
        </w:r>
        <w:r w:rsidR="00277136">
          <w:rPr>
            <w:noProof/>
            <w:webHidden/>
          </w:rPr>
        </w:r>
        <w:r w:rsidR="00277136">
          <w:rPr>
            <w:noProof/>
            <w:webHidden/>
          </w:rPr>
          <w:fldChar w:fldCharType="separate"/>
        </w:r>
        <w:r w:rsidR="00277136">
          <w:rPr>
            <w:noProof/>
            <w:webHidden/>
          </w:rPr>
          <w:t>67</w:t>
        </w:r>
        <w:r w:rsidR="00277136">
          <w:rPr>
            <w:noProof/>
            <w:webHidden/>
          </w:rPr>
          <w:fldChar w:fldCharType="end"/>
        </w:r>
      </w:hyperlink>
    </w:p>
    <w:p w14:paraId="32FC5D84" w14:textId="7EDE754A"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21" w:history="1">
        <w:r w:rsidR="00277136" w:rsidRPr="008A29D6">
          <w:rPr>
            <w:rStyle w:val="Hyperlink"/>
            <w:noProof/>
          </w:rPr>
          <w:t>Printing</w:t>
        </w:r>
        <w:r w:rsidR="00277136">
          <w:rPr>
            <w:noProof/>
            <w:webHidden/>
          </w:rPr>
          <w:tab/>
        </w:r>
        <w:r w:rsidR="00277136">
          <w:rPr>
            <w:noProof/>
            <w:webHidden/>
          </w:rPr>
          <w:fldChar w:fldCharType="begin"/>
        </w:r>
        <w:r w:rsidR="00277136">
          <w:rPr>
            <w:noProof/>
            <w:webHidden/>
          </w:rPr>
          <w:instrText xml:space="preserve"> PAGEREF _Toc532856621 \h </w:instrText>
        </w:r>
        <w:r w:rsidR="00277136">
          <w:rPr>
            <w:noProof/>
            <w:webHidden/>
          </w:rPr>
        </w:r>
        <w:r w:rsidR="00277136">
          <w:rPr>
            <w:noProof/>
            <w:webHidden/>
          </w:rPr>
          <w:fldChar w:fldCharType="separate"/>
        </w:r>
        <w:r w:rsidR="00277136">
          <w:rPr>
            <w:noProof/>
            <w:webHidden/>
          </w:rPr>
          <w:t>68</w:t>
        </w:r>
        <w:r w:rsidR="00277136">
          <w:rPr>
            <w:noProof/>
            <w:webHidden/>
          </w:rPr>
          <w:fldChar w:fldCharType="end"/>
        </w:r>
      </w:hyperlink>
    </w:p>
    <w:p w14:paraId="169C4E06" w14:textId="48D8ED73"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2" w:history="1">
        <w:r w:rsidR="00277136" w:rsidRPr="008A29D6">
          <w:rPr>
            <w:rStyle w:val="Hyperlink"/>
            <w:noProof/>
          </w:rPr>
          <w:t>Portrait Mode</w:t>
        </w:r>
        <w:r w:rsidR="00277136">
          <w:rPr>
            <w:noProof/>
            <w:webHidden/>
          </w:rPr>
          <w:tab/>
        </w:r>
        <w:r w:rsidR="00277136">
          <w:rPr>
            <w:noProof/>
            <w:webHidden/>
          </w:rPr>
          <w:fldChar w:fldCharType="begin"/>
        </w:r>
        <w:r w:rsidR="00277136">
          <w:rPr>
            <w:noProof/>
            <w:webHidden/>
          </w:rPr>
          <w:instrText xml:space="preserve"> PAGEREF _Toc532856622 \h </w:instrText>
        </w:r>
        <w:r w:rsidR="00277136">
          <w:rPr>
            <w:noProof/>
            <w:webHidden/>
          </w:rPr>
        </w:r>
        <w:r w:rsidR="00277136">
          <w:rPr>
            <w:noProof/>
            <w:webHidden/>
          </w:rPr>
          <w:fldChar w:fldCharType="separate"/>
        </w:r>
        <w:r w:rsidR="00277136">
          <w:rPr>
            <w:noProof/>
            <w:webHidden/>
          </w:rPr>
          <w:t>68</w:t>
        </w:r>
        <w:r w:rsidR="00277136">
          <w:rPr>
            <w:noProof/>
            <w:webHidden/>
          </w:rPr>
          <w:fldChar w:fldCharType="end"/>
        </w:r>
      </w:hyperlink>
    </w:p>
    <w:p w14:paraId="0569F115" w14:textId="2B9E2189"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3" w:history="1">
        <w:r w:rsidR="00277136" w:rsidRPr="008A29D6">
          <w:rPr>
            <w:rStyle w:val="Hyperlink"/>
            <w:noProof/>
          </w:rPr>
          <w:t>Landscape Mode</w:t>
        </w:r>
        <w:r w:rsidR="00277136">
          <w:rPr>
            <w:noProof/>
            <w:webHidden/>
          </w:rPr>
          <w:tab/>
        </w:r>
        <w:r w:rsidR="00277136">
          <w:rPr>
            <w:noProof/>
            <w:webHidden/>
          </w:rPr>
          <w:fldChar w:fldCharType="begin"/>
        </w:r>
        <w:r w:rsidR="00277136">
          <w:rPr>
            <w:noProof/>
            <w:webHidden/>
          </w:rPr>
          <w:instrText xml:space="preserve"> PAGEREF _Toc532856623 \h </w:instrText>
        </w:r>
        <w:r w:rsidR="00277136">
          <w:rPr>
            <w:noProof/>
            <w:webHidden/>
          </w:rPr>
        </w:r>
        <w:r w:rsidR="00277136">
          <w:rPr>
            <w:noProof/>
            <w:webHidden/>
          </w:rPr>
          <w:fldChar w:fldCharType="separate"/>
        </w:r>
        <w:r w:rsidR="00277136">
          <w:rPr>
            <w:noProof/>
            <w:webHidden/>
          </w:rPr>
          <w:t>69</w:t>
        </w:r>
        <w:r w:rsidR="00277136">
          <w:rPr>
            <w:noProof/>
            <w:webHidden/>
          </w:rPr>
          <w:fldChar w:fldCharType="end"/>
        </w:r>
      </w:hyperlink>
    </w:p>
    <w:p w14:paraId="4C526F3F" w14:textId="341DC4EE"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24" w:history="1">
        <w:r w:rsidR="00277136" w:rsidRPr="008A29D6">
          <w:rPr>
            <w:rStyle w:val="Hyperlink"/>
            <w:noProof/>
          </w:rPr>
          <w:t>Write Data to and View Data Over a Network</w:t>
        </w:r>
        <w:r w:rsidR="00277136">
          <w:rPr>
            <w:noProof/>
            <w:webHidden/>
          </w:rPr>
          <w:tab/>
        </w:r>
        <w:r w:rsidR="00277136">
          <w:rPr>
            <w:noProof/>
            <w:webHidden/>
          </w:rPr>
          <w:fldChar w:fldCharType="begin"/>
        </w:r>
        <w:r w:rsidR="00277136">
          <w:rPr>
            <w:noProof/>
            <w:webHidden/>
          </w:rPr>
          <w:instrText xml:space="preserve"> PAGEREF _Toc532856624 \h </w:instrText>
        </w:r>
        <w:r w:rsidR="00277136">
          <w:rPr>
            <w:noProof/>
            <w:webHidden/>
          </w:rPr>
        </w:r>
        <w:r w:rsidR="00277136">
          <w:rPr>
            <w:noProof/>
            <w:webHidden/>
          </w:rPr>
          <w:fldChar w:fldCharType="separate"/>
        </w:r>
        <w:r w:rsidR="00277136">
          <w:rPr>
            <w:noProof/>
            <w:webHidden/>
          </w:rPr>
          <w:t>70</w:t>
        </w:r>
        <w:r w:rsidR="00277136">
          <w:rPr>
            <w:noProof/>
            <w:webHidden/>
          </w:rPr>
          <w:fldChar w:fldCharType="end"/>
        </w:r>
      </w:hyperlink>
    </w:p>
    <w:p w14:paraId="11829BB5" w14:textId="684A6EC2"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5" w:history="1">
        <w:r w:rsidR="00277136" w:rsidRPr="008A29D6">
          <w:rPr>
            <w:rStyle w:val="Hyperlink"/>
            <w:noProof/>
          </w:rPr>
          <w:t>Write Data to a Network Drive</w:t>
        </w:r>
        <w:r w:rsidR="00277136">
          <w:rPr>
            <w:noProof/>
            <w:webHidden/>
          </w:rPr>
          <w:tab/>
        </w:r>
        <w:r w:rsidR="00277136">
          <w:rPr>
            <w:noProof/>
            <w:webHidden/>
          </w:rPr>
          <w:fldChar w:fldCharType="begin"/>
        </w:r>
        <w:r w:rsidR="00277136">
          <w:rPr>
            <w:noProof/>
            <w:webHidden/>
          </w:rPr>
          <w:instrText xml:space="preserve"> PAGEREF _Toc532856625 \h </w:instrText>
        </w:r>
        <w:r w:rsidR="00277136">
          <w:rPr>
            <w:noProof/>
            <w:webHidden/>
          </w:rPr>
        </w:r>
        <w:r w:rsidR="00277136">
          <w:rPr>
            <w:noProof/>
            <w:webHidden/>
          </w:rPr>
          <w:fldChar w:fldCharType="separate"/>
        </w:r>
        <w:r w:rsidR="00277136">
          <w:rPr>
            <w:noProof/>
            <w:webHidden/>
          </w:rPr>
          <w:t>70</w:t>
        </w:r>
        <w:r w:rsidR="00277136">
          <w:rPr>
            <w:noProof/>
            <w:webHidden/>
          </w:rPr>
          <w:fldChar w:fldCharType="end"/>
        </w:r>
      </w:hyperlink>
    </w:p>
    <w:p w14:paraId="5A9C1DBC" w14:textId="05985D8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6" w:history="1">
        <w:r w:rsidR="00277136" w:rsidRPr="008A29D6">
          <w:rPr>
            <w:rStyle w:val="Hyperlink"/>
            <w:noProof/>
          </w:rPr>
          <w:t>Viewing Historical Data</w:t>
        </w:r>
        <w:r w:rsidR="00277136">
          <w:rPr>
            <w:noProof/>
            <w:webHidden/>
          </w:rPr>
          <w:tab/>
        </w:r>
        <w:r w:rsidR="00277136">
          <w:rPr>
            <w:noProof/>
            <w:webHidden/>
          </w:rPr>
          <w:fldChar w:fldCharType="begin"/>
        </w:r>
        <w:r w:rsidR="00277136">
          <w:rPr>
            <w:noProof/>
            <w:webHidden/>
          </w:rPr>
          <w:instrText xml:space="preserve"> PAGEREF _Toc532856626 \h </w:instrText>
        </w:r>
        <w:r w:rsidR="00277136">
          <w:rPr>
            <w:noProof/>
            <w:webHidden/>
          </w:rPr>
        </w:r>
        <w:r w:rsidR="00277136">
          <w:rPr>
            <w:noProof/>
            <w:webHidden/>
          </w:rPr>
          <w:fldChar w:fldCharType="separate"/>
        </w:r>
        <w:r w:rsidR="00277136">
          <w:rPr>
            <w:noProof/>
            <w:webHidden/>
          </w:rPr>
          <w:t>73</w:t>
        </w:r>
        <w:r w:rsidR="00277136">
          <w:rPr>
            <w:noProof/>
            <w:webHidden/>
          </w:rPr>
          <w:fldChar w:fldCharType="end"/>
        </w:r>
      </w:hyperlink>
    </w:p>
    <w:p w14:paraId="322D8ADE" w14:textId="6AD7A1F2"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27" w:history="1">
        <w:r w:rsidR="00277136" w:rsidRPr="008A29D6">
          <w:rPr>
            <w:rStyle w:val="Hyperlink"/>
            <w:noProof/>
          </w:rPr>
          <w:t>Messages During Profiling and Baseline Profiling</w:t>
        </w:r>
        <w:r w:rsidR="00277136">
          <w:rPr>
            <w:noProof/>
            <w:webHidden/>
          </w:rPr>
          <w:tab/>
        </w:r>
        <w:r w:rsidR="00277136">
          <w:rPr>
            <w:noProof/>
            <w:webHidden/>
          </w:rPr>
          <w:fldChar w:fldCharType="begin"/>
        </w:r>
        <w:r w:rsidR="00277136">
          <w:rPr>
            <w:noProof/>
            <w:webHidden/>
          </w:rPr>
          <w:instrText xml:space="preserve"> PAGEREF _Toc532856627 \h </w:instrText>
        </w:r>
        <w:r w:rsidR="00277136">
          <w:rPr>
            <w:noProof/>
            <w:webHidden/>
          </w:rPr>
        </w:r>
        <w:r w:rsidR="00277136">
          <w:rPr>
            <w:noProof/>
            <w:webHidden/>
          </w:rPr>
          <w:fldChar w:fldCharType="separate"/>
        </w:r>
        <w:r w:rsidR="00277136">
          <w:rPr>
            <w:noProof/>
            <w:webHidden/>
          </w:rPr>
          <w:t>74</w:t>
        </w:r>
        <w:r w:rsidR="00277136">
          <w:rPr>
            <w:noProof/>
            <w:webHidden/>
          </w:rPr>
          <w:fldChar w:fldCharType="end"/>
        </w:r>
      </w:hyperlink>
    </w:p>
    <w:p w14:paraId="18352AC3" w14:textId="2577EDD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8" w:history="1">
        <w:r w:rsidR="00277136" w:rsidRPr="008A29D6">
          <w:rPr>
            <w:rStyle w:val="Hyperlink"/>
            <w:noProof/>
          </w:rPr>
          <w:t>System Messages and Alarms</w:t>
        </w:r>
        <w:r w:rsidR="00277136">
          <w:rPr>
            <w:noProof/>
            <w:webHidden/>
          </w:rPr>
          <w:tab/>
        </w:r>
        <w:r w:rsidR="00277136">
          <w:rPr>
            <w:noProof/>
            <w:webHidden/>
          </w:rPr>
          <w:fldChar w:fldCharType="begin"/>
        </w:r>
        <w:r w:rsidR="00277136">
          <w:rPr>
            <w:noProof/>
            <w:webHidden/>
          </w:rPr>
          <w:instrText xml:space="preserve"> PAGEREF _Toc532856628 \h </w:instrText>
        </w:r>
        <w:r w:rsidR="00277136">
          <w:rPr>
            <w:noProof/>
            <w:webHidden/>
          </w:rPr>
        </w:r>
        <w:r w:rsidR="00277136">
          <w:rPr>
            <w:noProof/>
            <w:webHidden/>
          </w:rPr>
          <w:fldChar w:fldCharType="separate"/>
        </w:r>
        <w:r w:rsidR="00277136">
          <w:rPr>
            <w:noProof/>
            <w:webHidden/>
          </w:rPr>
          <w:t>74</w:t>
        </w:r>
        <w:r w:rsidR="00277136">
          <w:rPr>
            <w:noProof/>
            <w:webHidden/>
          </w:rPr>
          <w:fldChar w:fldCharType="end"/>
        </w:r>
      </w:hyperlink>
    </w:p>
    <w:p w14:paraId="4AB63296" w14:textId="5822529E"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29" w:history="1">
        <w:r w:rsidR="00277136" w:rsidRPr="008A29D6">
          <w:rPr>
            <w:rStyle w:val="Hyperlink"/>
            <w:noProof/>
          </w:rPr>
          <w:t>Alarms and Messages During Virtual Profiling</w:t>
        </w:r>
        <w:r w:rsidR="00277136">
          <w:rPr>
            <w:noProof/>
            <w:webHidden/>
          </w:rPr>
          <w:tab/>
        </w:r>
        <w:r w:rsidR="00277136">
          <w:rPr>
            <w:noProof/>
            <w:webHidden/>
          </w:rPr>
          <w:fldChar w:fldCharType="begin"/>
        </w:r>
        <w:r w:rsidR="00277136">
          <w:rPr>
            <w:noProof/>
            <w:webHidden/>
          </w:rPr>
          <w:instrText xml:space="preserve"> PAGEREF _Toc532856629 \h </w:instrText>
        </w:r>
        <w:r w:rsidR="00277136">
          <w:rPr>
            <w:noProof/>
            <w:webHidden/>
          </w:rPr>
        </w:r>
        <w:r w:rsidR="00277136">
          <w:rPr>
            <w:noProof/>
            <w:webHidden/>
          </w:rPr>
          <w:fldChar w:fldCharType="separate"/>
        </w:r>
        <w:r w:rsidR="00277136">
          <w:rPr>
            <w:noProof/>
            <w:webHidden/>
          </w:rPr>
          <w:t>75</w:t>
        </w:r>
        <w:r w:rsidR="00277136">
          <w:rPr>
            <w:noProof/>
            <w:webHidden/>
          </w:rPr>
          <w:fldChar w:fldCharType="end"/>
        </w:r>
      </w:hyperlink>
    </w:p>
    <w:p w14:paraId="4ABF83BA" w14:textId="7D79B3D6"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0" w:history="1">
        <w:r w:rsidR="00277136" w:rsidRPr="008A29D6">
          <w:rPr>
            <w:rStyle w:val="Hyperlink"/>
            <w:noProof/>
          </w:rPr>
          <w:t>eTPU Communication</w:t>
        </w:r>
        <w:r w:rsidR="00277136">
          <w:rPr>
            <w:noProof/>
            <w:webHidden/>
          </w:rPr>
          <w:tab/>
        </w:r>
        <w:r w:rsidR="00277136">
          <w:rPr>
            <w:noProof/>
            <w:webHidden/>
          </w:rPr>
          <w:fldChar w:fldCharType="begin"/>
        </w:r>
        <w:r w:rsidR="00277136">
          <w:rPr>
            <w:noProof/>
            <w:webHidden/>
          </w:rPr>
          <w:instrText xml:space="preserve"> PAGEREF _Toc532856630 \h </w:instrText>
        </w:r>
        <w:r w:rsidR="00277136">
          <w:rPr>
            <w:noProof/>
            <w:webHidden/>
          </w:rPr>
        </w:r>
        <w:r w:rsidR="00277136">
          <w:rPr>
            <w:noProof/>
            <w:webHidden/>
          </w:rPr>
          <w:fldChar w:fldCharType="separate"/>
        </w:r>
        <w:r w:rsidR="00277136">
          <w:rPr>
            <w:noProof/>
            <w:webHidden/>
          </w:rPr>
          <w:t>76</w:t>
        </w:r>
        <w:r w:rsidR="00277136">
          <w:rPr>
            <w:noProof/>
            <w:webHidden/>
          </w:rPr>
          <w:fldChar w:fldCharType="end"/>
        </w:r>
      </w:hyperlink>
    </w:p>
    <w:p w14:paraId="302D4B3E" w14:textId="669136A4"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31" w:history="1">
        <w:r w:rsidR="00277136" w:rsidRPr="008A29D6">
          <w:rPr>
            <w:rStyle w:val="Hyperlink"/>
            <w:noProof/>
          </w:rPr>
          <w:t>Communicate with Oven Controllers</w:t>
        </w:r>
        <w:r w:rsidR="00277136">
          <w:rPr>
            <w:noProof/>
            <w:webHidden/>
          </w:rPr>
          <w:tab/>
        </w:r>
        <w:r w:rsidR="00277136">
          <w:rPr>
            <w:noProof/>
            <w:webHidden/>
          </w:rPr>
          <w:fldChar w:fldCharType="begin"/>
        </w:r>
        <w:r w:rsidR="00277136">
          <w:rPr>
            <w:noProof/>
            <w:webHidden/>
          </w:rPr>
          <w:instrText xml:space="preserve"> PAGEREF _Toc532856631 \h </w:instrText>
        </w:r>
        <w:r w:rsidR="00277136">
          <w:rPr>
            <w:noProof/>
            <w:webHidden/>
          </w:rPr>
        </w:r>
        <w:r w:rsidR="00277136">
          <w:rPr>
            <w:noProof/>
            <w:webHidden/>
          </w:rPr>
          <w:fldChar w:fldCharType="separate"/>
        </w:r>
        <w:r w:rsidR="00277136">
          <w:rPr>
            <w:noProof/>
            <w:webHidden/>
          </w:rPr>
          <w:t>77</w:t>
        </w:r>
        <w:r w:rsidR="00277136">
          <w:rPr>
            <w:noProof/>
            <w:webHidden/>
          </w:rPr>
          <w:fldChar w:fldCharType="end"/>
        </w:r>
      </w:hyperlink>
    </w:p>
    <w:p w14:paraId="54AC46BD" w14:textId="52CABB29"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2" w:history="1">
        <w:r w:rsidR="00277136" w:rsidRPr="008A29D6">
          <w:rPr>
            <w:rStyle w:val="Hyperlink"/>
            <w:noProof/>
          </w:rPr>
          <w:t>Confirm Oven Communications</w:t>
        </w:r>
        <w:r w:rsidR="00277136">
          <w:rPr>
            <w:noProof/>
            <w:webHidden/>
          </w:rPr>
          <w:tab/>
        </w:r>
        <w:r w:rsidR="00277136">
          <w:rPr>
            <w:noProof/>
            <w:webHidden/>
          </w:rPr>
          <w:fldChar w:fldCharType="begin"/>
        </w:r>
        <w:r w:rsidR="00277136">
          <w:rPr>
            <w:noProof/>
            <w:webHidden/>
          </w:rPr>
          <w:instrText xml:space="preserve"> PAGEREF _Toc532856632 \h </w:instrText>
        </w:r>
        <w:r w:rsidR="00277136">
          <w:rPr>
            <w:noProof/>
            <w:webHidden/>
          </w:rPr>
        </w:r>
        <w:r w:rsidR="00277136">
          <w:rPr>
            <w:noProof/>
            <w:webHidden/>
          </w:rPr>
          <w:fldChar w:fldCharType="separate"/>
        </w:r>
        <w:r w:rsidR="00277136">
          <w:rPr>
            <w:noProof/>
            <w:webHidden/>
          </w:rPr>
          <w:t>78</w:t>
        </w:r>
        <w:r w:rsidR="00277136">
          <w:rPr>
            <w:noProof/>
            <w:webHidden/>
          </w:rPr>
          <w:fldChar w:fldCharType="end"/>
        </w:r>
      </w:hyperlink>
    </w:p>
    <w:p w14:paraId="7022A9DB" w14:textId="7D54FEC1"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3" w:history="1">
        <w:r w:rsidR="00277136" w:rsidRPr="008A29D6">
          <w:rPr>
            <w:rStyle w:val="Hyperlink"/>
            <w:noProof/>
          </w:rPr>
          <w:t>Configure Software for Oven Communication</w:t>
        </w:r>
        <w:r w:rsidR="00277136">
          <w:rPr>
            <w:noProof/>
            <w:webHidden/>
          </w:rPr>
          <w:tab/>
        </w:r>
        <w:r w:rsidR="00277136">
          <w:rPr>
            <w:noProof/>
            <w:webHidden/>
          </w:rPr>
          <w:fldChar w:fldCharType="begin"/>
        </w:r>
        <w:r w:rsidR="00277136">
          <w:rPr>
            <w:noProof/>
            <w:webHidden/>
          </w:rPr>
          <w:instrText xml:space="preserve"> PAGEREF _Toc532856633 \h </w:instrText>
        </w:r>
        <w:r w:rsidR="00277136">
          <w:rPr>
            <w:noProof/>
            <w:webHidden/>
          </w:rPr>
        </w:r>
        <w:r w:rsidR="00277136">
          <w:rPr>
            <w:noProof/>
            <w:webHidden/>
          </w:rPr>
          <w:fldChar w:fldCharType="separate"/>
        </w:r>
        <w:r w:rsidR="00277136">
          <w:rPr>
            <w:noProof/>
            <w:webHidden/>
          </w:rPr>
          <w:t>79</w:t>
        </w:r>
        <w:r w:rsidR="00277136">
          <w:rPr>
            <w:noProof/>
            <w:webHidden/>
          </w:rPr>
          <w:fldChar w:fldCharType="end"/>
        </w:r>
      </w:hyperlink>
    </w:p>
    <w:p w14:paraId="7CDB37A8" w14:textId="6E7E203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4" w:history="1">
        <w:r w:rsidR="00277136" w:rsidRPr="008A29D6">
          <w:rPr>
            <w:rStyle w:val="Hyperlink"/>
            <w:noProof/>
          </w:rPr>
          <w:t>Use a Base Oven Recipe With Oven Communication</w:t>
        </w:r>
        <w:r w:rsidR="00277136">
          <w:rPr>
            <w:noProof/>
            <w:webHidden/>
          </w:rPr>
          <w:tab/>
        </w:r>
        <w:r w:rsidR="00277136">
          <w:rPr>
            <w:noProof/>
            <w:webHidden/>
          </w:rPr>
          <w:fldChar w:fldCharType="begin"/>
        </w:r>
        <w:r w:rsidR="00277136">
          <w:rPr>
            <w:noProof/>
            <w:webHidden/>
          </w:rPr>
          <w:instrText xml:space="preserve"> PAGEREF _Toc532856634 \h </w:instrText>
        </w:r>
        <w:r w:rsidR="00277136">
          <w:rPr>
            <w:noProof/>
            <w:webHidden/>
          </w:rPr>
        </w:r>
        <w:r w:rsidR="00277136">
          <w:rPr>
            <w:noProof/>
            <w:webHidden/>
          </w:rPr>
          <w:fldChar w:fldCharType="separate"/>
        </w:r>
        <w:r w:rsidR="00277136">
          <w:rPr>
            <w:noProof/>
            <w:webHidden/>
          </w:rPr>
          <w:t>79</w:t>
        </w:r>
        <w:r w:rsidR="00277136">
          <w:rPr>
            <w:noProof/>
            <w:webHidden/>
          </w:rPr>
          <w:fldChar w:fldCharType="end"/>
        </w:r>
      </w:hyperlink>
    </w:p>
    <w:p w14:paraId="00F3270A" w14:textId="022443D3"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5" w:history="1">
        <w:r w:rsidR="00277136" w:rsidRPr="008A29D6">
          <w:rPr>
            <w:rStyle w:val="Hyperlink"/>
            <w:noProof/>
          </w:rPr>
          <w:t>Run a Profile Using Oven Communication</w:t>
        </w:r>
        <w:r w:rsidR="00277136">
          <w:rPr>
            <w:noProof/>
            <w:webHidden/>
          </w:rPr>
          <w:tab/>
        </w:r>
        <w:r w:rsidR="00277136">
          <w:rPr>
            <w:noProof/>
            <w:webHidden/>
          </w:rPr>
          <w:fldChar w:fldCharType="begin"/>
        </w:r>
        <w:r w:rsidR="00277136">
          <w:rPr>
            <w:noProof/>
            <w:webHidden/>
          </w:rPr>
          <w:instrText xml:space="preserve"> PAGEREF _Toc532856635 \h </w:instrText>
        </w:r>
        <w:r w:rsidR="00277136">
          <w:rPr>
            <w:noProof/>
            <w:webHidden/>
          </w:rPr>
        </w:r>
        <w:r w:rsidR="00277136">
          <w:rPr>
            <w:noProof/>
            <w:webHidden/>
          </w:rPr>
          <w:fldChar w:fldCharType="separate"/>
        </w:r>
        <w:r w:rsidR="00277136">
          <w:rPr>
            <w:noProof/>
            <w:webHidden/>
          </w:rPr>
          <w:t>80</w:t>
        </w:r>
        <w:r w:rsidR="00277136">
          <w:rPr>
            <w:noProof/>
            <w:webHidden/>
          </w:rPr>
          <w:fldChar w:fldCharType="end"/>
        </w:r>
      </w:hyperlink>
    </w:p>
    <w:p w14:paraId="0B2D599E" w14:textId="7088303A"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6" w:history="1">
        <w:r w:rsidR="00277136" w:rsidRPr="008A29D6">
          <w:rPr>
            <w:rStyle w:val="Hyperlink"/>
            <w:noProof/>
          </w:rPr>
          <w:t>Start a Virtual Profile With Oven Communication</w:t>
        </w:r>
        <w:r w:rsidR="00277136">
          <w:rPr>
            <w:noProof/>
            <w:webHidden/>
          </w:rPr>
          <w:tab/>
        </w:r>
        <w:r w:rsidR="00277136">
          <w:rPr>
            <w:noProof/>
            <w:webHidden/>
          </w:rPr>
          <w:fldChar w:fldCharType="begin"/>
        </w:r>
        <w:r w:rsidR="00277136">
          <w:rPr>
            <w:noProof/>
            <w:webHidden/>
          </w:rPr>
          <w:instrText xml:space="preserve"> PAGEREF _Toc532856636 \h </w:instrText>
        </w:r>
        <w:r w:rsidR="00277136">
          <w:rPr>
            <w:noProof/>
            <w:webHidden/>
          </w:rPr>
        </w:r>
        <w:r w:rsidR="00277136">
          <w:rPr>
            <w:noProof/>
            <w:webHidden/>
          </w:rPr>
          <w:fldChar w:fldCharType="separate"/>
        </w:r>
        <w:r w:rsidR="00277136">
          <w:rPr>
            <w:noProof/>
            <w:webHidden/>
          </w:rPr>
          <w:t>82</w:t>
        </w:r>
        <w:r w:rsidR="00277136">
          <w:rPr>
            <w:noProof/>
            <w:webHidden/>
          </w:rPr>
          <w:fldChar w:fldCharType="end"/>
        </w:r>
      </w:hyperlink>
    </w:p>
    <w:p w14:paraId="65D3B19A" w14:textId="2F1C6C34"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7" w:history="1">
        <w:r w:rsidR="00277136" w:rsidRPr="008A29D6">
          <w:rPr>
            <w:rStyle w:val="Hyperlink"/>
            <w:noProof/>
          </w:rPr>
          <w:t>Base Oven Recipe Automatic Verification</w:t>
        </w:r>
        <w:r w:rsidR="00277136">
          <w:rPr>
            <w:noProof/>
            <w:webHidden/>
          </w:rPr>
          <w:tab/>
        </w:r>
        <w:r w:rsidR="00277136">
          <w:rPr>
            <w:noProof/>
            <w:webHidden/>
          </w:rPr>
          <w:fldChar w:fldCharType="begin"/>
        </w:r>
        <w:r w:rsidR="00277136">
          <w:rPr>
            <w:noProof/>
            <w:webHidden/>
          </w:rPr>
          <w:instrText xml:space="preserve"> PAGEREF _Toc532856637 \h </w:instrText>
        </w:r>
        <w:r w:rsidR="00277136">
          <w:rPr>
            <w:noProof/>
            <w:webHidden/>
          </w:rPr>
        </w:r>
        <w:r w:rsidR="00277136">
          <w:rPr>
            <w:noProof/>
            <w:webHidden/>
          </w:rPr>
          <w:fldChar w:fldCharType="separate"/>
        </w:r>
        <w:r w:rsidR="00277136">
          <w:rPr>
            <w:noProof/>
            <w:webHidden/>
          </w:rPr>
          <w:t>83</w:t>
        </w:r>
        <w:r w:rsidR="00277136">
          <w:rPr>
            <w:noProof/>
            <w:webHidden/>
          </w:rPr>
          <w:fldChar w:fldCharType="end"/>
        </w:r>
      </w:hyperlink>
    </w:p>
    <w:p w14:paraId="055156EC" w14:textId="6EF58227"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638" w:history="1">
        <w:r w:rsidR="00277136" w:rsidRPr="008A29D6">
          <w:rPr>
            <w:rStyle w:val="Hyperlink"/>
            <w:noProof/>
          </w:rPr>
          <w:t>Dual Lane Systems And Functionality</w:t>
        </w:r>
        <w:r w:rsidR="00277136">
          <w:rPr>
            <w:noProof/>
            <w:webHidden/>
          </w:rPr>
          <w:tab/>
        </w:r>
        <w:r w:rsidR="00277136">
          <w:rPr>
            <w:noProof/>
            <w:webHidden/>
          </w:rPr>
          <w:fldChar w:fldCharType="begin"/>
        </w:r>
        <w:r w:rsidR="00277136">
          <w:rPr>
            <w:noProof/>
            <w:webHidden/>
          </w:rPr>
          <w:instrText xml:space="preserve"> PAGEREF _Toc532856638 \h </w:instrText>
        </w:r>
        <w:r w:rsidR="00277136">
          <w:rPr>
            <w:noProof/>
            <w:webHidden/>
          </w:rPr>
        </w:r>
        <w:r w:rsidR="00277136">
          <w:rPr>
            <w:noProof/>
            <w:webHidden/>
          </w:rPr>
          <w:fldChar w:fldCharType="separate"/>
        </w:r>
        <w:r w:rsidR="00277136">
          <w:rPr>
            <w:noProof/>
            <w:webHidden/>
          </w:rPr>
          <w:t>84</w:t>
        </w:r>
        <w:r w:rsidR="00277136">
          <w:rPr>
            <w:noProof/>
            <w:webHidden/>
          </w:rPr>
          <w:fldChar w:fldCharType="end"/>
        </w:r>
      </w:hyperlink>
    </w:p>
    <w:p w14:paraId="1C80622B" w14:textId="675841F6"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39" w:history="1">
        <w:r w:rsidR="00277136" w:rsidRPr="008A29D6">
          <w:rPr>
            <w:rStyle w:val="Hyperlink"/>
            <w:noProof/>
          </w:rPr>
          <w:t>Dual Lane Dual Systems</w:t>
        </w:r>
        <w:r w:rsidR="00277136">
          <w:rPr>
            <w:noProof/>
            <w:webHidden/>
          </w:rPr>
          <w:tab/>
        </w:r>
        <w:r w:rsidR="00277136">
          <w:rPr>
            <w:noProof/>
            <w:webHidden/>
          </w:rPr>
          <w:fldChar w:fldCharType="begin"/>
        </w:r>
        <w:r w:rsidR="00277136">
          <w:rPr>
            <w:noProof/>
            <w:webHidden/>
          </w:rPr>
          <w:instrText xml:space="preserve"> PAGEREF _Toc532856639 \h </w:instrText>
        </w:r>
        <w:r w:rsidR="00277136">
          <w:rPr>
            <w:noProof/>
            <w:webHidden/>
          </w:rPr>
        </w:r>
        <w:r w:rsidR="00277136">
          <w:rPr>
            <w:noProof/>
            <w:webHidden/>
          </w:rPr>
          <w:fldChar w:fldCharType="separate"/>
        </w:r>
        <w:r w:rsidR="00277136">
          <w:rPr>
            <w:noProof/>
            <w:webHidden/>
          </w:rPr>
          <w:t>84</w:t>
        </w:r>
        <w:r w:rsidR="00277136">
          <w:rPr>
            <w:noProof/>
            <w:webHidden/>
          </w:rPr>
          <w:fldChar w:fldCharType="end"/>
        </w:r>
      </w:hyperlink>
    </w:p>
    <w:p w14:paraId="0442DB93" w14:textId="59FEC6EA"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640" w:history="1">
        <w:r w:rsidR="00277136" w:rsidRPr="008A29D6">
          <w:rPr>
            <w:rStyle w:val="Hyperlink"/>
            <w:noProof/>
          </w:rPr>
          <w:t>Configure Dual Lane Systems</w:t>
        </w:r>
        <w:r w:rsidR="00277136">
          <w:rPr>
            <w:noProof/>
            <w:webHidden/>
          </w:rPr>
          <w:tab/>
        </w:r>
        <w:r w:rsidR="00277136">
          <w:rPr>
            <w:noProof/>
            <w:webHidden/>
          </w:rPr>
          <w:fldChar w:fldCharType="begin"/>
        </w:r>
        <w:r w:rsidR="00277136">
          <w:rPr>
            <w:noProof/>
            <w:webHidden/>
          </w:rPr>
          <w:instrText xml:space="preserve"> PAGEREF _Toc532856640 \h </w:instrText>
        </w:r>
        <w:r w:rsidR="00277136">
          <w:rPr>
            <w:noProof/>
            <w:webHidden/>
          </w:rPr>
        </w:r>
        <w:r w:rsidR="00277136">
          <w:rPr>
            <w:noProof/>
            <w:webHidden/>
          </w:rPr>
          <w:fldChar w:fldCharType="separate"/>
        </w:r>
        <w:r w:rsidR="00277136">
          <w:rPr>
            <w:noProof/>
            <w:webHidden/>
          </w:rPr>
          <w:t>85</w:t>
        </w:r>
        <w:r w:rsidR="00277136">
          <w:rPr>
            <w:noProof/>
            <w:webHidden/>
          </w:rPr>
          <w:fldChar w:fldCharType="end"/>
        </w:r>
      </w:hyperlink>
    </w:p>
    <w:p w14:paraId="3F8ABB1C" w14:textId="4FCBCC43" w:rsidR="00277136" w:rsidRDefault="00277136">
      <w:pPr>
        <w:pStyle w:val="TOC1"/>
        <w:tabs>
          <w:tab w:val="right" w:leader="dot" w:pos="8900"/>
        </w:tabs>
        <w:rPr>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7218DC6" w14:textId="56122A7F" w:rsidR="00277136" w:rsidRDefault="002C32B4" w:rsidP="00737029">
      <w:pPr>
        <w:keepNext/>
        <w:tabs>
          <w:tab w:val="right" w:leader="dot" w:pos="8900"/>
        </w:tabs>
        <w:spacing w:before="120"/>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4D48A871" w14:textId="378E980F"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01" w:history="1">
        <w:r w:rsidR="00277136" w:rsidRPr="00FD66D1">
          <w:rPr>
            <w:rStyle w:val="Hyperlink"/>
            <w:noProof/>
          </w:rPr>
          <w:t>Software Options</w:t>
        </w:r>
        <w:r w:rsidR="00277136">
          <w:rPr>
            <w:noProof/>
            <w:webHidden/>
          </w:rPr>
          <w:tab/>
        </w:r>
        <w:r w:rsidR="00277136">
          <w:rPr>
            <w:noProof/>
            <w:webHidden/>
          </w:rPr>
          <w:fldChar w:fldCharType="begin"/>
        </w:r>
        <w:r w:rsidR="00277136">
          <w:rPr>
            <w:noProof/>
            <w:webHidden/>
          </w:rPr>
          <w:instrText xml:space="preserve"> PAGEREF _Toc532856801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7772C3C6" w14:textId="75125EA4"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2" w:history="1">
        <w:r w:rsidR="00277136" w:rsidRPr="00FD66D1">
          <w:rPr>
            <w:rStyle w:val="Hyperlink"/>
            <w:noProof/>
          </w:rPr>
          <w:t>Navigator</w:t>
        </w:r>
        <w:r w:rsidR="00277136">
          <w:rPr>
            <w:noProof/>
            <w:webHidden/>
          </w:rPr>
          <w:tab/>
        </w:r>
        <w:r w:rsidR="00277136">
          <w:rPr>
            <w:noProof/>
            <w:webHidden/>
          </w:rPr>
          <w:fldChar w:fldCharType="begin"/>
        </w:r>
        <w:r w:rsidR="00277136">
          <w:rPr>
            <w:noProof/>
            <w:webHidden/>
          </w:rPr>
          <w:instrText xml:space="preserve"> PAGEREF _Toc532856802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08CD8323" w14:textId="540CD336"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3" w:history="1">
        <w:r w:rsidR="00277136" w:rsidRPr="00FD66D1">
          <w:rPr>
            <w:rStyle w:val="Hyperlink"/>
            <w:noProof/>
          </w:rPr>
          <w:t>Auto-Focus</w:t>
        </w:r>
        <w:r w:rsidR="00277136">
          <w:rPr>
            <w:noProof/>
            <w:webHidden/>
          </w:rPr>
          <w:tab/>
        </w:r>
        <w:r w:rsidR="00277136">
          <w:rPr>
            <w:noProof/>
            <w:webHidden/>
          </w:rPr>
          <w:fldChar w:fldCharType="begin"/>
        </w:r>
        <w:r w:rsidR="00277136">
          <w:rPr>
            <w:noProof/>
            <w:webHidden/>
          </w:rPr>
          <w:instrText xml:space="preserve"> PAGEREF _Toc532856803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4F2C8119" w14:textId="7618FFA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4" w:history="1">
        <w:r w:rsidR="00277136" w:rsidRPr="00FD66D1">
          <w:rPr>
            <w:rStyle w:val="Hyperlink"/>
            <w:noProof/>
          </w:rPr>
          <w:t>Navigator/Auto</w:t>
        </w:r>
        <w:r w:rsidR="00277136" w:rsidRPr="00FD66D1">
          <w:rPr>
            <w:rStyle w:val="Hyperlink"/>
            <w:noProof/>
          </w:rPr>
          <w:noBreakHyphen/>
          <w:t>Focus Power</w:t>
        </w:r>
        <w:r w:rsidR="00277136">
          <w:rPr>
            <w:noProof/>
            <w:webHidden/>
          </w:rPr>
          <w:tab/>
        </w:r>
        <w:r w:rsidR="00277136">
          <w:rPr>
            <w:noProof/>
            <w:webHidden/>
          </w:rPr>
          <w:fldChar w:fldCharType="begin"/>
        </w:r>
        <w:r w:rsidR="00277136">
          <w:rPr>
            <w:noProof/>
            <w:webHidden/>
          </w:rPr>
          <w:instrText xml:space="preserve"> PAGEREF _Toc532856804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79617C70" w14:textId="2C08EE63"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5" w:history="1">
        <w:r w:rsidR="00277136" w:rsidRPr="00FD66D1">
          <w:rPr>
            <w:rStyle w:val="Hyperlink"/>
            <w:noProof/>
          </w:rPr>
          <w:t>Sweet Spot</w:t>
        </w:r>
        <w:r w:rsidR="00277136">
          <w:rPr>
            <w:noProof/>
            <w:webHidden/>
          </w:rPr>
          <w:tab/>
        </w:r>
        <w:r w:rsidR="00277136">
          <w:rPr>
            <w:noProof/>
            <w:webHidden/>
          </w:rPr>
          <w:fldChar w:fldCharType="begin"/>
        </w:r>
        <w:r w:rsidR="00277136">
          <w:rPr>
            <w:noProof/>
            <w:webHidden/>
          </w:rPr>
          <w:instrText xml:space="preserve"> PAGEREF _Toc532856805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2BEFC528" w14:textId="5D3D36A9"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6" w:history="1">
        <w:r w:rsidR="00277136" w:rsidRPr="00FD66D1">
          <w:rPr>
            <w:rStyle w:val="Hyperlink"/>
            <w:noProof/>
          </w:rPr>
          <w:t>Statistical Process Control Charts</w:t>
        </w:r>
        <w:r w:rsidR="00277136">
          <w:rPr>
            <w:noProof/>
            <w:webHidden/>
          </w:rPr>
          <w:tab/>
        </w:r>
        <w:r w:rsidR="00277136">
          <w:rPr>
            <w:noProof/>
            <w:webHidden/>
          </w:rPr>
          <w:fldChar w:fldCharType="begin"/>
        </w:r>
        <w:r w:rsidR="00277136">
          <w:rPr>
            <w:noProof/>
            <w:webHidden/>
          </w:rPr>
          <w:instrText xml:space="preserve"> PAGEREF _Toc532856806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286B5BBC" w14:textId="4CF35C3F"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07" w:history="1">
        <w:r w:rsidR="00277136" w:rsidRPr="00FD66D1">
          <w:rPr>
            <w:rStyle w:val="Hyperlink"/>
            <w:noProof/>
          </w:rPr>
          <w:t>Live Data Output</w:t>
        </w:r>
        <w:r w:rsidR="00277136">
          <w:rPr>
            <w:noProof/>
            <w:webHidden/>
          </w:rPr>
          <w:tab/>
        </w:r>
        <w:r w:rsidR="00277136">
          <w:rPr>
            <w:noProof/>
            <w:webHidden/>
          </w:rPr>
          <w:fldChar w:fldCharType="begin"/>
        </w:r>
        <w:r w:rsidR="00277136">
          <w:rPr>
            <w:noProof/>
            <w:webHidden/>
          </w:rPr>
          <w:instrText xml:space="preserve"> PAGEREF _Toc532856807 \h </w:instrText>
        </w:r>
        <w:r w:rsidR="00277136">
          <w:rPr>
            <w:noProof/>
            <w:webHidden/>
          </w:rPr>
        </w:r>
        <w:r w:rsidR="00277136">
          <w:rPr>
            <w:noProof/>
            <w:webHidden/>
          </w:rPr>
          <w:fldChar w:fldCharType="separate"/>
        </w:r>
        <w:r w:rsidR="00277136">
          <w:rPr>
            <w:noProof/>
            <w:webHidden/>
          </w:rPr>
          <w:t>88</w:t>
        </w:r>
        <w:r w:rsidR="00277136">
          <w:rPr>
            <w:noProof/>
            <w:webHidden/>
          </w:rPr>
          <w:fldChar w:fldCharType="end"/>
        </w:r>
      </w:hyperlink>
    </w:p>
    <w:p w14:paraId="39AB0AB9" w14:textId="21D74C5C"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08" w:history="1">
        <w:r w:rsidR="00277136" w:rsidRPr="00FD66D1">
          <w:rPr>
            <w:rStyle w:val="Hyperlink"/>
            <w:noProof/>
          </w:rPr>
          <w:t>Use Navigator to Optimize Profiles</w:t>
        </w:r>
        <w:r w:rsidR="00277136">
          <w:rPr>
            <w:noProof/>
            <w:webHidden/>
          </w:rPr>
          <w:tab/>
        </w:r>
        <w:r w:rsidR="00277136">
          <w:rPr>
            <w:noProof/>
            <w:webHidden/>
          </w:rPr>
          <w:fldChar w:fldCharType="begin"/>
        </w:r>
        <w:r w:rsidR="00277136">
          <w:rPr>
            <w:noProof/>
            <w:webHidden/>
          </w:rPr>
          <w:instrText xml:space="preserve"> PAGEREF _Toc532856808 \h </w:instrText>
        </w:r>
        <w:r w:rsidR="00277136">
          <w:rPr>
            <w:noProof/>
            <w:webHidden/>
          </w:rPr>
        </w:r>
        <w:r w:rsidR="00277136">
          <w:rPr>
            <w:noProof/>
            <w:webHidden/>
          </w:rPr>
          <w:fldChar w:fldCharType="separate"/>
        </w:r>
        <w:r w:rsidR="00277136">
          <w:rPr>
            <w:noProof/>
            <w:webHidden/>
          </w:rPr>
          <w:t>89</w:t>
        </w:r>
        <w:r w:rsidR="00277136">
          <w:rPr>
            <w:noProof/>
            <w:webHidden/>
          </w:rPr>
          <w:fldChar w:fldCharType="end"/>
        </w:r>
      </w:hyperlink>
    </w:p>
    <w:p w14:paraId="71C7235C" w14:textId="1F9AE8E8"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09" w:history="1">
        <w:r w:rsidR="00277136" w:rsidRPr="00FD66D1">
          <w:rPr>
            <w:rStyle w:val="Hyperlink"/>
            <w:noProof/>
          </w:rPr>
          <w:t>Search Mode For Optimization</w:t>
        </w:r>
        <w:r w:rsidR="00277136">
          <w:rPr>
            <w:noProof/>
            <w:webHidden/>
          </w:rPr>
          <w:tab/>
        </w:r>
        <w:r w:rsidR="00277136">
          <w:rPr>
            <w:noProof/>
            <w:webHidden/>
          </w:rPr>
          <w:fldChar w:fldCharType="begin"/>
        </w:r>
        <w:r w:rsidR="00277136">
          <w:rPr>
            <w:noProof/>
            <w:webHidden/>
          </w:rPr>
          <w:instrText xml:space="preserve"> PAGEREF _Toc532856809 \h </w:instrText>
        </w:r>
        <w:r w:rsidR="00277136">
          <w:rPr>
            <w:noProof/>
            <w:webHidden/>
          </w:rPr>
        </w:r>
        <w:r w:rsidR="00277136">
          <w:rPr>
            <w:noProof/>
            <w:webHidden/>
          </w:rPr>
          <w:fldChar w:fldCharType="separate"/>
        </w:r>
        <w:r w:rsidR="00277136">
          <w:rPr>
            <w:noProof/>
            <w:webHidden/>
          </w:rPr>
          <w:t>89</w:t>
        </w:r>
        <w:r w:rsidR="00277136">
          <w:rPr>
            <w:noProof/>
            <w:webHidden/>
          </w:rPr>
          <w:fldChar w:fldCharType="end"/>
        </w:r>
      </w:hyperlink>
    </w:p>
    <w:p w14:paraId="7FA47D8C" w14:textId="48F88ABD"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10" w:history="1">
        <w:r w:rsidR="00277136" w:rsidRPr="00FD66D1">
          <w:rPr>
            <w:rStyle w:val="Hyperlink"/>
            <w:noProof/>
          </w:rPr>
          <w:t>Conveyor Speed Constraints</w:t>
        </w:r>
        <w:r w:rsidR="00277136">
          <w:rPr>
            <w:noProof/>
            <w:webHidden/>
          </w:rPr>
          <w:tab/>
        </w:r>
        <w:r w:rsidR="00277136">
          <w:rPr>
            <w:noProof/>
            <w:webHidden/>
          </w:rPr>
          <w:fldChar w:fldCharType="begin"/>
        </w:r>
        <w:r w:rsidR="00277136">
          <w:rPr>
            <w:noProof/>
            <w:webHidden/>
          </w:rPr>
          <w:instrText xml:space="preserve"> PAGEREF _Toc532856810 \h </w:instrText>
        </w:r>
        <w:r w:rsidR="00277136">
          <w:rPr>
            <w:noProof/>
            <w:webHidden/>
          </w:rPr>
        </w:r>
        <w:r w:rsidR="00277136">
          <w:rPr>
            <w:noProof/>
            <w:webHidden/>
          </w:rPr>
          <w:fldChar w:fldCharType="separate"/>
        </w:r>
        <w:r w:rsidR="00277136">
          <w:rPr>
            <w:noProof/>
            <w:webHidden/>
          </w:rPr>
          <w:t>89</w:t>
        </w:r>
        <w:r w:rsidR="00277136">
          <w:rPr>
            <w:noProof/>
            <w:webHidden/>
          </w:rPr>
          <w:fldChar w:fldCharType="end"/>
        </w:r>
      </w:hyperlink>
    </w:p>
    <w:p w14:paraId="6471713F" w14:textId="5513CB2C"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11" w:history="1">
        <w:r w:rsidR="00277136" w:rsidRPr="00FD66D1">
          <w:rPr>
            <w:rStyle w:val="Hyperlink"/>
            <w:noProof/>
          </w:rPr>
          <w:t>Use Auto-Focus</w:t>
        </w:r>
        <w:r w:rsidR="00277136">
          <w:rPr>
            <w:noProof/>
            <w:webHidden/>
          </w:rPr>
          <w:tab/>
        </w:r>
        <w:r w:rsidR="00277136">
          <w:rPr>
            <w:noProof/>
            <w:webHidden/>
          </w:rPr>
          <w:fldChar w:fldCharType="begin"/>
        </w:r>
        <w:r w:rsidR="00277136">
          <w:rPr>
            <w:noProof/>
            <w:webHidden/>
          </w:rPr>
          <w:instrText xml:space="preserve"> PAGEREF _Toc532856811 \h </w:instrText>
        </w:r>
        <w:r w:rsidR="00277136">
          <w:rPr>
            <w:noProof/>
            <w:webHidden/>
          </w:rPr>
        </w:r>
        <w:r w:rsidR="00277136">
          <w:rPr>
            <w:noProof/>
            <w:webHidden/>
          </w:rPr>
          <w:fldChar w:fldCharType="separate"/>
        </w:r>
        <w:r w:rsidR="00277136">
          <w:rPr>
            <w:noProof/>
            <w:webHidden/>
          </w:rPr>
          <w:t>90</w:t>
        </w:r>
        <w:r w:rsidR="00277136">
          <w:rPr>
            <w:noProof/>
            <w:webHidden/>
          </w:rPr>
          <w:fldChar w:fldCharType="end"/>
        </w:r>
      </w:hyperlink>
    </w:p>
    <w:p w14:paraId="6F1274CC" w14:textId="53DCBFAF"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12" w:history="1">
        <w:r w:rsidR="00277136" w:rsidRPr="00FD66D1">
          <w:rPr>
            <w:rStyle w:val="Hyperlink"/>
            <w:noProof/>
          </w:rPr>
          <w:t>Auto-Focus Tab</w:t>
        </w:r>
        <w:r w:rsidR="00277136">
          <w:rPr>
            <w:noProof/>
            <w:webHidden/>
          </w:rPr>
          <w:tab/>
        </w:r>
        <w:r w:rsidR="00277136">
          <w:rPr>
            <w:noProof/>
            <w:webHidden/>
          </w:rPr>
          <w:fldChar w:fldCharType="begin"/>
        </w:r>
        <w:r w:rsidR="00277136">
          <w:rPr>
            <w:noProof/>
            <w:webHidden/>
          </w:rPr>
          <w:instrText xml:space="preserve"> PAGEREF _Toc532856812 \h </w:instrText>
        </w:r>
        <w:r w:rsidR="00277136">
          <w:rPr>
            <w:noProof/>
            <w:webHidden/>
          </w:rPr>
        </w:r>
        <w:r w:rsidR="00277136">
          <w:rPr>
            <w:noProof/>
            <w:webHidden/>
          </w:rPr>
          <w:fldChar w:fldCharType="separate"/>
        </w:r>
        <w:r w:rsidR="00277136">
          <w:rPr>
            <w:noProof/>
            <w:webHidden/>
          </w:rPr>
          <w:t>90</w:t>
        </w:r>
        <w:r w:rsidR="00277136">
          <w:rPr>
            <w:noProof/>
            <w:webHidden/>
          </w:rPr>
          <w:fldChar w:fldCharType="end"/>
        </w:r>
      </w:hyperlink>
    </w:p>
    <w:p w14:paraId="32179A11" w14:textId="7A675474"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13" w:history="1">
        <w:r w:rsidR="00277136" w:rsidRPr="00FD66D1">
          <w:rPr>
            <w:rStyle w:val="Hyperlink"/>
            <w:noProof/>
          </w:rPr>
          <w:t>Profile Optimization Settings—Search Mode</w:t>
        </w:r>
        <w:r w:rsidR="00277136">
          <w:rPr>
            <w:noProof/>
            <w:webHidden/>
          </w:rPr>
          <w:tab/>
        </w:r>
        <w:r w:rsidR="00277136">
          <w:rPr>
            <w:noProof/>
            <w:webHidden/>
          </w:rPr>
          <w:fldChar w:fldCharType="begin"/>
        </w:r>
        <w:r w:rsidR="00277136">
          <w:rPr>
            <w:noProof/>
            <w:webHidden/>
          </w:rPr>
          <w:instrText xml:space="preserve"> PAGEREF _Toc532856813 \h </w:instrText>
        </w:r>
        <w:r w:rsidR="00277136">
          <w:rPr>
            <w:noProof/>
            <w:webHidden/>
          </w:rPr>
        </w:r>
        <w:r w:rsidR="00277136">
          <w:rPr>
            <w:noProof/>
            <w:webHidden/>
          </w:rPr>
          <w:fldChar w:fldCharType="separate"/>
        </w:r>
        <w:r w:rsidR="00277136">
          <w:rPr>
            <w:noProof/>
            <w:webHidden/>
          </w:rPr>
          <w:t>90</w:t>
        </w:r>
        <w:r w:rsidR="00277136">
          <w:rPr>
            <w:noProof/>
            <w:webHidden/>
          </w:rPr>
          <w:fldChar w:fldCharType="end"/>
        </w:r>
      </w:hyperlink>
    </w:p>
    <w:p w14:paraId="4E7E3DA4" w14:textId="4181767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14" w:history="1">
        <w:r w:rsidR="00277136" w:rsidRPr="00FD66D1">
          <w:rPr>
            <w:rStyle w:val="Hyperlink"/>
            <w:noProof/>
          </w:rPr>
          <w:t>Conveyor Speed Constraints</w:t>
        </w:r>
        <w:r w:rsidR="00277136">
          <w:rPr>
            <w:noProof/>
            <w:webHidden/>
          </w:rPr>
          <w:tab/>
        </w:r>
        <w:r w:rsidR="00277136">
          <w:rPr>
            <w:noProof/>
            <w:webHidden/>
          </w:rPr>
          <w:fldChar w:fldCharType="begin"/>
        </w:r>
        <w:r w:rsidR="00277136">
          <w:rPr>
            <w:noProof/>
            <w:webHidden/>
          </w:rPr>
          <w:instrText xml:space="preserve"> PAGEREF _Toc532856814 \h </w:instrText>
        </w:r>
        <w:r w:rsidR="00277136">
          <w:rPr>
            <w:noProof/>
            <w:webHidden/>
          </w:rPr>
        </w:r>
        <w:r w:rsidR="00277136">
          <w:rPr>
            <w:noProof/>
            <w:webHidden/>
          </w:rPr>
          <w:fldChar w:fldCharType="separate"/>
        </w:r>
        <w:r w:rsidR="00277136">
          <w:rPr>
            <w:noProof/>
            <w:webHidden/>
          </w:rPr>
          <w:t>90</w:t>
        </w:r>
        <w:r w:rsidR="00277136">
          <w:rPr>
            <w:noProof/>
            <w:webHidden/>
          </w:rPr>
          <w:fldChar w:fldCharType="end"/>
        </w:r>
      </w:hyperlink>
    </w:p>
    <w:p w14:paraId="5C0F90A5" w14:textId="04D16145"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15" w:history="1">
        <w:r w:rsidR="00277136" w:rsidRPr="00FD66D1">
          <w:rPr>
            <w:rStyle w:val="Hyperlink"/>
            <w:noProof/>
          </w:rPr>
          <w:t>Save Energy With Navigator and Auto-Focus</w:t>
        </w:r>
        <w:r w:rsidR="00277136">
          <w:rPr>
            <w:noProof/>
            <w:webHidden/>
          </w:rPr>
          <w:tab/>
        </w:r>
        <w:r w:rsidR="00277136">
          <w:rPr>
            <w:noProof/>
            <w:webHidden/>
          </w:rPr>
          <w:fldChar w:fldCharType="begin"/>
        </w:r>
        <w:r w:rsidR="00277136">
          <w:rPr>
            <w:noProof/>
            <w:webHidden/>
          </w:rPr>
          <w:instrText xml:space="preserve"> PAGEREF _Toc532856815 \h </w:instrText>
        </w:r>
        <w:r w:rsidR="00277136">
          <w:rPr>
            <w:noProof/>
            <w:webHidden/>
          </w:rPr>
        </w:r>
        <w:r w:rsidR="00277136">
          <w:rPr>
            <w:noProof/>
            <w:webHidden/>
          </w:rPr>
          <w:fldChar w:fldCharType="separate"/>
        </w:r>
        <w:r w:rsidR="00277136">
          <w:rPr>
            <w:noProof/>
            <w:webHidden/>
          </w:rPr>
          <w:t>91</w:t>
        </w:r>
        <w:r w:rsidR="00277136">
          <w:rPr>
            <w:noProof/>
            <w:webHidden/>
          </w:rPr>
          <w:fldChar w:fldCharType="end"/>
        </w:r>
      </w:hyperlink>
    </w:p>
    <w:p w14:paraId="5C2D0280" w14:textId="5ED66305"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16" w:history="1">
        <w:r w:rsidR="00277136" w:rsidRPr="00FD66D1">
          <w:rPr>
            <w:rStyle w:val="Hyperlink"/>
            <w:noProof/>
          </w:rPr>
          <w:t>Enable the Power Feature in Auto-Focus</w:t>
        </w:r>
        <w:r w:rsidR="00277136">
          <w:rPr>
            <w:noProof/>
            <w:webHidden/>
          </w:rPr>
          <w:tab/>
        </w:r>
        <w:r w:rsidR="00277136">
          <w:rPr>
            <w:noProof/>
            <w:webHidden/>
          </w:rPr>
          <w:fldChar w:fldCharType="begin"/>
        </w:r>
        <w:r w:rsidR="00277136">
          <w:rPr>
            <w:noProof/>
            <w:webHidden/>
          </w:rPr>
          <w:instrText xml:space="preserve"> PAGEREF _Toc532856816 \h </w:instrText>
        </w:r>
        <w:r w:rsidR="00277136">
          <w:rPr>
            <w:noProof/>
            <w:webHidden/>
          </w:rPr>
        </w:r>
        <w:r w:rsidR="00277136">
          <w:rPr>
            <w:noProof/>
            <w:webHidden/>
          </w:rPr>
          <w:fldChar w:fldCharType="separate"/>
        </w:r>
        <w:r w:rsidR="00277136">
          <w:rPr>
            <w:noProof/>
            <w:webHidden/>
          </w:rPr>
          <w:t>91</w:t>
        </w:r>
        <w:r w:rsidR="00277136">
          <w:rPr>
            <w:noProof/>
            <w:webHidden/>
          </w:rPr>
          <w:fldChar w:fldCharType="end"/>
        </w:r>
      </w:hyperlink>
    </w:p>
    <w:p w14:paraId="45C5CC4E" w14:textId="70B20D8C"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17" w:history="1">
        <w:r w:rsidR="00277136" w:rsidRPr="00FD66D1">
          <w:rPr>
            <w:rStyle w:val="Hyperlink"/>
            <w:noProof/>
          </w:rPr>
          <w:t>Enable the Power Feature in Navigator</w:t>
        </w:r>
        <w:r w:rsidR="00277136">
          <w:rPr>
            <w:noProof/>
            <w:webHidden/>
          </w:rPr>
          <w:tab/>
        </w:r>
        <w:r w:rsidR="00277136">
          <w:rPr>
            <w:noProof/>
            <w:webHidden/>
          </w:rPr>
          <w:fldChar w:fldCharType="begin"/>
        </w:r>
        <w:r w:rsidR="00277136">
          <w:rPr>
            <w:noProof/>
            <w:webHidden/>
          </w:rPr>
          <w:instrText xml:space="preserve"> PAGEREF _Toc532856817 \h </w:instrText>
        </w:r>
        <w:r w:rsidR="00277136">
          <w:rPr>
            <w:noProof/>
            <w:webHidden/>
          </w:rPr>
        </w:r>
        <w:r w:rsidR="00277136">
          <w:rPr>
            <w:noProof/>
            <w:webHidden/>
          </w:rPr>
          <w:fldChar w:fldCharType="separate"/>
        </w:r>
        <w:r w:rsidR="00277136">
          <w:rPr>
            <w:noProof/>
            <w:webHidden/>
          </w:rPr>
          <w:t>91</w:t>
        </w:r>
        <w:r w:rsidR="00277136">
          <w:rPr>
            <w:noProof/>
            <w:webHidden/>
          </w:rPr>
          <w:fldChar w:fldCharType="end"/>
        </w:r>
      </w:hyperlink>
    </w:p>
    <w:p w14:paraId="503BA414" w14:textId="23AF7790"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18" w:history="1">
        <w:r w:rsidR="00277136" w:rsidRPr="00FD66D1">
          <w:rPr>
            <w:rStyle w:val="Hyperlink"/>
            <w:noProof/>
          </w:rPr>
          <w:t>Use Sweet Spot Target</w:t>
        </w:r>
        <w:r w:rsidR="00277136">
          <w:rPr>
            <w:noProof/>
            <w:webHidden/>
          </w:rPr>
          <w:tab/>
        </w:r>
        <w:r w:rsidR="00277136">
          <w:rPr>
            <w:noProof/>
            <w:webHidden/>
          </w:rPr>
          <w:fldChar w:fldCharType="begin"/>
        </w:r>
        <w:r w:rsidR="00277136">
          <w:rPr>
            <w:noProof/>
            <w:webHidden/>
          </w:rPr>
          <w:instrText xml:space="preserve"> PAGEREF _Toc532856818 \h </w:instrText>
        </w:r>
        <w:r w:rsidR="00277136">
          <w:rPr>
            <w:noProof/>
            <w:webHidden/>
          </w:rPr>
        </w:r>
        <w:r w:rsidR="00277136">
          <w:rPr>
            <w:noProof/>
            <w:webHidden/>
          </w:rPr>
          <w:fldChar w:fldCharType="separate"/>
        </w:r>
        <w:r w:rsidR="00277136">
          <w:rPr>
            <w:noProof/>
            <w:webHidden/>
          </w:rPr>
          <w:t>92</w:t>
        </w:r>
        <w:r w:rsidR="00277136">
          <w:rPr>
            <w:noProof/>
            <w:webHidden/>
          </w:rPr>
          <w:fldChar w:fldCharType="end"/>
        </w:r>
      </w:hyperlink>
    </w:p>
    <w:p w14:paraId="1B1261A5" w14:textId="57E23834"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19" w:history="1">
        <w:r w:rsidR="00277136" w:rsidRPr="00FD66D1">
          <w:rPr>
            <w:rStyle w:val="Hyperlink"/>
            <w:noProof/>
          </w:rPr>
          <w:t>Use Statistical Process Control Charts</w:t>
        </w:r>
        <w:r w:rsidR="00277136">
          <w:rPr>
            <w:noProof/>
            <w:webHidden/>
          </w:rPr>
          <w:tab/>
        </w:r>
        <w:r w:rsidR="00277136">
          <w:rPr>
            <w:noProof/>
            <w:webHidden/>
          </w:rPr>
          <w:fldChar w:fldCharType="begin"/>
        </w:r>
        <w:r w:rsidR="00277136">
          <w:rPr>
            <w:noProof/>
            <w:webHidden/>
          </w:rPr>
          <w:instrText xml:space="preserve"> PAGEREF _Toc532856819 \h </w:instrText>
        </w:r>
        <w:r w:rsidR="00277136">
          <w:rPr>
            <w:noProof/>
            <w:webHidden/>
          </w:rPr>
        </w:r>
        <w:r w:rsidR="00277136">
          <w:rPr>
            <w:noProof/>
            <w:webHidden/>
          </w:rPr>
          <w:fldChar w:fldCharType="separate"/>
        </w:r>
        <w:r w:rsidR="00277136">
          <w:rPr>
            <w:noProof/>
            <w:webHidden/>
          </w:rPr>
          <w:t>93</w:t>
        </w:r>
        <w:r w:rsidR="00277136">
          <w:rPr>
            <w:noProof/>
            <w:webHidden/>
          </w:rPr>
          <w:fldChar w:fldCharType="end"/>
        </w:r>
      </w:hyperlink>
    </w:p>
    <w:p w14:paraId="2B38AA45" w14:textId="22965A82"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20" w:history="1">
        <w:r w:rsidR="00277136" w:rsidRPr="00FD66D1">
          <w:rPr>
            <w:rStyle w:val="Hyperlink"/>
            <w:noProof/>
          </w:rPr>
          <w:t>Live Mode - Charts Tab</w:t>
        </w:r>
        <w:r w:rsidR="00277136">
          <w:rPr>
            <w:noProof/>
            <w:webHidden/>
          </w:rPr>
          <w:tab/>
        </w:r>
        <w:r w:rsidR="00277136">
          <w:rPr>
            <w:noProof/>
            <w:webHidden/>
          </w:rPr>
          <w:fldChar w:fldCharType="begin"/>
        </w:r>
        <w:r w:rsidR="00277136">
          <w:rPr>
            <w:noProof/>
            <w:webHidden/>
          </w:rPr>
          <w:instrText xml:space="preserve"> PAGEREF _Toc532856820 \h </w:instrText>
        </w:r>
        <w:r w:rsidR="00277136">
          <w:rPr>
            <w:noProof/>
            <w:webHidden/>
          </w:rPr>
        </w:r>
        <w:r w:rsidR="00277136">
          <w:rPr>
            <w:noProof/>
            <w:webHidden/>
          </w:rPr>
          <w:fldChar w:fldCharType="separate"/>
        </w:r>
        <w:r w:rsidR="00277136">
          <w:rPr>
            <w:noProof/>
            <w:webHidden/>
          </w:rPr>
          <w:t>93</w:t>
        </w:r>
        <w:r w:rsidR="00277136">
          <w:rPr>
            <w:noProof/>
            <w:webHidden/>
          </w:rPr>
          <w:fldChar w:fldCharType="end"/>
        </w:r>
      </w:hyperlink>
    </w:p>
    <w:p w14:paraId="37E8DCCD" w14:textId="49061A66"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21" w:history="1">
        <w:r w:rsidR="00277136" w:rsidRPr="00FD66D1">
          <w:rPr>
            <w:rStyle w:val="Hyperlink"/>
            <w:noProof/>
          </w:rPr>
          <w:t>View Chart Data</w:t>
        </w:r>
        <w:r w:rsidR="00277136">
          <w:rPr>
            <w:noProof/>
            <w:webHidden/>
          </w:rPr>
          <w:tab/>
        </w:r>
        <w:r w:rsidR="00277136">
          <w:rPr>
            <w:noProof/>
            <w:webHidden/>
          </w:rPr>
          <w:fldChar w:fldCharType="begin"/>
        </w:r>
        <w:r w:rsidR="00277136">
          <w:rPr>
            <w:noProof/>
            <w:webHidden/>
          </w:rPr>
          <w:instrText xml:space="preserve"> PAGEREF _Toc532856821 \h </w:instrText>
        </w:r>
        <w:r w:rsidR="00277136">
          <w:rPr>
            <w:noProof/>
            <w:webHidden/>
          </w:rPr>
        </w:r>
        <w:r w:rsidR="00277136">
          <w:rPr>
            <w:noProof/>
            <w:webHidden/>
          </w:rPr>
          <w:fldChar w:fldCharType="separate"/>
        </w:r>
        <w:r w:rsidR="00277136">
          <w:rPr>
            <w:noProof/>
            <w:webHidden/>
          </w:rPr>
          <w:t>94</w:t>
        </w:r>
        <w:r w:rsidR="00277136">
          <w:rPr>
            <w:noProof/>
            <w:webHidden/>
          </w:rPr>
          <w:fldChar w:fldCharType="end"/>
        </w:r>
      </w:hyperlink>
    </w:p>
    <w:p w14:paraId="7B6B861A" w14:textId="559E21C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22" w:history="1">
        <w:r w:rsidR="00277136" w:rsidRPr="00FD66D1">
          <w:rPr>
            <w:rStyle w:val="Hyperlink"/>
            <w:noProof/>
          </w:rPr>
          <w:t>Historical Mode - Chart Tab</w:t>
        </w:r>
        <w:r w:rsidR="00277136">
          <w:rPr>
            <w:noProof/>
            <w:webHidden/>
          </w:rPr>
          <w:tab/>
        </w:r>
        <w:r w:rsidR="00277136">
          <w:rPr>
            <w:noProof/>
            <w:webHidden/>
          </w:rPr>
          <w:fldChar w:fldCharType="begin"/>
        </w:r>
        <w:r w:rsidR="00277136">
          <w:rPr>
            <w:noProof/>
            <w:webHidden/>
          </w:rPr>
          <w:instrText xml:space="preserve"> PAGEREF _Toc532856822 \h </w:instrText>
        </w:r>
        <w:r w:rsidR="00277136">
          <w:rPr>
            <w:noProof/>
            <w:webHidden/>
          </w:rPr>
        </w:r>
        <w:r w:rsidR="00277136">
          <w:rPr>
            <w:noProof/>
            <w:webHidden/>
          </w:rPr>
          <w:fldChar w:fldCharType="separate"/>
        </w:r>
        <w:r w:rsidR="00277136">
          <w:rPr>
            <w:noProof/>
            <w:webHidden/>
          </w:rPr>
          <w:t>95</w:t>
        </w:r>
        <w:r w:rsidR="00277136">
          <w:rPr>
            <w:noProof/>
            <w:webHidden/>
          </w:rPr>
          <w:fldChar w:fldCharType="end"/>
        </w:r>
      </w:hyperlink>
    </w:p>
    <w:p w14:paraId="67048748" w14:textId="4B4C31FC"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23" w:history="1">
        <w:r w:rsidR="00277136" w:rsidRPr="00FD66D1">
          <w:rPr>
            <w:rStyle w:val="Hyperlink"/>
            <w:noProof/>
          </w:rPr>
          <w:t>View Control Charts</w:t>
        </w:r>
        <w:r w:rsidR="00277136">
          <w:rPr>
            <w:noProof/>
            <w:webHidden/>
          </w:rPr>
          <w:tab/>
        </w:r>
        <w:r w:rsidR="00277136">
          <w:rPr>
            <w:noProof/>
            <w:webHidden/>
          </w:rPr>
          <w:fldChar w:fldCharType="begin"/>
        </w:r>
        <w:r w:rsidR="00277136">
          <w:rPr>
            <w:noProof/>
            <w:webHidden/>
          </w:rPr>
          <w:instrText xml:space="preserve"> PAGEREF _Toc532856823 \h </w:instrText>
        </w:r>
        <w:r w:rsidR="00277136">
          <w:rPr>
            <w:noProof/>
            <w:webHidden/>
          </w:rPr>
        </w:r>
        <w:r w:rsidR="00277136">
          <w:rPr>
            <w:noProof/>
            <w:webHidden/>
          </w:rPr>
          <w:fldChar w:fldCharType="separate"/>
        </w:r>
        <w:r w:rsidR="00277136">
          <w:rPr>
            <w:noProof/>
            <w:webHidden/>
          </w:rPr>
          <w:t>95</w:t>
        </w:r>
        <w:r w:rsidR="00277136">
          <w:rPr>
            <w:noProof/>
            <w:webHidden/>
          </w:rPr>
          <w:fldChar w:fldCharType="end"/>
        </w:r>
      </w:hyperlink>
    </w:p>
    <w:p w14:paraId="33C6CE77" w14:textId="6E0543D8"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24" w:history="1">
        <w:r w:rsidR="00277136" w:rsidRPr="00FD66D1">
          <w:rPr>
            <w:rStyle w:val="Hyperlink"/>
            <w:noProof/>
          </w:rPr>
          <w:t>Viewing Chart Data</w:t>
        </w:r>
        <w:r w:rsidR="00277136">
          <w:rPr>
            <w:noProof/>
            <w:webHidden/>
          </w:rPr>
          <w:tab/>
        </w:r>
        <w:r w:rsidR="00277136">
          <w:rPr>
            <w:noProof/>
            <w:webHidden/>
          </w:rPr>
          <w:fldChar w:fldCharType="begin"/>
        </w:r>
        <w:r w:rsidR="00277136">
          <w:rPr>
            <w:noProof/>
            <w:webHidden/>
          </w:rPr>
          <w:instrText xml:space="preserve"> PAGEREF _Toc532856824 \h </w:instrText>
        </w:r>
        <w:r w:rsidR="00277136">
          <w:rPr>
            <w:noProof/>
            <w:webHidden/>
          </w:rPr>
        </w:r>
        <w:r w:rsidR="00277136">
          <w:rPr>
            <w:noProof/>
            <w:webHidden/>
          </w:rPr>
          <w:fldChar w:fldCharType="separate"/>
        </w:r>
        <w:r w:rsidR="00277136">
          <w:rPr>
            <w:noProof/>
            <w:webHidden/>
          </w:rPr>
          <w:t>96</w:t>
        </w:r>
        <w:r w:rsidR="00277136">
          <w:rPr>
            <w:noProof/>
            <w:webHidden/>
          </w:rPr>
          <w:fldChar w:fldCharType="end"/>
        </w:r>
      </w:hyperlink>
    </w:p>
    <w:p w14:paraId="6CEB87FD" w14:textId="63BBF748"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25" w:history="1">
        <w:r w:rsidR="00277136" w:rsidRPr="00FD66D1">
          <w:rPr>
            <w:rStyle w:val="Hyperlink"/>
            <w:noProof/>
          </w:rPr>
          <w:t>History Mode Chart Options Menu</w:t>
        </w:r>
        <w:r w:rsidR="00277136">
          <w:rPr>
            <w:noProof/>
            <w:webHidden/>
          </w:rPr>
          <w:tab/>
        </w:r>
        <w:r w:rsidR="00277136">
          <w:rPr>
            <w:noProof/>
            <w:webHidden/>
          </w:rPr>
          <w:fldChar w:fldCharType="begin"/>
        </w:r>
        <w:r w:rsidR="00277136">
          <w:rPr>
            <w:noProof/>
            <w:webHidden/>
          </w:rPr>
          <w:instrText xml:space="preserve"> PAGEREF _Toc532856825 \h </w:instrText>
        </w:r>
        <w:r w:rsidR="00277136">
          <w:rPr>
            <w:noProof/>
            <w:webHidden/>
          </w:rPr>
        </w:r>
        <w:r w:rsidR="00277136">
          <w:rPr>
            <w:noProof/>
            <w:webHidden/>
          </w:rPr>
          <w:fldChar w:fldCharType="separate"/>
        </w:r>
        <w:r w:rsidR="00277136">
          <w:rPr>
            <w:noProof/>
            <w:webHidden/>
          </w:rPr>
          <w:t>96</w:t>
        </w:r>
        <w:r w:rsidR="00277136">
          <w:rPr>
            <w:noProof/>
            <w:webHidden/>
          </w:rPr>
          <w:fldChar w:fldCharType="end"/>
        </w:r>
      </w:hyperlink>
    </w:p>
    <w:p w14:paraId="22CCF02B" w14:textId="3061A7F9"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26" w:history="1">
        <w:r w:rsidR="00277136" w:rsidRPr="00FD66D1">
          <w:rPr>
            <w:rStyle w:val="Hyperlink"/>
            <w:noProof/>
          </w:rPr>
          <w:t>Using Live Data Output</w:t>
        </w:r>
        <w:r w:rsidR="00277136">
          <w:rPr>
            <w:noProof/>
            <w:webHidden/>
          </w:rPr>
          <w:tab/>
        </w:r>
        <w:r w:rsidR="00277136">
          <w:rPr>
            <w:noProof/>
            <w:webHidden/>
          </w:rPr>
          <w:fldChar w:fldCharType="begin"/>
        </w:r>
        <w:r w:rsidR="00277136">
          <w:rPr>
            <w:noProof/>
            <w:webHidden/>
          </w:rPr>
          <w:instrText xml:space="preserve"> PAGEREF _Toc532856826 \h </w:instrText>
        </w:r>
        <w:r w:rsidR="00277136">
          <w:rPr>
            <w:noProof/>
            <w:webHidden/>
          </w:rPr>
        </w:r>
        <w:r w:rsidR="00277136">
          <w:rPr>
            <w:noProof/>
            <w:webHidden/>
          </w:rPr>
          <w:fldChar w:fldCharType="separate"/>
        </w:r>
        <w:r w:rsidR="00277136">
          <w:rPr>
            <w:noProof/>
            <w:webHidden/>
          </w:rPr>
          <w:t>97</w:t>
        </w:r>
        <w:r w:rsidR="00277136">
          <w:rPr>
            <w:noProof/>
            <w:webHidden/>
          </w:rPr>
          <w:fldChar w:fldCharType="end"/>
        </w:r>
      </w:hyperlink>
    </w:p>
    <w:p w14:paraId="2B2673D2" w14:textId="3BDAE45A"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27" w:history="1">
        <w:r w:rsidR="00277136" w:rsidRPr="00FD66D1">
          <w:rPr>
            <w:rStyle w:val="Hyperlink"/>
            <w:noProof/>
          </w:rPr>
          <w:t>LDO Formats</w:t>
        </w:r>
        <w:r w:rsidR="00277136">
          <w:rPr>
            <w:noProof/>
            <w:webHidden/>
          </w:rPr>
          <w:tab/>
        </w:r>
        <w:r w:rsidR="00277136">
          <w:rPr>
            <w:noProof/>
            <w:webHidden/>
          </w:rPr>
          <w:fldChar w:fldCharType="begin"/>
        </w:r>
        <w:r w:rsidR="00277136">
          <w:rPr>
            <w:noProof/>
            <w:webHidden/>
          </w:rPr>
          <w:instrText xml:space="preserve"> PAGEREF _Toc532856827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7D35FCBA" w14:textId="3E86176B"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28" w:history="1">
        <w:r w:rsidR="00277136" w:rsidRPr="00FD66D1">
          <w:rPr>
            <w:rStyle w:val="Hyperlink"/>
            <w:noProof/>
          </w:rPr>
          <w:t>Details Of Output Files</w:t>
        </w:r>
        <w:r w:rsidR="00277136">
          <w:rPr>
            <w:noProof/>
            <w:webHidden/>
          </w:rPr>
          <w:tab/>
        </w:r>
        <w:r w:rsidR="00277136">
          <w:rPr>
            <w:noProof/>
            <w:webHidden/>
          </w:rPr>
          <w:fldChar w:fldCharType="begin"/>
        </w:r>
        <w:r w:rsidR="00277136">
          <w:rPr>
            <w:noProof/>
            <w:webHidden/>
          </w:rPr>
          <w:instrText xml:space="preserve"> PAGEREF _Toc532856828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1B2D69AD" w14:textId="7AC7D665"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29" w:history="1">
        <w:r w:rsidR="00277136" w:rsidRPr="00FD66D1">
          <w:rPr>
            <w:rStyle w:val="Hyperlink"/>
            <w:noProof/>
          </w:rPr>
          <w:t>LDO Standard TSV And CSV For WordPad</w:t>
        </w:r>
        <w:r w:rsidR="00277136">
          <w:rPr>
            <w:noProof/>
            <w:webHidden/>
          </w:rPr>
          <w:tab/>
        </w:r>
        <w:r w:rsidR="00277136">
          <w:rPr>
            <w:noProof/>
            <w:webHidden/>
          </w:rPr>
          <w:fldChar w:fldCharType="begin"/>
        </w:r>
        <w:r w:rsidR="00277136">
          <w:rPr>
            <w:noProof/>
            <w:webHidden/>
          </w:rPr>
          <w:instrText xml:space="preserve"> PAGEREF _Toc532856829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383BE04C" w14:textId="4C2E0B98"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0" w:history="1">
        <w:r w:rsidR="00277136" w:rsidRPr="00FD66D1">
          <w:rPr>
            <w:rStyle w:val="Hyperlink"/>
            <w:noProof/>
          </w:rPr>
          <w:t>LDO Standard TSV And CSV For Excel</w:t>
        </w:r>
        <w:r w:rsidR="00277136">
          <w:rPr>
            <w:noProof/>
            <w:webHidden/>
          </w:rPr>
          <w:tab/>
        </w:r>
        <w:r w:rsidR="00277136">
          <w:rPr>
            <w:noProof/>
            <w:webHidden/>
          </w:rPr>
          <w:fldChar w:fldCharType="begin"/>
        </w:r>
        <w:r w:rsidR="00277136">
          <w:rPr>
            <w:noProof/>
            <w:webHidden/>
          </w:rPr>
          <w:instrText xml:space="preserve"> PAGEREF _Toc532856830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6C18A444" w14:textId="44579B3E"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1" w:history="1">
        <w:r w:rsidR="00277136" w:rsidRPr="00FD66D1">
          <w:rPr>
            <w:rStyle w:val="Hyperlink"/>
            <w:noProof/>
          </w:rPr>
          <w:t>LDO 1 Board 1 File (Txt Output)</w:t>
        </w:r>
        <w:r w:rsidR="00277136">
          <w:rPr>
            <w:noProof/>
            <w:webHidden/>
          </w:rPr>
          <w:tab/>
        </w:r>
        <w:r w:rsidR="00277136">
          <w:rPr>
            <w:noProof/>
            <w:webHidden/>
          </w:rPr>
          <w:fldChar w:fldCharType="begin"/>
        </w:r>
        <w:r w:rsidR="00277136">
          <w:rPr>
            <w:noProof/>
            <w:webHidden/>
          </w:rPr>
          <w:instrText xml:space="preserve"> PAGEREF _Toc532856831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0862AAAF" w14:textId="736B18F0"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2" w:history="1">
        <w:r w:rsidR="00277136" w:rsidRPr="00FD66D1">
          <w:rPr>
            <w:rStyle w:val="Hyperlink"/>
            <w:noProof/>
          </w:rPr>
          <w:t>LDO XML (1 Board 1 File)</w:t>
        </w:r>
        <w:r w:rsidR="00277136">
          <w:rPr>
            <w:noProof/>
            <w:webHidden/>
          </w:rPr>
          <w:tab/>
        </w:r>
        <w:r w:rsidR="00277136">
          <w:rPr>
            <w:noProof/>
            <w:webHidden/>
          </w:rPr>
          <w:fldChar w:fldCharType="begin"/>
        </w:r>
        <w:r w:rsidR="00277136">
          <w:rPr>
            <w:noProof/>
            <w:webHidden/>
          </w:rPr>
          <w:instrText xml:space="preserve"> PAGEREF _Toc532856832 \h </w:instrText>
        </w:r>
        <w:r w:rsidR="00277136">
          <w:rPr>
            <w:noProof/>
            <w:webHidden/>
          </w:rPr>
        </w:r>
        <w:r w:rsidR="00277136">
          <w:rPr>
            <w:noProof/>
            <w:webHidden/>
          </w:rPr>
          <w:fldChar w:fldCharType="separate"/>
        </w:r>
        <w:r w:rsidR="00277136">
          <w:rPr>
            <w:noProof/>
            <w:webHidden/>
          </w:rPr>
          <w:t>98</w:t>
        </w:r>
        <w:r w:rsidR="00277136">
          <w:rPr>
            <w:noProof/>
            <w:webHidden/>
          </w:rPr>
          <w:fldChar w:fldCharType="end"/>
        </w:r>
      </w:hyperlink>
    </w:p>
    <w:p w14:paraId="4C3AB74B" w14:textId="066930B5"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3" w:history="1">
        <w:r w:rsidR="00277136" w:rsidRPr="00FD66D1">
          <w:rPr>
            <w:rStyle w:val="Hyperlink"/>
            <w:noProof/>
          </w:rPr>
          <w:t>LDO 1 Board 1 File (CSV format)</w:t>
        </w:r>
        <w:r w:rsidR="00277136">
          <w:rPr>
            <w:noProof/>
            <w:webHidden/>
          </w:rPr>
          <w:tab/>
        </w:r>
        <w:r w:rsidR="00277136">
          <w:rPr>
            <w:noProof/>
            <w:webHidden/>
          </w:rPr>
          <w:fldChar w:fldCharType="begin"/>
        </w:r>
        <w:r w:rsidR="00277136">
          <w:rPr>
            <w:noProof/>
            <w:webHidden/>
          </w:rPr>
          <w:instrText xml:space="preserve"> PAGEREF _Toc532856833 \h </w:instrText>
        </w:r>
        <w:r w:rsidR="00277136">
          <w:rPr>
            <w:noProof/>
            <w:webHidden/>
          </w:rPr>
        </w:r>
        <w:r w:rsidR="00277136">
          <w:rPr>
            <w:noProof/>
            <w:webHidden/>
          </w:rPr>
          <w:fldChar w:fldCharType="separate"/>
        </w:r>
        <w:r w:rsidR="00277136">
          <w:rPr>
            <w:noProof/>
            <w:webHidden/>
          </w:rPr>
          <w:t>99</w:t>
        </w:r>
        <w:r w:rsidR="00277136">
          <w:rPr>
            <w:noProof/>
            <w:webHidden/>
          </w:rPr>
          <w:fldChar w:fldCharType="end"/>
        </w:r>
      </w:hyperlink>
    </w:p>
    <w:p w14:paraId="0396892C" w14:textId="5FDBDA6D" w:rsidR="00277136"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6834" w:history="1">
        <w:r w:rsidR="00277136" w:rsidRPr="00FD66D1">
          <w:rPr>
            <w:rStyle w:val="Hyperlink"/>
            <w:noProof/>
          </w:rPr>
          <w:t>Configure LDO</w:t>
        </w:r>
        <w:r w:rsidR="00277136">
          <w:rPr>
            <w:noProof/>
            <w:webHidden/>
          </w:rPr>
          <w:tab/>
        </w:r>
        <w:r w:rsidR="00277136">
          <w:rPr>
            <w:noProof/>
            <w:webHidden/>
          </w:rPr>
          <w:fldChar w:fldCharType="begin"/>
        </w:r>
        <w:r w:rsidR="00277136">
          <w:rPr>
            <w:noProof/>
            <w:webHidden/>
          </w:rPr>
          <w:instrText xml:space="preserve"> PAGEREF _Toc532856834 \h </w:instrText>
        </w:r>
        <w:r w:rsidR="00277136">
          <w:rPr>
            <w:noProof/>
            <w:webHidden/>
          </w:rPr>
        </w:r>
        <w:r w:rsidR="00277136">
          <w:rPr>
            <w:noProof/>
            <w:webHidden/>
          </w:rPr>
          <w:fldChar w:fldCharType="separate"/>
        </w:r>
        <w:r w:rsidR="00277136">
          <w:rPr>
            <w:noProof/>
            <w:webHidden/>
          </w:rPr>
          <w:t>99</w:t>
        </w:r>
        <w:r w:rsidR="00277136">
          <w:rPr>
            <w:noProof/>
            <w:webHidden/>
          </w:rPr>
          <w:fldChar w:fldCharType="end"/>
        </w:r>
      </w:hyperlink>
    </w:p>
    <w:p w14:paraId="4119170E" w14:textId="53775CC5"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5" w:history="1">
        <w:r w:rsidR="00277136" w:rsidRPr="00FD66D1">
          <w:rPr>
            <w:rStyle w:val="Hyperlink"/>
            <w:noProof/>
          </w:rPr>
          <w:t>Delete Accumulated LDO Files</w:t>
        </w:r>
        <w:r w:rsidR="00277136">
          <w:rPr>
            <w:noProof/>
            <w:webHidden/>
          </w:rPr>
          <w:tab/>
        </w:r>
        <w:r w:rsidR="00277136">
          <w:rPr>
            <w:noProof/>
            <w:webHidden/>
          </w:rPr>
          <w:fldChar w:fldCharType="begin"/>
        </w:r>
        <w:r w:rsidR="00277136">
          <w:rPr>
            <w:noProof/>
            <w:webHidden/>
          </w:rPr>
          <w:instrText xml:space="preserve"> PAGEREF _Toc532856835 \h </w:instrText>
        </w:r>
        <w:r w:rsidR="00277136">
          <w:rPr>
            <w:noProof/>
            <w:webHidden/>
          </w:rPr>
        </w:r>
        <w:r w:rsidR="00277136">
          <w:rPr>
            <w:noProof/>
            <w:webHidden/>
          </w:rPr>
          <w:fldChar w:fldCharType="separate"/>
        </w:r>
        <w:r w:rsidR="00277136">
          <w:rPr>
            <w:noProof/>
            <w:webHidden/>
          </w:rPr>
          <w:t>100</w:t>
        </w:r>
        <w:r w:rsidR="00277136">
          <w:rPr>
            <w:noProof/>
            <w:webHidden/>
          </w:rPr>
          <w:fldChar w:fldCharType="end"/>
        </w:r>
      </w:hyperlink>
    </w:p>
    <w:p w14:paraId="7A964528" w14:textId="090AF5CC"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36" w:history="1">
        <w:r w:rsidR="00277136" w:rsidRPr="00FD66D1">
          <w:rPr>
            <w:rStyle w:val="Hyperlink"/>
            <w:noProof/>
          </w:rPr>
          <w:t>Troubleshoot COM Ports</w:t>
        </w:r>
        <w:r w:rsidR="00277136">
          <w:rPr>
            <w:noProof/>
            <w:webHidden/>
          </w:rPr>
          <w:tab/>
        </w:r>
        <w:r w:rsidR="00277136">
          <w:rPr>
            <w:noProof/>
            <w:webHidden/>
          </w:rPr>
          <w:fldChar w:fldCharType="begin"/>
        </w:r>
        <w:r w:rsidR="00277136">
          <w:rPr>
            <w:noProof/>
            <w:webHidden/>
          </w:rPr>
          <w:instrText xml:space="preserve"> PAGEREF _Toc532856836 \h </w:instrText>
        </w:r>
        <w:r w:rsidR="00277136">
          <w:rPr>
            <w:noProof/>
            <w:webHidden/>
          </w:rPr>
        </w:r>
        <w:r w:rsidR="00277136">
          <w:rPr>
            <w:noProof/>
            <w:webHidden/>
          </w:rPr>
          <w:fldChar w:fldCharType="separate"/>
        </w:r>
        <w:r w:rsidR="00277136">
          <w:rPr>
            <w:noProof/>
            <w:webHidden/>
          </w:rPr>
          <w:t>101</w:t>
        </w:r>
        <w:r w:rsidR="00277136">
          <w:rPr>
            <w:noProof/>
            <w:webHidden/>
          </w:rPr>
          <w:fldChar w:fldCharType="end"/>
        </w:r>
      </w:hyperlink>
    </w:p>
    <w:p w14:paraId="71E7FDE6" w14:textId="5ADAEF41" w:rsidR="00277136"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6837" w:history="1">
        <w:r w:rsidR="00277136" w:rsidRPr="00FD66D1">
          <w:rPr>
            <w:rStyle w:val="Hyperlink"/>
            <w:noProof/>
          </w:rPr>
          <w:t>Comport.Exe</w:t>
        </w:r>
        <w:r w:rsidR="00277136">
          <w:rPr>
            <w:noProof/>
            <w:webHidden/>
          </w:rPr>
          <w:tab/>
        </w:r>
        <w:r w:rsidR="00277136">
          <w:rPr>
            <w:noProof/>
            <w:webHidden/>
          </w:rPr>
          <w:fldChar w:fldCharType="begin"/>
        </w:r>
        <w:r w:rsidR="00277136">
          <w:rPr>
            <w:noProof/>
            <w:webHidden/>
          </w:rPr>
          <w:instrText xml:space="preserve"> PAGEREF _Toc532856837 \h </w:instrText>
        </w:r>
        <w:r w:rsidR="00277136">
          <w:rPr>
            <w:noProof/>
            <w:webHidden/>
          </w:rPr>
        </w:r>
        <w:r w:rsidR="00277136">
          <w:rPr>
            <w:noProof/>
            <w:webHidden/>
          </w:rPr>
          <w:fldChar w:fldCharType="separate"/>
        </w:r>
        <w:r w:rsidR="00277136">
          <w:rPr>
            <w:noProof/>
            <w:webHidden/>
          </w:rPr>
          <w:t>101</w:t>
        </w:r>
        <w:r w:rsidR="00277136">
          <w:rPr>
            <w:noProof/>
            <w:webHidden/>
          </w:rPr>
          <w:fldChar w:fldCharType="end"/>
        </w:r>
      </w:hyperlink>
    </w:p>
    <w:p w14:paraId="6C044FD2" w14:textId="35081BFD"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38" w:history="1">
        <w:r w:rsidR="00277136" w:rsidRPr="00FD66D1">
          <w:rPr>
            <w:rStyle w:val="Hyperlink"/>
            <w:noProof/>
          </w:rPr>
          <w:t>Alarm Relay</w:t>
        </w:r>
        <w:r w:rsidR="00277136">
          <w:rPr>
            <w:noProof/>
            <w:webHidden/>
          </w:rPr>
          <w:tab/>
        </w:r>
        <w:r w:rsidR="00277136">
          <w:rPr>
            <w:noProof/>
            <w:webHidden/>
          </w:rPr>
          <w:fldChar w:fldCharType="begin"/>
        </w:r>
        <w:r w:rsidR="00277136">
          <w:rPr>
            <w:noProof/>
            <w:webHidden/>
          </w:rPr>
          <w:instrText xml:space="preserve"> PAGEREF _Toc532856838 \h </w:instrText>
        </w:r>
        <w:r w:rsidR="00277136">
          <w:rPr>
            <w:noProof/>
            <w:webHidden/>
          </w:rPr>
        </w:r>
        <w:r w:rsidR="00277136">
          <w:rPr>
            <w:noProof/>
            <w:webHidden/>
          </w:rPr>
          <w:fldChar w:fldCharType="separate"/>
        </w:r>
        <w:r w:rsidR="00277136">
          <w:rPr>
            <w:noProof/>
            <w:webHidden/>
          </w:rPr>
          <w:t>103</w:t>
        </w:r>
        <w:r w:rsidR="00277136">
          <w:rPr>
            <w:noProof/>
            <w:webHidden/>
          </w:rPr>
          <w:fldChar w:fldCharType="end"/>
        </w:r>
      </w:hyperlink>
    </w:p>
    <w:p w14:paraId="7C772173" w14:textId="7FDD5D72" w:rsidR="00277136"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6839" w:history="1">
        <w:r w:rsidR="00277136" w:rsidRPr="00FD66D1">
          <w:rPr>
            <w:rStyle w:val="Hyperlink"/>
            <w:noProof/>
          </w:rPr>
          <w:t>Light Tower</w:t>
        </w:r>
        <w:r w:rsidR="00277136">
          <w:rPr>
            <w:noProof/>
            <w:webHidden/>
          </w:rPr>
          <w:tab/>
        </w:r>
        <w:r w:rsidR="00277136">
          <w:rPr>
            <w:noProof/>
            <w:webHidden/>
          </w:rPr>
          <w:fldChar w:fldCharType="begin"/>
        </w:r>
        <w:r w:rsidR="00277136">
          <w:rPr>
            <w:noProof/>
            <w:webHidden/>
          </w:rPr>
          <w:instrText xml:space="preserve"> PAGEREF _Toc532856839 \h </w:instrText>
        </w:r>
        <w:r w:rsidR="00277136">
          <w:rPr>
            <w:noProof/>
            <w:webHidden/>
          </w:rPr>
        </w:r>
        <w:r w:rsidR="00277136">
          <w:rPr>
            <w:noProof/>
            <w:webHidden/>
          </w:rPr>
          <w:fldChar w:fldCharType="separate"/>
        </w:r>
        <w:r w:rsidR="00277136">
          <w:rPr>
            <w:noProof/>
            <w:webHidden/>
          </w:rPr>
          <w:t>103</w:t>
        </w:r>
        <w:r w:rsidR="00277136">
          <w:rPr>
            <w:noProof/>
            <w:webHidden/>
          </w:rPr>
          <w:fldChar w:fldCharType="end"/>
        </w:r>
      </w:hyperlink>
    </w:p>
    <w:p w14:paraId="75FA2065" w14:textId="1D55503C" w:rsidR="00277136" w:rsidRDefault="00277136">
      <w:pPr>
        <w:pStyle w:val="TOC1"/>
        <w:tabs>
          <w:tab w:val="right" w:leader="dot" w:pos="8900"/>
        </w:tabs>
        <w:rPr>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5C295471" w14:textId="171E49D5" w:rsidR="00E0734F" w:rsidRDefault="007E12D5" w:rsidP="00737029">
      <w:pPr>
        <w:keepNext/>
        <w:tabs>
          <w:tab w:val="right" w:leader="dot" w:pos="8900"/>
        </w:tabs>
        <w:spacing w:before="120"/>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38994D91" w14:textId="08A40003" w:rsidR="00E0734F"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5818" w:history="1">
        <w:r w:rsidR="00E0734F" w:rsidRPr="00AF2EE9">
          <w:rPr>
            <w:rStyle w:val="Hyperlink"/>
            <w:noProof/>
          </w:rPr>
          <w:t>Appendix A: The Process Window Index</w:t>
        </w:r>
        <w:r w:rsidR="00E0734F">
          <w:rPr>
            <w:noProof/>
            <w:webHidden/>
          </w:rPr>
          <w:tab/>
        </w:r>
        <w:r w:rsidR="00E0734F">
          <w:rPr>
            <w:noProof/>
            <w:webHidden/>
          </w:rPr>
          <w:fldChar w:fldCharType="begin"/>
        </w:r>
        <w:r w:rsidR="00E0734F">
          <w:rPr>
            <w:noProof/>
            <w:webHidden/>
          </w:rPr>
          <w:instrText xml:space="preserve"> PAGEREF _Toc532855818 \h </w:instrText>
        </w:r>
        <w:r w:rsidR="00E0734F">
          <w:rPr>
            <w:noProof/>
            <w:webHidden/>
          </w:rPr>
        </w:r>
        <w:r w:rsidR="00E0734F">
          <w:rPr>
            <w:noProof/>
            <w:webHidden/>
          </w:rPr>
          <w:fldChar w:fldCharType="separate"/>
        </w:r>
        <w:r w:rsidR="00E0734F">
          <w:rPr>
            <w:noProof/>
            <w:webHidden/>
          </w:rPr>
          <w:t>104</w:t>
        </w:r>
        <w:r w:rsidR="00E0734F">
          <w:rPr>
            <w:noProof/>
            <w:webHidden/>
          </w:rPr>
          <w:fldChar w:fldCharType="end"/>
        </w:r>
      </w:hyperlink>
    </w:p>
    <w:p w14:paraId="6C417755" w14:textId="7805A4AF"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19" w:history="1">
        <w:r w:rsidR="00E0734F" w:rsidRPr="00AF2EE9">
          <w:rPr>
            <w:rStyle w:val="Hyperlink"/>
            <w:noProof/>
          </w:rPr>
          <w:t>The Problem</w:t>
        </w:r>
        <w:r w:rsidR="00E0734F">
          <w:rPr>
            <w:noProof/>
            <w:webHidden/>
          </w:rPr>
          <w:tab/>
        </w:r>
        <w:r w:rsidR="00E0734F">
          <w:rPr>
            <w:noProof/>
            <w:webHidden/>
          </w:rPr>
          <w:fldChar w:fldCharType="begin"/>
        </w:r>
        <w:r w:rsidR="00E0734F">
          <w:rPr>
            <w:noProof/>
            <w:webHidden/>
          </w:rPr>
          <w:instrText xml:space="preserve"> PAGEREF _Toc532855819 \h </w:instrText>
        </w:r>
        <w:r w:rsidR="00E0734F">
          <w:rPr>
            <w:noProof/>
            <w:webHidden/>
          </w:rPr>
        </w:r>
        <w:r w:rsidR="00E0734F">
          <w:rPr>
            <w:noProof/>
            <w:webHidden/>
          </w:rPr>
          <w:fldChar w:fldCharType="separate"/>
        </w:r>
        <w:r w:rsidR="00E0734F">
          <w:rPr>
            <w:noProof/>
            <w:webHidden/>
          </w:rPr>
          <w:t>104</w:t>
        </w:r>
        <w:r w:rsidR="00E0734F">
          <w:rPr>
            <w:noProof/>
            <w:webHidden/>
          </w:rPr>
          <w:fldChar w:fldCharType="end"/>
        </w:r>
      </w:hyperlink>
    </w:p>
    <w:p w14:paraId="268BF8E8" w14:textId="095A183F"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0" w:history="1">
        <w:r w:rsidR="00E0734F" w:rsidRPr="00AF2EE9">
          <w:rPr>
            <w:rStyle w:val="Hyperlink"/>
            <w:noProof/>
          </w:rPr>
          <w:t>Defining the Process Window Index</w:t>
        </w:r>
        <w:r w:rsidR="00E0734F">
          <w:rPr>
            <w:noProof/>
            <w:webHidden/>
          </w:rPr>
          <w:tab/>
        </w:r>
        <w:r w:rsidR="00E0734F">
          <w:rPr>
            <w:noProof/>
            <w:webHidden/>
          </w:rPr>
          <w:fldChar w:fldCharType="begin"/>
        </w:r>
        <w:r w:rsidR="00E0734F">
          <w:rPr>
            <w:noProof/>
            <w:webHidden/>
          </w:rPr>
          <w:instrText xml:space="preserve"> PAGEREF _Toc532855820 \h </w:instrText>
        </w:r>
        <w:r w:rsidR="00E0734F">
          <w:rPr>
            <w:noProof/>
            <w:webHidden/>
          </w:rPr>
        </w:r>
        <w:r w:rsidR="00E0734F">
          <w:rPr>
            <w:noProof/>
            <w:webHidden/>
          </w:rPr>
          <w:fldChar w:fldCharType="separate"/>
        </w:r>
        <w:r w:rsidR="00E0734F">
          <w:rPr>
            <w:noProof/>
            <w:webHidden/>
          </w:rPr>
          <w:t>104</w:t>
        </w:r>
        <w:r w:rsidR="00E0734F">
          <w:rPr>
            <w:noProof/>
            <w:webHidden/>
          </w:rPr>
          <w:fldChar w:fldCharType="end"/>
        </w:r>
      </w:hyperlink>
    </w:p>
    <w:p w14:paraId="62D8AE07" w14:textId="017E89F8"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1" w:history="1">
        <w:r w:rsidR="00E0734F" w:rsidRPr="00AF2EE9">
          <w:rPr>
            <w:rStyle w:val="Hyperlink"/>
            <w:noProof/>
          </w:rPr>
          <w:t>Calculating the PWI</w:t>
        </w:r>
        <w:r w:rsidR="00E0734F">
          <w:rPr>
            <w:noProof/>
            <w:webHidden/>
          </w:rPr>
          <w:tab/>
        </w:r>
        <w:r w:rsidR="00E0734F">
          <w:rPr>
            <w:noProof/>
            <w:webHidden/>
          </w:rPr>
          <w:fldChar w:fldCharType="begin"/>
        </w:r>
        <w:r w:rsidR="00E0734F">
          <w:rPr>
            <w:noProof/>
            <w:webHidden/>
          </w:rPr>
          <w:instrText xml:space="preserve"> PAGEREF _Toc532855821 \h </w:instrText>
        </w:r>
        <w:r w:rsidR="00E0734F">
          <w:rPr>
            <w:noProof/>
            <w:webHidden/>
          </w:rPr>
        </w:r>
        <w:r w:rsidR="00E0734F">
          <w:rPr>
            <w:noProof/>
            <w:webHidden/>
          </w:rPr>
          <w:fldChar w:fldCharType="separate"/>
        </w:r>
        <w:r w:rsidR="00E0734F">
          <w:rPr>
            <w:noProof/>
            <w:webHidden/>
          </w:rPr>
          <w:t>105</w:t>
        </w:r>
        <w:r w:rsidR="00E0734F">
          <w:rPr>
            <w:noProof/>
            <w:webHidden/>
          </w:rPr>
          <w:fldChar w:fldCharType="end"/>
        </w:r>
      </w:hyperlink>
    </w:p>
    <w:p w14:paraId="2D9922E7" w14:textId="11301C31"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2" w:history="1">
        <w:r w:rsidR="00E0734F" w:rsidRPr="00AF2EE9">
          <w:rPr>
            <w:rStyle w:val="Hyperlink"/>
            <w:noProof/>
          </w:rPr>
          <w:t>Benefits of Ranking Thermal Profile Performance</w:t>
        </w:r>
        <w:r w:rsidR="00E0734F">
          <w:rPr>
            <w:noProof/>
            <w:webHidden/>
          </w:rPr>
          <w:tab/>
        </w:r>
        <w:r w:rsidR="00E0734F">
          <w:rPr>
            <w:noProof/>
            <w:webHidden/>
          </w:rPr>
          <w:fldChar w:fldCharType="begin"/>
        </w:r>
        <w:r w:rsidR="00E0734F">
          <w:rPr>
            <w:noProof/>
            <w:webHidden/>
          </w:rPr>
          <w:instrText xml:space="preserve"> PAGEREF _Toc532855822 \h </w:instrText>
        </w:r>
        <w:r w:rsidR="00E0734F">
          <w:rPr>
            <w:noProof/>
            <w:webHidden/>
          </w:rPr>
        </w:r>
        <w:r w:rsidR="00E0734F">
          <w:rPr>
            <w:noProof/>
            <w:webHidden/>
          </w:rPr>
          <w:fldChar w:fldCharType="separate"/>
        </w:r>
        <w:r w:rsidR="00E0734F">
          <w:rPr>
            <w:noProof/>
            <w:webHidden/>
          </w:rPr>
          <w:t>106</w:t>
        </w:r>
        <w:r w:rsidR="00E0734F">
          <w:rPr>
            <w:noProof/>
            <w:webHidden/>
          </w:rPr>
          <w:fldChar w:fldCharType="end"/>
        </w:r>
      </w:hyperlink>
    </w:p>
    <w:p w14:paraId="66DCC205" w14:textId="2B76B0C9"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3" w:history="1">
        <w:r w:rsidR="00E0734F" w:rsidRPr="00AF2EE9">
          <w:rPr>
            <w:rStyle w:val="Hyperlink"/>
            <w:noProof/>
          </w:rPr>
          <w:t>Conclusion</w:t>
        </w:r>
        <w:r w:rsidR="00E0734F">
          <w:rPr>
            <w:noProof/>
            <w:webHidden/>
          </w:rPr>
          <w:tab/>
        </w:r>
        <w:r w:rsidR="00E0734F">
          <w:rPr>
            <w:noProof/>
            <w:webHidden/>
          </w:rPr>
          <w:fldChar w:fldCharType="begin"/>
        </w:r>
        <w:r w:rsidR="00E0734F">
          <w:rPr>
            <w:noProof/>
            <w:webHidden/>
          </w:rPr>
          <w:instrText xml:space="preserve"> PAGEREF _Toc532855823 \h </w:instrText>
        </w:r>
        <w:r w:rsidR="00E0734F">
          <w:rPr>
            <w:noProof/>
            <w:webHidden/>
          </w:rPr>
        </w:r>
        <w:r w:rsidR="00E0734F">
          <w:rPr>
            <w:noProof/>
            <w:webHidden/>
          </w:rPr>
          <w:fldChar w:fldCharType="separate"/>
        </w:r>
        <w:r w:rsidR="00E0734F">
          <w:rPr>
            <w:noProof/>
            <w:webHidden/>
          </w:rPr>
          <w:t>106</w:t>
        </w:r>
        <w:r w:rsidR="00E0734F">
          <w:rPr>
            <w:noProof/>
            <w:webHidden/>
          </w:rPr>
          <w:fldChar w:fldCharType="end"/>
        </w:r>
      </w:hyperlink>
    </w:p>
    <w:p w14:paraId="3E0C2C4F" w14:textId="5E6A4EDC" w:rsidR="00E0734F"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5824" w:history="1">
        <w:r w:rsidR="00E0734F" w:rsidRPr="00AF2EE9">
          <w:rPr>
            <w:rStyle w:val="Hyperlink"/>
            <w:noProof/>
          </w:rPr>
          <w:t>Appendix B: Recalculating Zone Delta Limits From Navigator/Auto-Focus Predictions</w:t>
        </w:r>
        <w:r w:rsidR="00E0734F">
          <w:rPr>
            <w:noProof/>
            <w:webHidden/>
          </w:rPr>
          <w:tab/>
        </w:r>
        <w:r w:rsidR="00E0734F">
          <w:rPr>
            <w:noProof/>
            <w:webHidden/>
          </w:rPr>
          <w:fldChar w:fldCharType="begin"/>
        </w:r>
        <w:r w:rsidR="00E0734F">
          <w:rPr>
            <w:noProof/>
            <w:webHidden/>
          </w:rPr>
          <w:instrText xml:space="preserve"> PAGEREF _Toc532855824 \h </w:instrText>
        </w:r>
        <w:r w:rsidR="00E0734F">
          <w:rPr>
            <w:noProof/>
            <w:webHidden/>
          </w:rPr>
        </w:r>
        <w:r w:rsidR="00E0734F">
          <w:rPr>
            <w:noProof/>
            <w:webHidden/>
          </w:rPr>
          <w:fldChar w:fldCharType="separate"/>
        </w:r>
        <w:r w:rsidR="00E0734F">
          <w:rPr>
            <w:noProof/>
            <w:webHidden/>
          </w:rPr>
          <w:t>107</w:t>
        </w:r>
        <w:r w:rsidR="00E0734F">
          <w:rPr>
            <w:noProof/>
            <w:webHidden/>
          </w:rPr>
          <w:fldChar w:fldCharType="end"/>
        </w:r>
      </w:hyperlink>
    </w:p>
    <w:p w14:paraId="740C9B27" w14:textId="2736A812"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5" w:history="1">
        <w:r w:rsidR="00E0734F" w:rsidRPr="00AF2EE9">
          <w:rPr>
            <w:rStyle w:val="Hyperlink"/>
            <w:noProof/>
          </w:rPr>
          <w:t>For Stand-Alone Software Installations</w:t>
        </w:r>
        <w:r w:rsidR="00E0734F">
          <w:rPr>
            <w:noProof/>
            <w:webHidden/>
          </w:rPr>
          <w:tab/>
        </w:r>
        <w:r w:rsidR="00E0734F">
          <w:rPr>
            <w:noProof/>
            <w:webHidden/>
          </w:rPr>
          <w:fldChar w:fldCharType="begin"/>
        </w:r>
        <w:r w:rsidR="00E0734F">
          <w:rPr>
            <w:noProof/>
            <w:webHidden/>
          </w:rPr>
          <w:instrText xml:space="preserve"> PAGEREF _Toc532855825 \h </w:instrText>
        </w:r>
        <w:r w:rsidR="00E0734F">
          <w:rPr>
            <w:noProof/>
            <w:webHidden/>
          </w:rPr>
        </w:r>
        <w:r w:rsidR="00E0734F">
          <w:rPr>
            <w:noProof/>
            <w:webHidden/>
          </w:rPr>
          <w:fldChar w:fldCharType="separate"/>
        </w:r>
        <w:r w:rsidR="00E0734F">
          <w:rPr>
            <w:noProof/>
            <w:webHidden/>
          </w:rPr>
          <w:t>107</w:t>
        </w:r>
        <w:r w:rsidR="00E0734F">
          <w:rPr>
            <w:noProof/>
            <w:webHidden/>
          </w:rPr>
          <w:fldChar w:fldCharType="end"/>
        </w:r>
      </w:hyperlink>
    </w:p>
    <w:p w14:paraId="22A919CF" w14:textId="1A4FCE4C"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6" w:history="1">
        <w:r w:rsidR="00E0734F" w:rsidRPr="00AF2EE9">
          <w:rPr>
            <w:rStyle w:val="Hyperlink"/>
            <w:noProof/>
          </w:rPr>
          <w:t>For Oven Controller Software Installations</w:t>
        </w:r>
        <w:r w:rsidR="00E0734F">
          <w:rPr>
            <w:noProof/>
            <w:webHidden/>
          </w:rPr>
          <w:tab/>
        </w:r>
        <w:r w:rsidR="00E0734F">
          <w:rPr>
            <w:noProof/>
            <w:webHidden/>
          </w:rPr>
          <w:fldChar w:fldCharType="begin"/>
        </w:r>
        <w:r w:rsidR="00E0734F">
          <w:rPr>
            <w:noProof/>
            <w:webHidden/>
          </w:rPr>
          <w:instrText xml:space="preserve"> PAGEREF _Toc532855826 \h </w:instrText>
        </w:r>
        <w:r w:rsidR="00E0734F">
          <w:rPr>
            <w:noProof/>
            <w:webHidden/>
          </w:rPr>
        </w:r>
        <w:r w:rsidR="00E0734F">
          <w:rPr>
            <w:noProof/>
            <w:webHidden/>
          </w:rPr>
          <w:fldChar w:fldCharType="separate"/>
        </w:r>
        <w:r w:rsidR="00E0734F">
          <w:rPr>
            <w:noProof/>
            <w:webHidden/>
          </w:rPr>
          <w:t>109</w:t>
        </w:r>
        <w:r w:rsidR="00E0734F">
          <w:rPr>
            <w:noProof/>
            <w:webHidden/>
          </w:rPr>
          <w:fldChar w:fldCharType="end"/>
        </w:r>
      </w:hyperlink>
    </w:p>
    <w:p w14:paraId="4C4FF0BE" w14:textId="4FC4F81C" w:rsidR="00E0734F"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5827" w:history="1">
        <w:r w:rsidR="00E0734F" w:rsidRPr="00AF2EE9">
          <w:rPr>
            <w:rStyle w:val="Hyperlink"/>
            <w:noProof/>
          </w:rPr>
          <w:t>Appendix C: Configuration Program</w:t>
        </w:r>
        <w:r w:rsidR="00E0734F">
          <w:rPr>
            <w:noProof/>
            <w:webHidden/>
          </w:rPr>
          <w:tab/>
        </w:r>
        <w:r w:rsidR="00E0734F">
          <w:rPr>
            <w:noProof/>
            <w:webHidden/>
          </w:rPr>
          <w:fldChar w:fldCharType="begin"/>
        </w:r>
        <w:r w:rsidR="00E0734F">
          <w:rPr>
            <w:noProof/>
            <w:webHidden/>
          </w:rPr>
          <w:instrText xml:space="preserve"> PAGEREF _Toc532855827 \h </w:instrText>
        </w:r>
        <w:r w:rsidR="00E0734F">
          <w:rPr>
            <w:noProof/>
            <w:webHidden/>
          </w:rPr>
        </w:r>
        <w:r w:rsidR="00E0734F">
          <w:rPr>
            <w:noProof/>
            <w:webHidden/>
          </w:rPr>
          <w:fldChar w:fldCharType="separate"/>
        </w:r>
        <w:r w:rsidR="00E0734F">
          <w:rPr>
            <w:noProof/>
            <w:webHidden/>
          </w:rPr>
          <w:t>111</w:t>
        </w:r>
        <w:r w:rsidR="00E0734F">
          <w:rPr>
            <w:noProof/>
            <w:webHidden/>
          </w:rPr>
          <w:fldChar w:fldCharType="end"/>
        </w:r>
      </w:hyperlink>
    </w:p>
    <w:p w14:paraId="31D37AFF" w14:textId="17173C8C"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28" w:history="1">
        <w:r w:rsidR="00E0734F" w:rsidRPr="00AF2EE9">
          <w:rPr>
            <w:rStyle w:val="Hyperlink"/>
            <w:noProof/>
          </w:rPr>
          <w:t>User Settings Tab</w:t>
        </w:r>
        <w:r w:rsidR="00E0734F">
          <w:rPr>
            <w:noProof/>
            <w:webHidden/>
          </w:rPr>
          <w:tab/>
        </w:r>
        <w:r w:rsidR="00E0734F">
          <w:rPr>
            <w:noProof/>
            <w:webHidden/>
          </w:rPr>
          <w:fldChar w:fldCharType="begin"/>
        </w:r>
        <w:r w:rsidR="00E0734F">
          <w:rPr>
            <w:noProof/>
            <w:webHidden/>
          </w:rPr>
          <w:instrText xml:space="preserve"> PAGEREF _Toc532855828 \h </w:instrText>
        </w:r>
        <w:r w:rsidR="00E0734F">
          <w:rPr>
            <w:noProof/>
            <w:webHidden/>
          </w:rPr>
        </w:r>
        <w:r w:rsidR="00E0734F">
          <w:rPr>
            <w:noProof/>
            <w:webHidden/>
          </w:rPr>
          <w:fldChar w:fldCharType="separate"/>
        </w:r>
        <w:r w:rsidR="00E0734F">
          <w:rPr>
            <w:noProof/>
            <w:webHidden/>
          </w:rPr>
          <w:t>111</w:t>
        </w:r>
        <w:r w:rsidR="00E0734F">
          <w:rPr>
            <w:noProof/>
            <w:webHidden/>
          </w:rPr>
          <w:fldChar w:fldCharType="end"/>
        </w:r>
      </w:hyperlink>
    </w:p>
    <w:p w14:paraId="1922578A" w14:textId="25A18540"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29" w:history="1">
        <w:r w:rsidR="00E0734F" w:rsidRPr="00AF2EE9">
          <w:rPr>
            <w:rStyle w:val="Hyperlink"/>
            <w:noProof/>
          </w:rPr>
          <w:t>Use Baseline Profile Expiration</w:t>
        </w:r>
        <w:r w:rsidR="00E0734F">
          <w:rPr>
            <w:noProof/>
            <w:webHidden/>
          </w:rPr>
          <w:tab/>
        </w:r>
        <w:r w:rsidR="00E0734F">
          <w:rPr>
            <w:noProof/>
            <w:webHidden/>
          </w:rPr>
          <w:fldChar w:fldCharType="begin"/>
        </w:r>
        <w:r w:rsidR="00E0734F">
          <w:rPr>
            <w:noProof/>
            <w:webHidden/>
          </w:rPr>
          <w:instrText xml:space="preserve"> PAGEREF _Toc532855829 \h </w:instrText>
        </w:r>
        <w:r w:rsidR="00E0734F">
          <w:rPr>
            <w:noProof/>
            <w:webHidden/>
          </w:rPr>
        </w:r>
        <w:r w:rsidR="00E0734F">
          <w:rPr>
            <w:noProof/>
            <w:webHidden/>
          </w:rPr>
          <w:fldChar w:fldCharType="separate"/>
        </w:r>
        <w:r w:rsidR="00E0734F">
          <w:rPr>
            <w:noProof/>
            <w:webHidden/>
          </w:rPr>
          <w:t>112</w:t>
        </w:r>
        <w:r w:rsidR="00E0734F">
          <w:rPr>
            <w:noProof/>
            <w:webHidden/>
          </w:rPr>
          <w:fldChar w:fldCharType="end"/>
        </w:r>
      </w:hyperlink>
    </w:p>
    <w:p w14:paraId="558506DF" w14:textId="2BF02C9D"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30" w:history="1">
        <w:r w:rsidR="00E0734F" w:rsidRPr="00AF2EE9">
          <w:rPr>
            <w:rStyle w:val="Hyperlink"/>
            <w:noProof/>
          </w:rPr>
          <w:t>Shifting Tab</w:t>
        </w:r>
        <w:r w:rsidR="00E0734F">
          <w:rPr>
            <w:noProof/>
            <w:webHidden/>
          </w:rPr>
          <w:tab/>
        </w:r>
        <w:r w:rsidR="00E0734F">
          <w:rPr>
            <w:noProof/>
            <w:webHidden/>
          </w:rPr>
          <w:fldChar w:fldCharType="begin"/>
        </w:r>
        <w:r w:rsidR="00E0734F">
          <w:rPr>
            <w:noProof/>
            <w:webHidden/>
          </w:rPr>
          <w:instrText xml:space="preserve"> PAGEREF _Toc532855830 \h </w:instrText>
        </w:r>
        <w:r w:rsidR="00E0734F">
          <w:rPr>
            <w:noProof/>
            <w:webHidden/>
          </w:rPr>
        </w:r>
        <w:r w:rsidR="00E0734F">
          <w:rPr>
            <w:noProof/>
            <w:webHidden/>
          </w:rPr>
          <w:fldChar w:fldCharType="separate"/>
        </w:r>
        <w:r w:rsidR="00E0734F">
          <w:rPr>
            <w:noProof/>
            <w:webHidden/>
          </w:rPr>
          <w:t>113</w:t>
        </w:r>
        <w:r w:rsidR="00E0734F">
          <w:rPr>
            <w:noProof/>
            <w:webHidden/>
          </w:rPr>
          <w:fldChar w:fldCharType="end"/>
        </w:r>
      </w:hyperlink>
    </w:p>
    <w:p w14:paraId="6B658CA0" w14:textId="75EA5D07"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31" w:history="1">
        <w:r w:rsidR="00E0734F" w:rsidRPr="00AF2EE9">
          <w:rPr>
            <w:rStyle w:val="Hyperlink"/>
            <w:noProof/>
          </w:rPr>
          <w:t>Decimal Tab</w:t>
        </w:r>
        <w:r w:rsidR="00E0734F">
          <w:rPr>
            <w:noProof/>
            <w:webHidden/>
          </w:rPr>
          <w:tab/>
        </w:r>
        <w:r w:rsidR="00E0734F">
          <w:rPr>
            <w:noProof/>
            <w:webHidden/>
          </w:rPr>
          <w:fldChar w:fldCharType="begin"/>
        </w:r>
        <w:r w:rsidR="00E0734F">
          <w:rPr>
            <w:noProof/>
            <w:webHidden/>
          </w:rPr>
          <w:instrText xml:space="preserve"> PAGEREF _Toc532855831 \h </w:instrText>
        </w:r>
        <w:r w:rsidR="00E0734F">
          <w:rPr>
            <w:noProof/>
            <w:webHidden/>
          </w:rPr>
        </w:r>
        <w:r w:rsidR="00E0734F">
          <w:rPr>
            <w:noProof/>
            <w:webHidden/>
          </w:rPr>
          <w:fldChar w:fldCharType="separate"/>
        </w:r>
        <w:r w:rsidR="00E0734F">
          <w:rPr>
            <w:noProof/>
            <w:webHidden/>
          </w:rPr>
          <w:t>113</w:t>
        </w:r>
        <w:r w:rsidR="00E0734F">
          <w:rPr>
            <w:noProof/>
            <w:webHidden/>
          </w:rPr>
          <w:fldChar w:fldCharType="end"/>
        </w:r>
      </w:hyperlink>
    </w:p>
    <w:p w14:paraId="31D0BA61" w14:textId="5F035729"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32" w:history="1">
        <w:r w:rsidR="00E0734F" w:rsidRPr="00AF2EE9">
          <w:rPr>
            <w:rStyle w:val="Hyperlink"/>
            <w:noProof/>
          </w:rPr>
          <w:t>Hardware Tab</w:t>
        </w:r>
        <w:r w:rsidR="00E0734F">
          <w:rPr>
            <w:noProof/>
            <w:webHidden/>
          </w:rPr>
          <w:tab/>
        </w:r>
        <w:r w:rsidR="00E0734F">
          <w:rPr>
            <w:noProof/>
            <w:webHidden/>
          </w:rPr>
          <w:fldChar w:fldCharType="begin"/>
        </w:r>
        <w:r w:rsidR="00E0734F">
          <w:rPr>
            <w:noProof/>
            <w:webHidden/>
          </w:rPr>
          <w:instrText xml:space="preserve"> PAGEREF _Toc532855832 \h </w:instrText>
        </w:r>
        <w:r w:rsidR="00E0734F">
          <w:rPr>
            <w:noProof/>
            <w:webHidden/>
          </w:rPr>
        </w:r>
        <w:r w:rsidR="00E0734F">
          <w:rPr>
            <w:noProof/>
            <w:webHidden/>
          </w:rPr>
          <w:fldChar w:fldCharType="separate"/>
        </w:r>
        <w:r w:rsidR="00E0734F">
          <w:rPr>
            <w:noProof/>
            <w:webHidden/>
          </w:rPr>
          <w:t>113</w:t>
        </w:r>
        <w:r w:rsidR="00E0734F">
          <w:rPr>
            <w:noProof/>
            <w:webHidden/>
          </w:rPr>
          <w:fldChar w:fldCharType="end"/>
        </w:r>
      </w:hyperlink>
    </w:p>
    <w:p w14:paraId="2F8AF694" w14:textId="1DBF315F"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33" w:history="1">
        <w:r w:rsidR="00E0734F" w:rsidRPr="00AF2EE9">
          <w:rPr>
            <w:rStyle w:val="Hyperlink"/>
            <w:noProof/>
          </w:rPr>
          <w:t>Message Config Tab</w:t>
        </w:r>
        <w:r w:rsidR="00E0734F">
          <w:rPr>
            <w:noProof/>
            <w:webHidden/>
          </w:rPr>
          <w:tab/>
        </w:r>
        <w:r w:rsidR="00E0734F">
          <w:rPr>
            <w:noProof/>
            <w:webHidden/>
          </w:rPr>
          <w:fldChar w:fldCharType="begin"/>
        </w:r>
        <w:r w:rsidR="00E0734F">
          <w:rPr>
            <w:noProof/>
            <w:webHidden/>
          </w:rPr>
          <w:instrText xml:space="preserve"> PAGEREF _Toc532855833 \h </w:instrText>
        </w:r>
        <w:r w:rsidR="00E0734F">
          <w:rPr>
            <w:noProof/>
            <w:webHidden/>
          </w:rPr>
        </w:r>
        <w:r w:rsidR="00E0734F">
          <w:rPr>
            <w:noProof/>
            <w:webHidden/>
          </w:rPr>
          <w:fldChar w:fldCharType="separate"/>
        </w:r>
        <w:r w:rsidR="00E0734F">
          <w:rPr>
            <w:noProof/>
            <w:webHidden/>
          </w:rPr>
          <w:t>113</w:t>
        </w:r>
        <w:r w:rsidR="00E0734F">
          <w:rPr>
            <w:noProof/>
            <w:webHidden/>
          </w:rPr>
          <w:fldChar w:fldCharType="end"/>
        </w:r>
      </w:hyperlink>
    </w:p>
    <w:p w14:paraId="01224F5B" w14:textId="2040B1C5" w:rsidR="00E0734F" w:rsidRDefault="00245341">
      <w:pPr>
        <w:pStyle w:val="TOC2"/>
        <w:tabs>
          <w:tab w:val="right" w:leader="dot" w:pos="8900"/>
        </w:tabs>
        <w:rPr>
          <w:rFonts w:asciiTheme="minorHAnsi" w:eastAsiaTheme="minorEastAsia" w:hAnsiTheme="minorHAnsi" w:cstheme="minorBidi"/>
          <w:smallCaps w:val="0"/>
          <w:noProof/>
          <w:sz w:val="22"/>
          <w:szCs w:val="22"/>
        </w:rPr>
      </w:pPr>
      <w:hyperlink w:anchor="_Toc532855834" w:history="1">
        <w:r w:rsidR="00E0734F" w:rsidRPr="00AF2EE9">
          <w:rPr>
            <w:rStyle w:val="Hyperlink"/>
            <w:noProof/>
          </w:rPr>
          <w:t>Password Control – Multi User</w:t>
        </w:r>
        <w:r w:rsidR="00E0734F">
          <w:rPr>
            <w:noProof/>
            <w:webHidden/>
          </w:rPr>
          <w:tab/>
        </w:r>
        <w:r w:rsidR="00E0734F">
          <w:rPr>
            <w:noProof/>
            <w:webHidden/>
          </w:rPr>
          <w:fldChar w:fldCharType="begin"/>
        </w:r>
        <w:r w:rsidR="00E0734F">
          <w:rPr>
            <w:noProof/>
            <w:webHidden/>
          </w:rPr>
          <w:instrText xml:space="preserve"> PAGEREF _Toc532855834 \h </w:instrText>
        </w:r>
        <w:r w:rsidR="00E0734F">
          <w:rPr>
            <w:noProof/>
            <w:webHidden/>
          </w:rPr>
        </w:r>
        <w:r w:rsidR="00E0734F">
          <w:rPr>
            <w:noProof/>
            <w:webHidden/>
          </w:rPr>
          <w:fldChar w:fldCharType="separate"/>
        </w:r>
        <w:r w:rsidR="00E0734F">
          <w:rPr>
            <w:noProof/>
            <w:webHidden/>
          </w:rPr>
          <w:t>114</w:t>
        </w:r>
        <w:r w:rsidR="00E0734F">
          <w:rPr>
            <w:noProof/>
            <w:webHidden/>
          </w:rPr>
          <w:fldChar w:fldCharType="end"/>
        </w:r>
      </w:hyperlink>
    </w:p>
    <w:p w14:paraId="1C4B0365" w14:textId="6A2E6564"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35" w:history="1">
        <w:r w:rsidR="00E0734F" w:rsidRPr="00AF2EE9">
          <w:rPr>
            <w:rStyle w:val="Hyperlink"/>
            <w:noProof/>
          </w:rPr>
          <w:t>Access to the Password Control Tab</w:t>
        </w:r>
        <w:r w:rsidR="00E0734F">
          <w:rPr>
            <w:noProof/>
            <w:webHidden/>
          </w:rPr>
          <w:tab/>
        </w:r>
        <w:r w:rsidR="00E0734F">
          <w:rPr>
            <w:noProof/>
            <w:webHidden/>
          </w:rPr>
          <w:fldChar w:fldCharType="begin"/>
        </w:r>
        <w:r w:rsidR="00E0734F">
          <w:rPr>
            <w:noProof/>
            <w:webHidden/>
          </w:rPr>
          <w:instrText xml:space="preserve"> PAGEREF _Toc532855835 \h </w:instrText>
        </w:r>
        <w:r w:rsidR="00E0734F">
          <w:rPr>
            <w:noProof/>
            <w:webHidden/>
          </w:rPr>
        </w:r>
        <w:r w:rsidR="00E0734F">
          <w:rPr>
            <w:noProof/>
            <w:webHidden/>
          </w:rPr>
          <w:fldChar w:fldCharType="separate"/>
        </w:r>
        <w:r w:rsidR="00E0734F">
          <w:rPr>
            <w:noProof/>
            <w:webHidden/>
          </w:rPr>
          <w:t>114</w:t>
        </w:r>
        <w:r w:rsidR="00E0734F">
          <w:rPr>
            <w:noProof/>
            <w:webHidden/>
          </w:rPr>
          <w:fldChar w:fldCharType="end"/>
        </w:r>
      </w:hyperlink>
    </w:p>
    <w:p w14:paraId="04CDE90D" w14:textId="32596D6F"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36" w:history="1">
        <w:r w:rsidR="00E0734F" w:rsidRPr="00AF2EE9">
          <w:rPr>
            <w:rStyle w:val="Hyperlink"/>
            <w:noProof/>
          </w:rPr>
          <w:t>Multi User Control</w:t>
        </w:r>
        <w:r w:rsidR="00E0734F">
          <w:rPr>
            <w:noProof/>
            <w:webHidden/>
          </w:rPr>
          <w:tab/>
        </w:r>
        <w:r w:rsidR="00E0734F">
          <w:rPr>
            <w:noProof/>
            <w:webHidden/>
          </w:rPr>
          <w:fldChar w:fldCharType="begin"/>
        </w:r>
        <w:r w:rsidR="00E0734F">
          <w:rPr>
            <w:noProof/>
            <w:webHidden/>
          </w:rPr>
          <w:instrText xml:space="preserve"> PAGEREF _Toc532855836 \h </w:instrText>
        </w:r>
        <w:r w:rsidR="00E0734F">
          <w:rPr>
            <w:noProof/>
            <w:webHidden/>
          </w:rPr>
        </w:r>
        <w:r w:rsidR="00E0734F">
          <w:rPr>
            <w:noProof/>
            <w:webHidden/>
          </w:rPr>
          <w:fldChar w:fldCharType="separate"/>
        </w:r>
        <w:r w:rsidR="00E0734F">
          <w:rPr>
            <w:noProof/>
            <w:webHidden/>
          </w:rPr>
          <w:t>115</w:t>
        </w:r>
        <w:r w:rsidR="00E0734F">
          <w:rPr>
            <w:noProof/>
            <w:webHidden/>
          </w:rPr>
          <w:fldChar w:fldCharType="end"/>
        </w:r>
      </w:hyperlink>
    </w:p>
    <w:p w14:paraId="6A724EE8" w14:textId="6B3EE1EF"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37" w:history="1">
        <w:r w:rsidR="00E0734F" w:rsidRPr="00AF2EE9">
          <w:rPr>
            <w:rStyle w:val="Hyperlink"/>
            <w:noProof/>
          </w:rPr>
          <w:t>Password Control Tab</w:t>
        </w:r>
        <w:r w:rsidR="00E0734F">
          <w:rPr>
            <w:noProof/>
            <w:webHidden/>
          </w:rPr>
          <w:tab/>
        </w:r>
        <w:r w:rsidR="00E0734F">
          <w:rPr>
            <w:noProof/>
            <w:webHidden/>
          </w:rPr>
          <w:fldChar w:fldCharType="begin"/>
        </w:r>
        <w:r w:rsidR="00E0734F">
          <w:rPr>
            <w:noProof/>
            <w:webHidden/>
          </w:rPr>
          <w:instrText xml:space="preserve"> PAGEREF _Toc532855837 \h </w:instrText>
        </w:r>
        <w:r w:rsidR="00E0734F">
          <w:rPr>
            <w:noProof/>
            <w:webHidden/>
          </w:rPr>
        </w:r>
        <w:r w:rsidR="00E0734F">
          <w:rPr>
            <w:noProof/>
            <w:webHidden/>
          </w:rPr>
          <w:fldChar w:fldCharType="separate"/>
        </w:r>
        <w:r w:rsidR="00E0734F">
          <w:rPr>
            <w:noProof/>
            <w:webHidden/>
          </w:rPr>
          <w:t>116</w:t>
        </w:r>
        <w:r w:rsidR="00E0734F">
          <w:rPr>
            <w:noProof/>
            <w:webHidden/>
          </w:rPr>
          <w:fldChar w:fldCharType="end"/>
        </w:r>
      </w:hyperlink>
    </w:p>
    <w:p w14:paraId="3E49FECC" w14:textId="6745B666"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38" w:history="1">
        <w:r w:rsidR="00E0734F" w:rsidRPr="00AF2EE9">
          <w:rPr>
            <w:rStyle w:val="Hyperlink"/>
            <w:noProof/>
          </w:rPr>
          <w:t>User Type Area</w:t>
        </w:r>
        <w:r w:rsidR="00E0734F">
          <w:rPr>
            <w:noProof/>
            <w:webHidden/>
          </w:rPr>
          <w:tab/>
        </w:r>
        <w:r w:rsidR="00E0734F">
          <w:rPr>
            <w:noProof/>
            <w:webHidden/>
          </w:rPr>
          <w:fldChar w:fldCharType="begin"/>
        </w:r>
        <w:r w:rsidR="00E0734F">
          <w:rPr>
            <w:noProof/>
            <w:webHidden/>
          </w:rPr>
          <w:instrText xml:space="preserve"> PAGEREF _Toc532855838 \h </w:instrText>
        </w:r>
        <w:r w:rsidR="00E0734F">
          <w:rPr>
            <w:noProof/>
            <w:webHidden/>
          </w:rPr>
        </w:r>
        <w:r w:rsidR="00E0734F">
          <w:rPr>
            <w:noProof/>
            <w:webHidden/>
          </w:rPr>
          <w:fldChar w:fldCharType="separate"/>
        </w:r>
        <w:r w:rsidR="00E0734F">
          <w:rPr>
            <w:noProof/>
            <w:webHidden/>
          </w:rPr>
          <w:t>118</w:t>
        </w:r>
        <w:r w:rsidR="00E0734F">
          <w:rPr>
            <w:noProof/>
            <w:webHidden/>
          </w:rPr>
          <w:fldChar w:fldCharType="end"/>
        </w:r>
      </w:hyperlink>
    </w:p>
    <w:p w14:paraId="37C0B878" w14:textId="5088159E"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39" w:history="1">
        <w:r w:rsidR="00E0734F" w:rsidRPr="00AF2EE9">
          <w:rPr>
            <w:rStyle w:val="Hyperlink"/>
            <w:noProof/>
          </w:rPr>
          <w:t>Password Area</w:t>
        </w:r>
        <w:r w:rsidR="00E0734F">
          <w:rPr>
            <w:noProof/>
            <w:webHidden/>
          </w:rPr>
          <w:tab/>
        </w:r>
        <w:r w:rsidR="00E0734F">
          <w:rPr>
            <w:noProof/>
            <w:webHidden/>
          </w:rPr>
          <w:fldChar w:fldCharType="begin"/>
        </w:r>
        <w:r w:rsidR="00E0734F">
          <w:rPr>
            <w:noProof/>
            <w:webHidden/>
          </w:rPr>
          <w:instrText xml:space="preserve"> PAGEREF _Toc532855839 \h </w:instrText>
        </w:r>
        <w:r w:rsidR="00E0734F">
          <w:rPr>
            <w:noProof/>
            <w:webHidden/>
          </w:rPr>
        </w:r>
        <w:r w:rsidR="00E0734F">
          <w:rPr>
            <w:noProof/>
            <w:webHidden/>
          </w:rPr>
          <w:fldChar w:fldCharType="separate"/>
        </w:r>
        <w:r w:rsidR="00E0734F">
          <w:rPr>
            <w:noProof/>
            <w:webHidden/>
          </w:rPr>
          <w:t>119</w:t>
        </w:r>
        <w:r w:rsidR="00E0734F">
          <w:rPr>
            <w:noProof/>
            <w:webHidden/>
          </w:rPr>
          <w:fldChar w:fldCharType="end"/>
        </w:r>
      </w:hyperlink>
    </w:p>
    <w:p w14:paraId="77719DB2" w14:textId="7ABAD920"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40" w:history="1">
        <w:r w:rsidR="00E0734F" w:rsidRPr="00AF2EE9">
          <w:rPr>
            <w:rStyle w:val="Hyperlink"/>
            <w:noProof/>
          </w:rPr>
          <w:t>Password Timer Area</w:t>
        </w:r>
        <w:r w:rsidR="00E0734F">
          <w:rPr>
            <w:noProof/>
            <w:webHidden/>
          </w:rPr>
          <w:tab/>
        </w:r>
        <w:r w:rsidR="00E0734F">
          <w:rPr>
            <w:noProof/>
            <w:webHidden/>
          </w:rPr>
          <w:fldChar w:fldCharType="begin"/>
        </w:r>
        <w:r w:rsidR="00E0734F">
          <w:rPr>
            <w:noProof/>
            <w:webHidden/>
          </w:rPr>
          <w:instrText xml:space="preserve"> PAGEREF _Toc532855840 \h </w:instrText>
        </w:r>
        <w:r w:rsidR="00E0734F">
          <w:rPr>
            <w:noProof/>
            <w:webHidden/>
          </w:rPr>
        </w:r>
        <w:r w:rsidR="00E0734F">
          <w:rPr>
            <w:noProof/>
            <w:webHidden/>
          </w:rPr>
          <w:fldChar w:fldCharType="separate"/>
        </w:r>
        <w:r w:rsidR="00E0734F">
          <w:rPr>
            <w:noProof/>
            <w:webHidden/>
          </w:rPr>
          <w:t>119</w:t>
        </w:r>
        <w:r w:rsidR="00E0734F">
          <w:rPr>
            <w:noProof/>
            <w:webHidden/>
          </w:rPr>
          <w:fldChar w:fldCharType="end"/>
        </w:r>
      </w:hyperlink>
    </w:p>
    <w:p w14:paraId="5CBBA827" w14:textId="5D7744B6"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41" w:history="1">
        <w:r w:rsidR="00E0734F" w:rsidRPr="00AF2EE9">
          <w:rPr>
            <w:rStyle w:val="Hyperlink"/>
            <w:noProof/>
          </w:rPr>
          <w:t>Main Screen With Password Control</w:t>
        </w:r>
        <w:r w:rsidR="00E0734F">
          <w:rPr>
            <w:noProof/>
            <w:webHidden/>
          </w:rPr>
          <w:tab/>
        </w:r>
        <w:r w:rsidR="00E0734F">
          <w:rPr>
            <w:noProof/>
            <w:webHidden/>
          </w:rPr>
          <w:fldChar w:fldCharType="begin"/>
        </w:r>
        <w:r w:rsidR="00E0734F">
          <w:rPr>
            <w:noProof/>
            <w:webHidden/>
          </w:rPr>
          <w:instrText xml:space="preserve"> PAGEREF _Toc532855841 \h </w:instrText>
        </w:r>
        <w:r w:rsidR="00E0734F">
          <w:rPr>
            <w:noProof/>
            <w:webHidden/>
          </w:rPr>
        </w:r>
        <w:r w:rsidR="00E0734F">
          <w:rPr>
            <w:noProof/>
            <w:webHidden/>
          </w:rPr>
          <w:fldChar w:fldCharType="separate"/>
        </w:r>
        <w:r w:rsidR="00E0734F">
          <w:rPr>
            <w:noProof/>
            <w:webHidden/>
          </w:rPr>
          <w:t>120</w:t>
        </w:r>
        <w:r w:rsidR="00E0734F">
          <w:rPr>
            <w:noProof/>
            <w:webHidden/>
          </w:rPr>
          <w:fldChar w:fldCharType="end"/>
        </w:r>
      </w:hyperlink>
    </w:p>
    <w:p w14:paraId="262ECEFD" w14:textId="5131A869" w:rsidR="00E0734F" w:rsidRDefault="00245341">
      <w:pPr>
        <w:pStyle w:val="TOC3"/>
        <w:tabs>
          <w:tab w:val="right" w:leader="dot" w:pos="8900"/>
        </w:tabs>
        <w:rPr>
          <w:rFonts w:asciiTheme="minorHAnsi" w:eastAsiaTheme="minorEastAsia" w:hAnsiTheme="minorHAnsi" w:cstheme="minorBidi"/>
          <w:smallCaps w:val="0"/>
          <w:noProof/>
          <w:sz w:val="22"/>
          <w:szCs w:val="22"/>
        </w:rPr>
      </w:pPr>
      <w:hyperlink w:anchor="_Toc532855842" w:history="1">
        <w:r w:rsidR="00E0734F" w:rsidRPr="00AF2EE9">
          <w:rPr>
            <w:rStyle w:val="Hyperlink"/>
            <w:noProof/>
          </w:rPr>
          <w:t>Main Screen Log In</w:t>
        </w:r>
        <w:r w:rsidR="00E0734F">
          <w:rPr>
            <w:noProof/>
            <w:webHidden/>
          </w:rPr>
          <w:tab/>
        </w:r>
        <w:r w:rsidR="00E0734F">
          <w:rPr>
            <w:noProof/>
            <w:webHidden/>
          </w:rPr>
          <w:fldChar w:fldCharType="begin"/>
        </w:r>
        <w:r w:rsidR="00E0734F">
          <w:rPr>
            <w:noProof/>
            <w:webHidden/>
          </w:rPr>
          <w:instrText xml:space="preserve"> PAGEREF _Toc532855842 \h </w:instrText>
        </w:r>
        <w:r w:rsidR="00E0734F">
          <w:rPr>
            <w:noProof/>
            <w:webHidden/>
          </w:rPr>
        </w:r>
        <w:r w:rsidR="00E0734F">
          <w:rPr>
            <w:noProof/>
            <w:webHidden/>
          </w:rPr>
          <w:fldChar w:fldCharType="separate"/>
        </w:r>
        <w:r w:rsidR="00E0734F">
          <w:rPr>
            <w:noProof/>
            <w:webHidden/>
          </w:rPr>
          <w:t>121</w:t>
        </w:r>
        <w:r w:rsidR="00E0734F">
          <w:rPr>
            <w:noProof/>
            <w:webHidden/>
          </w:rPr>
          <w:fldChar w:fldCharType="end"/>
        </w:r>
      </w:hyperlink>
    </w:p>
    <w:p w14:paraId="6CC78C2F" w14:textId="082158B1" w:rsidR="00E0734F" w:rsidRDefault="00245341">
      <w:pPr>
        <w:pStyle w:val="TOC1"/>
        <w:tabs>
          <w:tab w:val="right" w:leader="dot" w:pos="8900"/>
        </w:tabs>
        <w:rPr>
          <w:rFonts w:asciiTheme="minorHAnsi" w:eastAsiaTheme="minorEastAsia" w:hAnsiTheme="minorHAnsi" w:cstheme="minorBidi"/>
          <w:b w:val="0"/>
          <w:caps w:val="0"/>
          <w:noProof/>
          <w:sz w:val="22"/>
          <w:szCs w:val="22"/>
        </w:rPr>
      </w:pPr>
      <w:hyperlink w:anchor="_Toc532855843" w:history="1">
        <w:r w:rsidR="00E0734F" w:rsidRPr="00AF2EE9">
          <w:rPr>
            <w:rStyle w:val="Hyperlink"/>
            <w:noProof/>
          </w:rPr>
          <w:t>Contact Us</w:t>
        </w:r>
        <w:r w:rsidR="00E0734F">
          <w:rPr>
            <w:noProof/>
            <w:webHidden/>
          </w:rPr>
          <w:tab/>
        </w:r>
        <w:r w:rsidR="00E0734F">
          <w:rPr>
            <w:noProof/>
            <w:webHidden/>
          </w:rPr>
          <w:fldChar w:fldCharType="begin"/>
        </w:r>
        <w:r w:rsidR="00E0734F">
          <w:rPr>
            <w:noProof/>
            <w:webHidden/>
          </w:rPr>
          <w:instrText xml:space="preserve"> PAGEREF _Toc532855843 \h </w:instrText>
        </w:r>
        <w:r w:rsidR="00E0734F">
          <w:rPr>
            <w:noProof/>
            <w:webHidden/>
          </w:rPr>
        </w:r>
        <w:r w:rsidR="00E0734F">
          <w:rPr>
            <w:noProof/>
            <w:webHidden/>
          </w:rPr>
          <w:fldChar w:fldCharType="separate"/>
        </w:r>
        <w:r w:rsidR="00E0734F">
          <w:rPr>
            <w:noProof/>
            <w:webHidden/>
          </w:rPr>
          <w:t>123</w:t>
        </w:r>
        <w:r w:rsidR="00E0734F">
          <w:rPr>
            <w:noProof/>
            <w:webHidden/>
          </w:rPr>
          <w:fldChar w:fldCharType="end"/>
        </w:r>
      </w:hyperlink>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3"/>
          <w:headerReference w:type="default" r:id="rId14"/>
          <w:footerReference w:type="default" r:id="rId15"/>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9" w:name="_Toc329852085"/>
      <w:bookmarkStart w:id="10" w:name="_Toc331173654"/>
      <w:bookmarkStart w:id="11" w:name="_Toc332208761"/>
      <w:bookmarkStart w:id="12" w:name="_Toc332274008"/>
      <w:bookmarkStart w:id="13" w:name="_Toc367109129"/>
      <w:bookmarkStart w:id="14" w:name="_Toc394486328"/>
      <w:bookmarkStart w:id="15" w:name="_Toc394583534"/>
      <w:bookmarkStart w:id="16" w:name="_Toc468171250"/>
      <w:bookmarkStart w:id="17" w:name="_Toc468549166"/>
      <w:bookmarkStart w:id="18" w:name="_Toc468552684"/>
      <w:bookmarkStart w:id="19" w:name="_Toc329784590"/>
      <w:bookmarkStart w:id="20" w:name="_Toc84240637"/>
      <w:bookmarkStart w:id="21"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9"/>
      <w:bookmarkEnd w:id="10"/>
      <w:bookmarkEnd w:id="11"/>
      <w:bookmarkEnd w:id="12"/>
      <w:bookmarkEnd w:id="13"/>
      <w:bookmarkEnd w:id="14"/>
      <w:bookmarkEnd w:id="15"/>
      <w:bookmarkEnd w:id="16"/>
      <w:bookmarkEnd w:id="17"/>
      <w:bookmarkEnd w:id="18"/>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2" w:name="_Toc468549167"/>
      <w:bookmarkStart w:id="23"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22"/>
      <w:bookmarkEnd w:id="23"/>
    </w:p>
    <w:p w14:paraId="1E1E0042" w14:textId="77777777" w:rsidR="00B56108" w:rsidRPr="00B56108" w:rsidRDefault="00B56108" w:rsidP="00B56108"/>
    <w:p w14:paraId="44EBCB7E" w14:textId="77777777" w:rsidR="00AA7CB2"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hyperlink w:anchor="_Toc491413990" w:history="1">
        <w:r w:rsidR="00AA7CB2" w:rsidRPr="007D4653">
          <w:rPr>
            <w:rStyle w:val="Hyperlink"/>
            <w:rFonts w:cs="Arial"/>
            <w:bCs/>
            <w:iCs/>
            <w:noProof/>
          </w:rPr>
          <w:t>The Hardware</w:t>
        </w:r>
        <w:r w:rsidR="00AA7CB2">
          <w:rPr>
            <w:noProof/>
            <w:webHidden/>
          </w:rPr>
          <w:tab/>
        </w:r>
        <w:r w:rsidR="00AA7CB2">
          <w:rPr>
            <w:noProof/>
            <w:webHidden/>
          </w:rPr>
          <w:fldChar w:fldCharType="begin"/>
        </w:r>
        <w:r w:rsidR="00AA7CB2">
          <w:rPr>
            <w:noProof/>
            <w:webHidden/>
          </w:rPr>
          <w:instrText xml:space="preserve"> PAGEREF _Toc491413990 \h </w:instrText>
        </w:r>
        <w:r w:rsidR="00AA7CB2">
          <w:rPr>
            <w:noProof/>
            <w:webHidden/>
          </w:rPr>
        </w:r>
        <w:r w:rsidR="00AA7CB2">
          <w:rPr>
            <w:noProof/>
            <w:webHidden/>
          </w:rPr>
          <w:fldChar w:fldCharType="separate"/>
        </w:r>
        <w:r w:rsidR="00AA7CB2">
          <w:rPr>
            <w:noProof/>
            <w:webHidden/>
          </w:rPr>
          <w:t>3</w:t>
        </w:r>
        <w:r w:rsidR="00AA7CB2">
          <w:rPr>
            <w:noProof/>
            <w:webHidden/>
          </w:rPr>
          <w:fldChar w:fldCharType="end"/>
        </w:r>
      </w:hyperlink>
    </w:p>
    <w:p w14:paraId="24EA8AA6"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1" w:history="1">
        <w:r w:rsidR="00AA7CB2" w:rsidRPr="007D4653">
          <w:rPr>
            <w:rStyle w:val="Hyperlink"/>
            <w:noProof/>
          </w:rPr>
          <w:t>Dual Lane Systems</w:t>
        </w:r>
        <w:r w:rsidR="00AA7CB2">
          <w:rPr>
            <w:noProof/>
            <w:webHidden/>
          </w:rPr>
          <w:tab/>
        </w:r>
        <w:r w:rsidR="00AA7CB2">
          <w:rPr>
            <w:noProof/>
            <w:webHidden/>
          </w:rPr>
          <w:fldChar w:fldCharType="begin"/>
        </w:r>
        <w:r w:rsidR="00AA7CB2">
          <w:rPr>
            <w:noProof/>
            <w:webHidden/>
          </w:rPr>
          <w:instrText xml:space="preserve"> PAGEREF _Toc491413991 \h </w:instrText>
        </w:r>
        <w:r w:rsidR="00AA7CB2">
          <w:rPr>
            <w:noProof/>
            <w:webHidden/>
          </w:rPr>
        </w:r>
        <w:r w:rsidR="00AA7CB2">
          <w:rPr>
            <w:noProof/>
            <w:webHidden/>
          </w:rPr>
          <w:fldChar w:fldCharType="separate"/>
        </w:r>
        <w:r w:rsidR="00AA7CB2">
          <w:rPr>
            <w:noProof/>
            <w:webHidden/>
          </w:rPr>
          <w:t>6</w:t>
        </w:r>
        <w:r w:rsidR="00AA7CB2">
          <w:rPr>
            <w:noProof/>
            <w:webHidden/>
          </w:rPr>
          <w:fldChar w:fldCharType="end"/>
        </w:r>
      </w:hyperlink>
    </w:p>
    <w:p w14:paraId="54D5CF08"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2" w:history="1">
        <w:r w:rsidR="00AA7CB2" w:rsidRPr="007D4653">
          <w:rPr>
            <w:rStyle w:val="Hyperlink"/>
            <w:noProof/>
          </w:rPr>
          <w:t>Install the Software</w:t>
        </w:r>
        <w:r w:rsidR="00AA7CB2">
          <w:rPr>
            <w:noProof/>
            <w:webHidden/>
          </w:rPr>
          <w:tab/>
        </w:r>
        <w:r w:rsidR="00AA7CB2">
          <w:rPr>
            <w:noProof/>
            <w:webHidden/>
          </w:rPr>
          <w:fldChar w:fldCharType="begin"/>
        </w:r>
        <w:r w:rsidR="00AA7CB2">
          <w:rPr>
            <w:noProof/>
            <w:webHidden/>
          </w:rPr>
          <w:instrText xml:space="preserve"> PAGEREF _Toc491413992 \h </w:instrText>
        </w:r>
        <w:r w:rsidR="00AA7CB2">
          <w:rPr>
            <w:noProof/>
            <w:webHidden/>
          </w:rPr>
        </w:r>
        <w:r w:rsidR="00AA7CB2">
          <w:rPr>
            <w:noProof/>
            <w:webHidden/>
          </w:rPr>
          <w:fldChar w:fldCharType="separate"/>
        </w:r>
        <w:r w:rsidR="00AA7CB2">
          <w:rPr>
            <w:noProof/>
            <w:webHidden/>
          </w:rPr>
          <w:t>7</w:t>
        </w:r>
        <w:r w:rsidR="00AA7CB2">
          <w:rPr>
            <w:noProof/>
            <w:webHidden/>
          </w:rPr>
          <w:fldChar w:fldCharType="end"/>
        </w:r>
      </w:hyperlink>
    </w:p>
    <w:p w14:paraId="29743FBF"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3" w:history="1">
        <w:r w:rsidR="00AA7CB2" w:rsidRPr="007D4653">
          <w:rPr>
            <w:rStyle w:val="Hyperlink"/>
            <w:noProof/>
          </w:rPr>
          <w:t>The Main Screen</w:t>
        </w:r>
        <w:r w:rsidR="00AA7CB2">
          <w:rPr>
            <w:noProof/>
            <w:webHidden/>
          </w:rPr>
          <w:tab/>
        </w:r>
        <w:r w:rsidR="00AA7CB2">
          <w:rPr>
            <w:noProof/>
            <w:webHidden/>
          </w:rPr>
          <w:fldChar w:fldCharType="begin"/>
        </w:r>
        <w:r w:rsidR="00AA7CB2">
          <w:rPr>
            <w:noProof/>
            <w:webHidden/>
          </w:rPr>
          <w:instrText xml:space="preserve"> PAGEREF _Toc491413993 \h </w:instrText>
        </w:r>
        <w:r w:rsidR="00AA7CB2">
          <w:rPr>
            <w:noProof/>
            <w:webHidden/>
          </w:rPr>
        </w:r>
        <w:r w:rsidR="00AA7CB2">
          <w:rPr>
            <w:noProof/>
            <w:webHidden/>
          </w:rPr>
          <w:fldChar w:fldCharType="separate"/>
        </w:r>
        <w:r w:rsidR="00AA7CB2">
          <w:rPr>
            <w:noProof/>
            <w:webHidden/>
          </w:rPr>
          <w:t>10</w:t>
        </w:r>
        <w:r w:rsidR="00AA7CB2">
          <w:rPr>
            <w:noProof/>
            <w:webHidden/>
          </w:rPr>
          <w:fldChar w:fldCharType="end"/>
        </w:r>
      </w:hyperlink>
    </w:p>
    <w:p w14:paraId="6BBE540E"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4" w:history="1">
        <w:r w:rsidR="00AA7CB2" w:rsidRPr="007D4653">
          <w:rPr>
            <w:rStyle w:val="Hyperlink"/>
            <w:noProof/>
          </w:rPr>
          <w:t>Global Preferences</w:t>
        </w:r>
        <w:r w:rsidR="00AA7CB2">
          <w:rPr>
            <w:noProof/>
            <w:webHidden/>
          </w:rPr>
          <w:tab/>
        </w:r>
        <w:r w:rsidR="00AA7CB2">
          <w:rPr>
            <w:noProof/>
            <w:webHidden/>
          </w:rPr>
          <w:fldChar w:fldCharType="begin"/>
        </w:r>
        <w:r w:rsidR="00AA7CB2">
          <w:rPr>
            <w:noProof/>
            <w:webHidden/>
          </w:rPr>
          <w:instrText xml:space="preserve"> PAGEREF _Toc491413994 \h </w:instrText>
        </w:r>
        <w:r w:rsidR="00AA7CB2">
          <w:rPr>
            <w:noProof/>
            <w:webHidden/>
          </w:rPr>
        </w:r>
        <w:r w:rsidR="00AA7CB2">
          <w:rPr>
            <w:noProof/>
            <w:webHidden/>
          </w:rPr>
          <w:fldChar w:fldCharType="separate"/>
        </w:r>
        <w:r w:rsidR="00AA7CB2">
          <w:rPr>
            <w:noProof/>
            <w:webHidden/>
          </w:rPr>
          <w:t>11</w:t>
        </w:r>
        <w:r w:rsidR="00AA7CB2">
          <w:rPr>
            <w:noProof/>
            <w:webHidden/>
          </w:rPr>
          <w:fldChar w:fldCharType="end"/>
        </w:r>
      </w:hyperlink>
    </w:p>
    <w:p w14:paraId="7FAB9CD6"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5" w:history="1">
        <w:r w:rsidR="00AA7CB2" w:rsidRPr="007D4653">
          <w:rPr>
            <w:rStyle w:val="Hyperlink"/>
            <w:noProof/>
          </w:rPr>
          <w:t>Define/Edit Process Window</w:t>
        </w:r>
        <w:r w:rsidR="00AA7CB2">
          <w:rPr>
            <w:noProof/>
            <w:webHidden/>
          </w:rPr>
          <w:tab/>
        </w:r>
        <w:r w:rsidR="00AA7CB2">
          <w:rPr>
            <w:noProof/>
            <w:webHidden/>
          </w:rPr>
          <w:fldChar w:fldCharType="begin"/>
        </w:r>
        <w:r w:rsidR="00AA7CB2">
          <w:rPr>
            <w:noProof/>
            <w:webHidden/>
          </w:rPr>
          <w:instrText xml:space="preserve"> PAGEREF _Toc491413995 \h </w:instrText>
        </w:r>
        <w:r w:rsidR="00AA7CB2">
          <w:rPr>
            <w:noProof/>
            <w:webHidden/>
          </w:rPr>
        </w:r>
        <w:r w:rsidR="00AA7CB2">
          <w:rPr>
            <w:noProof/>
            <w:webHidden/>
          </w:rPr>
          <w:fldChar w:fldCharType="separate"/>
        </w:r>
        <w:r w:rsidR="00AA7CB2">
          <w:rPr>
            <w:noProof/>
            <w:webHidden/>
          </w:rPr>
          <w:t>17</w:t>
        </w:r>
        <w:r w:rsidR="00AA7CB2">
          <w:rPr>
            <w:noProof/>
            <w:webHidden/>
          </w:rPr>
          <w:fldChar w:fldCharType="end"/>
        </w:r>
      </w:hyperlink>
    </w:p>
    <w:p w14:paraId="75ACB267"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6" w:history="1">
        <w:r w:rsidR="00AA7CB2" w:rsidRPr="007D4653">
          <w:rPr>
            <w:rStyle w:val="Hyperlink"/>
            <w:noProof/>
          </w:rPr>
          <w:t>Hardware Status Screen</w:t>
        </w:r>
        <w:r w:rsidR="00AA7CB2">
          <w:rPr>
            <w:noProof/>
            <w:webHidden/>
          </w:rPr>
          <w:tab/>
        </w:r>
        <w:r w:rsidR="00AA7CB2">
          <w:rPr>
            <w:noProof/>
            <w:webHidden/>
          </w:rPr>
          <w:fldChar w:fldCharType="begin"/>
        </w:r>
        <w:r w:rsidR="00AA7CB2">
          <w:rPr>
            <w:noProof/>
            <w:webHidden/>
          </w:rPr>
          <w:instrText xml:space="preserve"> PAGEREF _Toc491413996 \h </w:instrText>
        </w:r>
        <w:r w:rsidR="00AA7CB2">
          <w:rPr>
            <w:noProof/>
            <w:webHidden/>
          </w:rPr>
        </w:r>
        <w:r w:rsidR="00AA7CB2">
          <w:rPr>
            <w:noProof/>
            <w:webHidden/>
          </w:rPr>
          <w:fldChar w:fldCharType="separate"/>
        </w:r>
        <w:r w:rsidR="00AA7CB2">
          <w:rPr>
            <w:noProof/>
            <w:webHidden/>
          </w:rPr>
          <w:t>24</w:t>
        </w:r>
        <w:r w:rsidR="00AA7CB2">
          <w:rPr>
            <w:noProof/>
            <w:webHidden/>
          </w:rPr>
          <w:fldChar w:fldCharType="end"/>
        </w:r>
      </w:hyperlink>
    </w:p>
    <w:p w14:paraId="7D451293"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7" w:history="1">
        <w:r w:rsidR="00AA7CB2" w:rsidRPr="007D4653">
          <w:rPr>
            <w:rStyle w:val="Hyperlink"/>
            <w:noProof/>
          </w:rPr>
          <w:t>Run a Profile</w:t>
        </w:r>
        <w:r w:rsidR="00AA7CB2">
          <w:rPr>
            <w:noProof/>
            <w:webHidden/>
          </w:rPr>
          <w:tab/>
        </w:r>
        <w:r w:rsidR="00AA7CB2">
          <w:rPr>
            <w:noProof/>
            <w:webHidden/>
          </w:rPr>
          <w:fldChar w:fldCharType="begin"/>
        </w:r>
        <w:r w:rsidR="00AA7CB2">
          <w:rPr>
            <w:noProof/>
            <w:webHidden/>
          </w:rPr>
          <w:instrText xml:space="preserve"> PAGEREF _Toc491413997 \h </w:instrText>
        </w:r>
        <w:r w:rsidR="00AA7CB2">
          <w:rPr>
            <w:noProof/>
            <w:webHidden/>
          </w:rPr>
        </w:r>
        <w:r w:rsidR="00AA7CB2">
          <w:rPr>
            <w:noProof/>
            <w:webHidden/>
          </w:rPr>
          <w:fldChar w:fldCharType="separate"/>
        </w:r>
        <w:r w:rsidR="00AA7CB2">
          <w:rPr>
            <w:noProof/>
            <w:webHidden/>
          </w:rPr>
          <w:t>25</w:t>
        </w:r>
        <w:r w:rsidR="00AA7CB2">
          <w:rPr>
            <w:noProof/>
            <w:webHidden/>
          </w:rPr>
          <w:fldChar w:fldCharType="end"/>
        </w:r>
      </w:hyperlink>
    </w:p>
    <w:p w14:paraId="5DE686AA"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8" w:history="1">
        <w:r w:rsidR="00AA7CB2" w:rsidRPr="007D4653">
          <w:rPr>
            <w:rStyle w:val="Hyperlink"/>
            <w:noProof/>
          </w:rPr>
          <w:t>Profile Explorer</w:t>
        </w:r>
        <w:r w:rsidR="00AA7CB2">
          <w:rPr>
            <w:noProof/>
            <w:webHidden/>
          </w:rPr>
          <w:tab/>
        </w:r>
        <w:r w:rsidR="00AA7CB2">
          <w:rPr>
            <w:noProof/>
            <w:webHidden/>
          </w:rPr>
          <w:fldChar w:fldCharType="begin"/>
        </w:r>
        <w:r w:rsidR="00AA7CB2">
          <w:rPr>
            <w:noProof/>
            <w:webHidden/>
          </w:rPr>
          <w:instrText xml:space="preserve"> PAGEREF _Toc491413998 \h </w:instrText>
        </w:r>
        <w:r w:rsidR="00AA7CB2">
          <w:rPr>
            <w:noProof/>
            <w:webHidden/>
          </w:rPr>
        </w:r>
        <w:r w:rsidR="00AA7CB2">
          <w:rPr>
            <w:noProof/>
            <w:webHidden/>
          </w:rPr>
          <w:fldChar w:fldCharType="separate"/>
        </w:r>
        <w:r w:rsidR="00AA7CB2">
          <w:rPr>
            <w:noProof/>
            <w:webHidden/>
          </w:rPr>
          <w:t>49</w:t>
        </w:r>
        <w:r w:rsidR="00AA7CB2">
          <w:rPr>
            <w:noProof/>
            <w:webHidden/>
          </w:rPr>
          <w:fldChar w:fldCharType="end"/>
        </w:r>
      </w:hyperlink>
    </w:p>
    <w:p w14:paraId="6FC90BEF"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3999" w:history="1">
        <w:r w:rsidR="00AA7CB2" w:rsidRPr="007D4653">
          <w:rPr>
            <w:rStyle w:val="Hyperlink"/>
            <w:noProof/>
          </w:rPr>
          <w:t>Virtual Profiling</w:t>
        </w:r>
        <w:r w:rsidR="00AA7CB2">
          <w:rPr>
            <w:noProof/>
            <w:webHidden/>
          </w:rPr>
          <w:tab/>
        </w:r>
        <w:r w:rsidR="00AA7CB2">
          <w:rPr>
            <w:noProof/>
            <w:webHidden/>
          </w:rPr>
          <w:fldChar w:fldCharType="begin"/>
        </w:r>
        <w:r w:rsidR="00AA7CB2">
          <w:rPr>
            <w:noProof/>
            <w:webHidden/>
          </w:rPr>
          <w:instrText xml:space="preserve"> PAGEREF _Toc491413999 \h </w:instrText>
        </w:r>
        <w:r w:rsidR="00AA7CB2">
          <w:rPr>
            <w:noProof/>
            <w:webHidden/>
          </w:rPr>
        </w:r>
        <w:r w:rsidR="00AA7CB2">
          <w:rPr>
            <w:noProof/>
            <w:webHidden/>
          </w:rPr>
          <w:fldChar w:fldCharType="separate"/>
        </w:r>
        <w:r w:rsidR="00AA7CB2">
          <w:rPr>
            <w:noProof/>
            <w:webHidden/>
          </w:rPr>
          <w:t>56</w:t>
        </w:r>
        <w:r w:rsidR="00AA7CB2">
          <w:rPr>
            <w:noProof/>
            <w:webHidden/>
          </w:rPr>
          <w:fldChar w:fldCharType="end"/>
        </w:r>
      </w:hyperlink>
    </w:p>
    <w:p w14:paraId="0EDBCA69"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0" w:history="1">
        <w:r w:rsidR="00AA7CB2" w:rsidRPr="007D4653">
          <w:rPr>
            <w:rStyle w:val="Hyperlink"/>
            <w:noProof/>
          </w:rPr>
          <w:t>Password Protection</w:t>
        </w:r>
        <w:r w:rsidR="00AA7CB2">
          <w:rPr>
            <w:noProof/>
            <w:webHidden/>
          </w:rPr>
          <w:tab/>
        </w:r>
        <w:r w:rsidR="00AA7CB2">
          <w:rPr>
            <w:noProof/>
            <w:webHidden/>
          </w:rPr>
          <w:fldChar w:fldCharType="begin"/>
        </w:r>
        <w:r w:rsidR="00AA7CB2">
          <w:rPr>
            <w:noProof/>
            <w:webHidden/>
          </w:rPr>
          <w:instrText xml:space="preserve"> PAGEREF _Toc491414000 \h </w:instrText>
        </w:r>
        <w:r w:rsidR="00AA7CB2">
          <w:rPr>
            <w:noProof/>
            <w:webHidden/>
          </w:rPr>
        </w:r>
        <w:r w:rsidR="00AA7CB2">
          <w:rPr>
            <w:noProof/>
            <w:webHidden/>
          </w:rPr>
          <w:fldChar w:fldCharType="separate"/>
        </w:r>
        <w:r w:rsidR="00AA7CB2">
          <w:rPr>
            <w:noProof/>
            <w:webHidden/>
          </w:rPr>
          <w:t>68</w:t>
        </w:r>
        <w:r w:rsidR="00AA7CB2">
          <w:rPr>
            <w:noProof/>
            <w:webHidden/>
          </w:rPr>
          <w:fldChar w:fldCharType="end"/>
        </w:r>
      </w:hyperlink>
    </w:p>
    <w:p w14:paraId="20F0D7EB"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1" w:history="1">
        <w:r w:rsidR="00AA7CB2" w:rsidRPr="007D4653">
          <w:rPr>
            <w:rStyle w:val="Hyperlink"/>
            <w:noProof/>
          </w:rPr>
          <w:t>Printing</w:t>
        </w:r>
        <w:r w:rsidR="00AA7CB2">
          <w:rPr>
            <w:noProof/>
            <w:webHidden/>
          </w:rPr>
          <w:tab/>
        </w:r>
        <w:r w:rsidR="00AA7CB2">
          <w:rPr>
            <w:noProof/>
            <w:webHidden/>
          </w:rPr>
          <w:fldChar w:fldCharType="begin"/>
        </w:r>
        <w:r w:rsidR="00AA7CB2">
          <w:rPr>
            <w:noProof/>
            <w:webHidden/>
          </w:rPr>
          <w:instrText xml:space="preserve"> PAGEREF _Toc491414001 \h </w:instrText>
        </w:r>
        <w:r w:rsidR="00AA7CB2">
          <w:rPr>
            <w:noProof/>
            <w:webHidden/>
          </w:rPr>
        </w:r>
        <w:r w:rsidR="00AA7CB2">
          <w:rPr>
            <w:noProof/>
            <w:webHidden/>
          </w:rPr>
          <w:fldChar w:fldCharType="separate"/>
        </w:r>
        <w:r w:rsidR="00AA7CB2">
          <w:rPr>
            <w:noProof/>
            <w:webHidden/>
          </w:rPr>
          <w:t>69</w:t>
        </w:r>
        <w:r w:rsidR="00AA7CB2">
          <w:rPr>
            <w:noProof/>
            <w:webHidden/>
          </w:rPr>
          <w:fldChar w:fldCharType="end"/>
        </w:r>
      </w:hyperlink>
    </w:p>
    <w:p w14:paraId="52980792"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2" w:history="1">
        <w:r w:rsidR="00AA7CB2" w:rsidRPr="007D4653">
          <w:rPr>
            <w:rStyle w:val="Hyperlink"/>
            <w:noProof/>
          </w:rPr>
          <w:t>Write Data to and View Data Over a Network</w:t>
        </w:r>
        <w:r w:rsidR="00AA7CB2">
          <w:rPr>
            <w:noProof/>
            <w:webHidden/>
          </w:rPr>
          <w:tab/>
        </w:r>
        <w:r w:rsidR="00AA7CB2">
          <w:rPr>
            <w:noProof/>
            <w:webHidden/>
          </w:rPr>
          <w:fldChar w:fldCharType="begin"/>
        </w:r>
        <w:r w:rsidR="00AA7CB2">
          <w:rPr>
            <w:noProof/>
            <w:webHidden/>
          </w:rPr>
          <w:instrText xml:space="preserve"> PAGEREF _Toc491414002 \h </w:instrText>
        </w:r>
        <w:r w:rsidR="00AA7CB2">
          <w:rPr>
            <w:noProof/>
            <w:webHidden/>
          </w:rPr>
        </w:r>
        <w:r w:rsidR="00AA7CB2">
          <w:rPr>
            <w:noProof/>
            <w:webHidden/>
          </w:rPr>
          <w:fldChar w:fldCharType="separate"/>
        </w:r>
        <w:r w:rsidR="00AA7CB2">
          <w:rPr>
            <w:noProof/>
            <w:webHidden/>
          </w:rPr>
          <w:t>71</w:t>
        </w:r>
        <w:r w:rsidR="00AA7CB2">
          <w:rPr>
            <w:noProof/>
            <w:webHidden/>
          </w:rPr>
          <w:fldChar w:fldCharType="end"/>
        </w:r>
      </w:hyperlink>
    </w:p>
    <w:p w14:paraId="2D674488"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3" w:history="1">
        <w:r w:rsidR="00AA7CB2" w:rsidRPr="007D4653">
          <w:rPr>
            <w:rStyle w:val="Hyperlink"/>
            <w:noProof/>
          </w:rPr>
          <w:t>Messages During Profiling and Baseline Profiling</w:t>
        </w:r>
        <w:r w:rsidR="00AA7CB2">
          <w:rPr>
            <w:noProof/>
            <w:webHidden/>
          </w:rPr>
          <w:tab/>
        </w:r>
        <w:r w:rsidR="00AA7CB2">
          <w:rPr>
            <w:noProof/>
            <w:webHidden/>
          </w:rPr>
          <w:fldChar w:fldCharType="begin"/>
        </w:r>
        <w:r w:rsidR="00AA7CB2">
          <w:rPr>
            <w:noProof/>
            <w:webHidden/>
          </w:rPr>
          <w:instrText xml:space="preserve"> PAGEREF _Toc491414003 \h </w:instrText>
        </w:r>
        <w:r w:rsidR="00AA7CB2">
          <w:rPr>
            <w:noProof/>
            <w:webHidden/>
          </w:rPr>
        </w:r>
        <w:r w:rsidR="00AA7CB2">
          <w:rPr>
            <w:noProof/>
            <w:webHidden/>
          </w:rPr>
          <w:fldChar w:fldCharType="separate"/>
        </w:r>
        <w:r w:rsidR="00AA7CB2">
          <w:rPr>
            <w:noProof/>
            <w:webHidden/>
          </w:rPr>
          <w:t>75</w:t>
        </w:r>
        <w:r w:rsidR="00AA7CB2">
          <w:rPr>
            <w:noProof/>
            <w:webHidden/>
          </w:rPr>
          <w:fldChar w:fldCharType="end"/>
        </w:r>
      </w:hyperlink>
    </w:p>
    <w:p w14:paraId="6DBCDCBC"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4" w:history="1">
        <w:r w:rsidR="00AA7CB2" w:rsidRPr="007D4653">
          <w:rPr>
            <w:rStyle w:val="Hyperlink"/>
            <w:noProof/>
          </w:rPr>
          <w:t>Communicate with Oven Controllers</w:t>
        </w:r>
        <w:r w:rsidR="00AA7CB2">
          <w:rPr>
            <w:noProof/>
            <w:webHidden/>
          </w:rPr>
          <w:tab/>
        </w:r>
        <w:r w:rsidR="00AA7CB2">
          <w:rPr>
            <w:noProof/>
            <w:webHidden/>
          </w:rPr>
          <w:fldChar w:fldCharType="begin"/>
        </w:r>
        <w:r w:rsidR="00AA7CB2">
          <w:rPr>
            <w:noProof/>
            <w:webHidden/>
          </w:rPr>
          <w:instrText xml:space="preserve"> PAGEREF _Toc491414004 \h </w:instrText>
        </w:r>
        <w:r w:rsidR="00AA7CB2">
          <w:rPr>
            <w:noProof/>
            <w:webHidden/>
          </w:rPr>
        </w:r>
        <w:r w:rsidR="00AA7CB2">
          <w:rPr>
            <w:noProof/>
            <w:webHidden/>
          </w:rPr>
          <w:fldChar w:fldCharType="separate"/>
        </w:r>
        <w:r w:rsidR="00AA7CB2">
          <w:rPr>
            <w:noProof/>
            <w:webHidden/>
          </w:rPr>
          <w:t>78</w:t>
        </w:r>
        <w:r w:rsidR="00AA7CB2">
          <w:rPr>
            <w:noProof/>
            <w:webHidden/>
          </w:rPr>
          <w:fldChar w:fldCharType="end"/>
        </w:r>
      </w:hyperlink>
    </w:p>
    <w:p w14:paraId="016D1582"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5" w:history="1">
        <w:r w:rsidR="00AA7CB2" w:rsidRPr="007D4653">
          <w:rPr>
            <w:rStyle w:val="Hyperlink"/>
            <w:noProof/>
          </w:rPr>
          <w:t>Dual Lane Systems And Functionality</w:t>
        </w:r>
        <w:r w:rsidR="00AA7CB2">
          <w:rPr>
            <w:noProof/>
            <w:webHidden/>
          </w:rPr>
          <w:tab/>
        </w:r>
        <w:r w:rsidR="00AA7CB2">
          <w:rPr>
            <w:noProof/>
            <w:webHidden/>
          </w:rPr>
          <w:fldChar w:fldCharType="begin"/>
        </w:r>
        <w:r w:rsidR="00AA7CB2">
          <w:rPr>
            <w:noProof/>
            <w:webHidden/>
          </w:rPr>
          <w:instrText xml:space="preserve"> PAGEREF _Toc491414005 \h </w:instrText>
        </w:r>
        <w:r w:rsidR="00AA7CB2">
          <w:rPr>
            <w:noProof/>
            <w:webHidden/>
          </w:rPr>
        </w:r>
        <w:r w:rsidR="00AA7CB2">
          <w:rPr>
            <w:noProof/>
            <w:webHidden/>
          </w:rPr>
          <w:fldChar w:fldCharType="separate"/>
        </w:r>
        <w:r w:rsidR="00AA7CB2">
          <w:rPr>
            <w:noProof/>
            <w:webHidden/>
          </w:rPr>
          <w:t>85</w:t>
        </w:r>
        <w:r w:rsidR="00AA7CB2">
          <w:rPr>
            <w:noProof/>
            <w:webHidden/>
          </w:rPr>
          <w:fldChar w:fldCharType="end"/>
        </w:r>
      </w:hyperlink>
    </w:p>
    <w:p w14:paraId="50DEBD6B"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6" w:history="1">
        <w:r w:rsidR="00AA7CB2" w:rsidRPr="007D4653">
          <w:rPr>
            <w:rStyle w:val="Hyperlink"/>
            <w:noProof/>
          </w:rPr>
          <w:t>Configuration Program</w:t>
        </w:r>
        <w:r w:rsidR="00AA7CB2">
          <w:rPr>
            <w:noProof/>
            <w:webHidden/>
          </w:rPr>
          <w:tab/>
        </w:r>
        <w:r w:rsidR="00AA7CB2">
          <w:rPr>
            <w:noProof/>
            <w:webHidden/>
          </w:rPr>
          <w:fldChar w:fldCharType="begin"/>
        </w:r>
        <w:r w:rsidR="00AA7CB2">
          <w:rPr>
            <w:noProof/>
            <w:webHidden/>
          </w:rPr>
          <w:instrText xml:space="preserve"> PAGEREF _Toc491414006 \h </w:instrText>
        </w:r>
        <w:r w:rsidR="00AA7CB2">
          <w:rPr>
            <w:noProof/>
            <w:webHidden/>
          </w:rPr>
        </w:r>
        <w:r w:rsidR="00AA7CB2">
          <w:rPr>
            <w:noProof/>
            <w:webHidden/>
          </w:rPr>
          <w:fldChar w:fldCharType="separate"/>
        </w:r>
        <w:r w:rsidR="00AA7CB2">
          <w:rPr>
            <w:noProof/>
            <w:webHidden/>
          </w:rPr>
          <w:t>88</w:t>
        </w:r>
        <w:r w:rsidR="00AA7CB2">
          <w:rPr>
            <w:noProof/>
            <w:webHidden/>
          </w:rPr>
          <w:fldChar w:fldCharType="end"/>
        </w:r>
      </w:hyperlink>
    </w:p>
    <w:p w14:paraId="0C159D9F" w14:textId="77777777" w:rsidR="00AA7CB2"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491414007" w:history="1">
        <w:r w:rsidR="00AA7CB2" w:rsidRPr="007D4653">
          <w:rPr>
            <w:rStyle w:val="Hyperlink"/>
            <w:noProof/>
          </w:rPr>
          <w:t>Troubleshoot COM Ports</w:t>
        </w:r>
        <w:r w:rsidR="00AA7CB2">
          <w:rPr>
            <w:noProof/>
            <w:webHidden/>
          </w:rPr>
          <w:tab/>
        </w:r>
        <w:r w:rsidR="00AA7CB2">
          <w:rPr>
            <w:noProof/>
            <w:webHidden/>
          </w:rPr>
          <w:fldChar w:fldCharType="begin"/>
        </w:r>
        <w:r w:rsidR="00AA7CB2">
          <w:rPr>
            <w:noProof/>
            <w:webHidden/>
          </w:rPr>
          <w:instrText xml:space="preserve"> PAGEREF _Toc491414007 \h </w:instrText>
        </w:r>
        <w:r w:rsidR="00AA7CB2">
          <w:rPr>
            <w:noProof/>
            <w:webHidden/>
          </w:rPr>
        </w:r>
        <w:r w:rsidR="00AA7CB2">
          <w:rPr>
            <w:noProof/>
            <w:webHidden/>
          </w:rPr>
          <w:fldChar w:fldCharType="separate"/>
        </w:r>
        <w:r w:rsidR="00AA7CB2">
          <w:rPr>
            <w:noProof/>
            <w:webHidden/>
          </w:rPr>
          <w:t>90</w:t>
        </w:r>
        <w:r w:rsidR="00AA7CB2">
          <w:rPr>
            <w:noProof/>
            <w:webHidden/>
          </w:rPr>
          <w:fldChar w:fldCharType="end"/>
        </w:r>
      </w:hyperlink>
    </w:p>
    <w:p w14:paraId="0D5A2313" w14:textId="28910503" w:rsidR="00AA7CB2" w:rsidRDefault="00AA7CB2">
      <w:pPr>
        <w:pStyle w:val="TOC1"/>
        <w:tabs>
          <w:tab w:val="right" w:leader="dot" w:pos="9350"/>
        </w:tabs>
        <w:rPr>
          <w:rFonts w:asciiTheme="minorHAnsi" w:eastAsiaTheme="minorEastAsia" w:hAnsiTheme="minorHAnsi" w:cstheme="minorBidi"/>
          <w:b w:val="0"/>
          <w:caps w:val="0"/>
          <w:noProof/>
          <w:sz w:val="22"/>
          <w:szCs w:val="22"/>
        </w:rPr>
      </w:pPr>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24" w:name="_Toc119468062"/>
      <w:bookmarkStart w:id="25" w:name="_Toc329784592"/>
      <w:bookmarkStart w:id="26" w:name="_Toc331173656"/>
      <w:bookmarkStart w:id="27" w:name="_Toc332208763"/>
      <w:bookmarkStart w:id="28" w:name="_Toc332274010"/>
      <w:bookmarkStart w:id="29" w:name="_Toc367109131"/>
      <w:bookmarkStart w:id="30" w:name="_Toc394486330"/>
      <w:bookmarkStart w:id="31" w:name="_Toc394583536"/>
      <w:bookmarkStart w:id="32" w:name="_Toc468171251"/>
      <w:bookmarkStart w:id="33" w:name="_Toc468549168"/>
      <w:bookmarkStart w:id="34" w:name="_Toc468552686"/>
      <w:bookmarkStart w:id="35" w:name="_Toc469041213"/>
      <w:bookmarkStart w:id="36" w:name="_Toc469041319"/>
      <w:bookmarkStart w:id="37" w:name="_Toc469043278"/>
      <w:bookmarkStart w:id="38" w:name="_Toc469044912"/>
      <w:bookmarkStart w:id="39" w:name="_Toc469139208"/>
      <w:bookmarkStart w:id="40" w:name="_Toc469143765"/>
      <w:bookmarkStart w:id="41" w:name="_Toc469152523"/>
      <w:bookmarkStart w:id="42" w:name="_Toc469152653"/>
      <w:bookmarkStart w:id="43" w:name="_Toc491174752"/>
      <w:bookmarkStart w:id="44" w:name="_Toc491175153"/>
      <w:bookmarkStart w:id="45" w:name="_Toc491337733"/>
      <w:bookmarkStart w:id="46" w:name="_Toc491337907"/>
      <w:bookmarkStart w:id="47" w:name="_Toc491338680"/>
      <w:bookmarkStart w:id="48" w:name="_Toc491339241"/>
      <w:bookmarkStart w:id="49" w:name="_Toc491413990"/>
      <w:bookmarkStart w:id="50" w:name="_Toc532836357"/>
      <w:bookmarkStart w:id="51" w:name="_Toc532855662"/>
      <w:bookmarkStart w:id="52" w:name="_Toc532856579"/>
      <w:bookmarkStart w:id="53" w:name="_Toc532856684"/>
      <w:bookmarkEnd w:id="19"/>
      <w:bookmarkEnd w:id="20"/>
      <w:bookmarkEnd w:id="21"/>
      <w:r w:rsidRPr="00957413">
        <w:rPr>
          <w:rStyle w:val="Heading2Char"/>
          <w:b/>
        </w:rPr>
        <w:lastRenderedPageBreak/>
        <w:t>The Hardware</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54" w:name="_Toc469043279"/>
      <w:bookmarkStart w:id="55" w:name="_Toc469044913"/>
      <w:bookmarkStart w:id="56" w:name="_Toc469139209"/>
      <w:bookmarkStart w:id="57" w:name="_Toc469152654"/>
      <w:bookmarkStart w:id="58" w:name="_Toc491174753"/>
      <w:bookmarkStart w:id="59" w:name="_Toc491337734"/>
      <w:bookmarkStart w:id="60" w:name="_Toc491337908"/>
      <w:bookmarkStart w:id="61" w:name="_Toc491338681"/>
      <w:bookmarkStart w:id="62" w:name="_Toc532855663"/>
      <w:bookmarkStart w:id="63" w:name="_Toc532856685"/>
      <w:r w:rsidRPr="006D130E">
        <w:t>eTPU</w:t>
      </w:r>
      <w:bookmarkEnd w:id="54"/>
      <w:bookmarkEnd w:id="55"/>
      <w:bookmarkEnd w:id="56"/>
      <w:bookmarkEnd w:id="57"/>
      <w:bookmarkEnd w:id="58"/>
      <w:bookmarkEnd w:id="59"/>
      <w:bookmarkEnd w:id="60"/>
      <w:bookmarkEnd w:id="61"/>
      <w:bookmarkEnd w:id="62"/>
      <w:bookmarkEnd w:id="6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64" w:name="_Toc469043280"/>
      <w:bookmarkStart w:id="65" w:name="_Toc469044914"/>
      <w:bookmarkStart w:id="66" w:name="_Toc469139210"/>
      <w:bookmarkStart w:id="67" w:name="_Toc469152655"/>
      <w:bookmarkStart w:id="68" w:name="_Toc491174754"/>
      <w:bookmarkStart w:id="69" w:name="_Toc491337735"/>
      <w:bookmarkStart w:id="70" w:name="_Toc491337909"/>
      <w:bookmarkStart w:id="71" w:name="_Toc491338682"/>
      <w:bookmarkStart w:id="72" w:name="_Toc532855664"/>
      <w:bookmarkStart w:id="73" w:name="_Toc532856686"/>
      <w:r w:rsidRPr="006D130E">
        <w:t>Probes</w:t>
      </w:r>
      <w:bookmarkEnd w:id="64"/>
      <w:bookmarkEnd w:id="65"/>
      <w:bookmarkEnd w:id="66"/>
      <w:bookmarkEnd w:id="67"/>
      <w:bookmarkEnd w:id="68"/>
      <w:bookmarkEnd w:id="69"/>
      <w:bookmarkEnd w:id="70"/>
      <w:bookmarkEnd w:id="71"/>
      <w:bookmarkEnd w:id="72"/>
      <w:bookmarkEnd w:id="73"/>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74" w:name="_Toc469043281"/>
      <w:bookmarkStart w:id="75" w:name="_Toc469044915"/>
      <w:bookmarkStart w:id="76" w:name="_Toc469139211"/>
      <w:bookmarkStart w:id="77" w:name="_Toc469152656"/>
      <w:bookmarkStart w:id="78" w:name="_Toc491174755"/>
      <w:bookmarkStart w:id="79" w:name="_Toc491337736"/>
      <w:bookmarkStart w:id="80" w:name="_Toc491337910"/>
      <w:bookmarkStart w:id="81" w:name="_Toc491338683"/>
      <w:bookmarkStart w:id="82" w:name="_Toc532855665"/>
      <w:bookmarkStart w:id="83" w:name="_Toc532856687"/>
      <w:r w:rsidRPr="006D130E">
        <w:t>Board Sensor</w:t>
      </w:r>
      <w:bookmarkEnd w:id="74"/>
      <w:bookmarkEnd w:id="75"/>
      <w:bookmarkEnd w:id="76"/>
      <w:bookmarkEnd w:id="77"/>
      <w:bookmarkEnd w:id="78"/>
      <w:bookmarkEnd w:id="79"/>
      <w:bookmarkEnd w:id="80"/>
      <w:bookmarkEnd w:id="81"/>
      <w:bookmarkEnd w:id="82"/>
      <w:bookmarkEnd w:id="8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84" w:name="_Toc469043282"/>
      <w:bookmarkStart w:id="85" w:name="_Toc469044916"/>
      <w:bookmarkStart w:id="86" w:name="_Toc469139212"/>
      <w:bookmarkStart w:id="87" w:name="_Toc469152657"/>
      <w:bookmarkStart w:id="88" w:name="_Toc491174756"/>
      <w:bookmarkStart w:id="89" w:name="_Toc491337737"/>
      <w:bookmarkStart w:id="90" w:name="_Toc491337911"/>
      <w:bookmarkStart w:id="91" w:name="_Toc491338684"/>
      <w:bookmarkStart w:id="92" w:name="_Toc532855666"/>
      <w:bookmarkStart w:id="93" w:name="_Toc53285668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84"/>
      <w:bookmarkEnd w:id="85"/>
      <w:bookmarkEnd w:id="86"/>
      <w:bookmarkEnd w:id="87"/>
      <w:bookmarkEnd w:id="88"/>
      <w:bookmarkEnd w:id="89"/>
      <w:bookmarkEnd w:id="90"/>
      <w:bookmarkEnd w:id="91"/>
      <w:bookmarkEnd w:id="92"/>
      <w:bookmarkEnd w:id="93"/>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94" w:name="_Toc469043283"/>
      <w:bookmarkStart w:id="95" w:name="_Toc469044917"/>
      <w:bookmarkStart w:id="96" w:name="_Toc469139213"/>
      <w:bookmarkStart w:id="97" w:name="_Toc469152658"/>
      <w:bookmarkStart w:id="98" w:name="_Toc491174757"/>
      <w:bookmarkStart w:id="99" w:name="_Toc491337738"/>
      <w:bookmarkStart w:id="100" w:name="_Toc491337912"/>
      <w:bookmarkStart w:id="101" w:name="_Toc491338685"/>
      <w:bookmarkStart w:id="102" w:name="_Toc532855667"/>
      <w:bookmarkStart w:id="103" w:name="_Toc532856689"/>
      <w:r w:rsidRPr="00C653DF">
        <w:lastRenderedPageBreak/>
        <w:t>P</w:t>
      </w:r>
      <w:r w:rsidR="00254777" w:rsidRPr="00C653DF">
        <w:t>rofiler</w:t>
      </w:r>
      <w:bookmarkEnd w:id="94"/>
      <w:bookmarkEnd w:id="95"/>
      <w:bookmarkEnd w:id="96"/>
      <w:bookmarkEnd w:id="97"/>
      <w:bookmarkEnd w:id="98"/>
      <w:bookmarkEnd w:id="99"/>
      <w:bookmarkEnd w:id="100"/>
      <w:bookmarkEnd w:id="101"/>
      <w:bookmarkEnd w:id="102"/>
      <w:bookmarkEnd w:id="103"/>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25CBCD7" w:rsidR="00790B75" w:rsidRPr="00C653DF" w:rsidRDefault="002B4F6A" w:rsidP="00737029">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1A39A590"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04" w:name="_Hardware_Diagram"/>
      <w:bookmarkStart w:id="105" w:name="_Toc469043284"/>
      <w:bookmarkStart w:id="106" w:name="_Toc469044918"/>
      <w:bookmarkStart w:id="107" w:name="_Toc469139214"/>
      <w:bookmarkStart w:id="108" w:name="_Toc469152659"/>
      <w:bookmarkStart w:id="109" w:name="_Toc491174758"/>
      <w:bookmarkStart w:id="110" w:name="_Toc491337739"/>
      <w:bookmarkStart w:id="111" w:name="_Toc491337913"/>
      <w:bookmarkStart w:id="112" w:name="_Toc491338686"/>
      <w:bookmarkStart w:id="113" w:name="_Toc532855668"/>
      <w:bookmarkStart w:id="114" w:name="_Toc532856580"/>
      <w:bookmarkStart w:id="115" w:name="_Toc532856690"/>
      <w:bookmarkStart w:id="116" w:name="_Ref392775168"/>
      <w:bookmarkStart w:id="117" w:name="_Toc394411680"/>
      <w:bookmarkStart w:id="118" w:name="_Toc394486318"/>
      <w:bookmarkStart w:id="119" w:name="_Toc394583251"/>
      <w:bookmarkStart w:id="120" w:name="_Toc394583407"/>
      <w:bookmarkStart w:id="121" w:name="_Toc468168389"/>
      <w:bookmarkEnd w:id="104"/>
      <w:r>
        <w:lastRenderedPageBreak/>
        <w:t>Hardware Diagram</w:t>
      </w:r>
      <w:bookmarkEnd w:id="105"/>
      <w:bookmarkEnd w:id="106"/>
      <w:bookmarkEnd w:id="107"/>
      <w:bookmarkEnd w:id="108"/>
      <w:bookmarkEnd w:id="109"/>
      <w:bookmarkEnd w:id="110"/>
      <w:bookmarkEnd w:id="111"/>
      <w:bookmarkEnd w:id="112"/>
      <w:bookmarkEnd w:id="113"/>
      <w:bookmarkEnd w:id="114"/>
      <w:bookmarkEnd w:id="11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0913C3C"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77777777" w:rsidR="0067399E" w:rsidRDefault="0067399E" w:rsidP="0067399E">
      <w:pPr>
        <w:pStyle w:val="Caption"/>
      </w:pPr>
      <w:r>
        <w:t xml:space="preserve">Figure </w:t>
      </w:r>
      <w:fldSimple w:instr=" SEQ Figure \* ARABIC ">
        <w:r w:rsidR="0013342E">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22" w:name="_Toc468171252"/>
      <w:bookmarkStart w:id="123" w:name="_Toc468549169"/>
      <w:bookmarkStart w:id="124" w:name="_Toc468552687"/>
      <w:bookmarkStart w:id="125" w:name="_Toc469041214"/>
      <w:bookmarkStart w:id="126" w:name="_Toc469041320"/>
      <w:bookmarkStart w:id="127" w:name="_Toc469043285"/>
      <w:bookmarkStart w:id="128" w:name="_Toc469044919"/>
      <w:bookmarkStart w:id="129" w:name="_Toc469139215"/>
      <w:bookmarkStart w:id="130" w:name="_Toc469143766"/>
      <w:bookmarkStart w:id="131" w:name="_Toc469152524"/>
      <w:bookmarkStart w:id="132" w:name="_Toc469152660"/>
      <w:bookmarkStart w:id="133" w:name="_Toc491174759"/>
      <w:bookmarkStart w:id="134" w:name="_Toc491175154"/>
      <w:bookmarkStart w:id="135" w:name="_Toc491337740"/>
      <w:bookmarkStart w:id="136" w:name="_Toc491337914"/>
      <w:bookmarkStart w:id="137" w:name="_Toc491338687"/>
      <w:bookmarkStart w:id="138" w:name="_Toc491339242"/>
      <w:bookmarkStart w:id="139" w:name="_Toc491413991"/>
      <w:bookmarkStart w:id="140" w:name="_Toc532836358"/>
      <w:bookmarkStart w:id="141" w:name="_Toc532855669"/>
      <w:bookmarkStart w:id="142" w:name="_Toc532856581"/>
      <w:bookmarkStart w:id="143" w:name="_Toc532856691"/>
      <w:r>
        <w:lastRenderedPageBreak/>
        <w:t>Dual Lane Systems</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0B30BB54" w14:textId="21792AB0" w:rsidR="00E767B9" w:rsidRPr="00E767B9" w:rsidRDefault="005C51AD" w:rsidP="00737029">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419D0F05" w:rsidR="0067399E" w:rsidRDefault="005C51AD" w:rsidP="00E767B9">
      <w:r>
        <w:t xml:space="preserve">  </w:t>
      </w:r>
      <w:bookmarkStart w:id="144" w:name="_Toc119468061"/>
      <w:bookmarkStart w:id="145" w:name="_Toc329784593"/>
    </w:p>
    <w:p w14:paraId="42E341A4" w14:textId="77777777" w:rsidR="0067399E" w:rsidRDefault="0067399E" w:rsidP="0067399E"/>
    <w:p w14:paraId="2359FCC8" w14:textId="777777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46" w:name="_Toc486325557"/>
      <w:bookmarkStart w:id="147" w:name="_Toc488490431"/>
      <w:bookmarkStart w:id="148" w:name="_Toc119468068"/>
      <w:bookmarkStart w:id="149" w:name="_Toc329784591"/>
      <w:bookmarkStart w:id="150" w:name="_Toc331173655"/>
      <w:bookmarkStart w:id="151" w:name="_Toc332208762"/>
      <w:bookmarkStart w:id="152" w:name="_Toc332274009"/>
      <w:bookmarkStart w:id="153" w:name="_Toc367109130"/>
      <w:bookmarkStart w:id="154" w:name="_Toc394486329"/>
      <w:bookmarkStart w:id="155" w:name="_Toc394583535"/>
      <w:bookmarkEnd w:id="144"/>
      <w:bookmarkEnd w:id="145"/>
      <w:r>
        <w:br w:type="page"/>
      </w:r>
    </w:p>
    <w:p w14:paraId="07FD71CA" w14:textId="5B53E54F" w:rsidR="007224D2" w:rsidRDefault="00C653DF" w:rsidP="00737029">
      <w:pPr>
        <w:pStyle w:val="Heading1"/>
      </w:pPr>
      <w:bookmarkStart w:id="156" w:name="_Toc469043286"/>
      <w:bookmarkStart w:id="157" w:name="_Toc469044920"/>
      <w:bookmarkStart w:id="158" w:name="_Toc469139216"/>
      <w:bookmarkStart w:id="159" w:name="_Toc469152661"/>
      <w:bookmarkStart w:id="160" w:name="_Toc491174760"/>
      <w:bookmarkStart w:id="161" w:name="_Toc491175155"/>
      <w:bookmarkStart w:id="162" w:name="_Toc491337741"/>
      <w:bookmarkStart w:id="163" w:name="_Toc491337915"/>
      <w:bookmarkStart w:id="164" w:name="_Toc491338688"/>
      <w:bookmarkStart w:id="165" w:name="_Toc491339243"/>
      <w:bookmarkStart w:id="166" w:name="_Toc491413992"/>
      <w:bookmarkStart w:id="167" w:name="_Toc532836359"/>
      <w:bookmarkStart w:id="168" w:name="_Toc532855670"/>
      <w:bookmarkStart w:id="169" w:name="_Toc532856582"/>
      <w:bookmarkStart w:id="170" w:name="_Toc532856692"/>
      <w:r>
        <w:lastRenderedPageBreak/>
        <w:t>Install</w:t>
      </w:r>
      <w:r w:rsidR="007224D2">
        <w:t xml:space="preserve"> </w:t>
      </w:r>
      <w:bookmarkEnd w:id="146"/>
      <w:r w:rsidR="00D80151">
        <w:t>t</w:t>
      </w:r>
      <w:r w:rsidR="00754243">
        <w:t>he Software</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210302CA" w14:textId="77777777" w:rsidR="007224D2" w:rsidRPr="00923F10" w:rsidRDefault="007224D2" w:rsidP="008F51FF">
      <w:pPr>
        <w:pStyle w:val="Heading3"/>
      </w:pPr>
      <w:bookmarkStart w:id="171" w:name="_Toc486325556"/>
      <w:bookmarkStart w:id="172" w:name="_Toc488490430"/>
      <w:bookmarkStart w:id="173" w:name="_Toc119468065"/>
      <w:bookmarkStart w:id="174" w:name="_Toc236802862"/>
      <w:bookmarkStart w:id="175" w:name="_Toc469043287"/>
      <w:bookmarkStart w:id="176" w:name="_Toc469044921"/>
      <w:bookmarkStart w:id="177" w:name="_Toc469139217"/>
      <w:bookmarkStart w:id="178" w:name="_Toc469152662"/>
      <w:bookmarkStart w:id="179" w:name="_Toc491174761"/>
      <w:bookmarkStart w:id="180" w:name="_Toc491337742"/>
      <w:bookmarkStart w:id="181" w:name="_Toc491337916"/>
      <w:bookmarkStart w:id="182" w:name="_Toc491338689"/>
      <w:bookmarkStart w:id="183" w:name="_Toc532855671"/>
      <w:bookmarkStart w:id="184" w:name="_Toc532856693"/>
      <w:r w:rsidRPr="00923F10">
        <w:t xml:space="preserve">Minimum </w:t>
      </w:r>
      <w:r>
        <w:t xml:space="preserve">PC </w:t>
      </w:r>
      <w:r w:rsidR="00C653DF">
        <w:t>System R</w:t>
      </w:r>
      <w:r w:rsidR="00C653DF" w:rsidRPr="00923F10">
        <w:t>equirements</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27DBE51B" w14:textId="6FE917B4" w:rsidR="007B7F36" w:rsidRDefault="007B7F36">
      <w:pPr>
        <w:pStyle w:val="ListParagraph"/>
        <w:numPr>
          <w:ilvl w:val="0"/>
          <w:numId w:val="90"/>
        </w:numPr>
      </w:pPr>
      <w:r>
        <w:t>For Operating System compatibility, please contact your automatic system supplier</w:t>
      </w: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85" w:name="_Toc469043288"/>
      <w:bookmarkStart w:id="186" w:name="_Toc469044922"/>
      <w:bookmarkStart w:id="187" w:name="_Toc469139218"/>
      <w:bookmarkStart w:id="188" w:name="_Toc469152663"/>
      <w:bookmarkStart w:id="189" w:name="_Toc491174762"/>
      <w:bookmarkStart w:id="190" w:name="_Toc491337743"/>
      <w:bookmarkStart w:id="191" w:name="_Toc491337917"/>
      <w:bookmarkStart w:id="192" w:name="_Toc491338690"/>
      <w:bookmarkStart w:id="193" w:name="_Toc532855672"/>
      <w:bookmarkStart w:id="194" w:name="_Toc532856694"/>
      <w:r>
        <w:t>Note Before Installation</w:t>
      </w:r>
      <w:bookmarkEnd w:id="185"/>
      <w:bookmarkEnd w:id="186"/>
      <w:bookmarkEnd w:id="187"/>
      <w:bookmarkEnd w:id="188"/>
      <w:bookmarkEnd w:id="189"/>
      <w:bookmarkEnd w:id="190"/>
      <w:bookmarkEnd w:id="191"/>
      <w:bookmarkEnd w:id="192"/>
      <w:bookmarkEnd w:id="193"/>
      <w:bookmarkEnd w:id="194"/>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95" w:name="_Ref113956992"/>
      <w:bookmarkStart w:id="196" w:name="_Toc466454395"/>
      <w:bookmarkStart w:id="197" w:name="_Toc491174763"/>
      <w:bookmarkStart w:id="198" w:name="_Toc491337744"/>
      <w:bookmarkStart w:id="199" w:name="_Toc491337918"/>
      <w:bookmarkStart w:id="200" w:name="_Toc491338691"/>
      <w:bookmarkStart w:id="201" w:name="_Toc532855673"/>
      <w:bookmarkStart w:id="202" w:name="_Toc532856695"/>
      <w:r>
        <w:t>Languages</w:t>
      </w:r>
      <w:bookmarkEnd w:id="195"/>
      <w:bookmarkEnd w:id="196"/>
      <w:bookmarkEnd w:id="197"/>
      <w:bookmarkEnd w:id="198"/>
      <w:bookmarkEnd w:id="199"/>
      <w:bookmarkEnd w:id="200"/>
      <w:bookmarkEnd w:id="201"/>
      <w:bookmarkEnd w:id="202"/>
    </w:p>
    <w:p w14:paraId="198C53D4" w14:textId="77777777" w:rsidR="00921AFD" w:rsidRDefault="00921AFD" w:rsidP="00921AFD">
      <w:pPr>
        <w:keepNext/>
        <w:spacing w:after="120"/>
      </w:pPr>
      <w:r>
        <w:t>The software supports the following languages:</w:t>
      </w:r>
    </w:p>
    <w:p w14:paraId="1CA925B4" w14:textId="4BF6D25A" w:rsidR="00E555EC" w:rsidRDefault="00E555EC" w:rsidP="00737029">
      <w:pPr>
        <w:pStyle w:val="ListParagraph"/>
        <w:keepNext/>
        <w:numPr>
          <w:ilvl w:val="0"/>
          <w:numId w:val="147"/>
        </w:numPr>
        <w:spacing w:after="60"/>
      </w:pPr>
      <w:r>
        <w:t>English</w:t>
      </w:r>
    </w:p>
    <w:p w14:paraId="37FEFB2E" w14:textId="67710345" w:rsidR="00E555EC" w:rsidRDefault="00E555EC" w:rsidP="00737029">
      <w:pPr>
        <w:pStyle w:val="ListParagraph"/>
        <w:keepNext/>
        <w:numPr>
          <w:ilvl w:val="0"/>
          <w:numId w:val="147"/>
        </w:numPr>
        <w:spacing w:after="60"/>
      </w:pPr>
      <w:r>
        <w:t>Simplified Chinese</w:t>
      </w:r>
    </w:p>
    <w:p w14:paraId="56F09AD7" w14:textId="75974DBF" w:rsidR="00E555EC" w:rsidRDefault="00E555EC" w:rsidP="00737029">
      <w:pPr>
        <w:pStyle w:val="ListParagraph"/>
        <w:keepNext/>
        <w:numPr>
          <w:ilvl w:val="0"/>
          <w:numId w:val="147"/>
        </w:numPr>
        <w:spacing w:after="60"/>
      </w:pPr>
      <w:r>
        <w:t>Traditional Chinese</w:t>
      </w:r>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4ABA3BFA" w:rsidR="00921AFD" w:rsidRDefault="00921AFD" w:rsidP="00921AFD">
      <w:pPr>
        <w:pStyle w:val="ListBullet2"/>
        <w:spacing w:before="60" w:after="60"/>
        <w:ind w:left="360"/>
      </w:pPr>
      <w:r>
        <w:t>English</w:t>
      </w:r>
      <w:r w:rsidR="00E555EC">
        <w:t xml:space="preserve"> </w:t>
      </w:r>
      <w:r>
        <w:t>can be run on any of the supported Windows operating systems.</w:t>
      </w:r>
    </w:p>
    <w:p w14:paraId="58F31533" w14:textId="0A3A9FCB" w:rsidR="00921AFD" w:rsidRDefault="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203" w:name="_Toc491174764"/>
      <w:bookmarkStart w:id="204" w:name="_Toc491337745"/>
      <w:bookmarkStart w:id="205" w:name="_Toc491337919"/>
      <w:bookmarkStart w:id="206" w:name="_Toc491338692"/>
      <w:bookmarkStart w:id="207" w:name="_Toc532855674"/>
      <w:bookmarkStart w:id="208" w:name="_Toc532856696"/>
      <w:r w:rsidRPr="00921AFD">
        <w:t>Install</w:t>
      </w:r>
      <w:bookmarkEnd w:id="203"/>
      <w:bookmarkEnd w:id="204"/>
      <w:bookmarkEnd w:id="205"/>
      <w:bookmarkEnd w:id="206"/>
      <w:bookmarkEnd w:id="207"/>
      <w:bookmarkEnd w:id="208"/>
    </w:p>
    <w:p w14:paraId="719B82BE" w14:textId="77777777" w:rsidR="00981D5B" w:rsidRDefault="00981D5B" w:rsidP="00981D5B">
      <w:pPr>
        <w:pStyle w:val="ListBullet"/>
        <w:numPr>
          <w:ilvl w:val="0"/>
          <w:numId w:val="13"/>
        </w:numPr>
      </w:pPr>
      <w:r>
        <w:t>Insert the USB flash drive into a USB port on your computer.</w:t>
      </w:r>
    </w:p>
    <w:p w14:paraId="75F3AE6D" w14:textId="77777777" w:rsidR="00981D5B" w:rsidRDefault="00981D5B" w:rsidP="00981D5B">
      <w:pPr>
        <w:pStyle w:val="ListBullet"/>
        <w:numPr>
          <w:ilvl w:val="0"/>
          <w:numId w:val="0"/>
        </w:numPr>
      </w:pPr>
    </w:p>
    <w:p w14:paraId="20779219" w14:textId="77777777" w:rsidR="00981D5B" w:rsidRDefault="00981D5B" w:rsidP="00981D5B">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262C7E5C" w14:textId="77777777" w:rsidR="00981D5B" w:rsidRDefault="00981D5B" w:rsidP="00981D5B">
      <w:pPr>
        <w:pStyle w:val="ListBullet"/>
        <w:numPr>
          <w:ilvl w:val="0"/>
          <w:numId w:val="0"/>
        </w:numPr>
      </w:pPr>
    </w:p>
    <w:p w14:paraId="13F84885" w14:textId="77777777" w:rsidR="00981D5B" w:rsidRDefault="00981D5B" w:rsidP="00981D5B">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038D3DF4"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209" w:name="_Toc467446317"/>
    </w:p>
    <w:p w14:paraId="26FBBB87" w14:textId="77777777" w:rsidR="0052715E" w:rsidRPr="00C653DF" w:rsidRDefault="00A92C42" w:rsidP="008F51FF">
      <w:pPr>
        <w:pStyle w:val="Heading3"/>
      </w:pPr>
      <w:bookmarkStart w:id="210" w:name="_Toc469043289"/>
      <w:bookmarkStart w:id="211" w:name="_Toc469044923"/>
      <w:bookmarkStart w:id="212" w:name="_Toc469139219"/>
      <w:bookmarkStart w:id="213" w:name="_Toc469152664"/>
      <w:bookmarkStart w:id="214" w:name="_Toc491174765"/>
      <w:bookmarkStart w:id="215" w:name="_Toc491337746"/>
      <w:bookmarkStart w:id="216" w:name="_Toc491337920"/>
      <w:bookmarkStart w:id="217" w:name="_Toc491338693"/>
      <w:bookmarkStart w:id="218" w:name="_Toc532855675"/>
      <w:bookmarkStart w:id="219" w:name="_Toc532856697"/>
      <w:r w:rsidRPr="00C653DF">
        <w:lastRenderedPageBreak/>
        <w:t>Start</w:t>
      </w:r>
      <w:r w:rsidR="0052715E" w:rsidRPr="00C653DF">
        <w:t xml:space="preserve"> </w:t>
      </w:r>
      <w:r w:rsidR="00C653DF">
        <w:t>t</w:t>
      </w:r>
      <w:r w:rsidR="00C653DF" w:rsidRPr="00C653DF">
        <w:t xml:space="preserve">he </w:t>
      </w:r>
      <w:r w:rsidR="0052715E" w:rsidRPr="00C653DF">
        <w:t>Software</w:t>
      </w:r>
      <w:bookmarkEnd w:id="209"/>
      <w:bookmarkEnd w:id="210"/>
      <w:bookmarkEnd w:id="211"/>
      <w:bookmarkEnd w:id="212"/>
      <w:bookmarkEnd w:id="213"/>
      <w:bookmarkEnd w:id="214"/>
      <w:bookmarkEnd w:id="215"/>
      <w:bookmarkEnd w:id="216"/>
      <w:bookmarkEnd w:id="217"/>
      <w:bookmarkEnd w:id="218"/>
      <w:bookmarkEnd w:id="219"/>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5C8E6A1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17">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6C61C3CE" w:rsidR="00A92C42" w:rsidRPr="00B14737" w:rsidRDefault="00A92C42" w:rsidP="00A92C42">
      <w:pPr>
        <w:pStyle w:val="Caption"/>
      </w:pPr>
      <w:r w:rsidRPr="00B14737">
        <w:t xml:space="preserve">Figure </w:t>
      </w:r>
      <w:fldSimple w:instr=" SEQ Figure \* ARABIC ">
        <w:r w:rsidR="0013342E">
          <w:rPr>
            <w:noProof/>
          </w:rPr>
          <w:t>2</w:t>
        </w:r>
      </w:fldSimple>
      <w:r w:rsidRPr="00B14737">
        <w:t xml:space="preserve">: </w:t>
      </w:r>
      <w:r w:rsidR="00470612">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82835D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555EC">
        <w:t>d</w:t>
      </w:r>
      <w:r w:rsidR="00A92C42" w:rsidRPr="00C653DF">
        <w:t xml:space="preserve">. </w:t>
      </w:r>
    </w:p>
    <w:p w14:paraId="6438C042" w14:textId="77777777" w:rsidR="0052715E" w:rsidRPr="00C653DF" w:rsidRDefault="0052715E"/>
    <w:p w14:paraId="703499B0" w14:textId="42878D0C" w:rsidR="006614E7" w:rsidRDefault="000E0382" w:rsidP="006614E7">
      <w:pPr>
        <w:jc w:val="center"/>
      </w:pPr>
      <w:r>
        <w:rPr>
          <w:noProof/>
        </w:rPr>
        <mc:AlternateContent>
          <mc:Choice Requires="wpg">
            <w:drawing>
              <wp:anchor distT="0" distB="0" distL="114300" distR="114300" simplePos="0" relativeHeight="251136000"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5341" w:rsidRPr="00DF1BAE" w:rsidRDefault="00245341" w:rsidP="00F26E04">
                              <w:pPr>
                                <w:rPr>
                                  <w:b/>
                                </w:rPr>
                              </w:pPr>
                              <w:r>
                                <w:rPr>
                                  <w:b/>
                                </w:rPr>
                                <w:t>View History</w:t>
                              </w:r>
                              <w:r w:rsidRPr="00DF1BAE">
                                <w:rPr>
                                  <w:b/>
                                </w:rPr>
                                <w:t xml:space="preserve"> Mode-</w:t>
                              </w:r>
                            </w:p>
                            <w:p w14:paraId="3B1040F0" w14:textId="77777777" w:rsidR="00245341" w:rsidRDefault="0024534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13600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5341" w:rsidRPr="00DF1BAE" w:rsidRDefault="00245341" w:rsidP="00F26E04">
                        <w:pPr>
                          <w:rPr>
                            <w:b/>
                          </w:rPr>
                        </w:pPr>
                        <w:r>
                          <w:rPr>
                            <w:b/>
                          </w:rPr>
                          <w:t>View History</w:t>
                        </w:r>
                        <w:r w:rsidRPr="00DF1BAE">
                          <w:rPr>
                            <w:b/>
                          </w:rPr>
                          <w:t xml:space="preserve"> Mode-</w:t>
                        </w:r>
                      </w:p>
                      <w:p w14:paraId="3B1040F0" w14:textId="77777777" w:rsidR="00245341" w:rsidRDefault="0024534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131904"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5341" w:rsidRDefault="0024534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13190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z1Xdlh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5341" w:rsidRDefault="00245341"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18">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77777777" w:rsidR="008708F9" w:rsidRDefault="00D41AFB" w:rsidP="00F5043F">
      <w:pPr>
        <w:pStyle w:val="Caption"/>
      </w:pPr>
      <w:bookmarkStart w:id="220" w:name="_Ref185667915"/>
      <w:r>
        <w:t xml:space="preserve">Figure </w:t>
      </w:r>
      <w:fldSimple w:instr=" SEQ Figure \* ARABIC ">
        <w:r w:rsidR="0013342E">
          <w:rPr>
            <w:noProof/>
          </w:rPr>
          <w:t>3</w:t>
        </w:r>
      </w:fldSimple>
      <w:bookmarkEnd w:id="220"/>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03E7C70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0B39F06D"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555EC">
        <w:t>P</w:t>
      </w:r>
      <w:r w:rsidR="006B59B0" w:rsidRPr="003E6083">
        <w:t xml:space="preserve">rofile </w:t>
      </w:r>
      <w:r w:rsidR="00E555EC">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21" w:name="_Toc119468072"/>
      <w:bookmarkStart w:id="222" w:name="_Toc329784594"/>
      <w:bookmarkStart w:id="223" w:name="_Toc329852086"/>
      <w:bookmarkStart w:id="224" w:name="_Toc331173658"/>
      <w:bookmarkStart w:id="225" w:name="_Toc332208765"/>
      <w:bookmarkStart w:id="226" w:name="_Toc332274012"/>
      <w:bookmarkStart w:id="227" w:name="_Toc367109133"/>
      <w:bookmarkStart w:id="228" w:name="_Toc394486332"/>
      <w:bookmarkStart w:id="229" w:name="_Toc394583538"/>
      <w:bookmarkStart w:id="230" w:name="_Toc468171253"/>
      <w:bookmarkStart w:id="231" w:name="_Toc468549170"/>
      <w:bookmarkStart w:id="232" w:name="_Toc468552688"/>
      <w:bookmarkStart w:id="233" w:name="_Toc469041215"/>
      <w:bookmarkStart w:id="234" w:name="_Toc469041321"/>
      <w:bookmarkStart w:id="235" w:name="_Toc469043290"/>
      <w:bookmarkStart w:id="236" w:name="_Toc469044924"/>
      <w:bookmarkStart w:id="237" w:name="_Toc469139220"/>
      <w:bookmarkStart w:id="238" w:name="_Toc469143767"/>
      <w:bookmarkStart w:id="239" w:name="_Toc469152525"/>
      <w:bookmarkStart w:id="240" w:name="_Toc469152665"/>
      <w:bookmarkStart w:id="241" w:name="_Toc491174766"/>
      <w:bookmarkStart w:id="242" w:name="_Toc491175156"/>
      <w:bookmarkStart w:id="243" w:name="_Toc491337747"/>
      <w:bookmarkStart w:id="244" w:name="_Toc491337921"/>
      <w:bookmarkStart w:id="245" w:name="_Toc491338694"/>
      <w:bookmarkStart w:id="246" w:name="_Toc491339244"/>
      <w:bookmarkStart w:id="247" w:name="_Toc491413993"/>
      <w:bookmarkStart w:id="248" w:name="_Toc532836360"/>
      <w:bookmarkStart w:id="249" w:name="_Toc532855676"/>
      <w:bookmarkStart w:id="250" w:name="_Toc532856583"/>
      <w:bookmarkStart w:id="251" w:name="_Toc532856698"/>
      <w:r>
        <w:lastRenderedPageBreak/>
        <w:t>The Main Screen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2B049E56" w14:textId="7777777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8C94F41" w:rsidR="00D41AFB" w:rsidRDefault="000E0382" w:rsidP="009C2049">
      <w:pPr>
        <w:keepNext/>
        <w:jc w:val="center"/>
      </w:pPr>
      <w:r>
        <w:rPr>
          <w:noProof/>
        </w:rPr>
        <mc:AlternateContent>
          <mc:Choice Requires="wpg">
            <w:drawing>
              <wp:anchor distT="0" distB="0" distL="114300" distR="114300" simplePos="0" relativeHeight="251127808"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5341" w:rsidRPr="00D25D8D" w:rsidRDefault="0024534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12780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Pc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8JoT3J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5341" w:rsidRPr="00D25D8D" w:rsidRDefault="0024534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140096"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5341" w:rsidRPr="00D25D8D" w:rsidRDefault="0024534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14009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InOrUU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5341" w:rsidRPr="00D25D8D" w:rsidRDefault="0024534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144192"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5341" w:rsidRPr="00D25D8D" w:rsidRDefault="0024534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1441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5341" w:rsidRPr="00D25D8D" w:rsidRDefault="0024534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152384"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5341" w:rsidRPr="00D25D8D" w:rsidRDefault="0024534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1523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ByGAEO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5341" w:rsidRPr="00D25D8D" w:rsidRDefault="0024534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148288"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5341" w:rsidRPr="00D25D8D" w:rsidRDefault="0024534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14828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5341" w:rsidRPr="00D25D8D" w:rsidRDefault="0024534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F44BB9">
        <w:rPr>
          <w:noProof/>
        </w:rPr>
        <w:drawing>
          <wp:inline distT="0" distB="0" distL="0" distR="0" wp14:anchorId="51D61E68" wp14:editId="1137B94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536054E5" w:rsidR="008708F9" w:rsidRPr="0025224B" w:rsidRDefault="00D41AFB" w:rsidP="00F5043F">
      <w:pPr>
        <w:pStyle w:val="Caption"/>
      </w:pPr>
      <w:bookmarkStart w:id="252" w:name="_Ref185668349"/>
      <w:r>
        <w:t xml:space="preserve">Figure </w:t>
      </w:r>
      <w:fldSimple w:instr=" SEQ Figure \* ARABIC ">
        <w:r w:rsidR="0013342E">
          <w:rPr>
            <w:noProof/>
          </w:rPr>
          <w:t>4</w:t>
        </w:r>
      </w:fldSimple>
      <w:bookmarkEnd w:id="252"/>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3B8EC417"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53"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54" w:name="_Toc119468074"/>
      <w:bookmarkStart w:id="255" w:name="_Toc329784595"/>
      <w:bookmarkStart w:id="256" w:name="_Toc329852087"/>
      <w:bookmarkStart w:id="257" w:name="_Toc331173659"/>
      <w:bookmarkStart w:id="258" w:name="_Toc332208766"/>
      <w:bookmarkStart w:id="259" w:name="_Toc332274013"/>
      <w:bookmarkStart w:id="260" w:name="_Toc367109134"/>
      <w:bookmarkStart w:id="261" w:name="_Toc394486333"/>
      <w:bookmarkStart w:id="262" w:name="_Toc394583539"/>
      <w:bookmarkStart w:id="263" w:name="_Toc468171254"/>
      <w:bookmarkStart w:id="264" w:name="_Toc468549171"/>
      <w:bookmarkStart w:id="265" w:name="_Toc468552689"/>
      <w:bookmarkStart w:id="266" w:name="_Toc469041216"/>
      <w:bookmarkStart w:id="267" w:name="_Toc469041322"/>
      <w:bookmarkStart w:id="268" w:name="_Toc469043291"/>
      <w:bookmarkStart w:id="269" w:name="_Toc469044925"/>
      <w:bookmarkStart w:id="270" w:name="_Toc469139221"/>
      <w:bookmarkStart w:id="271" w:name="_Toc469143768"/>
      <w:bookmarkStart w:id="272" w:name="_Toc469152526"/>
      <w:bookmarkStart w:id="273" w:name="_Toc469152666"/>
      <w:bookmarkStart w:id="274" w:name="_Toc491174767"/>
      <w:bookmarkStart w:id="275" w:name="_Toc491175157"/>
      <w:bookmarkStart w:id="276" w:name="_Toc491337748"/>
      <w:bookmarkStart w:id="277" w:name="_Toc491337922"/>
      <w:bookmarkStart w:id="278" w:name="_Toc491338695"/>
      <w:bookmarkStart w:id="279" w:name="_Toc491339245"/>
      <w:bookmarkStart w:id="280" w:name="_Toc491413994"/>
      <w:bookmarkStart w:id="281" w:name="_Toc532836361"/>
      <w:bookmarkStart w:id="282" w:name="_Toc532855677"/>
      <w:bookmarkStart w:id="283" w:name="_Toc532856584"/>
      <w:bookmarkStart w:id="284" w:name="_Toc532856699"/>
      <w:bookmarkEnd w:id="253"/>
      <w:r>
        <w:rPr>
          <w:noProof/>
        </w:rPr>
        <w:lastRenderedPageBreak/>
        <w:drawing>
          <wp:anchor distT="0" distB="0" distL="114300" distR="114300" simplePos="0" relativeHeight="251441152"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2594B6B1" w14:textId="77777777" w:rsidR="008708F9" w:rsidRDefault="008708F9" w:rsidP="00194E1A">
      <w:pPr>
        <w:rPr>
          <w:noProof/>
        </w:rPr>
      </w:pPr>
    </w:p>
    <w:p w14:paraId="5531583A" w14:textId="77777777" w:rsidR="008708F9" w:rsidRDefault="00636C9A">
      <w:pPr>
        <w:pStyle w:val="Heading2"/>
        <w:rPr>
          <w:noProof/>
        </w:rPr>
      </w:pPr>
      <w:bookmarkStart w:id="285" w:name="_Toc119468075"/>
      <w:bookmarkStart w:id="286" w:name="_Toc329784596"/>
      <w:bookmarkStart w:id="287" w:name="_Toc469043292"/>
      <w:bookmarkStart w:id="288" w:name="_Toc469044926"/>
      <w:bookmarkStart w:id="289" w:name="_Toc469139222"/>
      <w:bookmarkStart w:id="290" w:name="_Toc469152667"/>
      <w:bookmarkStart w:id="291" w:name="_Toc491174768"/>
      <w:bookmarkStart w:id="292" w:name="_Toc491337749"/>
      <w:bookmarkStart w:id="293" w:name="_Toc491337923"/>
      <w:bookmarkStart w:id="294" w:name="_Toc491338696"/>
      <w:bookmarkStart w:id="295" w:name="_Toc532855678"/>
      <w:bookmarkStart w:id="296" w:name="_Toc532856585"/>
      <w:bookmarkStart w:id="297" w:name="_Toc532856700"/>
      <w:r>
        <w:rPr>
          <w:noProof/>
        </w:rPr>
        <w:t xml:space="preserve">Global </w:t>
      </w:r>
      <w:r w:rsidR="00754243">
        <w:rPr>
          <w:noProof/>
        </w:rPr>
        <w:t>Tab</w:t>
      </w:r>
      <w:bookmarkEnd w:id="285"/>
      <w:bookmarkEnd w:id="286"/>
      <w:bookmarkEnd w:id="287"/>
      <w:bookmarkEnd w:id="288"/>
      <w:bookmarkEnd w:id="289"/>
      <w:bookmarkEnd w:id="290"/>
      <w:bookmarkEnd w:id="291"/>
      <w:bookmarkEnd w:id="292"/>
      <w:bookmarkEnd w:id="293"/>
      <w:bookmarkEnd w:id="294"/>
      <w:bookmarkEnd w:id="295"/>
      <w:bookmarkEnd w:id="296"/>
      <w:bookmarkEnd w:id="297"/>
    </w:p>
    <w:p w14:paraId="61127E30" w14:textId="6F058BCE"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150B87AE"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13342E">
          <w:rPr>
            <w:noProof/>
          </w:rPr>
          <w:t>5</w:t>
        </w:r>
      </w:fldSimple>
      <w:r w:rsidR="00311E47">
        <w:t>: Preferences – Global Tab</w:t>
      </w:r>
    </w:p>
    <w:p w14:paraId="4D864BB4" w14:textId="77777777" w:rsidR="00311E47" w:rsidRPr="00311E47" w:rsidRDefault="00311E47" w:rsidP="006C7149"/>
    <w:p w14:paraId="34131561" w14:textId="551994F5" w:rsidR="008708F9" w:rsidRDefault="008708F9" w:rsidP="006C7149">
      <w:pPr>
        <w:rPr>
          <w:i/>
        </w:rPr>
      </w:pPr>
      <w:r>
        <w:rPr>
          <w:b/>
        </w:rPr>
        <w:t>Units of Measure</w:t>
      </w:r>
      <w:r w:rsidR="000D35E3">
        <w:t xml:space="preserve"> – There are four </w:t>
      </w:r>
      <w:r>
        <w:t>drop</w:t>
      </w:r>
      <w:ins w:id="298" w:author="Tom Bergeron" w:date="2020-09-29T15:52:00Z">
        <w:r w:rsidR="00515180">
          <w:t>-</w:t>
        </w:r>
      </w:ins>
      <w:del w:id="299" w:author="Tom Bergeron" w:date="2020-09-29T15:52:00Z">
        <w:r w:rsidDel="00515180">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300" w:author="Tom Bergeron" w:date="2020-09-29T15:52:00Z">
        <w:r w:rsidDel="00515180">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96BCCD7"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555EC">
        <w:t xml:space="preserve">KIC </w:t>
      </w:r>
      <w:r>
        <w:t>Explorer, specify the data transmission mode (</w:t>
      </w:r>
      <w:r w:rsidRPr="003E6083">
        <w:t>Datalogger or Transmitter</w:t>
      </w:r>
      <w:r>
        <w:t>).</w:t>
      </w:r>
    </w:p>
    <w:p w14:paraId="63334004" w14:textId="77777777" w:rsidR="008708F9" w:rsidRDefault="008708F9" w:rsidP="006C7149"/>
    <w:p w14:paraId="402BB730" w14:textId="4E216FB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Traditional Chinese, </w:t>
      </w:r>
      <w:r w:rsidR="00E555EC">
        <w:t xml:space="preserve">or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301" w:name="_Toc467442498"/>
      <w:bookmarkStart w:id="302" w:name="_Toc469043293"/>
      <w:bookmarkStart w:id="303" w:name="_Toc469044927"/>
      <w:bookmarkStart w:id="304" w:name="_Toc469139223"/>
      <w:bookmarkStart w:id="305" w:name="_Toc469152668"/>
      <w:bookmarkStart w:id="306" w:name="_Toc491174769"/>
      <w:bookmarkStart w:id="307" w:name="_Toc491337750"/>
      <w:bookmarkStart w:id="308" w:name="_Toc491337924"/>
      <w:bookmarkStart w:id="309" w:name="_Toc491338697"/>
      <w:bookmarkStart w:id="310" w:name="_Toc532855679"/>
      <w:bookmarkStart w:id="311" w:name="_Toc532856701"/>
      <w:bookmarkStart w:id="312" w:name="_Toc119468077"/>
      <w:bookmarkStart w:id="313" w:name="_Toc329784597"/>
      <w:bookmarkStart w:id="314" w:name="_Toc486325570"/>
      <w:bookmarkStart w:id="315" w:name="_Toc488490440"/>
      <w:r>
        <w:rPr>
          <w:noProof/>
        </w:rPr>
        <w:lastRenderedPageBreak/>
        <w:t xml:space="preserve">Define Your </w:t>
      </w:r>
      <w:r w:rsidR="005D0C19">
        <w:rPr>
          <w:noProof/>
        </w:rPr>
        <w:t>Oven</w:t>
      </w:r>
      <w:bookmarkEnd w:id="301"/>
      <w:bookmarkEnd w:id="302"/>
      <w:bookmarkEnd w:id="303"/>
      <w:bookmarkEnd w:id="304"/>
      <w:bookmarkEnd w:id="305"/>
      <w:bookmarkEnd w:id="306"/>
      <w:bookmarkEnd w:id="307"/>
      <w:bookmarkEnd w:id="308"/>
      <w:bookmarkEnd w:id="309"/>
      <w:bookmarkEnd w:id="310"/>
      <w:bookmarkEnd w:id="311"/>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3C6B1CA"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77777777" w:rsidR="000E4CE3" w:rsidRDefault="000E4CE3" w:rsidP="000E4CE3">
            <w:pPr>
              <w:pStyle w:val="Caption"/>
            </w:pPr>
            <w:r>
              <w:t xml:space="preserve">Figure </w:t>
            </w:r>
            <w:fldSimple w:instr=" SEQ Figure \* ARABIC ">
              <w:r w:rsidR="0013342E">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54656"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230F9" id="Rectangle 4621" o:spid="_x0000_s1026" style="position:absolute;margin-left:154.1pt;margin-top:24.4pt;width:65.05pt;height:15.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316" w:name="_Ref468532713"/>
            <w:bookmarkStart w:id="317" w:name="_Ref468167618"/>
            <w:bookmarkStart w:id="318"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316"/>
            <w:r w:rsidR="000E4CE3">
              <w:rPr>
                <w:rFonts w:ascii="Arial" w:hAnsi="Arial" w:cs="Arial"/>
                <w:sz w:val="16"/>
                <w:szCs w:val="16"/>
              </w:rPr>
              <w:t xml:space="preserve">: </w:t>
            </w:r>
            <w:bookmarkEnd w:id="317"/>
            <w:r w:rsidR="000E4CE3">
              <w:rPr>
                <w:rFonts w:ascii="Arial" w:hAnsi="Arial" w:cs="Arial"/>
                <w:sz w:val="16"/>
                <w:szCs w:val="16"/>
              </w:rPr>
              <w:t>Verify Zone Length</w:t>
            </w:r>
            <w:bookmarkEnd w:id="318"/>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289F8014" w:rsidR="008708F9" w:rsidRDefault="00F44BB9">
      <w:pPr>
        <w:pStyle w:val="Heading2"/>
      </w:pPr>
      <w:bookmarkStart w:id="319" w:name="_Toc469043294"/>
      <w:bookmarkStart w:id="320" w:name="_Toc469044928"/>
      <w:bookmarkStart w:id="321" w:name="_Toc469139224"/>
      <w:bookmarkStart w:id="322" w:name="_Toc469152669"/>
      <w:bookmarkStart w:id="323" w:name="_Toc491174770"/>
      <w:bookmarkStart w:id="324" w:name="_Toc491337751"/>
      <w:bookmarkStart w:id="325" w:name="_Toc491337925"/>
      <w:bookmarkStart w:id="326" w:name="_Toc491338698"/>
      <w:bookmarkStart w:id="327" w:name="_Toc532855680"/>
      <w:bookmarkStart w:id="328" w:name="_Toc532856586"/>
      <w:bookmarkStart w:id="329" w:name="_Toc532856702"/>
      <w:r w:rsidRPr="00737029">
        <w:lastRenderedPageBreak/>
        <w:t>e-APS</w:t>
      </w:r>
      <w:r w:rsidR="00636C9A" w:rsidRPr="00F44BB9">
        <w:t xml:space="preserve"> </w:t>
      </w:r>
      <w:r w:rsidR="00754243">
        <w:t>Tab</w:t>
      </w:r>
      <w:bookmarkEnd w:id="312"/>
      <w:bookmarkEnd w:id="313"/>
      <w:bookmarkEnd w:id="319"/>
      <w:bookmarkEnd w:id="320"/>
      <w:bookmarkEnd w:id="321"/>
      <w:bookmarkEnd w:id="322"/>
      <w:bookmarkEnd w:id="323"/>
      <w:bookmarkEnd w:id="324"/>
      <w:bookmarkEnd w:id="325"/>
      <w:bookmarkEnd w:id="326"/>
      <w:bookmarkEnd w:id="327"/>
      <w:bookmarkEnd w:id="328"/>
      <w:bookmarkEnd w:id="329"/>
    </w:p>
    <w:p w14:paraId="74C241E7" w14:textId="0A01561C" w:rsidR="00D41AFB" w:rsidRDefault="00F44BB9" w:rsidP="009C2049">
      <w:pPr>
        <w:keepNext/>
        <w:jc w:val="center"/>
      </w:pPr>
      <w:r>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32">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705137A7"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13342E">
          <w:rPr>
            <w:noProof/>
          </w:rPr>
          <w:t>8</w:t>
        </w:r>
      </w:fldSimple>
      <w:r w:rsidR="00934045">
        <w:t xml:space="preserve">: </w:t>
      </w:r>
      <w:r w:rsidR="009E1EFB">
        <w:t xml:space="preserve">Global </w:t>
      </w:r>
      <w:r w:rsidR="00934045">
        <w:t>Preferences – </w:t>
      </w:r>
      <w:r w:rsidR="00C701A7">
        <w:t>e-APS</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pPr>
      <w:r>
        <w:t>Settings on the e-APS</w:t>
      </w:r>
      <w:r w:rsidR="00027152">
        <w:rPr>
          <w:color w:val="FF0000"/>
        </w:rPr>
        <w:t xml:space="preserve"> </w:t>
      </w:r>
      <w:r w:rsidR="00027152" w:rsidRPr="00027152">
        <w:t>tab let you:</w:t>
      </w:r>
    </w:p>
    <w:p w14:paraId="67D8E2B3" w14:textId="4AEBD20D" w:rsidR="00027152" w:rsidRPr="00027152" w:rsidRDefault="00E555EC" w:rsidP="00027152">
      <w:pPr>
        <w:numPr>
          <w:ilvl w:val="0"/>
          <w:numId w:val="15"/>
        </w:numPr>
      </w:pPr>
      <w:r>
        <w:t xml:space="preserve">Specify time </w:t>
      </w:r>
      <w:r w:rsidR="00027152" w:rsidRPr="00027152">
        <w:t>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737029">
      <w:pPr>
        <w:pStyle w:val="Heading3"/>
      </w:pPr>
      <w:bookmarkStart w:id="330" w:name="_Toc410590245"/>
      <w:bookmarkStart w:id="331" w:name="_Toc491174771"/>
      <w:bookmarkStart w:id="332" w:name="_Toc491337752"/>
      <w:bookmarkStart w:id="333" w:name="_Toc491337926"/>
      <w:bookmarkStart w:id="334" w:name="_Toc491338699"/>
      <w:bookmarkStart w:id="335" w:name="_Toc532855681"/>
      <w:bookmarkStart w:id="336" w:name="_Toc532856703"/>
      <w:r w:rsidRPr="00027152">
        <w:t>Specifying VP generation</w:t>
      </w:r>
      <w:bookmarkEnd w:id="330"/>
      <w:bookmarkEnd w:id="331"/>
      <w:bookmarkEnd w:id="332"/>
      <w:bookmarkEnd w:id="333"/>
      <w:bookmarkEnd w:id="334"/>
      <w:bookmarkEnd w:id="335"/>
      <w:bookmarkEnd w:id="336"/>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337" w:name="_Toc469043295"/>
      <w:bookmarkStart w:id="338" w:name="_Toc469044929"/>
      <w:bookmarkStart w:id="339" w:name="_Toc469139225"/>
      <w:bookmarkStart w:id="340" w:name="_Toc469152670"/>
      <w:bookmarkStart w:id="341" w:name="_Toc491174772"/>
      <w:bookmarkStart w:id="342" w:name="_Toc491337753"/>
      <w:bookmarkStart w:id="343" w:name="_Toc491337927"/>
      <w:bookmarkStart w:id="344" w:name="_Toc491338700"/>
      <w:bookmarkStart w:id="345" w:name="_Toc532855682"/>
      <w:bookmarkStart w:id="346" w:name="_Toc532856704"/>
      <w:r>
        <w:lastRenderedPageBreak/>
        <w:t>Specifying</w:t>
      </w:r>
      <w:r w:rsidR="006C1BAA" w:rsidRPr="006C1BAA">
        <w:t xml:space="preserve"> Cpk</w:t>
      </w:r>
      <w:r w:rsidR="00636C9A">
        <w:t xml:space="preserve"> </w:t>
      </w:r>
      <w:r w:rsidR="00C653DF">
        <w:t>Computation Values</w:t>
      </w:r>
      <w:bookmarkEnd w:id="337"/>
      <w:bookmarkEnd w:id="338"/>
      <w:bookmarkEnd w:id="339"/>
      <w:bookmarkEnd w:id="340"/>
      <w:bookmarkEnd w:id="341"/>
      <w:bookmarkEnd w:id="342"/>
      <w:bookmarkEnd w:id="343"/>
      <w:bookmarkEnd w:id="344"/>
      <w:bookmarkEnd w:id="345"/>
      <w:bookmarkEnd w:id="346"/>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347" w:name="_Toc469043296"/>
      <w:bookmarkStart w:id="348" w:name="_Toc469044930"/>
      <w:bookmarkStart w:id="349" w:name="_Toc469139226"/>
      <w:bookmarkStart w:id="350" w:name="_Toc469152671"/>
      <w:bookmarkStart w:id="351" w:name="_Toc491174773"/>
      <w:bookmarkStart w:id="352" w:name="_Toc491337754"/>
      <w:bookmarkStart w:id="353" w:name="_Toc491337928"/>
      <w:bookmarkStart w:id="354" w:name="_Toc491338701"/>
      <w:bookmarkStart w:id="355" w:name="_Toc532855683"/>
      <w:bookmarkStart w:id="356" w:name="_Toc532856705"/>
      <w:r w:rsidRPr="00F74DAC">
        <w:lastRenderedPageBreak/>
        <w:t>How</w:t>
      </w:r>
      <w:r w:rsidR="003C657F" w:rsidRPr="00F74DAC">
        <w:t xml:space="preserve"> </w:t>
      </w:r>
      <w:r w:rsidR="006C7149">
        <w:t>t</w:t>
      </w:r>
      <w:r w:rsidR="00C653DF" w:rsidRPr="00F74DAC">
        <w:t xml:space="preserve">he Software Calculates </w:t>
      </w:r>
      <w:r w:rsidRPr="00F74DAC">
        <w:t>Cpk</w:t>
      </w:r>
      <w:bookmarkEnd w:id="347"/>
      <w:bookmarkEnd w:id="348"/>
      <w:bookmarkEnd w:id="349"/>
      <w:bookmarkEnd w:id="350"/>
      <w:bookmarkEnd w:id="351"/>
      <w:bookmarkEnd w:id="352"/>
      <w:bookmarkEnd w:id="353"/>
      <w:bookmarkEnd w:id="354"/>
      <w:bookmarkEnd w:id="355"/>
      <w:bookmarkEnd w:id="35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46464"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3D223E" id="Line 322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5341" w:rsidRPr="00287D78" w:rsidRDefault="0024534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5341" w:rsidRPr="00287D78" w:rsidRDefault="00245341" w:rsidP="009C2049">
                            <w:pPr>
                              <w:rPr>
                                <w:rFonts w:ascii="Symbol" w:hAnsi="Symbol"/>
                                <w:b/>
                              </w:rPr>
                            </w:pPr>
                          </w:p>
                          <w:p w14:paraId="62E14183" w14:textId="77777777" w:rsidR="00245341" w:rsidRPr="00287D78" w:rsidRDefault="00245341" w:rsidP="009C2049">
                            <w:pPr>
                              <w:pStyle w:val="List"/>
                            </w:pPr>
                            <w:r w:rsidRPr="00287D78">
                              <w:rPr>
                                <w:rFonts w:ascii="Symbol" w:hAnsi="Symbol"/>
                              </w:rPr>
                              <w:t></w:t>
                            </w:r>
                            <w:r w:rsidRPr="00287D78">
                              <w:t xml:space="preserve"> = Mean of the data points</w:t>
                            </w:r>
                          </w:p>
                          <w:p w14:paraId="769B3460" w14:textId="77777777" w:rsidR="00245341" w:rsidRPr="00287D78" w:rsidRDefault="0024534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5341" w:rsidRDefault="00245341" w:rsidP="009C2049">
                            <w:pPr>
                              <w:pStyle w:val="List"/>
                              <w:rPr>
                                <w:rFonts w:ascii="Symbol" w:hAnsi="Symbol"/>
                              </w:rPr>
                            </w:pPr>
                            <w:r>
                              <w:rPr>
                                <w:rFonts w:ascii="Symbol" w:hAnsi="Symbol"/>
                              </w:rPr>
                              <w:t></w:t>
                            </w:r>
                          </w:p>
                          <w:p w14:paraId="034E3A8A" w14:textId="77777777" w:rsidR="00245341" w:rsidRPr="00287D78" w:rsidRDefault="0024534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5341" w:rsidRPr="00287D78" w:rsidRDefault="00245341" w:rsidP="009C2049">
                            <w:pPr>
                              <w:rPr>
                                <w:rFonts w:ascii="Symbol" w:hAnsi="Symbol"/>
                                <w:b/>
                              </w:rPr>
                            </w:pPr>
                          </w:p>
                          <w:p w14:paraId="0727B909" w14:textId="77777777" w:rsidR="00245341" w:rsidRPr="00287D78" w:rsidRDefault="0024534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5341" w:rsidRPr="00287D78" w:rsidRDefault="0024534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" strokecolor="red" strokeweight="1.5pt">
                <v:textbox>
                  <w:txbxContent>
                    <w:p w14:paraId="3C6968E8" w14:textId="77777777" w:rsidR="00245341" w:rsidRPr="00287D78" w:rsidRDefault="0024534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5341" w:rsidRPr="00287D78" w:rsidRDefault="00245341" w:rsidP="009C2049">
                      <w:pPr>
                        <w:rPr>
                          <w:rFonts w:ascii="Symbol" w:hAnsi="Symbol"/>
                          <w:b/>
                        </w:rPr>
                      </w:pPr>
                    </w:p>
                    <w:p w14:paraId="62E14183" w14:textId="77777777" w:rsidR="00245341" w:rsidRPr="00287D78" w:rsidRDefault="00245341" w:rsidP="009C2049">
                      <w:pPr>
                        <w:pStyle w:val="List"/>
                      </w:pPr>
                      <w:r w:rsidRPr="00287D78">
                        <w:rPr>
                          <w:rFonts w:ascii="Symbol" w:hAnsi="Symbol"/>
                        </w:rPr>
                        <w:t></w:t>
                      </w:r>
                      <w:r w:rsidRPr="00287D78">
                        <w:t xml:space="preserve"> = Mean of the data points</w:t>
                      </w:r>
                    </w:p>
                    <w:p w14:paraId="769B3460" w14:textId="77777777" w:rsidR="00245341" w:rsidRPr="00287D78" w:rsidRDefault="0024534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5341" w:rsidRDefault="00245341" w:rsidP="009C2049">
                      <w:pPr>
                        <w:pStyle w:val="List"/>
                        <w:rPr>
                          <w:rFonts w:ascii="Symbol" w:hAnsi="Symbol"/>
                        </w:rPr>
                      </w:pPr>
                      <w:r>
                        <w:rPr>
                          <w:rFonts w:ascii="Symbol" w:hAnsi="Symbol"/>
                        </w:rPr>
                        <w:t></w:t>
                      </w:r>
                    </w:p>
                    <w:p w14:paraId="034E3A8A" w14:textId="77777777" w:rsidR="00245341" w:rsidRPr="00287D78" w:rsidRDefault="0024534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5341" w:rsidRPr="00287D78" w:rsidRDefault="00245341" w:rsidP="009C2049">
                      <w:pPr>
                        <w:rPr>
                          <w:rFonts w:ascii="Symbol" w:hAnsi="Symbol"/>
                          <w:b/>
                        </w:rPr>
                      </w:pPr>
                    </w:p>
                    <w:p w14:paraId="0727B909" w14:textId="77777777" w:rsidR="00245341" w:rsidRPr="00287D78" w:rsidRDefault="0024534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5341" w:rsidRPr="00287D78" w:rsidRDefault="00245341"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fldSimple w:instr=" SEQ Figure \* ARABIC ">
        <w:r w:rsidR="0013342E">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3F3E9DD9" w14:textId="77777777" w:rsidR="00515180" w:rsidRDefault="00515180" w:rsidP="00515180">
      <w:pPr>
        <w:rPr>
          <w:ins w:id="357" w:author="Tom Bergeron" w:date="2020-09-29T15:53:00Z"/>
        </w:rPr>
      </w:pPr>
      <w:ins w:id="358" w:author="Tom Bergeron" w:date="2020-09-29T15:53:00Z">
        <w:r>
          <w:t>Here is a simple example.  Let us set the Points to Compute Cpk to five, and the five PWI values are as follows: 68%, 88%, 70%, 64%, and 65%.</w:t>
        </w:r>
      </w:ins>
    </w:p>
    <w:p w14:paraId="603A73E2" w14:textId="77777777" w:rsidR="00515180" w:rsidRDefault="00515180" w:rsidP="00515180">
      <w:pPr>
        <w:rPr>
          <w:ins w:id="359" w:author="Tom Bergeron" w:date="2020-09-29T15:53:00Z"/>
        </w:rPr>
      </w:pPr>
    </w:p>
    <w:p w14:paraId="3D7C8E14" w14:textId="77777777" w:rsidR="00515180" w:rsidRPr="006C7149" w:rsidRDefault="00515180" w:rsidP="00515180">
      <w:pPr>
        <w:rPr>
          <w:ins w:id="360" w:author="Tom Bergeron" w:date="2020-09-29T15:53:00Z"/>
        </w:rPr>
      </w:pPr>
      <w:ins w:id="361" w:author="Tom Bergeron" w:date="2020-09-29T15:53:00Z">
        <w:r w:rsidRPr="006C7149">
          <w:t>Mean</w:t>
        </w:r>
        <w:r w:rsidRPr="006C7149">
          <w:tab/>
          <w:t xml:space="preserve">= (68 + 88 + 70 + 64 + </w:t>
        </w:r>
        <w:r>
          <w:t>65</w:t>
        </w:r>
        <w:r w:rsidRPr="006C7149">
          <w:t xml:space="preserve">) </w:t>
        </w:r>
        <w:r w:rsidRPr="006C7149">
          <w:sym w:font="Symbol" w:char="F0B8"/>
        </w:r>
        <w:r w:rsidRPr="006C7149">
          <w:t xml:space="preserve"> 5</w:t>
        </w:r>
      </w:ins>
    </w:p>
    <w:p w14:paraId="6E635B19" w14:textId="77777777" w:rsidR="00515180" w:rsidRPr="006C7149" w:rsidRDefault="00515180" w:rsidP="00515180">
      <w:pPr>
        <w:rPr>
          <w:ins w:id="362" w:author="Tom Bergeron" w:date="2020-09-29T15:53:00Z"/>
        </w:rPr>
      </w:pPr>
      <w:ins w:id="363" w:author="Tom Bergeron" w:date="2020-09-29T15:53:00Z">
        <w:r w:rsidRPr="006C7149">
          <w:tab/>
          <w:t xml:space="preserve">= </w:t>
        </w:r>
        <w:r>
          <w:t>71</w:t>
        </w:r>
      </w:ins>
    </w:p>
    <w:p w14:paraId="74AAB302" w14:textId="77777777" w:rsidR="00515180" w:rsidRPr="006C7149" w:rsidRDefault="00515180" w:rsidP="00515180">
      <w:pPr>
        <w:rPr>
          <w:ins w:id="364" w:author="Tom Bergeron" w:date="2020-09-29T15:53:00Z"/>
        </w:rPr>
      </w:pPr>
    </w:p>
    <w:p w14:paraId="53A24757" w14:textId="77777777" w:rsidR="00515180" w:rsidRPr="006C7149" w:rsidRDefault="00515180" w:rsidP="00515180">
      <w:pPr>
        <w:rPr>
          <w:ins w:id="365" w:author="Tom Bergeron" w:date="2020-09-29T15:53:00Z"/>
        </w:rPr>
      </w:pPr>
      <w:ins w:id="366" w:author="Tom Bergeron" w:date="2020-09-29T15:53:00Z">
        <w:r w:rsidRPr="006C7149">
          <w:rPr>
            <w:noProof/>
          </w:rPr>
          <mc:AlternateContent>
            <mc:Choice Requires="wps">
              <w:drawing>
                <wp:anchor distT="0" distB="0" distL="114300" distR="114300" simplePos="0" relativeHeight="251662848" behindDoc="0" locked="0" layoutInCell="1" allowOverlap="1" wp14:anchorId="6AF6C8D9" wp14:editId="18842E89">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D5E545" id="Line 322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60800" behindDoc="0" locked="0" layoutInCell="1" allowOverlap="1" wp14:anchorId="21FA016F" wp14:editId="0F15B3A1">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6F5F2F" id="Line 322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ins>
    </w:p>
    <w:p w14:paraId="1397B8F0" w14:textId="77777777" w:rsidR="00515180" w:rsidRPr="006C7149" w:rsidRDefault="00515180" w:rsidP="00515180">
      <w:pPr>
        <w:rPr>
          <w:ins w:id="367" w:author="Tom Bergeron" w:date="2020-09-29T15:53:00Z"/>
        </w:rPr>
      </w:pPr>
      <w:ins w:id="368" w:author="Tom Bergeron" w:date="2020-09-29T15:53:00Z">
        <w:r w:rsidRPr="006C7149">
          <w:rPr>
            <w:noProof/>
          </w:rPr>
          <mc:AlternateContent>
            <mc:Choice Requires="wps">
              <w:drawing>
                <wp:anchor distT="0" distB="0" distL="114300" distR="114300" simplePos="0" relativeHeight="251664896" behindDoc="0" locked="0" layoutInCell="1" allowOverlap="1" wp14:anchorId="4E98D2B9" wp14:editId="57D8D5A1">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79ED5F" id="Line 322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ins>
    </w:p>
    <w:p w14:paraId="3E9E8AFB" w14:textId="77777777" w:rsidR="00515180" w:rsidRPr="006C7149" w:rsidRDefault="00515180" w:rsidP="00515180">
      <w:pPr>
        <w:rPr>
          <w:ins w:id="369" w:author="Tom Bergeron" w:date="2020-09-29T15:53:00Z"/>
        </w:rPr>
      </w:pPr>
      <w:ins w:id="370" w:author="Tom Bergeron" w:date="2020-09-29T15:53:00Z">
        <w:r w:rsidRPr="006C7149">
          <w:tab/>
          <w:t xml:space="preserve">= √ </w:t>
        </w:r>
        <w:r>
          <w:t>76.8</w:t>
        </w:r>
      </w:ins>
    </w:p>
    <w:p w14:paraId="63469713" w14:textId="77777777" w:rsidR="00515180" w:rsidRPr="002C2643" w:rsidRDefault="00515180" w:rsidP="00515180">
      <w:pPr>
        <w:rPr>
          <w:ins w:id="371" w:author="Tom Bergeron" w:date="2020-09-29T15:53:00Z"/>
        </w:rPr>
      </w:pPr>
      <w:ins w:id="372" w:author="Tom Bergeron" w:date="2020-09-29T15:53:00Z">
        <w:r w:rsidRPr="002C2643">
          <w:tab/>
          <w:t xml:space="preserve">= </w:t>
        </w:r>
        <w:r>
          <w:t>8.76</w:t>
        </w:r>
      </w:ins>
    </w:p>
    <w:p w14:paraId="261E9037" w14:textId="77777777" w:rsidR="00515180" w:rsidRDefault="00515180" w:rsidP="00515180">
      <w:pPr>
        <w:rPr>
          <w:ins w:id="373" w:author="Tom Bergeron" w:date="2020-09-29T15:53:00Z"/>
        </w:rPr>
      </w:pPr>
    </w:p>
    <w:p w14:paraId="7D8F5F6D" w14:textId="77777777" w:rsidR="00515180" w:rsidRDefault="00515180" w:rsidP="00515180">
      <w:pPr>
        <w:rPr>
          <w:ins w:id="374" w:author="Tom Bergeron" w:date="2020-09-29T15:53:00Z"/>
        </w:rPr>
      </w:pPr>
      <w:ins w:id="375" w:author="Tom Bergeron" w:date="2020-09-29T15:53:00Z">
        <w:r>
          <w:t>By definition, the overall PWI is always positive and the limit is always 100%.</w:t>
        </w:r>
      </w:ins>
    </w:p>
    <w:p w14:paraId="004CC373" w14:textId="77777777" w:rsidR="00515180" w:rsidRDefault="00515180" w:rsidP="00515180">
      <w:pPr>
        <w:rPr>
          <w:ins w:id="376" w:author="Tom Bergeron" w:date="2020-09-29T15:53:00Z"/>
        </w:rPr>
      </w:pPr>
    </w:p>
    <w:p w14:paraId="1BF2C728" w14:textId="77777777" w:rsidR="00515180" w:rsidRPr="002C2643" w:rsidRDefault="00515180" w:rsidP="00515180">
      <w:pPr>
        <w:rPr>
          <w:ins w:id="377" w:author="Tom Bergeron" w:date="2020-09-29T15:53:00Z"/>
        </w:rPr>
      </w:pPr>
      <w:ins w:id="378" w:author="Tom Bergeron" w:date="2020-09-29T15:53:00Z">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ins>
    </w:p>
    <w:p w14:paraId="4BCEFBBC" w14:textId="77777777" w:rsidR="00515180" w:rsidRPr="002C2643" w:rsidRDefault="00515180" w:rsidP="00515180">
      <w:pPr>
        <w:rPr>
          <w:ins w:id="379" w:author="Tom Bergeron" w:date="2020-09-29T15:53:00Z"/>
        </w:rPr>
      </w:pPr>
      <w:ins w:id="380" w:author="Tom Bergeron" w:date="2020-09-29T15:53:00Z">
        <w:r w:rsidRPr="002C2643">
          <w:tab/>
          <w:t xml:space="preserve">= </w:t>
        </w:r>
        <w:r>
          <w:t>29</w:t>
        </w:r>
        <w:r w:rsidRPr="002C2643">
          <w:t xml:space="preserve"> </w:t>
        </w:r>
        <w:r w:rsidRPr="002C2643">
          <w:sym w:font="Symbol" w:char="F0B8"/>
        </w:r>
        <w:r w:rsidRPr="002C2643">
          <w:t xml:space="preserve"> 2</w:t>
        </w:r>
        <w:r>
          <w:t>6.29</w:t>
        </w:r>
      </w:ins>
    </w:p>
    <w:p w14:paraId="5E9C37FB" w14:textId="77777777" w:rsidR="00515180" w:rsidRPr="002C2643" w:rsidRDefault="00515180" w:rsidP="00515180">
      <w:pPr>
        <w:rPr>
          <w:ins w:id="381" w:author="Tom Bergeron" w:date="2020-09-29T15:53:00Z"/>
        </w:rPr>
      </w:pPr>
      <w:ins w:id="382" w:author="Tom Bergeron" w:date="2020-09-29T15:53:00Z">
        <w:r w:rsidRPr="002C2643">
          <w:tab/>
          <w:t>= 1.1</w:t>
        </w:r>
        <w:r>
          <w:t>0</w:t>
        </w:r>
      </w:ins>
    </w:p>
    <w:p w14:paraId="2A1C8C79" w14:textId="77777777" w:rsidR="00515180" w:rsidRDefault="00515180" w:rsidP="00515180">
      <w:pPr>
        <w:rPr>
          <w:ins w:id="383" w:author="Tom Bergeron" w:date="2020-09-29T15:53:00Z"/>
        </w:rPr>
      </w:pPr>
    </w:p>
    <w:p w14:paraId="2445D434" w14:textId="77777777" w:rsidR="00515180" w:rsidRDefault="00515180" w:rsidP="00515180">
      <w:pPr>
        <w:rPr>
          <w:ins w:id="384" w:author="Tom Bergeron" w:date="2020-09-29T15:53:00Z"/>
        </w:rPr>
      </w:pPr>
      <w:ins w:id="385" w:author="Tom Bergeron" w:date="2020-09-29T15:53:00Z">
        <w:r>
          <w:t>Therefore, while the worst PWI is 88%, the Cpk is 1.10, which is below the typical target minimum of 1.33.  This tells us that the chance that the process drift out of spec is too high and this process should be improved.</w:t>
        </w:r>
      </w:ins>
    </w:p>
    <w:p w14:paraId="25EA84FE" w14:textId="77777777" w:rsidR="00515180" w:rsidRDefault="00515180" w:rsidP="00515180">
      <w:pPr>
        <w:rPr>
          <w:ins w:id="386" w:author="Tom Bergeron" w:date="2020-09-29T15:53:00Z"/>
        </w:rPr>
      </w:pPr>
    </w:p>
    <w:p w14:paraId="30FCBD4C" w14:textId="77777777" w:rsidR="00515180" w:rsidRDefault="00515180" w:rsidP="00515180">
      <w:pPr>
        <w:rPr>
          <w:ins w:id="387" w:author="Tom Bergeron" w:date="2020-09-29T15:53:00Z"/>
        </w:rPr>
      </w:pPr>
      <w:ins w:id="388" w:author="Tom Bergeron" w:date="2020-09-29T15:53:00Z">
        <w:r>
          <w:t>Here is five more sample PWIs: 91%, 91%, 92%, 89%, and 90%.</w:t>
        </w:r>
      </w:ins>
    </w:p>
    <w:p w14:paraId="5E94F29E" w14:textId="319B4DE1" w:rsidR="008708F9" w:rsidDel="00515180" w:rsidRDefault="002B6238" w:rsidP="00DA3596">
      <w:pPr>
        <w:rPr>
          <w:del w:id="389" w:author="Tom Bergeron" w:date="2020-09-29T15:53:00Z"/>
        </w:rPr>
      </w:pPr>
      <w:del w:id="390" w:author="Tom Bergeron" w:date="2020-09-29T15:53:00Z">
        <w:r w:rsidDel="00515180">
          <w:delText>Here is</w:delText>
        </w:r>
        <w:r w:rsidR="008708F9" w:rsidDel="00515180">
          <w:delText xml:space="preserve"> a simple example.  </w:delText>
        </w:r>
        <w:r w:rsidDel="00515180">
          <w:delText>Let us</w:delText>
        </w:r>
        <w:r w:rsidR="008708F9" w:rsidDel="00515180">
          <w:delText xml:space="preserve"> set the Points to Comput</w:delText>
        </w:r>
        <w:r w:rsidR="006A3615" w:rsidDel="00515180">
          <w:delText xml:space="preserve">e </w:delText>
        </w:r>
        <w:r w:rsidDel="00515180">
          <w:delText>Cpk to</w:delText>
        </w:r>
        <w:r w:rsidR="008708F9" w:rsidDel="00515180">
          <w:delText xml:space="preserve"> </w:delText>
        </w:r>
        <w:r w:rsidR="00723CD7" w:rsidDel="00515180">
          <w:delText>five</w:delText>
        </w:r>
        <w:r w:rsidR="008708F9" w:rsidDel="00515180">
          <w:delText xml:space="preserve">, and the </w:delText>
        </w:r>
        <w:r w:rsidR="00305F32" w:rsidDel="00515180">
          <w:delText>five</w:delText>
        </w:r>
        <w:r w:rsidR="008708F9" w:rsidDel="00515180">
          <w:delText xml:space="preserve"> PWI values are as follows: 68%, 88%, 70%, 64%, and 50%.</w:delText>
        </w:r>
      </w:del>
    </w:p>
    <w:p w14:paraId="132C8E3D" w14:textId="2E077E71" w:rsidR="008708F9" w:rsidDel="00515180" w:rsidRDefault="008708F9" w:rsidP="00DA3596">
      <w:pPr>
        <w:rPr>
          <w:del w:id="391" w:author="Tom Bergeron" w:date="2020-09-29T15:53:00Z"/>
        </w:rPr>
      </w:pPr>
    </w:p>
    <w:p w14:paraId="2F5970C9" w14:textId="76BCB735" w:rsidR="002C2643" w:rsidRPr="006C7149" w:rsidDel="00515180" w:rsidRDefault="008708F9" w:rsidP="00DA3596">
      <w:pPr>
        <w:rPr>
          <w:del w:id="392" w:author="Tom Bergeron" w:date="2020-09-29T15:53:00Z"/>
        </w:rPr>
      </w:pPr>
      <w:del w:id="393" w:author="Tom Bergeron" w:date="2020-09-29T15:53:00Z">
        <w:r w:rsidRPr="006C7149" w:rsidDel="00515180">
          <w:delText>Mean</w:delText>
        </w:r>
        <w:r w:rsidR="002B6238" w:rsidRPr="006C7149" w:rsidDel="00515180">
          <w:tab/>
        </w:r>
        <w:r w:rsidRPr="006C7149" w:rsidDel="00515180">
          <w:delText xml:space="preserve">= (68 </w:delText>
        </w:r>
        <w:r w:rsidR="006A3615" w:rsidRPr="006C7149" w:rsidDel="00515180">
          <w:delText>+ 8</w:delText>
        </w:r>
        <w:r w:rsidR="001750CD" w:rsidRPr="006C7149" w:rsidDel="00515180">
          <w:delText>8</w:delText>
        </w:r>
        <w:r w:rsidR="00F74DAC" w:rsidRPr="006C7149" w:rsidDel="00515180">
          <w:delText xml:space="preserve"> + 70 + 64 + 50</w:delText>
        </w:r>
        <w:r w:rsidRPr="006C7149" w:rsidDel="00515180">
          <w:delText xml:space="preserve">) </w:delText>
        </w:r>
        <w:r w:rsidR="002C2643" w:rsidRPr="006C7149" w:rsidDel="00515180">
          <w:sym w:font="Symbol" w:char="F0B8"/>
        </w:r>
        <w:r w:rsidR="002C2643" w:rsidRPr="006C7149" w:rsidDel="00515180">
          <w:delText xml:space="preserve"> 5</w:delText>
        </w:r>
      </w:del>
    </w:p>
    <w:p w14:paraId="15489275" w14:textId="48222B31" w:rsidR="008708F9" w:rsidRPr="006C7149" w:rsidDel="00515180" w:rsidRDefault="002C2643" w:rsidP="00DA3596">
      <w:pPr>
        <w:rPr>
          <w:del w:id="394" w:author="Tom Bergeron" w:date="2020-09-29T15:53:00Z"/>
        </w:rPr>
      </w:pPr>
      <w:del w:id="395" w:author="Tom Bergeron" w:date="2020-09-29T15:53:00Z">
        <w:r w:rsidRPr="006C7149" w:rsidDel="00515180">
          <w:tab/>
        </w:r>
        <w:r w:rsidR="008708F9" w:rsidRPr="006C7149" w:rsidDel="00515180">
          <w:delText>= 68</w:delText>
        </w:r>
      </w:del>
    </w:p>
    <w:p w14:paraId="1C275844" w14:textId="61DFDC54" w:rsidR="002C2643" w:rsidRPr="006C7149" w:rsidDel="00515180" w:rsidRDefault="002C2643" w:rsidP="00DA3596">
      <w:pPr>
        <w:rPr>
          <w:del w:id="396" w:author="Tom Bergeron" w:date="2020-09-29T15:53:00Z"/>
        </w:rPr>
      </w:pPr>
    </w:p>
    <w:p w14:paraId="2C71E04D" w14:textId="101E3084" w:rsidR="008708F9" w:rsidRPr="006C7149" w:rsidDel="00515180" w:rsidRDefault="000E0382" w:rsidP="00DA3596">
      <w:pPr>
        <w:rPr>
          <w:del w:id="397" w:author="Tom Bergeron" w:date="2020-09-29T15:53:00Z"/>
        </w:rPr>
      </w:pPr>
      <w:del w:id="398" w:author="Tom Bergeron" w:date="2020-09-29T15:53:00Z">
        <w:r w:rsidRPr="006C7149" w:rsidDel="00515180">
          <w:rPr>
            <w:noProof/>
          </w:rPr>
          <mc:AlternateContent>
            <mc:Choice Requires="wps">
              <w:drawing>
                <wp:anchor distT="0" distB="0" distL="114300" distR="114300" simplePos="0" relativeHeight="251650560"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312736" id="Line 3223"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sidDel="00515180">
          <w:rPr>
            <w:noProof/>
          </w:rPr>
          <mc:AlternateContent>
            <mc:Choice Requires="wps">
              <w:drawing>
                <wp:anchor distT="0" distB="0" distL="114300" distR="114300" simplePos="0" relativeHeight="251648512"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978C1C" id="Line 3222"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rsidDel="00515180">
          <w:delText>StdDev</w:delText>
        </w:r>
        <w:r w:rsidR="00DA3596" w:rsidRPr="006C7149" w:rsidDel="00515180">
          <w:tab/>
        </w:r>
        <w:r w:rsidR="008708F9" w:rsidRPr="006C7149" w:rsidDel="00515180">
          <w:delText xml:space="preserve">= </w:delText>
        </w:r>
        <w:r w:rsidR="009F2823" w:rsidRPr="006C7149" w:rsidDel="00515180">
          <w:delText xml:space="preserve">√ </w:delText>
        </w:r>
        <w:r w:rsidR="006A3615" w:rsidRPr="006C7149" w:rsidDel="00515180">
          <w:delText>(</w:delText>
        </w:r>
        <w:r w:rsidR="008708F9" w:rsidRPr="006C7149" w:rsidDel="00515180">
          <w:delText xml:space="preserve">(5 </w:delText>
        </w:r>
        <w:r w:rsidR="00DA3596" w:rsidRPr="006C7149" w:rsidDel="00515180">
          <w:delText xml:space="preserve">• </w:delText>
        </w:r>
        <w:r w:rsidR="008708F9" w:rsidRPr="006C7149" w:rsidDel="00515180">
          <w:delText>(68</w:delText>
        </w:r>
        <w:r w:rsidR="008708F9" w:rsidRPr="006C7149" w:rsidDel="00515180">
          <w:rPr>
            <w:vertAlign w:val="superscript"/>
          </w:rPr>
          <w:delText>2</w:delText>
        </w:r>
        <w:r w:rsidR="008708F9" w:rsidRPr="006C7149" w:rsidDel="00515180">
          <w:delText xml:space="preserve"> + 8</w:delText>
        </w:r>
        <w:r w:rsidR="001750CD" w:rsidRPr="006C7149" w:rsidDel="00515180">
          <w:delText>8</w:delText>
        </w:r>
        <w:r w:rsidR="008708F9" w:rsidRPr="006C7149" w:rsidDel="00515180">
          <w:rPr>
            <w:vertAlign w:val="superscript"/>
          </w:rPr>
          <w:delText>2</w:delText>
        </w:r>
        <w:r w:rsidR="008708F9" w:rsidRPr="006C7149" w:rsidDel="00515180">
          <w:delText xml:space="preserve"> + 70</w:delText>
        </w:r>
        <w:r w:rsidR="008708F9" w:rsidRPr="006C7149" w:rsidDel="00515180">
          <w:rPr>
            <w:vertAlign w:val="superscript"/>
          </w:rPr>
          <w:delText>2</w:delText>
        </w:r>
        <w:r w:rsidR="008708F9" w:rsidRPr="006C7149" w:rsidDel="00515180">
          <w:delText xml:space="preserve"> + 64</w:delText>
        </w:r>
        <w:r w:rsidR="008708F9" w:rsidRPr="006C7149" w:rsidDel="00515180">
          <w:rPr>
            <w:vertAlign w:val="superscript"/>
          </w:rPr>
          <w:delText>2</w:delText>
        </w:r>
        <w:r w:rsidR="00F74DAC" w:rsidRPr="006C7149" w:rsidDel="00515180">
          <w:delText xml:space="preserve"> + 50</w:delText>
        </w:r>
        <w:r w:rsidR="008708F9" w:rsidRPr="006C7149" w:rsidDel="00515180">
          <w:rPr>
            <w:vertAlign w:val="superscript"/>
          </w:rPr>
          <w:delText>2</w:delText>
        </w:r>
        <w:r w:rsidR="008708F9" w:rsidRPr="006C7149" w:rsidDel="00515180">
          <w:delText>)) – (68 + 8</w:delText>
        </w:r>
        <w:r w:rsidR="001750CD" w:rsidRPr="006C7149" w:rsidDel="00515180">
          <w:delText>8</w:delText>
        </w:r>
        <w:r w:rsidR="00F74DAC" w:rsidRPr="006C7149" w:rsidDel="00515180">
          <w:delText xml:space="preserve"> + 70 + 64 + 50</w:delText>
        </w:r>
        <w:r w:rsidR="008708F9" w:rsidRPr="006C7149" w:rsidDel="00515180">
          <w:delText>)</w:delText>
        </w:r>
        <w:r w:rsidR="006A3615" w:rsidRPr="006C7149" w:rsidDel="00515180">
          <w:rPr>
            <w:vertAlign w:val="superscript"/>
          </w:rPr>
          <w:delText>2</w:delText>
        </w:r>
        <w:r w:rsidR="006A3615" w:rsidRPr="006C7149" w:rsidDel="00515180">
          <w:delText>)</w:delText>
        </w:r>
        <w:r w:rsidR="008708F9" w:rsidRPr="006C7149" w:rsidDel="00515180">
          <w:delText xml:space="preserve"> </w:delText>
        </w:r>
        <w:r w:rsidR="00F07460" w:rsidRPr="006C7149" w:rsidDel="00515180">
          <w:sym w:font="Symbol" w:char="F0B8"/>
        </w:r>
        <w:r w:rsidR="008708F9" w:rsidRPr="006C7149" w:rsidDel="00515180">
          <w:delText xml:space="preserve"> </w:delText>
        </w:r>
        <w:r w:rsidR="006A3615" w:rsidRPr="006C7149" w:rsidDel="00515180">
          <w:delText>5</w:delText>
        </w:r>
        <w:r w:rsidR="006A3615" w:rsidRPr="006C7149" w:rsidDel="00515180">
          <w:rPr>
            <w:vertAlign w:val="superscript"/>
          </w:rPr>
          <w:delText>2</w:delText>
        </w:r>
      </w:del>
    </w:p>
    <w:p w14:paraId="27B6BB46" w14:textId="294B7279" w:rsidR="008708F9" w:rsidRPr="006C7149" w:rsidDel="00515180" w:rsidRDefault="000E0382" w:rsidP="00DA3596">
      <w:pPr>
        <w:rPr>
          <w:del w:id="399" w:author="Tom Bergeron" w:date="2020-09-29T15:53:00Z"/>
        </w:rPr>
      </w:pPr>
      <w:del w:id="400" w:author="Tom Bergeron" w:date="2020-09-29T15:53:00Z">
        <w:r w:rsidRPr="006C7149" w:rsidDel="00515180">
          <w:rPr>
            <w:noProof/>
          </w:rPr>
          <mc:AlternateContent>
            <mc:Choice Requires="wps">
              <w:drawing>
                <wp:anchor distT="0" distB="0" distL="114300" distR="114300" simplePos="0" relativeHeight="251652608"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4BB315" id="Line 3224"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rsidDel="00515180">
          <w:tab/>
          <w:delText xml:space="preserve">= </w:delText>
        </w:r>
        <w:r w:rsidR="009F2823" w:rsidRPr="006C7149" w:rsidDel="00515180">
          <w:delText xml:space="preserve">√ </w:delText>
        </w:r>
        <w:r w:rsidR="006A3615" w:rsidRPr="006C7149" w:rsidDel="00515180">
          <w:delText>(</w:delText>
        </w:r>
        <w:r w:rsidR="008708F9" w:rsidRPr="006C7149" w:rsidDel="00515180">
          <w:delText xml:space="preserve">117670 – 115600) </w:delText>
        </w:r>
        <w:r w:rsidR="00F07460" w:rsidRPr="006C7149" w:rsidDel="00515180">
          <w:sym w:font="Symbol" w:char="F0B8"/>
        </w:r>
        <w:r w:rsidR="00DA3596" w:rsidRPr="006C7149" w:rsidDel="00515180">
          <w:delText xml:space="preserve"> </w:delText>
        </w:r>
        <w:r w:rsidR="009F2823" w:rsidRPr="006C7149" w:rsidDel="00515180">
          <w:delText>25</w:delText>
        </w:r>
      </w:del>
    </w:p>
    <w:p w14:paraId="283B22FB" w14:textId="3195986A" w:rsidR="008708F9" w:rsidRPr="006C7149" w:rsidDel="00515180" w:rsidRDefault="008708F9" w:rsidP="00DA3596">
      <w:pPr>
        <w:rPr>
          <w:del w:id="401" w:author="Tom Bergeron" w:date="2020-09-29T15:53:00Z"/>
        </w:rPr>
      </w:pPr>
      <w:del w:id="402" w:author="Tom Bergeron" w:date="2020-09-29T15:53:00Z">
        <w:r w:rsidRPr="006C7149" w:rsidDel="00515180">
          <w:tab/>
          <w:delText xml:space="preserve">= </w:delText>
        </w:r>
        <w:r w:rsidR="009F2823" w:rsidRPr="006C7149" w:rsidDel="00515180">
          <w:delText>√ 82.8</w:delText>
        </w:r>
      </w:del>
    </w:p>
    <w:p w14:paraId="7FB9B3A6" w14:textId="00722842" w:rsidR="008708F9" w:rsidRPr="002C2643" w:rsidDel="00515180" w:rsidRDefault="008708F9" w:rsidP="00DA3596">
      <w:pPr>
        <w:rPr>
          <w:del w:id="403" w:author="Tom Bergeron" w:date="2020-09-29T15:53:00Z"/>
        </w:rPr>
      </w:pPr>
      <w:del w:id="404" w:author="Tom Bergeron" w:date="2020-09-29T15:53:00Z">
        <w:r w:rsidRPr="002C2643" w:rsidDel="00515180">
          <w:tab/>
          <w:delText>= 9.10</w:delText>
        </w:r>
      </w:del>
    </w:p>
    <w:p w14:paraId="122DD78D" w14:textId="367F1A95" w:rsidR="008708F9" w:rsidDel="00515180" w:rsidRDefault="008708F9" w:rsidP="00DA3596">
      <w:pPr>
        <w:rPr>
          <w:del w:id="405" w:author="Tom Bergeron" w:date="2020-09-29T15:53:00Z"/>
        </w:rPr>
      </w:pPr>
    </w:p>
    <w:p w14:paraId="03B2F399" w14:textId="17A23581" w:rsidR="008708F9" w:rsidDel="00515180" w:rsidRDefault="008708F9" w:rsidP="00DA3596">
      <w:pPr>
        <w:rPr>
          <w:del w:id="406" w:author="Tom Bergeron" w:date="2020-09-29T15:53:00Z"/>
        </w:rPr>
      </w:pPr>
      <w:del w:id="407" w:author="Tom Bergeron" w:date="2020-09-29T15:53:00Z">
        <w:r w:rsidDel="00515180">
          <w:delText xml:space="preserve">By </w:delText>
        </w:r>
        <w:r w:rsidR="002B6238" w:rsidDel="00515180">
          <w:delText>definition,</w:delText>
        </w:r>
        <w:r w:rsidDel="00515180">
          <w:delText xml:space="preserve"> the overall PWI is always positive and the limit is always 100%.</w:delText>
        </w:r>
      </w:del>
    </w:p>
    <w:p w14:paraId="0337F0FA" w14:textId="44EB47FE" w:rsidR="008708F9" w:rsidDel="00515180" w:rsidRDefault="008708F9" w:rsidP="00DA3596">
      <w:pPr>
        <w:rPr>
          <w:del w:id="408" w:author="Tom Bergeron" w:date="2020-09-29T15:53:00Z"/>
        </w:rPr>
      </w:pPr>
    </w:p>
    <w:p w14:paraId="142469BC" w14:textId="030C7275" w:rsidR="008708F9" w:rsidRPr="002C2643" w:rsidDel="00515180" w:rsidRDefault="008708F9" w:rsidP="00DA3596">
      <w:pPr>
        <w:rPr>
          <w:del w:id="409" w:author="Tom Bergeron" w:date="2020-09-29T15:53:00Z"/>
        </w:rPr>
      </w:pPr>
      <w:del w:id="410" w:author="Tom Bergeron" w:date="2020-09-29T15:53:00Z">
        <w:r w:rsidRPr="002C2643" w:rsidDel="00515180">
          <w:delText>Cpk</w:delText>
        </w:r>
        <w:r w:rsidR="00DA3596" w:rsidRPr="002C2643" w:rsidDel="00515180">
          <w:tab/>
        </w:r>
        <w:r w:rsidRPr="002C2643" w:rsidDel="00515180">
          <w:delText xml:space="preserve">= </w:delText>
        </w:r>
        <w:r w:rsidR="00F07460" w:rsidRPr="002C2643" w:rsidDel="00515180">
          <w:sym w:font="Symbol" w:char="F0BD"/>
        </w:r>
        <w:r w:rsidRPr="002C2643" w:rsidDel="00515180">
          <w:delText>68 – 100</w:delText>
        </w:r>
        <w:r w:rsidR="00F07460" w:rsidRPr="002C2643" w:rsidDel="00515180">
          <w:sym w:font="Symbol" w:char="F0BD"/>
        </w:r>
        <w:r w:rsidRPr="002C2643" w:rsidDel="00515180">
          <w:delText xml:space="preserve"> </w:delText>
        </w:r>
        <w:r w:rsidR="00F07460" w:rsidRPr="002C2643" w:rsidDel="00515180">
          <w:sym w:font="Symbol" w:char="F0B8"/>
        </w:r>
        <w:r w:rsidRPr="002C2643" w:rsidDel="00515180">
          <w:delText xml:space="preserve"> (3 </w:delText>
        </w:r>
        <w:r w:rsidR="00DA3596" w:rsidRPr="002C2643" w:rsidDel="00515180">
          <w:delText>•</w:delText>
        </w:r>
        <w:r w:rsidRPr="002C2643" w:rsidDel="00515180">
          <w:delText xml:space="preserve"> 9.10)</w:delText>
        </w:r>
      </w:del>
    </w:p>
    <w:p w14:paraId="53F90CA4" w14:textId="462A6140" w:rsidR="008708F9" w:rsidRPr="002C2643" w:rsidDel="00515180" w:rsidRDefault="00DA3596" w:rsidP="00DA3596">
      <w:pPr>
        <w:rPr>
          <w:del w:id="411" w:author="Tom Bergeron" w:date="2020-09-29T15:53:00Z"/>
        </w:rPr>
      </w:pPr>
      <w:del w:id="412" w:author="Tom Bergeron" w:date="2020-09-29T15:53:00Z">
        <w:r w:rsidRPr="002C2643" w:rsidDel="00515180">
          <w:tab/>
        </w:r>
        <w:r w:rsidR="008708F9" w:rsidRPr="002C2643" w:rsidDel="00515180">
          <w:delText xml:space="preserve">= 32 </w:delText>
        </w:r>
        <w:r w:rsidR="00F07460" w:rsidRPr="002C2643" w:rsidDel="00515180">
          <w:sym w:font="Symbol" w:char="F0B8"/>
        </w:r>
        <w:r w:rsidR="008708F9" w:rsidRPr="002C2643" w:rsidDel="00515180">
          <w:delText xml:space="preserve"> 27.31</w:delText>
        </w:r>
      </w:del>
    </w:p>
    <w:p w14:paraId="1466DB07" w14:textId="7AA205E9" w:rsidR="008708F9" w:rsidRPr="002C2643" w:rsidDel="00515180" w:rsidRDefault="00DA3596" w:rsidP="00DA3596">
      <w:pPr>
        <w:rPr>
          <w:del w:id="413" w:author="Tom Bergeron" w:date="2020-09-29T15:53:00Z"/>
        </w:rPr>
      </w:pPr>
      <w:del w:id="414" w:author="Tom Bergeron" w:date="2020-09-29T15:53:00Z">
        <w:r w:rsidRPr="002C2643" w:rsidDel="00515180">
          <w:tab/>
        </w:r>
        <w:r w:rsidR="008708F9" w:rsidRPr="002C2643" w:rsidDel="00515180">
          <w:delText>= 1.17</w:delText>
        </w:r>
      </w:del>
    </w:p>
    <w:p w14:paraId="48ED6127" w14:textId="34C9BB40" w:rsidR="008708F9" w:rsidDel="00515180" w:rsidRDefault="008708F9" w:rsidP="00DA3596">
      <w:pPr>
        <w:rPr>
          <w:del w:id="415" w:author="Tom Bergeron" w:date="2020-09-29T15:53:00Z"/>
        </w:rPr>
      </w:pPr>
    </w:p>
    <w:p w14:paraId="55B4E531" w14:textId="3F8EC5EC" w:rsidR="008708F9" w:rsidDel="00515180" w:rsidRDefault="00723CD7" w:rsidP="00DA3596">
      <w:pPr>
        <w:rPr>
          <w:del w:id="416" w:author="Tom Bergeron" w:date="2020-09-29T15:53:00Z"/>
        </w:rPr>
      </w:pPr>
      <w:del w:id="417" w:author="Tom Bergeron" w:date="2020-09-29T15:53:00Z">
        <w:r w:rsidDel="00515180">
          <w:delText>Therefore,</w:delText>
        </w:r>
        <w:r w:rsidR="008708F9" w:rsidDel="00515180">
          <w:delText xml:space="preserve"> while the worst PWI is 83%, the Cpk is </w:delText>
        </w:r>
        <w:r w:rsidDel="00515180">
          <w:delText>1.17, which</w:delText>
        </w:r>
        <w:r w:rsidR="008708F9" w:rsidDel="00515180">
          <w:delText xml:space="preserve"> is below the typical target minimum of 1.33.  This tells us that the chance that the process drift out of spec is too high and th</w:delText>
        </w:r>
        <w:r w:rsidR="002B6238" w:rsidDel="00515180">
          <w:delText>is process should be improved.</w:delText>
        </w:r>
      </w:del>
    </w:p>
    <w:p w14:paraId="17C96258" w14:textId="634BC832" w:rsidR="008708F9" w:rsidDel="00515180" w:rsidRDefault="008708F9" w:rsidP="00DA3596">
      <w:pPr>
        <w:rPr>
          <w:del w:id="418" w:author="Tom Bergeron" w:date="2020-09-29T15:53:00Z"/>
        </w:rPr>
      </w:pPr>
    </w:p>
    <w:p w14:paraId="23CE7FC5" w14:textId="62284DD4" w:rsidR="008708F9" w:rsidDel="00515180" w:rsidRDefault="00291D51" w:rsidP="00DA3596">
      <w:pPr>
        <w:rPr>
          <w:del w:id="419" w:author="Tom Bergeron" w:date="2020-09-29T15:53:00Z"/>
        </w:rPr>
      </w:pPr>
      <w:del w:id="420" w:author="Tom Bergeron" w:date="2020-09-29T15:53:00Z">
        <w:r w:rsidDel="00515180">
          <w:delText xml:space="preserve">Here is </w:delText>
        </w:r>
        <w:r w:rsidR="008708F9" w:rsidDel="00515180">
          <w:delText>five more sample PWIs: 91%, 91%, 92%, 89%,</w:delText>
        </w:r>
        <w:r w:rsidR="002B6238" w:rsidDel="00515180">
          <w:delText xml:space="preserve"> and</w:delText>
        </w:r>
        <w:r w:rsidR="008708F9" w:rsidDel="00515180">
          <w:delText xml:space="preserve"> 90%.</w:delText>
        </w:r>
      </w:del>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53632"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9DB874" id="Line 3225"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558FAE" w:rsidR="008708F9" w:rsidRDefault="008708F9" w:rsidP="00DA3596">
      <w:r>
        <w:t>Even though every PWI in the second list is considerabl</w:t>
      </w:r>
      <w:r w:rsidR="00E53BC5">
        <w:t>y</w:t>
      </w:r>
      <w:r>
        <w:t xml:space="preserve"> higher/worse than the worst PWI in the first list, the Cpk is a very good 3.07.  Such a high Cpk indicates that there is very little chance this process will drift out of spec.  The reason </w:t>
      </w:r>
      <w:r w:rsidR="00E53BC5">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41D688DA" w:rsidR="00F74DAC" w:rsidRPr="0010465A" w:rsidRDefault="00F74DAC" w:rsidP="00F74DAC">
      <w:pPr>
        <w:jc w:val="center"/>
        <w:rPr>
          <w:lang w:val="en"/>
        </w:rPr>
      </w:pPr>
      <w:bookmarkStart w:id="421" w:name="_Toc332208767"/>
      <w:bookmarkStart w:id="422" w:name="_Toc332274014"/>
      <w:bookmarkStart w:id="423" w:name="_Toc367109135"/>
      <w:bookmarkStart w:id="424" w:name="_Toc394486334"/>
      <w:bookmarkStart w:id="425" w:name="_Toc394583540"/>
    </w:p>
    <w:p w14:paraId="5C65B2A8" w14:textId="1A44D16E" w:rsidR="00F74DAC" w:rsidRDefault="00F74DAC" w:rsidP="00737029">
      <w:pPr>
        <w:pStyle w:val="Caption"/>
        <w:jc w:val="left"/>
      </w:pPr>
    </w:p>
    <w:p w14:paraId="4483AB8D" w14:textId="77777777" w:rsidR="00F74DAC" w:rsidRDefault="00F74DAC" w:rsidP="00F74DAC"/>
    <w:p w14:paraId="30B92132" w14:textId="0E09DA54" w:rsidR="00866C36" w:rsidRDefault="00690AED" w:rsidP="00991084">
      <w:pPr>
        <w:pStyle w:val="Heading2"/>
      </w:pPr>
      <w:bookmarkStart w:id="426" w:name="_Toc491174774"/>
      <w:bookmarkStart w:id="427" w:name="_Toc491337755"/>
      <w:bookmarkStart w:id="428" w:name="_Toc491337929"/>
      <w:bookmarkStart w:id="429" w:name="_Toc491338702"/>
      <w:bookmarkStart w:id="430" w:name="_Toc532855684"/>
      <w:bookmarkStart w:id="431" w:name="_Toc532856587"/>
      <w:bookmarkStart w:id="432" w:name="_Toc532856706"/>
      <w:bookmarkEnd w:id="421"/>
      <w:bookmarkEnd w:id="422"/>
      <w:bookmarkEnd w:id="423"/>
      <w:bookmarkEnd w:id="424"/>
      <w:bookmarkEnd w:id="425"/>
      <w:r>
        <w:lastRenderedPageBreak/>
        <w:t>Data Backup</w:t>
      </w:r>
      <w:r w:rsidR="00866C36">
        <w:t xml:space="preserve"> Tab</w:t>
      </w:r>
      <w:bookmarkEnd w:id="426"/>
      <w:bookmarkEnd w:id="427"/>
      <w:bookmarkEnd w:id="428"/>
      <w:bookmarkEnd w:id="429"/>
      <w:bookmarkEnd w:id="430"/>
      <w:bookmarkEnd w:id="431"/>
      <w:bookmarkEnd w:id="432"/>
    </w:p>
    <w:p w14:paraId="3E548886" w14:textId="1C1AAA6E" w:rsidR="0002491C" w:rsidRDefault="00625660" w:rsidP="00737029">
      <w:pPr>
        <w:jc w:val="center"/>
      </w:pPr>
      <w:r>
        <w:rPr>
          <w:rFonts w:ascii="Arial" w:hAnsi="Arial" w:cs="Arial"/>
          <w:b/>
          <w:noProof/>
          <w:sz w:val="24"/>
          <w:szCs w:val="26"/>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433" w:name="_Toc469043301"/>
      <w:bookmarkStart w:id="434" w:name="_Toc469044935"/>
      <w:bookmarkStart w:id="435" w:name="_Toc469139231"/>
      <w:bookmarkStart w:id="436" w:name="_Toc469152676"/>
      <w:bookmarkStart w:id="437" w:name="_Toc491174775"/>
      <w:bookmarkStart w:id="438" w:name="_Toc491337756"/>
      <w:bookmarkStart w:id="439" w:name="_Toc491337930"/>
      <w:bookmarkStart w:id="440" w:name="_Toc491338703"/>
      <w:bookmarkStart w:id="441" w:name="_Toc532855685"/>
      <w:bookmarkStart w:id="442" w:name="_Toc532856707"/>
      <w:r>
        <w:t>Copy</w:t>
      </w:r>
      <w:r w:rsidR="00E34326">
        <w:t xml:space="preserve"> </w:t>
      </w:r>
      <w:r w:rsidR="00116513">
        <w:t>Data to t</w:t>
      </w:r>
      <w:r w:rsidR="00C653DF">
        <w:t>he Network</w:t>
      </w:r>
      <w:bookmarkEnd w:id="433"/>
      <w:bookmarkEnd w:id="434"/>
      <w:bookmarkEnd w:id="435"/>
      <w:bookmarkEnd w:id="436"/>
      <w:bookmarkEnd w:id="437"/>
      <w:bookmarkEnd w:id="438"/>
      <w:bookmarkEnd w:id="439"/>
      <w:bookmarkEnd w:id="440"/>
      <w:bookmarkEnd w:id="441"/>
      <w:bookmarkEnd w:id="442"/>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63C2ADCB" w:rsidR="00E34326" w:rsidRDefault="00515180" w:rsidP="00E34326">
      <w:pPr>
        <w:keepNext/>
        <w:jc w:val="center"/>
      </w:pPr>
      <w:ins w:id="443" w:author="Tom Bergeron" w:date="2020-09-29T15:54:00Z">
        <w:r>
          <w:rPr>
            <w:noProof/>
          </w:rPr>
          <w:drawing>
            <wp:inline distT="0" distB="0" distL="0" distR="0" wp14:anchorId="3E9229C0" wp14:editId="08587EE6">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del w:id="444" w:author="Tom Bergeron" w:date="2020-09-29T15:54:00Z">
        <w:r w:rsidR="000E0382" w:rsidDel="00515180">
          <w:rPr>
            <w:noProof/>
          </w:rPr>
          <w:drawing>
            <wp:inline distT="0" distB="0" distL="0" distR="0" wp14:anchorId="65A775B8" wp14:editId="63B64D5C">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p>
    <w:p w14:paraId="3FFFC541" w14:textId="77777777" w:rsidR="00E34326" w:rsidRDefault="00E34326" w:rsidP="00E34326">
      <w:pPr>
        <w:pStyle w:val="Caption"/>
      </w:pPr>
      <w:r>
        <w:t xml:space="preserve">Figure </w:t>
      </w:r>
      <w:fldSimple w:instr=" SEQ Figure \* ARABIC ">
        <w:r w:rsidR="0013342E">
          <w:rPr>
            <w:noProof/>
          </w:rPr>
          <w:t>11</w:t>
        </w:r>
      </w:fldSimple>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0FF3BBE9" w14:textId="77777777" w:rsidR="00515180" w:rsidRDefault="00515180" w:rsidP="00515180">
      <w:pPr>
        <w:rPr>
          <w:ins w:id="445" w:author="Tom Bergeron" w:date="2020-09-29T15:54:00Z"/>
        </w:rPr>
      </w:pPr>
      <w:ins w:id="446" w:author="Tom Bergeron" w:date="2020-09-29T15:54: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fldSimple w:instr=" SEQ Figure \* ARABIC ">
        <w:r w:rsidR="0013342E">
          <w:rPr>
            <w:noProof/>
          </w:rPr>
          <w:t>12</w:t>
        </w:r>
      </w:fldSimple>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E53BC5">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Del="00515180" w:rsidRDefault="00E7531E" w:rsidP="00AA5614">
      <w:pPr>
        <w:pStyle w:val="ListParagraph"/>
        <w:numPr>
          <w:ilvl w:val="0"/>
          <w:numId w:val="92"/>
        </w:numPr>
        <w:rPr>
          <w:del w:id="447" w:author="Tom Bergeron" w:date="2020-09-29T15:55:00Z"/>
        </w:rPr>
      </w:pPr>
      <w:r>
        <w:t>Whenever any selected folder is updated with new/modified information, the new information is automatically backed up to the network location without any further user interaction.</w:t>
      </w:r>
    </w:p>
    <w:p w14:paraId="5FB0F46A" w14:textId="77777777" w:rsidR="00E34326" w:rsidRDefault="00E34326">
      <w:pPr>
        <w:pStyle w:val="ListParagraph"/>
        <w:numPr>
          <w:ilvl w:val="0"/>
          <w:numId w:val="92"/>
        </w:numPr>
        <w:pPrChange w:id="448" w:author="Tom Bergeron" w:date="2020-09-29T15:54:00Z">
          <w:pPr/>
        </w:pPrChange>
      </w:pPr>
    </w:p>
    <w:p w14:paraId="229D7960" w14:textId="77777777" w:rsidR="008708F9" w:rsidRPr="00922305" w:rsidRDefault="00C343C4" w:rsidP="0026146F">
      <w:pPr>
        <w:pStyle w:val="Heading1"/>
      </w:pPr>
      <w:bookmarkStart w:id="449" w:name="_Process_Window_Setup"/>
      <w:bookmarkStart w:id="450" w:name="_Define/Edit_Process_Window"/>
      <w:bookmarkStart w:id="451" w:name="_Ref91061158"/>
      <w:bookmarkStart w:id="452" w:name="_Toc119468079"/>
      <w:bookmarkStart w:id="453" w:name="_Toc329784598"/>
      <w:bookmarkStart w:id="454" w:name="_Toc329852088"/>
      <w:bookmarkStart w:id="455" w:name="_Toc331173660"/>
      <w:bookmarkStart w:id="456" w:name="_Toc332208768"/>
      <w:bookmarkStart w:id="457" w:name="_Toc332274015"/>
      <w:bookmarkStart w:id="458" w:name="_Toc367109136"/>
      <w:bookmarkStart w:id="459" w:name="_Toc394486335"/>
      <w:bookmarkStart w:id="460" w:name="_Toc394583541"/>
      <w:bookmarkStart w:id="461" w:name="_Toc468171257"/>
      <w:bookmarkStart w:id="462" w:name="_Toc468549172"/>
      <w:bookmarkStart w:id="463" w:name="_Toc468552690"/>
      <w:bookmarkStart w:id="464" w:name="_Toc469041217"/>
      <w:bookmarkStart w:id="465" w:name="_Toc469041323"/>
      <w:bookmarkStart w:id="466" w:name="_Toc469043302"/>
      <w:bookmarkStart w:id="467" w:name="_Toc469044936"/>
      <w:bookmarkStart w:id="468" w:name="_Toc469139232"/>
      <w:bookmarkStart w:id="469" w:name="_Toc469143769"/>
      <w:bookmarkStart w:id="470" w:name="_Toc469152527"/>
      <w:bookmarkStart w:id="471" w:name="_Toc469152677"/>
      <w:bookmarkStart w:id="472" w:name="_Toc491174776"/>
      <w:bookmarkStart w:id="473" w:name="_Toc491175158"/>
      <w:bookmarkStart w:id="474" w:name="_Toc491337757"/>
      <w:bookmarkStart w:id="475" w:name="_Toc491337931"/>
      <w:bookmarkStart w:id="476" w:name="_Toc491338704"/>
      <w:bookmarkStart w:id="477" w:name="_Toc491339246"/>
      <w:bookmarkStart w:id="478" w:name="_Toc491413995"/>
      <w:bookmarkStart w:id="479" w:name="_Toc532836362"/>
      <w:bookmarkStart w:id="480" w:name="_Toc532855686"/>
      <w:bookmarkStart w:id="481" w:name="_Toc532856588"/>
      <w:bookmarkStart w:id="482" w:name="_Toc532856708"/>
      <w:bookmarkEnd w:id="449"/>
      <w:bookmarkEnd w:id="450"/>
      <w:r>
        <w:rPr>
          <w:noProof/>
        </w:rPr>
        <w:lastRenderedPageBreak/>
        <w:drawing>
          <wp:anchor distT="0" distB="0" distL="114300" distR="114300" simplePos="0" relativeHeight="251655680"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245341">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38" o:title=""/>
            <w10:wrap anchory="page"/>
          </v:shape>
          <o:OLEObject Type="Embed" ProgID="PBrush" ShapeID="_x0000_s1083" DrawAspect="Content" ObjectID="_1663472072" r:id="rId39"/>
        </w:object>
      </w:r>
      <w:r>
        <w:t xml:space="preserve">Define/Edit </w:t>
      </w:r>
      <w:r w:rsidR="006C7149">
        <w:t>Process Window</w:t>
      </w:r>
      <w:bookmarkEnd w:id="314"/>
      <w:bookmarkEnd w:id="315"/>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156480"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5341" w:rsidRPr="00C604DD" w:rsidRDefault="0024534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15648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5341" w:rsidRPr="00C604DD" w:rsidRDefault="0024534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7777777" w:rsidR="008708F9" w:rsidRDefault="00D41AFB" w:rsidP="00F5043F">
      <w:pPr>
        <w:pStyle w:val="Caption"/>
      </w:pPr>
      <w:r>
        <w:t xml:space="preserve">Figure </w:t>
      </w:r>
      <w:fldSimple w:instr=" SEQ Figure \* ARABIC ">
        <w:r w:rsidR="0013342E">
          <w:rPr>
            <w:noProof/>
          </w:rPr>
          <w:t>13</w:t>
        </w:r>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18011A1A"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483" w:name="_Toc488490441"/>
      <w:bookmarkStart w:id="484" w:name="_Toc119468080"/>
      <w:bookmarkStart w:id="485" w:name="_Toc329784599"/>
      <w:bookmarkStart w:id="486" w:name="_Toc469043303"/>
      <w:bookmarkStart w:id="487" w:name="_Toc469044937"/>
      <w:bookmarkStart w:id="488" w:name="_Toc469139233"/>
      <w:bookmarkStart w:id="489" w:name="_Toc469152678"/>
      <w:bookmarkStart w:id="490" w:name="_Toc491174777"/>
      <w:bookmarkStart w:id="491" w:name="_Toc491337758"/>
      <w:bookmarkStart w:id="492" w:name="_Toc491337932"/>
      <w:bookmarkStart w:id="493" w:name="_Toc491338705"/>
      <w:bookmarkStart w:id="494" w:name="_Toc532855687"/>
      <w:bookmarkStart w:id="495" w:name="_Toc532856589"/>
      <w:bookmarkStart w:id="496" w:name="_Toc532856709"/>
      <w:r>
        <w:lastRenderedPageBreak/>
        <w:t>Solder Paste Menu</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21DE0A9D" w14:textId="77777777" w:rsidR="008708F9" w:rsidRDefault="008708F9" w:rsidP="009C2049">
      <w:pPr>
        <w:jc w:val="center"/>
      </w:pPr>
      <w:r>
        <w:object w:dxaOrig="2010" w:dyaOrig="750" w14:anchorId="03D1341E">
          <v:shape id="_x0000_i1026" type="#_x0000_t75" style="width:101pt;height:38pt" o:ole="" o:bordertopcolor="this" o:borderleftcolor="this" o:borderbottomcolor="this" o:borderrightcolor="this" fillcolor="window">
            <v:imagedata r:id="rId41" o:title=""/>
            <w10:bordertop type="single" width="6"/>
            <w10:borderleft type="single" width="6"/>
            <w10:borderbottom type="single" width="6"/>
            <w10:borderright type="single" width="6"/>
          </v:shape>
          <o:OLEObject Type="Embed" ProgID="PBrush" ShapeID="_x0000_i1026" DrawAspect="Content" ObjectID="_1663472062" r:id="rId42"/>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497" w:name="_Ref185671013"/>
      <w:r>
        <w:t xml:space="preserve">Figure </w:t>
      </w:r>
      <w:fldSimple w:instr=" SEQ Figure \* ARABIC ">
        <w:r w:rsidR="0013342E">
          <w:rPr>
            <w:noProof/>
          </w:rPr>
          <w:t>14</w:t>
        </w:r>
      </w:fldSimple>
      <w:bookmarkEnd w:id="497"/>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498" w:name="_Toc486325573"/>
      <w:bookmarkStart w:id="499"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500" w:name="_Edit_Specs"/>
      <w:bookmarkStart w:id="501" w:name="_Ref91061038"/>
      <w:bookmarkStart w:id="502" w:name="_Toc119468081"/>
      <w:bookmarkStart w:id="503" w:name="_Toc329784600"/>
      <w:bookmarkStart w:id="504" w:name="_Toc469043304"/>
      <w:bookmarkStart w:id="505" w:name="_Toc469044938"/>
      <w:bookmarkStart w:id="506" w:name="_Toc469139234"/>
      <w:bookmarkStart w:id="507" w:name="_Toc469152679"/>
      <w:bookmarkStart w:id="508" w:name="_Toc491174778"/>
      <w:bookmarkStart w:id="509" w:name="_Toc491337759"/>
      <w:bookmarkStart w:id="510" w:name="_Toc491337933"/>
      <w:bookmarkStart w:id="511" w:name="_Toc491338706"/>
      <w:bookmarkStart w:id="512" w:name="_Toc532855688"/>
      <w:bookmarkStart w:id="513" w:name="_Toc532856590"/>
      <w:bookmarkStart w:id="514" w:name="_Toc532856710"/>
      <w:bookmarkEnd w:id="500"/>
      <w:r>
        <w:lastRenderedPageBreak/>
        <w:t>Edit Specs</w:t>
      </w:r>
      <w:bookmarkEnd w:id="498"/>
      <w:bookmarkEnd w:id="499"/>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pt;height:38pt" o:ole="" fillcolor="window">
            <v:imagedata r:id="rId44" o:title=""/>
          </v:shape>
          <o:OLEObject Type="Embed" ProgID="PBrush" ShapeID="_x0000_i1027" DrawAspect="Content" ObjectID="_1663472063" r:id="rId45"/>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515" w:name="_Ref185671484"/>
      <w:r>
        <w:t xml:space="preserve">Figure </w:t>
      </w:r>
      <w:fldSimple w:instr=" SEQ Figure \* ARABIC ">
        <w:r w:rsidR="0013342E">
          <w:rPr>
            <w:noProof/>
          </w:rPr>
          <w:t>15</w:t>
        </w:r>
      </w:fldSimple>
      <w:bookmarkEnd w:id="515"/>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2938B4C4" w:rsidR="008708F9" w:rsidRPr="00186824" w:rsidRDefault="00DA2F1E">
      <w:r>
        <w:t xml:space="preserve">There is a single </w:t>
      </w:r>
      <w:del w:id="516" w:author="Tom Bergeron" w:date="2020-09-29T15:55:00Z">
        <w:r w:rsidDel="00515180">
          <w:delText>drop down</w:delText>
        </w:r>
      </w:del>
      <w:ins w:id="517" w:author="Tom Bergeron" w:date="2020-09-29T15:55:00Z">
        <w:r w:rsidR="00515180">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518" w:name="_Toc119468082"/>
      <w:r>
        <w:br w:type="page"/>
      </w:r>
      <w:bookmarkStart w:id="519" w:name="_Toc329784601"/>
      <w:bookmarkStart w:id="520" w:name="_Toc469043305"/>
      <w:bookmarkStart w:id="521" w:name="_Toc469044939"/>
      <w:bookmarkStart w:id="522" w:name="_Toc469139235"/>
      <w:bookmarkStart w:id="523" w:name="_Toc469152680"/>
      <w:bookmarkStart w:id="524" w:name="_Toc491174779"/>
      <w:bookmarkStart w:id="525" w:name="_Toc491337760"/>
      <w:bookmarkStart w:id="526" w:name="_Toc491337934"/>
      <w:bookmarkStart w:id="527" w:name="_Toc491338707"/>
      <w:bookmarkStart w:id="528" w:name="_Toc532855689"/>
      <w:bookmarkStart w:id="529" w:name="_Toc532856711"/>
      <w:r w:rsidR="005D0ACF">
        <w:lastRenderedPageBreak/>
        <w:t>Specify</w:t>
      </w:r>
      <w:r w:rsidR="00636C9A">
        <w:t xml:space="preserve"> </w:t>
      </w:r>
      <w:r w:rsidR="00C343C4">
        <w:t>Different Specs f</w:t>
      </w:r>
      <w:r>
        <w:t>or Individual T</w:t>
      </w:r>
      <w:r w:rsidR="00C343C4">
        <w:t>C</w:t>
      </w:r>
      <w:r>
        <w:t>s</w:t>
      </w:r>
      <w:bookmarkEnd w:id="518"/>
      <w:bookmarkEnd w:id="519"/>
      <w:bookmarkEnd w:id="520"/>
      <w:bookmarkEnd w:id="521"/>
      <w:bookmarkEnd w:id="522"/>
      <w:bookmarkEnd w:id="523"/>
      <w:bookmarkEnd w:id="524"/>
      <w:bookmarkEnd w:id="525"/>
      <w:bookmarkEnd w:id="526"/>
      <w:bookmarkEnd w:id="527"/>
      <w:bookmarkEnd w:id="528"/>
      <w:bookmarkEnd w:id="529"/>
    </w:p>
    <w:p w14:paraId="1008DB36" w14:textId="77777777" w:rsidR="00D41AFB" w:rsidRDefault="004A5823" w:rsidP="00C343C4">
      <w:pPr>
        <w:jc w:val="center"/>
      </w:pPr>
      <w:r>
        <w:rPr>
          <w:noProof/>
        </w:rPr>
        <mc:AlternateContent>
          <mc:Choice Requires="wps">
            <w:drawing>
              <wp:anchor distT="0" distB="0" distL="114300" distR="114300" simplePos="0" relativeHeight="251270144"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1E00F" id="Line 2973" o:spid="_x0000_s1026" style="position:absolute;flip:x;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266048"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5341" w:rsidRDefault="0024534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245341" w:rsidRDefault="0024534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530" w:name="_Ref185671788"/>
      <w:r>
        <w:t xml:space="preserve">Figure </w:t>
      </w:r>
      <w:fldSimple w:instr=" SEQ Figure \* ARABIC ">
        <w:r w:rsidR="0013342E">
          <w:rPr>
            <w:noProof/>
          </w:rPr>
          <w:t>16</w:t>
        </w:r>
      </w:fldSimple>
      <w:bookmarkEnd w:id="530"/>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531" w:name="_Toc469043306"/>
      <w:bookmarkStart w:id="532" w:name="_Toc469044940"/>
      <w:bookmarkStart w:id="533" w:name="_Toc469139236"/>
      <w:bookmarkStart w:id="534" w:name="_Toc469152681"/>
      <w:bookmarkStart w:id="535" w:name="_Toc491174780"/>
      <w:bookmarkStart w:id="536" w:name="_Toc491337761"/>
      <w:bookmarkStart w:id="537" w:name="_Toc491337935"/>
      <w:bookmarkStart w:id="538" w:name="_Toc491338708"/>
      <w:bookmarkStart w:id="539" w:name="_Toc532855690"/>
      <w:bookmarkStart w:id="540" w:name="_Toc532856712"/>
      <w:r w:rsidRPr="007A0D7E">
        <w:t>T</w:t>
      </w:r>
      <w:r w:rsidR="00C343C4">
        <w:t xml:space="preserve">C </w:t>
      </w:r>
      <w:r w:rsidRPr="007A0D7E">
        <w:t>Selection &amp; Label</w:t>
      </w:r>
      <w:bookmarkEnd w:id="531"/>
      <w:bookmarkEnd w:id="532"/>
      <w:bookmarkEnd w:id="533"/>
      <w:bookmarkEnd w:id="534"/>
      <w:bookmarkEnd w:id="535"/>
      <w:bookmarkEnd w:id="536"/>
      <w:bookmarkEnd w:id="537"/>
      <w:bookmarkEnd w:id="538"/>
      <w:bookmarkEnd w:id="539"/>
      <w:bookmarkEnd w:id="540"/>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202560"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B18605" id="Oval 4149" o:spid="_x0000_s1026" style="position:absolute;margin-left:196.5pt;margin-top:97.2pt;width:59.5pt;height:54pt;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541" w:name="_Ref185671808"/>
      <w:r>
        <w:t xml:space="preserve">Figure </w:t>
      </w:r>
      <w:fldSimple w:instr=" SEQ Figure \* ARABIC ">
        <w:r w:rsidR="0013342E">
          <w:rPr>
            <w:noProof/>
          </w:rPr>
          <w:t>17</w:t>
        </w:r>
      </w:fldSimple>
      <w:bookmarkEnd w:id="541"/>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542" w:name="_Change_Specs_Name"/>
      <w:bookmarkStart w:id="543" w:name="_Toc469043307"/>
      <w:bookmarkStart w:id="544" w:name="_Toc469044941"/>
      <w:bookmarkStart w:id="545" w:name="_Toc469139237"/>
      <w:bookmarkStart w:id="546" w:name="_Toc469152682"/>
      <w:bookmarkStart w:id="547" w:name="_Toc491174781"/>
      <w:bookmarkStart w:id="548" w:name="_Toc491337762"/>
      <w:bookmarkStart w:id="549" w:name="_Toc491337936"/>
      <w:bookmarkStart w:id="550" w:name="_Toc491338709"/>
      <w:bookmarkStart w:id="551" w:name="_Toc532855691"/>
      <w:bookmarkStart w:id="552" w:name="_Toc532856713"/>
      <w:bookmarkEnd w:id="542"/>
      <w:r w:rsidRPr="005D0ACF">
        <w:lastRenderedPageBreak/>
        <w:t>Change Specs Name</w:t>
      </w:r>
      <w:bookmarkEnd w:id="543"/>
      <w:bookmarkEnd w:id="544"/>
      <w:bookmarkEnd w:id="545"/>
      <w:bookmarkEnd w:id="546"/>
      <w:bookmarkEnd w:id="547"/>
      <w:bookmarkEnd w:id="548"/>
      <w:bookmarkEnd w:id="549"/>
      <w:bookmarkEnd w:id="550"/>
      <w:bookmarkEnd w:id="551"/>
      <w:bookmarkEnd w:id="552"/>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553" w:name="_Toc486325574"/>
      <w:bookmarkStart w:id="554" w:name="_Toc488490443"/>
      <w:bookmarkStart w:id="555" w:name="_Toc119468083"/>
      <w:bookmarkStart w:id="556" w:name="_Toc329784602"/>
      <w:bookmarkStart w:id="557" w:name="_Toc469043308"/>
      <w:bookmarkStart w:id="558" w:name="_Toc469044942"/>
      <w:bookmarkStart w:id="559" w:name="_Toc469139238"/>
      <w:bookmarkStart w:id="560" w:name="_Toc469152683"/>
      <w:bookmarkStart w:id="561" w:name="_Toc491174782"/>
      <w:bookmarkStart w:id="562" w:name="_Toc491337763"/>
      <w:bookmarkStart w:id="563" w:name="_Toc491337937"/>
      <w:bookmarkStart w:id="564" w:name="_Toc491338710"/>
      <w:bookmarkStart w:id="565" w:name="_Toc532855692"/>
      <w:bookmarkStart w:id="566" w:name="_Toc532856591"/>
      <w:bookmarkStart w:id="567" w:name="_Toc532856714"/>
      <w:r>
        <w:lastRenderedPageBreak/>
        <w:t>Sav</w:t>
      </w:r>
      <w:r w:rsidR="005D0ACF">
        <w:t xml:space="preserve">e </w:t>
      </w:r>
      <w:r>
        <w:t>Process Window</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568" w:name="_Ref185673863"/>
      <w:r>
        <w:t xml:space="preserve">Figure </w:t>
      </w:r>
      <w:fldSimple w:instr=" SEQ Figure \* ARABIC ">
        <w:r w:rsidR="0013342E">
          <w:rPr>
            <w:noProof/>
          </w:rPr>
          <w:t>18</w:t>
        </w:r>
      </w:fldSimple>
      <w:bookmarkEnd w:id="568"/>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569" w:name="_Toc486325575"/>
      <w:bookmarkStart w:id="570"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571" w:name="_Ref209341352"/>
      <w:r>
        <w:t xml:space="preserve">Figure </w:t>
      </w:r>
      <w:fldSimple w:instr=" SEQ Figure \* ARABIC ">
        <w:r w:rsidR="0013342E">
          <w:rPr>
            <w:noProof/>
          </w:rPr>
          <w:t>19</w:t>
        </w:r>
      </w:fldSimple>
      <w:bookmarkEnd w:id="571"/>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572" w:name="_Toc469043309"/>
      <w:bookmarkStart w:id="573" w:name="_Toc469044943"/>
      <w:bookmarkStart w:id="574" w:name="_Toc469139239"/>
      <w:bookmarkStart w:id="575" w:name="_Toc469152684"/>
      <w:bookmarkStart w:id="576" w:name="_Toc491174783"/>
      <w:bookmarkStart w:id="577" w:name="_Toc491337764"/>
      <w:bookmarkStart w:id="578" w:name="_Toc491337938"/>
      <w:bookmarkStart w:id="579" w:name="_Toc491338711"/>
      <w:bookmarkStart w:id="580" w:name="_Toc532855693"/>
      <w:bookmarkStart w:id="581" w:name="_Toc532856592"/>
      <w:bookmarkStart w:id="582" w:name="_Toc532856715"/>
      <w:r>
        <w:lastRenderedPageBreak/>
        <w:t>Import</w:t>
      </w:r>
      <w:r w:rsidR="00157356">
        <w:t xml:space="preserve"> </w:t>
      </w:r>
      <w:r w:rsidR="00754243">
        <w:t>Legacy Process Windows</w:t>
      </w:r>
      <w:bookmarkEnd w:id="572"/>
      <w:bookmarkEnd w:id="573"/>
      <w:bookmarkEnd w:id="574"/>
      <w:bookmarkEnd w:id="575"/>
      <w:bookmarkEnd w:id="576"/>
      <w:bookmarkEnd w:id="577"/>
      <w:bookmarkEnd w:id="578"/>
      <w:bookmarkEnd w:id="579"/>
      <w:bookmarkEnd w:id="580"/>
      <w:bookmarkEnd w:id="581"/>
      <w:bookmarkEnd w:id="582"/>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5"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pt;height:87pt" o:ole="">
                  <v:imagedata r:id="rId56" o:title=""/>
                </v:shape>
                <o:OLEObject Type="Embed" ProgID="PBrush" ShapeID="_x0000_i1028" DrawAspect="Content" ObjectID="_1663472064" r:id="rId57"/>
              </w:object>
            </w:r>
            <w:r w:rsidR="00D5165D">
              <w:rPr>
                <w:noProof/>
              </w:rPr>
              <w:drawing>
                <wp:anchor distT="0" distB="0" distL="114300" distR="114300" simplePos="0" relativeHeight="251369472"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583" w:name="_Toc119468084"/>
      <w:bookmarkStart w:id="584" w:name="_Toc329784603"/>
      <w:bookmarkStart w:id="585" w:name="_Toc329852089"/>
      <w:bookmarkStart w:id="586" w:name="_Toc331173661"/>
      <w:bookmarkStart w:id="587" w:name="_Toc332208769"/>
      <w:bookmarkStart w:id="588" w:name="_Toc332274016"/>
      <w:bookmarkStart w:id="589" w:name="_Toc367109137"/>
      <w:bookmarkStart w:id="590" w:name="_Toc394486336"/>
      <w:bookmarkStart w:id="591" w:name="_Toc394583542"/>
      <w:bookmarkStart w:id="592" w:name="_Toc468171258"/>
      <w:bookmarkStart w:id="593" w:name="_Toc468549173"/>
      <w:bookmarkStart w:id="594" w:name="_Toc468552691"/>
      <w:bookmarkStart w:id="595" w:name="_Toc469041218"/>
      <w:bookmarkStart w:id="596" w:name="_Toc469041324"/>
      <w:bookmarkStart w:id="597" w:name="_Toc469043310"/>
      <w:bookmarkStart w:id="598" w:name="_Toc469044944"/>
      <w:bookmarkStart w:id="599" w:name="_Toc469139240"/>
      <w:bookmarkStart w:id="600" w:name="_Toc469143770"/>
      <w:bookmarkStart w:id="601" w:name="_Toc469152528"/>
      <w:bookmarkStart w:id="602" w:name="_Toc469152685"/>
      <w:bookmarkStart w:id="603" w:name="_Toc491174784"/>
      <w:bookmarkStart w:id="604" w:name="_Toc491175159"/>
      <w:bookmarkStart w:id="605" w:name="_Toc491337765"/>
      <w:bookmarkStart w:id="606" w:name="_Toc491337939"/>
      <w:bookmarkStart w:id="607" w:name="_Toc491338712"/>
      <w:bookmarkStart w:id="608" w:name="_Toc491339247"/>
      <w:bookmarkStart w:id="609" w:name="_Toc491413996"/>
      <w:bookmarkStart w:id="610" w:name="_Toc532836363"/>
      <w:bookmarkStart w:id="611" w:name="_Toc532855694"/>
      <w:bookmarkStart w:id="612" w:name="_Toc532856593"/>
      <w:bookmarkStart w:id="613" w:name="_Toc532856716"/>
      <w:r>
        <w:rPr>
          <w:noProof/>
        </w:rPr>
        <w:lastRenderedPageBreak/>
        <w:drawing>
          <wp:anchor distT="0" distB="0" distL="114300" distR="114300" simplePos="0" relativeHeight="251449344"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583"/>
      <w:r w:rsidR="00942166">
        <w:t xml:space="preserve"> </w:t>
      </w:r>
      <w:r w:rsidR="006C7149">
        <w:t>Screen</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5443D3E9" w14:textId="77777777" w:rsidR="008708F9" w:rsidRDefault="008708F9" w:rsidP="00194E1A">
      <w:pPr>
        <w:rPr>
          <w:noProof/>
        </w:rPr>
      </w:pPr>
    </w:p>
    <w:p w14:paraId="49258496" w14:textId="47BC597C" w:rsidR="00942166" w:rsidRPr="0033367E" w:rsidRDefault="00F44BB9" w:rsidP="00D5165D">
      <w:pPr>
        <w:jc w:val="center"/>
      </w:pPr>
      <w:r>
        <w:rPr>
          <w:noProof/>
        </w:rPr>
        <w:drawing>
          <wp:inline distT="0" distB="0" distL="0" distR="0" wp14:anchorId="37553728" wp14:editId="3E74F377">
            <wp:extent cx="3680621" cy="3136392"/>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00129FD7" w:rsidR="008708F9" w:rsidRDefault="00194666" w:rsidP="00F5043F">
      <w:pPr>
        <w:pStyle w:val="Caption"/>
      </w:pPr>
      <w:bookmarkStart w:id="614" w:name="_Ref185674530"/>
      <w:r>
        <w:t xml:space="preserve">Figure </w:t>
      </w:r>
      <w:fldSimple w:instr=" SEQ Figure \* ARABIC ">
        <w:r w:rsidR="0013342E">
          <w:rPr>
            <w:noProof/>
          </w:rPr>
          <w:t>20</w:t>
        </w:r>
      </w:fldSimple>
      <w:bookmarkEnd w:id="614"/>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5CAC5E6C"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E53BC5">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2886268" w:rsidR="00C115E5" w:rsidRPr="00E1141B" w:rsidRDefault="00C115E5" w:rsidP="00AA5614">
      <w:pPr>
        <w:pStyle w:val="ListParagraph"/>
        <w:numPr>
          <w:ilvl w:val="0"/>
          <w:numId w:val="94"/>
        </w:numPr>
        <w:ind w:left="1260"/>
      </w:pPr>
      <w:r w:rsidRPr="00E1141B">
        <w:t xml:space="preserve">Battery </w:t>
      </w:r>
      <w:ins w:id="615" w:author="Tom Bergeron" w:date="2020-09-29T15:55:00Z">
        <w:r w:rsidR="00515180">
          <w:t>information</w:t>
        </w:r>
      </w:ins>
      <w:del w:id="616" w:author="Tom Bergeron" w:date="2020-09-29T15:55:00Z">
        <w:r w:rsidR="00740503" w:rsidDel="00515180">
          <w:delText>V</w:delText>
        </w:r>
        <w:r w:rsidRPr="00E1141B" w:rsidDel="00515180">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4A6956D"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617" w:author="Tom Bergeron" w:date="2020-09-29T15:55:00Z">
        <w:r w:rsidR="00515180">
          <w:t>for</w:t>
        </w:r>
      </w:ins>
      <w:del w:id="618" w:author="Tom Bergeron" w:date="2020-09-29T15:55:00Z">
        <w:r w:rsidDel="00515180">
          <w:delText>in regards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619" w:name="_Toc119468085"/>
      <w:bookmarkStart w:id="620" w:name="_Toc329784604"/>
      <w:bookmarkStart w:id="621" w:name="_Toc329852090"/>
      <w:bookmarkStart w:id="622" w:name="_Toc331173662"/>
      <w:bookmarkStart w:id="623" w:name="_Toc332208770"/>
      <w:bookmarkStart w:id="624" w:name="_Toc332274017"/>
      <w:bookmarkStart w:id="625" w:name="_Toc367109138"/>
      <w:bookmarkStart w:id="626" w:name="_Toc394486337"/>
      <w:bookmarkStart w:id="627" w:name="_Toc394583543"/>
      <w:bookmarkStart w:id="628" w:name="_Toc468171259"/>
      <w:bookmarkStart w:id="629" w:name="_Toc468549174"/>
      <w:bookmarkStart w:id="630" w:name="_Toc468552692"/>
      <w:bookmarkStart w:id="631" w:name="_Toc469041219"/>
      <w:bookmarkStart w:id="632" w:name="_Toc469041325"/>
      <w:bookmarkStart w:id="633" w:name="_Toc469043311"/>
      <w:bookmarkStart w:id="634" w:name="_Toc469044945"/>
      <w:bookmarkStart w:id="635" w:name="_Toc469139241"/>
      <w:bookmarkStart w:id="636" w:name="_Toc469143771"/>
      <w:bookmarkStart w:id="637" w:name="_Toc469152529"/>
      <w:bookmarkStart w:id="638" w:name="_Toc469152686"/>
      <w:bookmarkStart w:id="639" w:name="_Toc491174785"/>
      <w:bookmarkStart w:id="640" w:name="_Toc491175160"/>
      <w:bookmarkStart w:id="641" w:name="_Toc491337766"/>
      <w:bookmarkStart w:id="642" w:name="_Toc491337940"/>
      <w:bookmarkStart w:id="643" w:name="_Toc491338713"/>
      <w:bookmarkStart w:id="644" w:name="_Toc491339248"/>
      <w:bookmarkStart w:id="645" w:name="_Toc491413997"/>
      <w:bookmarkStart w:id="646" w:name="_Toc532836364"/>
      <w:bookmarkStart w:id="647" w:name="_Toc532855695"/>
      <w:bookmarkStart w:id="648" w:name="_Toc532856594"/>
      <w:bookmarkStart w:id="649" w:name="_Toc532856717"/>
      <w:r>
        <w:rPr>
          <w:noProof/>
        </w:rPr>
        <w:lastRenderedPageBreak/>
        <w:drawing>
          <wp:anchor distT="0" distB="0" distL="114300" distR="114300" simplePos="0" relativeHeight="251453440"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569"/>
      <w:bookmarkEnd w:id="570"/>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22061CB3" w14:textId="77777777" w:rsidR="008708F9" w:rsidRDefault="008708F9" w:rsidP="00102D27">
      <w:pPr>
        <w:rPr>
          <w:noProof/>
        </w:rPr>
      </w:pPr>
    </w:p>
    <w:p w14:paraId="5F87D5F1" w14:textId="7C51BCA0"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373568"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5341" w:rsidRPr="009072DD" w:rsidRDefault="0024534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5341" w:rsidRPr="009072DD" w:rsidRDefault="0024534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5341" w:rsidRPr="009072DD" w:rsidRDefault="0024534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73568;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5341" w:rsidRPr="009072DD" w:rsidRDefault="0024534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5341" w:rsidRPr="009072DD" w:rsidRDefault="0024534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5341" w:rsidRPr="009072DD" w:rsidRDefault="0024534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fldSimple w:instr=" SEQ Figure \* ARABIC ">
        <w:r w:rsidR="0013342E">
          <w:rPr>
            <w:noProof/>
          </w:rPr>
          <w:t>21</w:t>
        </w:r>
      </w:fldSimple>
      <w:r w:rsidR="001D41DE">
        <w:t>: Run a Profile Screen #1</w:t>
      </w:r>
    </w:p>
    <w:p w14:paraId="285A3A12" w14:textId="77777777" w:rsidR="00FE4897" w:rsidRDefault="00FE4897" w:rsidP="00102D27"/>
    <w:p w14:paraId="28728A73" w14:textId="23DA544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650" w:author="Tom Bergeron" w:date="2020-09-29T15:56:00Z">
        <w:r w:rsidR="008708F9" w:rsidDel="00515180">
          <w:delText>drop down</w:delText>
        </w:r>
      </w:del>
      <w:ins w:id="651" w:author="Tom Bergeron" w:date="2020-09-29T15:56:00Z">
        <w:r w:rsidR="00515180">
          <w:t>drop-down</w:t>
        </w:r>
      </w:ins>
      <w:r w:rsidR="008708F9">
        <w:t xml:space="preserve"> list.</w:t>
      </w:r>
    </w:p>
    <w:p w14:paraId="4D36234F" w14:textId="77777777" w:rsidR="0029047F" w:rsidRDefault="0029047F" w:rsidP="0029047F"/>
    <w:p w14:paraId="30F57D1E" w14:textId="597BCC1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652" w:author="Tom Bergeron" w:date="2020-09-29T15:56:00Z">
        <w:r w:rsidR="008708F9" w:rsidDel="00515180">
          <w:delText>drop down</w:delText>
        </w:r>
      </w:del>
      <w:ins w:id="653" w:author="Tom Bergeron" w:date="2020-09-29T15:56:00Z">
        <w:r w:rsidR="00515180">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6DA77D58" w14:textId="77777777" w:rsidR="00515180" w:rsidRDefault="00515180" w:rsidP="00515180">
      <w:pPr>
        <w:rPr>
          <w:ins w:id="654" w:author="Tom Bergeron" w:date="2020-09-29T15:56:00Z"/>
        </w:rPr>
      </w:pPr>
      <w:ins w:id="655" w:author="Tom Bergeron" w:date="2020-09-29T15:56:00Z">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ins>
    </w:p>
    <w:p w14:paraId="7088A6A1" w14:textId="5524D825" w:rsidR="008708F9" w:rsidRPr="00102D27" w:rsidDel="00515180" w:rsidRDefault="005058BE" w:rsidP="0029047F">
      <w:pPr>
        <w:rPr>
          <w:del w:id="656" w:author="Tom Bergeron" w:date="2020-09-29T15:56:00Z"/>
          <w:b/>
        </w:rPr>
      </w:pPr>
      <w:del w:id="657" w:author="Tom Bergeron" w:date="2020-09-29T15:56:00Z">
        <w:r w:rsidDel="00515180">
          <w:rPr>
            <w:b/>
          </w:rPr>
          <w:delText xml:space="preserve">Oven </w:delText>
        </w:r>
        <w:r w:rsidR="0029047F" w:rsidDel="00515180">
          <w:rPr>
            <w:b/>
          </w:rPr>
          <w:delText>N</w:delText>
        </w:r>
        <w:r w:rsidR="00A07BDB" w:rsidDel="00515180">
          <w:rPr>
            <w:b/>
          </w:rPr>
          <w:delText>ame:</w:delText>
        </w:r>
      </w:del>
    </w:p>
    <w:p w14:paraId="456D6CD1" w14:textId="715F60D3" w:rsidR="008708F9" w:rsidRPr="0029047F" w:rsidDel="00515180" w:rsidRDefault="008708F9" w:rsidP="00AA5614">
      <w:pPr>
        <w:pStyle w:val="ListParagraph"/>
        <w:numPr>
          <w:ilvl w:val="0"/>
          <w:numId w:val="95"/>
        </w:numPr>
        <w:rPr>
          <w:del w:id="658" w:author="Tom Bergeron" w:date="2020-09-29T15:56:00Z"/>
          <w:strike/>
        </w:rPr>
      </w:pPr>
      <w:del w:id="659" w:author="Tom Bergeron" w:date="2020-09-29T15:56:00Z">
        <w:r w:rsidDel="00515180">
          <w:delText>The oven will have information about the number of zones saved with it as w</w:delText>
        </w:r>
        <w:r w:rsidR="0029047F" w:rsidDel="00515180">
          <w:delText>ell as other zone information.</w:delText>
        </w:r>
      </w:del>
    </w:p>
    <w:p w14:paraId="11F4715C" w14:textId="46B01F24" w:rsidR="00034E55" w:rsidDel="00515180" w:rsidRDefault="00034E55" w:rsidP="00AA5614">
      <w:pPr>
        <w:pStyle w:val="ListParagraph"/>
        <w:numPr>
          <w:ilvl w:val="0"/>
          <w:numId w:val="95"/>
        </w:numPr>
        <w:rPr>
          <w:del w:id="660" w:author="Tom Bergeron" w:date="2020-09-29T15:56:00Z"/>
        </w:rPr>
      </w:pPr>
      <w:del w:id="661" w:author="Tom Bergeron" w:date="2020-09-29T15:56:00Z">
        <w:r w:rsidRPr="00034E55" w:rsidDel="00515180">
          <w:delText xml:space="preserve">If you are running the software on an oven controller computer that is communicating with the </w:delText>
        </w:r>
        <w:r w:rsidR="002948B1" w:rsidRPr="00754243" w:rsidDel="00515180">
          <w:delText>automatic system</w:delText>
        </w:r>
        <w:r w:rsidR="002948B1" w:rsidRPr="0029047F" w:rsidDel="00515180">
          <w:rPr>
            <w:color w:val="FF0000"/>
          </w:rPr>
          <w:delText xml:space="preserve"> </w:delText>
        </w:r>
        <w:r w:rsidDel="00515180">
          <w:delText>software</w:delText>
        </w:r>
        <w:r w:rsidRPr="00034E55" w:rsidDel="00515180">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662" w:name="_Toc322712143"/>
      <w:bookmarkStart w:id="663" w:name="_Toc329249423"/>
      <w:bookmarkStart w:id="664" w:name="_Toc469043312"/>
      <w:bookmarkStart w:id="665" w:name="_Toc469044946"/>
      <w:bookmarkStart w:id="666" w:name="_Toc469139242"/>
      <w:bookmarkStart w:id="667" w:name="_Toc469152687"/>
      <w:bookmarkStart w:id="668" w:name="_Toc491174786"/>
      <w:bookmarkStart w:id="669" w:name="_Toc491337767"/>
      <w:bookmarkStart w:id="670" w:name="_Toc491337941"/>
      <w:bookmarkStart w:id="671" w:name="_Toc491338714"/>
      <w:bookmarkStart w:id="672" w:name="_Toc532855696"/>
      <w:bookmarkStart w:id="673" w:name="_Toc532856595"/>
      <w:bookmarkStart w:id="674" w:name="_Toc532856718"/>
      <w:bookmarkStart w:id="675" w:name="_Toc315443423"/>
      <w:bookmarkStart w:id="676" w:name="_Toc316649882"/>
      <w:bookmarkStart w:id="677" w:name="_Toc329784608"/>
      <w:bookmarkStart w:id="678" w:name="_Ref113957180"/>
      <w:bookmarkStart w:id="679" w:name="_Toc494599902"/>
      <w:r>
        <w:rPr>
          <w:noProof/>
        </w:rPr>
        <w:lastRenderedPageBreak/>
        <w:t>Specify</w:t>
      </w:r>
      <w:r w:rsidR="00CB7395">
        <w:rPr>
          <w:noProof/>
        </w:rPr>
        <w:t xml:space="preserve"> </w:t>
      </w:r>
      <w:r w:rsidR="00754243">
        <w:rPr>
          <w:noProof/>
        </w:rPr>
        <w:t>Oven Characteristics</w:t>
      </w:r>
      <w:bookmarkEnd w:id="662"/>
      <w:bookmarkEnd w:id="663"/>
      <w:bookmarkEnd w:id="664"/>
      <w:bookmarkEnd w:id="665"/>
      <w:bookmarkEnd w:id="666"/>
      <w:bookmarkEnd w:id="667"/>
      <w:bookmarkEnd w:id="668"/>
      <w:bookmarkEnd w:id="669"/>
      <w:bookmarkEnd w:id="670"/>
      <w:bookmarkEnd w:id="671"/>
      <w:bookmarkEnd w:id="672"/>
      <w:bookmarkEnd w:id="673"/>
      <w:bookmarkEnd w:id="674"/>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.kiccfg</w:t>
      </w:r>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680" w:name="_Toc358296238"/>
      <w:bookmarkStart w:id="681" w:name="_Toc358298403"/>
      <w:bookmarkStart w:id="682" w:name="_Toc469043313"/>
      <w:bookmarkStart w:id="683" w:name="_Toc469044947"/>
      <w:bookmarkStart w:id="684" w:name="_Toc469139243"/>
      <w:bookmarkStart w:id="685" w:name="_Toc469152688"/>
      <w:bookmarkStart w:id="686" w:name="_Toc491174787"/>
      <w:bookmarkStart w:id="687" w:name="_Toc491337768"/>
      <w:bookmarkStart w:id="688" w:name="_Toc491337942"/>
      <w:bookmarkStart w:id="689" w:name="_Toc491338715"/>
      <w:bookmarkStart w:id="690" w:name="_Toc532855697"/>
      <w:bookmarkStart w:id="691" w:name="_Toc532856719"/>
      <w:r>
        <w:rPr>
          <w:noProof/>
        </w:rPr>
        <w:lastRenderedPageBreak/>
        <w:t>Specify An Oven Recipe</w:t>
      </w:r>
      <w:bookmarkEnd w:id="680"/>
      <w:bookmarkEnd w:id="681"/>
      <w:bookmarkEnd w:id="682"/>
      <w:bookmarkEnd w:id="683"/>
      <w:bookmarkEnd w:id="684"/>
      <w:bookmarkEnd w:id="685"/>
      <w:bookmarkEnd w:id="686"/>
      <w:bookmarkEnd w:id="687"/>
      <w:bookmarkEnd w:id="688"/>
      <w:bookmarkEnd w:id="689"/>
      <w:bookmarkEnd w:id="690"/>
      <w:bookmarkEnd w:id="691"/>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66BE4E7E" w:rsidR="0055760E" w:rsidRDefault="00D12DB7" w:rsidP="00D32BD1">
            <w:pPr>
              <w:rPr>
                <w:noProof/>
              </w:rPr>
            </w:pPr>
            <w:r>
              <w:rPr>
                <w:noProof/>
              </w:rPr>
              <w:drawing>
                <wp:inline distT="0" distB="0" distL="0" distR="0" wp14:anchorId="1A243E95" wp14:editId="5CDCD361">
                  <wp:extent cx="3002280" cy="2261235"/>
                  <wp:effectExtent l="0" t="0" r="7620" b="571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61">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p>
          <w:p w14:paraId="33D868CB" w14:textId="77777777" w:rsidR="0055760E" w:rsidRDefault="0055760E" w:rsidP="00D32BD1">
            <w:pPr>
              <w:pStyle w:val="Caption"/>
            </w:pPr>
            <w:bookmarkStart w:id="692" w:name="_Ref185825698"/>
            <w:r>
              <w:t xml:space="preserve">Figure </w:t>
            </w:r>
            <w:fldSimple w:instr=" SEQ Figure \* ARABIC ">
              <w:r w:rsidR="0013342E">
                <w:rPr>
                  <w:noProof/>
                </w:rPr>
                <w:t>22</w:t>
              </w:r>
            </w:fldSimple>
            <w:bookmarkEnd w:id="692"/>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85255A6" w:rsidR="0055760E" w:rsidRPr="0029047F" w:rsidRDefault="0055760E" w:rsidP="0029047F">
            <w:pPr>
              <w:ind w:left="342"/>
            </w:pPr>
            <w:del w:id="693" w:author="Tom Bergeron" w:date="2020-09-29T15:57:00Z">
              <w:r w:rsidRPr="0029047F" w:rsidDel="00515180">
                <w:rPr>
                  <w:b/>
                </w:rPr>
                <w:delText>No</w:delText>
              </w:r>
            </w:del>
            <w:del w:id="694" w:author="Tom Bergeron" w:date="2020-09-29T15:56:00Z">
              <w:r w:rsidRPr="0029047F" w:rsidDel="00515180">
                <w:rPr>
                  <w:b/>
                </w:rPr>
                <w:delText>te</w:delText>
              </w:r>
              <w:r w:rsidRPr="0029047F" w:rsidDel="00515180">
                <w:delText xml:space="preserve">: If you want to check the current settings, use the </w:delText>
              </w:r>
              <w:r w:rsidRPr="0029047F" w:rsidDel="00515180">
                <w:rPr>
                  <w:b/>
                </w:rPr>
                <w:delText>Zone Length</w:delText>
              </w:r>
              <w:r w:rsidRPr="0029047F" w:rsidDel="00515180">
                <w:delText xml:space="preserve"> button to display the </w:delText>
              </w:r>
              <w:r w:rsidRPr="0029047F" w:rsidDel="00515180">
                <w:rPr>
                  <w:i/>
                </w:rPr>
                <w:delText>Verify the Length of Each Zone</w:delText>
              </w:r>
              <w:r w:rsidRPr="0029047F" w:rsidDel="00515180">
                <w:delText xml:space="preserve"> and the Minimum and Maximum Setpoint Temperatures screen.  </w:delText>
              </w:r>
            </w:del>
          </w:p>
        </w:tc>
        <w:tc>
          <w:tcPr>
            <w:tcW w:w="4894" w:type="dxa"/>
            <w:shd w:val="clear" w:color="auto" w:fill="auto"/>
          </w:tcPr>
          <w:p w14:paraId="5836B1EA" w14:textId="77777777" w:rsidR="0055760E" w:rsidRDefault="0055760E" w:rsidP="00D32BD1">
            <w:pPr>
              <w:rPr>
                <w:noProof/>
                <w:sz w:val="22"/>
              </w:rPr>
            </w:pPr>
          </w:p>
          <w:p w14:paraId="45543154" w14:textId="277720B2" w:rsidR="0055760E" w:rsidRDefault="0055760E" w:rsidP="00D32BD1">
            <w:pPr>
              <w:rPr>
                <w:noProof/>
                <w:sz w:val="22"/>
              </w:rPr>
            </w:pPr>
            <w:del w:id="695" w:author="Tom Bergeron" w:date="2020-09-29T15:56:00Z">
              <w:r w:rsidRPr="00A51897" w:rsidDel="00515180">
                <w:rPr>
                  <w:noProof/>
                  <w:sz w:val="22"/>
                </w:rPr>
                <w:drawing>
                  <wp:inline distT="0" distB="0" distL="0" distR="0" wp14:anchorId="1BA410CB" wp14:editId="202E04F0">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696" w:name="_Toc329249424"/>
      <w:bookmarkStart w:id="697" w:name="_Toc488490448"/>
      <w:bookmarkStart w:id="698" w:name="_Toc119468092"/>
      <w:bookmarkStart w:id="699" w:name="_Toc329784609"/>
      <w:bookmarkEnd w:id="675"/>
      <w:bookmarkEnd w:id="676"/>
      <w:bookmarkEnd w:id="677"/>
      <w:bookmarkEnd w:id="678"/>
      <w:bookmarkEnd w:id="679"/>
      <w:r>
        <w:rPr>
          <w:noProof/>
        </w:rPr>
        <w:br w:type="page"/>
      </w:r>
    </w:p>
    <w:p w14:paraId="7A1C7EFF" w14:textId="77777777" w:rsidR="00121926" w:rsidRDefault="0029047F">
      <w:pPr>
        <w:pStyle w:val="Heading2"/>
        <w:rPr>
          <w:noProof/>
        </w:rPr>
      </w:pPr>
      <w:bookmarkStart w:id="700" w:name="_Toc469043314"/>
      <w:bookmarkStart w:id="701" w:name="_Toc469044948"/>
      <w:bookmarkStart w:id="702" w:name="_Toc469139244"/>
      <w:bookmarkStart w:id="703" w:name="_Toc469152689"/>
      <w:bookmarkStart w:id="704" w:name="_Toc491174788"/>
      <w:bookmarkStart w:id="705" w:name="_Toc491337769"/>
      <w:bookmarkStart w:id="706" w:name="_Toc491337943"/>
      <w:bookmarkStart w:id="707" w:name="_Toc491338716"/>
      <w:bookmarkStart w:id="708" w:name="_Toc532855698"/>
      <w:bookmarkStart w:id="709" w:name="_Toc532856596"/>
      <w:bookmarkStart w:id="710" w:name="_Toc532856720"/>
      <w:r>
        <w:rPr>
          <w:noProof/>
        </w:rPr>
        <w:lastRenderedPageBreak/>
        <w:t>Attach</w:t>
      </w:r>
      <w:r w:rsidR="00121926">
        <w:rPr>
          <w:noProof/>
        </w:rPr>
        <w:t xml:space="preserve"> </w:t>
      </w:r>
      <w:r w:rsidR="00754243">
        <w:rPr>
          <w:noProof/>
        </w:rPr>
        <w:t>Thermocouples</w:t>
      </w:r>
      <w:bookmarkEnd w:id="696"/>
      <w:bookmarkEnd w:id="700"/>
      <w:bookmarkEnd w:id="701"/>
      <w:bookmarkEnd w:id="702"/>
      <w:bookmarkEnd w:id="703"/>
      <w:bookmarkEnd w:id="704"/>
      <w:bookmarkEnd w:id="705"/>
      <w:bookmarkEnd w:id="706"/>
      <w:bookmarkEnd w:id="707"/>
      <w:bookmarkEnd w:id="708"/>
      <w:bookmarkEnd w:id="709"/>
      <w:bookmarkEnd w:id="710"/>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711" w:name="_Toc316649883"/>
      <w:bookmarkStart w:id="712" w:name="_Toc469043315"/>
      <w:bookmarkStart w:id="713" w:name="_Toc469044949"/>
      <w:bookmarkStart w:id="714" w:name="_Toc469139245"/>
      <w:bookmarkStart w:id="715" w:name="_Toc469152690"/>
      <w:bookmarkStart w:id="716" w:name="_Toc491174789"/>
      <w:bookmarkStart w:id="717" w:name="_Toc491337770"/>
      <w:bookmarkStart w:id="718" w:name="_Toc491337944"/>
      <w:bookmarkStart w:id="719" w:name="_Toc491338717"/>
      <w:bookmarkStart w:id="720" w:name="_Toc532855699"/>
      <w:bookmarkStart w:id="721" w:name="_Toc532856721"/>
      <w:r>
        <w:rPr>
          <w:noProof/>
        </w:rPr>
        <w:t>Attach</w:t>
      </w:r>
      <w:r w:rsidR="0029047F">
        <w:rPr>
          <w:noProof/>
        </w:rPr>
        <w:t xml:space="preserve"> t</w:t>
      </w:r>
      <w:r w:rsidR="00C653DF">
        <w:rPr>
          <w:noProof/>
        </w:rPr>
        <w:t xml:space="preserve">he </w:t>
      </w:r>
      <w:r>
        <w:rPr>
          <w:noProof/>
        </w:rPr>
        <w:t>Air TC</w:t>
      </w:r>
      <w:bookmarkEnd w:id="711"/>
      <w:bookmarkEnd w:id="712"/>
      <w:bookmarkEnd w:id="713"/>
      <w:bookmarkEnd w:id="714"/>
      <w:bookmarkEnd w:id="715"/>
      <w:bookmarkEnd w:id="716"/>
      <w:bookmarkEnd w:id="717"/>
      <w:bookmarkEnd w:id="718"/>
      <w:bookmarkEnd w:id="719"/>
      <w:bookmarkEnd w:id="720"/>
      <w:bookmarkEnd w:id="721"/>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DD62818" w:rsidR="00121926" w:rsidRDefault="00121926" w:rsidP="00AA5614">
            <w:pPr>
              <w:pStyle w:val="ListParagraph"/>
              <w:numPr>
                <w:ilvl w:val="0"/>
                <w:numId w:val="97"/>
              </w:numPr>
              <w:ind w:left="360"/>
            </w:pPr>
            <w:r>
              <w:t xml:space="preserve">It must be attached at the leading edge of the board, extending one inch (25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722" w:name="_Toc316649884"/>
      <w:bookmarkStart w:id="723" w:name="_Toc469043316"/>
      <w:bookmarkStart w:id="724" w:name="_Toc469044950"/>
      <w:bookmarkStart w:id="725" w:name="_Toc469139246"/>
      <w:bookmarkStart w:id="726" w:name="_Toc469152691"/>
      <w:bookmarkStart w:id="727" w:name="_Toc491174790"/>
      <w:bookmarkStart w:id="728" w:name="_Toc491337771"/>
      <w:bookmarkStart w:id="729" w:name="_Toc491337945"/>
      <w:bookmarkStart w:id="730" w:name="_Toc491338718"/>
      <w:bookmarkStart w:id="731" w:name="_Toc532855700"/>
      <w:bookmarkStart w:id="732" w:name="_Toc532856722"/>
      <w:r>
        <w:t>Attach</w:t>
      </w:r>
      <w:r w:rsidR="00121926">
        <w:t xml:space="preserve"> </w:t>
      </w:r>
      <w:r w:rsidR="00C653DF">
        <w:t>Standard T</w:t>
      </w:r>
      <w:r w:rsidR="00B77903">
        <w:t>C</w:t>
      </w:r>
      <w:r w:rsidR="00C653DF">
        <w:t>s</w:t>
      </w:r>
      <w:bookmarkEnd w:id="722"/>
      <w:bookmarkEnd w:id="723"/>
      <w:bookmarkEnd w:id="724"/>
      <w:bookmarkEnd w:id="725"/>
      <w:bookmarkEnd w:id="726"/>
      <w:bookmarkEnd w:id="727"/>
      <w:bookmarkEnd w:id="728"/>
      <w:bookmarkEnd w:id="729"/>
      <w:bookmarkEnd w:id="730"/>
      <w:bookmarkEnd w:id="731"/>
      <w:bookmarkEnd w:id="732"/>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733" w:name="_Toc329014340"/>
      <w:bookmarkStart w:id="734" w:name="_Toc329249425"/>
      <w:bookmarkStart w:id="735" w:name="_Toc469043317"/>
      <w:bookmarkStart w:id="736" w:name="_Toc469044951"/>
      <w:bookmarkStart w:id="737" w:name="_Toc469139247"/>
      <w:bookmarkStart w:id="738" w:name="_Toc469152692"/>
      <w:bookmarkStart w:id="739" w:name="_Toc491174791"/>
      <w:bookmarkStart w:id="740" w:name="_Toc491337772"/>
      <w:bookmarkStart w:id="741" w:name="_Toc491337946"/>
      <w:bookmarkStart w:id="742" w:name="_Toc491338719"/>
      <w:bookmarkStart w:id="743" w:name="_Toc532855701"/>
      <w:bookmarkStart w:id="744" w:name="_Toc532856597"/>
      <w:bookmarkStart w:id="745" w:name="_Toc532856723"/>
      <w:r>
        <w:rPr>
          <w:noProof/>
        </w:rPr>
        <w:lastRenderedPageBreak/>
        <w:t xml:space="preserve">Attach </w:t>
      </w:r>
      <w:r w:rsidR="00754243">
        <w:rPr>
          <w:noProof/>
        </w:rPr>
        <w:t>Thermocouples</w:t>
      </w:r>
      <w:bookmarkEnd w:id="733"/>
      <w:r w:rsidR="00754243">
        <w:rPr>
          <w:noProof/>
        </w:rPr>
        <w:t xml:space="preserve"> To Semiconductor Wafers</w:t>
      </w:r>
      <w:bookmarkEnd w:id="734"/>
      <w:bookmarkEnd w:id="735"/>
      <w:bookmarkEnd w:id="736"/>
      <w:bookmarkEnd w:id="737"/>
      <w:bookmarkEnd w:id="738"/>
      <w:bookmarkEnd w:id="739"/>
      <w:bookmarkEnd w:id="740"/>
      <w:bookmarkEnd w:id="741"/>
      <w:bookmarkEnd w:id="742"/>
      <w:bookmarkEnd w:id="743"/>
      <w:bookmarkEnd w:id="744"/>
      <w:bookmarkEnd w:id="745"/>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746" w:name="_Toc469043318"/>
            <w:bookmarkStart w:id="747" w:name="_Toc469044952"/>
            <w:bookmarkStart w:id="748" w:name="_Toc469139248"/>
            <w:bookmarkStart w:id="749" w:name="_Toc469152693"/>
            <w:bookmarkStart w:id="750" w:name="_Toc491174792"/>
            <w:bookmarkStart w:id="751" w:name="_Toc491337773"/>
            <w:bookmarkStart w:id="752" w:name="_Toc491337947"/>
            <w:bookmarkStart w:id="753" w:name="_Toc491338720"/>
            <w:bookmarkStart w:id="754" w:name="_Toc532855702"/>
            <w:bookmarkStart w:id="755" w:name="_Toc532856724"/>
            <w:r>
              <w:rPr>
                <w:noProof/>
              </w:rPr>
              <w:t>Attach</w:t>
            </w:r>
            <w:r w:rsidR="0029047F">
              <w:rPr>
                <w:noProof/>
              </w:rPr>
              <w:t xml:space="preserve"> t</w:t>
            </w:r>
            <w:r w:rsidR="00C653DF">
              <w:rPr>
                <w:noProof/>
              </w:rPr>
              <w:t xml:space="preserve">he </w:t>
            </w:r>
            <w:r>
              <w:rPr>
                <w:noProof/>
              </w:rPr>
              <w:t>Air TC</w:t>
            </w:r>
            <w:r w:rsidR="00C653DF">
              <w:rPr>
                <w:noProof/>
              </w:rPr>
              <w:t>:</w:t>
            </w:r>
            <w:bookmarkEnd w:id="746"/>
            <w:bookmarkEnd w:id="747"/>
            <w:bookmarkEnd w:id="748"/>
            <w:bookmarkEnd w:id="749"/>
            <w:bookmarkEnd w:id="750"/>
            <w:bookmarkEnd w:id="751"/>
            <w:bookmarkEnd w:id="752"/>
            <w:bookmarkEnd w:id="753"/>
            <w:bookmarkEnd w:id="754"/>
            <w:bookmarkEnd w:id="755"/>
          </w:p>
          <w:p w14:paraId="506DCCA9" w14:textId="77777777" w:rsidR="00121926" w:rsidRDefault="00121926" w:rsidP="00192FFB"/>
          <w:p w14:paraId="1F5141E5" w14:textId="36F3387F" w:rsidR="00121926" w:rsidRDefault="00121926" w:rsidP="00AA5614">
            <w:pPr>
              <w:numPr>
                <w:ilvl w:val="0"/>
                <w:numId w:val="37"/>
              </w:numPr>
              <w:rPr>
                <w:noProof/>
              </w:rPr>
            </w:pPr>
            <w:r>
              <w:rPr>
                <w:noProof/>
              </w:rPr>
              <w:t xml:space="preserve">It must be attached at the leading edge of the </w:t>
            </w:r>
            <w:r w:rsidR="00E53BC5">
              <w:rPr>
                <w:noProof/>
              </w:rPr>
              <w:t>wafer</w:t>
            </w:r>
            <w:r>
              <w:rPr>
                <w:noProof/>
              </w:rPr>
              <w:t>, extending one inch (25</w:t>
            </w:r>
            <w:r w:rsidRPr="00AF1D5A">
              <w:rPr>
                <w:i/>
                <w:noProof/>
              </w:rPr>
              <w:t> </w:t>
            </w:r>
            <w:r>
              <w:rPr>
                <w:noProof/>
              </w:rPr>
              <w:t xml:space="preserve">mm) in front of the leading edge of the </w:t>
            </w:r>
            <w:r w:rsidR="00E53BC5">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756" w:name="_Toc469043319"/>
            <w:bookmarkStart w:id="757" w:name="_Toc469044953"/>
            <w:bookmarkStart w:id="758" w:name="_Toc469139249"/>
            <w:bookmarkStart w:id="759" w:name="_Toc469152694"/>
            <w:bookmarkStart w:id="760" w:name="_Toc491174793"/>
            <w:bookmarkStart w:id="761" w:name="_Toc491337774"/>
            <w:bookmarkStart w:id="762" w:name="_Toc491337948"/>
            <w:bookmarkStart w:id="763" w:name="_Toc491338721"/>
            <w:bookmarkStart w:id="764" w:name="_Toc532855703"/>
            <w:bookmarkStart w:id="765" w:name="_Toc532856725"/>
            <w:r>
              <w:t>Attach</w:t>
            </w:r>
            <w:r w:rsidR="00121926">
              <w:t xml:space="preserve"> </w:t>
            </w:r>
            <w:r>
              <w:t>Standard TC</w:t>
            </w:r>
            <w:r w:rsidR="00C653DF">
              <w:t>s:</w:t>
            </w:r>
            <w:bookmarkEnd w:id="756"/>
            <w:bookmarkEnd w:id="757"/>
            <w:bookmarkEnd w:id="758"/>
            <w:bookmarkEnd w:id="759"/>
            <w:bookmarkEnd w:id="760"/>
            <w:bookmarkEnd w:id="761"/>
            <w:bookmarkEnd w:id="762"/>
            <w:bookmarkEnd w:id="763"/>
            <w:bookmarkEnd w:id="764"/>
            <w:bookmarkEnd w:id="765"/>
          </w:p>
          <w:p w14:paraId="3B7915B7" w14:textId="77777777" w:rsidR="00121926" w:rsidRDefault="00121926" w:rsidP="00192FFB"/>
          <w:p w14:paraId="2F42E5D3" w14:textId="2BCB3D93" w:rsidR="00121926" w:rsidRDefault="00121926" w:rsidP="00192FFB">
            <w:r>
              <w:rPr>
                <w:noProof/>
              </w:rPr>
              <w:t xml:space="preserve">Attach the standard TCs at selected sites on the </w:t>
            </w:r>
            <w:r w:rsidR="00E53BC5">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766" w:name="_Toc469043320"/>
      <w:bookmarkStart w:id="767" w:name="_Toc469044954"/>
      <w:bookmarkStart w:id="768" w:name="_Toc469139250"/>
      <w:bookmarkStart w:id="769" w:name="_Toc469152695"/>
      <w:bookmarkStart w:id="770" w:name="_Toc491174794"/>
      <w:bookmarkStart w:id="771" w:name="_Toc491337775"/>
      <w:bookmarkStart w:id="772" w:name="_Toc491337949"/>
      <w:bookmarkStart w:id="773" w:name="_Toc491338722"/>
      <w:bookmarkStart w:id="774" w:name="_Toc532855704"/>
      <w:bookmarkStart w:id="775" w:name="_Toc532856598"/>
      <w:bookmarkStart w:id="776" w:name="_Toc53285672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697"/>
      <w:bookmarkEnd w:id="698"/>
      <w:bookmarkEnd w:id="699"/>
      <w:bookmarkEnd w:id="766"/>
      <w:bookmarkEnd w:id="767"/>
      <w:bookmarkEnd w:id="768"/>
      <w:bookmarkEnd w:id="769"/>
      <w:bookmarkEnd w:id="770"/>
      <w:bookmarkEnd w:id="771"/>
      <w:bookmarkEnd w:id="772"/>
      <w:bookmarkEnd w:id="773"/>
      <w:bookmarkEnd w:id="774"/>
      <w:bookmarkEnd w:id="775"/>
      <w:bookmarkEnd w:id="776"/>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fldSimple w:instr=" SEQ Figure \* ARABIC ">
        <w:r w:rsidR="0013342E">
          <w:rPr>
            <w:noProof/>
          </w:rPr>
          <w:t>23</w:t>
        </w:r>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777" w:name="_Toc488490449"/>
      <w:bookmarkStart w:id="778" w:name="_Toc119468093"/>
      <w:bookmarkStart w:id="779" w:name="_Toc329784610"/>
      <w:bookmarkStart w:id="780" w:name="_Toc469043321"/>
      <w:bookmarkStart w:id="781" w:name="_Toc469044955"/>
      <w:bookmarkStart w:id="782" w:name="_Toc469139251"/>
      <w:bookmarkStart w:id="783" w:name="_Toc469152696"/>
      <w:bookmarkStart w:id="784" w:name="_Toc491174795"/>
      <w:bookmarkStart w:id="785" w:name="_Toc491337776"/>
      <w:bookmarkStart w:id="786" w:name="_Toc491337950"/>
      <w:bookmarkStart w:id="787" w:name="_Toc491338723"/>
      <w:bookmarkStart w:id="788" w:name="_Toc532855705"/>
      <w:bookmarkStart w:id="789" w:name="_Toc532856599"/>
      <w:bookmarkStart w:id="790" w:name="_Toc532856727"/>
      <w:r w:rsidR="0029047F">
        <w:lastRenderedPageBreak/>
        <w:t>Start</w:t>
      </w:r>
      <w:r w:rsidR="00636C9A">
        <w:t xml:space="preserve"> </w:t>
      </w:r>
      <w:proofErr w:type="gramStart"/>
      <w:r>
        <w:t>The</w:t>
      </w:r>
      <w:proofErr w:type="gramEnd"/>
      <w:r>
        <w:t xml:space="preserve"> Profile</w: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377664"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5341" w:rsidRPr="00A94A01" w:rsidRDefault="0024534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377664;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5341" w:rsidRPr="00A94A01" w:rsidRDefault="0024534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42708139" w:rsidR="00D738CD" w:rsidRDefault="00BA3B34" w:rsidP="00192FFB">
            <w:r>
              <w:rPr>
                <w:noProof/>
              </w:rPr>
              <w:drawing>
                <wp:inline distT="0" distB="0" distL="0" distR="0" wp14:anchorId="26E12511" wp14:editId="3C40226C">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0">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77777777" w:rsidR="00D738CD" w:rsidRDefault="00D738CD" w:rsidP="00192FFB">
            <w:pPr>
              <w:pStyle w:val="Caption"/>
            </w:pPr>
            <w:bookmarkStart w:id="791" w:name="_Ref185828591"/>
            <w:r w:rsidRPr="0060328D">
              <w:t xml:space="preserve">Figure </w:t>
            </w:r>
            <w:fldSimple w:instr=" SEQ Figure \* ARABIC ">
              <w:r w:rsidR="0013342E">
                <w:rPr>
                  <w:noProof/>
                </w:rPr>
                <w:t>24</w:t>
              </w:r>
            </w:fldSimple>
            <w:bookmarkEnd w:id="791"/>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632DFEFF" w:rsidR="00D738CD" w:rsidRDefault="00BA3B34" w:rsidP="00192FFB">
            <w:pPr>
              <w:jc w:val="center"/>
            </w:pPr>
            <w:r>
              <w:rPr>
                <w:noProof/>
              </w:rPr>
              <w:drawing>
                <wp:inline distT="0" distB="0" distL="0" distR="0" wp14:anchorId="4194E347" wp14:editId="362E9739">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1">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77777777" w:rsidR="00D738CD" w:rsidRDefault="00D738CD" w:rsidP="00192FFB">
            <w:pPr>
              <w:pStyle w:val="Caption"/>
            </w:pPr>
            <w:bookmarkStart w:id="792" w:name="_Ref185830029"/>
            <w:r w:rsidRPr="00673430">
              <w:t xml:space="preserve">Figure </w:t>
            </w:r>
            <w:fldSimple w:instr=" SEQ Figure \* ARABIC ">
              <w:r w:rsidR="0013342E">
                <w:rPr>
                  <w:noProof/>
                </w:rPr>
                <w:t>25</w:t>
              </w:r>
            </w:fldSimple>
            <w:bookmarkEnd w:id="792"/>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793" w:name="_Ref185830062"/>
            <w:r>
              <w:t xml:space="preserve">Figure </w:t>
            </w:r>
            <w:fldSimple w:instr=" SEQ Figure \* ARABIC ">
              <w:r w:rsidR="0013342E">
                <w:rPr>
                  <w:noProof/>
                </w:rPr>
                <w:t>26</w:t>
              </w:r>
            </w:fldSimple>
            <w:bookmarkEnd w:id="793"/>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794" w:name="_Toc469043322"/>
      <w:bookmarkStart w:id="795" w:name="_Toc469044956"/>
      <w:bookmarkStart w:id="796" w:name="_Toc469139252"/>
      <w:bookmarkStart w:id="797" w:name="_Toc469152697"/>
      <w:bookmarkStart w:id="798" w:name="_Toc491174796"/>
      <w:bookmarkStart w:id="799" w:name="_Toc491337777"/>
      <w:bookmarkStart w:id="800" w:name="_Toc491337951"/>
      <w:bookmarkStart w:id="801" w:name="_Toc491338724"/>
      <w:bookmarkStart w:id="802" w:name="_Toc532855706"/>
      <w:bookmarkStart w:id="803" w:name="_Toc532856728"/>
      <w:r>
        <w:t xml:space="preserve">Trailing </w:t>
      </w:r>
      <w:r w:rsidR="00C653DF">
        <w:t>Wire Profiling</w:t>
      </w:r>
      <w:bookmarkEnd w:id="794"/>
      <w:bookmarkEnd w:id="795"/>
      <w:bookmarkEnd w:id="796"/>
      <w:bookmarkEnd w:id="797"/>
      <w:bookmarkEnd w:id="798"/>
      <w:bookmarkEnd w:id="799"/>
      <w:bookmarkEnd w:id="800"/>
      <w:bookmarkEnd w:id="801"/>
      <w:bookmarkEnd w:id="802"/>
      <w:bookmarkEnd w:id="80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804" w:name="_Toc488490450"/>
      <w:bookmarkStart w:id="805" w:name="_Toc119468094"/>
      <w:r>
        <w:rPr>
          <w:noProof/>
        </w:rPr>
        <w:br w:type="page"/>
      </w:r>
      <w:bookmarkStart w:id="806" w:name="_Toc329784611"/>
      <w:bookmarkStart w:id="807" w:name="_Toc469043323"/>
      <w:bookmarkStart w:id="808" w:name="_Toc469044957"/>
      <w:bookmarkStart w:id="809" w:name="_Toc469139253"/>
      <w:bookmarkStart w:id="810" w:name="_Toc469152698"/>
      <w:bookmarkStart w:id="811" w:name="_Toc491174797"/>
      <w:bookmarkStart w:id="812" w:name="_Toc491337778"/>
      <w:bookmarkStart w:id="813" w:name="_Toc491337952"/>
      <w:bookmarkStart w:id="814" w:name="_Toc491338725"/>
      <w:bookmarkStart w:id="815" w:name="_Toc532855707"/>
      <w:bookmarkStart w:id="816" w:name="_Toc532856600"/>
      <w:bookmarkStart w:id="817" w:name="_Toc532856729"/>
      <w:r w:rsidR="00111256" w:rsidRPr="00A64B31">
        <w:rPr>
          <w:noProof/>
        </w:rPr>
        <w:lastRenderedPageBreak/>
        <w:t>L</w:t>
      </w:r>
      <w:r w:rsidR="008708F9" w:rsidRPr="00A64B31">
        <w:rPr>
          <w:noProof/>
        </w:rPr>
        <w:t xml:space="preserve">ive </w:t>
      </w:r>
      <w:r w:rsidRPr="00A64B31">
        <w:rPr>
          <w:noProof/>
        </w:rPr>
        <w:t>Profile Graph</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280F6E18" w14:textId="2F4774AB"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2F7772F1" w:rsidR="008708F9" w:rsidRDefault="00AD2521" w:rsidP="00F5043F">
      <w:pPr>
        <w:pStyle w:val="Caption"/>
      </w:pPr>
      <w:bookmarkStart w:id="818" w:name="_Ref185830241"/>
      <w:r>
        <w:rPr>
          <w:color w:val="FF0000"/>
        </w:rPr>
        <w:t xml:space="preserve"> </w:t>
      </w:r>
      <w:r w:rsidR="00133461">
        <w:t xml:space="preserve">Figure </w:t>
      </w:r>
      <w:fldSimple w:instr=" SEQ Figure \* ARABIC ">
        <w:r w:rsidR="0013342E">
          <w:rPr>
            <w:noProof/>
          </w:rPr>
          <w:t>27</w:t>
        </w:r>
      </w:fldSimple>
      <w:bookmarkEnd w:id="818"/>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71E4ABFF" w:rsidR="004E75B2" w:rsidRDefault="00091930" w:rsidP="00667BE1">
      <w:pPr>
        <w:pStyle w:val="ListBullet2"/>
      </w:pPr>
      <w:r w:rsidRPr="00673430">
        <w:t xml:space="preserve">The current oven temperature setpoints and conveyor speed for this profile </w:t>
      </w:r>
      <w:r w:rsidR="00DC7A51">
        <w:t>a</w:t>
      </w:r>
      <w:r w:rsidR="00E53BC5">
        <w:t>p</w:t>
      </w:r>
      <w:r w:rsidR="00DC7A51">
        <w:t>pear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819" w:name="_Toc469043324"/>
      <w:bookmarkStart w:id="820" w:name="_Toc469044958"/>
      <w:bookmarkStart w:id="821" w:name="_Toc469139254"/>
      <w:bookmarkStart w:id="822" w:name="_Toc469152699"/>
      <w:bookmarkStart w:id="823" w:name="_Toc491174798"/>
      <w:bookmarkStart w:id="824" w:name="_Toc491337779"/>
      <w:bookmarkStart w:id="825" w:name="_Toc491337953"/>
      <w:bookmarkStart w:id="826" w:name="_Toc491338726"/>
      <w:bookmarkStart w:id="827" w:name="_Toc532855708"/>
      <w:bookmarkStart w:id="828" w:name="_Toc532856730"/>
      <w:r w:rsidRPr="007531E5">
        <w:lastRenderedPageBreak/>
        <w:t>P</w:t>
      </w:r>
      <w:r w:rsidR="003A2A5F" w:rsidRPr="007531E5">
        <w:t xml:space="preserve">rofiler </w:t>
      </w:r>
      <w:r w:rsidR="00C653DF" w:rsidRPr="007531E5">
        <w:t>Temperature Triggers</w:t>
      </w:r>
      <w:bookmarkEnd w:id="819"/>
      <w:bookmarkEnd w:id="820"/>
      <w:bookmarkEnd w:id="821"/>
      <w:bookmarkEnd w:id="822"/>
      <w:bookmarkEnd w:id="823"/>
      <w:bookmarkEnd w:id="824"/>
      <w:bookmarkEnd w:id="825"/>
      <w:bookmarkEnd w:id="826"/>
      <w:bookmarkEnd w:id="827"/>
      <w:bookmarkEnd w:id="828"/>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fldSimple w:instr=" SEQ Table \* ARABIC ">
        <w:r w:rsidR="0013342E">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829" w:name="_Toc469043325"/>
      <w:bookmarkStart w:id="830" w:name="_Toc469044959"/>
      <w:bookmarkStart w:id="831" w:name="_Toc469139255"/>
      <w:bookmarkStart w:id="832" w:name="_Toc469152700"/>
      <w:bookmarkStart w:id="833" w:name="_Toc491174799"/>
      <w:bookmarkStart w:id="834" w:name="_Toc491337780"/>
      <w:bookmarkStart w:id="835" w:name="_Toc491337954"/>
      <w:bookmarkStart w:id="836" w:name="_Toc491338727"/>
      <w:bookmarkStart w:id="837" w:name="_Toc532855709"/>
      <w:bookmarkStart w:id="838" w:name="_Toc532856731"/>
      <w:r>
        <w:t>Chang</w:t>
      </w:r>
      <w:r w:rsidR="00111256">
        <w:t>e</w:t>
      </w:r>
      <w:r>
        <w:t xml:space="preserve"> </w:t>
      </w:r>
      <w:r w:rsidR="00A64B31">
        <w:t>t</w:t>
      </w:r>
      <w:r w:rsidR="00C653DF">
        <w:t>he Profiler Temperature Trigger Settings</w:t>
      </w:r>
      <w:bookmarkEnd w:id="829"/>
      <w:bookmarkEnd w:id="830"/>
      <w:bookmarkEnd w:id="831"/>
      <w:bookmarkEnd w:id="832"/>
      <w:bookmarkEnd w:id="833"/>
      <w:bookmarkEnd w:id="834"/>
      <w:bookmarkEnd w:id="835"/>
      <w:bookmarkEnd w:id="836"/>
      <w:bookmarkEnd w:id="837"/>
      <w:bookmarkEnd w:id="838"/>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E54C844"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521F0C23" w:rsidR="00091930" w:rsidRDefault="00232568" w:rsidP="00A64B31">
      <w:pPr>
        <w:pStyle w:val="Caption"/>
      </w:pPr>
      <w:r>
        <w:t xml:space="preserve">Figure </w:t>
      </w:r>
      <w:fldSimple w:instr=" SEQ Figure \* ARABIC ">
        <w:r w:rsidR="0013342E">
          <w:rPr>
            <w:noProof/>
          </w:rPr>
          <w:t>28</w:t>
        </w:r>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839" w:name="_Toc329784612"/>
      <w:r>
        <w:br w:type="page"/>
      </w:r>
    </w:p>
    <w:p w14:paraId="55726AE3" w14:textId="77777777" w:rsidR="00A64B31" w:rsidRDefault="00A64B31" w:rsidP="008F51FF">
      <w:pPr>
        <w:pStyle w:val="Heading3"/>
      </w:pPr>
      <w:bookmarkStart w:id="840" w:name="_Toc469043326"/>
      <w:bookmarkStart w:id="841" w:name="_Toc469044960"/>
      <w:bookmarkStart w:id="842" w:name="_Toc469139256"/>
      <w:bookmarkStart w:id="843" w:name="_Toc469152701"/>
      <w:bookmarkStart w:id="844" w:name="_Toc491174800"/>
      <w:bookmarkStart w:id="845" w:name="_Toc491337781"/>
      <w:bookmarkStart w:id="846" w:name="_Toc491337955"/>
      <w:bookmarkStart w:id="847" w:name="_Toc491338728"/>
      <w:bookmarkStart w:id="848" w:name="_Toc532855710"/>
      <w:bookmarkStart w:id="849" w:name="_Toc532856732"/>
      <w:r>
        <w:lastRenderedPageBreak/>
        <w:t>Profile Retransmission</w:t>
      </w:r>
      <w:bookmarkEnd w:id="839"/>
      <w:bookmarkEnd w:id="840"/>
      <w:bookmarkEnd w:id="841"/>
      <w:bookmarkEnd w:id="842"/>
      <w:bookmarkEnd w:id="843"/>
      <w:bookmarkEnd w:id="844"/>
      <w:bookmarkEnd w:id="845"/>
      <w:bookmarkEnd w:id="846"/>
      <w:bookmarkEnd w:id="847"/>
      <w:bookmarkEnd w:id="848"/>
      <w:bookmarkEnd w:id="849"/>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9AC8770"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ins w:id="850" w:author="Tom Bergeron" w:date="2020-09-29T15:57:00Z">
        <w:r w:rsidR="00515180">
          <w:t>s</w:t>
        </w:r>
      </w:ins>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851" w:name="_Ref185830485"/>
      <w:r>
        <w:t xml:space="preserve">Figure </w:t>
      </w:r>
      <w:fldSimple w:instr=" SEQ Figure \* ARABIC ">
        <w:r w:rsidR="0013342E">
          <w:rPr>
            <w:noProof/>
          </w:rPr>
          <w:t>29</w:t>
        </w:r>
      </w:fldSimple>
      <w:bookmarkEnd w:id="851"/>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8B825F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3B944001"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6D4A8B">
        <w:t>until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852" w:name="_Toc488474955"/>
      <w:bookmarkStart w:id="853" w:name="_Toc488490452"/>
      <w:bookmarkStart w:id="854" w:name="_Toc119468095"/>
      <w:bookmarkStart w:id="855" w:name="_Toc329784613"/>
      <w:bookmarkStart w:id="856" w:name="_Toc469043327"/>
      <w:bookmarkStart w:id="857" w:name="_Toc469044961"/>
      <w:bookmarkStart w:id="858" w:name="_Toc469139257"/>
      <w:bookmarkStart w:id="859" w:name="_Toc469152702"/>
      <w:bookmarkStart w:id="860" w:name="_Toc491174801"/>
      <w:bookmarkStart w:id="861" w:name="_Toc491337782"/>
      <w:bookmarkStart w:id="862" w:name="_Toc491337956"/>
      <w:bookmarkStart w:id="863" w:name="_Toc491338729"/>
      <w:bookmarkStart w:id="864" w:name="_Toc532855711"/>
      <w:bookmarkStart w:id="865" w:name="_Toc532856601"/>
      <w:bookmarkStart w:id="866" w:name="_Toc532856733"/>
      <w:bookmarkStart w:id="867" w:name="_Toc488490451"/>
      <w:r w:rsidR="00A64B31">
        <w:rPr>
          <w:noProof/>
        </w:rPr>
        <w:lastRenderedPageBreak/>
        <w:t>View t</w:t>
      </w:r>
      <w:r>
        <w:rPr>
          <w:noProof/>
        </w:rPr>
        <w:t xml:space="preserve">he Profile </w:t>
      </w:r>
      <w:r w:rsidR="00A64B31">
        <w:rPr>
          <w:noProof/>
        </w:rPr>
        <w:t>a</w:t>
      </w:r>
      <w:r>
        <w:rPr>
          <w:noProof/>
        </w:rPr>
        <w:t>nd Statistics</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868" w:name="_Ref185830907"/>
      <w:r w:rsidRPr="00A64B31">
        <w:t xml:space="preserve">Figure </w:t>
      </w:r>
      <w:fldSimple w:instr=" SEQ Figure \* ARABIC ">
        <w:r w:rsidR="0013342E">
          <w:rPr>
            <w:noProof/>
          </w:rPr>
          <w:t>30</w:t>
        </w:r>
      </w:fldSimple>
      <w:bookmarkEnd w:id="868"/>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869" w:name="_Toc469043328"/>
      <w:bookmarkStart w:id="870" w:name="_Toc469044962"/>
      <w:bookmarkStart w:id="871" w:name="_Toc469139258"/>
      <w:bookmarkStart w:id="872" w:name="_Toc469152703"/>
      <w:bookmarkStart w:id="873" w:name="_Toc491174802"/>
      <w:bookmarkStart w:id="874" w:name="_Toc491337783"/>
      <w:bookmarkStart w:id="875" w:name="_Toc491337957"/>
      <w:bookmarkStart w:id="876" w:name="_Toc491338730"/>
      <w:bookmarkStart w:id="877" w:name="_Toc532855712"/>
      <w:bookmarkStart w:id="878" w:name="_Toc532856734"/>
      <w:r>
        <w:t xml:space="preserve">General </w:t>
      </w:r>
      <w:r w:rsidR="00C653DF">
        <w:t>T</w:t>
      </w:r>
      <w:r w:rsidR="00C653DF" w:rsidRPr="00910E39">
        <w:t>ab</w:t>
      </w:r>
      <w:bookmarkEnd w:id="869"/>
      <w:bookmarkEnd w:id="870"/>
      <w:bookmarkEnd w:id="871"/>
      <w:bookmarkEnd w:id="872"/>
      <w:bookmarkEnd w:id="873"/>
      <w:bookmarkEnd w:id="874"/>
      <w:bookmarkEnd w:id="875"/>
      <w:bookmarkEnd w:id="876"/>
      <w:bookmarkEnd w:id="877"/>
      <w:bookmarkEnd w:id="878"/>
    </w:p>
    <w:p w14:paraId="02C69F3D" w14:textId="71C6FB8B" w:rsidR="008708F9" w:rsidRPr="00673430" w:rsidRDefault="008708F9" w:rsidP="00F33FFF">
      <w:bookmarkStart w:id="879" w:name="_Toc486325585"/>
      <w:bookmarkStart w:id="88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881" w:name="_Toc469043329"/>
      <w:bookmarkStart w:id="882" w:name="_Toc469044963"/>
      <w:bookmarkStart w:id="883" w:name="_Toc469139259"/>
      <w:bookmarkStart w:id="884" w:name="_Toc469152704"/>
      <w:bookmarkStart w:id="885" w:name="_Toc491174803"/>
      <w:bookmarkStart w:id="886" w:name="_Toc491337784"/>
      <w:bookmarkStart w:id="887" w:name="_Toc491337958"/>
      <w:bookmarkStart w:id="888" w:name="_Toc491338731"/>
      <w:bookmarkStart w:id="889" w:name="_Toc532855713"/>
      <w:bookmarkStart w:id="890" w:name="_Toc532856735"/>
      <w:r>
        <w:t xml:space="preserve">The </w:t>
      </w:r>
      <w:r w:rsidR="00BC1977">
        <w:t>Graph Controller</w:t>
      </w:r>
      <w:bookmarkEnd w:id="881"/>
      <w:bookmarkEnd w:id="882"/>
      <w:bookmarkEnd w:id="883"/>
      <w:bookmarkEnd w:id="884"/>
      <w:bookmarkEnd w:id="885"/>
      <w:bookmarkEnd w:id="886"/>
      <w:bookmarkEnd w:id="887"/>
      <w:bookmarkEnd w:id="888"/>
      <w:bookmarkEnd w:id="889"/>
      <w:bookmarkEnd w:id="890"/>
    </w:p>
    <w:tbl>
      <w:tblPr>
        <w:tblW w:w="0" w:type="auto"/>
        <w:tblLook w:val="04A0" w:firstRow="1" w:lastRow="0" w:firstColumn="1" w:lastColumn="0" w:noHBand="0" w:noVBand="1"/>
      </w:tblPr>
      <w:tblGrid>
        <w:gridCol w:w="4763"/>
        <w:gridCol w:w="4813"/>
      </w:tblGrid>
      <w:tr w:rsidR="00311FBC" w:rsidDel="00515180" w14:paraId="36950E60" w14:textId="30563972" w:rsidTr="00515180">
        <w:trPr>
          <w:del w:id="891" w:author="Tom Bergeron" w:date="2020-09-29T15:58:00Z"/>
        </w:trPr>
        <w:tc>
          <w:tcPr>
            <w:tcW w:w="4763" w:type="dxa"/>
            <w:shd w:val="clear" w:color="auto" w:fill="auto"/>
          </w:tcPr>
          <w:p w14:paraId="0A57069C" w14:textId="62D0C5A4" w:rsidR="00311FBC" w:rsidRPr="00673430" w:rsidDel="00515180" w:rsidRDefault="00311FBC" w:rsidP="00311FBC">
            <w:pPr>
              <w:rPr>
                <w:del w:id="892" w:author="Tom Bergeron" w:date="2020-09-29T15:58:00Z"/>
              </w:rPr>
            </w:pPr>
            <w:del w:id="893" w:author="Tom Bergeron" w:date="2020-09-29T15:58:00Z">
              <w:r w:rsidDel="00515180">
                <w:delText xml:space="preserve">The </w:delText>
              </w:r>
              <w:r w:rsidRPr="00816D9D" w:rsidDel="00515180">
                <w:rPr>
                  <w:i/>
                </w:rPr>
                <w:delText>Graph Controller</w:delText>
              </w:r>
              <w:r w:rsidDel="00515180">
                <w:delText xml:space="preserve"> allows you to modify the view of </w:delText>
              </w:r>
              <w:r w:rsidRPr="00673430" w:rsidDel="00515180">
                <w:delText xml:space="preserve">the profile graph.  See </w:delText>
              </w:r>
              <w:r w:rsidRPr="00673430" w:rsidDel="00515180">
                <w:fldChar w:fldCharType="begin"/>
              </w:r>
              <w:r w:rsidRPr="00673430" w:rsidDel="00515180">
                <w:delInstrText xml:space="preserve"> REF _Ref185831178 \h  \* MERGEFORMAT </w:delInstrText>
              </w:r>
              <w:r w:rsidRPr="00673430" w:rsidDel="00515180">
                <w:fldChar w:fldCharType="separate"/>
              </w:r>
              <w:r w:rsidR="0013342E" w:rsidRPr="0013342E" w:rsidDel="00515180">
                <w:delText xml:space="preserve">Figure </w:delText>
              </w:r>
              <w:r w:rsidR="0013342E" w:rsidRPr="0013342E" w:rsidDel="00515180">
                <w:rPr>
                  <w:noProof/>
                </w:rPr>
                <w:delText>31</w:delText>
              </w:r>
              <w:r w:rsidRPr="00673430" w:rsidDel="00515180">
                <w:fldChar w:fldCharType="end"/>
              </w:r>
              <w:r w:rsidRPr="00673430" w:rsidDel="00515180">
                <w:delText xml:space="preserve">. </w:delText>
              </w:r>
              <w:r w:rsidR="00894391" w:rsidDel="00515180">
                <w:delText xml:space="preserve"> To open the Graph Controller, l</w:delText>
              </w:r>
              <w:r w:rsidRPr="00673430" w:rsidDel="00515180">
                <w:delText>eft-click on the TC column hea</w:delText>
              </w:r>
              <w:r w:rsidR="00894391" w:rsidDel="00515180">
                <w:delText>der in the Statistics table or double l</w:delText>
              </w:r>
              <w:r w:rsidRPr="00673430" w:rsidDel="00515180">
                <w:delText>eft-click, anywhere just outside the profile graph.</w:delText>
              </w:r>
            </w:del>
          </w:p>
          <w:p w14:paraId="47A54DFC" w14:textId="7E3B181D" w:rsidR="00311FBC" w:rsidDel="00515180" w:rsidRDefault="00311FBC" w:rsidP="00311FBC">
            <w:pPr>
              <w:rPr>
                <w:del w:id="894" w:author="Tom Bergeron" w:date="2020-09-29T15:58:00Z"/>
              </w:rPr>
            </w:pPr>
          </w:p>
          <w:p w14:paraId="2BADA90B" w14:textId="4063BAE9" w:rsidR="00311FBC" w:rsidRPr="00673430" w:rsidDel="00515180" w:rsidRDefault="00311FBC" w:rsidP="00311FBC">
            <w:pPr>
              <w:rPr>
                <w:del w:id="895" w:author="Tom Bergeron" w:date="2020-09-29T15:58:00Z"/>
              </w:rPr>
            </w:pPr>
            <w:del w:id="896" w:author="Tom Bergeron" w:date="2020-09-29T15:58:00Z">
              <w:r w:rsidRPr="00816D9D" w:rsidDel="00515180">
                <w:rPr>
                  <w:b/>
                </w:rPr>
                <w:delText>Auto scale –</w:delText>
              </w:r>
              <w:r w:rsidRPr="00673430" w:rsidDel="00515180">
                <w:delText xml:space="preserve"> The Auto Scale feature </w:delText>
              </w:r>
              <w:r w:rsidR="00894391" w:rsidDel="00515180">
                <w:delText>will automatically adjust the X</w:delText>
              </w:r>
              <w:r w:rsidRPr="00673430" w:rsidDel="00515180">
                <w:delText xml:space="preserve"> and Y-axis scales to fit all of the data in the profile graph.  When the Auto Scale feature is disabled, you must manually input the minimum and maximum scale settings f</w:delText>
              </w:r>
              <w:r w:rsidR="00894391" w:rsidDel="00515180">
                <w:delText>or the X</w:delText>
              </w:r>
              <w:r w:rsidRPr="00673430" w:rsidDel="00515180">
                <w:delText xml:space="preserve"> and Y-axis scale of the profile graph.</w:delText>
              </w:r>
            </w:del>
          </w:p>
          <w:p w14:paraId="403AE56F" w14:textId="4D065CA1" w:rsidR="00311FBC" w:rsidRPr="00673430" w:rsidDel="00515180" w:rsidRDefault="00311FBC" w:rsidP="00311FBC">
            <w:pPr>
              <w:rPr>
                <w:del w:id="897" w:author="Tom Bergeron" w:date="2020-09-29T15:58:00Z"/>
              </w:rPr>
            </w:pPr>
          </w:p>
          <w:p w14:paraId="2E80B661" w14:textId="42B9EB45" w:rsidR="00C567A1" w:rsidRPr="00C567A1" w:rsidDel="00515180" w:rsidRDefault="00C567A1" w:rsidP="00C567A1">
            <w:pPr>
              <w:rPr>
                <w:del w:id="898" w:author="Tom Bergeron" w:date="2020-09-29T15:58:00Z"/>
                <w:b/>
              </w:rPr>
            </w:pPr>
            <w:del w:id="899" w:author="Tom Bergeron" w:date="2020-09-29T15:58:00Z">
              <w:r w:rsidRPr="005941AF" w:rsidDel="00515180">
                <w:rPr>
                  <w:b/>
                </w:rPr>
                <w:delText xml:space="preserve">TCs </w:delText>
              </w:r>
            </w:del>
          </w:p>
          <w:p w14:paraId="1AE18606" w14:textId="1E29B40A" w:rsidR="00311FBC" w:rsidDel="00515180" w:rsidRDefault="00C567A1" w:rsidP="00C567A1">
            <w:pPr>
              <w:rPr>
                <w:del w:id="900" w:author="Tom Bergeron" w:date="2020-09-29T15:58:00Z"/>
              </w:rPr>
            </w:pPr>
            <w:del w:id="901" w:author="Tom Bergeron" w:date="2020-09-29T15:58:00Z">
              <w:r w:rsidRPr="00A64B31" w:rsidDel="00515180">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del>
          </w:p>
        </w:tc>
        <w:tc>
          <w:tcPr>
            <w:tcW w:w="4813" w:type="dxa"/>
            <w:shd w:val="clear" w:color="auto" w:fill="auto"/>
          </w:tcPr>
          <w:p w14:paraId="58DF6567" w14:textId="503FB567" w:rsidR="00311FBC" w:rsidRPr="00F3396F" w:rsidDel="00515180" w:rsidRDefault="00BC33BA" w:rsidP="00BC1977">
            <w:pPr>
              <w:rPr>
                <w:del w:id="902" w:author="Tom Bergeron" w:date="2020-09-29T15:58:00Z"/>
              </w:rPr>
            </w:pPr>
            <w:del w:id="903" w:author="Tom Bergeron" w:date="2020-09-29T15:58:00Z">
              <w:r w:rsidDel="00515180">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del>
          </w:p>
          <w:p w14:paraId="0D41F65D" w14:textId="5C186E8F" w:rsidR="00311FBC" w:rsidRPr="00F3396F" w:rsidDel="00515180" w:rsidRDefault="00311FBC" w:rsidP="00F3396F">
            <w:pPr>
              <w:jc w:val="center"/>
              <w:rPr>
                <w:del w:id="904" w:author="Tom Bergeron" w:date="2020-09-29T15:58:00Z"/>
                <w:rFonts w:ascii="Arial" w:hAnsi="Arial" w:cs="Arial"/>
                <w:sz w:val="16"/>
                <w:szCs w:val="16"/>
              </w:rPr>
            </w:pPr>
            <w:bookmarkStart w:id="905" w:name="_Ref185831178"/>
            <w:del w:id="906" w:author="Tom Bergeron" w:date="2020-09-29T15:58:00Z">
              <w:r w:rsidRPr="00F3396F" w:rsidDel="00515180">
                <w:rPr>
                  <w:rFonts w:ascii="Arial" w:hAnsi="Arial" w:cs="Arial"/>
                  <w:sz w:val="16"/>
                  <w:szCs w:val="16"/>
                </w:rPr>
                <w:delText xml:space="preserve">Figure </w:delText>
              </w:r>
              <w:r w:rsidRPr="00F3396F" w:rsidDel="00515180">
                <w:rPr>
                  <w:rFonts w:ascii="Arial" w:hAnsi="Arial" w:cs="Arial"/>
                  <w:sz w:val="16"/>
                  <w:szCs w:val="16"/>
                </w:rPr>
                <w:fldChar w:fldCharType="begin"/>
              </w:r>
              <w:r w:rsidRPr="00F3396F" w:rsidDel="00515180">
                <w:rPr>
                  <w:rFonts w:ascii="Arial" w:hAnsi="Arial" w:cs="Arial"/>
                  <w:sz w:val="16"/>
                  <w:szCs w:val="16"/>
                </w:rPr>
                <w:delInstrText xml:space="preserve"> SEQ Figure \* ARABIC </w:delInstrText>
              </w:r>
              <w:r w:rsidRPr="00F3396F" w:rsidDel="00515180">
                <w:rPr>
                  <w:rFonts w:ascii="Arial" w:hAnsi="Arial" w:cs="Arial"/>
                  <w:sz w:val="16"/>
                  <w:szCs w:val="16"/>
                </w:rPr>
                <w:fldChar w:fldCharType="separate"/>
              </w:r>
              <w:r w:rsidR="0013342E" w:rsidDel="00515180">
                <w:rPr>
                  <w:rFonts w:ascii="Arial" w:hAnsi="Arial" w:cs="Arial"/>
                  <w:noProof/>
                  <w:sz w:val="16"/>
                  <w:szCs w:val="16"/>
                </w:rPr>
                <w:delText>31</w:delText>
              </w:r>
              <w:r w:rsidRPr="00F3396F" w:rsidDel="00515180">
                <w:rPr>
                  <w:rFonts w:ascii="Arial" w:hAnsi="Arial" w:cs="Arial"/>
                  <w:sz w:val="16"/>
                  <w:szCs w:val="16"/>
                </w:rPr>
                <w:fldChar w:fldCharType="end"/>
              </w:r>
              <w:bookmarkEnd w:id="905"/>
              <w:r w:rsidRPr="00F3396F" w:rsidDel="00515180">
                <w:rPr>
                  <w:rFonts w:ascii="Arial" w:hAnsi="Arial" w:cs="Arial"/>
                  <w:sz w:val="16"/>
                  <w:szCs w:val="16"/>
                </w:rPr>
                <w:delText>: Graph Controller</w:delText>
              </w:r>
              <w:r w:rsidR="00C567A1" w:rsidRPr="00F3396F" w:rsidDel="00515180">
                <w:rPr>
                  <w:rFonts w:ascii="Arial" w:hAnsi="Arial" w:cs="Arial"/>
                  <w:sz w:val="16"/>
                  <w:szCs w:val="16"/>
                </w:rPr>
                <w:delText xml:space="preserve"> </w:delText>
              </w:r>
            </w:del>
          </w:p>
        </w:tc>
      </w:tr>
    </w:tbl>
    <w:p w14:paraId="7F4918F0" w14:textId="77777777" w:rsidR="00515180" w:rsidRDefault="00515180" w:rsidP="00515180">
      <w:pPr>
        <w:rPr>
          <w:ins w:id="907" w:author="Tom Bergeron" w:date="2020-09-29T15:58:00Z"/>
        </w:rPr>
      </w:pPr>
      <w:ins w:id="908" w:author="Tom Bergeron" w:date="2020-09-29T15:58:00Z">
        <w:r>
          <w:rPr>
            <w:noProof/>
          </w:rPr>
          <w:drawing>
            <wp:anchor distT="0" distB="0" distL="114300" distR="114300" simplePos="0" relativeHeight="251665920" behindDoc="1" locked="0" layoutInCell="1" allowOverlap="1" wp14:anchorId="449275F0" wp14:editId="41C33FF8">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909" w:author="Tom Bergeron" w:date="2020-09-29T15:58:00Z">
        <w:r w:rsidRPr="005941AF">
          <w:fldChar w:fldCharType="separate"/>
        </w:r>
        <w:r w:rsidRPr="00816D9D">
          <w:t xml:space="preserve">Figure </w:t>
        </w:r>
        <w:r>
          <w:rPr>
            <w:noProof/>
          </w:rPr>
          <w:t>31</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324EB7B5" w14:textId="77777777" w:rsidR="00515180" w:rsidRDefault="00515180" w:rsidP="00515180">
      <w:pPr>
        <w:rPr>
          <w:ins w:id="910" w:author="Tom Bergeron" w:date="2020-09-29T15:58:00Z"/>
        </w:rPr>
      </w:pPr>
    </w:p>
    <w:p w14:paraId="10EA72CC" w14:textId="77777777" w:rsidR="00515180" w:rsidRDefault="00515180" w:rsidP="00515180">
      <w:pPr>
        <w:rPr>
          <w:ins w:id="911" w:author="Tom Bergeron" w:date="2020-09-29T15:58:00Z"/>
        </w:rPr>
      </w:pPr>
      <w:ins w:id="912" w:author="Tom Bergeron" w:date="2020-09-29T15:58: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0D42BFFF" w14:textId="77777777" w:rsidR="00515180" w:rsidRDefault="00515180" w:rsidP="00515180">
      <w:pPr>
        <w:pStyle w:val="Caption"/>
        <w:ind w:left="2880" w:firstLine="720"/>
        <w:rPr>
          <w:ins w:id="913" w:author="Tom Bergeron" w:date="2020-09-29T15:58:00Z"/>
        </w:rPr>
      </w:pPr>
      <w:ins w:id="914" w:author="Tom Bergeron" w:date="2020-09-29T15:58:00Z">
        <w:r w:rsidRPr="00816D9D">
          <w:t xml:space="preserve">Figure </w:t>
        </w:r>
        <w:r>
          <w:rPr>
            <w:noProof/>
          </w:rPr>
          <w:t>31</w:t>
        </w:r>
        <w:r w:rsidRPr="00816D9D">
          <w:t>: Graph Controller</w:t>
        </w:r>
      </w:ins>
    </w:p>
    <w:p w14:paraId="54CC62D7" w14:textId="77777777" w:rsidR="00515180" w:rsidRPr="005941AF" w:rsidRDefault="00515180" w:rsidP="00515180">
      <w:pPr>
        <w:rPr>
          <w:ins w:id="915" w:author="Tom Bergeron" w:date="2020-09-29T15:58:00Z"/>
          <w:b/>
          <w:strike/>
        </w:rPr>
      </w:pPr>
      <w:ins w:id="916" w:author="Tom Bergeron" w:date="2020-09-29T15:58:00Z">
        <w:r w:rsidRPr="005941AF">
          <w:rPr>
            <w:b/>
          </w:rPr>
          <w:t xml:space="preserve">TCs </w:t>
        </w:r>
      </w:ins>
    </w:p>
    <w:p w14:paraId="3FF8BDB4" w14:textId="77777777" w:rsidR="00515180" w:rsidRDefault="00515180" w:rsidP="00515180">
      <w:pPr>
        <w:rPr>
          <w:ins w:id="917" w:author="Tom Bergeron" w:date="2020-09-29T15:58:00Z"/>
        </w:rPr>
      </w:pPr>
      <w:ins w:id="918" w:author="Tom Bergeron" w:date="2020-09-29T15:58:00Z">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p w14:paraId="0F554262" w14:textId="77777777" w:rsidR="00BC1977" w:rsidRPr="00673430" w:rsidRDefault="00BC1977" w:rsidP="00BC1977"/>
    <w:p w14:paraId="54E06458" w14:textId="24585074"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del w:id="919" w:author="Tom Bergeron" w:date="2020-09-29T15:58:00Z">
        <w:r w:rsidRPr="00673430" w:rsidDel="00515180">
          <w:delText xml:space="preserve"> Enables the view of Reference Lines displayed on the profile graph. </w:delText>
        </w:r>
      </w:del>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1DA5D5B5" w:rsidR="00955AC0" w:rsidRDefault="00955AC0" w:rsidP="00955AC0">
      <w:r>
        <w:rPr>
          <w:b/>
        </w:rPr>
        <w:t>TCs Line Thickness</w:t>
      </w:r>
      <w:r w:rsidRPr="00673430">
        <w:rPr>
          <w:b/>
        </w:rPr>
        <w:t xml:space="preserve"> </w:t>
      </w:r>
      <w:r>
        <w:t xml:space="preserve">– The </w:t>
      </w:r>
      <w:del w:id="920" w:author="Tom Bergeron" w:date="2020-09-29T15:58:00Z">
        <w:r w:rsidDel="00515180">
          <w:delText>pull down</w:delText>
        </w:r>
      </w:del>
      <w:ins w:id="921" w:author="Tom Bergeron" w:date="2020-09-29T15:58:00Z">
        <w:r w:rsidR="00515180">
          <w:t>pull-down</w:t>
        </w:r>
      </w:ins>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0511ED8E" w14:textId="77777777" w:rsidR="00515180" w:rsidRPr="00A64B31" w:rsidRDefault="00515180" w:rsidP="00515180">
      <w:pPr>
        <w:rPr>
          <w:ins w:id="922" w:author="Tom Bergeron" w:date="2020-09-29T15:58:00Z"/>
        </w:rPr>
      </w:pPr>
      <w:bookmarkStart w:id="923" w:name="_Hlk51250535"/>
      <w:ins w:id="924" w:author="Tom Bergeron" w:date="2020-09-29T15:58: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923"/>
        <w:r>
          <w:t>(see below for additional details on pointers).</w:t>
        </w:r>
      </w:ins>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925" w:name="_Toc469043330"/>
      <w:bookmarkStart w:id="926" w:name="_Toc469044964"/>
      <w:bookmarkStart w:id="927" w:name="_Toc469139260"/>
      <w:bookmarkStart w:id="928" w:name="_Toc469152705"/>
      <w:bookmarkStart w:id="929" w:name="_Toc491174804"/>
      <w:bookmarkStart w:id="930" w:name="_Toc491337785"/>
      <w:bookmarkStart w:id="931" w:name="_Toc491337959"/>
      <w:bookmarkStart w:id="932" w:name="_Toc491338732"/>
      <w:bookmarkStart w:id="933" w:name="_Toc532855714"/>
      <w:bookmarkStart w:id="934" w:name="_Toc532856736"/>
      <w:r w:rsidRPr="00A64B31">
        <w:t>G</w:t>
      </w:r>
      <w:r w:rsidR="00636C9A" w:rsidRPr="00A64B31">
        <w:t>raph</w:t>
      </w:r>
      <w:r w:rsidRPr="00A64B31">
        <w:t xml:space="preserve"> Option Menu</w:t>
      </w:r>
      <w:bookmarkEnd w:id="925"/>
      <w:bookmarkEnd w:id="926"/>
      <w:bookmarkEnd w:id="927"/>
      <w:bookmarkEnd w:id="928"/>
      <w:bookmarkEnd w:id="929"/>
      <w:bookmarkEnd w:id="930"/>
      <w:bookmarkEnd w:id="931"/>
      <w:bookmarkEnd w:id="932"/>
      <w:bookmarkEnd w:id="933"/>
      <w:bookmarkEnd w:id="934"/>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6834ECE0" w:rsidR="00721E22" w:rsidRDefault="00515180" w:rsidP="00211D6A">
            <w:pPr>
              <w:jc w:val="center"/>
            </w:pPr>
            <w:ins w:id="935" w:author="Tom Bergeron" w:date="2020-09-29T15:59:00Z">
              <w:r>
                <w:rPr>
                  <w:noProof/>
                </w:rPr>
                <w:drawing>
                  <wp:inline distT="0" distB="0" distL="0" distR="0" wp14:anchorId="51702E7B" wp14:editId="57B40E1B">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del w:id="936" w:author="Tom Bergeron" w:date="2020-09-29T15:59:00Z">
              <w:r w:rsidR="000E0382" w:rsidDel="00515180">
                <w:rPr>
                  <w:noProof/>
                </w:rPr>
                <w:drawing>
                  <wp:inline distT="0" distB="0" distL="0" distR="0" wp14:anchorId="17B3C9A6" wp14:editId="6171DCEA">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77777777" w:rsidR="00721E22" w:rsidRDefault="00721E22" w:rsidP="00211D6A">
            <w:pPr>
              <w:pStyle w:val="Caption"/>
            </w:pPr>
            <w:bookmarkStart w:id="937" w:name="_Ref220307928"/>
            <w:r>
              <w:t xml:space="preserve">Figure </w:t>
            </w:r>
            <w:fldSimple w:instr=" SEQ Figure \* ARABIC ">
              <w:r w:rsidR="0013342E">
                <w:rPr>
                  <w:noProof/>
                </w:rPr>
                <w:t>32</w:t>
              </w:r>
            </w:fldSimple>
            <w:bookmarkEnd w:id="937"/>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fldSimple w:instr=" REF _Ref173138906  \* MERGEFORMAT ">
              <w:r w:rsidR="0013342E" w:rsidRPr="0013342E">
                <w:t xml:space="preserve">Figure </w:t>
              </w:r>
              <w:r w:rsidR="0013342E" w:rsidRPr="0013342E">
                <w:rPr>
                  <w:noProof/>
                </w:rPr>
                <w:t>33</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93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93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69FD0E64" w:rsidR="00A64B31" w:rsidRPr="00FC3898" w:rsidDel="00515180" w:rsidRDefault="00A64B31" w:rsidP="00A64B31">
      <w:pPr>
        <w:rPr>
          <w:del w:id="939" w:author="Tom Bergeron" w:date="2020-09-29T15:59:00Z"/>
        </w:rPr>
      </w:pPr>
    </w:p>
    <w:p w14:paraId="618C691B" w14:textId="73583339" w:rsidR="00BC363E" w:rsidDel="00515180" w:rsidRDefault="00BC363E" w:rsidP="00D7314E">
      <w:pPr>
        <w:pStyle w:val="Heading4"/>
        <w:rPr>
          <w:del w:id="940" w:author="Tom Bergeron" w:date="2020-09-29T15:59:00Z"/>
        </w:rPr>
      </w:pPr>
      <w:del w:id="941" w:author="Tom Bergeron" w:date="2020-09-29T15:59:00Z">
        <w:r w:rsidDel="00515180">
          <w:delText xml:space="preserve">Automatic </w:delText>
        </w:r>
        <w:r w:rsidR="00C653DF" w:rsidDel="00515180">
          <w:delText xml:space="preserve">Calculation Of </w:delText>
        </w:r>
        <w:r w:rsidDel="00515180">
          <w:delText xml:space="preserve">Delta T </w:delText>
        </w:r>
        <w:r w:rsidR="00C653DF" w:rsidDel="00515180">
          <w:delText xml:space="preserve">+ </w:delText>
        </w:r>
        <w:r w:rsidDel="00515180">
          <w:delText xml:space="preserve">Delta </w:delText>
        </w:r>
        <w:r w:rsidR="00C653DF" w:rsidDel="00515180">
          <w:delText>(Or Range) For All Stats</w:delText>
        </w:r>
      </w:del>
    </w:p>
    <w:p w14:paraId="07B7672E" w14:textId="0FE1D1D5" w:rsidR="00F3396F" w:rsidDel="00515180" w:rsidRDefault="00BC363E" w:rsidP="00BC363E">
      <w:pPr>
        <w:rPr>
          <w:del w:id="942" w:author="Tom Bergeron" w:date="2020-09-29T15:59:00Z"/>
        </w:rPr>
      </w:pPr>
      <w:del w:id="943" w:author="Tom Bergeron" w:date="2020-09-29T15:59:00Z">
        <w:r w:rsidRPr="00673430" w:rsidDel="00515180">
          <w:delText xml:space="preserve">The software will automatically calculate, and display in the statistical chart, the Delta for both the original and predicted profile data for all </w:delText>
        </w:r>
        <w:r w:rsidR="00925F83" w:rsidRPr="00673430" w:rsidDel="00515180">
          <w:delText>TC</w:delText>
        </w:r>
        <w:r w:rsidRPr="00673430" w:rsidDel="00515180">
          <w:delText xml:space="preserve">s for all Statistics.  See </w:delText>
        </w:r>
        <w:r w:rsidRPr="00673430" w:rsidDel="00515180">
          <w:fldChar w:fldCharType="begin"/>
        </w:r>
        <w:r w:rsidRPr="00673430" w:rsidDel="00515180">
          <w:delInstrText xml:space="preserve"> REF _Ref173138906 </w:delInstrText>
        </w:r>
        <w:r w:rsidR="00673430" w:rsidRPr="00673430" w:rsidDel="00515180">
          <w:delInstrText xml:space="preserve"> \* MERGEFORMAT </w:delInstrText>
        </w:r>
        <w:r w:rsidRPr="00673430" w:rsidDel="00515180">
          <w:fldChar w:fldCharType="separate"/>
        </w:r>
        <w:r w:rsidR="0013342E" w:rsidRPr="0013342E" w:rsidDel="00515180">
          <w:delText xml:space="preserve">Figure </w:delText>
        </w:r>
        <w:r w:rsidR="0013342E" w:rsidRPr="0013342E" w:rsidDel="00515180">
          <w:rPr>
            <w:noProof/>
          </w:rPr>
          <w:delText>33</w:delText>
        </w:r>
        <w:r w:rsidRPr="00673430" w:rsidDel="00515180">
          <w:fldChar w:fldCharType="end"/>
        </w:r>
        <w:r w:rsidRPr="00673430" w:rsidDel="00515180">
          <w:delText xml:space="preserve">.  </w:delText>
        </w:r>
      </w:del>
    </w:p>
    <w:p w14:paraId="2A6DE75C" w14:textId="653B8496" w:rsidR="00F3396F" w:rsidDel="00515180" w:rsidRDefault="00F3396F" w:rsidP="00BC363E">
      <w:pPr>
        <w:rPr>
          <w:del w:id="944" w:author="Tom Bergeron" w:date="2020-09-29T15:59:00Z"/>
        </w:rPr>
      </w:pPr>
    </w:p>
    <w:p w14:paraId="62A92851" w14:textId="3F6E6ED7" w:rsidR="00BC363E" w:rsidRPr="00673430" w:rsidDel="00515180" w:rsidRDefault="00BC363E" w:rsidP="00BC363E">
      <w:pPr>
        <w:rPr>
          <w:del w:id="945" w:author="Tom Bergeron" w:date="2020-09-29T15:59:00Z"/>
        </w:rPr>
      </w:pPr>
      <w:del w:id="946" w:author="Tom Bergeron" w:date="2020-09-29T15:59:00Z">
        <w:r w:rsidRPr="00673430" w:rsidDel="00515180">
          <w:delText>This is the range of the highest to the lowest value for any given specification.  This information is strictly being displayed and is not factored in to the PWI value and is not</w:delText>
        </w:r>
        <w:r w:rsidR="007476D8" w:rsidDel="00515180">
          <w:delText xml:space="preserve"> used in the </w:delText>
        </w:r>
        <w:r w:rsidR="00541318" w:rsidDel="00515180">
          <w:rPr>
            <w:i/>
          </w:rPr>
          <w:delText xml:space="preserve">optional </w:delText>
        </w:r>
        <w:r w:rsidR="007476D8" w:rsidDel="00515180">
          <w:delText>Navigator or Auto-F</w:delText>
        </w:r>
        <w:r w:rsidRPr="00673430" w:rsidDel="00515180">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947"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947"/>
          </w:p>
        </w:tc>
      </w:tr>
    </w:tbl>
    <w:p w14:paraId="0F9D2E77" w14:textId="77777777" w:rsidR="00721E22" w:rsidRDefault="00721E22" w:rsidP="00BC363E"/>
    <w:p w14:paraId="1C0C4EF8" w14:textId="12AA38F5" w:rsidR="00A64B31" w:rsidDel="00515180" w:rsidRDefault="00A64B31">
      <w:pPr>
        <w:rPr>
          <w:del w:id="948" w:author="Tom Bergeron" w:date="2020-09-29T15:59:00Z"/>
        </w:rPr>
      </w:pPr>
      <w:del w:id="949" w:author="Tom Bergeron" w:date="2020-09-29T15:59:00Z">
        <w:r w:rsidDel="00515180">
          <w:br w:type="page"/>
        </w:r>
      </w:del>
    </w:p>
    <w:p w14:paraId="1F3E3B5D" w14:textId="77777777"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950" w:name="_Ref220307974"/>
      <w:r>
        <w:t xml:space="preserve">Figure </w:t>
      </w:r>
      <w:fldSimple w:instr=" SEQ Figure \* ARABIC ">
        <w:r w:rsidR="0013342E">
          <w:rPr>
            <w:noProof/>
          </w:rPr>
          <w:t>35</w:t>
        </w:r>
      </w:fldSimple>
      <w:bookmarkEnd w:id="950"/>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4D6FCE89" w:rsidR="00327CED" w:rsidRDefault="00327CED" w:rsidP="00BC363E">
            <w:r w:rsidRPr="00673430">
              <w:t>Select to move the first line (</w:t>
            </w:r>
            <w:r>
              <w:t>z</w:t>
            </w:r>
            <w:r w:rsidRPr="00673430">
              <w:t>on</w:t>
            </w:r>
            <w:r>
              <w:t xml:space="preserve">e beginning) or the </w:t>
            </w:r>
            <w:r w:rsidR="006D4A8B">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951"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951"/>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206656"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DB8B7F" id="Line 4188" o:spid="_x0000_s1026" style="position:absolute;flip:x;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210752"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C001DE" id="Line 4189"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952" w:name="_Ref220307995"/>
      <w:r>
        <w:t xml:space="preserve">Figure </w:t>
      </w:r>
      <w:fldSimple w:instr=" SEQ Figure \* ARABIC ">
        <w:r w:rsidR="0013342E">
          <w:rPr>
            <w:noProof/>
          </w:rPr>
          <w:t>37</w:t>
        </w:r>
      </w:fldSimple>
      <w:bookmarkEnd w:id="952"/>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953" w:name="_Ref220308041"/>
            <w:r>
              <w:t xml:space="preserve">Figure </w:t>
            </w:r>
            <w:fldSimple w:instr=" SEQ Figure \* ARABIC ">
              <w:r w:rsidR="0013342E">
                <w:rPr>
                  <w:noProof/>
                </w:rPr>
                <w:t>38</w:t>
              </w:r>
            </w:fldSimple>
            <w:bookmarkEnd w:id="953"/>
            <w:r>
              <w:t>: Reset</w:t>
            </w:r>
          </w:p>
        </w:tc>
      </w:tr>
    </w:tbl>
    <w:p w14:paraId="3C5790A4" w14:textId="77777777" w:rsidR="00515180" w:rsidRDefault="00515180" w:rsidP="00515180">
      <w:pPr>
        <w:pStyle w:val="Heading4"/>
        <w:rPr>
          <w:ins w:id="954" w:author="Tom Bergeron" w:date="2020-09-29T16:00:00Z"/>
          <w:lang w:val="en"/>
        </w:rPr>
      </w:pPr>
      <w:bookmarkStart w:id="955" w:name="_Toc469043331"/>
      <w:bookmarkStart w:id="956" w:name="_Toc469044965"/>
      <w:bookmarkStart w:id="957" w:name="_Toc469139261"/>
      <w:bookmarkStart w:id="958" w:name="_Toc469152706"/>
      <w:bookmarkStart w:id="959" w:name="_Toc491174805"/>
      <w:bookmarkStart w:id="960" w:name="_Toc491337786"/>
      <w:bookmarkStart w:id="961" w:name="_Toc491337960"/>
      <w:bookmarkStart w:id="962" w:name="_Toc491338733"/>
      <w:bookmarkStart w:id="963" w:name="_Toc532855715"/>
      <w:bookmarkStart w:id="964" w:name="_Toc532856737"/>
      <w:ins w:id="965" w:author="Tom Bergeron" w:date="2020-09-29T16:00:00Z">
        <w:r>
          <w:rPr>
            <w:lang w:val="en"/>
          </w:rPr>
          <w:t>Pointer Slopes</w:t>
        </w:r>
      </w:ins>
    </w:p>
    <w:p w14:paraId="0654B661" w14:textId="77777777" w:rsidR="00515180" w:rsidRDefault="00515180" w:rsidP="00515180">
      <w:pPr>
        <w:rPr>
          <w:ins w:id="966" w:author="Tom Bergeron" w:date="2020-09-29T16:00:00Z"/>
        </w:rPr>
      </w:pPr>
      <w:ins w:id="967" w:author="Tom Bergeron" w:date="2020-09-29T16:00: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7AE54FB2" w14:textId="77777777" w:rsidR="00515180" w:rsidRDefault="00515180" w:rsidP="00515180">
      <w:pPr>
        <w:jc w:val="center"/>
        <w:rPr>
          <w:ins w:id="968" w:author="Tom Bergeron" w:date="2020-09-29T16:00:00Z"/>
        </w:rPr>
      </w:pPr>
      <w:ins w:id="969" w:author="Tom Bergeron" w:date="2020-09-29T16:00:00Z">
        <w:r>
          <w:rPr>
            <w:noProof/>
          </w:rPr>
          <w:drawing>
            <wp:inline distT="0" distB="0" distL="0" distR="0" wp14:anchorId="00179B68" wp14:editId="24B19A6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7">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4A2F632A" w14:textId="77777777" w:rsidR="00515180" w:rsidRDefault="00515180" w:rsidP="00515180">
      <w:pPr>
        <w:rPr>
          <w:ins w:id="970" w:author="Tom Bergeron" w:date="2020-09-29T16:00:00Z"/>
        </w:rPr>
      </w:pPr>
    </w:p>
    <w:p w14:paraId="16FC13B5" w14:textId="77777777" w:rsidR="00515180" w:rsidRDefault="00515180" w:rsidP="00515180">
      <w:pPr>
        <w:rPr>
          <w:ins w:id="971" w:author="Tom Bergeron" w:date="2020-09-29T16:00:00Z"/>
        </w:rPr>
      </w:pPr>
    </w:p>
    <w:p w14:paraId="5F8CCB3D" w14:textId="77777777" w:rsidR="00515180" w:rsidRDefault="00515180" w:rsidP="00515180">
      <w:pPr>
        <w:rPr>
          <w:ins w:id="972" w:author="Tom Bergeron" w:date="2020-09-29T16:00:00Z"/>
        </w:rPr>
      </w:pPr>
    </w:p>
    <w:p w14:paraId="375DBDC0" w14:textId="77777777" w:rsidR="00515180" w:rsidRDefault="00515180" w:rsidP="00515180">
      <w:pPr>
        <w:rPr>
          <w:ins w:id="973" w:author="Tom Bergeron" w:date="2020-09-29T16:00:00Z"/>
        </w:rPr>
      </w:pPr>
      <w:ins w:id="974" w:author="Tom Bergeron" w:date="2020-09-29T16:00: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22453961" w14:textId="77777777" w:rsidR="00515180" w:rsidRDefault="00515180" w:rsidP="00515180">
      <w:pPr>
        <w:rPr>
          <w:ins w:id="975" w:author="Tom Bergeron" w:date="2020-09-29T16:00:00Z"/>
        </w:rPr>
      </w:pPr>
    </w:p>
    <w:p w14:paraId="54B714C8" w14:textId="77777777" w:rsidR="00515180" w:rsidRDefault="00515180" w:rsidP="00515180">
      <w:pPr>
        <w:rPr>
          <w:ins w:id="976" w:author="Tom Bergeron" w:date="2020-09-29T16:00:00Z"/>
        </w:rPr>
      </w:pPr>
      <w:ins w:id="977" w:author="Tom Bergeron" w:date="2020-09-29T16:00: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0EA50EA2" w14:textId="77777777" w:rsidR="00515180" w:rsidRDefault="00515180" w:rsidP="00515180">
      <w:pPr>
        <w:jc w:val="center"/>
        <w:rPr>
          <w:ins w:id="978" w:author="Tom Bergeron" w:date="2020-09-29T16:00:00Z"/>
        </w:rPr>
      </w:pPr>
      <w:ins w:id="979" w:author="Tom Bergeron" w:date="2020-09-29T16:00:00Z">
        <w:r>
          <w:rPr>
            <w:noProof/>
          </w:rPr>
          <w:drawing>
            <wp:inline distT="0" distB="0" distL="0" distR="0" wp14:anchorId="4C7E49E6" wp14:editId="23E5DF2A">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88">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6D2F0563" w14:textId="77777777" w:rsidR="00515180" w:rsidRDefault="00515180" w:rsidP="00515180">
      <w:pPr>
        <w:jc w:val="center"/>
        <w:rPr>
          <w:ins w:id="980" w:author="Tom Bergeron" w:date="2020-09-29T16:00:00Z"/>
        </w:rPr>
      </w:pPr>
    </w:p>
    <w:p w14:paraId="3FEE8B12" w14:textId="77777777" w:rsidR="00515180" w:rsidRDefault="00515180" w:rsidP="00515180">
      <w:pPr>
        <w:jc w:val="center"/>
        <w:rPr>
          <w:ins w:id="981" w:author="Tom Bergeron" w:date="2020-09-29T16:00:00Z"/>
        </w:rPr>
      </w:pPr>
      <w:ins w:id="982" w:author="Tom Bergeron" w:date="2020-09-29T16:00:00Z">
        <w:r>
          <w:rPr>
            <w:noProof/>
          </w:rPr>
          <w:drawing>
            <wp:inline distT="0" distB="0" distL="0" distR="0" wp14:anchorId="44AF033B" wp14:editId="091BD86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3D59FECA" w14:textId="77777777" w:rsidR="00515180" w:rsidRDefault="00515180" w:rsidP="00515180">
      <w:pPr>
        <w:jc w:val="center"/>
        <w:rPr>
          <w:ins w:id="983" w:author="Tom Bergeron" w:date="2020-09-29T16:00:00Z"/>
        </w:rPr>
      </w:pPr>
    </w:p>
    <w:p w14:paraId="40906FA3" w14:textId="56F83090" w:rsidR="00515180" w:rsidRDefault="00515180" w:rsidP="00515180">
      <w:pPr>
        <w:rPr>
          <w:ins w:id="984" w:author="Tom Bergeron" w:date="2020-09-29T16:00:00Z"/>
        </w:rPr>
      </w:pPr>
      <w:ins w:id="985" w:author="Tom Bergeron" w:date="2020-09-29T16:00: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p w14:paraId="0A6BDA2F" w14:textId="669DF6B1" w:rsidR="00515180" w:rsidRDefault="00515180" w:rsidP="00515180">
      <w:pPr>
        <w:rPr>
          <w:ins w:id="986" w:author="Tom Bergeron" w:date="2020-09-29T16:00:00Z"/>
        </w:rPr>
      </w:pPr>
    </w:p>
    <w:p w14:paraId="550DD84A" w14:textId="77777777" w:rsidR="00515180" w:rsidRDefault="00515180" w:rsidP="00515180">
      <w:pPr>
        <w:rPr>
          <w:ins w:id="987" w:author="Tom Bergeron" w:date="2020-09-29T16:00:00Z"/>
        </w:rPr>
      </w:pPr>
    </w:p>
    <w:p w14:paraId="4CDAD970" w14:textId="77777777" w:rsidR="00BC363E" w:rsidRDefault="00BB7A5C" w:rsidP="008F51FF">
      <w:pPr>
        <w:pStyle w:val="Heading3"/>
      </w:pPr>
      <w:r>
        <w:t xml:space="preserve">Profile </w:t>
      </w:r>
      <w:r w:rsidR="00C653DF">
        <w:t>Screen Buttons</w:t>
      </w:r>
      <w:bookmarkEnd w:id="955"/>
      <w:bookmarkEnd w:id="956"/>
      <w:bookmarkEnd w:id="957"/>
      <w:bookmarkEnd w:id="958"/>
      <w:bookmarkEnd w:id="959"/>
      <w:bookmarkEnd w:id="960"/>
      <w:bookmarkEnd w:id="961"/>
      <w:bookmarkEnd w:id="962"/>
      <w:bookmarkEnd w:id="963"/>
      <w:bookmarkEnd w:id="964"/>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988" w:name="_Toc494599913"/>
      <w:r>
        <w:rPr>
          <w:noProof/>
        </w:rPr>
        <w:br w:type="page"/>
      </w:r>
      <w:bookmarkEnd w:id="988"/>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989" w:name="_Toc469043332"/>
            <w:bookmarkStart w:id="990" w:name="_Toc469044966"/>
            <w:bookmarkStart w:id="991" w:name="_Toc469139262"/>
            <w:bookmarkStart w:id="992" w:name="_Toc469152707"/>
            <w:bookmarkStart w:id="993" w:name="_Toc491174806"/>
            <w:bookmarkStart w:id="994" w:name="_Toc491337787"/>
            <w:bookmarkStart w:id="995" w:name="_Toc491337961"/>
            <w:bookmarkStart w:id="996" w:name="_Toc491338734"/>
            <w:bookmarkStart w:id="997" w:name="_Toc532855716"/>
            <w:bookmarkStart w:id="998" w:name="_Toc532856738"/>
            <w:r w:rsidRPr="00541318">
              <w:lastRenderedPageBreak/>
              <w:t xml:space="preserve">Exit </w:t>
            </w:r>
            <w:proofErr w:type="gramStart"/>
            <w:r w:rsidRPr="00541318">
              <w:t>The</w:t>
            </w:r>
            <w:proofErr w:type="gramEnd"/>
            <w:r w:rsidRPr="00541318">
              <w:t xml:space="preserve"> Graph Screen</w:t>
            </w:r>
            <w:bookmarkEnd w:id="989"/>
            <w:bookmarkEnd w:id="990"/>
            <w:bookmarkEnd w:id="991"/>
            <w:bookmarkEnd w:id="992"/>
            <w:bookmarkEnd w:id="993"/>
            <w:bookmarkEnd w:id="994"/>
            <w:bookmarkEnd w:id="995"/>
            <w:bookmarkEnd w:id="996"/>
            <w:bookmarkEnd w:id="997"/>
            <w:bookmarkEnd w:id="998"/>
          </w:p>
          <w:p w14:paraId="736CBDE5" w14:textId="55532DA4"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30ADE8B" w:rsidR="000613A2" w:rsidRDefault="00C43BA2" w:rsidP="00192FFB">
            <w:r>
              <w:rPr>
                <w:noProof/>
              </w:rPr>
              <w:drawing>
                <wp:inline distT="0" distB="0" distL="0" distR="0" wp14:anchorId="3D06F2B2" wp14:editId="3240BAE5">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3">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03085EE7" w:rsidR="000613A2" w:rsidRDefault="00C43BA2" w:rsidP="00192FFB">
            <w:r>
              <w:rPr>
                <w:noProof/>
              </w:rPr>
              <w:drawing>
                <wp:inline distT="0" distB="0" distL="0" distR="0" wp14:anchorId="0696D9F8" wp14:editId="2B4EEA2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4">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77777777" w:rsidR="000613A2" w:rsidRPr="00673430" w:rsidRDefault="000613A2" w:rsidP="00192FFB">
            <w:pPr>
              <w:pStyle w:val="Caption"/>
            </w:pPr>
            <w:r w:rsidRPr="00673430">
              <w:t xml:space="preserve">Figure </w:t>
            </w:r>
            <w:fldSimple w:instr=" SEQ Figure \* ARABIC ">
              <w:r w:rsidR="0013342E">
                <w:rPr>
                  <w:noProof/>
                </w:rPr>
                <w:t>40</w:t>
              </w:r>
            </w:fldSimple>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6D4A8B">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fldSimple w:instr=" SEQ Figure \* ARABIC ">
        <w:r w:rsidR="0013342E">
          <w:rPr>
            <w:noProof/>
          </w:rPr>
          <w:t>41</w:t>
        </w:r>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37DDFE4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999" w:name="_Ref270084164"/>
            <w:r w:rsidRPr="00673430">
              <w:t xml:space="preserve">Figure </w:t>
            </w:r>
            <w:fldSimple w:instr=" SEQ Figure \* ARABIC ">
              <w:r w:rsidR="0013342E">
                <w:rPr>
                  <w:noProof/>
                </w:rPr>
                <w:t>42</w:t>
              </w:r>
            </w:fldSimple>
            <w:bookmarkEnd w:id="999"/>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3083534"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6D4A8B">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1000" w:name="_Toc469043333"/>
      <w:bookmarkStart w:id="1001" w:name="_Toc469044967"/>
      <w:bookmarkStart w:id="1002" w:name="_Toc469139263"/>
      <w:bookmarkStart w:id="1003" w:name="_Toc469152708"/>
      <w:bookmarkStart w:id="1004" w:name="_Toc491174807"/>
      <w:bookmarkStart w:id="1005" w:name="_Toc491337788"/>
      <w:bookmarkStart w:id="1006" w:name="_Toc491337962"/>
      <w:bookmarkStart w:id="1007" w:name="_Toc491338735"/>
      <w:bookmarkStart w:id="1008" w:name="_Toc532855717"/>
      <w:bookmarkStart w:id="1009" w:name="_Toc532856739"/>
      <w:r w:rsidR="006E2A52">
        <w:lastRenderedPageBreak/>
        <w:t xml:space="preserve">Description </w:t>
      </w:r>
      <w:r>
        <w:t>Tab</w:t>
      </w:r>
      <w:bookmarkEnd w:id="1000"/>
      <w:bookmarkEnd w:id="1001"/>
      <w:bookmarkEnd w:id="1002"/>
      <w:bookmarkEnd w:id="1003"/>
      <w:bookmarkEnd w:id="1004"/>
      <w:bookmarkEnd w:id="1005"/>
      <w:bookmarkEnd w:id="1006"/>
      <w:bookmarkEnd w:id="1007"/>
      <w:bookmarkEnd w:id="1008"/>
      <w:bookmarkEnd w:id="100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fldSimple w:instr=" SEQ Figure \* ARABIC ">
        <w:r w:rsidR="0013342E">
          <w:rPr>
            <w:noProof/>
          </w:rPr>
          <w:t>44</w:t>
        </w:r>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1010" w:name="_Profile_Optimization_with_the_KIC_N"/>
      <w:bookmarkStart w:id="1011" w:name="_Toc176001788"/>
      <w:bookmarkStart w:id="1012" w:name="_Ref187209815"/>
      <w:bookmarkStart w:id="1013" w:name="_Ref91061591"/>
      <w:bookmarkStart w:id="1014" w:name="_Toc119468097"/>
      <w:bookmarkStart w:id="1015" w:name="_Toc488490456"/>
      <w:bookmarkEnd w:id="879"/>
      <w:bookmarkEnd w:id="880"/>
      <w:bookmarkEnd w:id="1010"/>
    </w:p>
    <w:p w14:paraId="67994041" w14:textId="77777777" w:rsidR="0027112C" w:rsidRPr="00673430" w:rsidRDefault="00754243">
      <w:pPr>
        <w:pStyle w:val="Heading2"/>
      </w:pPr>
      <w:bookmarkStart w:id="1016" w:name="_Toc329784614"/>
      <w:bookmarkEnd w:id="1011"/>
      <w:bookmarkEnd w:id="1012"/>
      <w:r>
        <w:br w:type="page"/>
      </w:r>
      <w:bookmarkStart w:id="1017" w:name="_Toc469043334"/>
      <w:bookmarkStart w:id="1018" w:name="_Toc469044968"/>
      <w:bookmarkStart w:id="1019" w:name="_Toc469139264"/>
      <w:bookmarkStart w:id="1020" w:name="_Toc469152709"/>
      <w:bookmarkStart w:id="1021" w:name="_Toc491174808"/>
      <w:bookmarkStart w:id="1022" w:name="_Toc491337789"/>
      <w:bookmarkStart w:id="1023" w:name="_Toc491337963"/>
      <w:bookmarkStart w:id="1024" w:name="_Toc491338736"/>
      <w:bookmarkStart w:id="1025" w:name="_Toc532855718"/>
      <w:bookmarkStart w:id="1026" w:name="_Toc532856602"/>
      <w:bookmarkStart w:id="1027" w:name="_Toc532856740"/>
      <w:r w:rsidR="0027112C" w:rsidRPr="00673430">
        <w:lastRenderedPageBreak/>
        <w:t xml:space="preserve">Manual </w:t>
      </w:r>
      <w:r>
        <w:t>P</w:t>
      </w:r>
      <w:r w:rsidRPr="00673430">
        <w:t xml:space="preserve">rofile </w:t>
      </w:r>
      <w:r>
        <w:t>P</w:t>
      </w:r>
      <w:r w:rsidRPr="00673430">
        <w:t>rediction</w:t>
      </w:r>
      <w:bookmarkEnd w:id="1013"/>
      <w:bookmarkEnd w:id="1014"/>
      <w:bookmarkEnd w:id="1016"/>
      <w:bookmarkEnd w:id="1017"/>
      <w:bookmarkEnd w:id="1018"/>
      <w:bookmarkEnd w:id="1019"/>
      <w:bookmarkEnd w:id="1020"/>
      <w:bookmarkEnd w:id="1021"/>
      <w:bookmarkEnd w:id="1022"/>
      <w:bookmarkEnd w:id="1023"/>
      <w:bookmarkEnd w:id="1024"/>
      <w:bookmarkEnd w:id="1025"/>
      <w:bookmarkEnd w:id="1026"/>
      <w:bookmarkEnd w:id="1027"/>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1028" w:name="_Toc469043335"/>
      <w:bookmarkStart w:id="1029" w:name="_Toc469044969"/>
      <w:bookmarkStart w:id="1030" w:name="_Toc469139265"/>
      <w:bookmarkStart w:id="1031" w:name="_Toc469152710"/>
      <w:bookmarkStart w:id="1032" w:name="_Toc491174809"/>
      <w:bookmarkStart w:id="1033" w:name="_Toc491337790"/>
      <w:bookmarkStart w:id="1034" w:name="_Toc491337964"/>
      <w:bookmarkStart w:id="1035" w:name="_Toc491338737"/>
      <w:bookmarkStart w:id="1036" w:name="_Toc532855719"/>
      <w:bookmarkStart w:id="1037" w:name="_Toc532856741"/>
      <w:r>
        <w:t>Predict</w:t>
      </w:r>
      <w:r w:rsidR="00671E0B">
        <w:t xml:space="preserve"> </w:t>
      </w:r>
      <w:r w:rsidR="00C653DF">
        <w:t>C</w:t>
      </w:r>
      <w:r w:rsidR="00C653DF" w:rsidRPr="00673430">
        <w:t>hanges</w:t>
      </w:r>
      <w:bookmarkEnd w:id="1028"/>
      <w:bookmarkEnd w:id="1029"/>
      <w:bookmarkEnd w:id="1030"/>
      <w:bookmarkEnd w:id="1031"/>
      <w:bookmarkEnd w:id="1032"/>
      <w:bookmarkEnd w:id="1033"/>
      <w:bookmarkEnd w:id="1034"/>
      <w:bookmarkEnd w:id="1035"/>
      <w:bookmarkEnd w:id="1036"/>
      <w:bookmarkEnd w:id="103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1038" w:name="_Ref185832902"/>
      <w:r>
        <w:t xml:space="preserve">Figure </w:t>
      </w:r>
      <w:fldSimple w:instr=" SEQ Figure \* ARABIC ">
        <w:r w:rsidR="0013342E">
          <w:rPr>
            <w:noProof/>
          </w:rPr>
          <w:t>45</w:t>
        </w:r>
      </w:fldSimple>
      <w:bookmarkEnd w:id="1038"/>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1039" w:name="_Dealing_With_Different_Top_and_Bott"/>
      <w:bookmarkStart w:id="1040" w:name="_Ref91061109"/>
      <w:bookmarkStart w:id="1041" w:name="_Toc119468098"/>
      <w:bookmarkEnd w:id="1039"/>
      <w:r>
        <w:br w:type="page"/>
      </w:r>
      <w:bookmarkStart w:id="1042" w:name="_Toc329784615"/>
      <w:bookmarkStart w:id="1043" w:name="_Toc469043336"/>
      <w:bookmarkStart w:id="1044" w:name="_Toc469044970"/>
      <w:bookmarkStart w:id="1045" w:name="_Toc469139266"/>
      <w:bookmarkStart w:id="1046" w:name="_Toc469152711"/>
      <w:bookmarkStart w:id="1047" w:name="_Toc491174810"/>
      <w:bookmarkStart w:id="1048" w:name="_Toc491337791"/>
      <w:bookmarkStart w:id="1049" w:name="_Toc491337965"/>
      <w:bookmarkStart w:id="1050" w:name="_Toc491338738"/>
      <w:bookmarkStart w:id="1051" w:name="_Toc532855720"/>
      <w:bookmarkStart w:id="1052" w:name="_Toc532856603"/>
      <w:bookmarkStart w:id="1053" w:name="_Toc532856742"/>
      <w:r w:rsidR="003F6142">
        <w:lastRenderedPageBreak/>
        <w:t>Set</w:t>
      </w:r>
      <w:r w:rsidR="00910E39">
        <w:t xml:space="preserve"> </w:t>
      </w:r>
      <w:r>
        <w:t xml:space="preserve">Different Top </w:t>
      </w:r>
      <w:r w:rsidR="003F6142">
        <w:t>a</w:t>
      </w:r>
      <w:r>
        <w:t>nd Bottom Set Point Temperatures</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30358E5A" w14:textId="77777777" w:rsidR="00A646A2" w:rsidRPr="00A646A2" w:rsidRDefault="00A646A2" w:rsidP="00737029"/>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CEDF66F" w:rsidR="000613A2" w:rsidRPr="003F6142" w:rsidRDefault="00D12DB7" w:rsidP="00224600">
            <w:r>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04A4D1EE" w:rsidR="000613A2" w:rsidRPr="003F6142" w:rsidRDefault="000613A2" w:rsidP="003F6142">
            <w:pPr>
              <w:pStyle w:val="Caption"/>
              <w:rPr>
                <w:rFonts w:ascii="Trebuchet MS" w:hAnsi="Trebuchet MS"/>
                <w:sz w:val="24"/>
                <w:szCs w:val="24"/>
              </w:rPr>
            </w:pPr>
            <w:bookmarkStart w:id="1054" w:name="_Ref185833331"/>
            <w:r w:rsidRPr="003F6142">
              <w:t xml:space="preserve">Figure </w:t>
            </w:r>
            <w:fldSimple w:instr=" SEQ Figure \* ARABIC ">
              <w:r w:rsidR="0013342E">
                <w:rPr>
                  <w:noProof/>
                </w:rPr>
                <w:t>46</w:t>
              </w:r>
            </w:fldSimple>
            <w:bookmarkEnd w:id="1054"/>
            <w:r w:rsidR="00791E68" w:rsidRPr="003F6142">
              <w:t xml:space="preserve"> </w:t>
            </w:r>
            <w:r w:rsidR="00D12DB7">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1055" w:name="_Toc469043337"/>
      <w:bookmarkStart w:id="1056" w:name="_Toc469044971"/>
      <w:bookmarkStart w:id="1057" w:name="_Toc469139267"/>
      <w:bookmarkStart w:id="1058" w:name="_Toc469152712"/>
      <w:bookmarkStart w:id="1059" w:name="_Toc491174811"/>
      <w:bookmarkStart w:id="1060" w:name="_Toc491337792"/>
      <w:bookmarkStart w:id="1061" w:name="_Toc491337966"/>
      <w:bookmarkStart w:id="1062" w:name="_Toc491338739"/>
      <w:bookmarkStart w:id="1063" w:name="_Toc532855721"/>
      <w:bookmarkStart w:id="1064" w:name="_Toc532856743"/>
      <w:r w:rsidR="0027112C" w:rsidRPr="00990904">
        <w:lastRenderedPageBreak/>
        <w:t xml:space="preserve">Profile </w:t>
      </w:r>
      <w:r>
        <w:t>G</w:t>
      </w:r>
      <w:r w:rsidRPr="00990904">
        <w:t xml:space="preserve">raph </w:t>
      </w:r>
      <w:r>
        <w:t>D</w:t>
      </w:r>
      <w:r w:rsidRPr="00990904">
        <w:t>isplay</w:t>
      </w:r>
      <w:bookmarkEnd w:id="1055"/>
      <w:bookmarkEnd w:id="1056"/>
      <w:bookmarkEnd w:id="1057"/>
      <w:bookmarkEnd w:id="1058"/>
      <w:bookmarkEnd w:id="1059"/>
      <w:bookmarkEnd w:id="1060"/>
      <w:bookmarkEnd w:id="1061"/>
      <w:bookmarkEnd w:id="1062"/>
      <w:bookmarkEnd w:id="1063"/>
      <w:bookmarkEnd w:id="106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198464"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5341" w:rsidRDefault="0024534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198464;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5341" w:rsidRDefault="0024534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099136"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5341" w:rsidRDefault="0024534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09913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5341" w:rsidRDefault="00245341"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1065" w:name="_Ref469039218"/>
      <w:bookmarkStart w:id="1066" w:name="_Ref469039188"/>
      <w:r>
        <w:t xml:space="preserve">Figure </w:t>
      </w:r>
      <w:fldSimple w:instr=" SEQ Figure \* ARABIC ">
        <w:r w:rsidR="0013342E">
          <w:rPr>
            <w:noProof/>
          </w:rPr>
          <w:t>47</w:t>
        </w:r>
      </w:fldSimple>
      <w:bookmarkEnd w:id="1065"/>
      <w:r w:rsidR="00226533">
        <w:t>: Profile Graph</w:t>
      </w:r>
      <w:r w:rsidR="00271F23">
        <w:t xml:space="preserve"> Display</w:t>
      </w:r>
      <w:bookmarkEnd w:id="1066"/>
    </w:p>
    <w:p w14:paraId="0C64FA56" w14:textId="77777777" w:rsidR="0027112C" w:rsidRDefault="0027112C" w:rsidP="002B6A04"/>
    <w:p w14:paraId="18E46546" w14:textId="77777777" w:rsidR="0027112C" w:rsidRDefault="0027112C" w:rsidP="0027112C"/>
    <w:p w14:paraId="0D0DF278" w14:textId="2C143964"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CB7750">
        <w:t xml:space="preserve">Figure </w:t>
      </w:r>
      <w:r w:rsidR="00226533">
        <w:fldChar w:fldCharType="begin"/>
      </w:r>
      <w:r w:rsidR="00226533">
        <w:instrText xml:space="preserve"> REF _Ref185834496 \h </w:instrText>
      </w:r>
      <w:r w:rsidR="00226533">
        <w:fldChar w:fldCharType="separate"/>
      </w:r>
      <w:r w:rsidR="0013342E">
        <w:rPr>
          <w:noProof/>
        </w:rPr>
        <w:t>48</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10323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5341" w:rsidRDefault="0024534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10323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5341" w:rsidRDefault="00245341"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107328"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5341" w:rsidRDefault="0024534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10732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5341" w:rsidRDefault="00245341"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1067" w:name="_Ref185834496"/>
      <w:r w:rsidRPr="00226533">
        <w:t xml:space="preserve">Figure </w:t>
      </w:r>
      <w:fldSimple w:instr=" SEQ Figure \* ARABIC ">
        <w:r w:rsidR="0013342E">
          <w:rPr>
            <w:noProof/>
          </w:rPr>
          <w:t>48</w:t>
        </w:r>
      </w:fldSimple>
      <w:bookmarkEnd w:id="106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1068" w:name="_Toc469043338"/>
      <w:bookmarkStart w:id="1069" w:name="_Toc469044972"/>
      <w:bookmarkStart w:id="1070" w:name="_Toc469139268"/>
      <w:bookmarkStart w:id="1071" w:name="_Toc469152713"/>
      <w:bookmarkStart w:id="1072" w:name="_Toc491174812"/>
      <w:bookmarkStart w:id="1073" w:name="_Toc491337793"/>
      <w:bookmarkStart w:id="1074" w:name="_Toc491337967"/>
      <w:bookmarkStart w:id="1075" w:name="_Toc491338740"/>
      <w:bookmarkStart w:id="1076" w:name="_Toc532855722"/>
      <w:bookmarkStart w:id="1077" w:name="_Toc532856744"/>
      <w:bookmarkEnd w:id="1015"/>
      <w:r w:rsidR="00BC0634">
        <w:rPr>
          <w:noProof/>
        </w:rPr>
        <w:lastRenderedPageBreak/>
        <w:t>Exit t</w:t>
      </w:r>
      <w:r>
        <w:rPr>
          <w:noProof/>
        </w:rPr>
        <w:t>he Graph Screen</w:t>
      </w:r>
      <w:bookmarkEnd w:id="1068"/>
      <w:bookmarkEnd w:id="1069"/>
      <w:bookmarkEnd w:id="1070"/>
      <w:bookmarkEnd w:id="1071"/>
      <w:bookmarkEnd w:id="1072"/>
      <w:bookmarkEnd w:id="1073"/>
      <w:bookmarkEnd w:id="1074"/>
      <w:bookmarkEnd w:id="1075"/>
      <w:bookmarkEnd w:id="1076"/>
      <w:bookmarkEnd w:id="1077"/>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1EEA8D58"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13342E" w:rsidRPr="0013342E">
                <w:t xml:space="preserve">Figure </w:t>
              </w:r>
              <w:r w:rsidR="0013342E" w:rsidRPr="0013342E">
                <w:rPr>
                  <w:noProof/>
                </w:rPr>
                <w:t>49</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107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1078"/>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13342E" w:rsidRPr="0013342E">
                <w:t xml:space="preserve">Figure </w:t>
              </w:r>
              <w:r w:rsidR="0013342E" w:rsidRPr="0013342E">
                <w:rPr>
                  <w:noProof/>
                </w:rPr>
                <w:t>50</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107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1079"/>
          </w:p>
        </w:tc>
      </w:tr>
    </w:tbl>
    <w:p w14:paraId="643373C5" w14:textId="77777777" w:rsidR="00226533" w:rsidRPr="00673430" w:rsidRDefault="00226533" w:rsidP="004D72B8"/>
    <w:p w14:paraId="24ED46C7" w14:textId="273D1E8B"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CB7750">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CB7750">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1080" w:name="_Ref173139192"/>
      <w:r>
        <w:t xml:space="preserve">Figure </w:t>
      </w:r>
      <w:fldSimple w:instr=" SEQ Figure \* ARABIC ">
        <w:r w:rsidR="0013342E">
          <w:rPr>
            <w:noProof/>
          </w:rPr>
          <w:t>51</w:t>
        </w:r>
      </w:fldSimple>
      <w:bookmarkEnd w:id="108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249664"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747251" id="Oval 4270" o:spid="_x0000_s1026" style="position:absolute;margin-left:57.2pt;margin-top:24.15pt;width:44.6pt;height:22.5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257856"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B04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1081" w:name="_Ref185835317"/>
      <w:r w:rsidRPr="00226533">
        <w:t xml:space="preserve">Figure </w:t>
      </w:r>
      <w:fldSimple w:instr=" SEQ Figure \* ARABIC ">
        <w:r w:rsidR="0013342E">
          <w:rPr>
            <w:noProof/>
          </w:rPr>
          <w:t>52</w:t>
        </w:r>
      </w:fldSimple>
      <w:bookmarkEnd w:id="1081"/>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261952"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39B0B" id="AutoShape 4273" o:spid="_x0000_s1026" type="#_x0000_t13" style="position:absolute;margin-left:173.55pt;margin-top:31.1pt;width:78.45pt;height:9.7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253760"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639BA" id="Oval 4271" o:spid="_x0000_s1026" style="position:absolute;margin-left:143.45pt;margin-top:23.45pt;width:30.1pt;height:22.5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1082" w:name="_Ref185835344"/>
      <w:r w:rsidRPr="00226533">
        <w:t xml:space="preserve">Figure </w:t>
      </w:r>
      <w:fldSimple w:instr=" SEQ Figure \* ARABIC ">
        <w:r w:rsidR="0013342E">
          <w:rPr>
            <w:noProof/>
          </w:rPr>
          <w:t>53</w:t>
        </w:r>
      </w:fldSimple>
      <w:bookmarkEnd w:id="1082"/>
      <w:r w:rsidR="00271F23">
        <w:t>: Oven controller recipe change confirmation</w:t>
      </w:r>
    </w:p>
    <w:p w14:paraId="105BC8E3" w14:textId="77777777" w:rsidR="008708F9" w:rsidRPr="005061F6" w:rsidRDefault="008708F9" w:rsidP="005C06A1"/>
    <w:p w14:paraId="2C365347" w14:textId="0980D166"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CB7750">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1083" w:name="_Toc119468100"/>
      <w:bookmarkStart w:id="1084" w:name="_Toc329784616"/>
      <w:bookmarkStart w:id="1085" w:name="_Toc329852091"/>
      <w:bookmarkStart w:id="1086" w:name="_Toc331173663"/>
      <w:bookmarkStart w:id="1087" w:name="_Toc332208771"/>
      <w:bookmarkStart w:id="1088" w:name="_Toc332274018"/>
      <w:bookmarkStart w:id="1089" w:name="_Toc367109139"/>
      <w:bookmarkStart w:id="1090" w:name="_Toc394486338"/>
      <w:bookmarkStart w:id="1091" w:name="_Toc394583544"/>
      <w:bookmarkStart w:id="1092" w:name="_Toc468171260"/>
      <w:bookmarkStart w:id="1093" w:name="_Toc468549175"/>
      <w:bookmarkStart w:id="1094" w:name="_Toc468552693"/>
      <w:bookmarkStart w:id="1095" w:name="_Toc469041220"/>
      <w:bookmarkStart w:id="1096" w:name="_Toc469041326"/>
      <w:bookmarkStart w:id="1097" w:name="_Toc469043339"/>
      <w:bookmarkStart w:id="1098" w:name="_Toc469044973"/>
      <w:bookmarkStart w:id="1099" w:name="_Toc469139269"/>
      <w:bookmarkStart w:id="1100" w:name="_Toc469143772"/>
      <w:bookmarkStart w:id="1101" w:name="_Toc469152530"/>
      <w:bookmarkStart w:id="1102" w:name="_Toc469152714"/>
      <w:bookmarkStart w:id="1103" w:name="_Toc491174813"/>
      <w:bookmarkStart w:id="1104" w:name="_Toc491175161"/>
      <w:bookmarkStart w:id="1105" w:name="_Toc491337794"/>
      <w:bookmarkStart w:id="1106" w:name="_Toc491337968"/>
      <w:bookmarkStart w:id="1107" w:name="_Toc491338741"/>
      <w:bookmarkStart w:id="1108" w:name="_Toc491339249"/>
      <w:bookmarkStart w:id="1109" w:name="_Toc491413998"/>
      <w:bookmarkStart w:id="1110" w:name="_Toc532836365"/>
      <w:bookmarkStart w:id="1111" w:name="_Toc532855723"/>
      <w:bookmarkStart w:id="1112" w:name="_Toc532856604"/>
      <w:bookmarkStart w:id="1113" w:name="_Toc532856745"/>
      <w:r>
        <w:rPr>
          <w:noProof/>
        </w:rPr>
        <w:lastRenderedPageBreak/>
        <w:drawing>
          <wp:anchor distT="0" distB="0" distL="114300" distR="114300" simplePos="0" relativeHeight="251457536"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867"/>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2EADE693" w14:textId="77777777" w:rsidR="00226533" w:rsidRDefault="00226533" w:rsidP="00A4766B"/>
    <w:p w14:paraId="6073710A" w14:textId="75EAA87D"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181056" behindDoc="0" locked="0" layoutInCell="1" allowOverlap="1" wp14:anchorId="35F76E82" wp14:editId="4ECE278F">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5341" w:rsidRDefault="0024534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72.1pt;margin-top:14.3pt;width:125.9pt;height:106.45pt;z-index:25118105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l7k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">
                <v:rect id="Rectangle 3373" o:spid="_x0000_s1079"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5341" w:rsidRDefault="00245341">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251551D9" w:rsidR="00A4766B" w:rsidRDefault="001A6E4B" w:rsidP="001A6E4B">
      <w:pPr>
        <w:jc w:val="center"/>
      </w:pPr>
      <w:r>
        <w:rPr>
          <w:noProof/>
        </w:rPr>
        <mc:AlternateContent>
          <mc:Choice Requires="wpg">
            <w:drawing>
              <wp:anchor distT="0" distB="0" distL="114300" distR="114300" simplePos="0" relativeHeight="251185152" behindDoc="0" locked="0" layoutInCell="1" allowOverlap="1" wp14:anchorId="5D2FFC25" wp14:editId="55D0733D">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5341" w:rsidRDefault="0024534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19.05pt;margin-top:148.55pt;width:149.4pt;height:110.75pt;z-index:25118515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wr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3mwsXf+L&#10;p9/cO1zHu+uc0/x49bT3xdtzt+rmgnzyG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DtIDwrjwMAAGgLAAAOAAAA&#10;AAAAAAAAAAAAAC4CAABkcnMvZTJvRG9jLnhtbFBLAQItABQABgAIAAAAIQAz3WYe4gAAAAsBAAAP&#10;AAAAAAAAAAAAAAAAAOkFAABkcnMvZG93bnJldi54bWxQSwUGAAAAAAQABADzAAAA+AYAAAAA&#10;">
                <v:rect id="Rectangle 3376" o:spid="_x0000_s1084"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5341" w:rsidRDefault="00245341" w:rsidP="00676BFC">
                          <w:r>
                            <w:t xml:space="preserve">This button will only display when running in </w:t>
                          </w:r>
                          <w:r w:rsidRPr="00E7523C">
                            <w:rPr>
                              <w:b/>
                              <w:i/>
                            </w:rPr>
                            <w:t>Production</w:t>
                          </w:r>
                          <w:r>
                            <w:t xml:space="preserve"> mode.</w:t>
                          </w:r>
                        </w:p>
                      </w:txbxContent>
                    </v:textbox>
                  </v:shape>
                </v:group>
              </v:group>
            </w:pict>
          </mc:Fallback>
        </mc:AlternateContent>
      </w:r>
      <w:r w:rsidR="006E6D85">
        <w:rPr>
          <w:noProof/>
        </w:rPr>
        <w:drawing>
          <wp:inline distT="0" distB="0" distL="0" distR="0" wp14:anchorId="0506D198" wp14:editId="479A4AD2">
            <wp:extent cx="6190585" cy="330098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90585" cy="3300984"/>
                    </a:xfrm>
                    <a:prstGeom prst="rect">
                      <a:avLst/>
                    </a:prstGeom>
                  </pic:spPr>
                </pic:pic>
              </a:graphicData>
            </a:graphic>
          </wp:inline>
        </w:drawing>
      </w:r>
    </w:p>
    <w:p w14:paraId="11A5BF29" w14:textId="4005FD30" w:rsidR="00226533" w:rsidRPr="00251B7B" w:rsidRDefault="00226533" w:rsidP="00226533">
      <w:pPr>
        <w:pStyle w:val="Caption"/>
        <w:rPr>
          <w:rFonts w:ascii="Trebuchet MS" w:hAnsi="Trebuchet MS"/>
          <w:sz w:val="24"/>
          <w:szCs w:val="24"/>
        </w:rPr>
      </w:pPr>
      <w:bookmarkStart w:id="1114" w:name="_Ref187210263"/>
      <w:bookmarkStart w:id="1115" w:name="_Toc512685105"/>
      <w:bookmarkStart w:id="1116" w:name="_Toc512685201"/>
      <w:bookmarkStart w:id="1117" w:name="_Toc512686006"/>
      <w:bookmarkStart w:id="1118" w:name="_Toc512740441"/>
      <w:r w:rsidRPr="00251B7B">
        <w:t xml:space="preserve">Figure </w:t>
      </w:r>
      <w:fldSimple w:instr=" SEQ Figure \* ARABIC ">
        <w:r w:rsidR="0013342E">
          <w:rPr>
            <w:noProof/>
          </w:rPr>
          <w:t>54</w:t>
        </w:r>
      </w:fldSimple>
      <w:bookmarkEnd w:id="1114"/>
      <w:r w:rsidR="009F6CFB" w:rsidRPr="00251B7B">
        <w:t>: Profile Explorer</w:t>
      </w:r>
    </w:p>
    <w:bookmarkEnd w:id="1115"/>
    <w:bookmarkEnd w:id="1116"/>
    <w:bookmarkEnd w:id="1117"/>
    <w:bookmarkEnd w:id="1118"/>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1119" w:name="_Toc119468101"/>
      <w:bookmarkStart w:id="1120"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70CA3D0" w:rsidR="00B71C50" w:rsidRDefault="00B71C50" w:rsidP="00B71C50">
      <w:pPr>
        <w:numPr>
          <w:ilvl w:val="0"/>
          <w:numId w:val="139"/>
        </w:numPr>
        <w:ind w:left="360"/>
      </w:pPr>
      <w:r>
        <w:t>Double-</w:t>
      </w:r>
      <w:r w:rsidRPr="00622EA5">
        <w:t xml:space="preserve">click the profile </w:t>
      </w:r>
      <w:r w:rsidR="00CB7750">
        <w:t>will</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1121" w:name="_Toc469043340"/>
      <w:bookmarkStart w:id="1122" w:name="_Toc469044974"/>
      <w:bookmarkStart w:id="1123" w:name="_Toc469139270"/>
      <w:bookmarkStart w:id="1124" w:name="_Toc469152715"/>
      <w:bookmarkStart w:id="1125" w:name="_Toc491174814"/>
      <w:bookmarkStart w:id="1126" w:name="_Toc491337795"/>
      <w:bookmarkStart w:id="1127" w:name="_Toc491337969"/>
      <w:bookmarkStart w:id="1128" w:name="_Toc491338742"/>
      <w:bookmarkStart w:id="1129" w:name="_Toc532855724"/>
      <w:bookmarkStart w:id="1130" w:name="_Toc532856605"/>
      <w:bookmarkStart w:id="1131" w:name="_Toc532856746"/>
      <w:r w:rsidRPr="00617055">
        <w:lastRenderedPageBreak/>
        <w:t>Brows</w:t>
      </w:r>
      <w:r w:rsidR="00251B7B">
        <w:t>e</w:t>
      </w:r>
      <w:r w:rsidRPr="00617055">
        <w:t xml:space="preserve"> </w:t>
      </w:r>
      <w:r w:rsidR="00251B7B">
        <w:t>f</w:t>
      </w:r>
      <w:r w:rsidR="00754243" w:rsidRPr="00617055">
        <w:t xml:space="preserve">or </w:t>
      </w:r>
      <w:r w:rsidR="003E65A2">
        <w:t>Historical Data</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14:paraId="304BD633" w14:textId="3451C07A"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w:t>
      </w:r>
      <w:del w:id="1132" w:author="Tom Bergeron" w:date="2020-09-29T16:01:00Z">
        <w:r w:rsidRPr="003335AF" w:rsidDel="00515180">
          <w:delText>,</w:delText>
        </w:r>
      </w:del>
      <w:r w:rsidRPr="003335AF">
        <w:t xml:space="preserve">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02B57C7E"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1133" w:name="_Toc119468102"/>
      <w:bookmarkStart w:id="1134" w:name="_Toc329784618"/>
      <w:bookmarkStart w:id="1135" w:name="_Toc469043341"/>
      <w:bookmarkStart w:id="1136" w:name="_Toc469044975"/>
      <w:bookmarkStart w:id="1137" w:name="_Toc469139271"/>
      <w:bookmarkStart w:id="1138" w:name="_Toc469152716"/>
      <w:bookmarkStart w:id="1139" w:name="_Toc491174815"/>
      <w:bookmarkStart w:id="1140" w:name="_Toc491337796"/>
      <w:bookmarkStart w:id="1141" w:name="_Toc491337970"/>
      <w:bookmarkStart w:id="1142" w:name="_Toc491338743"/>
      <w:bookmarkStart w:id="1143" w:name="_Toc532855725"/>
      <w:bookmarkStart w:id="1144" w:name="_Toc532856606"/>
      <w:bookmarkStart w:id="1145" w:name="_Toc532856747"/>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775A8BF" w:rsidR="0027655B" w:rsidRDefault="000E0382" w:rsidP="007F1DEE">
            <w:pPr>
              <w:jc w:val="center"/>
              <w:rPr>
                <w:noProof/>
              </w:rPr>
            </w:pPr>
            <w:r>
              <w:rPr>
                <w:noProof/>
              </w:rPr>
              <mc:AlternateContent>
                <mc:Choice Requires="wps">
                  <w:drawing>
                    <wp:anchor distT="0" distB="0" distL="114300" distR="114300" simplePos="0" relativeHeight="251189248"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02841" id="Rectangle 3378" o:spid="_x0000_s1026" style="position:absolute;margin-left:63.8pt;margin-top:71.65pt;width:79.2pt;height:32.4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01042EF" w:rsidR="00470ECC" w:rsidRPr="00F201AC" w:rsidRDefault="00DC2D63" w:rsidP="00F201AC">
            <w:pPr>
              <w:jc w:val="center"/>
              <w:rPr>
                <w:rFonts w:ascii="Arial" w:hAnsi="Arial" w:cs="Arial"/>
                <w:sz w:val="16"/>
                <w:szCs w:val="16"/>
              </w:rPr>
            </w:pPr>
            <w:bookmarkStart w:id="1146"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1146"/>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29D9C6FC"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1147" w:author="Tom Bergeron" w:date="2020-09-29T16:01:00Z">
        <w:r w:rsidR="003E65A2" w:rsidRPr="00673430" w:rsidDel="00515180">
          <w:delText>right hand</w:delText>
        </w:r>
      </w:del>
      <w:ins w:id="1148" w:author="Tom Bergeron" w:date="2020-09-29T16:01:00Z">
        <w:r w:rsidR="00515180"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1149" w:name="_Ref185837026"/>
      <w:r w:rsidRPr="00673430">
        <w:t xml:space="preserve">Figure </w:t>
      </w:r>
      <w:fldSimple w:instr=" SEQ Figure \* ARABIC ">
        <w:r w:rsidR="0013342E">
          <w:rPr>
            <w:noProof/>
          </w:rPr>
          <w:t>56</w:t>
        </w:r>
      </w:fldSimple>
      <w:bookmarkEnd w:id="1149"/>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1150" w:name="_Toc469043342"/>
      <w:bookmarkStart w:id="1151" w:name="_Toc469044976"/>
      <w:bookmarkStart w:id="1152" w:name="_Toc469139272"/>
      <w:bookmarkStart w:id="1153" w:name="_Toc469152717"/>
      <w:bookmarkStart w:id="1154" w:name="_Toc491174816"/>
      <w:bookmarkStart w:id="1155" w:name="_Toc491337797"/>
      <w:bookmarkStart w:id="1156" w:name="_Toc491337971"/>
      <w:bookmarkStart w:id="1157" w:name="_Toc491338744"/>
      <w:bookmarkStart w:id="1158" w:name="_Toc532855726"/>
      <w:bookmarkStart w:id="1159" w:name="_Toc532856748"/>
      <w:r>
        <w:lastRenderedPageBreak/>
        <w:t xml:space="preserve">Profile </w:t>
      </w:r>
      <w:r w:rsidRPr="00C0592E">
        <w:t>Explorer Buttons</w:t>
      </w:r>
      <w:bookmarkEnd w:id="1150"/>
      <w:bookmarkEnd w:id="1151"/>
      <w:bookmarkEnd w:id="1152"/>
      <w:bookmarkEnd w:id="1153"/>
      <w:bookmarkEnd w:id="1154"/>
      <w:bookmarkEnd w:id="1155"/>
      <w:bookmarkEnd w:id="1156"/>
      <w:bookmarkEnd w:id="1157"/>
      <w:bookmarkEnd w:id="1158"/>
      <w:bookmarkEnd w:id="1159"/>
    </w:p>
    <w:p w14:paraId="27AE584E" w14:textId="77777777" w:rsidR="00523E22" w:rsidRPr="00523E22" w:rsidRDefault="00523E22" w:rsidP="00523E22"/>
    <w:p w14:paraId="38F9FE2E" w14:textId="6F8CED43"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2D24C4CB" w:rsidR="00B26F61" w:rsidRDefault="00DC2D63" w:rsidP="00251B7B">
            <w:pPr>
              <w:jc w:val="center"/>
            </w:pPr>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1160" w:name="_Toc469139273"/>
      <w:bookmarkStart w:id="1161" w:name="_Toc469152718"/>
      <w:bookmarkStart w:id="1162" w:name="_Toc491174817"/>
      <w:bookmarkStart w:id="1163" w:name="_Toc491337798"/>
      <w:bookmarkStart w:id="1164" w:name="_Toc491337972"/>
      <w:bookmarkStart w:id="1165" w:name="_Toc491338745"/>
      <w:bookmarkStart w:id="1166" w:name="_Toc532855727"/>
      <w:bookmarkStart w:id="1167" w:name="_Toc532856749"/>
      <w:bookmarkStart w:id="1168" w:name="_Toc119468103"/>
      <w:bookmarkStart w:id="1169" w:name="_Toc486325584"/>
      <w:r>
        <w:t xml:space="preserve">Profile </w:t>
      </w:r>
      <w:r w:rsidRPr="00C0592E">
        <w:t>Explorer</w:t>
      </w:r>
      <w:r>
        <w:t xml:space="preserve"> Checkboxes</w:t>
      </w:r>
      <w:bookmarkEnd w:id="1160"/>
      <w:bookmarkEnd w:id="1161"/>
      <w:bookmarkEnd w:id="1162"/>
      <w:bookmarkEnd w:id="1163"/>
      <w:bookmarkEnd w:id="1164"/>
      <w:bookmarkEnd w:id="1165"/>
      <w:bookmarkEnd w:id="1166"/>
      <w:bookmarkEnd w:id="1167"/>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49024"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1170" w:name="_Toc469043343"/>
      <w:bookmarkStart w:id="1171" w:name="_Toc469044977"/>
      <w:bookmarkStart w:id="1172" w:name="_Toc469139274"/>
      <w:bookmarkStart w:id="1173" w:name="_Toc469152719"/>
      <w:bookmarkStart w:id="1174" w:name="_Toc491174818"/>
      <w:bookmarkStart w:id="1175" w:name="_Toc491337799"/>
      <w:bookmarkStart w:id="1176" w:name="_Toc491337973"/>
      <w:bookmarkStart w:id="1177" w:name="_Toc491338746"/>
      <w:bookmarkStart w:id="1178" w:name="_Toc532855728"/>
      <w:bookmarkStart w:id="1179" w:name="_Toc532856607"/>
      <w:bookmarkStart w:id="1180" w:name="_Toc532856750"/>
      <w:r w:rsidRPr="00C0592E">
        <w:lastRenderedPageBreak/>
        <w:t>Profile Explorer – Virtual Profiling</w:t>
      </w:r>
      <w:bookmarkEnd w:id="1170"/>
      <w:bookmarkEnd w:id="1171"/>
      <w:bookmarkEnd w:id="1172"/>
      <w:bookmarkEnd w:id="1173"/>
      <w:bookmarkEnd w:id="1174"/>
      <w:bookmarkEnd w:id="1175"/>
      <w:bookmarkEnd w:id="1176"/>
      <w:bookmarkEnd w:id="1177"/>
      <w:bookmarkEnd w:id="1178"/>
      <w:bookmarkEnd w:id="1179"/>
      <w:bookmarkEnd w:id="1180"/>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1181" w:name="_Toc469043344"/>
      <w:bookmarkStart w:id="1182" w:name="_Toc469044978"/>
      <w:bookmarkStart w:id="1183" w:name="_Toc469139275"/>
      <w:bookmarkStart w:id="1184" w:name="_Toc469152720"/>
      <w:bookmarkStart w:id="1185" w:name="_Toc491174819"/>
      <w:bookmarkStart w:id="1186" w:name="_Toc491337800"/>
      <w:bookmarkStart w:id="1187" w:name="_Toc491337974"/>
      <w:bookmarkStart w:id="1188" w:name="_Toc491338747"/>
      <w:bookmarkStart w:id="1189" w:name="_Toc532855729"/>
      <w:bookmarkStart w:id="1190" w:name="_Toc532856751"/>
      <w:r>
        <w:t>V</w:t>
      </w:r>
      <w:r w:rsidR="00603767" w:rsidRPr="00C0592E">
        <w:t xml:space="preserve">iew Virtual Profile </w:t>
      </w:r>
      <w:r>
        <w:t>D</w:t>
      </w:r>
      <w:r w:rsidR="00603767" w:rsidRPr="00C0592E">
        <w:t>ata</w:t>
      </w:r>
      <w:bookmarkEnd w:id="1181"/>
      <w:bookmarkEnd w:id="1182"/>
      <w:bookmarkEnd w:id="1183"/>
      <w:bookmarkEnd w:id="1184"/>
      <w:bookmarkEnd w:id="1185"/>
      <w:bookmarkEnd w:id="1186"/>
      <w:bookmarkEnd w:id="1187"/>
      <w:bookmarkEnd w:id="1188"/>
      <w:bookmarkEnd w:id="1189"/>
      <w:bookmarkEnd w:id="1190"/>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1191" w:name="_Toc469043345"/>
      <w:bookmarkStart w:id="1192" w:name="_Toc469044979"/>
      <w:bookmarkStart w:id="1193" w:name="_Toc469139276"/>
      <w:bookmarkStart w:id="1194" w:name="_Toc469152721"/>
      <w:bookmarkStart w:id="1195" w:name="_Toc491174820"/>
      <w:bookmarkStart w:id="1196" w:name="_Toc491337801"/>
      <w:bookmarkStart w:id="1197" w:name="_Toc491337975"/>
      <w:bookmarkStart w:id="1198" w:name="_Toc491338748"/>
      <w:bookmarkStart w:id="1199" w:name="_Toc532855730"/>
      <w:bookmarkStart w:id="1200" w:name="_Toc532856752"/>
      <w:r w:rsidRPr="00C0592E">
        <w:t>Profile Explorer Event Icons</w:t>
      </w:r>
      <w:bookmarkEnd w:id="1168"/>
      <w:bookmarkEnd w:id="1191"/>
      <w:bookmarkEnd w:id="1192"/>
      <w:bookmarkEnd w:id="1193"/>
      <w:bookmarkEnd w:id="1194"/>
      <w:bookmarkEnd w:id="1195"/>
      <w:bookmarkEnd w:id="1196"/>
      <w:bookmarkEnd w:id="1197"/>
      <w:bookmarkEnd w:id="1198"/>
      <w:bookmarkEnd w:id="1199"/>
      <w:bookmarkEnd w:id="1200"/>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1201" w:name="_Toc469139277"/>
      <w:bookmarkStart w:id="1202" w:name="_Toc469152722"/>
      <w:bookmarkStart w:id="1203" w:name="_Toc491174821"/>
      <w:bookmarkStart w:id="1204" w:name="_Toc491337802"/>
      <w:bookmarkStart w:id="1205" w:name="_Toc491337976"/>
      <w:bookmarkStart w:id="1206" w:name="_Toc491338749"/>
      <w:bookmarkStart w:id="1207" w:name="_Toc532855731"/>
      <w:bookmarkStart w:id="1208" w:name="_Toc532856753"/>
      <w:r>
        <w:lastRenderedPageBreak/>
        <w:t>Virtual Profile Event Icons</w:t>
      </w:r>
      <w:bookmarkEnd w:id="1201"/>
      <w:bookmarkEnd w:id="1202"/>
      <w:bookmarkEnd w:id="1203"/>
      <w:bookmarkEnd w:id="1204"/>
      <w:bookmarkEnd w:id="1205"/>
      <w:bookmarkEnd w:id="1206"/>
      <w:bookmarkEnd w:id="1207"/>
      <w:bookmarkEnd w:id="1208"/>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2FBD5720"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0DC42A37"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r w:rsidR="00CB7750">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39942D50"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1" o:title=""/>
          </v:shape>
          <o:OLEObject Type="Embed" ProgID="PBrush" ShapeID="_x0000_i1029" DrawAspect="Content" ObjectID="_1663472065" r:id="rId132"/>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3" o:title=""/>
          </v:shape>
          <o:OLEObject Type="Embed" ProgID="PBrush" ShapeID="_x0000_i1030" DrawAspect="Content" ObjectID="_1663472066" r:id="rId134"/>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1209" w:name="_Toc469043346"/>
      <w:bookmarkStart w:id="1210" w:name="_Toc469044980"/>
      <w:bookmarkStart w:id="1211" w:name="_Toc469139278"/>
      <w:bookmarkStart w:id="1212" w:name="_Toc469152723"/>
      <w:bookmarkStart w:id="1213" w:name="_Toc491174822"/>
      <w:bookmarkStart w:id="1214" w:name="_Toc491337803"/>
      <w:bookmarkStart w:id="1215" w:name="_Toc491337977"/>
      <w:bookmarkStart w:id="1216" w:name="_Toc491338750"/>
      <w:bookmarkStart w:id="1217" w:name="_Toc532855732"/>
      <w:bookmarkStart w:id="1218" w:name="_Toc532856608"/>
      <w:bookmarkStart w:id="1219" w:name="_Toc532856754"/>
      <w:r w:rsidR="009B7153">
        <w:lastRenderedPageBreak/>
        <w:t>Access</w:t>
      </w:r>
      <w:r>
        <w:t xml:space="preserve"> History Data Backup Files</w:t>
      </w:r>
      <w:bookmarkEnd w:id="1209"/>
      <w:bookmarkEnd w:id="1210"/>
      <w:bookmarkEnd w:id="1211"/>
      <w:bookmarkEnd w:id="1212"/>
      <w:bookmarkEnd w:id="1213"/>
      <w:bookmarkEnd w:id="1214"/>
      <w:bookmarkEnd w:id="1215"/>
      <w:bookmarkEnd w:id="1216"/>
      <w:bookmarkEnd w:id="1217"/>
      <w:bookmarkEnd w:id="1218"/>
      <w:bookmarkEnd w:id="1219"/>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082EA2AF" w:rsidR="00787C24" w:rsidRDefault="00787C24" w:rsidP="00737029"/>
    <w:p w14:paraId="1E550C9E" w14:textId="77777777" w:rsidR="000A4191" w:rsidRDefault="000A4191" w:rsidP="009B7153"/>
    <w:p w14:paraId="3FD1D59A" w14:textId="77777777" w:rsidR="008708F9" w:rsidRDefault="009B7153">
      <w:pPr>
        <w:pStyle w:val="Heading2"/>
      </w:pPr>
      <w:bookmarkStart w:id="1220" w:name="_Toc119468104"/>
      <w:bookmarkStart w:id="1221" w:name="_Toc329784619"/>
      <w:bookmarkStart w:id="1222" w:name="_Toc469043347"/>
      <w:bookmarkStart w:id="1223" w:name="_Toc469044981"/>
      <w:bookmarkStart w:id="1224" w:name="_Toc469139279"/>
      <w:bookmarkStart w:id="1225" w:name="_Toc469152724"/>
      <w:bookmarkStart w:id="1226" w:name="_Toc491174823"/>
      <w:bookmarkStart w:id="1227" w:name="_Toc491337804"/>
      <w:bookmarkStart w:id="1228" w:name="_Toc491337978"/>
      <w:bookmarkStart w:id="1229" w:name="_Toc491338751"/>
      <w:bookmarkStart w:id="1230" w:name="_Toc532855733"/>
      <w:bookmarkStart w:id="1231" w:name="_Toc532856609"/>
      <w:bookmarkStart w:id="1232" w:name="_Toc532856755"/>
      <w:r>
        <w:t>Insert</w:t>
      </w:r>
      <w:r w:rsidR="008708F9">
        <w:t xml:space="preserve"> </w:t>
      </w:r>
      <w:r w:rsidR="00754243">
        <w:t xml:space="preserve">Data Files </w:t>
      </w:r>
      <w:r>
        <w:t>f</w:t>
      </w:r>
      <w:r w:rsidR="00754243">
        <w:t xml:space="preserve">rom </w:t>
      </w:r>
      <w:r>
        <w:t>a</w:t>
      </w:r>
      <w:r w:rsidR="00754243">
        <w:t>n Outside Source</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1233" w:name="_Toc69272384"/>
      <w:bookmarkStart w:id="1234" w:name="_Toc119468105"/>
      <w:bookmarkStart w:id="1235" w:name="_Toc329784620"/>
      <w:bookmarkStart w:id="1236" w:name="_Toc469043348"/>
      <w:bookmarkStart w:id="1237" w:name="_Toc469044982"/>
      <w:bookmarkStart w:id="1238" w:name="_Toc469139280"/>
      <w:bookmarkStart w:id="1239" w:name="_Toc469152725"/>
      <w:bookmarkStart w:id="1240" w:name="_Toc491174824"/>
      <w:bookmarkStart w:id="1241" w:name="_Toc491337805"/>
      <w:bookmarkStart w:id="1242" w:name="_Toc491337979"/>
      <w:bookmarkStart w:id="1243" w:name="_Toc491338752"/>
      <w:bookmarkStart w:id="1244" w:name="_Toc532855734"/>
      <w:bookmarkStart w:id="1245" w:name="_Toc532856610"/>
      <w:bookmarkStart w:id="1246" w:name="_Toc532856756"/>
      <w:r w:rsidRPr="008B09BB">
        <w:t>Renam</w:t>
      </w:r>
      <w:r w:rsidR="009B7153">
        <w:t>e</w:t>
      </w:r>
      <w:r w:rsidRPr="008B09BB">
        <w:t xml:space="preserve"> </w:t>
      </w:r>
      <w:r w:rsidR="00754243">
        <w:t>P</w:t>
      </w:r>
      <w:r w:rsidR="00754243" w:rsidRPr="008B09BB">
        <w:t>rofiles</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w:t>
      </w:r>
      <w:del w:id="1247" w:author="Tom Bergeron" w:date="2020-09-29T16:01:00Z">
        <w:r w:rsidRPr="008B09BB" w:rsidDel="00515180">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1248" w:name="_Understanding_Virtual_Profiling"/>
      <w:bookmarkStart w:id="1249" w:name="_Toc119468106"/>
      <w:bookmarkStart w:id="1250" w:name="_Ref119744922"/>
      <w:bookmarkStart w:id="1251" w:name="_Toc329784621"/>
      <w:bookmarkStart w:id="1252" w:name="_Toc329852092"/>
      <w:bookmarkStart w:id="1253" w:name="_Toc331173664"/>
      <w:bookmarkStart w:id="1254" w:name="_Toc332208772"/>
      <w:bookmarkStart w:id="1255" w:name="_Toc332274019"/>
      <w:bookmarkStart w:id="1256" w:name="_Toc367109140"/>
      <w:bookmarkStart w:id="1257" w:name="_Toc394486339"/>
      <w:bookmarkStart w:id="1258" w:name="_Toc394583545"/>
      <w:bookmarkStart w:id="1259" w:name="_Toc468171261"/>
      <w:bookmarkStart w:id="1260" w:name="_Toc468549176"/>
      <w:bookmarkStart w:id="1261" w:name="_Toc468552694"/>
      <w:bookmarkStart w:id="1262" w:name="_Toc469041221"/>
      <w:bookmarkStart w:id="1263" w:name="_Toc469041327"/>
      <w:bookmarkStart w:id="1264" w:name="_Toc469043349"/>
      <w:bookmarkStart w:id="1265" w:name="_Toc469044983"/>
      <w:bookmarkStart w:id="1266" w:name="_Toc469139281"/>
      <w:bookmarkStart w:id="1267" w:name="_Toc469143773"/>
      <w:bookmarkStart w:id="1268" w:name="_Toc469152531"/>
      <w:bookmarkStart w:id="1269" w:name="_Toc469152726"/>
      <w:bookmarkStart w:id="1270" w:name="_Toc491174825"/>
      <w:bookmarkStart w:id="1271" w:name="_Toc491175162"/>
      <w:bookmarkStart w:id="1272" w:name="_Toc491337806"/>
      <w:bookmarkStart w:id="1273" w:name="_Toc491337980"/>
      <w:bookmarkStart w:id="1274" w:name="_Toc491338753"/>
      <w:bookmarkStart w:id="1275" w:name="_Toc491339250"/>
      <w:bookmarkStart w:id="1276" w:name="_Toc491413999"/>
      <w:bookmarkStart w:id="1277" w:name="_Toc532836366"/>
      <w:bookmarkStart w:id="1278" w:name="_Toc532855735"/>
      <w:bookmarkStart w:id="1279" w:name="_Toc532856611"/>
      <w:bookmarkStart w:id="1280" w:name="_Toc532856757"/>
      <w:bookmarkStart w:id="1281" w:name="_Toc486325587"/>
      <w:bookmarkEnd w:id="1169"/>
      <w:bookmarkEnd w:id="1248"/>
      <w:r>
        <w:lastRenderedPageBreak/>
        <w:t>Virtual Profiling</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216AB3B1" w14:textId="7DB65AD0" w:rsidR="004E6F9A" w:rsidRPr="004E6F9A" w:rsidRDefault="00667D1B" w:rsidP="00667D1B">
      <w:bookmarkStart w:id="1282" w:name="_Toc119468110"/>
      <w:bookmarkStart w:id="1283"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7F6B394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CB7750">
        <w:t xml:space="preserve"> and</w:t>
      </w:r>
      <w:r>
        <w:t xml:space="preserve"> stores this data as</w:t>
      </w:r>
      <w:r w:rsidR="00035FF6">
        <w:t xml:space="preserve"> part of the baseline profile.</w:t>
      </w:r>
    </w:p>
    <w:p w14:paraId="5039B247" w14:textId="77777777" w:rsidR="00667D1B" w:rsidRDefault="00667D1B" w:rsidP="00667D1B"/>
    <w:p w14:paraId="507926CF" w14:textId="0332AAAB"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1284" w:name="_Get_a_Valid"/>
      <w:bookmarkStart w:id="1285" w:name="_Toc119468109"/>
      <w:bookmarkStart w:id="1286" w:name="_Ref323303447"/>
      <w:bookmarkStart w:id="1287" w:name="_Toc353195420"/>
      <w:bookmarkStart w:id="1288" w:name="_Toc358296277"/>
      <w:bookmarkStart w:id="1289" w:name="_Toc358298442"/>
      <w:bookmarkStart w:id="1290" w:name="_Toc393899753"/>
      <w:bookmarkStart w:id="1291" w:name="_Toc469043350"/>
      <w:bookmarkStart w:id="1292" w:name="_Toc469044984"/>
      <w:bookmarkStart w:id="1293" w:name="_Toc469139282"/>
      <w:bookmarkStart w:id="1294" w:name="_Toc469152727"/>
      <w:bookmarkStart w:id="1295" w:name="_Toc491174826"/>
      <w:bookmarkStart w:id="1296" w:name="_Toc491337807"/>
      <w:bookmarkStart w:id="1297" w:name="_Toc491337981"/>
      <w:bookmarkStart w:id="1298" w:name="_Toc491338754"/>
      <w:bookmarkStart w:id="1299" w:name="_Toc532855736"/>
      <w:bookmarkStart w:id="1300" w:name="_Toc532856612"/>
      <w:bookmarkStart w:id="1301" w:name="_Toc532856758"/>
      <w:bookmarkEnd w:id="1284"/>
      <w:r>
        <w:t>Get</w:t>
      </w:r>
      <w:r w:rsidR="00035FF6">
        <w:t xml:space="preserve"> a</w:t>
      </w:r>
      <w:r w:rsidR="00754243">
        <w:t xml:space="preserve"> Valid Baseline P</w:t>
      </w:r>
      <w:r w:rsidR="00754243" w:rsidRPr="00C0592E">
        <w:t>rofile</w:t>
      </w:r>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1302" w:name="_Integrate_Empty_Oven"/>
      <w:bookmarkStart w:id="1303" w:name="_Ref324433808"/>
      <w:bookmarkStart w:id="1304" w:name="_Toc358296278"/>
      <w:bookmarkStart w:id="1305" w:name="_Toc358298443"/>
      <w:bookmarkStart w:id="1306" w:name="_Toc469043351"/>
      <w:bookmarkStart w:id="1307" w:name="_Toc469044985"/>
      <w:bookmarkStart w:id="1308" w:name="_Toc469139283"/>
      <w:bookmarkStart w:id="1309" w:name="_Toc469152728"/>
      <w:bookmarkStart w:id="1310" w:name="_Toc491174827"/>
      <w:bookmarkStart w:id="1311" w:name="_Toc491337808"/>
      <w:bookmarkStart w:id="1312" w:name="_Toc491337982"/>
      <w:bookmarkStart w:id="1313" w:name="_Toc491338755"/>
      <w:bookmarkStart w:id="1314" w:name="_Toc532855737"/>
      <w:bookmarkStart w:id="1315" w:name="_Toc532856759"/>
      <w:bookmarkEnd w:id="1302"/>
      <w:r w:rsidRPr="00F3112F">
        <w:t>Integrat</w:t>
      </w:r>
      <w:r w:rsidR="00035FF6">
        <w:t>e</w:t>
      </w:r>
      <w:r>
        <w:t xml:space="preserve"> </w:t>
      </w:r>
      <w:r w:rsidR="00C653DF">
        <w:t>Empty Oven Data</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060EB913"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1316" w:name="_Toc469043352"/>
      <w:bookmarkStart w:id="1317" w:name="_Toc469044986"/>
      <w:bookmarkStart w:id="1318" w:name="_Toc469139284"/>
      <w:bookmarkStart w:id="1319" w:name="_Toc469152729"/>
      <w:bookmarkStart w:id="1320" w:name="_Toc491174828"/>
      <w:bookmarkStart w:id="1321" w:name="_Toc491337809"/>
      <w:bookmarkStart w:id="1322" w:name="_Toc491337983"/>
      <w:bookmarkStart w:id="1323" w:name="_Toc491338756"/>
      <w:bookmarkStart w:id="1324" w:name="_Toc532855738"/>
      <w:bookmarkStart w:id="1325" w:name="_Toc532856613"/>
      <w:bookmarkStart w:id="1326" w:name="_Toc532856760"/>
      <w:r>
        <w:lastRenderedPageBreak/>
        <w:t>Creat</w:t>
      </w:r>
      <w:r w:rsidR="00035FF6">
        <w:t>e</w:t>
      </w:r>
      <w:r w:rsidR="00754243">
        <w:t>/</w:t>
      </w:r>
      <w:r w:rsidR="00035FF6">
        <w:t>Load a</w:t>
      </w:r>
      <w:r w:rsidR="00754243">
        <w:t xml:space="preserve"> </w:t>
      </w:r>
      <w:r w:rsidR="008708F9">
        <w:t>Virtual Profil</w:t>
      </w:r>
      <w:bookmarkEnd w:id="1282"/>
      <w:r>
        <w:t>e</w:t>
      </w:r>
      <w:bookmarkEnd w:id="1283"/>
      <w:bookmarkEnd w:id="1316"/>
      <w:bookmarkEnd w:id="1317"/>
      <w:bookmarkEnd w:id="1318"/>
      <w:bookmarkEnd w:id="1319"/>
      <w:bookmarkEnd w:id="1320"/>
      <w:bookmarkEnd w:id="1321"/>
      <w:bookmarkEnd w:id="1322"/>
      <w:bookmarkEnd w:id="1323"/>
      <w:bookmarkEnd w:id="1324"/>
      <w:bookmarkEnd w:id="1325"/>
      <w:bookmarkEnd w:id="1326"/>
    </w:p>
    <w:p w14:paraId="0FDE9146" w14:textId="7DDEC280"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035B780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B20F95">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6FD7C1D3" w:rsidR="00D517A1" w:rsidRPr="00C0592E" w:rsidRDefault="00D517A1" w:rsidP="00737029">
            <w:pPr>
              <w:pStyle w:val="ListParagraph"/>
              <w:ind w:left="0"/>
            </w:pPr>
          </w:p>
        </w:tc>
        <w:tc>
          <w:tcPr>
            <w:tcW w:w="1626" w:type="dxa"/>
            <w:shd w:val="clear" w:color="auto" w:fill="auto"/>
          </w:tcPr>
          <w:p w14:paraId="1008D5FA" w14:textId="4333B855"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1327" w:name="_Process_Control_Barcode_Option"/>
      <w:bookmarkEnd w:id="1327"/>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237376"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F72E4" id="AutoShape 4267" o:spid="_x0000_s1026" type="#_x0000_t13" style="position:absolute;margin-left:180pt;margin-top:48.4pt;width:67.9pt;height:12.9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233280"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540BA6" id="Oval 4266" o:spid="_x0000_s1026" style="position:absolute;margin-left:118.15pt;margin-top:35.5pt;width:61.85pt;height:32.6pt;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fldSimple w:instr=" SEQ Figure \* ARABIC ">
        <w:r w:rsidR="0013342E">
          <w:rPr>
            <w:noProof/>
          </w:rPr>
          <w:t>57</w:t>
        </w:r>
      </w:fldSimple>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245568"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59711" id="AutoShape 4269" o:spid="_x0000_s1026" type="#_x0000_t13" style="position:absolute;margin-left:189.95pt;margin-top:27.65pt;width:67.9pt;height:12.9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241472"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D583B9" id="Oval 4268" o:spid="_x0000_s1026" style="position:absolute;margin-left:128.15pt;margin-top:17.7pt;width:57.3pt;height:32.6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1328" w:name="_Ref185837842"/>
      <w:r w:rsidRPr="00BC6102">
        <w:t xml:space="preserve">Figure </w:t>
      </w:r>
      <w:fldSimple w:instr=" SEQ Figure \* ARABIC ">
        <w:r w:rsidR="0013342E">
          <w:rPr>
            <w:noProof/>
          </w:rPr>
          <w:t>58</w:t>
        </w:r>
      </w:fldSimple>
      <w:bookmarkEnd w:id="1328"/>
      <w:r w:rsidR="009F6CFB">
        <w:t>: Virtual Profiling – Oven Recipe set correctly</w:t>
      </w:r>
    </w:p>
    <w:p w14:paraId="50BD08DC" w14:textId="671854CB"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r w:rsidR="00B20F95">
        <w:rPr>
          <w:noProof/>
        </w:rPr>
        <w:t>er</w:t>
      </w:r>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202A770A" w:rsidR="008708F9" w:rsidRDefault="008708F9">
      <w:pPr>
        <w:pStyle w:val="Heading2"/>
      </w:pPr>
      <w:bookmarkStart w:id="1329" w:name="_Monitoring_Production_In"/>
      <w:bookmarkStart w:id="1330" w:name="_Toc119468113"/>
      <w:bookmarkStart w:id="1331" w:name="_Toc329784628"/>
      <w:bookmarkStart w:id="1332" w:name="_Toc469043358"/>
      <w:bookmarkStart w:id="1333" w:name="_Toc469044992"/>
      <w:bookmarkStart w:id="1334" w:name="_Toc469139290"/>
      <w:bookmarkStart w:id="1335" w:name="_Toc469152735"/>
      <w:bookmarkStart w:id="1336" w:name="_Toc491174829"/>
      <w:bookmarkStart w:id="1337" w:name="_Toc491337810"/>
      <w:bookmarkStart w:id="1338" w:name="_Toc491337984"/>
      <w:bookmarkStart w:id="1339" w:name="_Toc491338757"/>
      <w:bookmarkStart w:id="1340" w:name="_Toc532855739"/>
      <w:bookmarkStart w:id="1341" w:name="_Toc532856614"/>
      <w:bookmarkStart w:id="1342" w:name="_Toc532856761"/>
      <w:bookmarkEnd w:id="1329"/>
      <w:r>
        <w:t xml:space="preserve">Live Mode </w:t>
      </w:r>
      <w:r w:rsidR="00754243">
        <w:t xml:space="preserve">- </w:t>
      </w:r>
      <w:r>
        <w:t xml:space="preserve">General </w:t>
      </w:r>
      <w:r w:rsidR="00754243">
        <w:t>Tab</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56CF1D1E" w14:textId="18256D36" w:rsidR="00CE6832" w:rsidRDefault="00014AF6" w:rsidP="00737029">
      <w:pPr>
        <w:keepNext/>
        <w:jc w:val="center"/>
      </w:pPr>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77777777" w:rsidR="00B65C7B" w:rsidRPr="00B65C7B" w:rsidRDefault="00B65C7B" w:rsidP="00B65C7B">
      <w:pPr>
        <w:pStyle w:val="Caption"/>
        <w:rPr>
          <w:rFonts w:ascii="Trebuchet MS" w:hAnsi="Trebuchet MS"/>
          <w:sz w:val="24"/>
          <w:szCs w:val="24"/>
        </w:rPr>
      </w:pPr>
      <w:r>
        <w:t xml:space="preserve">Figure </w:t>
      </w:r>
      <w:fldSimple w:instr=" SEQ Figure \* ARABIC ">
        <w:r w:rsidR="0013342E">
          <w:rPr>
            <w:noProof/>
          </w:rPr>
          <w:t>60</w:t>
        </w:r>
      </w:fldSimple>
      <w:r>
        <w:t>:</w:t>
      </w:r>
      <w:bookmarkStart w:id="1343" w:name="_Ref324342193"/>
      <w:r w:rsidRPr="00B65C7B">
        <w:t xml:space="preserve"> General Tab</w:t>
      </w:r>
      <w:bookmarkEnd w:id="1343"/>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1344" w:name="_Toc394482460"/>
      <w:bookmarkStart w:id="1345" w:name="_Toc469043360"/>
      <w:bookmarkStart w:id="1346" w:name="_Toc469044994"/>
      <w:bookmarkStart w:id="1347" w:name="_Toc469139292"/>
      <w:bookmarkStart w:id="1348" w:name="_Toc469152737"/>
      <w:bookmarkStart w:id="1349" w:name="_Toc491174830"/>
      <w:bookmarkStart w:id="1350" w:name="_Toc491337811"/>
      <w:bookmarkStart w:id="1351" w:name="_Toc491337985"/>
      <w:bookmarkStart w:id="1352" w:name="_Toc491338758"/>
      <w:bookmarkStart w:id="1353" w:name="_Toc532855740"/>
      <w:bookmarkStart w:id="1354" w:name="_Toc532856762"/>
      <w:r>
        <w:t xml:space="preserve">Profile </w:t>
      </w:r>
      <w:r w:rsidR="00C653DF">
        <w:t>Statistics</w:t>
      </w:r>
      <w:bookmarkEnd w:id="1344"/>
      <w:bookmarkEnd w:id="1345"/>
      <w:bookmarkEnd w:id="1346"/>
      <w:bookmarkEnd w:id="1347"/>
      <w:bookmarkEnd w:id="1348"/>
      <w:bookmarkEnd w:id="1349"/>
      <w:bookmarkEnd w:id="1350"/>
      <w:bookmarkEnd w:id="1351"/>
      <w:bookmarkEnd w:id="1352"/>
      <w:bookmarkEnd w:id="1353"/>
      <w:bookmarkEnd w:id="1354"/>
    </w:p>
    <w:p w14:paraId="0E11F0B8" w14:textId="04DF56AF"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p>
    <w:p w14:paraId="614C75DE" w14:textId="77777777" w:rsidR="0090134B" w:rsidRDefault="00C653DF" w:rsidP="008F51FF">
      <w:pPr>
        <w:pStyle w:val="Heading3"/>
      </w:pPr>
      <w:bookmarkStart w:id="1355" w:name="_Toc469043361"/>
      <w:bookmarkStart w:id="1356" w:name="_Toc469044995"/>
      <w:bookmarkStart w:id="1357" w:name="_Toc469139293"/>
      <w:bookmarkStart w:id="1358" w:name="_Toc469152738"/>
      <w:bookmarkStart w:id="1359" w:name="_Toc491174831"/>
      <w:bookmarkStart w:id="1360" w:name="_Toc491337812"/>
      <w:bookmarkStart w:id="1361" w:name="_Toc491337986"/>
      <w:bookmarkStart w:id="1362" w:name="_Toc491338759"/>
      <w:bookmarkStart w:id="1363" w:name="_Toc532855741"/>
      <w:bookmarkStart w:id="1364" w:name="_Toc532856763"/>
      <w:r>
        <w:lastRenderedPageBreak/>
        <w:t>Graph Controller</w:t>
      </w:r>
      <w:bookmarkEnd w:id="1355"/>
      <w:bookmarkEnd w:id="1356"/>
      <w:bookmarkEnd w:id="1357"/>
      <w:bookmarkEnd w:id="1358"/>
      <w:bookmarkEnd w:id="1359"/>
      <w:bookmarkEnd w:id="1360"/>
      <w:bookmarkEnd w:id="1361"/>
      <w:bookmarkEnd w:id="1362"/>
      <w:bookmarkEnd w:id="1363"/>
      <w:bookmarkEnd w:id="1364"/>
    </w:p>
    <w:tbl>
      <w:tblPr>
        <w:tblW w:w="0" w:type="auto"/>
        <w:tblLook w:val="04A0" w:firstRow="1" w:lastRow="0" w:firstColumn="1" w:lastColumn="0" w:noHBand="0" w:noVBand="1"/>
      </w:tblPr>
      <w:tblGrid>
        <w:gridCol w:w="4286"/>
        <w:gridCol w:w="5290"/>
      </w:tblGrid>
      <w:tr w:rsidR="00327CED" w14:paraId="2E8CA9F2" w14:textId="77777777" w:rsidTr="00211D6A">
        <w:tc>
          <w:tcPr>
            <w:tcW w:w="4788" w:type="dxa"/>
            <w:shd w:val="clear" w:color="auto" w:fill="auto"/>
          </w:tcPr>
          <w:p w14:paraId="4D52BA3D" w14:textId="6956C64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3342E" w:rsidRPr="0013342E">
              <w:t xml:space="preserve">Figure </w:t>
            </w:r>
            <w:r w:rsidR="0013342E" w:rsidRPr="0013342E">
              <w:rPr>
                <w:noProof/>
              </w:rPr>
              <w:t>61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ED4C7EC" w:rsidR="00327CED" w:rsidRPr="00C0592E" w:rsidRDefault="00327CED" w:rsidP="00327CED">
            <w:r w:rsidRPr="00211D6A">
              <w:rPr>
                <w:b/>
              </w:rPr>
              <w:t>Auto Scale –</w:t>
            </w:r>
            <w:r w:rsidRPr="00C0592E">
              <w:t xml:space="preserve"> The Auto Scale feature </w:t>
            </w:r>
            <w:r w:rsidR="00894391">
              <w:t>will automatically adjust the X</w:t>
            </w:r>
            <w:r w:rsidR="008B39CA">
              <w:t xml:space="preserve"> </w:t>
            </w:r>
            <w:r w:rsidRPr="00C0592E">
              <w:t xml:space="preserve">and Y-axis scales to fit all of the data in the profile graph.  When the Auto Scale feature is disabled, you must manually input the minimum and maximum scale settings </w:t>
            </w:r>
            <w:r w:rsidR="00894391">
              <w:t>for the X</w:t>
            </w:r>
            <w:r w:rsidR="006E276C">
              <w:t xml:space="preserve"> </w:t>
            </w:r>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1F0F5A6" w:rsidR="00327CED" w:rsidRDefault="00515180" w:rsidP="00211D6A">
            <w:pPr>
              <w:jc w:val="center"/>
            </w:pPr>
            <w:ins w:id="1365" w:author="Tom Bergeron" w:date="2020-09-29T16:02:00Z">
              <w:r>
                <w:rPr>
                  <w:noProof/>
                </w:rPr>
                <w:drawing>
                  <wp:inline distT="0" distB="0" distL="0" distR="0" wp14:anchorId="440CCD20" wp14:editId="3A262D27">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ins>
            <w:del w:id="1366" w:author="Tom Bergeron" w:date="2020-09-29T16:02:00Z">
              <w:r w:rsidR="000F26B4" w:rsidDel="00515180">
                <w:rPr>
                  <w:noProof/>
                </w:rPr>
                <w:drawing>
                  <wp:inline distT="0" distB="0" distL="0" distR="0" wp14:anchorId="1687B1D8" wp14:editId="6F42D4F7">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del>
          </w:p>
          <w:p w14:paraId="7CF3C2FF" w14:textId="77777777" w:rsidR="00327CED" w:rsidRPr="00B65C7B" w:rsidRDefault="00327CED" w:rsidP="00B65C7B">
            <w:pPr>
              <w:jc w:val="center"/>
              <w:rPr>
                <w:rFonts w:ascii="Trebuchet MS" w:hAnsi="Trebuchet MS" w:cs="Arial"/>
                <w:sz w:val="24"/>
                <w:szCs w:val="24"/>
              </w:rPr>
            </w:pPr>
            <w:bookmarkStart w:id="1367"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61</w:t>
            </w:r>
            <w:r w:rsidRPr="00211D6A">
              <w:rPr>
                <w:rFonts w:ascii="Arial" w:hAnsi="Arial" w:cs="Arial"/>
                <w:sz w:val="16"/>
                <w:szCs w:val="16"/>
              </w:rPr>
              <w:fldChar w:fldCharType="end"/>
            </w:r>
            <w:bookmarkEnd w:id="1367"/>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675943C1"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72A12BA" w:rsidR="00D32BD1" w:rsidRPr="00764231" w:rsidRDefault="00D32BD1" w:rsidP="00764231">
      <w:r w:rsidRPr="00764231">
        <w:t xml:space="preserve"> </w:t>
      </w:r>
    </w:p>
    <w:p w14:paraId="045D8051" w14:textId="3605B003" w:rsidR="00431716" w:rsidRDefault="00A553EE" w:rsidP="00764231">
      <w:r w:rsidRPr="00764231">
        <w:rPr>
          <w:b/>
        </w:rPr>
        <w:t xml:space="preserve">TCs Line Thickness </w:t>
      </w:r>
      <w:r w:rsidRPr="00764231">
        <w:t xml:space="preserve">– The </w:t>
      </w:r>
      <w:del w:id="1368" w:author="Tom Bergeron" w:date="2020-09-29T16:02:00Z">
        <w:r w:rsidRPr="00764231" w:rsidDel="00515180">
          <w:delText>pull down</w:delText>
        </w:r>
      </w:del>
      <w:ins w:id="1369" w:author="Tom Bergeron" w:date="2020-09-29T16:02:00Z">
        <w:r w:rsidR="00515180" w:rsidRPr="00764231">
          <w:t>pull-down</w:t>
        </w:r>
      </w:ins>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57184154" w14:textId="77777777" w:rsidR="00515180" w:rsidRPr="00673430" w:rsidRDefault="00515180" w:rsidP="00515180">
      <w:pPr>
        <w:rPr>
          <w:ins w:id="1370" w:author="Tom Bergeron" w:date="2020-09-29T16:02:00Z"/>
        </w:rPr>
      </w:pPr>
      <w:ins w:id="1371" w:author="Tom Bergeron" w:date="2020-09-29T16:02: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16645ECB" w14:textId="40257142" w:rsidR="00431716" w:rsidRDefault="00431716" w:rsidP="00764231">
      <w:pPr>
        <w:rPr>
          <w:ins w:id="1372" w:author="Tom Bergeron" w:date="2020-09-29T16:02:00Z"/>
        </w:rPr>
      </w:pPr>
    </w:p>
    <w:p w14:paraId="7776CB1D" w14:textId="235B0515" w:rsidR="00515180" w:rsidRDefault="00515180" w:rsidP="00764231">
      <w:pPr>
        <w:rPr>
          <w:ins w:id="1373" w:author="Tom Bergeron" w:date="2020-09-29T16:02:00Z"/>
        </w:rPr>
      </w:pPr>
    </w:p>
    <w:p w14:paraId="75DEBFAE" w14:textId="77777777" w:rsidR="00515180" w:rsidRDefault="00515180" w:rsidP="00764231"/>
    <w:p w14:paraId="23954FCA" w14:textId="77777777" w:rsidR="00431716" w:rsidRDefault="00431716"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1374" w:name="_Toc469043362"/>
      <w:bookmarkStart w:id="1375" w:name="_Toc469044996"/>
      <w:bookmarkStart w:id="1376" w:name="_Toc469139294"/>
      <w:bookmarkStart w:id="1377" w:name="_Toc469152739"/>
      <w:bookmarkStart w:id="1378" w:name="_Toc491174832"/>
      <w:bookmarkStart w:id="1379" w:name="_Toc491337813"/>
      <w:bookmarkStart w:id="1380" w:name="_Toc491337987"/>
      <w:bookmarkStart w:id="1381" w:name="_Toc491338760"/>
      <w:bookmarkStart w:id="1382" w:name="_Toc532855742"/>
      <w:bookmarkStart w:id="1383" w:name="_Toc532856764"/>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1374"/>
      <w:bookmarkEnd w:id="1375"/>
      <w:bookmarkEnd w:id="1376"/>
      <w:bookmarkEnd w:id="1377"/>
      <w:bookmarkEnd w:id="1378"/>
      <w:bookmarkEnd w:id="1379"/>
      <w:bookmarkEnd w:id="1380"/>
      <w:bookmarkEnd w:id="1381"/>
      <w:bookmarkEnd w:id="1382"/>
      <w:bookmarkEnd w:id="1383"/>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1384" w:name="_Toc469043363"/>
      <w:bookmarkStart w:id="1385" w:name="_Toc469044997"/>
      <w:bookmarkStart w:id="1386" w:name="_Toc469139295"/>
      <w:bookmarkStart w:id="1387" w:name="_Toc469152740"/>
      <w:bookmarkStart w:id="1388" w:name="_Toc491174833"/>
      <w:bookmarkStart w:id="1389" w:name="_Toc491337814"/>
      <w:bookmarkStart w:id="1390" w:name="_Toc491337988"/>
      <w:bookmarkStart w:id="1391" w:name="_Toc491338761"/>
      <w:bookmarkStart w:id="1392" w:name="_Toc532855743"/>
      <w:bookmarkStart w:id="1393" w:name="_Toc532856765"/>
      <w:r w:rsidRPr="00764231">
        <w:t>Examine Tool</w:t>
      </w:r>
      <w:bookmarkEnd w:id="1384"/>
      <w:bookmarkEnd w:id="1385"/>
      <w:bookmarkEnd w:id="1386"/>
      <w:bookmarkEnd w:id="1387"/>
      <w:bookmarkEnd w:id="1388"/>
      <w:bookmarkEnd w:id="1389"/>
      <w:bookmarkEnd w:id="1390"/>
      <w:bookmarkEnd w:id="1391"/>
      <w:bookmarkEnd w:id="1392"/>
      <w:bookmarkEnd w:id="1393"/>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1394"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1394"/>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1395" w:name="_Toc119468114"/>
      <w:r>
        <w:br w:type="page"/>
      </w:r>
      <w:bookmarkStart w:id="1396" w:name="_Toc329784629"/>
      <w:bookmarkStart w:id="1397" w:name="_Toc469043365"/>
      <w:bookmarkStart w:id="1398" w:name="_Toc469044999"/>
      <w:bookmarkStart w:id="1399" w:name="_Toc469139297"/>
      <w:bookmarkStart w:id="1400" w:name="_Toc469152742"/>
      <w:bookmarkStart w:id="1401" w:name="_Toc491174834"/>
      <w:bookmarkStart w:id="1402" w:name="_Toc491337815"/>
      <w:bookmarkStart w:id="1403" w:name="_Toc491337989"/>
      <w:bookmarkStart w:id="1404" w:name="_Toc491338762"/>
      <w:bookmarkStart w:id="1405" w:name="_Toc532855744"/>
      <w:bookmarkStart w:id="1406" w:name="_Toc532856615"/>
      <w:bookmarkStart w:id="1407" w:name="_Toc532856766"/>
      <w:r w:rsidR="008708F9">
        <w:lastRenderedPageBreak/>
        <w:t xml:space="preserve">Live Mode </w:t>
      </w:r>
      <w:r>
        <w:t xml:space="preserve">- </w:t>
      </w:r>
      <w:r w:rsidR="008708F9">
        <w:t xml:space="preserve">Description </w:t>
      </w:r>
      <w:r>
        <w:t>Tab</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09F0FB12" w:rsidR="000011E8" w:rsidRPr="00764231" w:rsidRDefault="00127BBC">
            <w:pPr>
              <w:rPr>
                <w:noProof/>
              </w:rPr>
            </w:pPr>
            <w:r>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2">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7A5599D2" w:rsidR="000011E8" w:rsidRPr="00764231" w:rsidRDefault="000011E8" w:rsidP="00764231">
            <w:pPr>
              <w:jc w:val="center"/>
              <w:rPr>
                <w:rFonts w:ascii="Trebuchet MS" w:hAnsi="Trebuchet MS" w:cs="Arial"/>
                <w:sz w:val="24"/>
                <w:szCs w:val="24"/>
              </w:rPr>
            </w:pPr>
            <w:bookmarkStart w:id="1408"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1408"/>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1409" w:name="_Verify_the_Virtual"/>
      <w:bookmarkStart w:id="1410" w:name="_Toc119468120"/>
      <w:bookmarkStart w:id="1411" w:name="_Toc329784632"/>
      <w:bookmarkStart w:id="1412" w:name="_Ref394324506"/>
      <w:bookmarkStart w:id="1413" w:name="_Toc469043366"/>
      <w:bookmarkStart w:id="1414" w:name="_Toc469045000"/>
      <w:bookmarkStart w:id="1415" w:name="_Toc469139298"/>
      <w:bookmarkStart w:id="1416" w:name="_Toc469152743"/>
      <w:bookmarkStart w:id="1417" w:name="_Toc491174835"/>
      <w:bookmarkStart w:id="1418" w:name="_Toc491337816"/>
      <w:bookmarkStart w:id="1419" w:name="_Toc491337990"/>
      <w:bookmarkStart w:id="1420" w:name="_Toc491338763"/>
      <w:bookmarkStart w:id="1421" w:name="_Toc532855745"/>
      <w:bookmarkStart w:id="1422" w:name="_Toc532856616"/>
      <w:bookmarkStart w:id="1423" w:name="_Toc532856767"/>
      <w:bookmarkEnd w:id="1409"/>
      <w:r>
        <w:t>Verify</w:t>
      </w:r>
      <w:r w:rsidR="008708F9">
        <w:t xml:space="preserve"> </w:t>
      </w:r>
      <w:r>
        <w:t>t</w:t>
      </w:r>
      <w:r w:rsidR="00754243">
        <w:t xml:space="preserve">he </w:t>
      </w:r>
      <w:r w:rsidR="008708F9">
        <w:t>Virtual Profile</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1424" w:name="_Toc469043367"/>
      <w:bookmarkStart w:id="1425" w:name="_Toc469045001"/>
      <w:bookmarkStart w:id="1426" w:name="_Toc469139299"/>
      <w:bookmarkStart w:id="1427" w:name="_Toc469152744"/>
      <w:bookmarkStart w:id="1428" w:name="_Toc491174836"/>
      <w:bookmarkStart w:id="1429" w:name="_Toc491337817"/>
      <w:bookmarkStart w:id="1430" w:name="_Toc491337991"/>
      <w:bookmarkStart w:id="1431" w:name="_Toc491338764"/>
      <w:bookmarkStart w:id="1432" w:name="_Toc532855746"/>
      <w:bookmarkStart w:id="1433" w:name="_Toc532856768"/>
      <w:r w:rsidRPr="00764231">
        <w:lastRenderedPageBreak/>
        <w:t>Start</w:t>
      </w:r>
      <w:r w:rsidR="008708F9" w:rsidRPr="00764231">
        <w:t xml:space="preserve"> </w:t>
      </w:r>
      <w:r w:rsidR="00C653DF" w:rsidRPr="00764231">
        <w:t xml:space="preserve">A </w:t>
      </w:r>
      <w:r w:rsidR="008708F9" w:rsidRPr="00764231">
        <w:t>Verification Profile</w:t>
      </w:r>
      <w:bookmarkEnd w:id="1424"/>
      <w:bookmarkEnd w:id="1425"/>
      <w:bookmarkEnd w:id="1426"/>
      <w:bookmarkEnd w:id="1427"/>
      <w:bookmarkEnd w:id="1428"/>
      <w:bookmarkEnd w:id="1429"/>
      <w:bookmarkEnd w:id="1430"/>
      <w:bookmarkEnd w:id="1431"/>
      <w:bookmarkEnd w:id="1432"/>
      <w:bookmarkEnd w:id="1433"/>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1434"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1434"/>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CDCAAD1" w:rsidR="005C2897" w:rsidRDefault="008B39CA" w:rsidP="00211D6A">
            <w:pPr>
              <w:jc w:val="center"/>
            </w:pPr>
            <w:r>
              <w:rPr>
                <w:noProof/>
              </w:rPr>
              <w:drawing>
                <wp:inline distT="0" distB="0" distL="0" distR="0" wp14:anchorId="4AAC965E" wp14:editId="024C489F">
                  <wp:extent cx="1856511" cy="850900"/>
                  <wp:effectExtent l="0" t="0" r="0"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3">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77777777" w:rsidR="005C2897" w:rsidRPr="00211D6A" w:rsidRDefault="005C2897" w:rsidP="00211D6A">
            <w:pPr>
              <w:jc w:val="center"/>
              <w:rPr>
                <w:rFonts w:ascii="Arial" w:hAnsi="Arial" w:cs="Arial"/>
                <w:sz w:val="16"/>
                <w:szCs w:val="16"/>
              </w:rPr>
            </w:pPr>
            <w:bookmarkStart w:id="1435"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1435"/>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roofErr w:type="gramStart"/>
      <w:r w:rsidR="00060FF7">
        <w:t>:</w:t>
      </w:r>
      <w:r w:rsidR="00C4486E" w:rsidRPr="00C0592E">
        <w:t xml:space="preserve">  </w:t>
      </w:r>
      <w:r w:rsidR="00060FF7">
        <w:t>(</w:t>
      </w:r>
      <w:proofErr w:type="gramEnd"/>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1436" w:name="_Ref185905094"/>
      <w:r w:rsidRPr="00C0592E">
        <w:t xml:space="preserve">Figure </w:t>
      </w:r>
      <w:fldSimple w:instr=" SEQ Figure \* ARABIC ">
        <w:r w:rsidR="0013342E">
          <w:rPr>
            <w:noProof/>
          </w:rPr>
          <w:t>66</w:t>
        </w:r>
      </w:fldSimple>
      <w:bookmarkEnd w:id="1436"/>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459A2BB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1437" w:author="Tom Bergeron" w:date="2020-09-29T16:02:00Z">
        <w:r w:rsidR="00C4486E" w:rsidRPr="00C0592E" w:rsidDel="00515180">
          <w:delText>in spec</w:delText>
        </w:r>
      </w:del>
      <w:ins w:id="1438" w:author="Tom Bergeron" w:date="2020-09-29T16:02:00Z">
        <w:r w:rsidR="00515180"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1439" w:name="_Ref185905107"/>
      <w:r w:rsidRPr="00C0592E">
        <w:t xml:space="preserve">Figure </w:t>
      </w:r>
      <w:fldSimple w:instr=" SEQ Figure \* ARABIC ">
        <w:r w:rsidR="0013342E">
          <w:rPr>
            <w:noProof/>
          </w:rPr>
          <w:t>67</w:t>
        </w:r>
      </w:fldSimple>
      <w:bookmarkEnd w:id="1439"/>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1440" w:name="_Toc119468121"/>
      <w:bookmarkStart w:id="1441" w:name="_Toc329784633"/>
      <w:bookmarkStart w:id="1442" w:name="_Toc469043368"/>
      <w:bookmarkStart w:id="1443" w:name="_Toc469045002"/>
      <w:bookmarkStart w:id="1444" w:name="_Toc469139300"/>
      <w:bookmarkStart w:id="1445" w:name="_Toc469152745"/>
      <w:bookmarkStart w:id="1446" w:name="_Toc491174837"/>
      <w:bookmarkStart w:id="1447" w:name="_Toc491337818"/>
      <w:bookmarkStart w:id="1448" w:name="_Toc491337992"/>
      <w:bookmarkStart w:id="1449" w:name="_Toc491338765"/>
      <w:bookmarkStart w:id="1450" w:name="_Toc532855747"/>
      <w:bookmarkStart w:id="1451" w:name="_Toc532856617"/>
      <w:bookmarkStart w:id="1452" w:name="_Toc532856769"/>
      <w:r>
        <w:lastRenderedPageBreak/>
        <w:t>Historical Mode</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p>
    <w:p w14:paraId="2DFD8164" w14:textId="550FDF45"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pt;height:38pt" o:ole="" o:bordertopcolor="this" o:borderleftcolor="this" o:borderbottomcolor="this" o:borderrightcolor="this" fillcolor="window">
                  <v:imagedata r:id="rId146" o:title=""/>
                  <w10:bordertop type="single" width="6"/>
                  <w10:borderleft type="single" width="6"/>
                  <w10:borderbottom type="single" width="6"/>
                  <w10:borderright type="single" width="6"/>
                </v:shape>
                <o:OLEObject Type="Embed" ProgID="PBrush" ShapeID="_x0000_i1031" DrawAspect="Content" ObjectID="_1663472067" r:id="rId147"/>
              </w:object>
            </w:r>
          </w:p>
          <w:p w14:paraId="5F5A21EF" w14:textId="77777777" w:rsidR="00461367" w:rsidRPr="00C0592E" w:rsidRDefault="00461367" w:rsidP="00461367">
            <w:pPr>
              <w:pStyle w:val="Caption"/>
            </w:pPr>
            <w:bookmarkStart w:id="1453" w:name="_Ref185909935"/>
            <w:r w:rsidRPr="00C0592E">
              <w:t xml:space="preserve">Figure </w:t>
            </w:r>
            <w:fldSimple w:instr=" SEQ Figure \* ARABIC ">
              <w:r w:rsidR="0013342E">
                <w:rPr>
                  <w:noProof/>
                </w:rPr>
                <w:t>68</w:t>
              </w:r>
            </w:fldSimple>
            <w:bookmarkEnd w:id="145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1454" w:name="_Ref185909946"/>
            <w:r w:rsidRPr="00C0592E">
              <w:t xml:space="preserve">Figure </w:t>
            </w:r>
            <w:fldSimple w:instr=" SEQ Figure \* ARABIC ">
              <w:r w:rsidR="0013342E">
                <w:rPr>
                  <w:noProof/>
                </w:rPr>
                <w:t>69</w:t>
              </w:r>
            </w:fldSimple>
            <w:bookmarkEnd w:id="145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1455" w:name="_Toc119468123"/>
      <w:bookmarkStart w:id="1456" w:name="_Toc329784634"/>
      <w:bookmarkStart w:id="1457" w:name="_Toc469043369"/>
      <w:bookmarkStart w:id="1458" w:name="_Toc469045003"/>
      <w:bookmarkStart w:id="1459" w:name="_Toc469139301"/>
      <w:bookmarkStart w:id="1460" w:name="_Toc469152746"/>
      <w:bookmarkStart w:id="1461" w:name="_Toc491174838"/>
      <w:bookmarkStart w:id="1462" w:name="_Toc491337819"/>
      <w:bookmarkStart w:id="1463" w:name="_Toc491337993"/>
      <w:bookmarkStart w:id="1464" w:name="_Toc491338766"/>
      <w:bookmarkStart w:id="1465" w:name="_Toc532855748"/>
      <w:bookmarkStart w:id="1466" w:name="_Toc532856618"/>
      <w:bookmarkStart w:id="1467" w:name="_Toc532856770"/>
      <w:r>
        <w:t xml:space="preserve">Historical Mode </w:t>
      </w:r>
      <w:r w:rsidR="00754243">
        <w:t xml:space="preserve">- </w:t>
      </w:r>
      <w:r>
        <w:t xml:space="preserve">General </w:t>
      </w:r>
      <w:r w:rsidR="00754243">
        <w:t>Tab</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31B8301C" w14:textId="5CF54F8D" w:rsidR="009D219D" w:rsidRDefault="00DE392C" w:rsidP="003335AF">
      <w:pPr>
        <w:keepNext/>
        <w:jc w:val="center"/>
      </w:pPr>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77777777" w:rsidR="008708F9" w:rsidRDefault="009D219D" w:rsidP="00F5043F">
      <w:pPr>
        <w:pStyle w:val="Caption"/>
      </w:pPr>
      <w:r>
        <w:t xml:space="preserve">Figure </w:t>
      </w:r>
      <w:fldSimple w:instr=" SEQ Figure \* ARABIC ">
        <w:r w:rsidR="0013342E">
          <w:rPr>
            <w:noProof/>
          </w:rPr>
          <w:t>70</w:t>
        </w:r>
      </w:fldSimple>
      <w:r w:rsidR="00C300AB">
        <w:t>: Virtual Profiling History – General Tab</w:t>
      </w:r>
    </w:p>
    <w:p w14:paraId="4D3F6ED2" w14:textId="77777777" w:rsidR="000479AA" w:rsidRDefault="000479AA" w:rsidP="00F2645B"/>
    <w:p w14:paraId="158B5698" w14:textId="49F9CD3B" w:rsidR="008708F9" w:rsidRPr="00C0592E" w:rsidRDefault="008708F9">
      <w:r w:rsidRPr="00C0592E">
        <w:t xml:space="preserve">The software will display the Baseline profile on the profile graph in a solid line format.  </w:t>
      </w:r>
      <w:proofErr w:type="gramStart"/>
      <w:r w:rsidRPr="00C0592E">
        <w:t>Also</w:t>
      </w:r>
      <w:proofErr w:type="gramEnd"/>
      <w:r w:rsidRPr="00C0592E">
        <w:t xml:space="preserve">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1468" w:name="_Toc491174839"/>
      <w:bookmarkStart w:id="1469" w:name="_Toc491337820"/>
      <w:bookmarkStart w:id="1470" w:name="_Toc491337994"/>
      <w:bookmarkStart w:id="1471" w:name="_Toc491338767"/>
      <w:bookmarkStart w:id="1472" w:name="_Toc532855749"/>
      <w:bookmarkStart w:id="1473" w:name="_Toc532856771"/>
      <w:r w:rsidRPr="00DE392C">
        <w:rPr>
          <w:rFonts w:ascii="Arial" w:hAnsi="Arial" w:cs="Arial"/>
          <w:b/>
          <w:bCs/>
          <w:sz w:val="28"/>
          <w:szCs w:val="26"/>
        </w:rPr>
        <w:t>Viewing Historical Profiles</w:t>
      </w:r>
      <w:bookmarkEnd w:id="1468"/>
      <w:bookmarkEnd w:id="1469"/>
      <w:bookmarkEnd w:id="1470"/>
      <w:bookmarkEnd w:id="1471"/>
      <w:bookmarkEnd w:id="1472"/>
      <w:bookmarkEnd w:id="1473"/>
    </w:p>
    <w:p w14:paraId="0DB0DC31" w14:textId="54536795" w:rsidR="00DE392C" w:rsidRPr="00DE392C" w:rsidRDefault="00DE392C" w:rsidP="00DE392C">
      <w:r w:rsidRPr="00DE392C">
        <w:t xml:space="preserve">To view the </w:t>
      </w:r>
      <w:r w:rsidRPr="00DE392C">
        <w:rPr>
          <w:i/>
        </w:rPr>
        <w:t>Virtual Profiles</w:t>
      </w:r>
      <w:r w:rsidRPr="00DE392C">
        <w:t xml:space="preserve"> for this </w:t>
      </w:r>
      <w:proofErr w:type="gramStart"/>
      <w:r w:rsidRPr="00DE392C">
        <w:t>product</w:t>
      </w:r>
      <w:proofErr w:type="gramEnd"/>
      <w:r w:rsidRPr="00DE392C">
        <w:t xml:space="preserve"> use the Green arrow buttons to eith</w:t>
      </w:r>
      <w:r w:rsidR="008B39CA">
        <w:t>er go forward in history or go b</w:t>
      </w:r>
      <w:r w:rsidRPr="00DE392C">
        <w:t xml:space="preserve">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1474" w:name="_Toc469043370"/>
      <w:bookmarkStart w:id="1475" w:name="_Toc469045004"/>
      <w:bookmarkStart w:id="1476" w:name="_Toc469139302"/>
      <w:bookmarkStart w:id="1477" w:name="_Toc469152747"/>
      <w:bookmarkStart w:id="1478" w:name="_Toc491174840"/>
      <w:bookmarkStart w:id="1479" w:name="_Toc491337821"/>
      <w:bookmarkStart w:id="1480" w:name="_Toc491337995"/>
      <w:bookmarkStart w:id="1481" w:name="_Toc491338768"/>
      <w:bookmarkStart w:id="1482" w:name="_Toc532855750"/>
      <w:bookmarkStart w:id="1483" w:name="_Toc532856772"/>
      <w:bookmarkStart w:id="1484" w:name="_Toc119468124"/>
      <w:r w:rsidRPr="00A553EE">
        <w:lastRenderedPageBreak/>
        <w:t>Graph Controller</w:t>
      </w:r>
      <w:bookmarkEnd w:id="1474"/>
      <w:bookmarkEnd w:id="1475"/>
      <w:bookmarkEnd w:id="1476"/>
      <w:bookmarkEnd w:id="1477"/>
      <w:bookmarkEnd w:id="1478"/>
      <w:bookmarkEnd w:id="1479"/>
      <w:bookmarkEnd w:id="1480"/>
      <w:bookmarkEnd w:id="1481"/>
      <w:bookmarkEnd w:id="1482"/>
      <w:bookmarkEnd w:id="1483"/>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20BC19F4"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w:t>
            </w:r>
            <w:del w:id="1485" w:author="Tom Bergeron" w:date="2020-09-29T16:03:00Z">
              <w:r w:rsidRPr="00764231" w:rsidDel="00515180">
                <w:delText>,</w:delText>
              </w:r>
            </w:del>
            <w:r w:rsidRPr="00764231">
              <w:t xml:space="preserve"> and updates the profile statistics based on the remaining thermocouples selected.  You must select at least one product thermocouple.</w:t>
            </w:r>
          </w:p>
        </w:tc>
        <w:tc>
          <w:tcPr>
            <w:tcW w:w="3438" w:type="dxa"/>
            <w:shd w:val="clear" w:color="auto" w:fill="auto"/>
          </w:tcPr>
          <w:p w14:paraId="110AADFC" w14:textId="522858D1" w:rsidR="00F70C34" w:rsidRDefault="00515180" w:rsidP="00211D6A">
            <w:pPr>
              <w:jc w:val="center"/>
            </w:pPr>
            <w:ins w:id="1486" w:author="Tom Bergeron" w:date="2020-09-29T16:03:00Z">
              <w:r>
                <w:rPr>
                  <w:noProof/>
                </w:rPr>
                <w:drawing>
                  <wp:inline distT="0" distB="0" distL="0" distR="0" wp14:anchorId="70E423E9" wp14:editId="7B42A79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ins>
            <w:del w:id="1487" w:author="Tom Bergeron" w:date="2020-09-29T16:03:00Z">
              <w:r w:rsidR="00DE392C" w:rsidDel="00515180">
                <w:rPr>
                  <w:noProof/>
                </w:rPr>
                <w:drawing>
                  <wp:inline distT="0" distB="0" distL="0" distR="0" wp14:anchorId="74F8081D" wp14:editId="60D7CEE0">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del>
          </w:p>
          <w:p w14:paraId="61C149E0" w14:textId="77777777" w:rsidR="00F70C34" w:rsidRPr="00A553EE" w:rsidRDefault="00F70C34" w:rsidP="00764231">
            <w:pPr>
              <w:jc w:val="center"/>
              <w:rPr>
                <w:rFonts w:ascii="Trebuchet MS" w:hAnsi="Trebuchet MS" w:cs="Arial"/>
                <w:color w:val="FF0000"/>
                <w:sz w:val="24"/>
                <w:szCs w:val="24"/>
              </w:rPr>
            </w:pPr>
            <w:bookmarkStart w:id="1488"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1488"/>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515180" w:rsidRDefault="009D219D" w:rsidP="00A553EE">
      <w:pPr>
        <w:keepNext/>
        <w:rPr>
          <w:del w:id="1489" w:author="Tom Bergeron" w:date="2020-09-29T16:03:00Z"/>
          <w:b/>
        </w:rPr>
      </w:pPr>
    </w:p>
    <w:p w14:paraId="73F8CB16" w14:textId="77777777" w:rsidR="009D219D" w:rsidRPr="00C0592E" w:rsidRDefault="009D219D" w:rsidP="009D219D"/>
    <w:p w14:paraId="2A941157" w14:textId="0991D344"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w:t>
      </w:r>
      <w:del w:id="1490" w:author="Tom Bergeron" w:date="2020-09-29T16:04:00Z">
        <w:r w:rsidRPr="00764231" w:rsidDel="00515180">
          <w:delText xml:space="preserve">Enables the view of Reference Lines displayed on the profile graph.  </w:delText>
        </w:r>
      </w:del>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50502447" w:rsidR="00671A6F" w:rsidRPr="00764231" w:rsidRDefault="00671A6F" w:rsidP="00764231">
      <w:r w:rsidRPr="00764231">
        <w:rPr>
          <w:b/>
        </w:rPr>
        <w:t xml:space="preserve">TCs Line Thickness </w:t>
      </w:r>
      <w:r w:rsidRPr="00764231">
        <w:t xml:space="preserve">– The </w:t>
      </w:r>
      <w:del w:id="1491" w:author="Tom Bergeron" w:date="2020-09-29T16:03:00Z">
        <w:r w:rsidRPr="00764231" w:rsidDel="00515180">
          <w:delText>pull down</w:delText>
        </w:r>
      </w:del>
      <w:ins w:id="1492" w:author="Tom Bergeron" w:date="2020-09-29T16:03:00Z">
        <w:r w:rsidR="00515180" w:rsidRPr="00764231">
          <w:t>pull-down</w:t>
        </w:r>
      </w:ins>
      <w:r w:rsidRPr="00764231">
        <w:t xml:space="preserve"> menu lets you select five different thicknesses for the TC lines drawn on the graph.  </w:t>
      </w:r>
    </w:p>
    <w:p w14:paraId="49EE12AF" w14:textId="4D7956A4" w:rsidR="00671A6F" w:rsidRDefault="00671A6F" w:rsidP="00764231">
      <w:pPr>
        <w:rPr>
          <w:ins w:id="1493" w:author="Tom Bergeron" w:date="2020-09-29T16:03:00Z"/>
        </w:rPr>
      </w:pPr>
    </w:p>
    <w:p w14:paraId="16951157" w14:textId="77777777" w:rsidR="00515180" w:rsidRPr="00764231" w:rsidRDefault="00515180" w:rsidP="00515180">
      <w:pPr>
        <w:rPr>
          <w:ins w:id="1494" w:author="Tom Bergeron" w:date="2020-09-29T16:03:00Z"/>
        </w:rPr>
      </w:pPr>
      <w:ins w:id="1495" w:author="Tom Bergeron" w:date="2020-09-29T16:03: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2FD9DA1" w14:textId="77777777" w:rsidR="00515180" w:rsidRPr="00764231" w:rsidRDefault="00515180" w:rsidP="00764231"/>
    <w:p w14:paraId="4D4FAC53" w14:textId="138A42FE" w:rsidR="009D219D" w:rsidRPr="00C0592E" w:rsidRDefault="00C653DF" w:rsidP="008F51FF">
      <w:pPr>
        <w:pStyle w:val="Heading3"/>
      </w:pPr>
      <w:r w:rsidRPr="00764231">
        <w:br w:type="page"/>
      </w:r>
      <w:bookmarkStart w:id="1496" w:name="_Toc469043371"/>
      <w:bookmarkStart w:id="1497" w:name="_Toc469045005"/>
      <w:bookmarkStart w:id="1498" w:name="_Toc469139303"/>
      <w:bookmarkStart w:id="1499" w:name="_Toc469152748"/>
      <w:bookmarkStart w:id="1500" w:name="_Toc491174841"/>
      <w:bookmarkStart w:id="1501" w:name="_Toc491337822"/>
      <w:bookmarkStart w:id="1502" w:name="_Toc491337996"/>
      <w:bookmarkStart w:id="1503" w:name="_Toc491338769"/>
      <w:bookmarkStart w:id="1504" w:name="_Toc532855751"/>
      <w:bookmarkStart w:id="1505" w:name="_Toc532856773"/>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1496"/>
      <w:bookmarkEnd w:id="1497"/>
      <w:bookmarkEnd w:id="1498"/>
      <w:bookmarkEnd w:id="1499"/>
      <w:bookmarkEnd w:id="1500"/>
      <w:bookmarkEnd w:id="1501"/>
      <w:bookmarkEnd w:id="1502"/>
      <w:bookmarkEnd w:id="1503"/>
      <w:bookmarkEnd w:id="1504"/>
      <w:bookmarkEnd w:id="1505"/>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1506" w:name="_Toc469043372"/>
      <w:bookmarkStart w:id="1507" w:name="_Toc469045006"/>
      <w:bookmarkStart w:id="1508" w:name="_Toc469139304"/>
      <w:bookmarkStart w:id="1509" w:name="_Toc469152749"/>
      <w:bookmarkStart w:id="1510" w:name="_Toc491174842"/>
      <w:bookmarkStart w:id="1511" w:name="_Toc491337823"/>
      <w:bookmarkStart w:id="1512" w:name="_Toc491337997"/>
      <w:bookmarkStart w:id="1513" w:name="_Toc491338770"/>
      <w:bookmarkStart w:id="1514" w:name="_Toc532855752"/>
      <w:bookmarkStart w:id="1515" w:name="_Toc532856774"/>
      <w:r w:rsidRPr="00764231">
        <w:t>Examine Tool</w:t>
      </w:r>
      <w:bookmarkEnd w:id="1506"/>
      <w:bookmarkEnd w:id="1507"/>
      <w:bookmarkEnd w:id="1508"/>
      <w:bookmarkEnd w:id="1509"/>
      <w:bookmarkEnd w:id="1510"/>
      <w:bookmarkEnd w:id="1511"/>
      <w:bookmarkEnd w:id="1512"/>
      <w:bookmarkEnd w:id="1513"/>
      <w:bookmarkEnd w:id="1514"/>
      <w:bookmarkEnd w:id="1515"/>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381760"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1516" w:name="_Ref185912399"/>
            <w:r w:rsidRPr="00211D6A">
              <w:t xml:space="preserve">Figure </w:t>
            </w:r>
            <w:fldSimple w:instr=" SEQ Figure \* ARABIC ">
              <w:r w:rsidR="0013342E">
                <w:rPr>
                  <w:noProof/>
                </w:rPr>
                <w:t>72</w:t>
              </w:r>
            </w:fldSimple>
            <w:bookmarkEnd w:id="1516"/>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r w:rsidR="006E276C">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1517" w:name="_Toc329784635"/>
      <w:r>
        <w:br w:type="page"/>
      </w:r>
    </w:p>
    <w:p w14:paraId="2708B92F" w14:textId="77777777" w:rsidR="008708F9" w:rsidRDefault="008708F9">
      <w:pPr>
        <w:pStyle w:val="Heading2"/>
      </w:pPr>
      <w:bookmarkStart w:id="1518" w:name="_Toc469043373"/>
      <w:bookmarkStart w:id="1519" w:name="_Toc469045007"/>
      <w:bookmarkStart w:id="1520" w:name="_Toc469139305"/>
      <w:bookmarkStart w:id="1521" w:name="_Toc469152750"/>
      <w:bookmarkStart w:id="1522" w:name="_Toc491174843"/>
      <w:bookmarkStart w:id="1523" w:name="_Toc491337824"/>
      <w:bookmarkStart w:id="1524" w:name="_Toc491337998"/>
      <w:bookmarkStart w:id="1525" w:name="_Toc491338771"/>
      <w:bookmarkStart w:id="1526" w:name="_Toc532855753"/>
      <w:bookmarkStart w:id="1527" w:name="_Toc532856619"/>
      <w:bookmarkStart w:id="1528" w:name="_Toc532856775"/>
      <w:r>
        <w:lastRenderedPageBreak/>
        <w:t xml:space="preserve">Historical Mode </w:t>
      </w:r>
      <w:r w:rsidR="00754243">
        <w:t xml:space="preserve">- </w:t>
      </w:r>
      <w:r>
        <w:t xml:space="preserve">Description </w:t>
      </w:r>
      <w:r w:rsidR="00754243">
        <w:t>Tab</w:t>
      </w:r>
      <w:bookmarkEnd w:id="1484"/>
      <w:bookmarkEnd w:id="1517"/>
      <w:bookmarkEnd w:id="1518"/>
      <w:bookmarkEnd w:id="1519"/>
      <w:bookmarkEnd w:id="1520"/>
      <w:bookmarkEnd w:id="1521"/>
      <w:bookmarkEnd w:id="1522"/>
      <w:bookmarkEnd w:id="1523"/>
      <w:bookmarkEnd w:id="1524"/>
      <w:bookmarkEnd w:id="1525"/>
      <w:bookmarkEnd w:id="1526"/>
      <w:bookmarkEnd w:id="1527"/>
      <w:bookmarkEnd w:id="1528"/>
    </w:p>
    <w:p w14:paraId="14B50CBB" w14:textId="231FAEA4" w:rsidR="00C03E9C" w:rsidRDefault="00DE392C" w:rsidP="003335AF">
      <w:pPr>
        <w:keepNext/>
        <w:jc w:val="center"/>
      </w:pPr>
      <w:r>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p>
    <w:p w14:paraId="00B60E72" w14:textId="77777777" w:rsidR="008708F9" w:rsidRDefault="00C03E9C" w:rsidP="00F5043F">
      <w:pPr>
        <w:pStyle w:val="Caption"/>
      </w:pPr>
      <w:bookmarkStart w:id="1529" w:name="_Ref185912530"/>
      <w:r>
        <w:t xml:space="preserve">Figure </w:t>
      </w:r>
      <w:fldSimple w:instr=" SEQ Figure \* ARABIC ">
        <w:r w:rsidR="0013342E">
          <w:rPr>
            <w:noProof/>
          </w:rPr>
          <w:t>73</w:t>
        </w:r>
      </w:fldSimple>
      <w:bookmarkEnd w:id="1529"/>
      <w:r w:rsidR="00C300AB">
        <w:t>: Virtual Profiling History – Description Tab</w:t>
      </w:r>
    </w:p>
    <w:p w14:paraId="6354DAD8" w14:textId="77777777" w:rsidR="008708F9" w:rsidRDefault="008708F9"/>
    <w:p w14:paraId="495C697C" w14:textId="20624F43"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1530" w:name="_Password_protection"/>
      <w:bookmarkStart w:id="1531" w:name="_Toc488490460"/>
      <w:bookmarkStart w:id="1532" w:name="_Toc119468183"/>
      <w:bookmarkStart w:id="1533" w:name="_Toc329784637"/>
      <w:bookmarkStart w:id="1534" w:name="_Toc329852094"/>
      <w:bookmarkStart w:id="1535" w:name="_Toc331173666"/>
      <w:bookmarkStart w:id="1536" w:name="_Toc332208774"/>
      <w:bookmarkStart w:id="1537" w:name="_Toc332274021"/>
      <w:bookmarkStart w:id="1538" w:name="_Toc367109142"/>
      <w:bookmarkStart w:id="1539" w:name="_Toc394486341"/>
      <w:bookmarkStart w:id="1540" w:name="_Toc394583547"/>
      <w:bookmarkStart w:id="1541" w:name="_Toc468171263"/>
      <w:bookmarkStart w:id="1542" w:name="_Toc468549178"/>
      <w:bookmarkStart w:id="1543" w:name="_Toc468552696"/>
      <w:bookmarkStart w:id="1544" w:name="_Toc469041223"/>
      <w:bookmarkStart w:id="1545" w:name="_Toc469041329"/>
      <w:bookmarkStart w:id="1546" w:name="_Toc469043374"/>
      <w:bookmarkStart w:id="1547" w:name="_Toc469045008"/>
      <w:bookmarkStart w:id="1548" w:name="_Toc469139306"/>
      <w:bookmarkStart w:id="1549" w:name="_Toc469143775"/>
      <w:bookmarkStart w:id="1550" w:name="_Toc469152533"/>
      <w:bookmarkStart w:id="1551" w:name="_Toc469152751"/>
      <w:bookmarkStart w:id="1552" w:name="_Toc491174844"/>
      <w:bookmarkStart w:id="1553" w:name="_Toc491175163"/>
      <w:bookmarkStart w:id="1554" w:name="_Toc491337825"/>
      <w:bookmarkStart w:id="1555" w:name="_Toc491337999"/>
      <w:bookmarkStart w:id="1556" w:name="_Toc491338772"/>
      <w:bookmarkStart w:id="1557" w:name="_Toc491339251"/>
      <w:bookmarkStart w:id="1558" w:name="_Toc491414000"/>
      <w:bookmarkStart w:id="1559" w:name="_Toc532836367"/>
      <w:bookmarkStart w:id="1560" w:name="_Toc532855754"/>
      <w:bookmarkStart w:id="1561" w:name="_Toc532856620"/>
      <w:bookmarkStart w:id="1562" w:name="_Toc532856776"/>
      <w:bookmarkEnd w:id="1281"/>
      <w:bookmarkEnd w:id="1530"/>
      <w:r>
        <w:lastRenderedPageBreak/>
        <w:t xml:space="preserve">Password </w:t>
      </w:r>
      <w:r w:rsidR="006C7149">
        <w:t>Protection</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1563" w:name="_Ref186043884"/>
      <w:r>
        <w:t xml:space="preserve">Figure </w:t>
      </w:r>
      <w:fldSimple w:instr=" SEQ Figure \* ARABIC ">
        <w:r w:rsidR="0013342E">
          <w:rPr>
            <w:noProof/>
          </w:rPr>
          <w:t>74</w:t>
        </w:r>
      </w:fldSimple>
      <w:bookmarkEnd w:id="1563"/>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4F94CC8D" w:rsidR="00535AC7" w:rsidRPr="00185FFE" w:rsidRDefault="00535AC7" w:rsidP="00535AC7">
      <w:bookmarkStart w:id="1564" w:name="_Hlk506801373"/>
      <w:r>
        <w:t xml:space="preserve">You can also configure the software to have different access for different user levels. For more information on additional password protection features, see </w:t>
      </w:r>
      <w:bookmarkStart w:id="1565" w:name="_Hlk532834987"/>
      <w:r w:rsidR="00622AD2">
        <w:rPr>
          <w:i/>
        </w:rPr>
        <w:fldChar w:fldCharType="begin"/>
      </w:r>
      <w:r w:rsidR="00622AD2">
        <w:rPr>
          <w:i/>
        </w:rPr>
        <w:instrText xml:space="preserve"> HYPERLINK  \l "_Password_Control_–" </w:instrText>
      </w:r>
      <w:r w:rsidR="00622AD2">
        <w:rPr>
          <w:i/>
        </w:rPr>
        <w:fldChar w:fldCharType="separate"/>
      </w:r>
      <w:r w:rsidRPr="00E0734F">
        <w:rPr>
          <w:rStyle w:val="Hyperlink"/>
          <w:i/>
        </w:rPr>
        <w:t>Appendix C: Password Control – Multi User</w:t>
      </w:r>
      <w:bookmarkEnd w:id="1565"/>
      <w:r w:rsidRPr="00622AD2">
        <w:rPr>
          <w:rStyle w:val="Hyperlink"/>
        </w:rPr>
        <w:t>.</w:t>
      </w:r>
      <w:r w:rsidRPr="00622AD2" w:rsidDel="006A508E">
        <w:rPr>
          <w:rStyle w:val="Hyperlink"/>
        </w:rPr>
        <w:t xml:space="preserve"> </w:t>
      </w:r>
      <w:r w:rsidR="00622AD2">
        <w:rPr>
          <w:i/>
        </w:rPr>
        <w:fldChar w:fldCharType="end"/>
      </w:r>
      <w:r>
        <w:t xml:space="preserve"> </w:t>
      </w:r>
    </w:p>
    <w:bookmarkEnd w:id="1564"/>
    <w:p w14:paraId="78843A45" w14:textId="77777777" w:rsidR="00090B6F" w:rsidRDefault="00090B6F" w:rsidP="00764231"/>
    <w:p w14:paraId="03BC5F9C" w14:textId="77777777" w:rsidR="0031598D" w:rsidRDefault="0031598D" w:rsidP="0026146F">
      <w:pPr>
        <w:pStyle w:val="Heading1"/>
      </w:pPr>
      <w:bookmarkStart w:id="1566" w:name="_Printing"/>
      <w:bookmarkStart w:id="1567" w:name="_Ref91061264"/>
      <w:bookmarkStart w:id="1568" w:name="_Toc141866770"/>
      <w:bookmarkStart w:id="1569" w:name="_Toc329784638"/>
      <w:bookmarkStart w:id="1570" w:name="_Toc329852095"/>
      <w:bookmarkStart w:id="1571" w:name="_Toc331173667"/>
      <w:bookmarkStart w:id="1572" w:name="_Toc332208775"/>
      <w:bookmarkStart w:id="1573" w:name="_Toc332274022"/>
      <w:bookmarkStart w:id="1574" w:name="_Toc367109143"/>
      <w:bookmarkStart w:id="1575" w:name="_Toc394486342"/>
      <w:bookmarkStart w:id="1576" w:name="_Toc394583548"/>
      <w:bookmarkStart w:id="1577" w:name="_Toc468171264"/>
      <w:bookmarkStart w:id="1578" w:name="_Toc468549179"/>
      <w:bookmarkStart w:id="1579" w:name="_Toc468552697"/>
      <w:bookmarkStart w:id="1580" w:name="_Toc469041224"/>
      <w:bookmarkStart w:id="1581" w:name="_Toc469041330"/>
      <w:bookmarkStart w:id="1582" w:name="_Toc469043375"/>
      <w:bookmarkStart w:id="1583" w:name="_Toc469045009"/>
      <w:bookmarkStart w:id="1584" w:name="_Toc469139307"/>
      <w:bookmarkStart w:id="1585" w:name="_Toc469143776"/>
      <w:bookmarkStart w:id="1586" w:name="_Toc469152534"/>
      <w:bookmarkStart w:id="1587" w:name="_Toc469152752"/>
      <w:bookmarkStart w:id="1588" w:name="_Toc491174845"/>
      <w:bookmarkStart w:id="1589" w:name="_Toc491175164"/>
      <w:bookmarkStart w:id="1590" w:name="_Toc491337826"/>
      <w:bookmarkStart w:id="1591" w:name="_Toc491338000"/>
      <w:bookmarkStart w:id="1592" w:name="_Toc491338773"/>
      <w:bookmarkStart w:id="1593" w:name="_Toc491339252"/>
      <w:bookmarkStart w:id="1594" w:name="_Toc491414001"/>
      <w:bookmarkStart w:id="1595" w:name="_Toc532836368"/>
      <w:bookmarkStart w:id="1596" w:name="_Toc532855755"/>
      <w:bookmarkStart w:id="1597" w:name="_Toc532856621"/>
      <w:bookmarkStart w:id="1598" w:name="_Toc532856777"/>
      <w:bookmarkEnd w:id="1566"/>
      <w:r>
        <w:lastRenderedPageBreak/>
        <w:t>Printing</w:t>
      </w:r>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1599" w:name="_Toc353195460"/>
      <w:bookmarkStart w:id="1600" w:name="_Toc358296392"/>
      <w:bookmarkStart w:id="1601" w:name="_Toc358298557"/>
      <w:bookmarkStart w:id="1602" w:name="_Toc468131802"/>
      <w:bookmarkStart w:id="1603" w:name="_Toc469043376"/>
      <w:bookmarkStart w:id="1604" w:name="_Toc469045010"/>
      <w:bookmarkStart w:id="1605" w:name="_Toc469139308"/>
      <w:bookmarkStart w:id="1606" w:name="_Toc469152753"/>
      <w:bookmarkStart w:id="1607" w:name="_Toc491174846"/>
      <w:bookmarkStart w:id="1608" w:name="_Toc491337827"/>
      <w:bookmarkStart w:id="1609" w:name="_Toc491338001"/>
      <w:bookmarkStart w:id="1610" w:name="_Toc491338774"/>
      <w:bookmarkStart w:id="1611" w:name="_Toc532855756"/>
      <w:bookmarkStart w:id="1612" w:name="_Toc532856622"/>
      <w:bookmarkStart w:id="1613" w:name="_Toc532856778"/>
      <w:r w:rsidRPr="00706E3F">
        <w:t>P</w:t>
      </w:r>
      <w:r w:rsidRPr="00185FFE">
        <w:t xml:space="preserve">ortrait </w:t>
      </w:r>
      <w:r>
        <w:t>M</w:t>
      </w:r>
      <w:r w:rsidRPr="00185FFE">
        <w:t>ode</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47DF7B1A" w14:textId="6CC6431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467776"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5341" w:rsidRDefault="00245341" w:rsidP="0054633C">
                              <w:pPr>
                                <w:jc w:val="center"/>
                              </w:pPr>
                              <w:r>
                                <w:t>Print</w:t>
                              </w:r>
                            </w:p>
                            <w:p w14:paraId="2DAFC456" w14:textId="77777777" w:rsidR="00245341" w:rsidRDefault="0024534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46777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5341" w:rsidRDefault="00245341" w:rsidP="0054633C">
                        <w:pPr>
                          <w:jc w:val="center"/>
                        </w:pPr>
                        <w:r>
                          <w:t>Print</w:t>
                        </w:r>
                      </w:p>
                      <w:p w14:paraId="2DAFC456" w14:textId="77777777" w:rsidR="00245341" w:rsidRDefault="00245341"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462656"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5341" w:rsidRDefault="0024534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462656;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5341" w:rsidRDefault="00245341"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472896"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5341" w:rsidRDefault="0024534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47289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5341" w:rsidRDefault="00245341"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1614"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1614"/>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1615" w:name="_Ref186043977"/>
      <w:r w:rsidRPr="00185FFE">
        <w:t xml:space="preserve">Figure </w:t>
      </w:r>
      <w:fldSimple w:instr=" SEQ Figure \* ARABIC ">
        <w:r w:rsidR="0013342E">
          <w:rPr>
            <w:noProof/>
          </w:rPr>
          <w:t>76</w:t>
        </w:r>
      </w:fldSimple>
      <w:bookmarkEnd w:id="1615"/>
      <w:r w:rsidRPr="00185FFE">
        <w:t xml:space="preserve">: Sample </w:t>
      </w:r>
      <w:r>
        <w:t xml:space="preserve">Portrait </w:t>
      </w:r>
      <w:r w:rsidRPr="00185FFE">
        <w:t>Print</w:t>
      </w:r>
      <w:r>
        <w:t xml:space="preserve"> Preview </w:t>
      </w:r>
      <w:bookmarkStart w:id="1616" w:name="_Toc353195461"/>
      <w:bookmarkStart w:id="1617" w:name="_Toc358296393"/>
      <w:bookmarkStart w:id="1618" w:name="_Toc358298558"/>
      <w:bookmarkStart w:id="1619" w:name="_Toc468131803"/>
    </w:p>
    <w:p w14:paraId="6E702D63" w14:textId="77777777" w:rsidR="0054633C" w:rsidRPr="00185FFE" w:rsidRDefault="0054633C">
      <w:pPr>
        <w:pStyle w:val="Heading2"/>
      </w:pPr>
      <w:bookmarkStart w:id="1620" w:name="_Toc469043377"/>
      <w:bookmarkStart w:id="1621" w:name="_Toc469045011"/>
      <w:bookmarkStart w:id="1622" w:name="_Toc469139309"/>
      <w:bookmarkStart w:id="1623" w:name="_Toc469152754"/>
      <w:bookmarkStart w:id="1624" w:name="_Toc491174847"/>
      <w:bookmarkStart w:id="1625" w:name="_Toc491337828"/>
      <w:bookmarkStart w:id="1626" w:name="_Toc491338002"/>
      <w:bookmarkStart w:id="1627" w:name="_Toc491338775"/>
      <w:bookmarkStart w:id="1628" w:name="_Toc532855757"/>
      <w:bookmarkStart w:id="1629" w:name="_Toc532856623"/>
      <w:bookmarkStart w:id="1630" w:name="_Toc532856779"/>
      <w:r w:rsidRPr="00A24EC7">
        <w:lastRenderedPageBreak/>
        <w:t>Landscape Mode</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608A13BE" w14:textId="77777777" w:rsidR="0054633C" w:rsidRPr="00185FFE" w:rsidRDefault="0054633C" w:rsidP="0054633C"/>
    <w:p w14:paraId="2C2445B4" w14:textId="181B6B89"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488256"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5341" w:rsidRDefault="0024534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488256;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5341" w:rsidRDefault="00245341"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478016"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5341" w:rsidRDefault="0024534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47801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5341" w:rsidRDefault="00245341"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483136"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5341" w:rsidRDefault="00245341" w:rsidP="0054633C">
                              <w:pPr>
                                <w:jc w:val="center"/>
                              </w:pPr>
                              <w:r>
                                <w:t>Print</w:t>
                              </w:r>
                            </w:p>
                            <w:p w14:paraId="35DFF541" w14:textId="77777777" w:rsidR="00245341" w:rsidRDefault="0024534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48313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5341" w:rsidRDefault="00245341" w:rsidP="0054633C">
                        <w:pPr>
                          <w:jc w:val="center"/>
                        </w:pPr>
                        <w:r>
                          <w:t>Print</w:t>
                        </w:r>
                      </w:p>
                      <w:p w14:paraId="35DFF541" w14:textId="77777777" w:rsidR="00245341" w:rsidRDefault="00245341"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3">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77777777" w:rsidR="0054633C" w:rsidRPr="00185FFE" w:rsidRDefault="0054633C" w:rsidP="0054633C">
      <w:pPr>
        <w:spacing w:before="20" w:after="20"/>
        <w:jc w:val="center"/>
        <w:rPr>
          <w:rFonts w:ascii="Arial" w:hAnsi="Arial"/>
          <w:bCs/>
          <w:sz w:val="16"/>
        </w:rPr>
      </w:pPr>
      <w:bookmarkStart w:id="163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1631"/>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5481609" w:rsidR="0054633C" w:rsidRPr="00185FFE" w:rsidRDefault="0054633C" w:rsidP="00AA5614">
      <w:pPr>
        <w:numPr>
          <w:ilvl w:val="0"/>
          <w:numId w:val="75"/>
        </w:numPr>
      </w:pPr>
      <w:r w:rsidRPr="00185FFE">
        <w:rPr>
          <w:b/>
        </w:rPr>
        <w:t>Lead Free Logo</w:t>
      </w:r>
      <w:r w:rsidRPr="00185FFE">
        <w:t xml:space="preserve"> – Enables/Disables the </w:t>
      </w:r>
      <w:r w:rsidR="006E276C">
        <w:t xml:space="preserve">image </w:t>
      </w:r>
      <w:r w:rsidRPr="00185FFE">
        <w:t>display area.</w:t>
      </w:r>
    </w:p>
    <w:p w14:paraId="4DF0D976" w14:textId="600DAE96"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6E276C">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163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1632"/>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1633" w:name="_Toc119468185"/>
      <w:bookmarkStart w:id="1634" w:name="_Toc329784642"/>
      <w:bookmarkStart w:id="1635" w:name="_Toc329852096"/>
      <w:bookmarkStart w:id="1636" w:name="_Toc331173668"/>
      <w:bookmarkStart w:id="1637" w:name="_Toc332208776"/>
      <w:bookmarkStart w:id="1638" w:name="_Toc332274023"/>
      <w:bookmarkStart w:id="1639" w:name="_Toc367109144"/>
      <w:bookmarkStart w:id="1640" w:name="_Toc394486343"/>
      <w:bookmarkStart w:id="1641" w:name="_Toc394583549"/>
      <w:bookmarkStart w:id="1642" w:name="_Toc468171265"/>
      <w:bookmarkStart w:id="1643" w:name="_Toc468549180"/>
      <w:bookmarkStart w:id="1644" w:name="_Toc468552698"/>
      <w:bookmarkStart w:id="1645" w:name="_Toc469041225"/>
      <w:bookmarkStart w:id="1646" w:name="_Toc469041331"/>
      <w:bookmarkStart w:id="1647" w:name="_Toc469043378"/>
      <w:bookmarkStart w:id="1648" w:name="_Toc469045012"/>
      <w:bookmarkStart w:id="1649" w:name="_Toc469139310"/>
      <w:bookmarkStart w:id="1650" w:name="_Toc469143777"/>
      <w:bookmarkStart w:id="1651" w:name="_Toc469152535"/>
      <w:bookmarkStart w:id="1652" w:name="_Toc469152755"/>
      <w:bookmarkStart w:id="1653" w:name="_Toc491174848"/>
      <w:bookmarkStart w:id="1654" w:name="_Toc491175165"/>
      <w:bookmarkStart w:id="1655" w:name="_Toc491337829"/>
      <w:bookmarkStart w:id="1656" w:name="_Toc491338003"/>
      <w:bookmarkStart w:id="1657" w:name="_Toc491338776"/>
      <w:bookmarkStart w:id="1658" w:name="_Toc491339253"/>
      <w:bookmarkStart w:id="1659" w:name="_Toc491414002"/>
      <w:bookmarkStart w:id="1660" w:name="_Toc532836369"/>
      <w:bookmarkStart w:id="1661" w:name="_Toc532855758"/>
      <w:bookmarkStart w:id="1662" w:name="_Toc532856624"/>
      <w:bookmarkStart w:id="1663" w:name="_Toc532856780"/>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16F9449D" w14:textId="6BC7B530" w:rsidR="008708F9" w:rsidRDefault="008708F9">
      <w:pPr>
        <w:pStyle w:val="Heading2"/>
      </w:pPr>
      <w:bookmarkStart w:id="1664" w:name="_Toc119468186"/>
      <w:bookmarkStart w:id="1665" w:name="_Toc329784643"/>
      <w:bookmarkStart w:id="1666" w:name="_Toc469043379"/>
      <w:bookmarkStart w:id="1667" w:name="_Toc469045013"/>
      <w:bookmarkStart w:id="1668" w:name="_Toc469139311"/>
      <w:bookmarkStart w:id="1669" w:name="_Toc469152756"/>
      <w:bookmarkStart w:id="1670" w:name="_Toc491174849"/>
      <w:bookmarkStart w:id="1671" w:name="_Toc491337830"/>
      <w:bookmarkStart w:id="1672" w:name="_Toc491338004"/>
      <w:bookmarkStart w:id="1673" w:name="_Toc491338777"/>
      <w:bookmarkStart w:id="1674" w:name="_Toc532855759"/>
      <w:bookmarkStart w:id="1675" w:name="_Toc532856625"/>
      <w:bookmarkStart w:id="1676" w:name="_Toc53285678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1664"/>
      <w:r w:rsidR="00754243">
        <w:t xml:space="preserve"> Drive</w:t>
      </w:r>
      <w:bookmarkEnd w:id="1665"/>
      <w:bookmarkEnd w:id="1666"/>
      <w:bookmarkEnd w:id="1667"/>
      <w:bookmarkEnd w:id="1668"/>
      <w:bookmarkEnd w:id="1669"/>
      <w:bookmarkEnd w:id="1670"/>
      <w:bookmarkEnd w:id="1671"/>
      <w:bookmarkEnd w:id="1672"/>
      <w:bookmarkEnd w:id="1673"/>
      <w:bookmarkEnd w:id="1674"/>
      <w:bookmarkEnd w:id="1675"/>
      <w:bookmarkEnd w:id="1676"/>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1677" w:name="_Ref187210986"/>
      <w:r>
        <w:t xml:space="preserve">Figure </w:t>
      </w:r>
      <w:fldSimple w:instr=" SEQ Figure \* ARABIC ">
        <w:r w:rsidR="0013342E">
          <w:rPr>
            <w:noProof/>
          </w:rPr>
          <w:t>79</w:t>
        </w:r>
      </w:fldSimple>
      <w:bookmarkEnd w:id="1677"/>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nsure the</w:t>
      </w:r>
      <w:del w:id="1678" w:author="Tom Bergeron" w:date="2020-09-29T16:04:00Z">
        <w:r w:rsidR="0011088C" w:rsidRPr="00276D72" w:rsidDel="00515180">
          <w:delText xml:space="preserve"> </w:delText>
        </w:r>
      </w:del>
      <w:r w:rsidR="0011088C" w:rsidRPr="00276D72">
        <w:t xml:space="preserv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07EFA502"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6">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5628BB63" w:rsidR="008708F9" w:rsidRDefault="00CD22E5" w:rsidP="00F5043F">
      <w:pPr>
        <w:pStyle w:val="Caption"/>
      </w:pPr>
      <w:bookmarkStart w:id="1679" w:name="_Ref186044410"/>
      <w:r>
        <w:t xml:space="preserve">Figure </w:t>
      </w:r>
      <w:fldSimple w:instr=" SEQ Figure \* ARABIC ">
        <w:r w:rsidR="0013342E">
          <w:rPr>
            <w:noProof/>
          </w:rPr>
          <w:t>80</w:t>
        </w:r>
      </w:fldSimple>
      <w:bookmarkEnd w:id="1679"/>
    </w:p>
    <w:p w14:paraId="2ABFD421" w14:textId="04652B06"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48A46C28"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7">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7A59A9C8" w:rsidR="008708F9" w:rsidRDefault="00CD22E5" w:rsidP="00F5043F">
      <w:pPr>
        <w:pStyle w:val="Caption"/>
      </w:pPr>
      <w:bookmarkStart w:id="1680" w:name="_Ref186044505"/>
      <w:r>
        <w:t xml:space="preserve">Figure </w:t>
      </w:r>
      <w:fldSimple w:instr=" SEQ Figure \* ARABIC ">
        <w:r w:rsidR="0013342E">
          <w:rPr>
            <w:noProof/>
          </w:rPr>
          <w:t>81</w:t>
        </w:r>
      </w:fldSimple>
      <w:bookmarkEnd w:id="1680"/>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0A89CD4C"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58">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3DF3C521" w:rsidR="008708F9" w:rsidRDefault="00CD22E5" w:rsidP="00F5043F">
      <w:pPr>
        <w:pStyle w:val="Caption"/>
      </w:pPr>
      <w:bookmarkStart w:id="1681" w:name="_Ref186044574"/>
      <w:r>
        <w:t xml:space="preserve">Figure </w:t>
      </w:r>
      <w:fldSimple w:instr=" SEQ Figure \* ARABIC ">
        <w:r w:rsidR="0013342E">
          <w:rPr>
            <w:noProof/>
          </w:rPr>
          <w:t>82</w:t>
        </w:r>
      </w:fldSimple>
      <w:bookmarkEnd w:id="1681"/>
    </w:p>
    <w:p w14:paraId="6EE2AF04" w14:textId="77777777" w:rsidR="008708F9" w:rsidRDefault="008708F9" w:rsidP="00740974"/>
    <w:p w14:paraId="09611F9F" w14:textId="38053198" w:rsidR="008708F9" w:rsidRDefault="00867BF8" w:rsidP="00DD2ED5">
      <w:pPr>
        <w:pStyle w:val="ListNumber4"/>
      </w:pPr>
      <w:r>
        <w:t>Once the DataPath.kiccfg</w:t>
      </w:r>
      <w:r w:rsidR="008708F9">
        <w:t xml:space="preserve"> file has been modified with the new locations, choose File/Save from the </w:t>
      </w:r>
      <w:del w:id="1682" w:author="Tom Bergeron" w:date="2020-09-29T16:05:00Z">
        <w:r w:rsidR="008708F9" w:rsidDel="00515180">
          <w:delText>drop down</w:delText>
        </w:r>
      </w:del>
      <w:ins w:id="1683" w:author="Tom Bergeron" w:date="2020-09-29T16:05:00Z">
        <w:r w:rsidR="00515180">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095040"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9CDDC" id="Rectangle 1363" o:spid="_x0000_s1026" style="position:absolute;margin-left:353.9pt;margin-top:-5.85pt;width:110.45pt;height:36pt;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77777777" w:rsidR="008708F9" w:rsidRDefault="00CD22E5" w:rsidP="00F5043F">
      <w:pPr>
        <w:pStyle w:val="Caption"/>
      </w:pPr>
      <w:bookmarkStart w:id="1684" w:name="_Ref186044650"/>
      <w:r>
        <w:t xml:space="preserve">Figure </w:t>
      </w:r>
      <w:fldSimple w:instr=" SEQ Figure \* ARABIC ">
        <w:r w:rsidR="0013342E">
          <w:rPr>
            <w:noProof/>
          </w:rPr>
          <w:t>83</w:t>
        </w:r>
      </w:fldSimple>
      <w:bookmarkEnd w:id="1684"/>
    </w:p>
    <w:p w14:paraId="0379B362" w14:textId="77777777" w:rsidR="008708F9" w:rsidRDefault="008708F9" w:rsidP="0041338C"/>
    <w:p w14:paraId="6EE36AC0" w14:textId="5530D8DD" w:rsidR="008708F9" w:rsidRDefault="008708F9">
      <w:r>
        <w:t xml:space="preserve">Your new network drive should be displayed in the upper </w:t>
      </w:r>
      <w:proofErr w:type="gramStart"/>
      <w:r>
        <w:t>right hand</w:t>
      </w:r>
      <w:proofErr w:type="gramEnd"/>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77777777"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4624DEE5" w14:textId="77777777" w:rsidR="00515180" w:rsidRDefault="00515180" w:rsidP="00515180">
      <w:pPr>
        <w:rPr>
          <w:ins w:id="1685" w:author="Tom Bergeron" w:date="2020-09-29T16:05:00Z"/>
        </w:rPr>
      </w:pPr>
      <w:ins w:id="1686" w:author="Tom Bergeron" w:date="2020-09-29T16:05:00Z">
        <w:r>
          <w:t>If the network is unavailable when accessing various areas of the software (Define/Edit Process Window, Run A Profile, Profile Explorer), a message will appear alerting you to the issue:</w:t>
        </w:r>
      </w:ins>
    </w:p>
    <w:p w14:paraId="0F87D169" w14:textId="77777777" w:rsidR="00515180" w:rsidRDefault="00515180" w:rsidP="00515180">
      <w:pPr>
        <w:rPr>
          <w:ins w:id="1687" w:author="Tom Bergeron" w:date="2020-09-29T16:05:00Z"/>
        </w:rPr>
      </w:pPr>
    </w:p>
    <w:p w14:paraId="687950EE" w14:textId="77777777" w:rsidR="00515180" w:rsidRPr="00EA00ED" w:rsidRDefault="00515180" w:rsidP="00515180">
      <w:pPr>
        <w:jc w:val="center"/>
        <w:rPr>
          <w:ins w:id="1688" w:author="Tom Bergeron" w:date="2020-09-29T16:05:00Z"/>
        </w:rPr>
      </w:pPr>
      <w:ins w:id="1689" w:author="Tom Bergeron" w:date="2020-09-29T16:05:00Z">
        <w:r>
          <w:rPr>
            <w:noProof/>
          </w:rPr>
          <w:drawing>
            <wp:inline distT="0" distB="0" distL="0" distR="0" wp14:anchorId="6A7CB2DF" wp14:editId="4CE70B8D">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ins>
    </w:p>
    <w:p w14:paraId="1122A59D" w14:textId="77777777" w:rsidR="00515180" w:rsidRDefault="00515180" w:rsidP="00515180">
      <w:pPr>
        <w:rPr>
          <w:ins w:id="1690" w:author="Tom Bergeron" w:date="2020-09-29T16:05:00Z"/>
        </w:rPr>
      </w:pPr>
    </w:p>
    <w:p w14:paraId="793821C4" w14:textId="77777777" w:rsidR="00515180" w:rsidRDefault="00515180" w:rsidP="00515180">
      <w:pPr>
        <w:rPr>
          <w:ins w:id="1691" w:author="Tom Bergeron" w:date="2020-09-29T16:05:00Z"/>
        </w:rPr>
      </w:pPr>
      <w:ins w:id="1692" w:author="Tom Bergeron" w:date="2020-09-29T16:05:00Z">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ins>
    </w:p>
    <w:p w14:paraId="79746312" w14:textId="77777777" w:rsidR="00515180" w:rsidRDefault="00515180" w:rsidP="00515180">
      <w:pPr>
        <w:rPr>
          <w:ins w:id="1693" w:author="Tom Bergeron" w:date="2020-09-29T16:05:00Z"/>
        </w:rPr>
      </w:pPr>
      <w:ins w:id="1694" w:author="Tom Bergeron" w:date="2020-09-29T16:05:00Z">
        <w:r>
          <w:br/>
          <w:t>Any data that was collected while the software was offline will be moved to the network directory after the connection has been re-established and the software is restarted.</w:t>
        </w:r>
      </w:ins>
    </w:p>
    <w:p w14:paraId="79CADDA4" w14:textId="2E397CCA" w:rsidR="008708F9" w:rsidRDefault="00515180" w:rsidP="00515180">
      <w:pPr>
        <w:pStyle w:val="Heading2"/>
      </w:pPr>
      <w:ins w:id="1695" w:author="Tom Bergeron" w:date="2020-09-29T16:05:00Z">
        <w:r>
          <w:br w:type="page"/>
        </w:r>
      </w:ins>
      <w:del w:id="1696" w:author="Tom Bergeron" w:date="2020-09-29T16:05:00Z">
        <w:r w:rsidR="00754243" w:rsidDel="00515180">
          <w:lastRenderedPageBreak/>
          <w:br w:type="page"/>
        </w:r>
      </w:del>
      <w:bookmarkStart w:id="1697" w:name="_Toc329784644"/>
      <w:bookmarkStart w:id="1698" w:name="_Toc469043380"/>
      <w:bookmarkStart w:id="1699" w:name="_Toc469045014"/>
      <w:bookmarkStart w:id="1700" w:name="_Toc469139312"/>
      <w:bookmarkStart w:id="1701" w:name="_Toc469152757"/>
      <w:bookmarkStart w:id="1702" w:name="_Toc491174850"/>
      <w:bookmarkStart w:id="1703" w:name="_Toc491337831"/>
      <w:bookmarkStart w:id="1704" w:name="_Toc491338005"/>
      <w:bookmarkStart w:id="1705" w:name="_Toc491338778"/>
      <w:bookmarkStart w:id="1706" w:name="_Toc532855760"/>
      <w:bookmarkStart w:id="1707" w:name="_Toc532856626"/>
      <w:bookmarkStart w:id="1708" w:name="_Toc532856782"/>
      <w:r w:rsidR="00754243">
        <w:t>Viewing Historical Data</w:t>
      </w:r>
      <w:bookmarkEnd w:id="1697"/>
      <w:bookmarkEnd w:id="1698"/>
      <w:bookmarkEnd w:id="1699"/>
      <w:bookmarkEnd w:id="1700"/>
      <w:bookmarkEnd w:id="1701"/>
      <w:bookmarkEnd w:id="1702"/>
      <w:bookmarkEnd w:id="1703"/>
      <w:bookmarkEnd w:id="1704"/>
      <w:bookmarkEnd w:id="1705"/>
      <w:bookmarkEnd w:id="1706"/>
      <w:bookmarkEnd w:id="1707"/>
      <w:bookmarkEnd w:id="1708"/>
      <w:r w:rsidR="00754243">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9058EB5" w:rsidR="0096702E" w:rsidRPr="00F0388A" w:rsidRDefault="00D12DB7" w:rsidP="0096702E">
      <w:pPr>
        <w:jc w:val="center"/>
      </w:pPr>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r w:rsidR="0019661E">
        <w:rPr>
          <w:noProof/>
        </w:rPr>
        <mc:AlternateContent>
          <mc:Choice Requires="wps">
            <w:drawing>
              <wp:anchor distT="0" distB="0" distL="114300" distR="114300" simplePos="0" relativeHeight="25108992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A5D26" id="Rectangle 1361" o:spid="_x0000_s1026" style="position:absolute;margin-left:191.5pt;margin-top:84.2pt;width:86.5pt;height:33.55pt;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p>
    <w:p w14:paraId="49B3E893" w14:textId="0C23C787" w:rsidR="008708F9" w:rsidRDefault="00062307" w:rsidP="00F5043F">
      <w:pPr>
        <w:pStyle w:val="Caption"/>
      </w:pPr>
      <w:bookmarkStart w:id="1709" w:name="_Ref186044796"/>
      <w:r>
        <w:rPr>
          <w:color w:val="FF0000"/>
        </w:rPr>
        <w:t xml:space="preserve"> </w:t>
      </w:r>
      <w:r w:rsidR="00CD22E5">
        <w:t xml:space="preserve">Figure </w:t>
      </w:r>
      <w:fldSimple w:instr=" SEQ Figure \* ARABIC ">
        <w:r w:rsidR="0013342E">
          <w:rPr>
            <w:noProof/>
          </w:rPr>
          <w:t>84</w:t>
        </w:r>
      </w:fldSimple>
      <w:bookmarkEnd w:id="1709"/>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1710" w:name="_Ref186045023"/>
      <w:r>
        <w:t xml:space="preserve">Figure </w:t>
      </w:r>
      <w:fldSimple w:instr=" SEQ Figure \* ARABIC ">
        <w:r w:rsidR="0013342E">
          <w:rPr>
            <w:noProof/>
          </w:rPr>
          <w:t>85</w:t>
        </w:r>
      </w:fldSimple>
      <w:bookmarkEnd w:id="1710"/>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4B365D23" w14:textId="41350D49" w:rsidR="00544E23" w:rsidRPr="003E4E57" w:rsidRDefault="00544E23" w:rsidP="00737029">
      <w:pPr>
        <w:pStyle w:val="Heading1"/>
      </w:pPr>
      <w:bookmarkStart w:id="1711" w:name="_Toc119468189"/>
      <w:bookmarkStart w:id="1712" w:name="_Toc329784646"/>
      <w:bookmarkStart w:id="1713" w:name="_Toc469043383"/>
      <w:bookmarkStart w:id="1714" w:name="_Toc469045017"/>
      <w:bookmarkStart w:id="1715" w:name="_Toc469139315"/>
      <w:bookmarkStart w:id="1716" w:name="_Toc469152760"/>
      <w:bookmarkStart w:id="1717" w:name="_Toc491174851"/>
      <w:bookmarkStart w:id="1718" w:name="_Toc491175166"/>
      <w:bookmarkStart w:id="1719" w:name="_Toc491337832"/>
      <w:bookmarkStart w:id="1720" w:name="_Toc491338006"/>
      <w:bookmarkStart w:id="1721" w:name="_Toc491338779"/>
      <w:bookmarkStart w:id="1722" w:name="_Toc491339254"/>
      <w:bookmarkStart w:id="1723" w:name="_Toc491414003"/>
      <w:bookmarkStart w:id="1724" w:name="_Toc532836370"/>
      <w:bookmarkStart w:id="1725" w:name="_Toc532855761"/>
      <w:bookmarkStart w:id="1726" w:name="_Toc532856627"/>
      <w:bookmarkStart w:id="1727" w:name="_Toc532856783"/>
      <w:bookmarkStart w:id="1728" w:name="_Toc329784647"/>
      <w:bookmarkStart w:id="1729"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14:paraId="7F9FED51" w14:textId="73F3A74C"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6E276C">
        <w:t>of</w:t>
      </w:r>
      <w:r w:rsidRPr="00F0388A">
        <w:t xml:space="preserve"> message</w:t>
      </w:r>
      <w:r w:rsidR="006E276C">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5660FEF"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E4852">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777777" w:rsidR="00F13682" w:rsidRDefault="00544E23" w:rsidP="00544E23">
      <w:pPr>
        <w:pStyle w:val="Caption"/>
      </w:pPr>
      <w:bookmarkStart w:id="1730" w:name="_Ref187211045"/>
      <w:r w:rsidRPr="00F0388A">
        <w:t xml:space="preserve">Table </w:t>
      </w:r>
      <w:fldSimple w:instr=" SEQ Table \* ARABIC ">
        <w:r w:rsidR="0013342E">
          <w:rPr>
            <w:noProof/>
          </w:rPr>
          <w:t>2</w:t>
        </w:r>
      </w:fldSimple>
      <w:bookmarkEnd w:id="1730"/>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1728"/>
    </w:p>
    <w:p w14:paraId="7218C997" w14:textId="0D28D902" w:rsidR="00944E27" w:rsidRPr="00F0388A" w:rsidRDefault="00944E27">
      <w:pPr>
        <w:pStyle w:val="Heading2"/>
      </w:pPr>
      <w:bookmarkStart w:id="1731" w:name="_Toc353195471"/>
      <w:bookmarkStart w:id="1732" w:name="_Toc358296404"/>
      <w:bookmarkStart w:id="1733" w:name="_Toc358298569"/>
      <w:bookmarkStart w:id="1734" w:name="_Toc467442603"/>
      <w:bookmarkStart w:id="1735" w:name="_Toc469043384"/>
      <w:bookmarkStart w:id="1736" w:name="_Toc469045018"/>
      <w:bookmarkStart w:id="1737" w:name="_Toc469139316"/>
      <w:bookmarkStart w:id="1738" w:name="_Toc469152761"/>
      <w:bookmarkStart w:id="1739" w:name="_Toc491174852"/>
      <w:bookmarkStart w:id="1740" w:name="_Toc491337833"/>
      <w:bookmarkStart w:id="1741" w:name="_Toc491338007"/>
      <w:bookmarkStart w:id="1742" w:name="_Toc491338780"/>
      <w:bookmarkStart w:id="1743" w:name="_Toc532855762"/>
      <w:bookmarkStart w:id="1744" w:name="_Toc532856628"/>
      <w:bookmarkStart w:id="1745" w:name="_Toc532856784"/>
      <w:r w:rsidRPr="00F0388A">
        <w:t>System Message</w:t>
      </w:r>
      <w:r>
        <w:t xml:space="preserve">s </w:t>
      </w:r>
      <w:r w:rsidR="00D80151">
        <w:t>a</w:t>
      </w:r>
      <w:r w:rsidR="00754243" w:rsidRPr="003E4E57">
        <w:t xml:space="preserve">nd </w:t>
      </w:r>
      <w:r w:rsidRPr="00F0388A">
        <w:t>Alarms</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3BFAA875" w14:textId="77777777" w:rsidR="00944E27" w:rsidRPr="00F0388A" w:rsidRDefault="00C653DF" w:rsidP="008F51FF">
      <w:pPr>
        <w:pStyle w:val="Heading3"/>
      </w:pPr>
      <w:bookmarkStart w:id="1746" w:name="_Toc358296405"/>
      <w:bookmarkStart w:id="1747" w:name="_Toc358298570"/>
      <w:bookmarkStart w:id="1748" w:name="_Toc469043385"/>
      <w:bookmarkStart w:id="1749" w:name="_Toc469045019"/>
      <w:bookmarkStart w:id="1750" w:name="_Toc469139317"/>
      <w:bookmarkStart w:id="1751" w:name="_Toc469152762"/>
      <w:bookmarkStart w:id="1752" w:name="_Toc491174853"/>
      <w:bookmarkStart w:id="1753" w:name="_Toc491337834"/>
      <w:bookmarkStart w:id="1754" w:name="_Toc491338008"/>
      <w:bookmarkStart w:id="1755" w:name="_Toc491338781"/>
      <w:bookmarkStart w:id="1756" w:name="_Toc532855763"/>
      <w:bookmarkStart w:id="1757" w:name="_Toc532856785"/>
      <w:r>
        <w:t>Message, H</w:t>
      </w:r>
      <w:r w:rsidRPr="00F0388A">
        <w:t>igh P</w:t>
      </w:r>
      <w:bookmarkEnd w:id="1746"/>
      <w:bookmarkEnd w:id="1747"/>
      <w:r w:rsidR="003E4E57">
        <w:t>WI</w:t>
      </w:r>
      <w:bookmarkEnd w:id="1748"/>
      <w:bookmarkEnd w:id="1749"/>
      <w:bookmarkEnd w:id="1750"/>
      <w:bookmarkEnd w:id="1751"/>
      <w:bookmarkEnd w:id="1752"/>
      <w:bookmarkEnd w:id="1753"/>
      <w:bookmarkEnd w:id="1754"/>
      <w:bookmarkEnd w:id="1755"/>
      <w:bookmarkEnd w:id="1756"/>
      <w:bookmarkEnd w:id="1757"/>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177E3172" w:rsidR="00944E27" w:rsidRDefault="0000594A" w:rsidP="00E05A04">
            <w:pPr>
              <w:jc w:val="center"/>
            </w:pPr>
            <w:r>
              <w:rPr>
                <w:noProof/>
              </w:rPr>
              <w:drawing>
                <wp:inline distT="0" distB="0" distL="0" distR="0" wp14:anchorId="5DF740F7" wp14:editId="29949074">
                  <wp:extent cx="2406650" cy="1184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2">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77777777" w:rsidR="00944E27" w:rsidRPr="00AF1D5A" w:rsidRDefault="00944E27" w:rsidP="00E05A04">
            <w:pPr>
              <w:jc w:val="center"/>
              <w:rPr>
                <w:rFonts w:ascii="Arial" w:hAnsi="Arial" w:cs="Arial"/>
                <w:sz w:val="16"/>
                <w:szCs w:val="16"/>
              </w:rPr>
            </w:pPr>
            <w:bookmarkStart w:id="1758" w:name="_Ref468168397"/>
            <w:bookmarkStart w:id="175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1758"/>
            <w:r w:rsidRPr="00AF1D5A">
              <w:rPr>
                <w:rFonts w:ascii="Arial" w:hAnsi="Arial" w:cs="Arial"/>
                <w:sz w:val="16"/>
                <w:szCs w:val="16"/>
              </w:rPr>
              <w:t>: Message High PWI</w:t>
            </w:r>
            <w:bookmarkEnd w:id="1759"/>
          </w:p>
        </w:tc>
      </w:tr>
    </w:tbl>
    <w:p w14:paraId="01492174" w14:textId="77777777" w:rsidR="00944E27" w:rsidRDefault="00944E27" w:rsidP="00944E27"/>
    <w:p w14:paraId="6D951B88" w14:textId="5F3BB249" w:rsidR="00944E27" w:rsidRPr="00F0388A" w:rsidRDefault="00C653DF" w:rsidP="008F51FF">
      <w:pPr>
        <w:pStyle w:val="Heading3"/>
      </w:pPr>
      <w:bookmarkStart w:id="1760" w:name="_Toc532855764"/>
      <w:bookmarkStart w:id="1761" w:name="_Toc532856786"/>
      <w:bookmarkStart w:id="1762" w:name="_Toc358296406"/>
      <w:bookmarkStart w:id="1763" w:name="_Toc358298571"/>
      <w:bookmarkStart w:id="1764" w:name="_Toc469043386"/>
      <w:bookmarkStart w:id="1765" w:name="_Toc469045020"/>
      <w:bookmarkStart w:id="1766" w:name="_Toc469139318"/>
      <w:bookmarkStart w:id="1767" w:name="_Toc469152763"/>
      <w:bookmarkStart w:id="1768" w:name="_Toc491174854"/>
      <w:bookmarkStart w:id="1769" w:name="_Toc491337835"/>
      <w:bookmarkStart w:id="1770" w:name="_Toc491338009"/>
      <w:bookmarkStart w:id="1771" w:name="_Toc491338782"/>
      <w:r>
        <w:t>Alarm M</w:t>
      </w:r>
      <w:r w:rsidRPr="00F0388A">
        <w:t>essage H</w:t>
      </w:r>
      <w:r w:rsidR="008E4852">
        <w:t>2</w:t>
      </w:r>
      <w:bookmarkEnd w:id="1760"/>
      <w:bookmarkEnd w:id="1761"/>
      <w:bookmarkEnd w:id="1762"/>
      <w:bookmarkEnd w:id="1763"/>
      <w:bookmarkEnd w:id="1764"/>
      <w:bookmarkEnd w:id="1765"/>
      <w:bookmarkEnd w:id="1766"/>
      <w:bookmarkEnd w:id="1767"/>
      <w:bookmarkEnd w:id="1768"/>
      <w:bookmarkEnd w:id="1769"/>
      <w:bookmarkEnd w:id="1770"/>
      <w:bookmarkEnd w:id="1771"/>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0AF18FDA"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77777777" w:rsidR="00944E27" w:rsidRDefault="00944E27" w:rsidP="00E05A04"/>
          <w:p w14:paraId="3B12DCC5" w14:textId="10338C7D" w:rsidR="00944E27" w:rsidRDefault="008E4852" w:rsidP="00737029">
            <w:pPr>
              <w:jc w:val="center"/>
            </w:pPr>
            <w:r>
              <w:rPr>
                <w:noProof/>
              </w:rPr>
              <w:drawing>
                <wp:inline distT="0" distB="0" distL="0" distR="0" wp14:anchorId="6009A3EE" wp14:editId="00DF1C9E">
                  <wp:extent cx="2567793" cy="1508760"/>
                  <wp:effectExtent l="0" t="0" r="4445"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eTPU Connection - Generic.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67793" cy="1508760"/>
                          </a:xfrm>
                          <a:prstGeom prst="rect">
                            <a:avLst/>
                          </a:prstGeom>
                        </pic:spPr>
                      </pic:pic>
                    </a:graphicData>
                  </a:graphic>
                </wp:inline>
              </w:drawing>
            </w:r>
          </w:p>
          <w:p w14:paraId="5DAC4DA7" w14:textId="24A15574" w:rsidR="00944E27" w:rsidRPr="00AF1D5A" w:rsidRDefault="00944E27" w:rsidP="00E05A04">
            <w:pPr>
              <w:jc w:val="center"/>
              <w:rPr>
                <w:rFonts w:ascii="Arial" w:hAnsi="Arial" w:cs="Arial"/>
                <w:sz w:val="16"/>
                <w:szCs w:val="16"/>
              </w:rPr>
            </w:pPr>
            <w:bookmarkStart w:id="1772"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1772"/>
            <w:r w:rsidRPr="00AF1D5A">
              <w:rPr>
                <w:rFonts w:ascii="Arial" w:hAnsi="Arial" w:cs="Arial"/>
                <w:sz w:val="16"/>
                <w:szCs w:val="16"/>
              </w:rPr>
              <w:t>: Alarm H</w:t>
            </w:r>
            <w:r w:rsidR="008E4852">
              <w:rPr>
                <w:rFonts w:ascii="Arial" w:hAnsi="Arial" w:cs="Arial"/>
                <w:sz w:val="16"/>
                <w:szCs w:val="16"/>
              </w:rPr>
              <w:t>2</w:t>
            </w:r>
          </w:p>
        </w:tc>
      </w:tr>
    </w:tbl>
    <w:p w14:paraId="2F1D5AB7" w14:textId="77777777" w:rsidR="00944E27" w:rsidRDefault="00944E27" w:rsidP="008F51FF">
      <w:pPr>
        <w:pStyle w:val="Heading3"/>
      </w:pPr>
      <w:bookmarkStart w:id="1773" w:name="_Toc358296407"/>
      <w:bookmarkStart w:id="1774" w:name="_Toc358298572"/>
      <w:bookmarkStart w:id="1775" w:name="_Toc469043387"/>
      <w:bookmarkStart w:id="1776" w:name="_Toc469045021"/>
      <w:bookmarkStart w:id="1777" w:name="_Toc469139319"/>
      <w:bookmarkStart w:id="1778" w:name="_Toc469152764"/>
      <w:bookmarkStart w:id="1779" w:name="_Toc491174855"/>
      <w:bookmarkStart w:id="1780" w:name="_Toc491337836"/>
      <w:bookmarkStart w:id="1781" w:name="_Toc491338010"/>
      <w:bookmarkStart w:id="1782" w:name="_Toc491338783"/>
      <w:bookmarkStart w:id="1783" w:name="_Toc532855765"/>
      <w:bookmarkStart w:id="1784" w:name="_Toc532856787"/>
      <w:r w:rsidRPr="00F0388A">
        <w:t>Alarm H7</w:t>
      </w:r>
      <w:bookmarkEnd w:id="1773"/>
      <w:bookmarkEnd w:id="1774"/>
      <w:bookmarkEnd w:id="1775"/>
      <w:bookmarkEnd w:id="1776"/>
      <w:bookmarkEnd w:id="1777"/>
      <w:bookmarkEnd w:id="1778"/>
      <w:bookmarkEnd w:id="1779"/>
      <w:bookmarkEnd w:id="1780"/>
      <w:bookmarkEnd w:id="1781"/>
      <w:bookmarkEnd w:id="1782"/>
      <w:bookmarkEnd w:id="1783"/>
      <w:bookmarkEnd w:id="1784"/>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299A660D"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2349D6F8" w:rsidR="00944E27" w:rsidRDefault="00FE570D" w:rsidP="00737029">
            <w:pPr>
              <w:jc w:val="center"/>
            </w:pPr>
            <w:r>
              <w:rPr>
                <w:noProof/>
              </w:rPr>
              <w:drawing>
                <wp:inline distT="0" distB="0" distL="0" distR="0" wp14:anchorId="46086338" wp14:editId="5314ED17">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1F304383" w:rsidR="00944E27" w:rsidRPr="00AF1D5A" w:rsidRDefault="00944E27" w:rsidP="00E05A04">
            <w:pPr>
              <w:jc w:val="center"/>
              <w:rPr>
                <w:rFonts w:ascii="Arial" w:hAnsi="Arial" w:cs="Arial"/>
                <w:sz w:val="16"/>
                <w:szCs w:val="16"/>
              </w:rPr>
            </w:pPr>
            <w:bookmarkStart w:id="1785" w:name="_Ref468168398"/>
            <w:r w:rsidRPr="00AF1D5A">
              <w:rPr>
                <w:rFonts w:ascii="Arial" w:hAnsi="Arial" w:cs="Arial"/>
                <w:sz w:val="16"/>
                <w:szCs w:val="16"/>
              </w:rPr>
              <w:lastRenderedPageBreak/>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1785"/>
            <w:r w:rsidRPr="00AF1D5A">
              <w:rPr>
                <w:rFonts w:ascii="Arial" w:hAnsi="Arial" w:cs="Arial"/>
                <w:sz w:val="16"/>
                <w:szCs w:val="16"/>
              </w:rPr>
              <w:t>: Alarm H7</w:t>
            </w:r>
          </w:p>
        </w:tc>
      </w:tr>
    </w:tbl>
    <w:p w14:paraId="4E8AF8E6" w14:textId="7BE72AF4" w:rsidR="00F13682" w:rsidRPr="00F0388A" w:rsidRDefault="00944E27">
      <w:pPr>
        <w:pStyle w:val="Heading2"/>
      </w:pPr>
      <w:bookmarkStart w:id="1786" w:name="_Toc119468190"/>
      <w:bookmarkStart w:id="1787" w:name="_Toc469043388"/>
      <w:bookmarkStart w:id="1788" w:name="_Toc469045022"/>
      <w:bookmarkStart w:id="1789" w:name="_Toc469139320"/>
      <w:bookmarkStart w:id="1790" w:name="_Toc469152765"/>
      <w:bookmarkStart w:id="1791" w:name="_Toc491174856"/>
      <w:bookmarkStart w:id="1792" w:name="_Toc491337837"/>
      <w:bookmarkStart w:id="1793" w:name="_Toc491338011"/>
      <w:bookmarkStart w:id="1794" w:name="_Toc491338784"/>
      <w:bookmarkStart w:id="1795" w:name="_Toc532855766"/>
      <w:bookmarkStart w:id="1796" w:name="_Toc532856629"/>
      <w:bookmarkStart w:id="1797" w:name="_Toc532856788"/>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1729"/>
      <w:bookmarkEnd w:id="1786"/>
      <w:bookmarkEnd w:id="1787"/>
      <w:bookmarkEnd w:id="1788"/>
      <w:bookmarkEnd w:id="1789"/>
      <w:bookmarkEnd w:id="1790"/>
      <w:bookmarkEnd w:id="1791"/>
      <w:bookmarkEnd w:id="1792"/>
      <w:bookmarkEnd w:id="1793"/>
      <w:bookmarkEnd w:id="1794"/>
      <w:bookmarkEnd w:id="1795"/>
      <w:bookmarkEnd w:id="1796"/>
      <w:bookmarkEnd w:id="1797"/>
    </w:p>
    <w:p w14:paraId="447B7887" w14:textId="47CCCCC2" w:rsidR="0058069D" w:rsidRPr="00F0388A" w:rsidRDefault="0058069D" w:rsidP="0058069D">
      <w:r w:rsidRPr="00F0388A">
        <w:t xml:space="preserve">The software incorporates the use of </w:t>
      </w:r>
      <w:r w:rsidR="00535AC7">
        <w:t xml:space="preserve">a </w:t>
      </w:r>
      <w:r w:rsidRPr="00F0388A">
        <w:t xml:space="preserve">Warning and Alarm </w:t>
      </w:r>
      <w:r w:rsidR="00535AC7">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535AC7">
        <w:t>message</w:t>
      </w:r>
      <w:r w:rsidRPr="00F0388A">
        <w:t xml:space="preserve">s with explanations.  </w:t>
      </w:r>
      <w:proofErr w:type="gramStart"/>
      <w:r w:rsidRPr="00F0388A">
        <w:t>These  are</w:t>
      </w:r>
      <w:proofErr w:type="gramEnd"/>
      <w:r w:rsidRPr="00F0388A">
        <w:t xml:space="preserve"> active only when</w:t>
      </w:r>
      <w:r w:rsidR="00A64B04" w:rsidRPr="00F0388A">
        <w:t xml:space="preserve"> Virtual profiling is running</w:t>
      </w:r>
      <w:r w:rsidR="00535AC7">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fldSimple w:instr=" SEQ Table \* ARABIC ">
        <w:r w:rsidR="0013342E">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fldSimple w:instr=" SEQ Table \* ARABIC ">
        <w:r w:rsidR="0013342E">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fldSimple w:instr=" SEQ Table \* ARABIC ">
        <w:r w:rsidR="0013342E">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1798" w:name="_Toc119468191"/>
      <w:bookmarkStart w:id="1799" w:name="_Ref119742288"/>
      <w:bookmarkStart w:id="1800" w:name="_Toc329784648"/>
      <w:bookmarkStart w:id="1801" w:name="_Toc469043389"/>
      <w:bookmarkStart w:id="1802" w:name="_Toc469045023"/>
      <w:bookmarkStart w:id="1803" w:name="_Toc469139321"/>
      <w:bookmarkStart w:id="1804" w:name="_Toc469152766"/>
      <w:bookmarkStart w:id="1805" w:name="_Toc491174857"/>
      <w:bookmarkStart w:id="1806" w:name="_Toc491337838"/>
      <w:bookmarkStart w:id="1807" w:name="_Toc491338012"/>
      <w:bookmarkStart w:id="1808" w:name="_Toc491338785"/>
      <w:bookmarkStart w:id="1809" w:name="_Toc532855767"/>
      <w:bookmarkStart w:id="1810" w:name="_Toc532856630"/>
      <w:bookmarkStart w:id="1811" w:name="_Toc532856789"/>
      <w:r w:rsidR="003E4E57">
        <w:lastRenderedPageBreak/>
        <w:t>eTPU</w:t>
      </w:r>
      <w:r w:rsidRPr="004E30ED">
        <w:t xml:space="preserve"> Communication</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14:paraId="2BB21EF3" w14:textId="77777777" w:rsidR="002955D8" w:rsidRPr="004E30ED" w:rsidRDefault="002955D8" w:rsidP="008F51FF">
      <w:pPr>
        <w:pStyle w:val="Heading3"/>
      </w:pPr>
      <w:bookmarkStart w:id="1812" w:name="_Toc469043390"/>
      <w:bookmarkStart w:id="1813" w:name="_Toc469045024"/>
      <w:bookmarkStart w:id="1814" w:name="_Toc469139322"/>
      <w:bookmarkStart w:id="1815" w:name="_Toc469152767"/>
      <w:bookmarkStart w:id="1816" w:name="_Toc491174858"/>
      <w:bookmarkStart w:id="1817" w:name="_Toc491337839"/>
      <w:bookmarkStart w:id="1818" w:name="_Toc491338013"/>
      <w:bookmarkStart w:id="1819" w:name="_Toc491338786"/>
      <w:bookmarkStart w:id="1820" w:name="_Toc532855768"/>
      <w:bookmarkStart w:id="1821" w:name="_Toc532856790"/>
      <w:r w:rsidRPr="004E30ED">
        <w:t xml:space="preserve">Communication </w:t>
      </w:r>
      <w:r w:rsidR="00C653DF" w:rsidRPr="004E30ED">
        <w:t xml:space="preserve">Troubleshooting </w:t>
      </w:r>
      <w:r w:rsidR="003E4E57">
        <w:t>for the eTPU</w:t>
      </w:r>
      <w:bookmarkEnd w:id="1812"/>
      <w:bookmarkEnd w:id="1813"/>
      <w:bookmarkEnd w:id="1814"/>
      <w:bookmarkEnd w:id="1815"/>
      <w:bookmarkEnd w:id="1816"/>
      <w:bookmarkEnd w:id="1817"/>
      <w:bookmarkEnd w:id="1818"/>
      <w:bookmarkEnd w:id="1819"/>
      <w:bookmarkEnd w:id="1820"/>
      <w:bookmarkEnd w:id="1821"/>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1822" w:name="_Toc51132781"/>
      <w:bookmarkStart w:id="1823"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1824" w:name="_Toc51132716"/>
      <w:bookmarkStart w:id="1825" w:name="_Toc119468193"/>
      <w:bookmarkStart w:id="1826" w:name="_Toc329784649"/>
      <w:bookmarkStart w:id="1827" w:name="_Toc329852098"/>
      <w:bookmarkStart w:id="1828" w:name="_Toc331173670"/>
      <w:bookmarkStart w:id="1829" w:name="_Toc332208778"/>
      <w:bookmarkStart w:id="1830" w:name="_Toc332274025"/>
      <w:bookmarkStart w:id="1831" w:name="_Toc367109146"/>
      <w:bookmarkStart w:id="1832" w:name="_Toc394486345"/>
      <w:bookmarkStart w:id="1833" w:name="_Toc394583551"/>
      <w:bookmarkStart w:id="1834" w:name="_Toc468171268"/>
      <w:bookmarkStart w:id="1835" w:name="_Toc468549182"/>
      <w:bookmarkStart w:id="1836" w:name="_Toc468552700"/>
      <w:bookmarkStart w:id="1837" w:name="_Toc469041227"/>
      <w:bookmarkStart w:id="1838" w:name="_Toc469041333"/>
      <w:bookmarkStart w:id="1839" w:name="_Toc469043391"/>
      <w:bookmarkStart w:id="1840" w:name="_Toc469045025"/>
      <w:bookmarkStart w:id="1841" w:name="_Toc469139323"/>
      <w:bookmarkStart w:id="1842" w:name="_Toc469143779"/>
      <w:bookmarkStart w:id="1843" w:name="_Toc469152537"/>
      <w:bookmarkStart w:id="1844" w:name="_Toc469152768"/>
      <w:bookmarkStart w:id="1845" w:name="_Toc491174859"/>
      <w:bookmarkStart w:id="1846" w:name="_Toc491175167"/>
      <w:bookmarkStart w:id="1847" w:name="_Toc491337840"/>
      <w:bookmarkStart w:id="1848" w:name="_Toc491338014"/>
      <w:bookmarkStart w:id="1849" w:name="_Toc491338787"/>
      <w:bookmarkStart w:id="1850" w:name="_Toc491339255"/>
      <w:bookmarkStart w:id="1851" w:name="_Toc491414004"/>
      <w:bookmarkStart w:id="1852" w:name="_Toc532836371"/>
      <w:bookmarkStart w:id="1853" w:name="_Toc532855769"/>
      <w:bookmarkStart w:id="1854" w:name="_Toc532856631"/>
      <w:bookmarkStart w:id="1855" w:name="_Toc532856791"/>
      <w:bookmarkEnd w:id="1822"/>
      <w:bookmarkEnd w:id="1823"/>
      <w:r>
        <w:lastRenderedPageBreak/>
        <w:t>C</w:t>
      </w:r>
      <w:r w:rsidR="0058069D">
        <w:t>ommunicat</w:t>
      </w:r>
      <w:bookmarkEnd w:id="1824"/>
      <w:bookmarkEnd w:id="1825"/>
      <w:bookmarkEnd w:id="1826"/>
      <w:bookmarkEnd w:id="1827"/>
      <w:bookmarkEnd w:id="1828"/>
      <w:bookmarkEnd w:id="1829"/>
      <w:bookmarkEnd w:id="1830"/>
      <w:bookmarkEnd w:id="1831"/>
      <w:r w:rsidR="003E4E57">
        <w:t>e</w:t>
      </w:r>
      <w:r>
        <w:t xml:space="preserve"> </w:t>
      </w:r>
      <w:r w:rsidR="003E4E57">
        <w:t>w</w:t>
      </w:r>
      <w:r w:rsidR="006C7149">
        <w:t>ith Oven Controllers</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p>
    <w:p w14:paraId="7B55EB5C" w14:textId="160DD037" w:rsidR="00CA01D3" w:rsidRPr="00F0388A" w:rsidRDefault="00CA01D3" w:rsidP="00CA01D3">
      <w:pPr>
        <w:keepNext/>
        <w:spacing w:after="120"/>
      </w:pPr>
      <w:bookmarkStart w:id="1856" w:name="_Toc51132717"/>
      <w:bookmarkStart w:id="1857" w:name="_Toc119468194"/>
      <w:bookmarkStart w:id="1858"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61DFC66E" w:rsidR="00535AC7" w:rsidRPr="00EF66EF" w:rsidRDefault="00535AC7" w:rsidP="00CA01D3">
            <w:pPr>
              <w:jc w:val="center"/>
              <w:rPr>
                <w:rFonts w:ascii="Arial" w:hAnsi="Arial" w:cs="Arial"/>
                <w:sz w:val="18"/>
                <w:szCs w:val="18"/>
              </w:rPr>
            </w:pPr>
            <w:r w:rsidRPr="00EF66EF">
              <w:rPr>
                <w:rFonts w:ascii="Arial" w:hAnsi="Arial" w:cs="Arial"/>
                <w:sz w:val="18"/>
                <w:szCs w:val="18"/>
              </w:rPr>
              <w:t>Yes,</w:t>
            </w:r>
            <w:del w:id="1859" w:author="Tom Bergeron" w:date="2020-09-29T16:06:00Z">
              <w:r w:rsidRPr="00EF66EF" w:rsidDel="00D63F7B">
                <w:rPr>
                  <w:rFonts w:ascii="Arial" w:hAnsi="Arial" w:cs="Arial"/>
                  <w:sz w:val="18"/>
                  <w:szCs w:val="18"/>
                </w:rPr>
                <w:delText xml:space="preserve"> </w:delText>
              </w:r>
            </w:del>
            <w:r w:rsidRPr="00EF66EF">
              <w:rPr>
                <w:rFonts w:ascii="Arial" w:hAnsi="Arial" w:cs="Arial"/>
                <w:sz w:val="18"/>
                <w:szCs w:val="18"/>
              </w:rPr>
              <w:t xml:space="preserve">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rFonts w:ascii="Arial" w:hAnsi="Arial" w:cs="Arial"/>
                <w:sz w:val="18"/>
                <w:szCs w:val="18"/>
              </w:rPr>
            </w:pPr>
            <w:r>
              <w:rPr>
                <w:rFonts w:ascii="Arial" w:hAnsi="Arial" w:cs="Arial"/>
                <w:sz w:val="18"/>
                <w:szCs w:val="18"/>
              </w:rPr>
              <w:t>V388389</w:t>
            </w:r>
          </w:p>
        </w:tc>
      </w:tr>
      <w:tr w:rsidR="00B8428B" w:rsidRPr="006D1E3D" w14:paraId="56E73E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1860" w:name="_Toc469043392"/>
      <w:bookmarkStart w:id="1861" w:name="_Toc469045026"/>
      <w:bookmarkStart w:id="1862" w:name="_Toc469139324"/>
      <w:bookmarkStart w:id="1863" w:name="_Toc469152769"/>
      <w:bookmarkStart w:id="1864" w:name="_Toc491174860"/>
      <w:bookmarkStart w:id="1865" w:name="_Toc491337841"/>
      <w:bookmarkStart w:id="1866" w:name="_Toc491338015"/>
      <w:bookmarkStart w:id="1867" w:name="_Toc491338788"/>
      <w:bookmarkStart w:id="1868" w:name="_Toc532855770"/>
      <w:bookmarkStart w:id="1869" w:name="_Toc532856632"/>
      <w:bookmarkStart w:id="1870" w:name="_Toc532856792"/>
      <w:r>
        <w:lastRenderedPageBreak/>
        <w:t>Confirm</w:t>
      </w:r>
      <w:r w:rsidR="009459B1">
        <w:t xml:space="preserve"> </w:t>
      </w:r>
      <w:r w:rsidR="00754243">
        <w:t>Oven Communications</w:t>
      </w:r>
      <w:bookmarkEnd w:id="1856"/>
      <w:bookmarkEnd w:id="1857"/>
      <w:bookmarkEnd w:id="1858"/>
      <w:bookmarkEnd w:id="1860"/>
      <w:bookmarkEnd w:id="1861"/>
      <w:bookmarkEnd w:id="1862"/>
      <w:bookmarkEnd w:id="1863"/>
      <w:bookmarkEnd w:id="1864"/>
      <w:bookmarkEnd w:id="1865"/>
      <w:bookmarkEnd w:id="1866"/>
      <w:bookmarkEnd w:id="1867"/>
      <w:bookmarkEnd w:id="1868"/>
      <w:bookmarkEnd w:id="1869"/>
      <w:bookmarkEnd w:id="1870"/>
    </w:p>
    <w:p w14:paraId="317E9CF9" w14:textId="3249E603" w:rsidR="00F369E4" w:rsidRPr="0088636D" w:rsidRDefault="008C70AE" w:rsidP="00F369E4">
      <w:pPr>
        <w:jc w:val="center"/>
      </w:pPr>
      <w:r>
        <w:rPr>
          <w:noProof/>
        </w:rPr>
        <w:drawing>
          <wp:inline distT="0" distB="0" distL="0" distR="0" wp14:anchorId="373DD112" wp14:editId="1E96A6CD">
            <wp:extent cx="3938157" cy="3355848"/>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38157" cy="3355848"/>
                    </a:xfrm>
                    <a:prstGeom prst="rect">
                      <a:avLst/>
                    </a:prstGeom>
                  </pic:spPr>
                </pic:pic>
              </a:graphicData>
            </a:graphic>
          </wp:inline>
        </w:drawing>
      </w:r>
      <w:r w:rsidR="000E0382">
        <w:rPr>
          <w:noProof/>
        </w:rPr>
        <mc:AlternateContent>
          <mc:Choice Requires="wps">
            <w:drawing>
              <wp:anchor distT="0" distB="0" distL="114300" distR="114300" simplePos="0" relativeHeight="251194368" behindDoc="0" locked="0" layoutInCell="1" allowOverlap="1" wp14:anchorId="407D4CE4" wp14:editId="4B20A287">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C0C26" id="Oval 3629" o:spid="_x0000_s1026" style="position:absolute;margin-left:79.65pt;margin-top:41.5pt;width:117pt;height:27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60280B63" w:rsidR="0058069D" w:rsidRDefault="005C7870" w:rsidP="00F5043F">
      <w:pPr>
        <w:pStyle w:val="Caption"/>
      </w:pPr>
      <w:r>
        <w:t xml:space="preserve">Figure </w:t>
      </w:r>
      <w:fldSimple w:instr=" SEQ Figure \* ARABIC ">
        <w:r w:rsidR="0013342E">
          <w:rPr>
            <w:noProof/>
          </w:rPr>
          <w:t>89</w:t>
        </w:r>
      </w:fldSimple>
      <w:r w:rsidR="00016DC1">
        <w:t>: Hardware Status</w:t>
      </w:r>
      <w:r w:rsidR="0088636D">
        <w:t xml:space="preserve"> – Oven Controller Communication</w:t>
      </w:r>
    </w:p>
    <w:p w14:paraId="251CB612" w14:textId="77777777" w:rsidR="001D11DE" w:rsidRDefault="001D11DE" w:rsidP="001D11DE">
      <w:bookmarkStart w:id="1871" w:name="_Toc51132718"/>
      <w:bookmarkStart w:id="1872" w:name="_Toc119468195"/>
      <w:bookmarkStart w:id="1873"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6720BFC0"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E691997"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5107A4D3"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FD18FE">
        <w:t xml:space="preserve">supplier </w:t>
      </w:r>
      <w:r w:rsidRPr="00F0388A">
        <w:t>or the oven manufacturer for details.</w:t>
      </w:r>
      <w:r>
        <w:t>)</w:t>
      </w:r>
    </w:p>
    <w:p w14:paraId="75F10855" w14:textId="77777777" w:rsidR="00D63F7B" w:rsidRDefault="00D63F7B">
      <w:pPr>
        <w:pStyle w:val="Heading2"/>
        <w:rPr>
          <w:ins w:id="1874" w:author="Tom Bergeron" w:date="2020-09-29T16:07:00Z"/>
        </w:rPr>
      </w:pPr>
      <w:bookmarkStart w:id="1875" w:name="_Toc329249488"/>
      <w:bookmarkStart w:id="1876" w:name="_Toc390353671"/>
      <w:bookmarkStart w:id="1877" w:name="_Toc469043393"/>
      <w:bookmarkStart w:id="1878" w:name="_Toc469045027"/>
      <w:bookmarkStart w:id="1879" w:name="_Toc469139325"/>
      <w:bookmarkStart w:id="1880" w:name="_Toc469152770"/>
      <w:bookmarkStart w:id="1881" w:name="_Toc491174861"/>
      <w:bookmarkStart w:id="1882" w:name="_Toc491337842"/>
      <w:bookmarkStart w:id="1883" w:name="_Toc491338016"/>
      <w:bookmarkStart w:id="1884" w:name="_Toc491338789"/>
      <w:bookmarkStart w:id="1885" w:name="_Toc532855771"/>
      <w:bookmarkStart w:id="1886" w:name="_Toc532856633"/>
      <w:bookmarkStart w:id="1887" w:name="_Toc532856793"/>
      <w:bookmarkEnd w:id="1871"/>
      <w:bookmarkEnd w:id="1872"/>
      <w:bookmarkEnd w:id="1873"/>
    </w:p>
    <w:p w14:paraId="25568C1B" w14:textId="591AD883" w:rsidR="001D11DE" w:rsidRPr="00413285" w:rsidRDefault="001D11DE">
      <w:pPr>
        <w:pStyle w:val="Heading2"/>
      </w:pPr>
      <w:r>
        <w:t>Configur</w:t>
      </w:r>
      <w:r w:rsidR="00B4329A">
        <w:t>e</w:t>
      </w:r>
      <w:r>
        <w:t xml:space="preserve"> </w:t>
      </w:r>
      <w:r w:rsidR="00754243">
        <w:t xml:space="preserve">Software </w:t>
      </w:r>
      <w:r w:rsidR="00B4329A">
        <w:t>f</w:t>
      </w:r>
      <w:r w:rsidR="00754243">
        <w:t>or Oven Communication</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52E49D2"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1888" w:name="_Toc329249489"/>
      <w:bookmarkStart w:id="1889" w:name="_Toc390353672"/>
      <w:bookmarkStart w:id="1890" w:name="_Toc469043394"/>
      <w:bookmarkStart w:id="1891" w:name="_Toc469045028"/>
      <w:bookmarkStart w:id="1892" w:name="_Toc469139326"/>
      <w:bookmarkStart w:id="1893" w:name="_Toc469152771"/>
      <w:bookmarkStart w:id="1894" w:name="_Toc491174862"/>
      <w:bookmarkStart w:id="1895" w:name="_Toc491337843"/>
      <w:bookmarkStart w:id="1896" w:name="_Toc491338017"/>
      <w:bookmarkStart w:id="1897" w:name="_Toc491338790"/>
      <w:bookmarkStart w:id="1898" w:name="_Toc532855772"/>
      <w:bookmarkStart w:id="1899" w:name="_Toc532856634"/>
      <w:bookmarkStart w:id="1900" w:name="_Toc532856794"/>
      <w:r>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1901" w:name="_Toc329249490"/>
      <w:bookmarkStart w:id="1902" w:name="_Toc390353673"/>
      <w:r>
        <w:br w:type="page"/>
      </w:r>
    </w:p>
    <w:p w14:paraId="3C284243" w14:textId="77777777" w:rsidR="001D11DE" w:rsidRDefault="001D11DE">
      <w:pPr>
        <w:pStyle w:val="Heading2"/>
      </w:pPr>
      <w:bookmarkStart w:id="1903" w:name="_Toc469043395"/>
      <w:bookmarkStart w:id="1904" w:name="_Toc469045029"/>
      <w:bookmarkStart w:id="1905" w:name="_Toc469139327"/>
      <w:bookmarkStart w:id="1906" w:name="_Toc469152772"/>
      <w:bookmarkStart w:id="1907" w:name="_Toc491174863"/>
      <w:bookmarkStart w:id="1908" w:name="_Toc491337844"/>
      <w:bookmarkStart w:id="1909" w:name="_Toc491338018"/>
      <w:bookmarkStart w:id="1910" w:name="_Toc491338791"/>
      <w:bookmarkStart w:id="1911" w:name="_Toc532855773"/>
      <w:bookmarkStart w:id="1912" w:name="_Toc532856635"/>
      <w:bookmarkStart w:id="1913" w:name="_Toc532856795"/>
      <w:r>
        <w:lastRenderedPageBreak/>
        <w:t>Run</w:t>
      </w:r>
      <w:r w:rsidR="00B4329A">
        <w:t xml:space="preserve"> a</w:t>
      </w:r>
      <w:r w:rsidR="00754243">
        <w:t xml:space="preserve"> Profile</w:t>
      </w:r>
      <w:bookmarkEnd w:id="1901"/>
      <w:bookmarkEnd w:id="1902"/>
      <w:r w:rsidR="00754243">
        <w:t xml:space="preserve"> Using Oven Communication</w:t>
      </w:r>
      <w:bookmarkEnd w:id="1903"/>
      <w:bookmarkEnd w:id="1904"/>
      <w:bookmarkEnd w:id="1905"/>
      <w:bookmarkEnd w:id="1906"/>
      <w:bookmarkEnd w:id="1907"/>
      <w:bookmarkEnd w:id="1908"/>
      <w:bookmarkEnd w:id="1909"/>
      <w:bookmarkEnd w:id="1910"/>
      <w:bookmarkEnd w:id="1911"/>
      <w:bookmarkEnd w:id="1912"/>
      <w:bookmarkEnd w:id="191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r w:rsidR="00FE570D">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D800131"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1914" w:name="_Ref186057216"/>
            <w:r w:rsidRPr="00F0388A">
              <w:t xml:space="preserve">Figure </w:t>
            </w:r>
            <w:fldSimple w:instr=" SEQ Figure \* ARABIC ">
              <w:r w:rsidR="0013342E">
                <w:rPr>
                  <w:noProof/>
                </w:rPr>
                <w:t>90</w:t>
              </w:r>
            </w:fldSimple>
            <w:bookmarkEnd w:id="191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fldSimple w:instr=" SEQ Figure \* ARABIC ">
              <w:r w:rsidR="0013342E">
                <w:rPr>
                  <w:noProof/>
                </w:rPr>
                <w:t>91</w:t>
              </w:r>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1915" w:name="_Ref186057432"/>
            <w:r w:rsidRPr="00970150">
              <w:t xml:space="preserve">Figure </w:t>
            </w:r>
            <w:fldSimple w:instr=" SEQ Figure \* ARABIC ">
              <w:r w:rsidR="0013342E">
                <w:rPr>
                  <w:noProof/>
                </w:rPr>
                <w:t>92</w:t>
              </w:r>
            </w:fldSimple>
            <w:bookmarkEnd w:id="1915"/>
            <w:r w:rsidRPr="00970150">
              <w:t>: Verify Setpoints</w:t>
            </w:r>
          </w:p>
        </w:tc>
      </w:tr>
    </w:tbl>
    <w:p w14:paraId="36DED972" w14:textId="2AE2112F"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1916" w:name="_Toc119468197"/>
      <w:bookmarkStart w:id="1917" w:name="_Toc329784654"/>
      <w:bookmarkStart w:id="1918" w:name="_Toc393782344"/>
      <w:r>
        <w:br w:type="page"/>
      </w:r>
    </w:p>
    <w:p w14:paraId="0220A023" w14:textId="30D19890" w:rsidR="00D77035" w:rsidRPr="00F0388A" w:rsidRDefault="004D6ABC">
      <w:pPr>
        <w:pStyle w:val="Heading2"/>
      </w:pPr>
      <w:bookmarkStart w:id="1919" w:name="_Toc469043396"/>
      <w:bookmarkStart w:id="1920" w:name="_Toc469045030"/>
      <w:bookmarkStart w:id="1921" w:name="_Toc469139328"/>
      <w:bookmarkStart w:id="1922" w:name="_Toc469152773"/>
      <w:bookmarkStart w:id="1923" w:name="_Toc491174864"/>
      <w:bookmarkStart w:id="1924" w:name="_Toc491337845"/>
      <w:bookmarkStart w:id="1925" w:name="_Toc491338019"/>
      <w:bookmarkStart w:id="1926" w:name="_Toc491338792"/>
      <w:bookmarkStart w:id="1927" w:name="_Toc532855774"/>
      <w:bookmarkStart w:id="1928" w:name="_Toc532856636"/>
      <w:bookmarkStart w:id="1929" w:name="_Toc532856796"/>
      <w:r>
        <w:lastRenderedPageBreak/>
        <w:t>Start a</w:t>
      </w:r>
      <w:r w:rsidR="00754243" w:rsidRPr="00F0388A">
        <w:t xml:space="preserve"> </w:t>
      </w:r>
      <w:r w:rsidR="00D77035" w:rsidRPr="00F0388A">
        <w:t>Virtual Profile</w:t>
      </w:r>
      <w:bookmarkEnd w:id="1916"/>
      <w:bookmarkEnd w:id="1917"/>
      <w:bookmarkEnd w:id="1918"/>
      <w:r w:rsidR="00D77035">
        <w:t xml:space="preserve"> </w:t>
      </w:r>
      <w:proofErr w:type="gramStart"/>
      <w:r w:rsidR="00754243">
        <w:t>With</w:t>
      </w:r>
      <w:proofErr w:type="gramEnd"/>
      <w:r w:rsidR="00754243">
        <w:t xml:space="preserve"> Oven Communication</w:t>
      </w:r>
      <w:bookmarkEnd w:id="1919"/>
      <w:bookmarkEnd w:id="1920"/>
      <w:bookmarkEnd w:id="1921"/>
      <w:bookmarkEnd w:id="1922"/>
      <w:bookmarkEnd w:id="1923"/>
      <w:bookmarkEnd w:id="1924"/>
      <w:bookmarkEnd w:id="1925"/>
      <w:bookmarkEnd w:id="1926"/>
      <w:bookmarkEnd w:id="1927"/>
      <w:bookmarkEnd w:id="1928"/>
      <w:bookmarkEnd w:id="1929"/>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3DBA0CBE" w:rsidR="00036E0E" w:rsidRPr="00F0388A" w:rsidRDefault="00036E0E" w:rsidP="00036E0E">
            <w:pPr>
              <w:pStyle w:val="ListNumber4"/>
            </w:pPr>
            <w:r w:rsidRPr="00F0388A">
              <w:t xml:space="preserve">When starting a Virtual Profile from the Profile Explorer, </w:t>
            </w:r>
            <w:r w:rsidR="00FE570D">
              <w:t>y</w:t>
            </w:r>
            <w:r w:rsidRPr="00F0388A">
              <w:t>ou will be asked to select your Base oven Recipe.  A browse dialog box will appear, providing you with the means to browse your PC and point to the location and file name of the Base Oven Recipe you</w:t>
            </w:r>
            <w:r w:rsidR="004D41C7">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2587B89B"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1930" w:name="_Ref186057746"/>
            <w:r w:rsidRPr="00F0388A">
              <w:t xml:space="preserve">Figure </w:t>
            </w:r>
            <w:fldSimple w:instr=" SEQ Figure \* ARABIC ">
              <w:r w:rsidR="0013342E">
                <w:rPr>
                  <w:noProof/>
                </w:rPr>
                <w:t>93</w:t>
              </w:r>
            </w:fldSimple>
            <w:bookmarkEnd w:id="193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62C1D525"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411AC72E"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193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1931"/>
          </w:p>
        </w:tc>
      </w:tr>
    </w:tbl>
    <w:p w14:paraId="7C15AE9F" w14:textId="77777777" w:rsidR="0058069D" w:rsidRPr="00F0388A" w:rsidRDefault="0058069D" w:rsidP="0058069D"/>
    <w:p w14:paraId="66D90877" w14:textId="3445CC9B"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4D41C7">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1932" w:name="_KIC_24/7_without_Board_Sensor_(Belt"/>
      <w:bookmarkStart w:id="1933" w:name="_Toc51132722"/>
      <w:bookmarkStart w:id="1934" w:name="_Toc119468198"/>
      <w:bookmarkEnd w:id="1932"/>
      <w:r w:rsidRPr="00F0388A">
        <w:br w:type="page"/>
      </w:r>
      <w:bookmarkStart w:id="1935" w:name="_Toc141866788"/>
      <w:bookmarkStart w:id="1936" w:name="_Toc329784655"/>
      <w:bookmarkStart w:id="1937" w:name="_Toc469043397"/>
      <w:bookmarkStart w:id="1938" w:name="_Toc469045031"/>
      <w:bookmarkStart w:id="1939" w:name="_Toc469139329"/>
      <w:bookmarkStart w:id="1940" w:name="_Toc469152774"/>
      <w:bookmarkStart w:id="1941" w:name="_Toc491174865"/>
      <w:bookmarkStart w:id="1942" w:name="_Toc491337846"/>
      <w:bookmarkStart w:id="1943" w:name="_Toc491338020"/>
      <w:bookmarkStart w:id="1944" w:name="_Toc491338793"/>
      <w:bookmarkStart w:id="1945" w:name="_Toc532855775"/>
      <w:bookmarkStart w:id="1946" w:name="_Toc532856637"/>
      <w:bookmarkStart w:id="1947" w:name="_Toc53285679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3">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1933"/>
      <w:bookmarkEnd w:id="1934"/>
    </w:tbl>
    <w:p w14:paraId="2C1CDFC0" w14:textId="77777777" w:rsidR="00AD69D0" w:rsidRPr="00F0388A" w:rsidRDefault="00AD69D0" w:rsidP="003456EC"/>
    <w:p w14:paraId="03D20DCF" w14:textId="77777777" w:rsidR="00E767B9" w:rsidRDefault="00E767B9" w:rsidP="0026146F">
      <w:pPr>
        <w:pStyle w:val="Heading1"/>
      </w:pPr>
      <w:bookmarkStart w:id="1948" w:name="_Dual_Lane_Systems"/>
      <w:bookmarkStart w:id="1949" w:name="_Ref468169722"/>
      <w:bookmarkStart w:id="1950" w:name="_Toc468171270"/>
      <w:bookmarkStart w:id="1951" w:name="_Toc468549184"/>
      <w:bookmarkStart w:id="1952" w:name="_Toc468552702"/>
      <w:bookmarkStart w:id="1953" w:name="_Toc469041229"/>
      <w:bookmarkStart w:id="1954" w:name="_Toc469041335"/>
      <w:bookmarkStart w:id="1955" w:name="_Toc469043399"/>
      <w:bookmarkStart w:id="1956" w:name="_Toc469045032"/>
      <w:bookmarkStart w:id="1957" w:name="_Toc469139330"/>
      <w:bookmarkStart w:id="1958" w:name="_Toc469143780"/>
      <w:bookmarkStart w:id="1959" w:name="_Toc469152538"/>
      <w:bookmarkStart w:id="1960" w:name="_Toc469152775"/>
      <w:bookmarkStart w:id="1961" w:name="_Toc491174866"/>
      <w:bookmarkStart w:id="1962" w:name="_Toc491175168"/>
      <w:bookmarkStart w:id="1963" w:name="_Toc491337847"/>
      <w:bookmarkStart w:id="1964" w:name="_Toc491338021"/>
      <w:bookmarkStart w:id="1965" w:name="_Toc491338794"/>
      <w:bookmarkStart w:id="1966" w:name="_Toc491339256"/>
      <w:bookmarkStart w:id="1967" w:name="_Toc491414005"/>
      <w:bookmarkStart w:id="1968" w:name="_Toc532836372"/>
      <w:bookmarkStart w:id="1969" w:name="_Toc532855776"/>
      <w:bookmarkStart w:id="1970" w:name="_Toc532856638"/>
      <w:bookmarkStart w:id="1971" w:name="_Toc532856798"/>
      <w:bookmarkEnd w:id="1948"/>
      <w:r>
        <w:lastRenderedPageBreak/>
        <w:t xml:space="preserve">Dual Lane Systems </w:t>
      </w:r>
      <w:proofErr w:type="gramStart"/>
      <w:r w:rsidR="006C7149">
        <w:t>And</w:t>
      </w:r>
      <w:proofErr w:type="gramEnd"/>
      <w:r w:rsidR="006C7149">
        <w:t xml:space="preserve"> </w:t>
      </w:r>
      <w:r>
        <w:t>Functionality</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3AA9CF3D"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454B9A2" w:rsidR="00E767B9" w:rsidRDefault="00E767B9" w:rsidP="00E767B9">
      <w:r>
        <w:t>A radio button display</w:t>
      </w:r>
      <w:r w:rsidR="00891305">
        <w:t>s</w:t>
      </w:r>
      <w:r>
        <w:t xml:space="preserve"> during the installation routine</w:t>
      </w:r>
      <w:r w:rsidR="00891305">
        <w:t xml:space="preserve"> that</w:t>
      </w:r>
      <w:r>
        <w:t xml:space="preserv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737029">
      <w:pPr>
        <w:jc w:val="center"/>
      </w:pPr>
    </w:p>
    <w:p w14:paraId="7C29212B" w14:textId="77777777" w:rsidR="00E767B9" w:rsidRDefault="00754243">
      <w:pPr>
        <w:pStyle w:val="Heading2"/>
      </w:pPr>
      <w:bookmarkStart w:id="1972" w:name="_Toc469043400"/>
      <w:bookmarkStart w:id="1973" w:name="_Toc469045033"/>
      <w:bookmarkStart w:id="1974" w:name="_Toc469139331"/>
      <w:bookmarkStart w:id="1975" w:name="_Toc469152776"/>
      <w:bookmarkStart w:id="1976" w:name="_Toc491174867"/>
      <w:bookmarkStart w:id="1977" w:name="_Toc491337848"/>
      <w:bookmarkStart w:id="1978" w:name="_Toc491338022"/>
      <w:bookmarkStart w:id="1979" w:name="_Toc491338795"/>
      <w:bookmarkStart w:id="1980" w:name="_Toc532855777"/>
      <w:bookmarkStart w:id="1981" w:name="_Toc532856639"/>
      <w:bookmarkStart w:id="1982" w:name="_Toc532856799"/>
      <w:r>
        <w:t>Dual Lane Dual Systems</w:t>
      </w:r>
      <w:bookmarkEnd w:id="1972"/>
      <w:bookmarkEnd w:id="1973"/>
      <w:bookmarkEnd w:id="1974"/>
      <w:bookmarkEnd w:id="1975"/>
      <w:bookmarkEnd w:id="1976"/>
      <w:bookmarkEnd w:id="1977"/>
      <w:bookmarkEnd w:id="1978"/>
      <w:bookmarkEnd w:id="1979"/>
      <w:bookmarkEnd w:id="1980"/>
      <w:bookmarkEnd w:id="1981"/>
      <w:bookmarkEnd w:id="198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2CC14373"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4D41C7">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1983" w:name="_Toc469043402"/>
      <w:bookmarkStart w:id="1984" w:name="_Toc469045035"/>
      <w:bookmarkStart w:id="1985" w:name="_Toc469139333"/>
      <w:bookmarkStart w:id="1986" w:name="_Toc469152778"/>
      <w:bookmarkStart w:id="1987" w:name="_Toc491174868"/>
      <w:bookmarkStart w:id="1988" w:name="_Toc491337849"/>
      <w:bookmarkStart w:id="1989" w:name="_Toc491338023"/>
      <w:bookmarkStart w:id="1990" w:name="_Toc491338796"/>
      <w:bookmarkStart w:id="1991" w:name="_Toc532855778"/>
      <w:bookmarkStart w:id="1992" w:name="_Toc532856640"/>
      <w:bookmarkStart w:id="1993" w:name="_Toc532856800"/>
      <w:r w:rsidRPr="00E767B9">
        <w:lastRenderedPageBreak/>
        <w:t>Configure Dual Lane Systems</w:t>
      </w:r>
      <w:bookmarkEnd w:id="1983"/>
      <w:bookmarkEnd w:id="1984"/>
      <w:bookmarkEnd w:id="1985"/>
      <w:bookmarkEnd w:id="1986"/>
      <w:bookmarkEnd w:id="1987"/>
      <w:bookmarkEnd w:id="1988"/>
      <w:bookmarkEnd w:id="1989"/>
      <w:bookmarkEnd w:id="1990"/>
      <w:bookmarkEnd w:id="1991"/>
      <w:bookmarkEnd w:id="1992"/>
      <w:bookmarkEnd w:id="1993"/>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54B6F04C" w:rsidR="00E767B9" w:rsidRPr="005D0172" w:rsidRDefault="00E767B9" w:rsidP="00E767B9">
      <w:pPr>
        <w:rPr>
          <w:highlight w:val="yellow"/>
        </w:rPr>
      </w:pPr>
    </w:p>
    <w:p w14:paraId="4E935BE7" w14:textId="322F529D" w:rsidR="00E767B9" w:rsidRPr="005D0172" w:rsidRDefault="00430A9C" w:rsidP="00E767B9">
      <w:pPr>
        <w:rPr>
          <w:highlight w:val="yellow"/>
        </w:rPr>
      </w:pPr>
      <w:r>
        <w:rPr>
          <w:noProof/>
        </w:rPr>
        <w:drawing>
          <wp:anchor distT="0" distB="0" distL="114300" distR="114300" simplePos="0" relativeHeight="251697152" behindDoc="1" locked="0" layoutInCell="1" allowOverlap="1" wp14:anchorId="5DA11F58" wp14:editId="03B60ED7">
            <wp:simplePos x="0" y="0"/>
            <wp:positionH relativeFrom="column">
              <wp:posOffset>2540000</wp:posOffset>
            </wp:positionH>
            <wp:positionV relativeFrom="line">
              <wp:posOffset>118110</wp:posOffset>
            </wp:positionV>
            <wp:extent cx="3522980" cy="2614930"/>
            <wp:effectExtent l="0" t="0" r="1270" b="0"/>
            <wp:wrapTight wrapText="left">
              <wp:wrapPolygon edited="0">
                <wp:start x="0" y="0"/>
                <wp:lineTo x="0" y="21401"/>
                <wp:lineTo x="21491" y="21401"/>
                <wp:lineTo x="21491"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176">
                      <a:extLst>
                        <a:ext uri="{28A0092B-C50C-407E-A947-70E740481C1C}">
                          <a14:useLocalDpi xmlns:a14="http://schemas.microsoft.com/office/drawing/2010/main" val="0"/>
                        </a:ext>
                      </a:extLst>
                    </a:blip>
                    <a:stretch>
                      <a:fillRect/>
                    </a:stretch>
                  </pic:blipFill>
                  <pic:spPr>
                    <a:xfrm>
                      <a:off x="0" y="0"/>
                      <a:ext cx="3522980" cy="2614930"/>
                    </a:xfrm>
                    <a:prstGeom prst="rect">
                      <a:avLst/>
                    </a:prstGeom>
                  </pic:spPr>
                </pic:pic>
              </a:graphicData>
            </a:graphic>
            <wp14:sizeRelH relativeFrom="page">
              <wp14:pctWidth>0</wp14:pctWidth>
            </wp14:sizeRelH>
            <wp14:sizeRelV relativeFrom="page">
              <wp14:pctHeight>0</wp14:pctHeight>
            </wp14:sizeRelV>
          </wp:anchor>
        </w:drawing>
      </w: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6E5F4F02" w:rsidR="00E767B9" w:rsidRPr="00EC2531" w:rsidRDefault="00E767B9" w:rsidP="00E767B9"/>
    <w:p w14:paraId="61A1978B" w14:textId="01FDF0F3" w:rsidR="00E767B9" w:rsidRPr="00737029"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7777777" w:rsidR="00430A9C" w:rsidRDefault="00430A9C" w:rsidP="00E767B9"/>
    <w:p w14:paraId="6A782E53" w14:textId="77777777" w:rsidR="00430A9C" w:rsidRDefault="00430A9C" w:rsidP="00E767B9"/>
    <w:p w14:paraId="1F961A25" w14:textId="6E89CE70" w:rsidR="00430A9C" w:rsidRDefault="00430A9C" w:rsidP="00E767B9">
      <w:r>
        <w:rPr>
          <w:noProof/>
        </w:rPr>
        <w:drawing>
          <wp:anchor distT="0" distB="0" distL="114300" distR="114300" simplePos="0" relativeHeight="251702272" behindDoc="1" locked="0" layoutInCell="1" allowOverlap="1" wp14:anchorId="318FDC3A" wp14:editId="15DD51E9">
            <wp:simplePos x="0" y="0"/>
            <wp:positionH relativeFrom="column">
              <wp:posOffset>2527300</wp:posOffset>
            </wp:positionH>
            <wp:positionV relativeFrom="paragraph">
              <wp:posOffset>1083310</wp:posOffset>
            </wp:positionV>
            <wp:extent cx="3538220" cy="2623820"/>
            <wp:effectExtent l="0" t="0" r="5080" b="5080"/>
            <wp:wrapTight wrapText="left">
              <wp:wrapPolygon edited="0">
                <wp:start x="0" y="0"/>
                <wp:lineTo x="0" y="21485"/>
                <wp:lineTo x="21515" y="21485"/>
                <wp:lineTo x="21515"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177">
                      <a:extLst>
                        <a:ext uri="{28A0092B-C50C-407E-A947-70E740481C1C}">
                          <a14:useLocalDpi xmlns:a14="http://schemas.microsoft.com/office/drawing/2010/main" val="0"/>
                        </a:ext>
                      </a:extLst>
                    </a:blip>
                    <a:stretch>
                      <a:fillRect/>
                    </a:stretch>
                  </pic:blipFill>
                  <pic:spPr>
                    <a:xfrm>
                      <a:off x="0" y="0"/>
                      <a:ext cx="3538220" cy="2623820"/>
                    </a:xfrm>
                    <a:prstGeom prst="rect">
                      <a:avLst/>
                    </a:prstGeom>
                  </pic:spPr>
                </pic:pic>
              </a:graphicData>
            </a:graphic>
            <wp14:sizeRelH relativeFrom="margin">
              <wp14:pctWidth>0</wp14:pctWidth>
            </wp14:sizeRelH>
            <wp14:sizeRelV relativeFrom="margin">
              <wp14:pctHeight>0</wp14:pctHeight>
            </wp14:sizeRelV>
          </wp:anchor>
        </w:drawing>
      </w:r>
    </w:p>
    <w:p w14:paraId="1402F43A" w14:textId="77777777" w:rsidR="00E767B9" w:rsidRDefault="00E767B9" w:rsidP="00E767B9"/>
    <w:p w14:paraId="50601296" w14:textId="41271054"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1994" w:name="_Toc469043403"/>
      <w:bookmarkStart w:id="1995" w:name="_Toc469045036"/>
    </w:p>
    <w:p w14:paraId="5B382B84" w14:textId="77777777" w:rsidR="00CF2D4E" w:rsidRDefault="00CF2D4E">
      <w:pPr>
        <w:rPr>
          <w:rFonts w:ascii="Arial" w:hAnsi="Arial" w:cs="Arial"/>
          <w:b/>
          <w:sz w:val="24"/>
          <w:szCs w:val="26"/>
        </w:rPr>
      </w:pPr>
      <w:r>
        <w:br w:type="page"/>
      </w:r>
    </w:p>
    <w:bookmarkEnd w:id="1994"/>
    <w:bookmarkEnd w:id="1995"/>
    <w:p w14:paraId="30207F53" w14:textId="1398EA1C" w:rsidR="00E767B9" w:rsidRPr="00EC2531" w:rsidRDefault="00E767B9" w:rsidP="00FC018A"/>
    <w:p w14:paraId="69C16233" w14:textId="203A6023" w:rsidR="00E767B9" w:rsidRPr="00EC2531" w:rsidRDefault="00C05045" w:rsidP="00E767B9">
      <w:r>
        <w:rPr>
          <w:noProof/>
        </w:rPr>
        <w:drawing>
          <wp:anchor distT="0" distB="0" distL="114300" distR="114300" simplePos="0" relativeHeight="251707392" behindDoc="1" locked="0" layoutInCell="1" allowOverlap="1" wp14:anchorId="1CD215E9" wp14:editId="3AD9908D">
            <wp:simplePos x="0" y="0"/>
            <wp:positionH relativeFrom="column">
              <wp:posOffset>1701800</wp:posOffset>
            </wp:positionH>
            <wp:positionV relativeFrom="paragraph">
              <wp:posOffset>243840</wp:posOffset>
            </wp:positionV>
            <wp:extent cx="4014216" cy="3364992"/>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14216" cy="3364992"/>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77ADEF1E" w:rsidR="00E767B9" w:rsidRPr="00EC2531" w:rsidRDefault="00E767B9" w:rsidP="00E767B9">
      <w:r w:rsidRPr="00EC2531">
        <w:rPr>
          <w:b/>
          <w:i/>
        </w:rPr>
        <w:t>Lane Configuration</w:t>
      </w:r>
      <w:r w:rsidRPr="00EC2531">
        <w:t xml:space="preserve"> – </w:t>
      </w:r>
      <w:r w:rsidR="00B8428B">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66BB4EE0"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3ACDE6AE"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8428B">
        <w:t xml:space="preserve">various </w:t>
      </w:r>
      <w:r w:rsidRPr="00EC2531">
        <w:t>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E0A447C" w14:textId="77777777" w:rsidR="00D63F7B" w:rsidRDefault="00D63F7B" w:rsidP="00D63F7B">
      <w:pPr>
        <w:pStyle w:val="Heading4"/>
        <w:rPr>
          <w:ins w:id="1996" w:author="Tom Bergeron" w:date="2020-09-29T16:08:00Z"/>
        </w:rPr>
      </w:pPr>
    </w:p>
    <w:p w14:paraId="4016B222" w14:textId="314D5031" w:rsidR="00D63F7B" w:rsidRPr="00343699" w:rsidRDefault="00D63F7B" w:rsidP="00D63F7B">
      <w:pPr>
        <w:pStyle w:val="Heading4"/>
        <w:rPr>
          <w:ins w:id="1997" w:author="Tom Bergeron" w:date="2020-09-29T16:08:00Z"/>
        </w:rPr>
      </w:pPr>
      <w:ins w:id="1998" w:author="Tom Bergeron" w:date="2020-09-29T16:08:00Z">
        <w:r>
          <w:t>Configuring to profile</w:t>
        </w:r>
      </w:ins>
    </w:p>
    <w:p w14:paraId="41BCA75B" w14:textId="77777777" w:rsidR="00D63F7B" w:rsidRDefault="00D63F7B" w:rsidP="00D63F7B">
      <w:pPr>
        <w:jc w:val="center"/>
        <w:rPr>
          <w:ins w:id="1999" w:author="Tom Bergeron" w:date="2020-09-29T16:08:00Z"/>
        </w:rPr>
      </w:pPr>
    </w:p>
    <w:p w14:paraId="7CEE69CC" w14:textId="17288B96" w:rsidR="00E767B9" w:rsidRPr="00D63F7B" w:rsidDel="00D63F7B" w:rsidRDefault="00D63F7B" w:rsidP="00E767B9">
      <w:pPr>
        <w:rPr>
          <w:del w:id="2000" w:author="Tom Bergeron" w:date="2020-09-29T16:08:00Z"/>
          <w:rPrChange w:id="2001" w:author="Tom Bergeron" w:date="2020-09-29T16:08:00Z">
            <w:rPr>
              <w:del w:id="2002" w:author="Tom Bergeron" w:date="2020-09-29T16:08:00Z"/>
              <w:rFonts w:ascii="Trebuchet MS" w:hAnsi="Trebuchet MS"/>
              <w:sz w:val="24"/>
              <w:szCs w:val="24"/>
            </w:rPr>
          </w:rPrChange>
        </w:rPr>
      </w:pPr>
      <w:ins w:id="2003" w:author="Tom Bergeron" w:date="2020-09-29T16:08:00Z">
        <w:r>
          <w:rPr>
            <w:noProof/>
          </w:rPr>
          <w:drawing>
            <wp:anchor distT="0" distB="0" distL="114300" distR="114300" simplePos="0" relativeHeight="251666944" behindDoc="1" locked="0" layoutInCell="1" allowOverlap="1" wp14:anchorId="5EC5FE0E" wp14:editId="6CB03EE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ins>
    </w:p>
    <w:p w14:paraId="615DAA33" w14:textId="77777777" w:rsidR="00E767B9" w:rsidRDefault="00E767B9" w:rsidP="00E767B9"/>
    <w:p w14:paraId="6157405D" w14:textId="77777777" w:rsidR="00AD4DC4" w:rsidRDefault="00AD4DC4">
      <w:bookmarkStart w:id="2004"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2005" w:name="_Toc468551578"/>
      <w:bookmarkStart w:id="2006" w:name="_Toc469038805"/>
      <w:bookmarkStart w:id="2007"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2004"/>
      <w:bookmarkEnd w:id="2005"/>
      <w:bookmarkEnd w:id="2006"/>
      <w:bookmarkEnd w:id="2007"/>
    </w:p>
    <w:p w14:paraId="4034A292" w14:textId="226EA40F" w:rsidR="00B8428B"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hyperlink w:anchor="_Toc532836373" w:history="1">
        <w:r w:rsidR="00B8428B" w:rsidRPr="008E0C2A">
          <w:rPr>
            <w:rStyle w:val="Hyperlink"/>
            <w:noProof/>
          </w:rPr>
          <w:t>Software Options</w:t>
        </w:r>
        <w:r w:rsidR="00B8428B">
          <w:rPr>
            <w:noProof/>
            <w:webHidden/>
          </w:rPr>
          <w:tab/>
        </w:r>
        <w:r w:rsidR="00B8428B">
          <w:rPr>
            <w:noProof/>
            <w:webHidden/>
          </w:rPr>
          <w:fldChar w:fldCharType="begin"/>
        </w:r>
        <w:r w:rsidR="00B8428B">
          <w:rPr>
            <w:noProof/>
            <w:webHidden/>
          </w:rPr>
          <w:instrText xml:space="preserve"> PAGEREF _Toc532836373 \h </w:instrText>
        </w:r>
        <w:r w:rsidR="00B8428B">
          <w:rPr>
            <w:noProof/>
            <w:webHidden/>
          </w:rPr>
        </w:r>
        <w:r w:rsidR="00B8428B">
          <w:rPr>
            <w:noProof/>
            <w:webHidden/>
          </w:rPr>
          <w:fldChar w:fldCharType="separate"/>
        </w:r>
        <w:r w:rsidR="000C727E">
          <w:rPr>
            <w:noProof/>
            <w:webHidden/>
          </w:rPr>
          <w:t>88</w:t>
        </w:r>
        <w:r w:rsidR="00B8428B">
          <w:rPr>
            <w:noProof/>
            <w:webHidden/>
          </w:rPr>
          <w:fldChar w:fldCharType="end"/>
        </w:r>
      </w:hyperlink>
    </w:p>
    <w:p w14:paraId="3E4D922E" w14:textId="3C9F56B5"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4" w:history="1">
        <w:r w:rsidR="00B8428B" w:rsidRPr="008E0C2A">
          <w:rPr>
            <w:rStyle w:val="Hyperlink"/>
            <w:noProof/>
          </w:rPr>
          <w:t>Use Navigator to Optimize Profiles</w:t>
        </w:r>
        <w:r w:rsidR="00B8428B">
          <w:rPr>
            <w:noProof/>
            <w:webHidden/>
          </w:rPr>
          <w:tab/>
        </w:r>
        <w:r w:rsidR="00B8428B">
          <w:rPr>
            <w:noProof/>
            <w:webHidden/>
          </w:rPr>
          <w:fldChar w:fldCharType="begin"/>
        </w:r>
        <w:r w:rsidR="00B8428B">
          <w:rPr>
            <w:noProof/>
            <w:webHidden/>
          </w:rPr>
          <w:instrText xml:space="preserve"> PAGEREF _Toc532836374 \h </w:instrText>
        </w:r>
        <w:r w:rsidR="00B8428B">
          <w:rPr>
            <w:noProof/>
            <w:webHidden/>
          </w:rPr>
        </w:r>
        <w:r w:rsidR="00B8428B">
          <w:rPr>
            <w:noProof/>
            <w:webHidden/>
          </w:rPr>
          <w:fldChar w:fldCharType="separate"/>
        </w:r>
        <w:r w:rsidR="000C727E">
          <w:rPr>
            <w:noProof/>
            <w:webHidden/>
          </w:rPr>
          <w:t>89</w:t>
        </w:r>
        <w:r w:rsidR="00B8428B">
          <w:rPr>
            <w:noProof/>
            <w:webHidden/>
          </w:rPr>
          <w:fldChar w:fldCharType="end"/>
        </w:r>
      </w:hyperlink>
    </w:p>
    <w:p w14:paraId="40EDD211" w14:textId="4E03AAB5"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5" w:history="1">
        <w:r w:rsidR="00B8428B" w:rsidRPr="008E0C2A">
          <w:rPr>
            <w:rStyle w:val="Hyperlink"/>
            <w:noProof/>
          </w:rPr>
          <w:t>Use Auto-Focus</w:t>
        </w:r>
        <w:r w:rsidR="00B8428B">
          <w:rPr>
            <w:noProof/>
            <w:webHidden/>
          </w:rPr>
          <w:tab/>
        </w:r>
        <w:r w:rsidR="00B8428B">
          <w:rPr>
            <w:noProof/>
            <w:webHidden/>
          </w:rPr>
          <w:fldChar w:fldCharType="begin"/>
        </w:r>
        <w:r w:rsidR="00B8428B">
          <w:rPr>
            <w:noProof/>
            <w:webHidden/>
          </w:rPr>
          <w:instrText xml:space="preserve"> PAGEREF _Toc532836375 \h </w:instrText>
        </w:r>
        <w:r w:rsidR="00B8428B">
          <w:rPr>
            <w:noProof/>
            <w:webHidden/>
          </w:rPr>
        </w:r>
        <w:r w:rsidR="00B8428B">
          <w:rPr>
            <w:noProof/>
            <w:webHidden/>
          </w:rPr>
          <w:fldChar w:fldCharType="separate"/>
        </w:r>
        <w:r w:rsidR="000C727E">
          <w:rPr>
            <w:noProof/>
            <w:webHidden/>
          </w:rPr>
          <w:t>90</w:t>
        </w:r>
        <w:r w:rsidR="00B8428B">
          <w:rPr>
            <w:noProof/>
            <w:webHidden/>
          </w:rPr>
          <w:fldChar w:fldCharType="end"/>
        </w:r>
      </w:hyperlink>
    </w:p>
    <w:p w14:paraId="7EA0AA77" w14:textId="35154FF7"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6" w:history="1">
        <w:r w:rsidR="00B8428B" w:rsidRPr="008E0C2A">
          <w:rPr>
            <w:rStyle w:val="Hyperlink"/>
            <w:noProof/>
          </w:rPr>
          <w:t>Save Energy With Navigator and Auto-Focus</w:t>
        </w:r>
        <w:r w:rsidR="00B8428B">
          <w:rPr>
            <w:noProof/>
            <w:webHidden/>
          </w:rPr>
          <w:tab/>
        </w:r>
        <w:r w:rsidR="00B8428B">
          <w:rPr>
            <w:noProof/>
            <w:webHidden/>
          </w:rPr>
          <w:fldChar w:fldCharType="begin"/>
        </w:r>
        <w:r w:rsidR="00B8428B">
          <w:rPr>
            <w:noProof/>
            <w:webHidden/>
          </w:rPr>
          <w:instrText xml:space="preserve"> PAGEREF _Toc532836376 \h </w:instrText>
        </w:r>
        <w:r w:rsidR="00B8428B">
          <w:rPr>
            <w:noProof/>
            <w:webHidden/>
          </w:rPr>
        </w:r>
        <w:r w:rsidR="00B8428B">
          <w:rPr>
            <w:noProof/>
            <w:webHidden/>
          </w:rPr>
          <w:fldChar w:fldCharType="separate"/>
        </w:r>
        <w:r w:rsidR="000C727E">
          <w:rPr>
            <w:noProof/>
            <w:webHidden/>
          </w:rPr>
          <w:t>91</w:t>
        </w:r>
        <w:r w:rsidR="00B8428B">
          <w:rPr>
            <w:noProof/>
            <w:webHidden/>
          </w:rPr>
          <w:fldChar w:fldCharType="end"/>
        </w:r>
      </w:hyperlink>
    </w:p>
    <w:p w14:paraId="74B8A4B1" w14:textId="3DC87AF4"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7" w:history="1">
        <w:r w:rsidR="00B8428B" w:rsidRPr="008E0C2A">
          <w:rPr>
            <w:rStyle w:val="Hyperlink"/>
            <w:noProof/>
          </w:rPr>
          <w:t>Use Sweet Spot Target</w:t>
        </w:r>
        <w:r w:rsidR="00B8428B">
          <w:rPr>
            <w:noProof/>
            <w:webHidden/>
          </w:rPr>
          <w:tab/>
        </w:r>
        <w:r w:rsidR="00B8428B">
          <w:rPr>
            <w:noProof/>
            <w:webHidden/>
          </w:rPr>
          <w:fldChar w:fldCharType="begin"/>
        </w:r>
        <w:r w:rsidR="00B8428B">
          <w:rPr>
            <w:noProof/>
            <w:webHidden/>
          </w:rPr>
          <w:instrText xml:space="preserve"> PAGEREF _Toc532836377 \h </w:instrText>
        </w:r>
        <w:r w:rsidR="00B8428B">
          <w:rPr>
            <w:noProof/>
            <w:webHidden/>
          </w:rPr>
        </w:r>
        <w:r w:rsidR="00B8428B">
          <w:rPr>
            <w:noProof/>
            <w:webHidden/>
          </w:rPr>
          <w:fldChar w:fldCharType="separate"/>
        </w:r>
        <w:r w:rsidR="000C727E">
          <w:rPr>
            <w:noProof/>
            <w:webHidden/>
          </w:rPr>
          <w:t>92</w:t>
        </w:r>
        <w:r w:rsidR="00B8428B">
          <w:rPr>
            <w:noProof/>
            <w:webHidden/>
          </w:rPr>
          <w:fldChar w:fldCharType="end"/>
        </w:r>
      </w:hyperlink>
    </w:p>
    <w:p w14:paraId="6A93181A" w14:textId="59A7EA9E"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8" w:history="1">
        <w:r w:rsidR="00B8428B" w:rsidRPr="008E0C2A">
          <w:rPr>
            <w:rStyle w:val="Hyperlink"/>
            <w:noProof/>
          </w:rPr>
          <w:t>Use Statistical Process Control Charts</w:t>
        </w:r>
        <w:r w:rsidR="00B8428B">
          <w:rPr>
            <w:noProof/>
            <w:webHidden/>
          </w:rPr>
          <w:tab/>
        </w:r>
        <w:r w:rsidR="00B8428B">
          <w:rPr>
            <w:noProof/>
            <w:webHidden/>
          </w:rPr>
          <w:fldChar w:fldCharType="begin"/>
        </w:r>
        <w:r w:rsidR="00B8428B">
          <w:rPr>
            <w:noProof/>
            <w:webHidden/>
          </w:rPr>
          <w:instrText xml:space="preserve"> PAGEREF _Toc532836378 \h </w:instrText>
        </w:r>
        <w:r w:rsidR="00B8428B">
          <w:rPr>
            <w:noProof/>
            <w:webHidden/>
          </w:rPr>
        </w:r>
        <w:r w:rsidR="00B8428B">
          <w:rPr>
            <w:noProof/>
            <w:webHidden/>
          </w:rPr>
          <w:fldChar w:fldCharType="separate"/>
        </w:r>
        <w:r w:rsidR="000C727E">
          <w:rPr>
            <w:noProof/>
            <w:webHidden/>
          </w:rPr>
          <w:t>93</w:t>
        </w:r>
        <w:r w:rsidR="00B8428B">
          <w:rPr>
            <w:noProof/>
            <w:webHidden/>
          </w:rPr>
          <w:fldChar w:fldCharType="end"/>
        </w:r>
      </w:hyperlink>
    </w:p>
    <w:p w14:paraId="28109CC0" w14:textId="56B5B28E"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79" w:history="1">
        <w:r w:rsidR="00B8428B" w:rsidRPr="008E0C2A">
          <w:rPr>
            <w:rStyle w:val="Hyperlink"/>
            <w:noProof/>
          </w:rPr>
          <w:t>Using Live Data Output</w:t>
        </w:r>
        <w:r w:rsidR="00B8428B">
          <w:rPr>
            <w:noProof/>
            <w:webHidden/>
          </w:rPr>
          <w:tab/>
        </w:r>
        <w:r w:rsidR="00B8428B">
          <w:rPr>
            <w:noProof/>
            <w:webHidden/>
          </w:rPr>
          <w:fldChar w:fldCharType="begin"/>
        </w:r>
        <w:r w:rsidR="00B8428B">
          <w:rPr>
            <w:noProof/>
            <w:webHidden/>
          </w:rPr>
          <w:instrText xml:space="preserve"> PAGEREF _Toc532836379 \h </w:instrText>
        </w:r>
        <w:r w:rsidR="00B8428B">
          <w:rPr>
            <w:noProof/>
            <w:webHidden/>
          </w:rPr>
        </w:r>
        <w:r w:rsidR="00B8428B">
          <w:rPr>
            <w:noProof/>
            <w:webHidden/>
          </w:rPr>
          <w:fldChar w:fldCharType="separate"/>
        </w:r>
        <w:r w:rsidR="000C727E">
          <w:rPr>
            <w:noProof/>
            <w:webHidden/>
          </w:rPr>
          <w:t>97</w:t>
        </w:r>
        <w:r w:rsidR="00B8428B">
          <w:rPr>
            <w:noProof/>
            <w:webHidden/>
          </w:rPr>
          <w:fldChar w:fldCharType="end"/>
        </w:r>
      </w:hyperlink>
    </w:p>
    <w:p w14:paraId="205A3C88" w14:textId="0F229EC6"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80" w:history="1">
        <w:r w:rsidR="00B8428B" w:rsidRPr="008E0C2A">
          <w:rPr>
            <w:rStyle w:val="Hyperlink"/>
            <w:noProof/>
          </w:rPr>
          <w:t>Troubleshoot COM Ports</w:t>
        </w:r>
        <w:r w:rsidR="00B8428B">
          <w:rPr>
            <w:noProof/>
            <w:webHidden/>
          </w:rPr>
          <w:tab/>
        </w:r>
        <w:r w:rsidR="00B8428B">
          <w:rPr>
            <w:noProof/>
            <w:webHidden/>
          </w:rPr>
          <w:fldChar w:fldCharType="begin"/>
        </w:r>
        <w:r w:rsidR="00B8428B">
          <w:rPr>
            <w:noProof/>
            <w:webHidden/>
          </w:rPr>
          <w:instrText xml:space="preserve"> PAGEREF _Toc532836380 \h </w:instrText>
        </w:r>
        <w:r w:rsidR="00B8428B">
          <w:rPr>
            <w:noProof/>
            <w:webHidden/>
          </w:rPr>
        </w:r>
        <w:r w:rsidR="00B8428B">
          <w:rPr>
            <w:noProof/>
            <w:webHidden/>
          </w:rPr>
          <w:fldChar w:fldCharType="separate"/>
        </w:r>
        <w:r w:rsidR="000C727E">
          <w:rPr>
            <w:noProof/>
            <w:webHidden/>
          </w:rPr>
          <w:t>101</w:t>
        </w:r>
        <w:r w:rsidR="00B8428B">
          <w:rPr>
            <w:noProof/>
            <w:webHidden/>
          </w:rPr>
          <w:fldChar w:fldCharType="end"/>
        </w:r>
      </w:hyperlink>
    </w:p>
    <w:p w14:paraId="40D0EB86" w14:textId="150A887E"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81" w:history="1">
        <w:r w:rsidR="00B8428B" w:rsidRPr="008E0C2A">
          <w:rPr>
            <w:rStyle w:val="Hyperlink"/>
            <w:noProof/>
          </w:rPr>
          <w:t>Alarm Relay</w:t>
        </w:r>
        <w:r w:rsidR="00B8428B">
          <w:rPr>
            <w:noProof/>
            <w:webHidden/>
          </w:rPr>
          <w:tab/>
        </w:r>
        <w:r w:rsidR="00B8428B">
          <w:rPr>
            <w:noProof/>
            <w:webHidden/>
          </w:rPr>
          <w:fldChar w:fldCharType="begin"/>
        </w:r>
        <w:r w:rsidR="00B8428B">
          <w:rPr>
            <w:noProof/>
            <w:webHidden/>
          </w:rPr>
          <w:instrText xml:space="preserve"> PAGEREF _Toc532836381 \h </w:instrText>
        </w:r>
        <w:r w:rsidR="00B8428B">
          <w:rPr>
            <w:noProof/>
            <w:webHidden/>
          </w:rPr>
        </w:r>
        <w:r w:rsidR="00B8428B">
          <w:rPr>
            <w:noProof/>
            <w:webHidden/>
          </w:rPr>
          <w:fldChar w:fldCharType="separate"/>
        </w:r>
        <w:r w:rsidR="000C727E">
          <w:rPr>
            <w:noProof/>
            <w:webHidden/>
          </w:rPr>
          <w:t>103</w:t>
        </w:r>
        <w:r w:rsidR="00B8428B">
          <w:rPr>
            <w:noProof/>
            <w:webHidden/>
          </w:rPr>
          <w:fldChar w:fldCharType="end"/>
        </w:r>
      </w:hyperlink>
    </w:p>
    <w:p w14:paraId="29E83D69" w14:textId="6B207D7C" w:rsidR="00B8428B" w:rsidRDefault="00245341">
      <w:pPr>
        <w:pStyle w:val="TOC1"/>
        <w:tabs>
          <w:tab w:val="right" w:leader="dot" w:pos="9350"/>
        </w:tabs>
        <w:rPr>
          <w:rStyle w:val="Hyperlink"/>
          <w:noProof/>
        </w:rPr>
      </w:pPr>
      <w:hyperlink w:anchor="_Toc532836382" w:history="1">
        <w:r w:rsidR="00B8428B" w:rsidRPr="008E0C2A">
          <w:rPr>
            <w:rStyle w:val="Hyperlink"/>
            <w:noProof/>
          </w:rPr>
          <w:t>Light Tower</w:t>
        </w:r>
        <w:r w:rsidR="00B8428B">
          <w:rPr>
            <w:noProof/>
            <w:webHidden/>
          </w:rPr>
          <w:tab/>
        </w:r>
        <w:r w:rsidR="00B8428B">
          <w:rPr>
            <w:noProof/>
            <w:webHidden/>
          </w:rPr>
          <w:fldChar w:fldCharType="begin"/>
        </w:r>
        <w:r w:rsidR="00B8428B">
          <w:rPr>
            <w:noProof/>
            <w:webHidden/>
          </w:rPr>
          <w:instrText xml:space="preserve"> PAGEREF _Toc532836382 \h </w:instrText>
        </w:r>
        <w:r w:rsidR="00B8428B">
          <w:rPr>
            <w:noProof/>
            <w:webHidden/>
          </w:rPr>
        </w:r>
        <w:r w:rsidR="00B8428B">
          <w:rPr>
            <w:noProof/>
            <w:webHidden/>
          </w:rPr>
          <w:fldChar w:fldCharType="separate"/>
        </w:r>
        <w:r w:rsidR="000C727E">
          <w:rPr>
            <w:noProof/>
            <w:webHidden/>
          </w:rPr>
          <w:t>103</w:t>
        </w:r>
        <w:r w:rsidR="00B8428B">
          <w:rPr>
            <w:noProof/>
            <w:webHidden/>
          </w:rPr>
          <w:fldChar w:fldCharType="end"/>
        </w:r>
      </w:hyperlink>
    </w:p>
    <w:p w14:paraId="71FF5946" w14:textId="6C10C0B9" w:rsidR="00B8428B" w:rsidRDefault="00B8428B" w:rsidP="00737029">
      <w:pPr>
        <w:pStyle w:val="TOC2"/>
        <w:rPr>
          <w:rFonts w:eastAsiaTheme="minorEastAsia"/>
          <w:noProof/>
        </w:rPr>
      </w:pPr>
    </w:p>
    <w:p w14:paraId="59BE616E" w14:textId="77777777" w:rsidR="00B8428B" w:rsidRPr="00737029" w:rsidRDefault="00B8428B" w:rsidP="00737029">
      <w:pPr>
        <w:rPr>
          <w:rFonts w:eastAsiaTheme="minorEastAsia"/>
          <w:b/>
          <w:caps/>
          <w:noProof/>
        </w:rPr>
      </w:pPr>
    </w:p>
    <w:p w14:paraId="4D88B4CB" w14:textId="018FADF7"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83" w:history="1">
        <w:r w:rsidR="00B8428B" w:rsidRPr="008E0C2A">
          <w:rPr>
            <w:rStyle w:val="Hyperlink"/>
            <w:noProof/>
          </w:rPr>
          <w:t>Appendix A: The Process Window Index</w:t>
        </w:r>
        <w:r w:rsidR="00B8428B">
          <w:rPr>
            <w:noProof/>
            <w:webHidden/>
          </w:rPr>
          <w:tab/>
        </w:r>
        <w:r w:rsidR="00B8428B">
          <w:rPr>
            <w:noProof/>
            <w:webHidden/>
          </w:rPr>
          <w:fldChar w:fldCharType="begin"/>
        </w:r>
        <w:r w:rsidR="00B8428B">
          <w:rPr>
            <w:noProof/>
            <w:webHidden/>
          </w:rPr>
          <w:instrText xml:space="preserve"> PAGEREF _Toc532836383 \h </w:instrText>
        </w:r>
        <w:r w:rsidR="00B8428B">
          <w:rPr>
            <w:noProof/>
            <w:webHidden/>
          </w:rPr>
        </w:r>
        <w:r w:rsidR="00B8428B">
          <w:rPr>
            <w:noProof/>
            <w:webHidden/>
          </w:rPr>
          <w:fldChar w:fldCharType="separate"/>
        </w:r>
        <w:r w:rsidR="000C727E">
          <w:rPr>
            <w:noProof/>
            <w:webHidden/>
          </w:rPr>
          <w:t>104</w:t>
        </w:r>
        <w:r w:rsidR="00B8428B">
          <w:rPr>
            <w:noProof/>
            <w:webHidden/>
          </w:rPr>
          <w:fldChar w:fldCharType="end"/>
        </w:r>
      </w:hyperlink>
    </w:p>
    <w:p w14:paraId="108CACCF" w14:textId="3E9F1E5D"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84" w:history="1">
        <w:r w:rsidR="00B8428B" w:rsidRPr="008E0C2A">
          <w:rPr>
            <w:rStyle w:val="Hyperlink"/>
            <w:noProof/>
          </w:rPr>
          <w:t>Appendix B: Recalculating Zone Delta Limits From Navigator/Auto-Focus Predictions</w:t>
        </w:r>
        <w:r w:rsidR="00B8428B">
          <w:rPr>
            <w:noProof/>
            <w:webHidden/>
          </w:rPr>
          <w:tab/>
        </w:r>
        <w:r w:rsidR="00B8428B">
          <w:rPr>
            <w:noProof/>
            <w:webHidden/>
          </w:rPr>
          <w:fldChar w:fldCharType="begin"/>
        </w:r>
        <w:r w:rsidR="00B8428B">
          <w:rPr>
            <w:noProof/>
            <w:webHidden/>
          </w:rPr>
          <w:instrText xml:space="preserve"> PAGEREF _Toc532836384 \h </w:instrText>
        </w:r>
        <w:r w:rsidR="00B8428B">
          <w:rPr>
            <w:noProof/>
            <w:webHidden/>
          </w:rPr>
        </w:r>
        <w:r w:rsidR="00B8428B">
          <w:rPr>
            <w:noProof/>
            <w:webHidden/>
          </w:rPr>
          <w:fldChar w:fldCharType="separate"/>
        </w:r>
        <w:r w:rsidR="000C727E">
          <w:rPr>
            <w:noProof/>
            <w:webHidden/>
          </w:rPr>
          <w:t>107</w:t>
        </w:r>
        <w:r w:rsidR="00B8428B">
          <w:rPr>
            <w:noProof/>
            <w:webHidden/>
          </w:rPr>
          <w:fldChar w:fldCharType="end"/>
        </w:r>
      </w:hyperlink>
    </w:p>
    <w:p w14:paraId="7FCE4B99" w14:textId="74FC6C27" w:rsidR="00B8428B" w:rsidRDefault="00245341">
      <w:pPr>
        <w:pStyle w:val="TOC1"/>
        <w:tabs>
          <w:tab w:val="right" w:leader="dot" w:pos="9350"/>
        </w:tabs>
        <w:rPr>
          <w:rStyle w:val="Hyperlink"/>
          <w:noProof/>
        </w:rPr>
      </w:pPr>
      <w:hyperlink w:anchor="_Toc532836385" w:history="1">
        <w:r w:rsidR="00B8428B" w:rsidRPr="008E0C2A">
          <w:rPr>
            <w:rStyle w:val="Hyperlink"/>
            <w:noProof/>
          </w:rPr>
          <w:t>Appendix C: Configuration Program</w:t>
        </w:r>
        <w:r w:rsidR="00B8428B">
          <w:rPr>
            <w:noProof/>
            <w:webHidden/>
          </w:rPr>
          <w:tab/>
        </w:r>
        <w:r w:rsidR="00B8428B">
          <w:rPr>
            <w:noProof/>
            <w:webHidden/>
          </w:rPr>
          <w:fldChar w:fldCharType="begin"/>
        </w:r>
        <w:r w:rsidR="00B8428B">
          <w:rPr>
            <w:noProof/>
            <w:webHidden/>
          </w:rPr>
          <w:instrText xml:space="preserve"> PAGEREF _Toc532836385 \h </w:instrText>
        </w:r>
        <w:r w:rsidR="00B8428B">
          <w:rPr>
            <w:noProof/>
            <w:webHidden/>
          </w:rPr>
        </w:r>
        <w:r w:rsidR="00B8428B">
          <w:rPr>
            <w:noProof/>
            <w:webHidden/>
          </w:rPr>
          <w:fldChar w:fldCharType="separate"/>
        </w:r>
        <w:r w:rsidR="000C727E">
          <w:rPr>
            <w:noProof/>
            <w:webHidden/>
          </w:rPr>
          <w:t>111</w:t>
        </w:r>
        <w:r w:rsidR="00B8428B">
          <w:rPr>
            <w:noProof/>
            <w:webHidden/>
          </w:rPr>
          <w:fldChar w:fldCharType="end"/>
        </w:r>
      </w:hyperlink>
    </w:p>
    <w:p w14:paraId="3659E82D" w14:textId="322CCBCF" w:rsidR="00B8428B" w:rsidRDefault="00B8428B" w:rsidP="00737029">
      <w:pPr>
        <w:pStyle w:val="TOC2"/>
        <w:rPr>
          <w:rFonts w:eastAsiaTheme="minorEastAsia"/>
          <w:noProof/>
        </w:rPr>
      </w:pPr>
    </w:p>
    <w:p w14:paraId="7B938648" w14:textId="77777777" w:rsidR="00B8428B" w:rsidRPr="00737029" w:rsidRDefault="00B8428B" w:rsidP="00737029">
      <w:pPr>
        <w:rPr>
          <w:rFonts w:eastAsiaTheme="minorEastAsia"/>
          <w:b/>
          <w:caps/>
          <w:noProof/>
        </w:rPr>
      </w:pPr>
    </w:p>
    <w:p w14:paraId="28373AF3" w14:textId="06B6D4D9" w:rsidR="00B8428B" w:rsidRDefault="00245341">
      <w:pPr>
        <w:pStyle w:val="TOC1"/>
        <w:tabs>
          <w:tab w:val="right" w:leader="dot" w:pos="9350"/>
        </w:tabs>
        <w:rPr>
          <w:rFonts w:asciiTheme="minorHAnsi" w:eastAsiaTheme="minorEastAsia" w:hAnsiTheme="minorHAnsi" w:cstheme="minorBidi"/>
          <w:b w:val="0"/>
          <w:caps w:val="0"/>
          <w:noProof/>
          <w:sz w:val="22"/>
          <w:szCs w:val="22"/>
        </w:rPr>
      </w:pPr>
      <w:hyperlink w:anchor="_Toc532836386" w:history="1">
        <w:r w:rsidR="00B8428B" w:rsidRPr="008E0C2A">
          <w:rPr>
            <w:rStyle w:val="Hyperlink"/>
            <w:noProof/>
          </w:rPr>
          <w:t>Contact Us</w:t>
        </w:r>
        <w:r w:rsidR="00B8428B">
          <w:rPr>
            <w:noProof/>
            <w:webHidden/>
          </w:rPr>
          <w:tab/>
        </w:r>
        <w:r w:rsidR="00B8428B">
          <w:rPr>
            <w:noProof/>
            <w:webHidden/>
          </w:rPr>
          <w:fldChar w:fldCharType="begin"/>
        </w:r>
        <w:r w:rsidR="00B8428B">
          <w:rPr>
            <w:noProof/>
            <w:webHidden/>
          </w:rPr>
          <w:instrText xml:space="preserve"> PAGEREF _Toc532836386 \h </w:instrText>
        </w:r>
        <w:r w:rsidR="00B8428B">
          <w:rPr>
            <w:noProof/>
            <w:webHidden/>
          </w:rPr>
        </w:r>
        <w:r w:rsidR="00B8428B">
          <w:rPr>
            <w:noProof/>
            <w:webHidden/>
          </w:rPr>
          <w:fldChar w:fldCharType="separate"/>
        </w:r>
        <w:r w:rsidR="000C727E">
          <w:rPr>
            <w:noProof/>
            <w:webHidden/>
          </w:rPr>
          <w:t>123</w:t>
        </w:r>
        <w:r w:rsidR="00B8428B">
          <w:rPr>
            <w:noProof/>
            <w:webHidden/>
          </w:rPr>
          <w:fldChar w:fldCharType="end"/>
        </w:r>
      </w:hyperlink>
    </w:p>
    <w:p w14:paraId="1A0B181C" w14:textId="6347CF73" w:rsidR="00DC71E4" w:rsidRDefault="006710B0" w:rsidP="00463ED7">
      <w:r>
        <w:fldChar w:fldCharType="end"/>
      </w:r>
      <w:bookmarkStart w:id="2008" w:name="_Toc329853011"/>
      <w:bookmarkStart w:id="2009" w:name="_Toc329863369"/>
      <w:bookmarkStart w:id="2010" w:name="_Toc331173641"/>
      <w:bookmarkStart w:id="2011" w:name="_Toc332179177"/>
      <w:bookmarkStart w:id="2012" w:name="_Toc332208411"/>
      <w:bookmarkStart w:id="2013" w:name="_Toc332208747"/>
      <w:bookmarkStart w:id="2014" w:name="_Toc332273993"/>
      <w:bookmarkStart w:id="2015" w:name="_Toc394411672"/>
      <w:bookmarkStart w:id="2016" w:name="_Toc394486310"/>
      <w:bookmarkStart w:id="2017" w:name="_Toc394583240"/>
      <w:bookmarkStart w:id="2018" w:name="_Toc394583396"/>
      <w:bookmarkStart w:id="2019" w:name="_Toc468168374"/>
    </w:p>
    <w:p w14:paraId="36A89C26" w14:textId="30569014"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2020" w:name="_Toc469042019"/>
      <w:bookmarkStart w:id="2021" w:name="_Toc469043156"/>
      <w:bookmarkStart w:id="2022" w:name="_Toc469043736"/>
      <w:bookmarkStart w:id="2023" w:name="_Toc469043838"/>
      <w:bookmarkStart w:id="2024" w:name="_Toc469045037"/>
      <w:bookmarkStart w:id="2025" w:name="_Toc469612930"/>
      <w:bookmarkStart w:id="2026" w:name="_Toc491175110"/>
      <w:bookmarkStart w:id="2027" w:name="_Toc491264019"/>
      <w:bookmarkStart w:id="2028" w:name="_Toc491337697"/>
      <w:bookmarkStart w:id="2029" w:name="_Toc491338032"/>
      <w:bookmarkStart w:id="2030" w:name="_Toc491414008"/>
      <w:bookmarkStart w:id="2031" w:name="_Toc532836373"/>
      <w:bookmarkStart w:id="2032" w:name="_Toc532855779"/>
      <w:bookmarkStart w:id="2033" w:name="_Toc532856641"/>
      <w:bookmarkStart w:id="2034" w:name="_Toc532856801"/>
      <w:r w:rsidRPr="00AD4DC4">
        <w:lastRenderedPageBreak/>
        <w:t>Software Options</w:t>
      </w:r>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7BF59C65" w14:textId="7A62C56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009E0697" w:rsidRPr="00AD4DC4">
        <w:rPr>
          <w:i/>
        </w:rPr>
        <w:t>Navigator</w:t>
      </w:r>
      <w:r w:rsidR="009E0697">
        <w:rPr>
          <w:i/>
        </w:rPr>
        <w:t xml:space="preserve"> Power</w:t>
      </w:r>
      <w:r w:rsidR="009E0697">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2035" w:name="_Toc469043157"/>
      <w:bookmarkStart w:id="2036" w:name="_Toc469043737"/>
      <w:bookmarkStart w:id="2037" w:name="_Toc469045038"/>
      <w:bookmarkStart w:id="2038" w:name="_Toc469612931"/>
      <w:bookmarkStart w:id="2039" w:name="_Toc491175111"/>
      <w:bookmarkStart w:id="2040" w:name="_Toc491264020"/>
      <w:bookmarkStart w:id="2041" w:name="_Toc491337698"/>
      <w:bookmarkStart w:id="2042" w:name="_Toc491338033"/>
      <w:bookmarkStart w:id="2043" w:name="_Toc532855780"/>
      <w:bookmarkStart w:id="2044" w:name="_Toc532856642"/>
      <w:bookmarkStart w:id="2045" w:name="_Toc532856802"/>
      <w:r w:rsidRPr="00A94A01">
        <w:t>Navigator</w:t>
      </w:r>
      <w:bookmarkEnd w:id="2035"/>
      <w:bookmarkEnd w:id="2036"/>
      <w:bookmarkEnd w:id="2037"/>
      <w:bookmarkEnd w:id="2038"/>
      <w:bookmarkEnd w:id="2039"/>
      <w:bookmarkEnd w:id="2040"/>
      <w:bookmarkEnd w:id="2041"/>
      <w:bookmarkEnd w:id="2042"/>
      <w:bookmarkEnd w:id="2043"/>
      <w:bookmarkEnd w:id="2044"/>
      <w:bookmarkEnd w:id="2045"/>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2046" w:name="_Toc469043158"/>
      <w:bookmarkStart w:id="2047" w:name="_Toc469043738"/>
      <w:bookmarkStart w:id="2048" w:name="_Toc469045039"/>
      <w:bookmarkStart w:id="2049" w:name="_Toc469612932"/>
      <w:bookmarkStart w:id="2050" w:name="_Toc491175112"/>
      <w:bookmarkStart w:id="2051" w:name="_Toc491264021"/>
      <w:bookmarkStart w:id="2052" w:name="_Toc491337699"/>
      <w:bookmarkStart w:id="2053" w:name="_Toc491338034"/>
      <w:bookmarkStart w:id="2054" w:name="_Toc532855781"/>
      <w:bookmarkStart w:id="2055" w:name="_Toc532856643"/>
      <w:bookmarkStart w:id="2056" w:name="_Toc532856803"/>
      <w:bookmarkStart w:id="2057" w:name="_Toc84240638"/>
      <w:bookmarkStart w:id="2058" w:name="_Toc141866639"/>
      <w:bookmarkStart w:id="2059" w:name="_Toc119468055"/>
      <w:r>
        <w:t>Auto-Focus</w:t>
      </w:r>
      <w:bookmarkEnd w:id="2046"/>
      <w:bookmarkEnd w:id="2047"/>
      <w:bookmarkEnd w:id="2048"/>
      <w:bookmarkEnd w:id="2049"/>
      <w:bookmarkEnd w:id="2050"/>
      <w:bookmarkEnd w:id="2051"/>
      <w:bookmarkEnd w:id="2052"/>
      <w:bookmarkEnd w:id="2053"/>
      <w:bookmarkEnd w:id="2054"/>
      <w:bookmarkEnd w:id="2055"/>
      <w:bookmarkEnd w:id="2056"/>
      <w:r>
        <w:t xml:space="preserve"> </w:t>
      </w:r>
      <w:bookmarkEnd w:id="2057"/>
      <w:bookmarkEnd w:id="2058"/>
    </w:p>
    <w:p w14:paraId="63952024" w14:textId="0B573BDD" w:rsidR="003C1D40" w:rsidRDefault="003C1D40" w:rsidP="003C1D40">
      <w:r w:rsidRPr="00FF63FD">
        <w:rPr>
          <w:i/>
        </w:rPr>
        <w:t>Auto</w:t>
      </w:r>
      <w:r w:rsidRPr="00FF63FD">
        <w:rPr>
          <w:i/>
        </w:rPr>
        <w:noBreakHyphen/>
        <w:t>Focus</w:t>
      </w:r>
      <w:r w:rsidRPr="00D717DA">
        <w:t xml:space="preserve"> </w:t>
      </w:r>
      <w:r>
        <w:t xml:space="preserve">is </w:t>
      </w:r>
      <w:r w:rsidR="00537C19">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2060" w:name="_Toc176001755"/>
      <w:bookmarkStart w:id="2061" w:name="_Toc469043159"/>
      <w:bookmarkStart w:id="2062" w:name="_Toc469043739"/>
      <w:bookmarkStart w:id="2063" w:name="_Toc469045040"/>
      <w:bookmarkStart w:id="2064" w:name="_Toc469612933"/>
      <w:bookmarkStart w:id="2065" w:name="_Toc491175113"/>
      <w:bookmarkStart w:id="2066" w:name="_Toc491264022"/>
      <w:bookmarkStart w:id="2067" w:name="_Toc491337700"/>
      <w:bookmarkStart w:id="2068" w:name="_Toc491338035"/>
      <w:bookmarkStart w:id="2069" w:name="_Toc532855782"/>
      <w:bookmarkStart w:id="2070" w:name="_Toc532856644"/>
      <w:bookmarkStart w:id="2071" w:name="_Toc532856804"/>
      <w:r>
        <w:t>Navigator/Auto</w:t>
      </w:r>
      <w:r>
        <w:noBreakHyphen/>
        <w:t>Focus Power</w:t>
      </w:r>
      <w:bookmarkEnd w:id="2060"/>
      <w:bookmarkEnd w:id="2061"/>
      <w:bookmarkEnd w:id="2062"/>
      <w:bookmarkEnd w:id="2063"/>
      <w:bookmarkEnd w:id="2064"/>
      <w:bookmarkEnd w:id="2065"/>
      <w:bookmarkEnd w:id="2066"/>
      <w:bookmarkEnd w:id="2067"/>
      <w:bookmarkEnd w:id="2068"/>
      <w:bookmarkEnd w:id="2069"/>
      <w:bookmarkEnd w:id="2070"/>
      <w:bookmarkEnd w:id="2071"/>
    </w:p>
    <w:p w14:paraId="5024DEBF" w14:textId="39E2932E"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sidRPr="003E6083">
        <w:rPr>
          <w:lang w:val="en"/>
        </w:rPr>
        <w:t>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2072" w:name="_Toc469043160"/>
      <w:bookmarkStart w:id="2073" w:name="_Toc469043740"/>
      <w:bookmarkStart w:id="2074" w:name="_Toc469045041"/>
      <w:bookmarkStart w:id="2075" w:name="_Toc469612934"/>
      <w:bookmarkStart w:id="2076" w:name="_Toc491175114"/>
      <w:bookmarkStart w:id="2077" w:name="_Toc491264023"/>
      <w:bookmarkStart w:id="2078" w:name="_Toc491337701"/>
      <w:bookmarkStart w:id="2079" w:name="_Toc491338036"/>
      <w:bookmarkStart w:id="2080" w:name="_Toc532855783"/>
      <w:bookmarkStart w:id="2081" w:name="_Toc532856645"/>
      <w:bookmarkStart w:id="2082" w:name="_Toc532856805"/>
      <w:r w:rsidRPr="00AD4DC4">
        <w:t>Sweet Spot</w:t>
      </w:r>
      <w:bookmarkEnd w:id="2072"/>
      <w:bookmarkEnd w:id="2073"/>
      <w:bookmarkEnd w:id="2074"/>
      <w:bookmarkEnd w:id="2075"/>
      <w:bookmarkEnd w:id="2076"/>
      <w:bookmarkEnd w:id="2077"/>
      <w:bookmarkEnd w:id="2078"/>
      <w:bookmarkEnd w:id="2079"/>
      <w:bookmarkEnd w:id="2080"/>
      <w:bookmarkEnd w:id="2081"/>
      <w:bookmarkEnd w:id="2082"/>
    </w:p>
    <w:p w14:paraId="6A8FA7BC" w14:textId="7397F32B" w:rsidR="0053032A" w:rsidRPr="00AD4DC4" w:rsidRDefault="0053032A" w:rsidP="0053032A">
      <w:r w:rsidRPr="00AD4DC4">
        <w:t xml:space="preserve">The Sweet Spot feature allows you </w:t>
      </w:r>
      <w:r w:rsidR="009E0697">
        <w:t xml:space="preserve">to </w:t>
      </w:r>
      <w:r w:rsidRPr="00AD4DC4">
        <w:t>define a “non-centered”</w:t>
      </w:r>
      <w:r w:rsidR="007F7920" w:rsidRPr="00AD4DC4">
        <w:t xml:space="preserve"> target value for your statistics when creating a </w:t>
      </w:r>
      <w:r w:rsidRPr="00AD4DC4">
        <w:t>Process Window.</w:t>
      </w:r>
    </w:p>
    <w:p w14:paraId="5C2350A8" w14:textId="77777777" w:rsidR="00A653BA" w:rsidRPr="00AD4DC4" w:rsidRDefault="00A653BA">
      <w:pPr>
        <w:pStyle w:val="Heading2"/>
        <w:rPr>
          <w:lang w:val="en"/>
        </w:rPr>
      </w:pPr>
      <w:bookmarkStart w:id="2083" w:name="_Toc469043162"/>
      <w:bookmarkStart w:id="2084" w:name="_Toc469043742"/>
      <w:bookmarkStart w:id="2085" w:name="_Toc469045043"/>
      <w:bookmarkStart w:id="2086" w:name="_Toc469612936"/>
      <w:bookmarkStart w:id="2087" w:name="_Toc491175115"/>
      <w:bookmarkStart w:id="2088" w:name="_Toc491264024"/>
      <w:bookmarkStart w:id="2089" w:name="_Toc491337702"/>
      <w:bookmarkStart w:id="2090" w:name="_Toc491338037"/>
      <w:bookmarkStart w:id="2091" w:name="_Toc532855784"/>
      <w:bookmarkStart w:id="2092" w:name="_Toc532856646"/>
      <w:bookmarkStart w:id="2093" w:name="_Toc532856806"/>
      <w:r w:rsidRPr="00AD4DC4">
        <w:t xml:space="preserve">Statistical Process Control </w:t>
      </w:r>
      <w:r w:rsidR="00C653DF" w:rsidRPr="00AD4DC4">
        <w:t>Charts</w:t>
      </w:r>
      <w:bookmarkEnd w:id="2083"/>
      <w:bookmarkEnd w:id="2084"/>
      <w:bookmarkEnd w:id="2085"/>
      <w:bookmarkEnd w:id="2086"/>
      <w:bookmarkEnd w:id="2087"/>
      <w:bookmarkEnd w:id="2088"/>
      <w:bookmarkEnd w:id="2089"/>
      <w:bookmarkEnd w:id="2090"/>
      <w:bookmarkEnd w:id="2091"/>
      <w:bookmarkEnd w:id="2092"/>
      <w:bookmarkEnd w:id="2093"/>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2059"/>
    <w:p w14:paraId="34FD16AB" w14:textId="383D7577" w:rsidR="00882784" w:rsidRDefault="00882784" w:rsidP="003C1D40"/>
    <w:p w14:paraId="6C5B6E5E" w14:textId="77777777" w:rsidR="00882784" w:rsidRDefault="00C653DF">
      <w:pPr>
        <w:pStyle w:val="Heading2"/>
      </w:pPr>
      <w:bookmarkStart w:id="2094" w:name="_Toc469043169"/>
      <w:bookmarkStart w:id="2095" w:name="_Toc469043749"/>
      <w:bookmarkStart w:id="2096" w:name="_Toc469045050"/>
      <w:bookmarkStart w:id="2097" w:name="_Toc469612943"/>
      <w:bookmarkStart w:id="2098" w:name="_Toc491175116"/>
      <w:bookmarkStart w:id="2099" w:name="_Toc491264025"/>
      <w:bookmarkStart w:id="2100" w:name="_Toc491337703"/>
      <w:bookmarkStart w:id="2101" w:name="_Toc491338038"/>
      <w:bookmarkStart w:id="2102" w:name="_Toc532855785"/>
      <w:bookmarkStart w:id="2103" w:name="_Toc532856647"/>
      <w:bookmarkStart w:id="2104" w:name="_Toc532856807"/>
      <w:r w:rsidRPr="00F33B7B">
        <w:t>Live Data Output</w:t>
      </w:r>
      <w:bookmarkEnd w:id="2094"/>
      <w:bookmarkEnd w:id="2095"/>
      <w:bookmarkEnd w:id="2096"/>
      <w:bookmarkEnd w:id="2097"/>
      <w:bookmarkEnd w:id="2098"/>
      <w:bookmarkEnd w:id="2099"/>
      <w:bookmarkEnd w:id="2100"/>
      <w:bookmarkEnd w:id="2101"/>
      <w:bookmarkEnd w:id="2102"/>
      <w:bookmarkEnd w:id="2103"/>
      <w:bookmarkEnd w:id="2104"/>
    </w:p>
    <w:p w14:paraId="0AA5FA99" w14:textId="28D01C37"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2105" w:name="_Toc329853012"/>
      <w:bookmarkStart w:id="2106" w:name="_Toc329863370"/>
      <w:bookmarkStart w:id="2107" w:name="_Toc331173642"/>
      <w:bookmarkStart w:id="2108" w:name="_Toc332179178"/>
      <w:bookmarkStart w:id="2109" w:name="_Toc332208412"/>
      <w:bookmarkStart w:id="2110" w:name="_Toc332208748"/>
      <w:bookmarkStart w:id="2111" w:name="_Toc332273994"/>
      <w:bookmarkStart w:id="2112" w:name="_Toc394411673"/>
      <w:bookmarkStart w:id="2113" w:name="_Toc394486311"/>
      <w:bookmarkStart w:id="2114" w:name="_Toc394583241"/>
      <w:bookmarkStart w:id="2115" w:name="_Toc394583397"/>
      <w:bookmarkStart w:id="2116" w:name="_Toc468168375"/>
      <w:bookmarkStart w:id="2117" w:name="_Toc468175423"/>
      <w:bookmarkStart w:id="2118" w:name="_Toc468551579"/>
      <w:bookmarkStart w:id="2119" w:name="_Toc469038806"/>
      <w:bookmarkStart w:id="2120" w:name="_Toc469038861"/>
      <w:bookmarkStart w:id="2121" w:name="_Toc469042020"/>
      <w:bookmarkStart w:id="2122" w:name="_Toc469043170"/>
      <w:bookmarkStart w:id="2123" w:name="_Toc469043750"/>
      <w:bookmarkStart w:id="2124" w:name="_Toc469043839"/>
      <w:bookmarkStart w:id="2125" w:name="_Toc469045051"/>
      <w:bookmarkStart w:id="2126" w:name="_Toc469612944"/>
      <w:bookmarkStart w:id="2127" w:name="_Toc491175117"/>
      <w:bookmarkStart w:id="2128" w:name="_Toc491264026"/>
      <w:bookmarkStart w:id="2129" w:name="_Toc491337704"/>
      <w:bookmarkStart w:id="2130" w:name="_Toc491338039"/>
      <w:bookmarkStart w:id="2131" w:name="_Toc491414009"/>
      <w:bookmarkStart w:id="2132" w:name="_Toc532836374"/>
      <w:bookmarkStart w:id="2133" w:name="_Toc532855786"/>
      <w:bookmarkStart w:id="2134" w:name="_Toc532856648"/>
      <w:bookmarkStart w:id="2135" w:name="_Toc532856808"/>
      <w:r>
        <w:lastRenderedPageBreak/>
        <w:t>Us</w:t>
      </w:r>
      <w:r w:rsidR="00AD4DC4">
        <w:t>e</w:t>
      </w:r>
      <w:r>
        <w:t xml:space="preserve"> Navigator</w:t>
      </w:r>
      <w:bookmarkEnd w:id="2105"/>
      <w:bookmarkEnd w:id="2106"/>
      <w:r w:rsidR="00A31873">
        <w:t xml:space="preserve"> </w:t>
      </w:r>
      <w:r w:rsidR="00AD4DC4">
        <w:t>t</w:t>
      </w:r>
      <w:r w:rsidR="006C7149">
        <w:t>o Optimize Profiles</w:t>
      </w:r>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2136" w:name="_Ref185832039"/>
      <w:r w:rsidRPr="00AD4DC4">
        <w:t xml:space="preserve">Figure </w:t>
      </w:r>
      <w:fldSimple w:instr=" SEQ Figure \* ARABIC ">
        <w:r w:rsidR="0013342E">
          <w:rPr>
            <w:noProof/>
          </w:rPr>
          <w:t>95</w:t>
        </w:r>
      </w:fldSimple>
      <w:bookmarkEnd w:id="2136"/>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2137"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2138" w:name="_Toc494599911"/>
      <w:bookmarkStart w:id="2139" w:name="_Toc469045052"/>
      <w:bookmarkStart w:id="2140" w:name="_Toc491338040"/>
      <w:bookmarkStart w:id="2141" w:name="_Toc532855787"/>
      <w:bookmarkStart w:id="2142" w:name="_Toc532856809"/>
      <w:r w:rsidRPr="00673430">
        <w:t>Search Mode</w:t>
      </w:r>
      <w:bookmarkEnd w:id="2137"/>
      <w:r w:rsidRPr="00673430">
        <w:t xml:space="preserve"> </w:t>
      </w:r>
      <w:proofErr w:type="gramStart"/>
      <w:r w:rsidR="00C653DF" w:rsidRPr="00673430">
        <w:t>For</w:t>
      </w:r>
      <w:proofErr w:type="gramEnd"/>
      <w:r w:rsidR="00C653DF" w:rsidRPr="00673430">
        <w:t xml:space="preserve"> </w:t>
      </w:r>
      <w:r w:rsidRPr="00673430">
        <w:t>Optimization</w:t>
      </w:r>
      <w:bookmarkEnd w:id="2138"/>
      <w:bookmarkEnd w:id="2139"/>
      <w:bookmarkEnd w:id="2140"/>
      <w:bookmarkEnd w:id="2141"/>
      <w:bookmarkEnd w:id="2142"/>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E0697">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2143" w:name="_Toc469045053"/>
      <w:bookmarkStart w:id="2144" w:name="_Toc491338041"/>
      <w:bookmarkStart w:id="2145" w:name="_Toc532855788"/>
      <w:bookmarkStart w:id="2146" w:name="_Toc532856810"/>
      <w:r>
        <w:t>Conveyor Speed Constraints</w:t>
      </w:r>
      <w:bookmarkEnd w:id="2143"/>
      <w:bookmarkEnd w:id="2144"/>
      <w:bookmarkEnd w:id="2145"/>
      <w:bookmarkEnd w:id="2146"/>
    </w:p>
    <w:p w14:paraId="23FF3C4F" w14:textId="77777777" w:rsidR="007476D8" w:rsidRPr="00673430" w:rsidRDefault="007476D8" w:rsidP="007476D8">
      <w:r w:rsidRPr="00673430">
        <w:t>As long as the Allow Conveyor Speed to Change feature is selected, these options will be available.</w:t>
      </w:r>
    </w:p>
    <w:p w14:paraId="11B962B1" w14:textId="22337670" w:rsidR="007476D8" w:rsidRPr="00673430" w:rsidRDefault="00D63F7B" w:rsidP="007476D8">
      <w:pPr>
        <w:pStyle w:val="ListContinue"/>
      </w:pPr>
      <w:ins w:id="2147" w:author="Tom Bergeron" w:date="2020-09-29T16:09:00Z">
        <w:r>
          <w:rPr>
            <w:b/>
          </w:rPr>
          <w:t>Minimum</w:t>
        </w:r>
      </w:ins>
      <w:del w:id="2148" w:author="Tom Bergeron" w:date="2020-09-29T16:09:00Z">
        <w:r w:rsidR="007476D8" w:rsidRPr="00673430" w:rsidDel="00D63F7B">
          <w:rPr>
            <w:b/>
          </w:rPr>
          <w:delText>Low</w:delText>
        </w:r>
      </w:del>
      <w:r w:rsidR="007476D8" w:rsidRPr="00673430">
        <w:t xml:space="preserve"> – Select </w:t>
      </w:r>
      <w:ins w:id="2149" w:author="Tom Bergeron" w:date="2020-09-29T16:09:00Z">
        <w:r>
          <w:t>slowest</w:t>
        </w:r>
      </w:ins>
      <w:del w:id="2150" w:author="Tom Bergeron" w:date="2020-09-29T16:09:00Z">
        <w:r w:rsidR="007476D8" w:rsidRPr="00673430" w:rsidDel="00D63F7B">
          <w:delText>the minimum</w:delText>
        </w:r>
      </w:del>
      <w:r w:rsidR="007476D8" w:rsidRPr="00673430">
        <w:t xml:space="preserve"> conveyor speed you would like Navigator to recommend for new products.</w:t>
      </w:r>
    </w:p>
    <w:p w14:paraId="100BD86D" w14:textId="26B5861A" w:rsidR="007476D8" w:rsidRDefault="00D63F7B" w:rsidP="007476D8">
      <w:pPr>
        <w:ind w:firstLine="360"/>
      </w:pPr>
      <w:ins w:id="2151" w:author="Tom Bergeron" w:date="2020-09-29T16:09:00Z">
        <w:r>
          <w:rPr>
            <w:b/>
          </w:rPr>
          <w:t>Maximum</w:t>
        </w:r>
      </w:ins>
      <w:del w:id="2152" w:author="Tom Bergeron" w:date="2020-09-29T16:09:00Z">
        <w:r w:rsidR="007476D8" w:rsidRPr="00673430" w:rsidDel="00D63F7B">
          <w:rPr>
            <w:b/>
          </w:rPr>
          <w:delText>High</w:delText>
        </w:r>
      </w:del>
      <w:r w:rsidR="007476D8" w:rsidRPr="00673430">
        <w:t xml:space="preserve"> - Select the </w:t>
      </w:r>
      <w:ins w:id="2153" w:author="Tom Bergeron" w:date="2020-09-29T16:10:00Z">
        <w:r>
          <w:t>fastet</w:t>
        </w:r>
      </w:ins>
      <w:del w:id="2154" w:author="Tom Bergeron" w:date="2020-09-29T16:10:00Z">
        <w:r w:rsidR="007476D8" w:rsidRPr="00673430" w:rsidDel="00D63F7B">
          <w:delText>maximum</w:delText>
        </w:r>
      </w:del>
      <w:r w:rsidR="007476D8" w:rsidRPr="00673430">
        <w:t xml:space="preserve"> conveyor speed you would like Navigator to recommend for new products.</w:t>
      </w:r>
    </w:p>
    <w:p w14:paraId="317A82F3" w14:textId="77777777" w:rsidR="00806DB4" w:rsidRDefault="00AD4DC4" w:rsidP="0026146F">
      <w:pPr>
        <w:pStyle w:val="Heading1"/>
      </w:pPr>
      <w:bookmarkStart w:id="2155" w:name="_Toc329853013"/>
      <w:bookmarkStart w:id="2156" w:name="_Toc329863371"/>
      <w:bookmarkStart w:id="2157" w:name="_Toc331173643"/>
      <w:bookmarkStart w:id="2158" w:name="_Toc332179179"/>
      <w:bookmarkStart w:id="2159" w:name="_Toc332208413"/>
      <w:bookmarkStart w:id="2160" w:name="_Toc332208749"/>
      <w:bookmarkStart w:id="2161" w:name="_Toc332273995"/>
      <w:bookmarkStart w:id="2162" w:name="_Toc394411674"/>
      <w:bookmarkStart w:id="2163" w:name="_Toc394486312"/>
      <w:bookmarkStart w:id="2164" w:name="_Toc394583242"/>
      <w:bookmarkStart w:id="2165" w:name="_Toc394583398"/>
      <w:bookmarkStart w:id="2166" w:name="_Toc468168376"/>
      <w:bookmarkStart w:id="2167" w:name="_Toc468175424"/>
      <w:bookmarkStart w:id="2168" w:name="_Toc468551580"/>
      <w:bookmarkStart w:id="2169" w:name="_Toc469038807"/>
      <w:bookmarkStart w:id="2170" w:name="_Toc469038862"/>
      <w:bookmarkStart w:id="2171" w:name="_Toc469042021"/>
      <w:bookmarkStart w:id="2172" w:name="_Toc469043171"/>
      <w:bookmarkStart w:id="2173" w:name="_Toc469043751"/>
      <w:bookmarkStart w:id="2174" w:name="_Toc469043840"/>
      <w:bookmarkStart w:id="2175" w:name="_Toc469045054"/>
      <w:bookmarkStart w:id="2176" w:name="_Toc469612945"/>
      <w:bookmarkStart w:id="2177" w:name="_Toc491175118"/>
      <w:bookmarkStart w:id="2178" w:name="_Toc491264027"/>
      <w:bookmarkStart w:id="2179" w:name="_Toc491337705"/>
      <w:bookmarkStart w:id="2180" w:name="_Toc491338042"/>
      <w:bookmarkStart w:id="2181" w:name="_Toc491414010"/>
      <w:bookmarkStart w:id="2182" w:name="_Toc532836375"/>
      <w:bookmarkStart w:id="2183" w:name="_Toc532855789"/>
      <w:bookmarkStart w:id="2184" w:name="_Toc532856649"/>
      <w:bookmarkStart w:id="2185" w:name="_Toc532856811"/>
      <w:r>
        <w:lastRenderedPageBreak/>
        <w:t xml:space="preserve">Use </w:t>
      </w:r>
      <w:r w:rsidR="006C7149">
        <w:t>Auto-Focus</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14:paraId="43FE6457" w14:textId="0694F8F3" w:rsidR="003B58BD" w:rsidRDefault="003B58BD">
      <w:pPr>
        <w:pStyle w:val="Heading2"/>
      </w:pPr>
      <w:bookmarkStart w:id="2186" w:name="_Toc119468076"/>
      <w:bookmarkStart w:id="2187" w:name="_Toc321985798"/>
      <w:bookmarkStart w:id="2188" w:name="_Toc469043172"/>
      <w:bookmarkStart w:id="2189" w:name="_Toc469043752"/>
      <w:bookmarkStart w:id="2190" w:name="_Toc469045055"/>
      <w:bookmarkStart w:id="2191" w:name="_Toc469612946"/>
      <w:bookmarkStart w:id="2192" w:name="_Toc491175119"/>
      <w:bookmarkStart w:id="2193" w:name="_Toc491264028"/>
      <w:bookmarkStart w:id="2194" w:name="_Toc491337706"/>
      <w:bookmarkStart w:id="2195" w:name="_Toc491338043"/>
      <w:bookmarkStart w:id="2196" w:name="_Toc532855790"/>
      <w:bookmarkStart w:id="2197" w:name="_Toc532856650"/>
      <w:bookmarkStart w:id="2198" w:name="_Toc532856812"/>
      <w:r>
        <w:t>Auto</w:t>
      </w:r>
      <w:r w:rsidR="00754243">
        <w:t>-</w:t>
      </w:r>
      <w:r>
        <w:t xml:space="preserve">Focus </w:t>
      </w:r>
      <w:r w:rsidR="00754243">
        <w:t>Tab</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p>
    <w:p w14:paraId="115C4310" w14:textId="52D7367B"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77777777" w:rsidR="003B58BD" w:rsidRPr="00B51377" w:rsidRDefault="003B58BD" w:rsidP="003B58BD">
      <w:pPr>
        <w:pStyle w:val="Caption"/>
      </w:pPr>
      <w:r>
        <w:t xml:space="preserve">Figure </w:t>
      </w:r>
      <w:fldSimple w:instr=" SEQ Figure \* ARABIC ">
        <w:r w:rsidR="0013342E">
          <w:rPr>
            <w:noProof/>
          </w:rPr>
          <w:t>96</w:t>
        </w:r>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2199" w:name="_Toc33512716"/>
    </w:p>
    <w:p w14:paraId="4275F041" w14:textId="299FAC43"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2200" w:name="_Toc469045056"/>
      <w:bookmarkStart w:id="2201" w:name="_Toc491338044"/>
      <w:bookmarkStart w:id="2202" w:name="_Toc532855791"/>
      <w:bookmarkStart w:id="2203" w:name="_Toc532856813"/>
      <w:r>
        <w:t xml:space="preserve">Profile </w:t>
      </w:r>
      <w:r w:rsidR="00C653DF">
        <w:t>Optimization</w:t>
      </w:r>
      <w:bookmarkEnd w:id="2199"/>
      <w:r w:rsidR="00C653DF">
        <w:t xml:space="preserve"> Settings—Search Mode</w:t>
      </w:r>
      <w:bookmarkEnd w:id="2200"/>
      <w:bookmarkEnd w:id="2201"/>
      <w:bookmarkEnd w:id="2202"/>
      <w:bookmarkEnd w:id="2203"/>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6DA04F51" w:rsidR="003B58BD" w:rsidRDefault="003B58BD" w:rsidP="00AD4DC4">
      <w:r w:rsidRPr="00365B3D">
        <w:rPr>
          <w:b/>
        </w:rPr>
        <w:t>Minimize Energy Consumption</w:t>
      </w:r>
      <w:r>
        <w:t xml:space="preserve"> –</w:t>
      </w:r>
      <w:r w:rsidR="00AA750C">
        <w:t xml:space="preserve"> </w:t>
      </w:r>
      <w:r>
        <w:t xml:space="preserve">Using the </w:t>
      </w:r>
      <w:r w:rsidRPr="003B4BB6">
        <w:t>Power</w:t>
      </w:r>
      <w:r>
        <w:t xml:space="preserve"> feature</w:t>
      </w:r>
      <w:r w:rsidR="00AA750C">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2204" w:name="_Toc469043173"/>
      <w:bookmarkStart w:id="2205" w:name="_Toc469043753"/>
      <w:bookmarkStart w:id="2206" w:name="_Toc469045057"/>
      <w:bookmarkStart w:id="2207" w:name="_Toc469612947"/>
      <w:bookmarkStart w:id="2208" w:name="_Toc491175120"/>
      <w:bookmarkStart w:id="2209" w:name="_Toc491264029"/>
      <w:bookmarkStart w:id="2210" w:name="_Toc491337707"/>
      <w:bookmarkStart w:id="2211" w:name="_Toc491338045"/>
      <w:bookmarkStart w:id="2212" w:name="_Toc532855792"/>
      <w:bookmarkStart w:id="2213" w:name="_Toc532856651"/>
      <w:bookmarkStart w:id="2214" w:name="_Toc532856814"/>
      <w:r>
        <w:t xml:space="preserve">Conveyor </w:t>
      </w:r>
      <w:r w:rsidR="00C653DF">
        <w:t>Speed Constraints</w:t>
      </w:r>
      <w:bookmarkEnd w:id="2204"/>
      <w:bookmarkEnd w:id="2205"/>
      <w:bookmarkEnd w:id="2206"/>
      <w:bookmarkEnd w:id="2207"/>
      <w:bookmarkEnd w:id="2208"/>
      <w:bookmarkEnd w:id="2209"/>
      <w:bookmarkEnd w:id="2210"/>
      <w:bookmarkEnd w:id="2211"/>
      <w:bookmarkEnd w:id="2212"/>
      <w:bookmarkEnd w:id="2213"/>
      <w:bookmarkEnd w:id="2214"/>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2215" w:name="_Toc329853014"/>
      <w:bookmarkStart w:id="2216" w:name="_Toc329863372"/>
      <w:bookmarkStart w:id="2217" w:name="_Toc331173644"/>
      <w:bookmarkStart w:id="2218" w:name="_Toc332179180"/>
      <w:bookmarkStart w:id="2219" w:name="_Toc332208414"/>
      <w:bookmarkStart w:id="2220" w:name="_Toc332208750"/>
      <w:bookmarkStart w:id="2221" w:name="_Toc332273996"/>
      <w:bookmarkStart w:id="2222" w:name="_Toc394411675"/>
      <w:bookmarkStart w:id="2223" w:name="_Toc394486313"/>
      <w:bookmarkStart w:id="2224" w:name="_Toc394583243"/>
      <w:bookmarkStart w:id="2225" w:name="_Toc394583399"/>
      <w:bookmarkStart w:id="2226" w:name="_Toc468168378"/>
      <w:bookmarkStart w:id="2227" w:name="_Toc468175426"/>
      <w:bookmarkStart w:id="2228" w:name="_Toc468551582"/>
      <w:bookmarkStart w:id="2229" w:name="_Toc469038809"/>
      <w:bookmarkStart w:id="2230" w:name="_Toc469038864"/>
      <w:bookmarkStart w:id="2231" w:name="_Toc469042023"/>
      <w:bookmarkStart w:id="2232" w:name="_Toc469043175"/>
      <w:bookmarkStart w:id="2233" w:name="_Toc469043755"/>
      <w:bookmarkStart w:id="2234" w:name="_Toc469043842"/>
      <w:bookmarkStart w:id="2235" w:name="_Toc469045059"/>
      <w:bookmarkStart w:id="2236" w:name="_Toc469612948"/>
      <w:bookmarkStart w:id="2237" w:name="_Toc491175121"/>
      <w:bookmarkStart w:id="2238" w:name="_Toc491264030"/>
      <w:bookmarkStart w:id="2239" w:name="_Toc491337708"/>
      <w:bookmarkStart w:id="2240" w:name="_Toc491338046"/>
      <w:bookmarkStart w:id="2241" w:name="_Toc491414011"/>
      <w:bookmarkStart w:id="2242" w:name="_Toc532836376"/>
      <w:bookmarkStart w:id="2243" w:name="_Toc532855793"/>
      <w:bookmarkStart w:id="2244" w:name="_Toc532856652"/>
      <w:bookmarkStart w:id="2245" w:name="_Toc532856815"/>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7CF6FE89" w14:textId="60143D4D"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0254F3">
        <w:t>included</w:t>
      </w:r>
      <w:r>
        <w:t xml:space="preserve"> with b</w:t>
      </w:r>
      <w:r w:rsidR="00CB1F91">
        <w:t>oth the Navigator</w:t>
      </w:r>
      <w:r w:rsidR="000254F3">
        <w:t xml:space="preserve"> Power and Auto-Focus Power</w:t>
      </w:r>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w:t>
      </w:r>
    </w:p>
    <w:p w14:paraId="6A92B321" w14:textId="45DB4969" w:rsidR="00846BB0" w:rsidRDefault="00846BB0" w:rsidP="00846BB0">
      <w:pPr>
        <w:pStyle w:val="ListBullet"/>
        <w:numPr>
          <w:ilvl w:val="0"/>
          <w:numId w:val="0"/>
        </w:numPr>
      </w:pPr>
    </w:p>
    <w:p w14:paraId="18EEE93C" w14:textId="77777777" w:rsidR="00846BB0" w:rsidRDefault="004F7C7C">
      <w:pPr>
        <w:pStyle w:val="Heading2"/>
      </w:pPr>
      <w:bookmarkStart w:id="2246" w:name="_Toc469043176"/>
      <w:bookmarkStart w:id="2247" w:name="_Toc469043756"/>
      <w:bookmarkStart w:id="2248" w:name="_Toc469045060"/>
      <w:bookmarkStart w:id="2249" w:name="_Toc469612949"/>
      <w:bookmarkStart w:id="2250" w:name="_Toc491175122"/>
      <w:bookmarkStart w:id="2251" w:name="_Toc491264031"/>
      <w:bookmarkStart w:id="2252" w:name="_Toc491337709"/>
      <w:bookmarkStart w:id="2253" w:name="_Toc491338047"/>
      <w:bookmarkStart w:id="2254" w:name="_Toc532855794"/>
      <w:bookmarkStart w:id="2255" w:name="_Toc532856653"/>
      <w:bookmarkStart w:id="2256" w:name="_Toc532856816"/>
      <w:r>
        <w:t>Enable the Power Feature in Auto-Focus</w:t>
      </w:r>
      <w:bookmarkEnd w:id="2246"/>
      <w:bookmarkEnd w:id="2247"/>
      <w:bookmarkEnd w:id="2248"/>
      <w:bookmarkEnd w:id="2249"/>
      <w:bookmarkEnd w:id="2250"/>
      <w:bookmarkEnd w:id="2251"/>
      <w:bookmarkEnd w:id="2252"/>
      <w:bookmarkEnd w:id="2253"/>
      <w:bookmarkEnd w:id="2254"/>
      <w:bookmarkEnd w:id="2255"/>
      <w:bookmarkEnd w:id="225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2257" w:name="_Toc469043177"/>
      <w:bookmarkStart w:id="2258" w:name="_Toc469043757"/>
      <w:bookmarkStart w:id="2259" w:name="_Toc469045061"/>
      <w:bookmarkStart w:id="2260" w:name="_Toc469612950"/>
      <w:bookmarkStart w:id="2261" w:name="_Toc491175123"/>
      <w:bookmarkStart w:id="2262" w:name="_Toc491264032"/>
      <w:bookmarkStart w:id="2263" w:name="_Toc491337710"/>
      <w:bookmarkStart w:id="2264" w:name="_Toc491338048"/>
      <w:bookmarkStart w:id="2265" w:name="_Toc532855795"/>
      <w:bookmarkStart w:id="2266" w:name="_Toc532856654"/>
      <w:bookmarkStart w:id="2267" w:name="_Toc532856817"/>
      <w:r>
        <w:t>Enable the Power Feature in</w:t>
      </w:r>
      <w:r w:rsidRPr="008A2A4F">
        <w:t xml:space="preserve"> </w:t>
      </w:r>
      <w:r>
        <w:t>Navigator</w:t>
      </w:r>
      <w:bookmarkEnd w:id="2257"/>
      <w:bookmarkEnd w:id="2258"/>
      <w:bookmarkEnd w:id="2259"/>
      <w:bookmarkEnd w:id="2260"/>
      <w:bookmarkEnd w:id="2261"/>
      <w:bookmarkEnd w:id="2262"/>
      <w:bookmarkEnd w:id="2263"/>
      <w:bookmarkEnd w:id="2264"/>
      <w:bookmarkEnd w:id="2265"/>
      <w:bookmarkEnd w:id="2266"/>
      <w:bookmarkEnd w:id="226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2268" w:name="_Using_the_Live"/>
      <w:bookmarkStart w:id="2269" w:name="_Toc469612951"/>
      <w:bookmarkStart w:id="2270" w:name="_Toc491175124"/>
      <w:bookmarkStart w:id="2271" w:name="_Toc491264033"/>
      <w:bookmarkStart w:id="2272" w:name="_Toc491337711"/>
      <w:bookmarkStart w:id="2273" w:name="_Toc491338049"/>
      <w:bookmarkStart w:id="2274" w:name="_Toc491414012"/>
      <w:bookmarkStart w:id="2275" w:name="_Toc532836377"/>
      <w:bookmarkStart w:id="2276" w:name="_Toc532855796"/>
      <w:bookmarkStart w:id="2277" w:name="_Toc532856655"/>
      <w:bookmarkStart w:id="2278" w:name="_Toc532856818"/>
      <w:bookmarkStart w:id="2279" w:name="_Toc329249444"/>
      <w:bookmarkStart w:id="2280" w:name="_Toc394486320"/>
      <w:bookmarkStart w:id="2281" w:name="_Toc394583244"/>
      <w:bookmarkStart w:id="2282" w:name="_Toc394583400"/>
      <w:bookmarkStart w:id="2283" w:name="_Toc468168379"/>
      <w:bookmarkStart w:id="2284" w:name="_Toc468175427"/>
      <w:bookmarkStart w:id="2285" w:name="_Toc468551583"/>
      <w:bookmarkStart w:id="2286" w:name="_Toc469038810"/>
      <w:bookmarkStart w:id="2287" w:name="_Toc469038865"/>
      <w:bookmarkStart w:id="2288" w:name="_Toc469042024"/>
      <w:bookmarkStart w:id="2289" w:name="_Toc469043178"/>
      <w:bookmarkStart w:id="2290" w:name="_Toc469043758"/>
      <w:bookmarkStart w:id="2291" w:name="_Toc469043843"/>
      <w:bookmarkStart w:id="2292" w:name="_Toc469045062"/>
      <w:bookmarkEnd w:id="2268"/>
      <w:r w:rsidRPr="00AD4DC4">
        <w:lastRenderedPageBreak/>
        <w:t>Use Sweet Spot Target</w:t>
      </w:r>
      <w:bookmarkEnd w:id="2269"/>
      <w:bookmarkEnd w:id="2270"/>
      <w:bookmarkEnd w:id="2271"/>
      <w:bookmarkEnd w:id="2272"/>
      <w:bookmarkEnd w:id="2273"/>
      <w:bookmarkEnd w:id="2274"/>
      <w:bookmarkEnd w:id="2275"/>
      <w:bookmarkEnd w:id="2276"/>
      <w:bookmarkEnd w:id="2277"/>
      <w:bookmarkEnd w:id="2278"/>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55168" behindDoc="0" locked="0" layoutInCell="1" allowOverlap="1" wp14:anchorId="51D36073" wp14:editId="2303BACA">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375C5" id="Rectangle 2959" o:spid="_x0000_s1026" style="position:absolute;margin-left:94.15pt;margin-top:131.85pt;width:73.1pt;height:19.4pt;z-index:25165516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fldSimple w:instr=" SEQ Figure \* ARABIC ">
        <w:r w:rsidR="0013342E">
          <w:rPr>
            <w:noProof/>
          </w:rPr>
          <w:t>97</w:t>
        </w:r>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61312" behindDoc="0" locked="0" layoutInCell="1" allowOverlap="1" wp14:anchorId="4772D4DE" wp14:editId="5F2C47D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6A405E66" w:rsidR="00F268F2" w:rsidRPr="00F268F2" w:rsidRDefault="00F268F2">
      <w:pPr>
        <w:rPr>
          <w:b/>
        </w:rPr>
      </w:pPr>
      <w:bookmarkStart w:id="2293" w:name="_Using_The_Live_1"/>
      <w:bookmarkStart w:id="2294" w:name="_Using_Statistical_Process"/>
      <w:bookmarkStart w:id="2295" w:name="_Toc394486321"/>
      <w:bookmarkStart w:id="2296" w:name="_Toc394583245"/>
      <w:bookmarkStart w:id="2297" w:name="_Toc394583401"/>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p w14:paraId="09BD3E75" w14:textId="77777777" w:rsidR="00FC099F" w:rsidRDefault="00FC099F" w:rsidP="0026146F">
      <w:pPr>
        <w:pStyle w:val="Heading1"/>
      </w:pPr>
      <w:bookmarkStart w:id="2298" w:name="_Toc468168381"/>
      <w:bookmarkStart w:id="2299" w:name="_Toc468175428"/>
      <w:bookmarkStart w:id="2300" w:name="_Toc468551584"/>
      <w:bookmarkStart w:id="2301" w:name="_Toc469038811"/>
      <w:bookmarkStart w:id="2302" w:name="_Toc469038866"/>
      <w:bookmarkStart w:id="2303" w:name="_Toc469042025"/>
      <w:bookmarkStart w:id="2304" w:name="_Toc469043181"/>
      <w:bookmarkStart w:id="2305" w:name="_Toc469043761"/>
      <w:bookmarkStart w:id="2306" w:name="_Toc469043844"/>
      <w:bookmarkStart w:id="2307" w:name="_Toc469045069"/>
      <w:bookmarkStart w:id="2308" w:name="_Toc469612955"/>
      <w:bookmarkStart w:id="2309" w:name="_Toc491175125"/>
      <w:bookmarkStart w:id="2310" w:name="_Toc491264034"/>
      <w:bookmarkStart w:id="2311" w:name="_Toc491337712"/>
      <w:bookmarkStart w:id="2312" w:name="_Toc491338050"/>
      <w:bookmarkStart w:id="2313" w:name="_Toc491414013"/>
      <w:bookmarkStart w:id="2314" w:name="_Toc532836378"/>
      <w:bookmarkStart w:id="2315" w:name="_Toc532855797"/>
      <w:bookmarkStart w:id="2316" w:name="_Toc532856656"/>
      <w:bookmarkStart w:id="2317" w:name="_Toc532856819"/>
      <w:r>
        <w:lastRenderedPageBreak/>
        <w:t>Us</w:t>
      </w:r>
      <w:r w:rsidR="00F268F2">
        <w:t>e</w:t>
      </w:r>
      <w:r>
        <w:t xml:space="preserve"> Statistical Process Control </w:t>
      </w:r>
      <w:r w:rsidR="006C7149">
        <w:t>Charts</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2318" w:name="_Toc329249447"/>
      <w:bookmarkStart w:id="2319" w:name="_Toc469043182"/>
      <w:bookmarkStart w:id="2320" w:name="_Toc469043762"/>
      <w:bookmarkStart w:id="2321" w:name="_Toc469045070"/>
      <w:bookmarkStart w:id="2322" w:name="_Toc469612956"/>
      <w:bookmarkStart w:id="2323" w:name="_Toc491175126"/>
      <w:bookmarkStart w:id="2324" w:name="_Toc491264035"/>
      <w:bookmarkStart w:id="2325" w:name="_Toc491337713"/>
      <w:bookmarkStart w:id="2326" w:name="_Toc491338051"/>
      <w:bookmarkStart w:id="2327" w:name="_Toc532855798"/>
      <w:bookmarkStart w:id="2328" w:name="_Toc532856657"/>
      <w:bookmarkStart w:id="2329" w:name="_Toc532856820"/>
      <w:r w:rsidRPr="00C0592E">
        <w:t xml:space="preserve">Live Mode </w:t>
      </w:r>
      <w:r w:rsidR="00754243" w:rsidRPr="00C0592E">
        <w:t xml:space="preserve">- </w:t>
      </w:r>
      <w:r w:rsidRPr="00C0592E">
        <w:t xml:space="preserve">Charts </w:t>
      </w:r>
      <w:r w:rsidR="00754243" w:rsidRPr="00C0592E">
        <w:t>Tab</w:t>
      </w:r>
      <w:bookmarkEnd w:id="2318"/>
      <w:bookmarkEnd w:id="2319"/>
      <w:bookmarkEnd w:id="2320"/>
      <w:bookmarkEnd w:id="2321"/>
      <w:bookmarkEnd w:id="2322"/>
      <w:bookmarkEnd w:id="2323"/>
      <w:bookmarkEnd w:id="2324"/>
      <w:bookmarkEnd w:id="2325"/>
      <w:bookmarkEnd w:id="2326"/>
      <w:bookmarkEnd w:id="2327"/>
      <w:bookmarkEnd w:id="2328"/>
      <w:bookmarkEnd w:id="2329"/>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40880F"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EB095E6" w:rsidR="00FC099F" w:rsidRDefault="00C164CF" w:rsidP="00982B24">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5E4AB6C8" w:rsidR="00FC099F" w:rsidRPr="00C0592E" w:rsidRDefault="00FC099F" w:rsidP="00FC099F"/>
    <w:p w14:paraId="155797DA" w14:textId="77777777" w:rsidR="00FC099F" w:rsidRPr="00C0592E" w:rsidRDefault="00C653DF" w:rsidP="008F51FF">
      <w:pPr>
        <w:pStyle w:val="Heading3"/>
      </w:pPr>
      <w:r>
        <w:br w:type="page"/>
      </w:r>
      <w:bookmarkStart w:id="2330" w:name="_Toc469045071"/>
      <w:bookmarkStart w:id="2331" w:name="_Toc491338052"/>
      <w:bookmarkStart w:id="2332" w:name="_Toc532855799"/>
      <w:bookmarkStart w:id="2333" w:name="_Toc532856821"/>
      <w:r w:rsidR="00F268F2">
        <w:lastRenderedPageBreak/>
        <w:t>View</w:t>
      </w:r>
      <w:r w:rsidR="00FC099F">
        <w:t xml:space="preserve"> </w:t>
      </w:r>
      <w:r>
        <w:t>Chart D</w:t>
      </w:r>
      <w:r w:rsidRPr="00C0592E">
        <w:t>ata</w:t>
      </w:r>
      <w:bookmarkEnd w:id="2330"/>
      <w:bookmarkEnd w:id="2331"/>
      <w:bookmarkEnd w:id="2332"/>
      <w:bookmarkEnd w:id="2333"/>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81D9BD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2F17B47" w:rsidR="00FC099F" w:rsidRDefault="00C164CF" w:rsidP="00FC099F">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2334" w:name="_Toc329249457"/>
      <w:bookmarkStart w:id="2335" w:name="_Toc469043183"/>
      <w:bookmarkStart w:id="2336" w:name="_Toc469043763"/>
      <w:bookmarkStart w:id="2337" w:name="_Toc469045072"/>
      <w:bookmarkStart w:id="2338" w:name="_Toc469612957"/>
      <w:bookmarkStart w:id="2339" w:name="_Toc491175127"/>
      <w:bookmarkStart w:id="2340" w:name="_Toc491264036"/>
      <w:bookmarkStart w:id="2341" w:name="_Toc491337714"/>
      <w:bookmarkStart w:id="2342" w:name="_Toc491338053"/>
      <w:bookmarkStart w:id="2343" w:name="_Toc532855800"/>
      <w:bookmarkStart w:id="2344" w:name="_Toc532856658"/>
      <w:bookmarkStart w:id="2345" w:name="_Toc532856822"/>
      <w:r>
        <w:lastRenderedPageBreak/>
        <w:t xml:space="preserve">Historical </w:t>
      </w:r>
      <w:r w:rsidR="00754243">
        <w:t xml:space="preserve">Mode - </w:t>
      </w:r>
      <w:r>
        <w:t xml:space="preserve">Chart </w:t>
      </w:r>
      <w:r w:rsidR="00754243">
        <w:t>Tab</w:t>
      </w:r>
      <w:bookmarkEnd w:id="2334"/>
      <w:bookmarkEnd w:id="2335"/>
      <w:bookmarkEnd w:id="2336"/>
      <w:bookmarkEnd w:id="2337"/>
      <w:bookmarkEnd w:id="2338"/>
      <w:bookmarkEnd w:id="2339"/>
      <w:bookmarkEnd w:id="2340"/>
      <w:bookmarkEnd w:id="2341"/>
      <w:bookmarkEnd w:id="2342"/>
      <w:bookmarkEnd w:id="2343"/>
      <w:bookmarkEnd w:id="2344"/>
      <w:bookmarkEnd w:id="2345"/>
    </w:p>
    <w:p w14:paraId="2BC58885" w14:textId="25130E5D" w:rsidR="00FC099F" w:rsidRDefault="00C164CF" w:rsidP="00B15C92">
      <w:pPr>
        <w:keepNext/>
        <w:jc w:val="center"/>
      </w:pPr>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671AC8C5"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8F51FF">
      <w:pPr>
        <w:pStyle w:val="Heading3"/>
      </w:pPr>
      <w:bookmarkStart w:id="2346" w:name="_Toc469045073"/>
      <w:bookmarkStart w:id="2347" w:name="_Toc491338054"/>
      <w:bookmarkStart w:id="2348" w:name="_Toc532855801"/>
      <w:bookmarkStart w:id="2349" w:name="_Toc532856823"/>
      <w:r>
        <w:t>View</w:t>
      </w:r>
      <w:r w:rsidR="00FC099F">
        <w:t xml:space="preserve"> </w:t>
      </w:r>
      <w:r w:rsidR="00C653DF">
        <w:t>Control C</w:t>
      </w:r>
      <w:r w:rsidR="00C653DF" w:rsidRPr="00C0592E">
        <w:t>harts</w:t>
      </w:r>
      <w:bookmarkEnd w:id="2346"/>
      <w:bookmarkEnd w:id="2347"/>
      <w:bookmarkEnd w:id="2348"/>
      <w:bookmarkEnd w:id="2349"/>
    </w:p>
    <w:p w14:paraId="17AA00EB" w14:textId="0995163F"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378318D9"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2261B01C"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18ADE65C"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5FC7F50F" w:rsidR="00FC099F" w:rsidRPr="00C0592E" w:rsidRDefault="00FC099F" w:rsidP="00FC099F">
      <w:r w:rsidRPr="00C0592E">
        <w:t>Each chart contains data for every product thermocouple used during the profile.  Below the charts you can de-select the TCs that you wish to remove from the control chart display.  De-selecting a TC will remove the data for that TC from</w:t>
      </w:r>
      <w:del w:id="2350" w:author="Tom Bergeron" w:date="2020-09-29T16:10:00Z">
        <w:r w:rsidRPr="00C0592E" w:rsidDel="00D63F7B">
          <w:delText xml:space="preserve"> the</w:delText>
        </w:r>
      </w:del>
      <w:r w:rsidRPr="00C0592E">
        <w:t xml:space="preserve">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2351" w:name="_Toc469045074"/>
      <w:bookmarkStart w:id="2352" w:name="_Toc491338055"/>
      <w:bookmarkStart w:id="2353" w:name="_Toc532855802"/>
      <w:bookmarkStart w:id="2354" w:name="_Toc532856824"/>
      <w:r w:rsidR="00FC099F">
        <w:lastRenderedPageBreak/>
        <w:t xml:space="preserve">Viewing </w:t>
      </w:r>
      <w:r>
        <w:t>Chart Data</w:t>
      </w:r>
      <w:bookmarkEnd w:id="2351"/>
      <w:bookmarkEnd w:id="2352"/>
      <w:bookmarkEnd w:id="2353"/>
      <w:bookmarkEnd w:id="2354"/>
    </w:p>
    <w:p w14:paraId="5498D874" w14:textId="50C88FE0"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2355" w:name="_Toc469045075"/>
      <w:bookmarkStart w:id="2356" w:name="_Toc491338056"/>
      <w:bookmarkStart w:id="2357" w:name="_Toc532855803"/>
      <w:bookmarkStart w:id="2358" w:name="_Toc532856825"/>
      <w:r w:rsidRPr="00C0592E">
        <w:t xml:space="preserve">History </w:t>
      </w:r>
      <w:r w:rsidR="00C653DF" w:rsidRPr="00C0592E">
        <w:t>Mode Chart Options Menu</w:t>
      </w:r>
      <w:bookmarkEnd w:id="2355"/>
      <w:bookmarkEnd w:id="2356"/>
      <w:bookmarkEnd w:id="2357"/>
      <w:bookmarkEnd w:id="2358"/>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fldSimple w:instr=" SEQ Figure \* ARABIC ">
        <w:r w:rsidR="0013342E">
          <w:rPr>
            <w:noProof/>
          </w:rPr>
          <w:t>109</w:t>
        </w:r>
      </w:fldSimple>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1CE64833"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ins w:id="2359" w:author="Tom Bergeron" w:date="2020-09-29T16:10:00Z">
        <w:r w:rsidR="00D63F7B">
          <w:t>,</w:t>
        </w:r>
      </w:ins>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4312CB2"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737029"/>
    <w:p w14:paraId="34B5F31D" w14:textId="77777777" w:rsidR="00F268F2" w:rsidRPr="00C0592E" w:rsidRDefault="00F268F2" w:rsidP="00737029">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5472FFA"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4504C9C4"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586FACAF"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2360" w:name="_Toc394583246"/>
      <w:bookmarkStart w:id="2361" w:name="_Toc394583402"/>
      <w:bookmarkStart w:id="2362" w:name="_Toc468168382"/>
      <w:bookmarkStart w:id="2363" w:name="_Toc468175429"/>
      <w:bookmarkStart w:id="2364" w:name="_Toc468551585"/>
      <w:bookmarkStart w:id="2365" w:name="_Toc469038812"/>
      <w:bookmarkStart w:id="2366" w:name="_Toc469038867"/>
      <w:bookmarkStart w:id="2367" w:name="_Toc469042026"/>
      <w:bookmarkStart w:id="2368" w:name="_Toc469043184"/>
      <w:bookmarkStart w:id="2369" w:name="_Toc469043764"/>
      <w:bookmarkStart w:id="2370" w:name="_Toc469043845"/>
      <w:bookmarkStart w:id="2371" w:name="_Toc469045076"/>
      <w:bookmarkStart w:id="2372" w:name="_Toc469612958"/>
      <w:r w:rsidR="006C7149">
        <w:t xml:space="preserve"> </w:t>
      </w:r>
      <w:bookmarkStart w:id="2373" w:name="_Using_barcodes"/>
      <w:bookmarkStart w:id="2374" w:name="_Process_Traceability"/>
      <w:bookmarkStart w:id="2375" w:name="_Process_Control"/>
      <w:bookmarkStart w:id="2376" w:name="_Toc119468171"/>
      <w:bookmarkStart w:id="2377" w:name="_Toc320007057"/>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14:paraId="201E0469" w14:textId="54348994" w:rsidR="00A16822" w:rsidRPr="00F0388A" w:rsidRDefault="00A16822">
      <w:bookmarkStart w:id="2378" w:name="_Run_RPM"/>
      <w:bookmarkStart w:id="2379" w:name="_The_Software_Client"/>
      <w:bookmarkStart w:id="2380" w:name="_Kic_Server"/>
      <w:bookmarkEnd w:id="2376"/>
      <w:bookmarkEnd w:id="2377"/>
      <w:bookmarkEnd w:id="2378"/>
      <w:bookmarkEnd w:id="2379"/>
      <w:bookmarkEnd w:id="2380"/>
    </w:p>
    <w:p w14:paraId="5A719C82" w14:textId="6FE32E50" w:rsidR="00EC4E34" w:rsidRPr="00F0388A" w:rsidRDefault="00EC4E34" w:rsidP="00737029"/>
    <w:p w14:paraId="454E2814" w14:textId="3A6356DA" w:rsidR="00806DB4" w:rsidRDefault="006C7149" w:rsidP="0026146F">
      <w:pPr>
        <w:pStyle w:val="Heading1"/>
      </w:pPr>
      <w:bookmarkStart w:id="2381" w:name="_Toc329853018"/>
      <w:bookmarkStart w:id="2382" w:name="_Toc329863376"/>
      <w:bookmarkStart w:id="2383" w:name="_Toc331173648"/>
      <w:bookmarkStart w:id="2384" w:name="_Ref332096978"/>
      <w:bookmarkStart w:id="2385" w:name="_Toc332179184"/>
      <w:bookmarkStart w:id="2386" w:name="_Toc332208418"/>
      <w:bookmarkStart w:id="2387" w:name="_Toc332208754"/>
      <w:bookmarkStart w:id="2388" w:name="_Toc332274000"/>
      <w:bookmarkStart w:id="2389" w:name="_Toc394411679"/>
      <w:bookmarkStart w:id="2390" w:name="_Toc394486317"/>
      <w:bookmarkStart w:id="2391" w:name="_Toc394583250"/>
      <w:bookmarkStart w:id="2392" w:name="_Toc394583406"/>
      <w:bookmarkStart w:id="2393" w:name="_Toc468168388"/>
      <w:bookmarkStart w:id="2394" w:name="_Toc468175435"/>
      <w:bookmarkStart w:id="2395" w:name="_Toc468551591"/>
      <w:bookmarkStart w:id="2396" w:name="_Toc469038818"/>
      <w:bookmarkStart w:id="2397" w:name="_Toc469038873"/>
      <w:bookmarkStart w:id="2398" w:name="_Toc469042032"/>
      <w:bookmarkStart w:id="2399" w:name="_Toc469043204"/>
      <w:bookmarkStart w:id="2400" w:name="_Toc469043784"/>
      <w:bookmarkStart w:id="2401" w:name="_Toc469043851"/>
      <w:bookmarkStart w:id="2402" w:name="_Toc469045121"/>
      <w:bookmarkStart w:id="2403" w:name="_Toc469612978"/>
      <w:bookmarkStart w:id="2404" w:name="_Toc491175128"/>
      <w:bookmarkStart w:id="2405" w:name="_Toc491264037"/>
      <w:bookmarkStart w:id="2406" w:name="_Toc491337715"/>
      <w:bookmarkStart w:id="2407" w:name="_Toc491338057"/>
      <w:bookmarkStart w:id="2408" w:name="_Toc491414014"/>
      <w:bookmarkStart w:id="2409" w:name="_Toc532836379"/>
      <w:bookmarkStart w:id="2410" w:name="_Toc532855804"/>
      <w:bookmarkStart w:id="2411" w:name="_Toc532856659"/>
      <w:bookmarkStart w:id="2412" w:name="_Toc532856826"/>
      <w:r>
        <w:lastRenderedPageBreak/>
        <w:t>Using Live Data</w:t>
      </w:r>
      <w:bookmarkEnd w:id="2381"/>
      <w:bookmarkEnd w:id="2382"/>
      <w:bookmarkEnd w:id="2383"/>
      <w:bookmarkEnd w:id="2384"/>
      <w:bookmarkEnd w:id="2385"/>
      <w:bookmarkEnd w:id="2386"/>
      <w:bookmarkEnd w:id="2387"/>
      <w:bookmarkEnd w:id="2388"/>
      <w:bookmarkEnd w:id="2389"/>
      <w:bookmarkEnd w:id="2390"/>
      <w:r>
        <w:t xml:space="preserve"> Output</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14:paraId="626472B6" w14:textId="0C965252"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3301709C"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179FE3AD"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77777777" w:rsidR="00104808" w:rsidRPr="0075789B" w:rsidRDefault="00104808" w:rsidP="00104808">
      <w:pPr>
        <w:pStyle w:val="Caption"/>
      </w:pPr>
      <w:r>
        <w:t xml:space="preserve">Figure </w:t>
      </w:r>
      <w:fldSimple w:instr=" SEQ Figure \* ARABIC ">
        <w:r w:rsidR="0013342E">
          <w:rPr>
            <w:noProof/>
          </w:rPr>
          <w:t>147</w:t>
        </w:r>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2413" w:name="_Toc393899781"/>
      <w:r>
        <w:br w:type="page"/>
      </w:r>
      <w:bookmarkStart w:id="2414" w:name="_Toc467442561"/>
      <w:bookmarkStart w:id="2415" w:name="_Toc469043205"/>
      <w:bookmarkStart w:id="2416" w:name="_Toc469043785"/>
      <w:bookmarkStart w:id="2417" w:name="_Toc469045122"/>
      <w:bookmarkStart w:id="2418" w:name="_Toc469612979"/>
      <w:bookmarkStart w:id="2419" w:name="_Toc491175129"/>
      <w:bookmarkStart w:id="2420" w:name="_Toc491264038"/>
      <w:bookmarkStart w:id="2421" w:name="_Toc491337716"/>
      <w:bookmarkStart w:id="2422" w:name="_Toc491338058"/>
      <w:bookmarkStart w:id="2423" w:name="_Toc532855805"/>
      <w:bookmarkStart w:id="2424" w:name="_Toc532856660"/>
      <w:bookmarkStart w:id="2425" w:name="_Toc532856827"/>
      <w:r w:rsidRPr="0075789B">
        <w:lastRenderedPageBreak/>
        <w:t>L</w:t>
      </w:r>
      <w:r w:rsidR="004D6644">
        <w:t>DO</w:t>
      </w:r>
      <w:r w:rsidRPr="0075789B">
        <w:t xml:space="preserve"> </w:t>
      </w:r>
      <w:bookmarkEnd w:id="2413"/>
      <w:r w:rsidRPr="0075789B">
        <w:t>Formats</w:t>
      </w:r>
      <w:bookmarkEnd w:id="2414"/>
      <w:bookmarkEnd w:id="2415"/>
      <w:bookmarkEnd w:id="2416"/>
      <w:bookmarkEnd w:id="2417"/>
      <w:bookmarkEnd w:id="2418"/>
      <w:bookmarkEnd w:id="2419"/>
      <w:bookmarkEnd w:id="2420"/>
      <w:bookmarkEnd w:id="2421"/>
      <w:bookmarkEnd w:id="2422"/>
      <w:bookmarkEnd w:id="2423"/>
      <w:bookmarkEnd w:id="2424"/>
      <w:bookmarkEnd w:id="2425"/>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2426" w:name="_Toc467442562"/>
      <w:bookmarkStart w:id="2427" w:name="_Toc469043206"/>
      <w:bookmarkStart w:id="2428" w:name="_Toc469043786"/>
      <w:bookmarkStart w:id="2429" w:name="_Toc469045123"/>
      <w:bookmarkStart w:id="2430" w:name="_Toc469612980"/>
      <w:bookmarkStart w:id="2431" w:name="_Toc491175130"/>
      <w:bookmarkStart w:id="2432" w:name="_Toc491264039"/>
      <w:bookmarkStart w:id="2433" w:name="_Toc491337717"/>
      <w:bookmarkStart w:id="2434" w:name="_Toc491338059"/>
      <w:bookmarkStart w:id="2435" w:name="_Toc532855806"/>
      <w:bookmarkStart w:id="2436" w:name="_Toc532856661"/>
      <w:bookmarkStart w:id="2437" w:name="_Toc532856828"/>
      <w:r w:rsidRPr="0075789B">
        <w:t xml:space="preserve">Details </w:t>
      </w:r>
      <w:proofErr w:type="gramStart"/>
      <w:r w:rsidR="00754243" w:rsidRPr="0075789B">
        <w:t>Of</w:t>
      </w:r>
      <w:proofErr w:type="gramEnd"/>
      <w:r w:rsidR="00754243" w:rsidRPr="0075789B">
        <w:t xml:space="preserve"> </w:t>
      </w:r>
      <w:r w:rsidRPr="0075789B">
        <w:t>Output Files</w:t>
      </w:r>
      <w:bookmarkEnd w:id="2426"/>
      <w:bookmarkEnd w:id="2427"/>
      <w:bookmarkEnd w:id="2428"/>
      <w:bookmarkEnd w:id="2429"/>
      <w:bookmarkEnd w:id="2430"/>
      <w:bookmarkEnd w:id="2431"/>
      <w:bookmarkEnd w:id="2432"/>
      <w:bookmarkEnd w:id="2433"/>
      <w:bookmarkEnd w:id="2434"/>
      <w:bookmarkEnd w:id="2435"/>
      <w:bookmarkEnd w:id="2436"/>
      <w:bookmarkEnd w:id="2437"/>
    </w:p>
    <w:p w14:paraId="17389E46" w14:textId="5BE95A6D" w:rsidR="00104808" w:rsidRPr="0075789B" w:rsidRDefault="00104808" w:rsidP="008F51FF">
      <w:pPr>
        <w:pStyle w:val="Heading3"/>
      </w:pPr>
      <w:bookmarkStart w:id="2438" w:name="_Toc469045124"/>
      <w:bookmarkStart w:id="2439" w:name="_Toc491338060"/>
      <w:bookmarkStart w:id="2440" w:name="_Toc532855807"/>
      <w:bookmarkStart w:id="2441" w:name="_Toc532856829"/>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2438"/>
      <w:bookmarkEnd w:id="2439"/>
      <w:bookmarkEnd w:id="2440"/>
      <w:bookmarkEnd w:id="2441"/>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6BEE1D04" w:rsidR="00104808" w:rsidRPr="0075789B" w:rsidRDefault="00104808" w:rsidP="00AA5614">
      <w:pPr>
        <w:numPr>
          <w:ilvl w:val="0"/>
          <w:numId w:val="79"/>
        </w:numPr>
      </w:pPr>
      <w:r w:rsidRPr="0075789B">
        <w:t>File is appended as each VP is calculated</w:t>
      </w:r>
    </w:p>
    <w:p w14:paraId="73099AC2" w14:textId="28DC12FF" w:rsidR="00104808" w:rsidRPr="0075789B" w:rsidRDefault="00104808" w:rsidP="00AA5614">
      <w:pPr>
        <w:numPr>
          <w:ilvl w:val="0"/>
          <w:numId w:val="79"/>
        </w:numPr>
      </w:pPr>
      <w:r w:rsidRPr="0075789B">
        <w:t xml:space="preserve">The default output file name is </w:t>
      </w:r>
      <w:r w:rsidR="00521D1C" w:rsidRPr="00737029">
        <w:t>e-APS</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39448249"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2442" w:name="_Toc469045125"/>
      <w:bookmarkStart w:id="2443" w:name="_Toc491338061"/>
      <w:bookmarkStart w:id="2444" w:name="_Toc532855808"/>
      <w:bookmarkStart w:id="2445" w:name="_Toc532856830"/>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2442"/>
      <w:bookmarkEnd w:id="2443"/>
      <w:bookmarkEnd w:id="2444"/>
      <w:bookmarkEnd w:id="2445"/>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1446FE24" w:rsidR="00104808" w:rsidRPr="0075789B" w:rsidRDefault="00104808" w:rsidP="00AA5614">
      <w:pPr>
        <w:numPr>
          <w:ilvl w:val="0"/>
          <w:numId w:val="83"/>
        </w:numPr>
      </w:pPr>
      <w:r w:rsidRPr="0075789B">
        <w:t>File is appended as each VP is calculated</w:t>
      </w:r>
    </w:p>
    <w:p w14:paraId="558850CA" w14:textId="029079D5" w:rsidR="00104808" w:rsidRPr="0075789B" w:rsidRDefault="00104808" w:rsidP="00AA5614">
      <w:pPr>
        <w:numPr>
          <w:ilvl w:val="0"/>
          <w:numId w:val="83"/>
        </w:numPr>
      </w:pPr>
      <w:r w:rsidRPr="0075789B">
        <w:t xml:space="preserve">The default output file name is </w:t>
      </w:r>
      <w:r w:rsidR="00521D1C" w:rsidRPr="00737029">
        <w:t>e-APS</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B9E902E"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2446" w:name="_Toc469045126"/>
      <w:bookmarkStart w:id="2447" w:name="_Toc491338062"/>
      <w:bookmarkStart w:id="2448" w:name="_Toc532855809"/>
      <w:bookmarkStart w:id="2449" w:name="_Toc532856831"/>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2446"/>
      <w:bookmarkEnd w:id="2447"/>
      <w:bookmarkEnd w:id="2448"/>
      <w:bookmarkEnd w:id="2449"/>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0D0E3093"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746A252E"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2450" w:name="_Toc469045127"/>
      <w:bookmarkStart w:id="2451" w:name="_Toc491338063"/>
      <w:bookmarkStart w:id="2452" w:name="_Toc532855810"/>
      <w:bookmarkStart w:id="2453" w:name="_Toc532856832"/>
      <w:r w:rsidRPr="0075789B">
        <w:t>L</w:t>
      </w:r>
      <w:r w:rsidR="004D6644">
        <w:t>DO</w:t>
      </w:r>
      <w:r w:rsidRPr="0075789B">
        <w:t xml:space="preserve"> X</w:t>
      </w:r>
      <w:r w:rsidR="004D6644">
        <w:t>ML</w:t>
      </w:r>
      <w:r w:rsidRPr="0075789B">
        <w:t xml:space="preserve"> (1 Board 1 File)</w:t>
      </w:r>
      <w:bookmarkEnd w:id="2450"/>
      <w:bookmarkEnd w:id="2451"/>
      <w:bookmarkEnd w:id="2452"/>
      <w:bookmarkEnd w:id="2453"/>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2721553E"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44CFE4FE" w:rsidR="00104808" w:rsidRPr="0075789B" w:rsidRDefault="00104808" w:rsidP="00AA5614">
      <w:pPr>
        <w:numPr>
          <w:ilvl w:val="0"/>
          <w:numId w:val="85"/>
        </w:numPr>
      </w:pPr>
      <w:r w:rsidRPr="0075789B">
        <w:t xml:space="preserve">File name is </w:t>
      </w:r>
      <w:r w:rsidRPr="0075789B">
        <w:rPr>
          <w:rFonts w:eastAsia="Calibri"/>
        </w:rPr>
        <w:t>ProductName_OvenName_YYMMDD_HH-MM-SS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08921555"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7C30DEF0" w14:textId="77777777" w:rsidR="00317D33" w:rsidRPr="0075789B" w:rsidRDefault="00317D33" w:rsidP="00317D33">
      <w:pPr>
        <w:pStyle w:val="Heading3"/>
      </w:pPr>
      <w:bookmarkStart w:id="2454" w:name="_Toc504120441"/>
      <w:bookmarkStart w:id="2455" w:name="_Toc506816659"/>
      <w:bookmarkStart w:id="2456" w:name="_Toc528426763"/>
      <w:bookmarkStart w:id="2457" w:name="_Toc528427052"/>
      <w:bookmarkStart w:id="2458" w:name="_Toc532827483"/>
      <w:bookmarkStart w:id="2459" w:name="_Toc532827891"/>
      <w:bookmarkStart w:id="2460" w:name="_Toc532855811"/>
      <w:bookmarkStart w:id="2461" w:name="_Toc532856833"/>
      <w:r>
        <w:lastRenderedPageBreak/>
        <w:t xml:space="preserve">LDO </w:t>
      </w:r>
      <w:r w:rsidRPr="0075789B">
        <w:t>1 Board 1 File</w:t>
      </w:r>
      <w:r>
        <w:t xml:space="preserve"> (CSV format)</w:t>
      </w:r>
      <w:bookmarkEnd w:id="2454"/>
      <w:bookmarkEnd w:id="2455"/>
      <w:bookmarkEnd w:id="2456"/>
      <w:bookmarkEnd w:id="2457"/>
      <w:bookmarkEnd w:id="2458"/>
      <w:bookmarkEnd w:id="2459"/>
      <w:bookmarkEnd w:id="2460"/>
      <w:bookmarkEnd w:id="2461"/>
    </w:p>
    <w:p w14:paraId="79E5A0E9" w14:textId="77777777" w:rsidR="00317D33" w:rsidRPr="0075789B" w:rsidRDefault="00317D33" w:rsidP="00317D33">
      <w:pPr>
        <w:numPr>
          <w:ilvl w:val="0"/>
          <w:numId w:val="85"/>
        </w:numPr>
      </w:pPr>
      <w:r>
        <w:t>The output file type is a .CSV</w:t>
      </w:r>
      <w:r w:rsidRPr="0075789B">
        <w:t xml:space="preserve"> file</w:t>
      </w:r>
    </w:p>
    <w:p w14:paraId="795AF111" w14:textId="77777777" w:rsidR="00317D33" w:rsidRPr="0075789B" w:rsidRDefault="00317D33" w:rsidP="00317D33">
      <w:pPr>
        <w:numPr>
          <w:ilvl w:val="0"/>
          <w:numId w:val="85"/>
        </w:numPr>
      </w:pPr>
      <w:r w:rsidRPr="0075789B">
        <w:t>Separate indivi</w:t>
      </w:r>
      <w:r>
        <w:t>dual file is generated as each</w:t>
      </w:r>
      <w:r w:rsidRPr="0075789B">
        <w:t xml:space="preserve"> VP is calculated</w:t>
      </w:r>
    </w:p>
    <w:p w14:paraId="30DF2511" w14:textId="77777777" w:rsidR="00317D33" w:rsidRPr="0075789B" w:rsidRDefault="00317D33" w:rsidP="00317D33">
      <w:pPr>
        <w:numPr>
          <w:ilvl w:val="0"/>
          <w:numId w:val="85"/>
        </w:numPr>
      </w:pPr>
      <w:r w:rsidRPr="0075789B">
        <w:t xml:space="preserve">File name is </w:t>
      </w:r>
      <w:r w:rsidRPr="0075789B">
        <w:rPr>
          <w:rFonts w:eastAsia="Calibri"/>
        </w:rPr>
        <w:t>ProductName_OvenName_YYMMDD_HH-MM</w:t>
      </w:r>
      <w:r>
        <w:rPr>
          <w:rFonts w:eastAsia="Calibri"/>
        </w:rPr>
        <w:t>-SS</w:t>
      </w:r>
    </w:p>
    <w:p w14:paraId="7B9DDBCF" w14:textId="77777777" w:rsidR="00317D33" w:rsidRDefault="00317D33" w:rsidP="00317D33">
      <w:pPr>
        <w:numPr>
          <w:ilvl w:val="0"/>
          <w:numId w:val="85"/>
        </w:numPr>
      </w:pPr>
      <w:r w:rsidRPr="0075789B">
        <w:t>User cannot change file name</w:t>
      </w:r>
      <w:r>
        <w:t xml:space="preserve"> – with exception of not including barcode in file name</w:t>
      </w:r>
    </w:p>
    <w:p w14:paraId="72067DD8" w14:textId="77777777" w:rsidR="00317D33" w:rsidRPr="0075789B" w:rsidRDefault="00317D33" w:rsidP="00317D33">
      <w:pPr>
        <w:ind w:left="360"/>
      </w:pPr>
    </w:p>
    <w:p w14:paraId="67492582" w14:textId="4BA35B79" w:rsidR="00317D33" w:rsidRDefault="00317D33" w:rsidP="00317D33">
      <w:r w:rsidRPr="004D6644">
        <w:rPr>
          <w:b/>
          <w:u w:val="single"/>
        </w:rPr>
        <w:t>Note:</w:t>
      </w:r>
      <w:r w:rsidRPr="004D6644">
        <w:t xml:space="preserve"> Examples of each of the available output file types can be found in the C:\Software Root Directory\Sample LDO files folder</w:t>
      </w:r>
    </w:p>
    <w:p w14:paraId="54F9004E" w14:textId="77777777" w:rsidR="00317D33" w:rsidRPr="004D6644" w:rsidRDefault="00317D33" w:rsidP="00317D33">
      <w:pPr>
        <w:rPr>
          <w:rFonts w:ascii="Trebuchet MS" w:hAnsi="Trebuchet MS"/>
          <w:sz w:val="24"/>
          <w:szCs w:val="24"/>
        </w:rPr>
      </w:pPr>
    </w:p>
    <w:p w14:paraId="65BE7C05" w14:textId="77777777" w:rsidR="00104808" w:rsidRPr="0075789B" w:rsidRDefault="00104808">
      <w:pPr>
        <w:pStyle w:val="Heading2"/>
      </w:pPr>
      <w:bookmarkStart w:id="2462" w:name="_Toc467442563"/>
      <w:bookmarkStart w:id="2463" w:name="_Toc469043207"/>
      <w:bookmarkStart w:id="2464" w:name="_Toc469043787"/>
      <w:bookmarkStart w:id="2465" w:name="_Toc469045128"/>
      <w:bookmarkStart w:id="2466" w:name="_Toc469612981"/>
      <w:bookmarkStart w:id="2467" w:name="_Toc491175131"/>
      <w:bookmarkStart w:id="2468" w:name="_Toc491264040"/>
      <w:bookmarkStart w:id="2469" w:name="_Toc491337718"/>
      <w:bookmarkStart w:id="2470" w:name="_Toc491338064"/>
      <w:bookmarkStart w:id="2471" w:name="_Toc532855812"/>
      <w:bookmarkStart w:id="2472" w:name="_Toc532856662"/>
      <w:bookmarkStart w:id="2473" w:name="_Toc532856834"/>
      <w:r>
        <w:t>Configure</w:t>
      </w:r>
      <w:r w:rsidRPr="0075789B">
        <w:t xml:space="preserve"> LDO</w:t>
      </w:r>
      <w:bookmarkEnd w:id="2462"/>
      <w:bookmarkEnd w:id="2463"/>
      <w:bookmarkEnd w:id="2464"/>
      <w:bookmarkEnd w:id="2465"/>
      <w:bookmarkEnd w:id="2466"/>
      <w:bookmarkEnd w:id="2467"/>
      <w:bookmarkEnd w:id="2468"/>
      <w:bookmarkEnd w:id="2469"/>
      <w:bookmarkEnd w:id="2470"/>
      <w:bookmarkEnd w:id="2471"/>
      <w:bookmarkEnd w:id="2472"/>
      <w:bookmarkEnd w:id="2473"/>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7690CA53" w:rsidR="00104808" w:rsidRDefault="00A67368" w:rsidP="00104808">
      <w:pPr>
        <w:jc w:val="center"/>
      </w:pPr>
      <w:r>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2474" w:name="_Toc467442564"/>
      <w:bookmarkStart w:id="2475" w:name="_Toc469045129"/>
      <w:bookmarkStart w:id="2476" w:name="_Toc491338065"/>
      <w:bookmarkStart w:id="2477" w:name="_Toc532855813"/>
      <w:bookmarkStart w:id="2478" w:name="_Toc532856835"/>
      <w:r w:rsidR="00C653DF" w:rsidRPr="004D6644">
        <w:lastRenderedPageBreak/>
        <w:t>Delete Accumulated L</w:t>
      </w:r>
      <w:r w:rsidR="004D6644" w:rsidRPr="004D6644">
        <w:t>DO</w:t>
      </w:r>
      <w:r w:rsidR="00C653DF" w:rsidRPr="004D6644">
        <w:t xml:space="preserve"> Files</w:t>
      </w:r>
      <w:bookmarkEnd w:id="2474"/>
      <w:bookmarkEnd w:id="2475"/>
      <w:bookmarkEnd w:id="2476"/>
      <w:bookmarkEnd w:id="2477"/>
      <w:bookmarkEnd w:id="2478"/>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737029"/>
    <w:p w14:paraId="72F903F1" w14:textId="77777777" w:rsidR="00104808" w:rsidRDefault="00104808" w:rsidP="00737029"/>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197"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737029">
      <w:bookmarkStart w:id="2479" w:name="_Toc329249448"/>
    </w:p>
    <w:p w14:paraId="051FD4A8" w14:textId="77777777" w:rsidR="0016505C" w:rsidRDefault="0016505C">
      <w:pPr>
        <w:rPr>
          <w:rFonts w:ascii="Arial" w:hAnsi="Arial"/>
          <w:b/>
          <w:kern w:val="28"/>
          <w:sz w:val="40"/>
          <w:szCs w:val="36"/>
        </w:rPr>
      </w:pPr>
      <w:r>
        <w:br w:type="page"/>
      </w:r>
    </w:p>
    <w:p w14:paraId="0DCAB677" w14:textId="77777777" w:rsidR="00B8428B" w:rsidRDefault="00B8428B" w:rsidP="00B8428B">
      <w:pPr>
        <w:pStyle w:val="Heading1"/>
      </w:pPr>
      <w:bookmarkStart w:id="2480" w:name="_Toc532836380"/>
      <w:bookmarkStart w:id="2481" w:name="_Toc532855814"/>
      <w:bookmarkStart w:id="2482" w:name="_Toc532856663"/>
      <w:bookmarkStart w:id="2483" w:name="_Toc532856836"/>
      <w:r>
        <w:lastRenderedPageBreak/>
        <w:t>Troubleshoot COM Ports</w:t>
      </w:r>
      <w:bookmarkEnd w:id="2480"/>
      <w:bookmarkEnd w:id="2481"/>
      <w:bookmarkEnd w:id="2482"/>
      <w:bookmarkEnd w:id="2483"/>
    </w:p>
    <w:p w14:paraId="34C6AAD4" w14:textId="77777777" w:rsidR="00B8428B" w:rsidRPr="00F0388A" w:rsidRDefault="00B8428B" w:rsidP="00B8428B">
      <w:pPr>
        <w:pStyle w:val="Heading3"/>
      </w:pPr>
      <w:bookmarkStart w:id="2484" w:name="_Toc532855815"/>
      <w:bookmarkStart w:id="2485" w:name="_Toc532856837"/>
      <w:r w:rsidRPr="00F0388A">
        <w:t>Comport.Exe</w:t>
      </w:r>
      <w:bookmarkEnd w:id="2484"/>
      <w:bookmarkEnd w:id="2485"/>
    </w:p>
    <w:p w14:paraId="44945850" w14:textId="77777777" w:rsidR="00B8428B" w:rsidRDefault="00B8428B" w:rsidP="00B8428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0A0CD1FA" w14:textId="77777777" w:rsidR="00B8428B" w:rsidRDefault="00B8428B" w:rsidP="00B8428B">
      <w:pPr>
        <w:keepNext/>
        <w:jc w:val="center"/>
      </w:pPr>
      <w:r>
        <w:rPr>
          <w:noProof/>
        </w:rPr>
        <w:drawing>
          <wp:inline distT="0" distB="0" distL="0" distR="0" wp14:anchorId="18D4578F" wp14:editId="252FC019">
            <wp:extent cx="3622675" cy="2581275"/>
            <wp:effectExtent l="19050" t="19050" r="15875" b="285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28E0204A" w14:textId="77777777" w:rsidR="00B8428B" w:rsidRDefault="00B8428B" w:rsidP="00B8428B">
      <w:pPr>
        <w:pStyle w:val="Caption"/>
      </w:pPr>
      <w:r>
        <w:t>COMPort Test – Main Screen</w:t>
      </w:r>
    </w:p>
    <w:p w14:paraId="394380C3" w14:textId="77777777" w:rsidR="00B8428B" w:rsidRDefault="00B8428B" w:rsidP="00B8428B"/>
    <w:p w14:paraId="6DAF966C" w14:textId="77777777" w:rsidR="00B8428B" w:rsidRDefault="00B8428B" w:rsidP="00B8428B">
      <w:r>
        <w:t>Once the COMport.exe software is open, select the COM port that you wish to test and click the “Run Test on Selected Ports” button.  A message appears in the main window</w:t>
      </w:r>
      <w:r w:rsidRPr="002E2535">
        <w:t xml:space="preserve">.  </w:t>
      </w:r>
    </w:p>
    <w:p w14:paraId="042AA86C" w14:textId="77777777" w:rsidR="00B8428B" w:rsidRDefault="00B8428B" w:rsidP="00B8428B"/>
    <w:p w14:paraId="738BDC05" w14:textId="77777777" w:rsidR="00B8428B" w:rsidRDefault="00B8428B" w:rsidP="00B8428B">
      <w:pPr>
        <w:keepNext/>
        <w:jc w:val="center"/>
      </w:pPr>
      <w:r>
        <w:rPr>
          <w:noProof/>
        </w:rPr>
        <w:drawing>
          <wp:inline distT="0" distB="0" distL="0" distR="0" wp14:anchorId="33E94CEF" wp14:editId="18393C1A">
            <wp:extent cx="3735070" cy="2665730"/>
            <wp:effectExtent l="19050" t="19050" r="17780" b="203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5784B323" w14:textId="77777777" w:rsidR="00B8428B" w:rsidRDefault="00B8428B" w:rsidP="00B8428B">
      <w:pPr>
        <w:pStyle w:val="Caption"/>
      </w:pPr>
      <w:r>
        <w:t>COMPort Test – Run Test successful</w:t>
      </w:r>
    </w:p>
    <w:p w14:paraId="18D9215B" w14:textId="77777777" w:rsidR="00B8428B" w:rsidRPr="002E2535" w:rsidRDefault="00B8428B" w:rsidP="00B8428B"/>
    <w:p w14:paraId="5CE15927" w14:textId="77777777" w:rsidR="00B8428B" w:rsidRDefault="00B8428B" w:rsidP="00B8428B">
      <w:pPr>
        <w:keepNext/>
        <w:spacing w:after="120"/>
      </w:pPr>
      <w:r>
        <w:lastRenderedPageBreak/>
        <w:t xml:space="preserve">If the COM port is not active or is in use by different software, you will see a message in the main window: </w:t>
      </w:r>
    </w:p>
    <w:p w14:paraId="4C2616BE" w14:textId="77777777" w:rsidR="00B8428B" w:rsidRDefault="00B8428B" w:rsidP="00B8428B">
      <w:pPr>
        <w:keepNext/>
        <w:jc w:val="center"/>
      </w:pPr>
      <w:r>
        <w:rPr>
          <w:noProof/>
        </w:rPr>
        <w:drawing>
          <wp:inline distT="0" distB="0" distL="0" distR="0" wp14:anchorId="66C36BAA" wp14:editId="720637C4">
            <wp:extent cx="3207385" cy="2279015"/>
            <wp:effectExtent l="19050" t="19050" r="12065" b="260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C434E3D" w14:textId="77777777" w:rsidR="00B8428B" w:rsidRDefault="00B8428B" w:rsidP="00B8428B">
      <w:pPr>
        <w:pStyle w:val="Caption"/>
      </w:pPr>
      <w:r>
        <w:t>COM Port Test – Run Test failed</w:t>
      </w:r>
    </w:p>
    <w:p w14:paraId="6D1D647B" w14:textId="77777777" w:rsidR="00B8428B" w:rsidRPr="00E26BC1" w:rsidRDefault="00B8428B" w:rsidP="00B8428B">
      <w:pPr>
        <w:pStyle w:val="Heading4"/>
      </w:pPr>
      <w:r w:rsidRPr="00E26BC1">
        <w:t>Comport.Exe Buttons</w:t>
      </w:r>
    </w:p>
    <w:p w14:paraId="1BA4B94C" w14:textId="77777777" w:rsidR="00B8428B" w:rsidRPr="00300D7C" w:rsidRDefault="00B8428B" w:rsidP="00B8428B"/>
    <w:p w14:paraId="196560C5" w14:textId="77777777" w:rsidR="00B8428B" w:rsidRDefault="00B8428B" w:rsidP="00B8428B">
      <w:r>
        <w:rPr>
          <w:noProof/>
        </w:rPr>
        <w:drawing>
          <wp:inline distT="0" distB="0" distL="0" distR="0" wp14:anchorId="73964054" wp14:editId="662EC688">
            <wp:extent cx="1392555" cy="217805"/>
            <wp:effectExtent l="0" t="0" r="0" b="0"/>
            <wp:docPr id="273" name="Picture 27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613E15F8" w14:textId="77777777" w:rsidR="00B8428B" w:rsidRDefault="00B8428B" w:rsidP="00B8428B"/>
    <w:p w14:paraId="25DDB1F9" w14:textId="77777777" w:rsidR="00B8428B" w:rsidRDefault="00B8428B" w:rsidP="00B8428B">
      <w:r>
        <w:rPr>
          <w:noProof/>
        </w:rPr>
        <w:drawing>
          <wp:inline distT="0" distB="0" distL="0" distR="0" wp14:anchorId="2B833E87" wp14:editId="650282D4">
            <wp:extent cx="717550" cy="217805"/>
            <wp:effectExtent l="19050" t="19050" r="25400" b="10795"/>
            <wp:docPr id="274" name="Picture 27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45015FFE" w14:textId="77777777" w:rsidR="00B8428B" w:rsidRDefault="00B8428B" w:rsidP="00B8428B"/>
    <w:p w14:paraId="60CC7880" w14:textId="77777777" w:rsidR="00B8428B" w:rsidRDefault="00B8428B" w:rsidP="00B8428B">
      <w:r>
        <w:rPr>
          <w:noProof/>
        </w:rPr>
        <w:drawing>
          <wp:inline distT="0" distB="0" distL="0" distR="0" wp14:anchorId="2C61EB4A" wp14:editId="438C3B6B">
            <wp:extent cx="717550" cy="217805"/>
            <wp:effectExtent l="19050" t="19050" r="25400" b="10795"/>
            <wp:docPr id="275" name="Picture 27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1F37AF8D" w14:textId="77777777" w:rsidR="00B8428B" w:rsidRDefault="00B8428B" w:rsidP="00B8428B"/>
    <w:p w14:paraId="36568106" w14:textId="77777777" w:rsidR="00B8428B" w:rsidRDefault="00B8428B" w:rsidP="00B8428B">
      <w:r>
        <w:rPr>
          <w:noProof/>
        </w:rPr>
        <w:drawing>
          <wp:inline distT="0" distB="0" distL="0" distR="0" wp14:anchorId="75D040EC" wp14:editId="5157A1C2">
            <wp:extent cx="717550" cy="217805"/>
            <wp:effectExtent l="19050" t="19050" r="25400" b="10795"/>
            <wp:docPr id="276" name="Picture 27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2FA0A3FD" w14:textId="77777777" w:rsidR="00B8428B" w:rsidRDefault="00B8428B" w:rsidP="00B8428B"/>
    <w:p w14:paraId="40BFEE76" w14:textId="77777777" w:rsidR="00B8428B" w:rsidRDefault="00B8428B" w:rsidP="00B8428B"/>
    <w:p w14:paraId="1E2BFEA2" w14:textId="77777777" w:rsidR="00B8428B" w:rsidRDefault="00B8428B" w:rsidP="00B8428B">
      <w:r>
        <w:br w:type="page"/>
      </w:r>
    </w:p>
    <w:p w14:paraId="1678B503" w14:textId="77777777" w:rsidR="002C5A91" w:rsidRPr="002C5A91" w:rsidRDefault="002C5A91" w:rsidP="00737029">
      <w:pPr>
        <w:pStyle w:val="Heading1"/>
        <w:pageBreakBefore w:val="0"/>
      </w:pPr>
      <w:bookmarkStart w:id="2486" w:name="_Toc491175132"/>
      <w:bookmarkStart w:id="2487" w:name="_Toc491264041"/>
      <w:bookmarkStart w:id="2488" w:name="_Toc491337719"/>
      <w:bookmarkStart w:id="2489" w:name="_Toc491338066"/>
      <w:bookmarkStart w:id="2490" w:name="_Toc491414015"/>
      <w:bookmarkStart w:id="2491" w:name="_Toc532836381"/>
      <w:bookmarkStart w:id="2492" w:name="_Toc532855816"/>
      <w:bookmarkStart w:id="2493" w:name="_Toc532856664"/>
      <w:bookmarkStart w:id="2494" w:name="_Toc532856838"/>
      <w:r w:rsidRPr="002C5A91">
        <w:lastRenderedPageBreak/>
        <w:t>Alarm Relay</w:t>
      </w:r>
      <w:bookmarkEnd w:id="2486"/>
      <w:bookmarkEnd w:id="2487"/>
      <w:bookmarkEnd w:id="2488"/>
      <w:bookmarkEnd w:id="2489"/>
      <w:bookmarkEnd w:id="2490"/>
      <w:bookmarkEnd w:id="2491"/>
      <w:bookmarkEnd w:id="2492"/>
      <w:bookmarkEnd w:id="2493"/>
      <w:bookmarkEnd w:id="2494"/>
    </w:p>
    <w:p w14:paraId="2FC4DF49" w14:textId="1CECD695" w:rsidR="002C5A91" w:rsidRPr="002C5A91" w:rsidRDefault="002C5A91" w:rsidP="002C5A91">
      <w:r w:rsidRPr="002C5A91">
        <w: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EB6BEA3" w14:textId="77777777" w:rsidR="002C5A91" w:rsidRPr="002C5A91" w:rsidRDefault="002C5A91" w:rsidP="002C5A91">
      <w:r w:rsidRPr="002C5A91">
        <w:t xml:space="preserve"> </w:t>
      </w:r>
    </w:p>
    <w:p w14:paraId="33BC3D82" w14:textId="26DBE19D" w:rsidR="002C5A91" w:rsidRDefault="002C5A91" w:rsidP="002C5A91">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p>
    <w:p w14:paraId="5C6B01D9" w14:textId="21BEA525" w:rsidR="00E0734F" w:rsidRDefault="00E0734F" w:rsidP="002C5A91"/>
    <w:p w14:paraId="29D22E92" w14:textId="7F515E5E" w:rsidR="00E0734F" w:rsidRDefault="00E0734F" w:rsidP="002C5A91"/>
    <w:p w14:paraId="6F9E395A" w14:textId="77777777" w:rsidR="00E0734F" w:rsidRDefault="00E0734F" w:rsidP="002C5A91"/>
    <w:p w14:paraId="70464D6F" w14:textId="77777777" w:rsidR="00E0734F" w:rsidRDefault="00E0734F" w:rsidP="00E0734F">
      <w:pPr>
        <w:pStyle w:val="Heading1"/>
        <w:pageBreakBefore w:val="0"/>
        <w:rPr>
          <w:rStyle w:val="Heading1Char"/>
          <w:b/>
        </w:rPr>
      </w:pPr>
      <w:bookmarkStart w:id="2495" w:name="_Toc532856665"/>
      <w:bookmarkStart w:id="2496" w:name="_Toc532856839"/>
      <w:r>
        <w:t>Light Tower</w:t>
      </w:r>
      <w:bookmarkEnd w:id="2495"/>
      <w:bookmarkEnd w:id="2496"/>
      <w:r w:rsidRPr="00646FC2">
        <w:rPr>
          <w:rStyle w:val="Heading1Char"/>
          <w:b/>
        </w:rPr>
        <w:t xml:space="preserve"> </w:t>
      </w:r>
    </w:p>
    <w:p w14:paraId="5415948F" w14:textId="77777777" w:rsidR="00E0734F" w:rsidRPr="00CA1F86" w:rsidRDefault="00E0734F" w:rsidP="00E0734F">
      <w:r>
        <w:t xml:space="preserve">The Light Tower is a means of providing an audio and/or visual cue when the automatic system software has determined that the oven process has reached an out-of-control condition. </w:t>
      </w:r>
    </w:p>
    <w:p w14:paraId="5AF107E4" w14:textId="77777777" w:rsidR="00E0734F" w:rsidRDefault="00E0734F" w:rsidP="00E0734F"/>
    <w:p w14:paraId="3739CC85" w14:textId="77BBA921" w:rsidR="00E0734F" w:rsidRDefault="00E0734F" w:rsidP="002C5A91">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755452D8" w14:textId="77777777" w:rsidR="00277136" w:rsidRPr="002C5A91" w:rsidRDefault="00277136" w:rsidP="002C5A91"/>
    <w:p w14:paraId="6CDEA054" w14:textId="4FFDBAC0" w:rsidR="00306EC4" w:rsidRPr="00B1186A" w:rsidRDefault="00306EC4" w:rsidP="00E0734F">
      <w:pPr>
        <w:pStyle w:val="Heading1"/>
      </w:pPr>
      <w:bookmarkStart w:id="2497" w:name="_Toc469612993"/>
      <w:bookmarkStart w:id="2498" w:name="_Toc491174916"/>
      <w:bookmarkStart w:id="2499" w:name="_Toc491175136"/>
      <w:bookmarkStart w:id="2500" w:name="_Toc491264045"/>
      <w:bookmarkStart w:id="2501" w:name="_Toc491337723"/>
      <w:bookmarkStart w:id="2502" w:name="_Toc491337897"/>
      <w:bookmarkStart w:id="2503" w:name="_Toc491338841"/>
      <w:bookmarkStart w:id="2504" w:name="_Toc491414017"/>
      <w:bookmarkStart w:id="2505" w:name="_Toc532836383"/>
      <w:bookmarkStart w:id="2506" w:name="_Toc532855818"/>
      <w:bookmarkStart w:id="2507" w:name="_Toc532856666"/>
      <w:bookmarkStart w:id="2508" w:name="_Toc532856840"/>
      <w:bookmarkStart w:id="2509" w:name="_Toc468551594"/>
      <w:bookmarkStart w:id="2510" w:name="_Toc469038822"/>
      <w:bookmarkStart w:id="2511" w:name="_Toc469038877"/>
      <w:bookmarkStart w:id="2512" w:name="_Toc469042036"/>
      <w:bookmarkStart w:id="2513" w:name="_Toc469043219"/>
      <w:bookmarkStart w:id="2514" w:name="_Toc469043523"/>
      <w:bookmarkStart w:id="2515" w:name="_Toc469043799"/>
      <w:bookmarkStart w:id="2516" w:name="_Toc469043855"/>
      <w:bookmarkStart w:id="2517" w:name="_Toc469139453"/>
      <w:bookmarkStart w:id="2518" w:name="_Toc469152898"/>
      <w:bookmarkStart w:id="2519" w:name="_Toc33512795"/>
      <w:bookmarkStart w:id="2520" w:name="_Toc40509284"/>
      <w:bookmarkStart w:id="2521" w:name="_Toc119468206"/>
      <w:bookmarkEnd w:id="2479"/>
      <w:r w:rsidRPr="00306EC4">
        <w:lastRenderedPageBreak/>
        <w:t>Appendix A: The Process Window Index</w:t>
      </w:r>
      <w:bookmarkEnd w:id="2497"/>
      <w:bookmarkEnd w:id="2498"/>
      <w:bookmarkEnd w:id="2499"/>
      <w:bookmarkEnd w:id="2500"/>
      <w:bookmarkEnd w:id="2501"/>
      <w:bookmarkEnd w:id="2502"/>
      <w:bookmarkEnd w:id="2503"/>
      <w:bookmarkEnd w:id="2504"/>
      <w:bookmarkEnd w:id="2505"/>
      <w:bookmarkEnd w:id="2506"/>
      <w:bookmarkEnd w:id="2507"/>
      <w:bookmarkEnd w:id="2508"/>
      <w:r w:rsidRPr="00306EC4">
        <w:t xml:space="preserve"> </w:t>
      </w:r>
      <w:bookmarkEnd w:id="2509"/>
      <w:bookmarkEnd w:id="2510"/>
      <w:bookmarkEnd w:id="2511"/>
      <w:bookmarkEnd w:id="2512"/>
      <w:bookmarkEnd w:id="2513"/>
      <w:bookmarkEnd w:id="2514"/>
      <w:bookmarkEnd w:id="2515"/>
      <w:bookmarkEnd w:id="2516"/>
      <w:bookmarkEnd w:id="2517"/>
      <w:bookmarkEnd w:id="2518"/>
    </w:p>
    <w:p w14:paraId="2053AF66" w14:textId="1AC66D8B" w:rsidR="005A0A10" w:rsidRPr="004777BD" w:rsidRDefault="005A0A10" w:rsidP="001950EA">
      <w:pPr>
        <w:ind w:firstLine="720"/>
        <w:jc w:val="both"/>
        <w:rPr>
          <w:szCs w:val="32"/>
        </w:rPr>
      </w:pPr>
      <w:bookmarkStart w:id="2522" w:name="_Toc176001821"/>
      <w:bookmarkStart w:id="2523" w:name="_Toc469043220"/>
      <w:bookmarkStart w:id="2524" w:name="_Toc469043524"/>
      <w:bookmarkStart w:id="2525" w:name="_Toc469043800"/>
      <w:bookmarkStart w:id="2526" w:name="_Toc469139454"/>
      <w:bookmarkStart w:id="2527"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2528" w:name="_Toc469612994"/>
      <w:bookmarkStart w:id="2529" w:name="_Toc491174917"/>
      <w:bookmarkStart w:id="2530" w:name="_Toc491175137"/>
      <w:bookmarkStart w:id="2531" w:name="_Toc491264046"/>
      <w:bookmarkStart w:id="2532" w:name="_Toc491337724"/>
      <w:bookmarkStart w:id="2533" w:name="_Toc491337898"/>
      <w:bookmarkStart w:id="2534" w:name="_Toc491338842"/>
      <w:bookmarkStart w:id="2535" w:name="_Toc532855819"/>
      <w:bookmarkStart w:id="2536" w:name="_Toc532856667"/>
      <w:bookmarkStart w:id="2537" w:name="_Toc532856841"/>
      <w:r>
        <w:t>The P</w:t>
      </w:r>
      <w:r w:rsidR="00602636" w:rsidRPr="002D78E7">
        <w:t>roblem</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2538" w:name="_Toc176001822"/>
      <w:bookmarkStart w:id="2539" w:name="_Toc469043221"/>
      <w:bookmarkStart w:id="2540" w:name="_Toc469043525"/>
      <w:bookmarkStart w:id="2541" w:name="_Toc469043801"/>
      <w:bookmarkStart w:id="2542" w:name="_Toc469139455"/>
      <w:bookmarkStart w:id="2543" w:name="_Toc469152900"/>
      <w:bookmarkStart w:id="2544" w:name="_Toc469612995"/>
      <w:bookmarkStart w:id="2545" w:name="_Toc491174918"/>
      <w:bookmarkStart w:id="2546" w:name="_Toc491175138"/>
      <w:bookmarkStart w:id="2547" w:name="_Toc491264047"/>
      <w:bookmarkStart w:id="2548" w:name="_Toc491337725"/>
      <w:bookmarkStart w:id="2549" w:name="_Toc491337899"/>
      <w:bookmarkStart w:id="2550" w:name="_Toc491338843"/>
      <w:bookmarkStart w:id="2551" w:name="_Toc532855820"/>
      <w:bookmarkStart w:id="2552" w:name="_Toc532856668"/>
      <w:bookmarkStart w:id="2553" w:name="_Toc532856842"/>
      <w:r w:rsidRPr="002D78E7">
        <w:t>Defining the Process Window Index</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13342E" w:rsidRPr="0013342E">
                <w:t xml:space="preserve">Figure </w:t>
              </w:r>
              <w:r w:rsidR="0013342E" w:rsidRPr="0013342E">
                <w:rPr>
                  <w:noProof/>
                </w:rPr>
                <w:t>148</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06"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255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255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07"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255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255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245341" w:rsidP="00602636">
      <w:fldSimple w:instr=" REF _Ref173159125  \* MERGEFORMAT ">
        <w:r w:rsidR="0013342E" w:rsidRPr="0013342E">
          <w:t xml:space="preserve">Figure </w:t>
        </w:r>
        <w:r w:rsidR="0013342E" w:rsidRPr="0013342E">
          <w:rPr>
            <w:noProof/>
          </w:rPr>
          <w:t>149</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13342E" w:rsidRPr="00B1186A">
          <w:t xml:space="preserve">Figure </w:t>
        </w:r>
        <w:r w:rsidR="0013342E">
          <w:rPr>
            <w:noProof/>
          </w:rPr>
          <w:t>150</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2556" w:name="_Ref173159248"/>
      <w:r w:rsidRPr="00B1186A">
        <w:t xml:space="preserve">Figure </w:t>
      </w:r>
      <w:fldSimple w:instr=" SEQ Figure \* ARABIC ">
        <w:r w:rsidR="0013342E">
          <w:rPr>
            <w:noProof/>
          </w:rPr>
          <w:t>150</w:t>
        </w:r>
      </w:fldSimple>
      <w:bookmarkEnd w:id="255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2557" w:name="_Toc176001823"/>
      <w:bookmarkStart w:id="2558" w:name="_Toc469043222"/>
      <w:bookmarkStart w:id="2559" w:name="_Toc469043526"/>
      <w:bookmarkStart w:id="2560" w:name="_Toc469043802"/>
      <w:bookmarkStart w:id="2561" w:name="_Toc469139456"/>
      <w:bookmarkStart w:id="2562" w:name="_Toc469152901"/>
      <w:bookmarkStart w:id="2563" w:name="_Toc469612996"/>
      <w:bookmarkStart w:id="2564" w:name="_Toc491174919"/>
      <w:bookmarkStart w:id="2565" w:name="_Toc491175139"/>
      <w:bookmarkStart w:id="2566" w:name="_Toc491264048"/>
      <w:bookmarkStart w:id="2567" w:name="_Toc491337726"/>
      <w:bookmarkStart w:id="2568" w:name="_Toc491337900"/>
      <w:bookmarkStart w:id="2569" w:name="_Toc491338844"/>
      <w:bookmarkStart w:id="2570" w:name="_Toc532855821"/>
      <w:bookmarkStart w:id="2571" w:name="_Toc532856669"/>
      <w:bookmarkStart w:id="2572" w:name="_Toc532856843"/>
      <w:r w:rsidRPr="002D78E7">
        <w:t>Calculating the PWI</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fldSimple w:instr=" SEQ Figure \* ARABIC ">
        <w:r w:rsidR="0013342E">
          <w:rPr>
            <w:noProof/>
          </w:rPr>
          <w:t>151</w:t>
        </w:r>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2573"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2574" w:name="_Toc469043223"/>
      <w:bookmarkStart w:id="2575" w:name="_Toc469043527"/>
      <w:bookmarkStart w:id="2576" w:name="_Toc469043803"/>
      <w:bookmarkStart w:id="2577" w:name="_Toc469139457"/>
      <w:bookmarkStart w:id="2578" w:name="_Toc469152902"/>
      <w:bookmarkStart w:id="2579" w:name="_Toc469612997"/>
      <w:bookmarkStart w:id="2580" w:name="_Toc491174920"/>
      <w:bookmarkStart w:id="2581" w:name="_Toc491175140"/>
      <w:bookmarkStart w:id="2582" w:name="_Toc491264049"/>
      <w:bookmarkStart w:id="2583" w:name="_Toc491337727"/>
      <w:bookmarkStart w:id="2584" w:name="_Toc491337901"/>
      <w:bookmarkStart w:id="2585" w:name="_Toc491338845"/>
      <w:bookmarkStart w:id="2586" w:name="_Toc532855822"/>
      <w:bookmarkStart w:id="2587" w:name="_Toc532856670"/>
      <w:bookmarkStart w:id="2588" w:name="_Toc53285684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r w:rsidR="00D852F8">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245341" w:rsidP="00602636">
      <w:fldSimple w:instr=" REF _Ref173159406  \* MERGEFORMAT ">
        <w:r w:rsidR="0013342E" w:rsidRPr="00B1186A">
          <w:t xml:space="preserve">Table </w:t>
        </w:r>
        <w:r w:rsidR="0013342E">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13342E" w:rsidRPr="00B1186A">
          <w:t xml:space="preserve">Table </w:t>
        </w:r>
        <w:r w:rsidR="0013342E">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2589" w:name="_Ref173159406"/>
      <w:r w:rsidRPr="00B1186A">
        <w:t xml:space="preserve">Table </w:t>
      </w:r>
      <w:fldSimple w:instr=" SEQ Table \* ARABIC ">
        <w:r w:rsidR="0013342E">
          <w:rPr>
            <w:noProof/>
          </w:rPr>
          <w:t>10</w:t>
        </w:r>
      </w:fldSimple>
      <w:bookmarkEnd w:id="2589"/>
      <w:r w:rsidRPr="00B1186A">
        <w:t>: Comparison of Oven Performance – Best Achievable PWI</w:t>
      </w:r>
    </w:p>
    <w:p w14:paraId="1B160E92" w14:textId="77777777" w:rsidR="00602636" w:rsidRPr="002D78E7" w:rsidRDefault="00602636">
      <w:pPr>
        <w:pStyle w:val="Heading2"/>
      </w:pPr>
      <w:bookmarkStart w:id="2590" w:name="_Toc176001825"/>
      <w:bookmarkStart w:id="2591" w:name="_Toc469043224"/>
      <w:bookmarkStart w:id="2592" w:name="_Toc469043528"/>
      <w:bookmarkStart w:id="2593" w:name="_Toc469043804"/>
      <w:bookmarkStart w:id="2594" w:name="_Toc469139458"/>
      <w:bookmarkStart w:id="2595" w:name="_Toc469152903"/>
      <w:bookmarkStart w:id="2596" w:name="_Toc469612998"/>
      <w:bookmarkStart w:id="2597" w:name="_Toc491174921"/>
      <w:bookmarkStart w:id="2598" w:name="_Toc491175141"/>
      <w:bookmarkStart w:id="2599" w:name="_Toc491264050"/>
      <w:bookmarkStart w:id="2600" w:name="_Toc491337728"/>
      <w:bookmarkStart w:id="2601" w:name="_Toc491337902"/>
      <w:bookmarkStart w:id="2602" w:name="_Toc491338846"/>
      <w:bookmarkStart w:id="2603" w:name="_Toc532855823"/>
      <w:bookmarkStart w:id="2604" w:name="_Toc532856671"/>
      <w:bookmarkStart w:id="2605" w:name="_Toc532856845"/>
      <w:r w:rsidRPr="002D78E7">
        <w:t>Conclusion</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p>
    <w:p w14:paraId="3839A738" w14:textId="23FF5A8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D852F8">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2606" w:name="_Toc329249494"/>
      <w:r>
        <w:rPr>
          <w:rStyle w:val="Heading1Char"/>
        </w:rPr>
        <w:br w:type="page"/>
      </w:r>
      <w:bookmarkEnd w:id="2606"/>
    </w:p>
    <w:p w14:paraId="78DFAFA7" w14:textId="77777777" w:rsidR="00306EC4" w:rsidRDefault="00306EC4" w:rsidP="001950EA">
      <w:pPr>
        <w:pStyle w:val="Heading1"/>
      </w:pPr>
      <w:bookmarkStart w:id="2607" w:name="_Toc468551595"/>
      <w:bookmarkStart w:id="2608" w:name="_Toc469038823"/>
      <w:bookmarkStart w:id="2609" w:name="_Toc469038878"/>
      <w:bookmarkStart w:id="2610" w:name="_Toc469042037"/>
      <w:bookmarkStart w:id="2611" w:name="_Toc469043225"/>
      <w:bookmarkStart w:id="2612" w:name="_Toc469043529"/>
      <w:bookmarkStart w:id="2613" w:name="_Toc469043805"/>
      <w:bookmarkStart w:id="2614" w:name="_Toc469043856"/>
      <w:bookmarkStart w:id="2615" w:name="_Toc469139459"/>
      <w:bookmarkStart w:id="2616" w:name="_Toc469152904"/>
      <w:bookmarkStart w:id="2617" w:name="_Toc469612999"/>
      <w:bookmarkStart w:id="2618" w:name="_Toc491174922"/>
      <w:bookmarkStart w:id="2619" w:name="_Toc491175142"/>
      <w:bookmarkStart w:id="2620" w:name="_Toc491264051"/>
      <w:bookmarkStart w:id="2621" w:name="_Toc491337729"/>
      <w:bookmarkStart w:id="2622" w:name="_Toc491337903"/>
      <w:bookmarkStart w:id="2623" w:name="_Toc491338847"/>
      <w:bookmarkStart w:id="2624" w:name="_Toc491414018"/>
      <w:bookmarkStart w:id="2625" w:name="_Toc532836384"/>
      <w:bookmarkStart w:id="2626" w:name="_Toc532855824"/>
      <w:bookmarkStart w:id="2627" w:name="_Toc532856672"/>
      <w:bookmarkStart w:id="2628" w:name="_Toc532856846"/>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14:paraId="3C1C4153" w14:textId="0C0D7697" w:rsidR="00794B93" w:rsidRPr="00676AEE" w:rsidRDefault="00794B93" w:rsidP="00794B93">
      <w:r w:rsidRPr="00676AEE">
        <w:t xml:space="preserve">Occasionally, when using the </w:t>
      </w:r>
      <w:r w:rsidRPr="00676AEE">
        <w:rPr>
          <w:i/>
        </w:rPr>
        <w:t>Navigator</w:t>
      </w:r>
      <w:r w:rsidR="00537C19">
        <w:rPr>
          <w:i/>
        </w:rPr>
        <w:t xml:space="preserve"> Power</w:t>
      </w:r>
      <w:r w:rsidRPr="00676AEE">
        <w:t xml:space="preserve"> or </w:t>
      </w:r>
      <w:r w:rsidRPr="00676AEE">
        <w:rPr>
          <w:i/>
        </w:rPr>
        <w:t>Auto-Focus</w:t>
      </w:r>
      <w:r w:rsidR="00537C19">
        <w:rPr>
          <w:i/>
        </w:rPr>
        <w:t xml:space="preserve"> Power</w:t>
      </w:r>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2629" w:name="_Toc469043226"/>
      <w:bookmarkStart w:id="2630" w:name="_Toc469043530"/>
      <w:bookmarkStart w:id="2631" w:name="_Toc469043806"/>
      <w:bookmarkStart w:id="2632" w:name="_Toc469139460"/>
      <w:bookmarkStart w:id="2633" w:name="_Toc469152905"/>
      <w:bookmarkStart w:id="2634" w:name="_Toc469613000"/>
      <w:bookmarkStart w:id="2635" w:name="_Toc491174923"/>
      <w:bookmarkStart w:id="2636" w:name="_Toc491175143"/>
      <w:bookmarkStart w:id="2637" w:name="_Toc491264052"/>
      <w:bookmarkStart w:id="2638" w:name="_Toc491337730"/>
      <w:bookmarkStart w:id="2639" w:name="_Toc491337904"/>
      <w:bookmarkStart w:id="2640" w:name="_Toc491338848"/>
      <w:bookmarkStart w:id="2641" w:name="_Toc532855825"/>
      <w:bookmarkStart w:id="2642" w:name="_Toc532856673"/>
      <w:bookmarkStart w:id="2643" w:name="_Toc532856847"/>
      <w:r w:rsidRPr="00676AEE">
        <w:t xml:space="preserve">For </w:t>
      </w:r>
      <w:r w:rsidR="00306EC4" w:rsidRPr="00676AEE">
        <w:t>Sta</w:t>
      </w:r>
      <w:r w:rsidR="00306EC4">
        <w:t>nd-Alone Software Installations</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1640E648" w:rsidR="00794B93" w:rsidRPr="00676AEE" w:rsidRDefault="00055D4B" w:rsidP="00EF0361">
            <w:pPr>
              <w:rPr>
                <w:u w:val="single"/>
              </w:rPr>
            </w:pPr>
            <w:r>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0">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2CF0796" w:rsidR="00794B93" w:rsidRPr="00676AEE" w:rsidRDefault="00055D4B" w:rsidP="00EF0361">
            <w:pPr>
              <w:rPr>
                <w:noProof/>
              </w:rPr>
            </w:pPr>
            <w:r>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1">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6B62DE81" w:rsidR="00794B93" w:rsidRPr="00676AEE" w:rsidRDefault="00055D4B" w:rsidP="00EF0361">
            <w:pPr>
              <w:rPr>
                <w:u w:val="single"/>
              </w:rPr>
            </w:pPr>
            <w:r>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2">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4AFEF2F9" w:rsidR="00794B93" w:rsidRPr="00676AEE" w:rsidRDefault="008E5BDD" w:rsidP="00EF0361">
            <w:pPr>
              <w:rPr>
                <w:noProof/>
              </w:rPr>
            </w:pPr>
            <w:r>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3">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31BC1AE4" w:rsidR="00794B93" w:rsidRPr="00676AEE" w:rsidRDefault="00055D4B" w:rsidP="00EF0361">
            <w:pPr>
              <w:rPr>
                <w:noProof/>
              </w:rPr>
            </w:pPr>
            <w:r>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15">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2644" w:name="_Toc469043227"/>
      <w:bookmarkStart w:id="2645" w:name="_Toc469043531"/>
      <w:bookmarkStart w:id="2646" w:name="_Toc469043807"/>
      <w:bookmarkStart w:id="2647" w:name="_Toc469139461"/>
      <w:bookmarkStart w:id="2648" w:name="_Toc469152906"/>
      <w:bookmarkStart w:id="2649" w:name="_Toc469613001"/>
      <w:bookmarkStart w:id="2650" w:name="_Toc491174924"/>
      <w:bookmarkStart w:id="2651" w:name="_Toc491175144"/>
      <w:bookmarkStart w:id="2652" w:name="_Toc491264053"/>
      <w:bookmarkStart w:id="2653" w:name="_Toc491337731"/>
      <w:bookmarkStart w:id="2654" w:name="_Toc491337905"/>
      <w:bookmarkStart w:id="2655" w:name="_Toc491338849"/>
      <w:bookmarkStart w:id="2656" w:name="_Toc532855826"/>
      <w:bookmarkStart w:id="2657" w:name="_Toc532856674"/>
      <w:bookmarkStart w:id="2658" w:name="_Toc532856848"/>
      <w:r w:rsidRPr="00676AEE">
        <w:lastRenderedPageBreak/>
        <w:t>For Oven</w:t>
      </w:r>
      <w:r>
        <w:t xml:space="preserve"> Controller</w:t>
      </w:r>
      <w:r w:rsidRPr="00676AEE">
        <w:t xml:space="preserve"> Software Installations</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18606DE7" w:rsidR="00794B93" w:rsidRPr="00676AEE" w:rsidRDefault="00794B93" w:rsidP="00EF0361">
            <w:pPr>
              <w:keepNext/>
            </w:pPr>
            <w:r w:rsidRPr="00676AEE">
              <w:t xml:space="preserve">The following section outlines the steps used when your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32" type="#_x0000_t75" style="width:278pt;height:209pt" o:ole="">
                  <v:imagedata r:id="rId216" o:title=""/>
                </v:shape>
                <o:OLEObject Type="Embed" ProgID="PBrush" ShapeID="_x0000_i1032" DrawAspect="Content" ObjectID="_1663472068" r:id="rId217"/>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33" type="#_x0000_t75" style="width:278pt;height:209pt" o:ole="">
                  <v:imagedata r:id="rId218" o:title=""/>
                </v:shape>
                <o:OLEObject Type="Embed" ProgID="PBrush" ShapeID="_x0000_i1033" DrawAspect="Content" ObjectID="_1663472069" r:id="rId219"/>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4" type="#_x0000_t75" style="width:277pt;height:208pt" o:ole="">
                  <v:imagedata r:id="rId220" o:title=""/>
                </v:shape>
                <o:OLEObject Type="Embed" ProgID="PBrush" ShapeID="_x0000_i1034" DrawAspect="Content" ObjectID="_1663472070" r:id="rId221"/>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35" type="#_x0000_t75" style="width:278pt;height:209pt" o:ole="">
                  <v:imagedata r:id="rId222" o:title=""/>
                </v:shape>
                <o:OLEObject Type="Embed" ProgID="PBrush" ShapeID="_x0000_i1035" DrawAspect="Content" ObjectID="_1663472071" r:id="rId223"/>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178DE75C" w:rsidR="0071023B" w:rsidRPr="0071023B" w:rsidRDefault="0071023B" w:rsidP="00CA1F86">
      <w:bookmarkStart w:id="2659" w:name="_Toc333825427"/>
      <w:bookmarkStart w:id="2660" w:name="_Toc394411687"/>
      <w:bookmarkStart w:id="2661" w:name="_Toc394486327"/>
      <w:bookmarkStart w:id="2662" w:name="_Toc394583413"/>
      <w:bookmarkStart w:id="2663" w:name="_Toc468168395"/>
      <w:bookmarkStart w:id="2664" w:name="_Toc468175440"/>
      <w:bookmarkEnd w:id="2519"/>
      <w:bookmarkEnd w:id="2520"/>
      <w:bookmarkEnd w:id="2521"/>
    </w:p>
    <w:p w14:paraId="2D92A928" w14:textId="5E0B0A8A" w:rsidR="00B8428B" w:rsidRDefault="00B8428B" w:rsidP="00B8428B">
      <w:pPr>
        <w:pStyle w:val="Heading1"/>
      </w:pPr>
      <w:bookmarkStart w:id="2665" w:name="_Toc532836385"/>
      <w:bookmarkStart w:id="2666" w:name="_Toc532855827"/>
      <w:bookmarkStart w:id="2667" w:name="_Toc532856675"/>
      <w:bookmarkStart w:id="2668" w:name="_Toc532856849"/>
      <w:bookmarkStart w:id="2669" w:name="_Toc469038825"/>
      <w:bookmarkStart w:id="2670" w:name="_Toc469038880"/>
      <w:bookmarkStart w:id="2671" w:name="_Toc469042039"/>
      <w:bookmarkStart w:id="2672" w:name="_Toc469043236"/>
      <w:bookmarkStart w:id="2673" w:name="_Toc469043540"/>
      <w:bookmarkStart w:id="2674" w:name="_Toc469043816"/>
      <w:bookmarkStart w:id="2675" w:name="_Toc469043858"/>
      <w:bookmarkStart w:id="2676" w:name="_Toc469139470"/>
      <w:bookmarkStart w:id="2677" w:name="_Toc469152915"/>
      <w:bookmarkStart w:id="2678" w:name="_Toc469613010"/>
      <w:bookmarkStart w:id="2679" w:name="_Toc491174925"/>
      <w:bookmarkStart w:id="2680" w:name="_Toc491175145"/>
      <w:bookmarkStart w:id="2681" w:name="_Toc491264054"/>
      <w:r>
        <w:lastRenderedPageBreak/>
        <w:t>Appendix C: Configuration Program</w:t>
      </w:r>
      <w:bookmarkEnd w:id="2665"/>
      <w:bookmarkEnd w:id="2666"/>
      <w:bookmarkEnd w:id="2667"/>
      <w:bookmarkEnd w:id="2668"/>
    </w:p>
    <w:p w14:paraId="6E702072" w14:textId="77777777" w:rsidR="00B8428B" w:rsidRPr="00F0388A" w:rsidRDefault="00B8428B" w:rsidP="00B8428B">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E99A91A" w14:textId="77777777" w:rsidR="00B8428B" w:rsidRPr="00F0388A" w:rsidRDefault="00B8428B" w:rsidP="00B8428B"/>
    <w:p w14:paraId="47F935AB" w14:textId="77777777" w:rsidR="00B8428B" w:rsidRPr="004D6ABC" w:rsidRDefault="00B8428B" w:rsidP="00B8428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3E8CB830" w14:textId="77777777" w:rsidR="00B8428B" w:rsidRPr="00F0388A" w:rsidRDefault="00B8428B" w:rsidP="00B8428B">
      <w:pPr>
        <w:pStyle w:val="PlainText"/>
      </w:pPr>
      <w:r>
        <w:t>C:\software root directory\</w:t>
      </w:r>
      <w:r w:rsidRPr="00F0388A">
        <w:t>Config</w:t>
      </w:r>
      <w:r>
        <w:t>urationProgram</w:t>
      </w:r>
      <w:r w:rsidRPr="00F0388A">
        <w:t>.exe</w:t>
      </w:r>
    </w:p>
    <w:p w14:paraId="3782E5D3" w14:textId="77777777" w:rsidR="00B8428B" w:rsidRDefault="00B8428B" w:rsidP="00B8428B">
      <w:pPr>
        <w:pStyle w:val="Heading2"/>
      </w:pPr>
      <w:bookmarkStart w:id="2682" w:name="_Toc532855828"/>
      <w:bookmarkStart w:id="2683" w:name="_Toc532856676"/>
      <w:bookmarkStart w:id="2684" w:name="_Toc532856850"/>
      <w:r w:rsidRPr="00F0388A">
        <w:t xml:space="preserve">User Settings </w:t>
      </w:r>
      <w:r>
        <w:t>T</w:t>
      </w:r>
      <w:r w:rsidRPr="00F0388A">
        <w:t>ab</w:t>
      </w:r>
      <w:bookmarkEnd w:id="2682"/>
      <w:bookmarkEnd w:id="2683"/>
      <w:bookmarkEnd w:id="2684"/>
    </w:p>
    <w:p w14:paraId="33B7A812" w14:textId="77777777" w:rsidR="00B8428B" w:rsidRPr="00AD4DC4" w:rsidRDefault="00B8428B" w:rsidP="00B8428B">
      <w:pPr>
        <w:rPr>
          <w:sz w:val="8"/>
        </w:rPr>
      </w:pPr>
    </w:p>
    <w:p w14:paraId="27B77AE7" w14:textId="77777777" w:rsidR="00B8428B" w:rsidRDefault="00B8428B" w:rsidP="00B8428B">
      <w:r>
        <w:rPr>
          <w:noProof/>
          <w:sz w:val="10"/>
          <w:szCs w:val="10"/>
        </w:rPr>
        <w:drawing>
          <wp:anchor distT="0" distB="0" distL="114300" distR="114300" simplePos="0" relativeHeight="251768832" behindDoc="1" locked="0" layoutInCell="1" allowOverlap="1" wp14:anchorId="5AAB7D1E" wp14:editId="38C42A25">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44F2CAE2" w14:textId="77777777" w:rsidR="00B8428B" w:rsidRPr="004D6ABC" w:rsidRDefault="00B8428B" w:rsidP="00B8428B">
      <w:pPr>
        <w:rPr>
          <w:sz w:val="10"/>
          <w:szCs w:val="10"/>
        </w:rPr>
      </w:pPr>
    </w:p>
    <w:p w14:paraId="315E0736" w14:textId="77777777" w:rsidR="00B8428B" w:rsidRPr="009A0C57" w:rsidRDefault="00B8428B" w:rsidP="00B8428B">
      <w:r>
        <w:rPr>
          <w:b/>
        </w:rPr>
        <w:t>Exclusion</w:t>
      </w:r>
      <w:r>
        <w:t xml:space="preserve"> – Allows user to disable any of the 30 probe TC’s from the VP calculations.</w:t>
      </w:r>
    </w:p>
    <w:p w14:paraId="7F47648D" w14:textId="77777777" w:rsidR="00B8428B" w:rsidRPr="004D6ABC" w:rsidRDefault="00B8428B" w:rsidP="00B8428B">
      <w:pPr>
        <w:rPr>
          <w:b/>
          <w:sz w:val="10"/>
          <w:szCs w:val="10"/>
        </w:rPr>
      </w:pPr>
    </w:p>
    <w:p w14:paraId="70E96F6E" w14:textId="3AC433F1" w:rsidR="00B8428B" w:rsidRDefault="00B8428B" w:rsidP="00B8428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14097720" w14:textId="419C6FE3" w:rsidR="00317D33" w:rsidRDefault="00317D33" w:rsidP="00B8428B"/>
    <w:p w14:paraId="40300DA9" w14:textId="77777777" w:rsidR="00317D33" w:rsidRPr="008175A8" w:rsidRDefault="00317D33" w:rsidP="00317D33">
      <w:r w:rsidRPr="002C3095">
        <w:rPr>
          <w:b/>
        </w:rPr>
        <w:t>Use Baseline Profile Expiration</w:t>
      </w:r>
      <w:r w:rsidRPr="008175A8">
        <w:t xml:space="preserve"> – Automatically require new baseline profiles after specified number of days</w:t>
      </w:r>
      <w:r>
        <w:t>.</w:t>
      </w:r>
    </w:p>
    <w:p w14:paraId="4664B2B1" w14:textId="77777777" w:rsidR="00B8428B" w:rsidRPr="004D6ABC" w:rsidRDefault="00B8428B" w:rsidP="00B8428B">
      <w:pPr>
        <w:rPr>
          <w:sz w:val="10"/>
        </w:rPr>
      </w:pPr>
    </w:p>
    <w:p w14:paraId="20280127" w14:textId="77777777" w:rsidR="00B8428B" w:rsidRPr="00B1186A" w:rsidRDefault="00B8428B" w:rsidP="00B8428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C0E845" w14:textId="0E88D108" w:rsidR="00B8428B" w:rsidRDefault="00B8428B" w:rsidP="00B8428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0CFF165" w14:textId="446C5442" w:rsidR="00317D33" w:rsidRPr="004D6ABC" w:rsidRDefault="00317D33" w:rsidP="00B8428B"/>
    <w:p w14:paraId="389B7443" w14:textId="77777777" w:rsidR="00B8428B" w:rsidRPr="004D6ABC" w:rsidRDefault="00B8428B" w:rsidP="00B8428B">
      <w:pPr>
        <w:rPr>
          <w:sz w:val="8"/>
        </w:rPr>
      </w:pPr>
    </w:p>
    <w:p w14:paraId="3EC7F5F9" w14:textId="77777777" w:rsidR="00B8428B" w:rsidRPr="00B1186A" w:rsidRDefault="00B8428B" w:rsidP="00B8428B">
      <w:r w:rsidRPr="00B1186A">
        <w:t>There are three temperature triggers:</w:t>
      </w:r>
    </w:p>
    <w:p w14:paraId="18341DD0" w14:textId="77777777" w:rsidR="00B8428B" w:rsidRPr="00B1186A" w:rsidRDefault="00B8428B" w:rsidP="00B8428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22686B90" w14:textId="77777777" w:rsidR="00B8428B" w:rsidRPr="00B1186A" w:rsidRDefault="00B8428B" w:rsidP="00B8428B">
      <w:pPr>
        <w:spacing w:before="60" w:after="60"/>
        <w:ind w:left="360"/>
      </w:pPr>
      <w:r>
        <w:rPr>
          <w:b/>
        </w:rPr>
        <w:t>Mid P</w:t>
      </w:r>
      <w:r w:rsidRPr="00B1186A">
        <w:rPr>
          <w:b/>
        </w:rPr>
        <w:t>oint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p>
    <w:p w14:paraId="1AF3333B" w14:textId="77777777" w:rsidR="00B8428B" w:rsidRDefault="00B8428B" w:rsidP="00B8428B">
      <w:pPr>
        <w:spacing w:before="60" w:after="60"/>
        <w:ind w:left="360"/>
      </w:pPr>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p>
    <w:p w14:paraId="7F010F95" w14:textId="77777777" w:rsidR="00B8428B" w:rsidRPr="00AD4DC4" w:rsidRDefault="00B8428B" w:rsidP="00B8428B">
      <w:pPr>
        <w:spacing w:before="60" w:after="60"/>
        <w:rPr>
          <w:sz w:val="4"/>
        </w:rPr>
      </w:pPr>
    </w:p>
    <w:p w14:paraId="66BFCD53" w14:textId="77777777" w:rsidR="00B8428B" w:rsidRPr="00B1186A" w:rsidRDefault="00B8428B" w:rsidP="00B8428B">
      <w:r w:rsidRPr="00B1186A">
        <w:rPr>
          <w:b/>
        </w:rPr>
        <w:t xml:space="preserve">Sample </w:t>
      </w:r>
      <w:r>
        <w:rPr>
          <w:b/>
        </w:rPr>
        <w:t>r</w:t>
      </w:r>
      <w:r w:rsidRPr="00B1186A">
        <w:rPr>
          <w:b/>
        </w:rPr>
        <w:t>ate –</w:t>
      </w:r>
      <w:r w:rsidRPr="00B1186A">
        <w:t xml:space="preserve"> Set the sample rate for each application type.  </w:t>
      </w:r>
    </w:p>
    <w:p w14:paraId="6734CF47" w14:textId="77777777" w:rsidR="00B8428B" w:rsidRPr="00CA1F86" w:rsidRDefault="00B8428B" w:rsidP="00B8428B">
      <w:r>
        <w:br w:type="page"/>
      </w:r>
    </w:p>
    <w:p w14:paraId="3E874DB1" w14:textId="77777777" w:rsidR="008E4025" w:rsidRDefault="008E4025" w:rsidP="008E4025">
      <w:pPr>
        <w:pStyle w:val="Heading3"/>
      </w:pPr>
      <w:bookmarkStart w:id="2685" w:name="_Toc527644512"/>
      <w:bookmarkStart w:id="2686" w:name="_Toc528426800"/>
      <w:bookmarkStart w:id="2687" w:name="_Toc528427089"/>
      <w:bookmarkStart w:id="2688" w:name="_Toc532827501"/>
      <w:bookmarkStart w:id="2689" w:name="_Toc532827909"/>
      <w:bookmarkStart w:id="2690" w:name="_Toc532855829"/>
      <w:bookmarkStart w:id="2691" w:name="_Toc532856851"/>
      <w:r>
        <w:lastRenderedPageBreak/>
        <w:t>Use Baseline Profile Expiration</w:t>
      </w:r>
      <w:bookmarkEnd w:id="2685"/>
      <w:bookmarkEnd w:id="2686"/>
      <w:bookmarkEnd w:id="2687"/>
      <w:bookmarkEnd w:id="2688"/>
      <w:bookmarkEnd w:id="2689"/>
      <w:bookmarkEnd w:id="2690"/>
      <w:bookmarkEnd w:id="2691"/>
    </w:p>
    <w:p w14:paraId="67BC5145" w14:textId="77777777" w:rsidR="008E4025" w:rsidRDefault="008E4025" w:rsidP="008E4025"/>
    <w:p w14:paraId="3E86B954" w14:textId="77777777" w:rsidR="008E4025" w:rsidRDefault="008E4025" w:rsidP="008E4025">
      <w:r>
        <w:t>Enabling this function allows the system to require a new baseline profile is run after a specified number of days have elapsed. When enabled, additional functions will appear on various screens in the software.</w:t>
      </w:r>
    </w:p>
    <w:p w14:paraId="5180AF9E" w14:textId="77777777" w:rsidR="008E4025" w:rsidRDefault="008E4025" w:rsidP="008E4025">
      <w:r>
        <w:rPr>
          <w:b/>
          <w:noProof/>
        </w:rPr>
        <w:drawing>
          <wp:anchor distT="0" distB="0" distL="114300" distR="114300" simplePos="0" relativeHeight="251896832" behindDoc="1" locked="0" layoutInCell="1" allowOverlap="1" wp14:anchorId="04414D7D" wp14:editId="33074F41">
            <wp:simplePos x="0" y="0"/>
            <wp:positionH relativeFrom="column">
              <wp:posOffset>2503805</wp:posOffset>
            </wp:positionH>
            <wp:positionV relativeFrom="paragraph">
              <wp:posOffset>49530</wp:posOffset>
            </wp:positionV>
            <wp:extent cx="3424555" cy="2858135"/>
            <wp:effectExtent l="0" t="0" r="4445" b="0"/>
            <wp:wrapTight wrapText="left">
              <wp:wrapPolygon edited="0">
                <wp:start x="0" y="0"/>
                <wp:lineTo x="0" y="21451"/>
                <wp:lineTo x="21508" y="2145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25">
                      <a:extLst>
                        <a:ext uri="{28A0092B-C50C-407E-A947-70E740481C1C}">
                          <a14:useLocalDpi xmlns:a14="http://schemas.microsoft.com/office/drawing/2010/main" val="0"/>
                        </a:ext>
                      </a:extLst>
                    </a:blip>
                    <a:stretch>
                      <a:fillRect/>
                    </a:stretch>
                  </pic:blipFill>
                  <pic:spPr>
                    <a:xfrm>
                      <a:off x="0" y="0"/>
                      <a:ext cx="3424555" cy="2858135"/>
                    </a:xfrm>
                    <a:prstGeom prst="rect">
                      <a:avLst/>
                    </a:prstGeom>
                  </pic:spPr>
                </pic:pic>
              </a:graphicData>
            </a:graphic>
            <wp14:sizeRelH relativeFrom="margin">
              <wp14:pctWidth>0</wp14:pctWidth>
            </wp14:sizeRelH>
            <wp14:sizeRelV relativeFrom="margin">
              <wp14:pctHeight>0</wp14:pctHeight>
            </wp14:sizeRelV>
          </wp:anchor>
        </w:drawing>
      </w:r>
    </w:p>
    <w:p w14:paraId="50DE3403" w14:textId="77777777" w:rsidR="008E4025" w:rsidRDefault="008E4025" w:rsidP="008E4025">
      <w:bookmarkStart w:id="2692" w:name="_Hlk526970594"/>
    </w:p>
    <w:p w14:paraId="777E3B57" w14:textId="23970CDD" w:rsidR="008E4025" w:rsidRDefault="008E4025" w:rsidP="008E4025">
      <w:r>
        <w:rPr>
          <w:b/>
        </w:rPr>
        <w:t>Global Preferences/e-APS Tab</w:t>
      </w:r>
      <w:r>
        <w:t xml:space="preserve"> </w:t>
      </w:r>
      <w:bookmarkEnd w:id="2692"/>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40B77A28" w14:textId="77777777" w:rsidR="008E4025" w:rsidRDefault="008E4025" w:rsidP="008E4025"/>
    <w:p w14:paraId="59D62C9E" w14:textId="77777777" w:rsidR="008E4025" w:rsidRPr="00BC10C1" w:rsidRDefault="008E4025" w:rsidP="008E4025">
      <w:r>
        <w:rPr>
          <w:noProof/>
        </w:rPr>
        <mc:AlternateContent>
          <mc:Choice Requires="wps">
            <w:drawing>
              <wp:anchor distT="0" distB="0" distL="114300" distR="114300" simplePos="0" relativeHeight="251922432" behindDoc="0" locked="0" layoutInCell="1" allowOverlap="1" wp14:anchorId="1FCFE3DB" wp14:editId="05650567">
                <wp:simplePos x="0" y="0"/>
                <wp:positionH relativeFrom="column">
                  <wp:posOffset>2647950</wp:posOffset>
                </wp:positionH>
                <wp:positionV relativeFrom="paragraph">
                  <wp:posOffset>346710</wp:posOffset>
                </wp:positionV>
                <wp:extent cx="2000250" cy="258445"/>
                <wp:effectExtent l="0" t="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1CFF5" id="Rectangle 277" o:spid="_x0000_s1026" style="position:absolute;margin-left:208.5pt;margin-top:27.3pt;width:157.5pt;height:20.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Jpj5UluAgAAzA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automatic profiling.</w:t>
      </w:r>
    </w:p>
    <w:p w14:paraId="087A8C4F" w14:textId="77777777" w:rsidR="008E4025" w:rsidRDefault="008E4025" w:rsidP="008E4025"/>
    <w:p w14:paraId="60655D2F" w14:textId="77777777" w:rsidR="008E4025" w:rsidRDefault="008E4025" w:rsidP="008E4025"/>
    <w:p w14:paraId="2BB4AD8A" w14:textId="77777777" w:rsidR="008E4025" w:rsidRDefault="008E4025" w:rsidP="008E4025"/>
    <w:p w14:paraId="4D725C53" w14:textId="77777777" w:rsidR="008E4025" w:rsidRDefault="008E4025" w:rsidP="008E4025"/>
    <w:p w14:paraId="374CCA26" w14:textId="77777777" w:rsidR="008E4025" w:rsidRDefault="008E4025" w:rsidP="008E4025"/>
    <w:p w14:paraId="17F3E029" w14:textId="77777777" w:rsidR="008E4025" w:rsidRDefault="008E4025" w:rsidP="008E4025"/>
    <w:p w14:paraId="01EB3BE5" w14:textId="77777777" w:rsidR="008E4025" w:rsidRDefault="008E4025" w:rsidP="008E4025"/>
    <w:p w14:paraId="3865801B" w14:textId="77777777" w:rsidR="008E4025" w:rsidRDefault="008E4025" w:rsidP="008E4025">
      <w:pPr>
        <w:rPr>
          <w:b/>
        </w:rPr>
      </w:pPr>
      <w:r>
        <w:rPr>
          <w:noProof/>
        </w:rPr>
        <w:drawing>
          <wp:anchor distT="0" distB="0" distL="114300" distR="114300" simplePos="0" relativeHeight="251948032" behindDoc="1" locked="0" layoutInCell="1" allowOverlap="1" wp14:anchorId="0F8D06C7" wp14:editId="3049C946">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2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28F06354" w14:textId="77777777" w:rsidR="008E4025" w:rsidRDefault="008E4025" w:rsidP="008E4025">
      <w:r>
        <w:rPr>
          <w:b/>
        </w:rPr>
        <w:t xml:space="preserve">Profile Explorer – Search Button </w:t>
      </w:r>
      <w:r>
        <w:t>- When the expiration feature is enabled, you will see a new button appear in Profile Explorer:</w:t>
      </w:r>
    </w:p>
    <w:p w14:paraId="291F5DFE" w14:textId="77777777" w:rsidR="008E4025" w:rsidRDefault="008E4025" w:rsidP="008E4025"/>
    <w:p w14:paraId="33658FE6" w14:textId="77777777" w:rsidR="008E4025" w:rsidRDefault="008E4025" w:rsidP="008E4025"/>
    <w:p w14:paraId="5A4E2DFD" w14:textId="77777777" w:rsidR="008E4025" w:rsidRDefault="008E4025" w:rsidP="008E4025">
      <w:pPr>
        <w:pStyle w:val="ListParagraph"/>
        <w:numPr>
          <w:ilvl w:val="0"/>
          <w:numId w:val="148"/>
        </w:numPr>
      </w:pPr>
      <w:r>
        <w:rPr>
          <w:noProof/>
        </w:rPr>
        <w:drawing>
          <wp:anchor distT="0" distB="0" distL="114300" distR="114300" simplePos="0" relativeHeight="251973632" behindDoc="1" locked="0" layoutInCell="1" allowOverlap="1" wp14:anchorId="19BB5920" wp14:editId="4356DA2C">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2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04472F09" w14:textId="77777777" w:rsidR="008E4025" w:rsidRDefault="008E4025" w:rsidP="008E4025">
      <w:pPr>
        <w:pStyle w:val="ListParagraph"/>
        <w:numPr>
          <w:ilvl w:val="0"/>
          <w:numId w:val="148"/>
        </w:numPr>
      </w:pPr>
      <w:r>
        <w:t xml:space="preserve">Enter the number of days (window of time remaining until profiles will expire), and then click Search. </w:t>
      </w:r>
    </w:p>
    <w:p w14:paraId="39E423DE" w14:textId="77777777" w:rsidR="008E4025" w:rsidRDefault="008E4025" w:rsidP="008E4025">
      <w:pPr>
        <w:pStyle w:val="ListParagraph"/>
        <w:numPr>
          <w:ilvl w:val="0"/>
          <w:numId w:val="148"/>
        </w:numPr>
      </w:pPr>
      <w:r>
        <w:t xml:space="preserve">All products with a baseline profile set to expire within the specified time-frame will be displayed. </w:t>
      </w:r>
    </w:p>
    <w:p w14:paraId="0040CCF3" w14:textId="74D5431D" w:rsidR="008E4025" w:rsidRDefault="008E4025" w:rsidP="008E4025">
      <w:pPr>
        <w:pStyle w:val="ListParagraph"/>
        <w:numPr>
          <w:ilvl w:val="0"/>
          <w:numId w:val="148"/>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347C9EA8" w14:textId="77777777" w:rsidR="008E4025" w:rsidRDefault="008E4025" w:rsidP="00737029">
      <w:pPr>
        <w:pStyle w:val="ListParagraph"/>
      </w:pPr>
    </w:p>
    <w:p w14:paraId="51033CD3" w14:textId="77777777" w:rsidR="008E4025" w:rsidRDefault="008E4025" w:rsidP="008E4025"/>
    <w:p w14:paraId="7000C6BC" w14:textId="77777777" w:rsidR="00B8428B" w:rsidRPr="00B1186A" w:rsidRDefault="00B8428B" w:rsidP="00B8428B">
      <w:pPr>
        <w:pStyle w:val="Heading2"/>
      </w:pPr>
      <w:bookmarkStart w:id="2693" w:name="_Toc532855830"/>
      <w:bookmarkStart w:id="2694" w:name="_Toc532856677"/>
      <w:bookmarkStart w:id="2695" w:name="_Toc532856852"/>
      <w:r>
        <w:rPr>
          <w:noProof/>
        </w:rPr>
        <w:lastRenderedPageBreak/>
        <w:drawing>
          <wp:anchor distT="0" distB="0" distL="114300" distR="114300" simplePos="0" relativeHeight="251794432" behindDoc="1" locked="0" layoutInCell="1" allowOverlap="1" wp14:anchorId="166533F1" wp14:editId="438662F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2693"/>
      <w:bookmarkEnd w:id="2694"/>
      <w:bookmarkEnd w:id="2695"/>
    </w:p>
    <w:p w14:paraId="68D5025F" w14:textId="77777777" w:rsidR="00B8428B" w:rsidRPr="00B1186A" w:rsidRDefault="00B8428B" w:rsidP="00B8428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4EC8DBE4" w14:textId="77777777" w:rsidR="00B8428B" w:rsidRPr="00B1186A" w:rsidRDefault="00B8428B" w:rsidP="00B8428B"/>
    <w:p w14:paraId="0AA88A74" w14:textId="77777777" w:rsidR="00B8428B" w:rsidRDefault="00B8428B" w:rsidP="00B8428B">
      <w:r w:rsidRPr="00B1186A">
        <w:t xml:space="preserve">Select the check box and then enter the required measurements.  </w:t>
      </w:r>
      <w:r>
        <w:t xml:space="preserve">Contact supplier of system for assistance. </w:t>
      </w:r>
    </w:p>
    <w:p w14:paraId="7ED448B2" w14:textId="77777777" w:rsidR="00B8428B" w:rsidRDefault="00B8428B" w:rsidP="00B8428B"/>
    <w:p w14:paraId="30F5DC96" w14:textId="77777777" w:rsidR="00B8428B" w:rsidRDefault="00B8428B" w:rsidP="00B8428B">
      <w:pPr>
        <w:pStyle w:val="Heading2"/>
      </w:pPr>
      <w:bookmarkStart w:id="2696" w:name="_Toc532855831"/>
      <w:bookmarkStart w:id="2697" w:name="_Toc532856678"/>
      <w:bookmarkStart w:id="2698" w:name="_Toc532856853"/>
      <w:r>
        <w:rPr>
          <w:noProof/>
        </w:rPr>
        <w:drawing>
          <wp:anchor distT="0" distB="0" distL="114300" distR="114300" simplePos="0" relativeHeight="251820032" behindDoc="1" locked="0" layoutInCell="1" allowOverlap="1" wp14:anchorId="158F8356" wp14:editId="3DAE3968">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2696"/>
      <w:bookmarkEnd w:id="2697"/>
      <w:bookmarkEnd w:id="2698"/>
    </w:p>
    <w:p w14:paraId="631C2D26" w14:textId="77777777" w:rsidR="00B8428B" w:rsidRDefault="00B8428B" w:rsidP="00B8428B">
      <w:r>
        <w:t>This area controls the number of decimal places for the Conveyor Speed and Zone Setpoints displays in the software.</w:t>
      </w:r>
    </w:p>
    <w:p w14:paraId="4AFCEFA8" w14:textId="77777777" w:rsidR="00B8428B" w:rsidRDefault="00B8428B" w:rsidP="00B8428B"/>
    <w:p w14:paraId="6482EC9A" w14:textId="77777777" w:rsidR="00B8428B" w:rsidRDefault="00B8428B" w:rsidP="00B8428B"/>
    <w:p w14:paraId="0DBBB15B" w14:textId="77777777" w:rsidR="00B8428B" w:rsidRDefault="00B8428B" w:rsidP="00B8428B"/>
    <w:p w14:paraId="748FA8A0" w14:textId="77777777" w:rsidR="00B8428B" w:rsidRDefault="00B8428B" w:rsidP="00B8428B"/>
    <w:p w14:paraId="464507A6" w14:textId="583654FA" w:rsidR="00B8428B" w:rsidRDefault="00B8428B" w:rsidP="00B8428B"/>
    <w:p w14:paraId="61433927" w14:textId="34582D2D" w:rsidR="00B8428B" w:rsidRDefault="00D63F7B" w:rsidP="00B8428B">
      <w:pPr>
        <w:pStyle w:val="Heading2"/>
      </w:pPr>
      <w:bookmarkStart w:id="2699" w:name="_Toc532855832"/>
      <w:bookmarkStart w:id="2700" w:name="_Toc532856679"/>
      <w:bookmarkStart w:id="2701" w:name="_Toc532856854"/>
      <w:ins w:id="2702" w:author="Tom Bergeron" w:date="2020-09-29T16:13:00Z">
        <w:r>
          <w:rPr>
            <w:noProof/>
          </w:rPr>
          <w:drawing>
            <wp:anchor distT="0" distB="0" distL="114300" distR="114300" simplePos="0" relativeHeight="251668992" behindDoc="1" locked="0" layoutInCell="1" allowOverlap="1" wp14:anchorId="2DB61FB8" wp14:editId="5E13A453">
              <wp:simplePos x="0" y="0"/>
              <wp:positionH relativeFrom="column">
                <wp:posOffset>2428875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ins>
      <w:del w:id="2703" w:author="Tom Bergeron" w:date="2020-09-29T16:13:00Z">
        <w:r w:rsidR="00B8428B" w:rsidDel="00D63F7B">
          <w:rPr>
            <w:noProof/>
          </w:rPr>
          <w:drawing>
            <wp:anchor distT="0" distB="0" distL="114300" distR="114300" simplePos="0" relativeHeight="251658752" behindDoc="1" locked="0" layoutInCell="1" allowOverlap="1" wp14:anchorId="5FDD2957" wp14:editId="68FBF583">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del>
      <w:r w:rsidR="00B8428B">
        <w:t>Hardware Tab</w:t>
      </w:r>
      <w:bookmarkEnd w:id="2699"/>
      <w:bookmarkEnd w:id="2700"/>
      <w:bookmarkEnd w:id="2701"/>
    </w:p>
    <w:p w14:paraId="6AF482CE" w14:textId="13A548F4" w:rsidR="00B8428B" w:rsidRDefault="00B8428B" w:rsidP="00B8428B">
      <w:r>
        <w:t>This area controls the configuration of the eTPU network addresses and allows for enabling or disabling of the oven communication when applicable.</w:t>
      </w:r>
    </w:p>
    <w:p w14:paraId="414AF96B" w14:textId="77777777" w:rsidR="00B8428B" w:rsidRDefault="00B8428B" w:rsidP="00B8428B"/>
    <w:p w14:paraId="744F5CF4" w14:textId="77777777" w:rsidR="00B8428B" w:rsidRDefault="00B8428B" w:rsidP="00B8428B"/>
    <w:p w14:paraId="23ADE9BD" w14:textId="77777777" w:rsidR="00B8428B" w:rsidRDefault="00B8428B" w:rsidP="00B8428B"/>
    <w:p w14:paraId="61ECBD1E" w14:textId="77777777" w:rsidR="00B8428B" w:rsidRDefault="00B8428B" w:rsidP="00B8428B"/>
    <w:p w14:paraId="52201059" w14:textId="77777777" w:rsidR="00B8428B" w:rsidRDefault="00B8428B" w:rsidP="00B8428B"/>
    <w:p w14:paraId="3320081D" w14:textId="77777777" w:rsidR="00B8428B" w:rsidRPr="00883023" w:rsidRDefault="00B8428B" w:rsidP="00B8428B"/>
    <w:p w14:paraId="6EE41BF2" w14:textId="77777777" w:rsidR="00B8428B" w:rsidRDefault="00B8428B" w:rsidP="00B8428B">
      <w:pPr>
        <w:pStyle w:val="Heading2"/>
      </w:pPr>
      <w:bookmarkStart w:id="2704" w:name="_Toc532855833"/>
      <w:bookmarkStart w:id="2705" w:name="_Toc532856680"/>
      <w:bookmarkStart w:id="2706" w:name="_Toc532856855"/>
      <w:r>
        <w:rPr>
          <w:noProof/>
        </w:rPr>
        <w:drawing>
          <wp:anchor distT="0" distB="0" distL="114300" distR="114300" simplePos="0" relativeHeight="251871232" behindDoc="1" locked="0" layoutInCell="1" allowOverlap="1" wp14:anchorId="6F74BFD3" wp14:editId="6CEFE77A">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2704"/>
      <w:bookmarkEnd w:id="2705"/>
      <w:bookmarkEnd w:id="2706"/>
    </w:p>
    <w:p w14:paraId="401103D5" w14:textId="77777777" w:rsidR="00B8428B" w:rsidRPr="00BD207B" w:rsidRDefault="00B8428B" w:rsidP="00B8428B">
      <w:r>
        <w:t>When certain messages are displayed in the software, the user can select a checkbox for “Do not show this again”. If checked, that message box becomes “disabled”. This area allows the user to enable or disable those messages.</w:t>
      </w:r>
    </w:p>
    <w:p w14:paraId="67CCD207" w14:textId="77777777" w:rsidR="00B8428B" w:rsidRDefault="00B8428B" w:rsidP="00B8428B"/>
    <w:p w14:paraId="37A2339B" w14:textId="77777777" w:rsidR="00B8428B" w:rsidRDefault="00B8428B" w:rsidP="00B8428B"/>
    <w:p w14:paraId="64A28BB6" w14:textId="77777777" w:rsidR="00B8428B" w:rsidRDefault="00B8428B" w:rsidP="00B8428B"/>
    <w:p w14:paraId="4AD6AD1E" w14:textId="77777777" w:rsidR="00B8428B" w:rsidRDefault="00B8428B" w:rsidP="00B8428B"/>
    <w:p w14:paraId="28BC363C" w14:textId="77777777" w:rsidR="00B8428B" w:rsidRDefault="00B8428B" w:rsidP="00B8428B"/>
    <w:p w14:paraId="57796992" w14:textId="77777777" w:rsidR="00B8428B" w:rsidRDefault="00B8428B" w:rsidP="00B8428B"/>
    <w:p w14:paraId="67D3F4B5" w14:textId="77777777" w:rsidR="00B8428B" w:rsidRDefault="00B8428B" w:rsidP="00B8428B"/>
    <w:p w14:paraId="495FA875" w14:textId="77777777" w:rsidR="00B8428B" w:rsidRDefault="00B8428B" w:rsidP="00B8428B"/>
    <w:p w14:paraId="75CE6F23" w14:textId="77777777" w:rsidR="00B8428B" w:rsidRDefault="00B8428B" w:rsidP="00B8428B"/>
    <w:p w14:paraId="0B8A7B5E" w14:textId="77777777" w:rsidR="00B8428B" w:rsidRDefault="00B8428B" w:rsidP="00B8428B"/>
    <w:p w14:paraId="4CD378CF" w14:textId="5C722688" w:rsidR="008E4025" w:rsidRDefault="008E4025" w:rsidP="008E4025">
      <w:pPr>
        <w:pStyle w:val="Heading2"/>
      </w:pPr>
      <w:bookmarkStart w:id="2707" w:name="_Password_Control_–"/>
      <w:bookmarkStart w:id="2708" w:name="_Ref502912537"/>
      <w:bookmarkStart w:id="2709" w:name="_Toc503955333"/>
      <w:bookmarkStart w:id="2710" w:name="_Toc506816879"/>
      <w:bookmarkStart w:id="2711" w:name="_Toc506817155"/>
      <w:bookmarkStart w:id="2712" w:name="_Toc528426532"/>
      <w:bookmarkStart w:id="2713" w:name="_Toc528426807"/>
      <w:bookmarkStart w:id="2714" w:name="_Toc528427096"/>
      <w:bookmarkStart w:id="2715" w:name="_Toc528427267"/>
      <w:bookmarkStart w:id="2716" w:name="_Toc532827325"/>
      <w:bookmarkStart w:id="2717" w:name="_Toc532827506"/>
      <w:bookmarkStart w:id="2718" w:name="_Toc532827914"/>
      <w:bookmarkStart w:id="2719" w:name="_Toc532855834"/>
      <w:bookmarkStart w:id="2720" w:name="_Toc532856681"/>
      <w:bookmarkStart w:id="2721" w:name="_Toc532856856"/>
      <w:bookmarkEnd w:id="2707"/>
      <w:r w:rsidRPr="00FF1AB1">
        <w:lastRenderedPageBreak/>
        <w:t>Password Control</w:t>
      </w:r>
      <w:bookmarkEnd w:id="2708"/>
      <w:r w:rsidRPr="00FF1AB1">
        <w:t xml:space="preserve"> – Multi User</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67CE8C8A" w14:textId="77777777" w:rsidR="008E4025" w:rsidRDefault="008E4025" w:rsidP="008E4025">
      <w:r>
        <w:t xml:space="preserve">The software offers a Multi User Control capability to configure certain functions as password protected and, thus, requiring the use of specific user levels. </w:t>
      </w:r>
    </w:p>
    <w:p w14:paraId="79F2872F" w14:textId="77777777" w:rsidR="008E4025" w:rsidRDefault="008E4025" w:rsidP="008E4025"/>
    <w:p w14:paraId="68391C58" w14:textId="77777777" w:rsidR="008E4025" w:rsidRDefault="008E4025" w:rsidP="008E4025">
      <w:r>
        <w:t>The user types are:</w:t>
      </w:r>
    </w:p>
    <w:p w14:paraId="720148FD" w14:textId="77777777" w:rsidR="008E4025" w:rsidRDefault="008E4025" w:rsidP="008E4025">
      <w:pPr>
        <w:pStyle w:val="ListParagraph"/>
        <w:numPr>
          <w:ilvl w:val="0"/>
          <w:numId w:val="149"/>
        </w:numPr>
      </w:pPr>
      <w:r>
        <w:t>Administrator</w:t>
      </w:r>
    </w:p>
    <w:p w14:paraId="3659F6C4" w14:textId="77777777" w:rsidR="008E4025" w:rsidRDefault="008E4025" w:rsidP="008E4025">
      <w:pPr>
        <w:pStyle w:val="ListParagraph"/>
        <w:numPr>
          <w:ilvl w:val="0"/>
          <w:numId w:val="149"/>
        </w:numPr>
      </w:pPr>
      <w:r>
        <w:t>Engineer</w:t>
      </w:r>
    </w:p>
    <w:p w14:paraId="345C8390" w14:textId="77777777" w:rsidR="008E4025" w:rsidRDefault="008E4025" w:rsidP="008E4025">
      <w:pPr>
        <w:pStyle w:val="ListParagraph"/>
        <w:numPr>
          <w:ilvl w:val="0"/>
          <w:numId w:val="149"/>
        </w:numPr>
      </w:pPr>
      <w:r>
        <w:t>Tech</w:t>
      </w:r>
    </w:p>
    <w:p w14:paraId="5C2FF44B" w14:textId="77777777" w:rsidR="008E4025" w:rsidRDefault="008E4025" w:rsidP="008E4025">
      <w:pPr>
        <w:pStyle w:val="ListParagraph"/>
        <w:numPr>
          <w:ilvl w:val="0"/>
          <w:numId w:val="149"/>
        </w:numPr>
      </w:pPr>
      <w:r>
        <w:t>Operator (default)</w:t>
      </w:r>
    </w:p>
    <w:p w14:paraId="36BBB7F0" w14:textId="77777777" w:rsidR="008E4025" w:rsidRPr="00A47A01" w:rsidRDefault="008E4025" w:rsidP="008E4025">
      <w:pPr>
        <w:pStyle w:val="Heading3"/>
      </w:pPr>
      <w:bookmarkStart w:id="2722" w:name="_Toc506817156"/>
      <w:bookmarkStart w:id="2723" w:name="_Toc528426808"/>
      <w:bookmarkStart w:id="2724" w:name="_Toc528427097"/>
      <w:bookmarkStart w:id="2725" w:name="_Toc532827507"/>
      <w:bookmarkStart w:id="2726" w:name="_Toc532827915"/>
      <w:bookmarkStart w:id="2727" w:name="_Toc532855835"/>
      <w:bookmarkStart w:id="2728" w:name="_Toc532856857"/>
      <w:r w:rsidRPr="00A47A01">
        <w:t xml:space="preserve">Access to the </w:t>
      </w:r>
      <w:r>
        <w:t>Password Control Tab</w:t>
      </w:r>
      <w:bookmarkEnd w:id="2722"/>
      <w:bookmarkEnd w:id="2723"/>
      <w:bookmarkEnd w:id="2724"/>
      <w:bookmarkEnd w:id="2725"/>
      <w:bookmarkEnd w:id="2726"/>
      <w:bookmarkEnd w:id="2727"/>
      <w:bookmarkEnd w:id="2728"/>
    </w:p>
    <w:p w14:paraId="5A8C5218" w14:textId="77777777" w:rsidR="008E4025" w:rsidRDefault="008E4025" w:rsidP="008E4025">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54364FBD" w14:textId="77777777" w:rsidR="008E4025" w:rsidRDefault="008E4025" w:rsidP="008E4025"/>
    <w:p w14:paraId="429DEA84" w14:textId="77777777" w:rsidR="008E4025" w:rsidRDefault="008E4025" w:rsidP="008E4025">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3F3A9029" w14:textId="77777777" w:rsidR="008E4025" w:rsidRDefault="008E4025" w:rsidP="008E4025"/>
    <w:p w14:paraId="44B9564D" w14:textId="77777777" w:rsidR="008E4025" w:rsidRDefault="008E4025" w:rsidP="008E4025">
      <w:pPr>
        <w:jc w:val="center"/>
      </w:pPr>
      <w:r w:rsidRPr="0035776C">
        <w:rPr>
          <w:noProof/>
        </w:rPr>
        <w:drawing>
          <wp:inline distT="0" distB="0" distL="0" distR="0" wp14:anchorId="32D0238C" wp14:editId="75F08268">
            <wp:extent cx="5285593" cy="5024028"/>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1530A6E9" w14:textId="77777777" w:rsidR="008E4025" w:rsidRDefault="008E4025" w:rsidP="008E4025">
      <w:pPr>
        <w:rPr>
          <w:rFonts w:ascii="Arial" w:hAnsi="Arial" w:cs="Arial"/>
          <w:b/>
          <w:bCs/>
          <w:sz w:val="24"/>
          <w:szCs w:val="26"/>
        </w:rPr>
      </w:pPr>
      <w:r>
        <w:br w:type="page"/>
      </w:r>
    </w:p>
    <w:p w14:paraId="067FF172" w14:textId="77777777" w:rsidR="008E4025" w:rsidRPr="008A479B" w:rsidRDefault="008E4025" w:rsidP="008E4025">
      <w:pPr>
        <w:pStyle w:val="Heading3"/>
      </w:pPr>
      <w:bookmarkStart w:id="2729" w:name="_Toc506817157"/>
      <w:bookmarkStart w:id="2730" w:name="_Toc528426809"/>
      <w:bookmarkStart w:id="2731" w:name="_Toc528427098"/>
      <w:bookmarkStart w:id="2732" w:name="_Toc532827508"/>
      <w:bookmarkStart w:id="2733" w:name="_Toc532827916"/>
      <w:bookmarkStart w:id="2734" w:name="_Toc532855836"/>
      <w:bookmarkStart w:id="2735" w:name="_Toc532856858"/>
      <w:r w:rsidRPr="008A479B">
        <w:lastRenderedPageBreak/>
        <w:t>Multi User Control</w:t>
      </w:r>
      <w:bookmarkEnd w:id="2729"/>
      <w:bookmarkEnd w:id="2730"/>
      <w:bookmarkEnd w:id="2731"/>
      <w:bookmarkEnd w:id="2732"/>
      <w:bookmarkEnd w:id="2733"/>
      <w:bookmarkEnd w:id="2734"/>
      <w:bookmarkEnd w:id="2735"/>
    </w:p>
    <w:p w14:paraId="755E49C0" w14:textId="77777777" w:rsidR="008E4025" w:rsidRDefault="008E4025" w:rsidP="008E4025">
      <w:r>
        <w:t xml:space="preserve">To apply Multi User Control, Administrators will click the </w:t>
      </w:r>
      <w:r w:rsidRPr="00F845DD">
        <w:rPr>
          <w:b/>
        </w:rPr>
        <w:t>Enable</w:t>
      </w:r>
      <w:r>
        <w:t xml:space="preserve"> radio button and then click </w:t>
      </w:r>
      <w:r w:rsidRPr="00F845DD">
        <w:rPr>
          <w:b/>
        </w:rPr>
        <w:t>OK</w:t>
      </w:r>
      <w:r>
        <w:t xml:space="preserve">. </w:t>
      </w:r>
    </w:p>
    <w:p w14:paraId="3D403274" w14:textId="77777777" w:rsidR="008E4025" w:rsidRDefault="008E4025" w:rsidP="008E4025"/>
    <w:p w14:paraId="62DC4E9A" w14:textId="77777777" w:rsidR="008E4025" w:rsidRDefault="008E4025" w:rsidP="008E4025">
      <w:r>
        <w:t xml:space="preserve">The confirmation dialog is answered, and then the utility must be restarted. </w:t>
      </w:r>
    </w:p>
    <w:p w14:paraId="38C04835" w14:textId="77777777" w:rsidR="008E4025" w:rsidRDefault="008E4025" w:rsidP="008E4025"/>
    <w:p w14:paraId="439EE010" w14:textId="77777777" w:rsidR="008E4025" w:rsidRDefault="008E4025" w:rsidP="008E4025">
      <w:pPr>
        <w:jc w:val="center"/>
      </w:pPr>
      <w:r w:rsidRPr="0035776C">
        <w:rPr>
          <w:noProof/>
        </w:rPr>
        <w:drawing>
          <wp:inline distT="0" distB="0" distL="0" distR="0" wp14:anchorId="26C7B3BD" wp14:editId="56471920">
            <wp:extent cx="5449258" cy="51936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4106923D" w14:textId="77777777" w:rsidR="008E4025" w:rsidRDefault="008E4025" w:rsidP="008E4025"/>
    <w:p w14:paraId="3425127D" w14:textId="77777777" w:rsidR="008E4025" w:rsidRDefault="008E4025" w:rsidP="008E4025">
      <w:r>
        <w:t>When the administrator logs back in, a password is required.</w:t>
      </w:r>
    </w:p>
    <w:p w14:paraId="0D432792" w14:textId="77777777" w:rsidR="008E4025" w:rsidRDefault="008E4025" w:rsidP="008E4025"/>
    <w:p w14:paraId="6451BD91" w14:textId="77777777" w:rsidR="008E4025" w:rsidRDefault="008E4025" w:rsidP="008E4025">
      <w:pPr>
        <w:rPr>
          <w:rFonts w:ascii="Arial" w:hAnsi="Arial" w:cs="Arial"/>
          <w:b/>
          <w:bCs/>
          <w:sz w:val="24"/>
          <w:szCs w:val="26"/>
        </w:rPr>
      </w:pPr>
      <w:r>
        <w:br w:type="page"/>
      </w:r>
    </w:p>
    <w:p w14:paraId="2EE23FFD" w14:textId="77777777" w:rsidR="008E4025" w:rsidRDefault="008E4025" w:rsidP="008E4025">
      <w:pPr>
        <w:pStyle w:val="Heading3"/>
      </w:pPr>
      <w:bookmarkStart w:id="2736" w:name="_Toc506817158"/>
      <w:bookmarkStart w:id="2737" w:name="_Toc528426810"/>
      <w:bookmarkStart w:id="2738" w:name="_Toc528427099"/>
      <w:bookmarkStart w:id="2739" w:name="_Toc532827509"/>
      <w:bookmarkStart w:id="2740" w:name="_Toc532827917"/>
      <w:bookmarkStart w:id="2741" w:name="_Toc532855837"/>
      <w:bookmarkStart w:id="2742" w:name="_Toc532856859"/>
      <w:r>
        <w:lastRenderedPageBreak/>
        <w:t>Password Control Tab</w:t>
      </w:r>
      <w:bookmarkEnd w:id="2736"/>
      <w:bookmarkEnd w:id="2737"/>
      <w:bookmarkEnd w:id="2738"/>
      <w:bookmarkEnd w:id="2739"/>
      <w:bookmarkEnd w:id="2740"/>
      <w:bookmarkEnd w:id="2741"/>
      <w:bookmarkEnd w:id="2742"/>
    </w:p>
    <w:p w14:paraId="38BD9E5C" w14:textId="77777777" w:rsidR="008E4025" w:rsidRDefault="008E4025" w:rsidP="008E4025">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70F3E8" w14:textId="77777777" w:rsidR="008E4025" w:rsidRDefault="008E4025" w:rsidP="008E4025"/>
    <w:p w14:paraId="5149E5DE" w14:textId="77777777" w:rsidR="008E4025" w:rsidRDefault="008E4025" w:rsidP="008E4025">
      <w:r>
        <w:rPr>
          <w:noProof/>
        </w:rPr>
        <mc:AlternateContent>
          <mc:Choice Requires="wps">
            <w:drawing>
              <wp:anchor distT="0" distB="0" distL="114300" distR="114300" simplePos="0" relativeHeight="252076032" behindDoc="0" locked="0" layoutInCell="1" allowOverlap="1" wp14:anchorId="009BB4B3" wp14:editId="706FE2DC">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27C66" id="Rectangle 258" o:spid="_x0000_s1026" style="position:absolute;margin-left:158.25pt;margin-top:38.9pt;width:249.75pt;height:311.4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2127232" behindDoc="0" locked="0" layoutInCell="1" allowOverlap="1" wp14:anchorId="0F5EF5BB" wp14:editId="4905C3DA">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4031E" id="Rectangle 262" o:spid="_x0000_s1026" style="position:absolute;margin-left:17.85pt;margin-top:32.3pt;width:140.15pt;height:61.6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2101632" behindDoc="0" locked="0" layoutInCell="1" allowOverlap="1" wp14:anchorId="7D374F85" wp14:editId="4DF28C8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93FFF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D066146" wp14:editId="28CE9DC9">
            <wp:extent cx="5456714" cy="5186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33">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1B0466A5" w14:textId="77777777" w:rsidR="008E4025" w:rsidRDefault="008E4025" w:rsidP="008E4025"/>
    <w:p w14:paraId="12E27820" w14:textId="77777777" w:rsidR="008E4025" w:rsidRDefault="008E4025" w:rsidP="008E4025">
      <w:pPr>
        <w:rPr>
          <w:b/>
        </w:rPr>
      </w:pPr>
      <w:r w:rsidRPr="0035776C">
        <w:t xml:space="preserve"> </w:t>
      </w:r>
      <w:bookmarkStart w:id="2743" w:name="_Hlk526979160"/>
      <w:r>
        <w:rPr>
          <w:b/>
        </w:rPr>
        <w:t>Stop VP Selections</w:t>
      </w:r>
      <w:bookmarkEnd w:id="2743"/>
    </w:p>
    <w:p w14:paraId="15270F3C" w14:textId="77777777" w:rsidR="008E4025" w:rsidRDefault="008E4025" w:rsidP="008E4025">
      <w:r>
        <w:t>There are three different available options for controlling when a VP can be stopped:</w:t>
      </w:r>
    </w:p>
    <w:p w14:paraId="16803FB3" w14:textId="77777777" w:rsidR="008E4025" w:rsidRDefault="008E4025" w:rsidP="008E4025">
      <w:pPr>
        <w:pStyle w:val="ListParagraph"/>
        <w:numPr>
          <w:ilvl w:val="0"/>
          <w:numId w:val="150"/>
        </w:numPr>
      </w:pPr>
      <w:r>
        <w:t>Stop VP – All Conditions: This is the default setting. An authorized user can stop the VP at any time.</w:t>
      </w:r>
    </w:p>
    <w:p w14:paraId="511873C4" w14:textId="77777777" w:rsidR="008E4025" w:rsidRDefault="008E4025" w:rsidP="008E4025">
      <w:pPr>
        <w:pStyle w:val="ListParagraph"/>
        <w:numPr>
          <w:ilvl w:val="0"/>
          <w:numId w:val="150"/>
        </w:numPr>
      </w:pPr>
      <w:bookmarkStart w:id="2744" w:name="_Hlk526979188"/>
      <w:r>
        <w:t xml:space="preserve">Stop VP with Oven Empty: </w:t>
      </w:r>
      <w:bookmarkEnd w:id="2744"/>
      <w:r>
        <w:t>User can stop the VP only when there is no product in the oven.</w:t>
      </w:r>
    </w:p>
    <w:p w14:paraId="321E19D2" w14:textId="77777777" w:rsidR="008E4025" w:rsidRDefault="008E4025" w:rsidP="008E4025">
      <w:pPr>
        <w:pStyle w:val="ListParagraph"/>
        <w:numPr>
          <w:ilvl w:val="0"/>
          <w:numId w:val="150"/>
        </w:numPr>
      </w:pPr>
      <w:r>
        <w:t xml:space="preserve">Stop VP with Product in Oven: When user clicks Stop button, they have a choice to wait for products to exit the oven, or they can force a stop even if there is still product in the oven. </w:t>
      </w:r>
    </w:p>
    <w:p w14:paraId="47D14B2E" w14:textId="77777777" w:rsidR="008E4025" w:rsidRDefault="008E4025" w:rsidP="008E4025">
      <w:r>
        <w:t xml:space="preserve">NOTE: To enable use of either of the second two options, the </w:t>
      </w:r>
      <w:r>
        <w:rPr>
          <w:i/>
        </w:rPr>
        <w:t>Stop VP – All Conditions</w:t>
      </w:r>
      <w:r>
        <w:t xml:space="preserve"> selection must be unchecked.</w:t>
      </w:r>
    </w:p>
    <w:p w14:paraId="433DFEE6" w14:textId="77777777" w:rsidR="008E4025" w:rsidRDefault="008E4025" w:rsidP="008E4025"/>
    <w:p w14:paraId="3C689991" w14:textId="77777777" w:rsidR="008E4025" w:rsidRDefault="008E4025" w:rsidP="008E4025"/>
    <w:p w14:paraId="13D82B9E" w14:textId="77777777" w:rsidR="008E4025" w:rsidRDefault="008E4025" w:rsidP="008E4025"/>
    <w:p w14:paraId="670DFB00" w14:textId="77777777" w:rsidR="008E4025" w:rsidRDefault="008E4025" w:rsidP="008E4025"/>
    <w:p w14:paraId="1E632E75" w14:textId="77777777" w:rsidR="008E4025" w:rsidRDefault="008E4025" w:rsidP="008E4025"/>
    <w:p w14:paraId="5DF9F0DB" w14:textId="77777777" w:rsidR="008E4025" w:rsidRDefault="008E4025" w:rsidP="008E4025"/>
    <w:p w14:paraId="5899DDCB" w14:textId="77777777" w:rsidR="008E4025" w:rsidRPr="002F4025" w:rsidRDefault="008E4025" w:rsidP="008E4025">
      <w:r>
        <w:rPr>
          <w:b/>
        </w:rPr>
        <w:lastRenderedPageBreak/>
        <w:t>Examples of Stop VP Selections</w:t>
      </w:r>
    </w:p>
    <w:p w14:paraId="21DEA597" w14:textId="77777777" w:rsidR="008E4025" w:rsidRDefault="008E4025" w:rsidP="008E4025">
      <w:r>
        <w:rPr>
          <w:noProof/>
        </w:rPr>
        <w:drawing>
          <wp:anchor distT="0" distB="0" distL="114300" distR="114300" simplePos="0" relativeHeight="252178432" behindDoc="1" locked="0" layoutInCell="1" allowOverlap="1" wp14:anchorId="1987FC77" wp14:editId="10ED2FE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35">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5835A75" w14:textId="77777777" w:rsidR="008E4025" w:rsidRPr="00B711B6" w:rsidRDefault="008E4025" w:rsidP="008E4025">
      <w:pPr>
        <w:rPr>
          <w:b/>
        </w:rPr>
      </w:pPr>
      <w:r w:rsidRPr="00B711B6">
        <w:rPr>
          <w:b/>
        </w:rPr>
        <w:t>Stop VP with Oven Empty:</w:t>
      </w:r>
    </w:p>
    <w:p w14:paraId="4B323B15" w14:textId="77777777" w:rsidR="008E4025" w:rsidRDefault="008E4025" w:rsidP="008E4025">
      <w:r>
        <w:t>OK – Clicking OK will acknowledge this message window and the VP will stop automatically once the last board exits the oven.</w:t>
      </w:r>
    </w:p>
    <w:p w14:paraId="611162C7" w14:textId="77777777" w:rsidR="008E4025" w:rsidRPr="00FE652F" w:rsidRDefault="008E4025" w:rsidP="008E4025">
      <w:r>
        <w:t xml:space="preserve">Cancel – The </w:t>
      </w:r>
      <w:r>
        <w:rPr>
          <w:i/>
        </w:rPr>
        <w:t>Stop</w:t>
      </w:r>
      <w:r>
        <w:t xml:space="preserve"> request will be cancelled, and the VP will continue to run.</w:t>
      </w:r>
    </w:p>
    <w:p w14:paraId="73075770" w14:textId="77777777" w:rsidR="008E4025" w:rsidRDefault="008E4025" w:rsidP="008E4025">
      <w:r w:rsidRPr="0035776C">
        <w:t xml:space="preserve"> </w:t>
      </w:r>
    </w:p>
    <w:p w14:paraId="7BB25A25" w14:textId="77777777" w:rsidR="008E4025" w:rsidRDefault="008E4025" w:rsidP="008E4025">
      <w:pPr>
        <w:rPr>
          <w:b/>
        </w:rPr>
      </w:pPr>
      <w:r>
        <w:rPr>
          <w:b/>
          <w:noProof/>
        </w:rPr>
        <w:drawing>
          <wp:anchor distT="0" distB="0" distL="114300" distR="114300" simplePos="0" relativeHeight="252204032" behindDoc="1" locked="0" layoutInCell="1" allowOverlap="1" wp14:anchorId="7653A67A" wp14:editId="0226964D">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36">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04394464" w14:textId="77777777" w:rsidR="008E4025" w:rsidRDefault="008E4025" w:rsidP="008E4025">
      <w:r>
        <w:t>OK – Clicking OK will acknowledge this message window and the VP will stop automatically once the last board exits the oven.</w:t>
      </w:r>
    </w:p>
    <w:p w14:paraId="2401690D" w14:textId="77777777" w:rsidR="008E4025" w:rsidRDefault="008E4025" w:rsidP="008E4025">
      <w:r>
        <w:t xml:space="preserve">Cancel – The </w:t>
      </w:r>
      <w:r>
        <w:rPr>
          <w:i/>
        </w:rPr>
        <w:t>Stop</w:t>
      </w:r>
      <w:r>
        <w:t xml:space="preserve"> request will be cancelled, and the VP will continue to run.</w:t>
      </w:r>
    </w:p>
    <w:p w14:paraId="6527DE74" w14:textId="77777777" w:rsidR="008E4025" w:rsidRDefault="008E4025" w:rsidP="008E4025">
      <w:r>
        <w:t>Force Stop – The VP will stop immediately and return to the Profile Explorer screen.</w:t>
      </w:r>
    </w:p>
    <w:p w14:paraId="458DF3F6" w14:textId="77777777" w:rsidR="008E4025" w:rsidRDefault="008E4025" w:rsidP="008E4025"/>
    <w:p w14:paraId="71D50CD1" w14:textId="77777777" w:rsidR="008E4025" w:rsidRDefault="008E4025" w:rsidP="008E4025">
      <w:r>
        <w:rPr>
          <w:noProof/>
        </w:rPr>
        <w:drawing>
          <wp:anchor distT="0" distB="0" distL="114300" distR="114300" simplePos="0" relativeHeight="252229632" behindDoc="1" locked="0" layoutInCell="1" allowOverlap="1" wp14:anchorId="1D60C4BE" wp14:editId="24686C6B">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37">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15598FB6" w14:textId="77777777" w:rsidR="008E4025" w:rsidRPr="00FE652F" w:rsidRDefault="008E4025" w:rsidP="008E402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7EAEE3E" w14:textId="77777777" w:rsidR="008E4025" w:rsidRDefault="008E4025" w:rsidP="008E4025">
      <w:pPr>
        <w:rPr>
          <w:rFonts w:ascii="Arial" w:hAnsi="Arial" w:cs="Arial"/>
          <w:b/>
          <w:bCs/>
          <w:sz w:val="24"/>
          <w:szCs w:val="26"/>
        </w:rPr>
      </w:pPr>
      <w:r>
        <w:br w:type="page"/>
      </w:r>
    </w:p>
    <w:p w14:paraId="7AC2920B" w14:textId="77777777" w:rsidR="008E4025" w:rsidRPr="00F845DD" w:rsidRDefault="008E4025" w:rsidP="008E4025">
      <w:pPr>
        <w:pStyle w:val="Heading3"/>
      </w:pPr>
      <w:bookmarkStart w:id="2745" w:name="_Toc506817159"/>
      <w:bookmarkStart w:id="2746" w:name="_Toc528426811"/>
      <w:bookmarkStart w:id="2747" w:name="_Toc528427100"/>
      <w:bookmarkStart w:id="2748" w:name="_Toc532827510"/>
      <w:bookmarkStart w:id="2749" w:name="_Toc532827918"/>
      <w:bookmarkStart w:id="2750" w:name="_Toc532855838"/>
      <w:bookmarkStart w:id="2751" w:name="_Toc532856860"/>
      <w:r w:rsidRPr="00F845DD">
        <w:lastRenderedPageBreak/>
        <w:t xml:space="preserve">User Type </w:t>
      </w:r>
      <w:r>
        <w:t>Area</w:t>
      </w:r>
      <w:bookmarkEnd w:id="2745"/>
      <w:bookmarkEnd w:id="2746"/>
      <w:bookmarkEnd w:id="2747"/>
      <w:bookmarkEnd w:id="2748"/>
      <w:bookmarkEnd w:id="2749"/>
      <w:bookmarkEnd w:id="2750"/>
      <w:bookmarkEnd w:id="2751"/>
    </w:p>
    <w:p w14:paraId="1569A1D1" w14:textId="77777777" w:rsidR="008E4025" w:rsidRDefault="008E4025" w:rsidP="008E4025">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0717F1C" w14:textId="77777777" w:rsidR="008E4025" w:rsidRDefault="008E4025" w:rsidP="008E4025"/>
    <w:p w14:paraId="6D2600C7" w14:textId="77777777" w:rsidR="008E4025" w:rsidRPr="00057711" w:rsidRDefault="008E4025" w:rsidP="008E4025">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65F8C78E" w14:textId="77777777" w:rsidR="008E4025" w:rsidRDefault="008E4025" w:rsidP="008E4025"/>
    <w:p w14:paraId="140C76C5" w14:textId="77777777" w:rsidR="008E4025" w:rsidRDefault="008E4025" w:rsidP="008E4025">
      <w:r>
        <w:t xml:space="preserve">The columns in the </w:t>
      </w:r>
      <w:r w:rsidRPr="000843D2">
        <w:rPr>
          <w:b/>
        </w:rPr>
        <w:t>Password Control Chart</w:t>
      </w:r>
      <w:r>
        <w:t xml:space="preserve"> will be enabled depending on the user type selected:</w:t>
      </w:r>
    </w:p>
    <w:p w14:paraId="3D35116C" w14:textId="77777777" w:rsidR="008E4025" w:rsidRDefault="008E4025" w:rsidP="008E4025"/>
    <w:p w14:paraId="37EA3C5E" w14:textId="77777777" w:rsidR="008E4025" w:rsidRDefault="008E4025" w:rsidP="008E4025">
      <w:r>
        <w:t>Administrator = All columns enabled</w:t>
      </w:r>
    </w:p>
    <w:p w14:paraId="301ABDB6" w14:textId="77777777" w:rsidR="008E4025" w:rsidRDefault="008E4025" w:rsidP="008E4025">
      <w:r>
        <w:t>Engineer = All columns enabled</w:t>
      </w:r>
    </w:p>
    <w:p w14:paraId="0CECC79C" w14:textId="77777777" w:rsidR="008E4025" w:rsidRDefault="008E4025" w:rsidP="008E4025">
      <w:r>
        <w:t>Tech = Only Tech and Operator columns enabled</w:t>
      </w:r>
    </w:p>
    <w:p w14:paraId="72B27300" w14:textId="77777777" w:rsidR="008E4025" w:rsidRDefault="008E4025" w:rsidP="008E4025"/>
    <w:p w14:paraId="42F2C435" w14:textId="77777777" w:rsidR="008E4025" w:rsidRDefault="008E4025" w:rsidP="008E4025">
      <w:r>
        <w:rPr>
          <w:noProof/>
        </w:rPr>
        <mc:AlternateContent>
          <mc:Choice Requires="wps">
            <w:drawing>
              <wp:anchor distT="0" distB="0" distL="114300" distR="114300" simplePos="0" relativeHeight="251999232" behindDoc="0" locked="0" layoutInCell="1" allowOverlap="1" wp14:anchorId="5514029C" wp14:editId="7BB50E48">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9909B" id="Rectangle 264" o:spid="_x0000_s1026" style="position:absolute;margin-left:29.45pt;margin-top:112.15pt;width:141.8pt;height:84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6BF1EAC5" wp14:editId="3AC88945">
            <wp:extent cx="5456714" cy="51866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65DECCF" w14:textId="77777777" w:rsidR="008E4025" w:rsidRDefault="008E4025" w:rsidP="008E4025"/>
    <w:p w14:paraId="0C52ACF3" w14:textId="77777777" w:rsidR="008E4025" w:rsidRDefault="008E4025" w:rsidP="008E4025"/>
    <w:p w14:paraId="5AC1A18B" w14:textId="77777777" w:rsidR="008E4025" w:rsidRDefault="008E4025" w:rsidP="008E4025">
      <w:r>
        <w:br w:type="page"/>
      </w:r>
    </w:p>
    <w:p w14:paraId="515F4556" w14:textId="77777777" w:rsidR="008E4025" w:rsidRPr="004D4ABF" w:rsidRDefault="008E4025" w:rsidP="008E4025">
      <w:pPr>
        <w:pStyle w:val="Heading3"/>
      </w:pPr>
      <w:bookmarkStart w:id="2752" w:name="_Toc506817160"/>
      <w:bookmarkStart w:id="2753" w:name="_Toc528426812"/>
      <w:bookmarkStart w:id="2754" w:name="_Toc528427101"/>
      <w:bookmarkStart w:id="2755" w:name="_Toc532827511"/>
      <w:bookmarkStart w:id="2756" w:name="_Toc532827919"/>
      <w:bookmarkStart w:id="2757" w:name="_Toc532855839"/>
      <w:bookmarkStart w:id="2758" w:name="_Toc532856861"/>
      <w:r w:rsidRPr="004D4ABF">
        <w:lastRenderedPageBreak/>
        <w:t>Password Area</w:t>
      </w:r>
      <w:bookmarkEnd w:id="2752"/>
      <w:bookmarkEnd w:id="2753"/>
      <w:bookmarkEnd w:id="2754"/>
      <w:bookmarkEnd w:id="2755"/>
      <w:bookmarkEnd w:id="2756"/>
      <w:bookmarkEnd w:id="2757"/>
      <w:bookmarkEnd w:id="2758"/>
    </w:p>
    <w:p w14:paraId="4EF3C70A" w14:textId="77777777" w:rsidR="008E4025" w:rsidRDefault="008E4025" w:rsidP="008E4025">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9279974" w14:textId="77777777" w:rsidR="008E4025" w:rsidRDefault="008E4025" w:rsidP="008E4025"/>
    <w:p w14:paraId="7F36FAA3" w14:textId="77777777" w:rsidR="008E4025" w:rsidRDefault="008E4025" w:rsidP="008E4025">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7B3A3706" w14:textId="77777777" w:rsidR="008E4025" w:rsidRDefault="008E4025" w:rsidP="008E4025">
      <w:r>
        <w:t>After entering a password in the two fields, click the Apply button before changing to another User Type.</w:t>
      </w:r>
    </w:p>
    <w:p w14:paraId="035DCC1B" w14:textId="77777777" w:rsidR="008E4025" w:rsidRDefault="008E4025" w:rsidP="008E4025"/>
    <w:p w14:paraId="406BE314" w14:textId="77777777" w:rsidR="008E4025" w:rsidRPr="00FA3EA2" w:rsidRDefault="008E4025" w:rsidP="008E4025">
      <w:r>
        <w:rPr>
          <w:noProof/>
        </w:rPr>
        <mc:AlternateContent>
          <mc:Choice Requires="wps">
            <w:drawing>
              <wp:anchor distT="0" distB="0" distL="114300" distR="114300" simplePos="0" relativeHeight="252050432" behindDoc="0" locked="0" layoutInCell="1" allowOverlap="1" wp14:anchorId="3A46DFBA" wp14:editId="4C01BD3C">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6674D" id="Rectangle 265" o:spid="_x0000_s1026" style="position:absolute;margin-left:31.1pt;margin-top:314pt;width:140.75pt;height:44.2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2024832" behindDoc="0" locked="0" layoutInCell="1" allowOverlap="1" wp14:anchorId="79C57864" wp14:editId="27A88D1D">
                <wp:simplePos x="0" y="0"/>
                <wp:positionH relativeFrom="column">
                  <wp:posOffset>394335</wp:posOffset>
                </wp:positionH>
                <wp:positionV relativeFrom="paragraph">
                  <wp:posOffset>2538672</wp:posOffset>
                </wp:positionV>
                <wp:extent cx="1752369" cy="1149927"/>
                <wp:effectExtent l="19050" t="19050" r="19685" b="12700"/>
                <wp:wrapNone/>
                <wp:docPr id="281" name="Rectangle 281"/>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EE4A4" id="Rectangle 281" o:spid="_x0000_s1026" style="position:absolute;margin-left:31.05pt;margin-top:199.9pt;width:138pt;height:90.5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" filled="f" strokecolor="#c0504d" strokeweight="2.25pt"/>
            </w:pict>
          </mc:Fallback>
        </mc:AlternateContent>
      </w:r>
      <w:r>
        <w:rPr>
          <w:noProof/>
        </w:rPr>
        <w:drawing>
          <wp:inline distT="0" distB="0" distL="0" distR="0" wp14:anchorId="083A63E3" wp14:editId="4316A07B">
            <wp:extent cx="5456714" cy="5186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5F343BF" w14:textId="77777777" w:rsidR="008E4025" w:rsidRDefault="008E4025" w:rsidP="008E4025"/>
    <w:p w14:paraId="607AA2D1" w14:textId="77777777" w:rsidR="008E4025" w:rsidRDefault="008E4025" w:rsidP="008E4025"/>
    <w:p w14:paraId="5BC5211D" w14:textId="77777777" w:rsidR="008E4025" w:rsidRPr="004D4ABF" w:rsidRDefault="008E4025" w:rsidP="008E4025">
      <w:pPr>
        <w:pStyle w:val="Heading3"/>
      </w:pPr>
      <w:bookmarkStart w:id="2759" w:name="_Toc506817161"/>
      <w:bookmarkStart w:id="2760" w:name="_Toc528426813"/>
      <w:bookmarkStart w:id="2761" w:name="_Toc528427102"/>
      <w:bookmarkStart w:id="2762" w:name="_Toc532827512"/>
      <w:bookmarkStart w:id="2763" w:name="_Toc532827920"/>
      <w:bookmarkStart w:id="2764" w:name="_Toc532855840"/>
      <w:bookmarkStart w:id="2765" w:name="_Toc532856862"/>
      <w:r w:rsidRPr="004D4ABF">
        <w:t>Password Timer</w:t>
      </w:r>
      <w:r>
        <w:t xml:space="preserve"> Area</w:t>
      </w:r>
      <w:bookmarkEnd w:id="2759"/>
      <w:bookmarkEnd w:id="2760"/>
      <w:bookmarkEnd w:id="2761"/>
      <w:bookmarkEnd w:id="2762"/>
      <w:bookmarkEnd w:id="2763"/>
      <w:bookmarkEnd w:id="2764"/>
      <w:bookmarkEnd w:id="2765"/>
    </w:p>
    <w:p w14:paraId="349432AC" w14:textId="77777777" w:rsidR="008E4025" w:rsidRDefault="008E4025" w:rsidP="008E4025">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468C1DC" w14:textId="77777777" w:rsidR="008E4025" w:rsidRDefault="008E4025" w:rsidP="008E4025"/>
    <w:p w14:paraId="31E1D270" w14:textId="77777777" w:rsidR="008E4025" w:rsidRDefault="008E4025" w:rsidP="008E4025">
      <w:pPr>
        <w:rPr>
          <w:rFonts w:ascii="Arial" w:hAnsi="Arial" w:cs="Arial"/>
          <w:b/>
          <w:bCs/>
          <w:sz w:val="24"/>
          <w:szCs w:val="26"/>
        </w:rPr>
      </w:pPr>
      <w:r>
        <w:br w:type="page"/>
      </w:r>
    </w:p>
    <w:p w14:paraId="3F52F166" w14:textId="77777777" w:rsidR="008E4025" w:rsidRDefault="008E4025" w:rsidP="008E4025">
      <w:pPr>
        <w:pStyle w:val="Heading3"/>
      </w:pPr>
      <w:bookmarkStart w:id="2766" w:name="_Toc506817162"/>
      <w:bookmarkStart w:id="2767" w:name="_Toc528426814"/>
      <w:bookmarkStart w:id="2768" w:name="_Toc528427103"/>
      <w:bookmarkStart w:id="2769" w:name="_Toc532827513"/>
      <w:bookmarkStart w:id="2770" w:name="_Toc532827921"/>
      <w:bookmarkStart w:id="2771" w:name="_Toc532855841"/>
      <w:bookmarkStart w:id="2772" w:name="_Toc532856863"/>
      <w:r w:rsidRPr="00FF1AB1">
        <w:lastRenderedPageBreak/>
        <w:t xml:space="preserve">Main Screen </w:t>
      </w:r>
      <w:proofErr w:type="gramStart"/>
      <w:r w:rsidRPr="00FF1AB1">
        <w:t>With</w:t>
      </w:r>
      <w:proofErr w:type="gramEnd"/>
      <w:r w:rsidRPr="00FF1AB1">
        <w:t xml:space="preserve"> Password Control</w:t>
      </w:r>
      <w:bookmarkEnd w:id="2766"/>
      <w:bookmarkEnd w:id="2767"/>
      <w:bookmarkEnd w:id="2768"/>
      <w:bookmarkEnd w:id="2769"/>
      <w:bookmarkEnd w:id="2770"/>
      <w:bookmarkEnd w:id="2771"/>
      <w:bookmarkEnd w:id="2772"/>
    </w:p>
    <w:p w14:paraId="6C03A04E" w14:textId="77777777" w:rsidR="008E4025" w:rsidRDefault="008E4025" w:rsidP="008E4025">
      <w:r>
        <w:t>With Password Control enabled, the software Main Screen with display a Log In button with a letter on it.</w:t>
      </w:r>
    </w:p>
    <w:p w14:paraId="6229D0C3" w14:textId="77777777" w:rsidR="008E4025" w:rsidRDefault="008E4025" w:rsidP="008E4025"/>
    <w:p w14:paraId="793AAF90" w14:textId="77777777" w:rsidR="008E4025" w:rsidRDefault="008E4025" w:rsidP="008E4025">
      <w:r>
        <w:t>O = Operator (default)</w:t>
      </w:r>
    </w:p>
    <w:p w14:paraId="5B6E28A3" w14:textId="77777777" w:rsidR="008E4025" w:rsidRDefault="008E4025" w:rsidP="008E4025">
      <w:r>
        <w:t>A = Administrator</w:t>
      </w:r>
    </w:p>
    <w:p w14:paraId="2C19E2D6" w14:textId="77777777" w:rsidR="008E4025" w:rsidRDefault="008E4025" w:rsidP="008E4025">
      <w:r>
        <w:t>E = Engineer</w:t>
      </w:r>
    </w:p>
    <w:p w14:paraId="781FFB9D" w14:textId="77777777" w:rsidR="008E4025" w:rsidRDefault="008E4025" w:rsidP="008E4025">
      <w:r>
        <w:t>T = Tech</w:t>
      </w:r>
    </w:p>
    <w:p w14:paraId="7E04A7FF" w14:textId="77777777" w:rsidR="008E4025" w:rsidRPr="005B0A24" w:rsidRDefault="008E4025" w:rsidP="008E4025"/>
    <w:p w14:paraId="13ADEC7B" w14:textId="77777777" w:rsidR="008E4025" w:rsidRDefault="008E4025" w:rsidP="008E4025">
      <w:pPr>
        <w:jc w:val="center"/>
      </w:pPr>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p>
    <w:p w14:paraId="1255F47E" w14:textId="77777777" w:rsidR="008E4025" w:rsidRDefault="008E4025" w:rsidP="008E4025"/>
    <w:p w14:paraId="06913608" w14:textId="77777777" w:rsidR="008E4025" w:rsidRDefault="008E4025" w:rsidP="008E4025"/>
    <w:p w14:paraId="0BD2837D" w14:textId="77777777" w:rsidR="008E4025" w:rsidRDefault="008E4025" w:rsidP="008E4025">
      <w:r>
        <w:t>Note that the Operator user type is the default, and typically has the least access privileges.</w:t>
      </w:r>
    </w:p>
    <w:p w14:paraId="260AF6D4" w14:textId="77777777" w:rsidR="008E4025" w:rsidRDefault="008E4025" w:rsidP="008E4025"/>
    <w:p w14:paraId="0DABE122" w14:textId="77777777" w:rsidR="008E4025" w:rsidRDefault="008E4025" w:rsidP="008E4025"/>
    <w:p w14:paraId="15E89F15" w14:textId="77777777" w:rsidR="008E4025" w:rsidRDefault="008E4025" w:rsidP="008E4025">
      <w:pPr>
        <w:rPr>
          <w:rFonts w:ascii="Arial" w:hAnsi="Arial" w:cs="Arial"/>
          <w:b/>
          <w:bCs/>
          <w:sz w:val="24"/>
          <w:szCs w:val="26"/>
        </w:rPr>
      </w:pPr>
      <w:r>
        <w:br w:type="page"/>
      </w:r>
    </w:p>
    <w:p w14:paraId="182BB848" w14:textId="77777777" w:rsidR="008E4025" w:rsidRDefault="008E4025" w:rsidP="008E4025">
      <w:pPr>
        <w:pStyle w:val="Heading3"/>
      </w:pPr>
      <w:bookmarkStart w:id="2773" w:name="_Toc506817163"/>
      <w:bookmarkStart w:id="2774" w:name="_Toc528426815"/>
      <w:bookmarkStart w:id="2775" w:name="_Toc528427104"/>
      <w:bookmarkStart w:id="2776" w:name="_Toc532827514"/>
      <w:bookmarkStart w:id="2777" w:name="_Toc532827922"/>
      <w:bookmarkStart w:id="2778" w:name="_Toc532855842"/>
      <w:bookmarkStart w:id="2779" w:name="_Toc532856864"/>
      <w:r w:rsidRPr="00FF1AB1">
        <w:lastRenderedPageBreak/>
        <w:t>Main Screen Log In</w:t>
      </w:r>
      <w:bookmarkEnd w:id="2773"/>
      <w:bookmarkEnd w:id="2774"/>
      <w:bookmarkEnd w:id="2775"/>
      <w:bookmarkEnd w:id="2776"/>
      <w:bookmarkEnd w:id="2777"/>
      <w:bookmarkEnd w:id="2778"/>
      <w:bookmarkEnd w:id="2779"/>
    </w:p>
    <w:p w14:paraId="604958DA" w14:textId="77777777" w:rsidR="008E4025" w:rsidRDefault="008E4025" w:rsidP="008E4025">
      <w:r>
        <w:t xml:space="preserve">When the Log in button is clicked, the software displays a </w:t>
      </w:r>
      <w:proofErr w:type="gramStart"/>
      <w:r>
        <w:t>drop down</w:t>
      </w:r>
      <w:proofErr w:type="gramEnd"/>
      <w:r>
        <w:t xml:space="preserve"> menu, as shown here.</w:t>
      </w:r>
    </w:p>
    <w:p w14:paraId="78E293F6" w14:textId="77777777" w:rsidR="008E4025" w:rsidRDefault="008E4025" w:rsidP="008E4025"/>
    <w:p w14:paraId="27532C5F" w14:textId="77777777" w:rsidR="008E4025" w:rsidRDefault="008E4025" w:rsidP="008E4025">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p>
    <w:p w14:paraId="3CD9F07C" w14:textId="77777777" w:rsidR="008E4025" w:rsidRPr="000843D2" w:rsidRDefault="008E4025" w:rsidP="008E4025">
      <w:pPr>
        <w:rPr>
          <w:sz w:val="10"/>
        </w:rPr>
      </w:pPr>
    </w:p>
    <w:p w14:paraId="0FEB92D3" w14:textId="77777777" w:rsidR="008E4025" w:rsidRDefault="008E4025" w:rsidP="008E4025">
      <w:r>
        <w:t>Note that you can log in from most screens, such as from the Log in button in the lower left of the Graph screen.</w:t>
      </w:r>
    </w:p>
    <w:p w14:paraId="5B6C70F5" w14:textId="77777777" w:rsidR="008E4025" w:rsidRDefault="008E4025" w:rsidP="008E4025">
      <w:pPr>
        <w:jc w:val="center"/>
      </w:pPr>
      <w:r>
        <w:rPr>
          <w:noProof/>
        </w:rPr>
        <mc:AlternateContent>
          <mc:Choice Requires="wps">
            <w:drawing>
              <wp:anchor distT="0" distB="0" distL="114300" distR="114300" simplePos="0" relativeHeight="252152832" behindDoc="0" locked="0" layoutInCell="1" allowOverlap="1" wp14:anchorId="258A752D" wp14:editId="4BBE100C">
                <wp:simplePos x="0" y="0"/>
                <wp:positionH relativeFrom="column">
                  <wp:posOffset>207645</wp:posOffset>
                </wp:positionH>
                <wp:positionV relativeFrom="paragraph">
                  <wp:posOffset>2699962</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7F5D6" id="Rectangle 282" o:spid="_x0000_s1026" style="position:absolute;margin-left:16.35pt;margin-top:212.6pt;width:33.25pt;height:20.2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rcwkF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6A364BB5" w14:textId="77777777" w:rsidR="008E4025" w:rsidRDefault="008E4025" w:rsidP="008E4025">
      <w:r>
        <w:br w:type="page"/>
      </w:r>
    </w:p>
    <w:p w14:paraId="40033D63" w14:textId="77777777" w:rsidR="008E4025" w:rsidRDefault="008E4025" w:rsidP="008E4025">
      <w:pPr>
        <w:pStyle w:val="Heading4"/>
      </w:pPr>
      <w:r>
        <w:lastRenderedPageBreak/>
        <w:t>Example of Limited Access to Functions</w:t>
      </w:r>
    </w:p>
    <w:p w14:paraId="5756E89D" w14:textId="36A82A3E" w:rsidR="008E4025" w:rsidRDefault="008E4025" w:rsidP="008E4025">
      <w:r>
        <w:t>This screenshot shows the limited access that an Operator, for example, may have. Notice that there are no privileges to create, edit, delete, or save changes.</w:t>
      </w:r>
    </w:p>
    <w:p w14:paraId="6C694E02" w14:textId="77777777" w:rsidR="00622AD2" w:rsidRDefault="00622AD2" w:rsidP="008E4025"/>
    <w:p w14:paraId="3C26AD38" w14:textId="56FCF163" w:rsidR="008E4025" w:rsidRDefault="00622AD2" w:rsidP="008E4025">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C54A97" w14:textId="6BCB64B6" w:rsidR="00622AD2" w:rsidRDefault="00622AD2" w:rsidP="008E4025"/>
    <w:p w14:paraId="74E37C7F" w14:textId="562C0102" w:rsidR="00622AD2" w:rsidRDefault="00622AD2" w:rsidP="008E4025"/>
    <w:p w14:paraId="712F80B7" w14:textId="09574FCD" w:rsidR="00622AD2" w:rsidRDefault="00622AD2" w:rsidP="008E4025">
      <w:r>
        <w:br w:type="page"/>
      </w:r>
    </w:p>
    <w:p w14:paraId="41BE6872" w14:textId="687849EE" w:rsidR="00F52706" w:rsidRDefault="00306EC4" w:rsidP="0026146F">
      <w:pPr>
        <w:pStyle w:val="Heading1"/>
        <w:rPr>
          <w:rFonts w:cs="Arial"/>
          <w:sz w:val="32"/>
          <w:szCs w:val="32"/>
        </w:rPr>
      </w:pPr>
      <w:bookmarkStart w:id="2780" w:name="_Toc491337732"/>
      <w:bookmarkStart w:id="2781" w:name="_Toc491337906"/>
      <w:bookmarkStart w:id="2782" w:name="_Toc491338850"/>
      <w:bookmarkStart w:id="2783" w:name="_Toc491414019"/>
      <w:bookmarkStart w:id="2784" w:name="_Toc532836386"/>
      <w:bookmarkStart w:id="2785" w:name="_Toc532855843"/>
      <w:bookmarkStart w:id="2786" w:name="_Toc532856682"/>
      <w:bookmarkStart w:id="2787" w:name="_Toc532856865"/>
      <w:r>
        <w:lastRenderedPageBreak/>
        <w:t>Contact</w:t>
      </w:r>
      <w:r w:rsidR="002E553A" w:rsidRPr="00FE32C3">
        <w:t xml:space="preserve"> </w:t>
      </w:r>
      <w:r w:rsidR="001D4526">
        <w:t>Us</w:t>
      </w:r>
      <w:bookmarkStart w:id="2788" w:name="_Toc314830967"/>
      <w:bookmarkEnd w:id="2659"/>
      <w:bookmarkEnd w:id="2660"/>
      <w:bookmarkEnd w:id="2661"/>
      <w:bookmarkEnd w:id="2662"/>
      <w:bookmarkEnd w:id="2663"/>
      <w:bookmarkEnd w:id="2664"/>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780"/>
      <w:bookmarkEnd w:id="2781"/>
      <w:bookmarkEnd w:id="2782"/>
      <w:bookmarkEnd w:id="2783"/>
      <w:bookmarkEnd w:id="2784"/>
      <w:bookmarkEnd w:id="2785"/>
      <w:bookmarkEnd w:id="2786"/>
      <w:bookmarkEnd w:id="2787"/>
      <w:r w:rsidR="00F52706" w:rsidRPr="00F52706">
        <w:rPr>
          <w:rFonts w:cs="Arial"/>
          <w:sz w:val="32"/>
          <w:szCs w:val="32"/>
        </w:rPr>
        <w:t xml:space="preserve"> </w:t>
      </w:r>
    </w:p>
    <w:p w14:paraId="7C1D2D8F" w14:textId="77777777" w:rsidR="001D4526" w:rsidRPr="00737029" w:rsidRDefault="001D4526" w:rsidP="00737029"/>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trPr>
        <w:tc>
          <w:tcPr>
            <w:tcW w:w="3355" w:type="dxa"/>
          </w:tcPr>
          <w:p w14:paraId="0133108E" w14:textId="77777777" w:rsidR="001D4526" w:rsidRPr="001F3087" w:rsidRDefault="001D4526" w:rsidP="00E87719">
            <w:pPr>
              <w:jc w:val="right"/>
              <w:rPr>
                <w:rFonts w:ascii="Arial" w:hAnsi="Arial" w:cs="Arial"/>
                <w:b/>
              </w:rPr>
            </w:pPr>
            <w:r w:rsidRPr="001F3087">
              <w:rPr>
                <w:rFonts w:ascii="Arial" w:hAnsi="Arial" w:cs="Arial"/>
                <w:b/>
              </w:rPr>
              <w:t>Company Name</w:t>
            </w:r>
          </w:p>
        </w:tc>
        <w:tc>
          <w:tcPr>
            <w:tcW w:w="4788" w:type="dxa"/>
          </w:tcPr>
          <w:p w14:paraId="1F0EC239" w14:textId="77777777" w:rsidR="001D4526" w:rsidRPr="00615580" w:rsidRDefault="001D4526" w:rsidP="00E87719">
            <w:pPr>
              <w:ind w:left="-25" w:hanging="5"/>
            </w:pPr>
            <w:r w:rsidRPr="00615580">
              <w:t>Shenzhen EMY Technology Co. Ltd.</w:t>
            </w:r>
          </w:p>
        </w:tc>
      </w:tr>
      <w:tr w:rsidR="001D4526" w:rsidRPr="00B1186A" w14:paraId="6A30BF6F" w14:textId="77777777" w:rsidTr="00E87719">
        <w:trPr>
          <w:trHeight w:val="432"/>
        </w:trPr>
        <w:tc>
          <w:tcPr>
            <w:tcW w:w="3355" w:type="dxa"/>
          </w:tcPr>
          <w:p w14:paraId="20D808D7" w14:textId="77777777" w:rsidR="001D4526" w:rsidRPr="001F3087" w:rsidRDefault="001D4526" w:rsidP="00E87719">
            <w:pPr>
              <w:jc w:val="right"/>
              <w:rPr>
                <w:rFonts w:ascii="Arial" w:hAnsi="Arial" w:cs="Arial"/>
                <w:b/>
              </w:rPr>
            </w:pPr>
            <w:r w:rsidRPr="001F3087">
              <w:rPr>
                <w:rFonts w:ascii="Arial" w:hAnsi="Arial" w:cs="Arial"/>
                <w:b/>
              </w:rPr>
              <w:t>Contact Names</w:t>
            </w:r>
          </w:p>
        </w:tc>
        <w:tc>
          <w:tcPr>
            <w:tcW w:w="4788" w:type="dxa"/>
          </w:tcPr>
          <w:p w14:paraId="1AD7F723" w14:textId="77777777" w:rsidR="001D4526" w:rsidRPr="00B1186A" w:rsidRDefault="001D4526" w:rsidP="00E87719">
            <w:pPr>
              <w:ind w:left="-25" w:hanging="5"/>
            </w:pPr>
            <w:r w:rsidRPr="00615580">
              <w:t>Owen Luo and Jacky Hao</w:t>
            </w:r>
          </w:p>
        </w:tc>
      </w:tr>
      <w:tr w:rsidR="001D4526" w:rsidRPr="00615580" w14:paraId="5EE99EF1" w14:textId="77777777" w:rsidTr="00E87719">
        <w:trPr>
          <w:trHeight w:val="711"/>
        </w:trPr>
        <w:tc>
          <w:tcPr>
            <w:tcW w:w="3355" w:type="dxa"/>
          </w:tcPr>
          <w:p w14:paraId="6B2CF2FB" w14:textId="77777777" w:rsidR="001D4526" w:rsidRPr="001F3087" w:rsidRDefault="001D4526" w:rsidP="00E87719">
            <w:pPr>
              <w:jc w:val="right"/>
              <w:rPr>
                <w:rFonts w:ascii="Arial" w:hAnsi="Arial" w:cs="Arial"/>
                <w:b/>
              </w:rPr>
            </w:pPr>
            <w:r w:rsidRPr="001F3087">
              <w:rPr>
                <w:rFonts w:ascii="Arial" w:hAnsi="Arial" w:cs="Arial"/>
                <w:b/>
              </w:rPr>
              <w:t>Company Address 1</w:t>
            </w:r>
          </w:p>
        </w:tc>
        <w:tc>
          <w:tcPr>
            <w:tcW w:w="4788" w:type="dxa"/>
          </w:tcPr>
          <w:p w14:paraId="36726DC3" w14:textId="77777777" w:rsidR="001D4526" w:rsidRPr="00615580" w:rsidRDefault="001D4526" w:rsidP="00E87719">
            <w:pPr>
              <w:ind w:left="-25" w:hanging="5"/>
            </w:pPr>
            <w:r w:rsidRPr="00615580">
              <w:t>1/B ,Jinggang Tech Park ,Qiaohe Road ,Qiaotuo,Fuyong Town ,Baoan, Shenzhen ,P .R . China</w:t>
            </w:r>
          </w:p>
        </w:tc>
      </w:tr>
      <w:tr w:rsidR="001D4526" w:rsidRPr="00615580" w14:paraId="369A4387" w14:textId="77777777" w:rsidTr="00E87719">
        <w:trPr>
          <w:trHeight w:val="729"/>
        </w:trPr>
        <w:tc>
          <w:tcPr>
            <w:tcW w:w="3355" w:type="dxa"/>
          </w:tcPr>
          <w:p w14:paraId="438359DE" w14:textId="77777777" w:rsidR="001D4526" w:rsidRPr="001F3087" w:rsidRDefault="001D4526" w:rsidP="00E87719">
            <w:pPr>
              <w:jc w:val="right"/>
              <w:rPr>
                <w:rFonts w:ascii="Arial" w:hAnsi="Arial" w:cs="Arial"/>
                <w:b/>
              </w:rPr>
            </w:pPr>
            <w:r w:rsidRPr="001F3087">
              <w:rPr>
                <w:rFonts w:ascii="Arial" w:hAnsi="Arial" w:cs="Arial"/>
                <w:b/>
              </w:rPr>
              <w:t>Company Address 2</w:t>
            </w:r>
          </w:p>
        </w:tc>
        <w:tc>
          <w:tcPr>
            <w:tcW w:w="4788" w:type="dxa"/>
          </w:tcPr>
          <w:p w14:paraId="211B7D15" w14:textId="77777777" w:rsidR="001D4526" w:rsidRPr="00615580" w:rsidRDefault="001D4526" w:rsidP="00E87719">
            <w:pPr>
              <w:ind w:left="-25" w:hanging="5"/>
            </w:pPr>
            <w:r w:rsidRPr="00615580">
              <w:t>Room 1605A Hoking Commercentre 2-16FA Yuen Street, Mongkok, Kowloon ,Hong Kong</w:t>
            </w:r>
          </w:p>
        </w:tc>
      </w:tr>
      <w:tr w:rsidR="001D4526" w:rsidRPr="00615580" w14:paraId="69C091FA" w14:textId="77777777" w:rsidTr="00E87719">
        <w:trPr>
          <w:trHeight w:val="432"/>
        </w:trPr>
        <w:tc>
          <w:tcPr>
            <w:tcW w:w="3355" w:type="dxa"/>
          </w:tcPr>
          <w:p w14:paraId="571D7506" w14:textId="77777777" w:rsidR="001D4526" w:rsidRPr="001F3087" w:rsidRDefault="001D4526" w:rsidP="00E87719">
            <w:pPr>
              <w:jc w:val="right"/>
              <w:rPr>
                <w:rFonts w:ascii="Arial" w:hAnsi="Arial" w:cs="Arial"/>
                <w:b/>
              </w:rPr>
            </w:pPr>
            <w:r w:rsidRPr="001F3087">
              <w:rPr>
                <w:rFonts w:ascii="Arial" w:hAnsi="Arial" w:cs="Arial"/>
                <w:b/>
              </w:rPr>
              <w:t>Phone Number for support</w:t>
            </w:r>
          </w:p>
        </w:tc>
        <w:tc>
          <w:tcPr>
            <w:tcW w:w="4788" w:type="dxa"/>
          </w:tcPr>
          <w:p w14:paraId="201F3EFF" w14:textId="77777777" w:rsidR="001D4526" w:rsidRPr="00615580" w:rsidRDefault="001D4526" w:rsidP="00E87719">
            <w:pPr>
              <w:ind w:left="-25" w:hanging="5"/>
            </w:pPr>
            <w:r w:rsidRPr="00615580">
              <w:t>+86-755-29611268</w:t>
            </w:r>
          </w:p>
        </w:tc>
      </w:tr>
      <w:tr w:rsidR="001D4526" w:rsidRPr="00615580" w14:paraId="61A7C428" w14:textId="77777777" w:rsidTr="00E87719">
        <w:trPr>
          <w:trHeight w:val="432"/>
        </w:trPr>
        <w:tc>
          <w:tcPr>
            <w:tcW w:w="3355" w:type="dxa"/>
          </w:tcPr>
          <w:p w14:paraId="1BAD1FC1" w14:textId="77777777" w:rsidR="001D4526" w:rsidRPr="001F3087" w:rsidRDefault="001D4526" w:rsidP="00E87719">
            <w:pPr>
              <w:jc w:val="right"/>
              <w:rPr>
                <w:rFonts w:ascii="Arial" w:hAnsi="Arial" w:cs="Arial"/>
                <w:b/>
              </w:rPr>
            </w:pPr>
            <w:r w:rsidRPr="001F3087">
              <w:rPr>
                <w:rFonts w:ascii="Arial" w:hAnsi="Arial" w:cs="Arial"/>
                <w:b/>
              </w:rPr>
              <w:t>Company Email</w:t>
            </w:r>
          </w:p>
        </w:tc>
        <w:tc>
          <w:tcPr>
            <w:tcW w:w="4788" w:type="dxa"/>
          </w:tcPr>
          <w:p w14:paraId="5BA7F339" w14:textId="77777777" w:rsidR="001D4526" w:rsidRDefault="00245341" w:rsidP="00E87719">
            <w:pPr>
              <w:ind w:left="-25" w:hanging="5"/>
            </w:pPr>
            <w:hyperlink r:id="rId243" w:history="1">
              <w:r w:rsidR="001D4526" w:rsidRPr="00D4226B">
                <w:rPr>
                  <w:rStyle w:val="Hyperlink"/>
                </w:rPr>
                <w:t>owen@szemy-tech.com</w:t>
              </w:r>
            </w:hyperlink>
          </w:p>
          <w:p w14:paraId="552AAFD1" w14:textId="77777777" w:rsidR="001D4526" w:rsidRPr="00615580" w:rsidRDefault="00245341" w:rsidP="00E87719">
            <w:pPr>
              <w:ind w:left="-25" w:hanging="5"/>
            </w:pPr>
            <w:hyperlink r:id="rId244" w:history="1">
              <w:r w:rsidR="001D4526" w:rsidRPr="00D4226B">
                <w:rPr>
                  <w:rStyle w:val="Hyperlink"/>
                </w:rPr>
                <w:t>jackytiger@yeah.net</w:t>
              </w:r>
            </w:hyperlink>
            <w:r w:rsidR="001D4526">
              <w:t xml:space="preserve"> </w:t>
            </w:r>
          </w:p>
        </w:tc>
      </w:tr>
      <w:bookmarkEnd w:id="2788"/>
    </w:tbl>
    <w:p w14:paraId="734C87C1" w14:textId="77777777" w:rsidR="00281EA2" w:rsidRPr="00B1186A" w:rsidRDefault="00281EA2"/>
    <w:sectPr w:rsidR="00281EA2" w:rsidRPr="00B1186A" w:rsidSect="004D6644">
      <w:headerReference w:type="even" r:id="rId245"/>
      <w:headerReference w:type="default" r:id="rId246"/>
      <w:footerReference w:type="even" r:id="rId247"/>
      <w:footerReference w:type="default" r:id="rId248"/>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585B5" w14:textId="77777777" w:rsidR="00A767E3" w:rsidRDefault="00A767E3">
      <w:r>
        <w:separator/>
      </w:r>
    </w:p>
  </w:endnote>
  <w:endnote w:type="continuationSeparator" w:id="0">
    <w:p w14:paraId="2A1C650D" w14:textId="77777777" w:rsidR="00A767E3" w:rsidRDefault="00A76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1F18E210" w:rsidR="00245341" w:rsidRDefault="0024534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245341" w:rsidRPr="00B61459" w:rsidRDefault="0024534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08FD9B65" w:rsidR="00245341" w:rsidRPr="00B61459" w:rsidRDefault="00245341"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057869BA" w:rsidR="00245341" w:rsidRDefault="0024534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1577EA4D" w:rsidR="00245341" w:rsidRPr="00B61459" w:rsidRDefault="00245341"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1BF86" w14:textId="77777777" w:rsidR="00A767E3" w:rsidRDefault="00A767E3">
      <w:r>
        <w:separator/>
      </w:r>
    </w:p>
  </w:footnote>
  <w:footnote w:type="continuationSeparator" w:id="0">
    <w:p w14:paraId="664C7AB2" w14:textId="77777777" w:rsidR="00A767E3" w:rsidRDefault="00A76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245341" w:rsidRPr="00AD3949" w:rsidRDefault="00245341"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245341" w:rsidRPr="00AD3949" w:rsidRDefault="0024534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06C898A9" w:rsidR="00245341" w:rsidRPr="00AD3949" w:rsidRDefault="00245341" w:rsidP="002B3029">
    <w:pPr>
      <w:pStyle w:val="Header"/>
      <w:ind w:right="-450"/>
    </w:pPr>
    <w:r>
      <w:t>e-APS User Manual</w:t>
    </w:r>
    <w:r w:rsidRPr="00AD3949">
      <w:tab/>
    </w:r>
    <w:r w:rsidRPr="00AD3949">
      <w:tab/>
    </w:r>
    <w:r w:rsidRPr="00754243">
      <w:t xml:space="preserve">Version </w:t>
    </w:r>
    <w:r>
      <w:t>3.</w:t>
    </w:r>
    <w:ins w:id="5" w:author="Tom Bergeron" w:date="2020-09-29T15:49:00Z">
      <w:r>
        <w:t>6</w:t>
      </w:r>
    </w:ins>
    <w:del w:id="6" w:author="Tom Bergeron" w:date="2020-09-29T15:49:00Z">
      <w:r w:rsidDel="00391BFD">
        <w:delText>2</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6A598177" w:rsidR="00245341" w:rsidRPr="00AD3949" w:rsidRDefault="00245341" w:rsidP="002B3029">
    <w:pPr>
      <w:pStyle w:val="Header"/>
      <w:ind w:right="-450"/>
    </w:pPr>
    <w:r>
      <w:t>Version 3.</w:t>
    </w:r>
    <w:ins w:id="7" w:author="Tom Bergeron" w:date="2020-09-29T15:49:00Z">
      <w:r>
        <w:t>6</w:t>
      </w:r>
    </w:ins>
    <w:del w:id="8" w:author="Tom Bergeron" w:date="2020-09-29T15:49:00Z">
      <w:r w:rsidDel="00391BFD">
        <w:delText>2</w:delText>
      </w:r>
    </w:del>
    <w:r w:rsidRPr="00AD3949">
      <w:tab/>
    </w:r>
    <w:r>
      <w:tab/>
      <w:t>e-APS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72574EA3" w:rsidR="00245341" w:rsidRPr="00AD3949" w:rsidRDefault="00245341" w:rsidP="001324AE">
    <w:pPr>
      <w:pStyle w:val="Header"/>
    </w:pPr>
    <w:r>
      <w:t>e-APS User Manual</w:t>
    </w:r>
    <w:r w:rsidRPr="00AD3949">
      <w:tab/>
    </w:r>
    <w:r w:rsidRPr="00AD3949">
      <w:tab/>
    </w:r>
    <w:r w:rsidRPr="00754243">
      <w:t xml:space="preserve">Version </w:t>
    </w:r>
    <w:r>
      <w:t>3.</w:t>
    </w:r>
    <w:ins w:id="2789" w:author="Tom Bergeron" w:date="2020-09-29T15:49:00Z">
      <w:r>
        <w:t>6</w:t>
      </w:r>
    </w:ins>
    <w:del w:id="2790" w:author="Tom Bergeron" w:date="2020-09-29T15:49:00Z">
      <w:r w:rsidDel="00391BFD">
        <w:delText>2</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58954A7C" w:rsidR="00245341" w:rsidRPr="00AD3949" w:rsidRDefault="00245341" w:rsidP="002B3029">
    <w:pPr>
      <w:pStyle w:val="Header"/>
    </w:pPr>
    <w:r>
      <w:t>Version 3.</w:t>
    </w:r>
    <w:ins w:id="2791" w:author="Tom Bergeron" w:date="2020-09-29T15:49:00Z">
      <w:r>
        <w:t>6</w:t>
      </w:r>
    </w:ins>
    <w:del w:id="2792" w:author="Tom Bergeron" w:date="2020-09-29T15:49:00Z">
      <w:r w:rsidDel="00391BFD">
        <w:delText>2</w:delText>
      </w:r>
    </w:del>
    <w:r w:rsidRPr="00AD3949">
      <w:tab/>
    </w:r>
    <w:r>
      <w:tab/>
      <w:t>e-APS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258D45C"/>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6"/>
  </w:num>
  <w:num w:numId="2">
    <w:abstractNumId w:val="2"/>
  </w:num>
  <w:num w:numId="3">
    <w:abstractNumId w:val="110"/>
  </w:num>
  <w:num w:numId="4">
    <w:abstractNumId w:val="116"/>
  </w:num>
  <w:num w:numId="5">
    <w:abstractNumId w:val="0"/>
  </w:num>
  <w:num w:numId="6">
    <w:abstractNumId w:val="116"/>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3"/>
  </w:num>
  <w:num w:numId="14">
    <w:abstractNumId w:val="60"/>
  </w:num>
  <w:num w:numId="15">
    <w:abstractNumId w:val="122"/>
  </w:num>
  <w:num w:numId="16">
    <w:abstractNumId w:val="5"/>
  </w:num>
  <w:num w:numId="17">
    <w:abstractNumId w:val="32"/>
  </w:num>
  <w:num w:numId="18">
    <w:abstractNumId w:val="96"/>
  </w:num>
  <w:num w:numId="19">
    <w:abstractNumId w:val="56"/>
  </w:num>
  <w:num w:numId="20">
    <w:abstractNumId w:val="103"/>
  </w:num>
  <w:num w:numId="21">
    <w:abstractNumId w:val="72"/>
  </w:num>
  <w:num w:numId="22">
    <w:abstractNumId w:val="9"/>
  </w:num>
  <w:num w:numId="23">
    <w:abstractNumId w:val="117"/>
  </w:num>
  <w:num w:numId="24">
    <w:abstractNumId w:val="124"/>
  </w:num>
  <w:num w:numId="25">
    <w:abstractNumId w:val="116"/>
    <w:lvlOverride w:ilvl="0">
      <w:startOverride w:val="1"/>
    </w:lvlOverride>
  </w:num>
  <w:num w:numId="26">
    <w:abstractNumId w:val="116"/>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6"/>
    <w:lvlOverride w:ilvl="0">
      <w:startOverride w:val="1"/>
    </w:lvlOverride>
  </w:num>
  <w:num w:numId="32">
    <w:abstractNumId w:val="116"/>
    <w:lvlOverride w:ilvl="0">
      <w:startOverride w:val="1"/>
    </w:lvlOverride>
  </w:num>
  <w:num w:numId="33">
    <w:abstractNumId w:val="116"/>
    <w:lvlOverride w:ilvl="0">
      <w:startOverride w:val="1"/>
    </w:lvlOverride>
  </w:num>
  <w:num w:numId="34">
    <w:abstractNumId w:val="116"/>
    <w:lvlOverride w:ilvl="0">
      <w:startOverride w:val="1"/>
    </w:lvlOverride>
  </w:num>
  <w:num w:numId="35">
    <w:abstractNumId w:val="27"/>
  </w:num>
  <w:num w:numId="36">
    <w:abstractNumId w:val="80"/>
  </w:num>
  <w:num w:numId="37">
    <w:abstractNumId w:val="65"/>
  </w:num>
  <w:num w:numId="38">
    <w:abstractNumId w:val="53"/>
  </w:num>
  <w:num w:numId="39">
    <w:abstractNumId w:val="17"/>
  </w:num>
  <w:num w:numId="40">
    <w:abstractNumId w:val="114"/>
  </w:num>
  <w:num w:numId="41">
    <w:abstractNumId w:val="30"/>
  </w:num>
  <w:num w:numId="42">
    <w:abstractNumId w:val="4"/>
  </w:num>
  <w:num w:numId="43">
    <w:abstractNumId w:val="107"/>
  </w:num>
  <w:num w:numId="44">
    <w:abstractNumId w:val="14"/>
  </w:num>
  <w:num w:numId="45">
    <w:abstractNumId w:val="77"/>
  </w:num>
  <w:num w:numId="46">
    <w:abstractNumId w:val="119"/>
  </w:num>
  <w:num w:numId="47">
    <w:abstractNumId w:val="1"/>
    <w:lvlOverride w:ilvl="0">
      <w:startOverride w:val="1"/>
    </w:lvlOverride>
  </w:num>
  <w:num w:numId="48">
    <w:abstractNumId w:val="57"/>
  </w:num>
  <w:num w:numId="49">
    <w:abstractNumId w:val="116"/>
    <w:lvlOverride w:ilvl="0">
      <w:startOverride w:val="1"/>
    </w:lvlOverride>
  </w:num>
  <w:num w:numId="50">
    <w:abstractNumId w:val="116"/>
    <w:lvlOverride w:ilvl="0">
      <w:startOverride w:val="1"/>
    </w:lvlOverride>
  </w:num>
  <w:num w:numId="51">
    <w:abstractNumId w:val="63"/>
  </w:num>
  <w:num w:numId="52">
    <w:abstractNumId w:val="93"/>
  </w:num>
  <w:num w:numId="53">
    <w:abstractNumId w:val="25"/>
  </w:num>
  <w:num w:numId="54">
    <w:abstractNumId w:val="67"/>
  </w:num>
  <w:num w:numId="55">
    <w:abstractNumId w:val="45"/>
  </w:num>
  <w:num w:numId="56">
    <w:abstractNumId w:val="51"/>
  </w:num>
  <w:num w:numId="57">
    <w:abstractNumId w:val="73"/>
  </w:num>
  <w:num w:numId="58">
    <w:abstractNumId w:val="37"/>
  </w:num>
  <w:num w:numId="59">
    <w:abstractNumId w:val="108"/>
  </w:num>
  <w:num w:numId="60">
    <w:abstractNumId w:val="82"/>
  </w:num>
  <w:num w:numId="61">
    <w:abstractNumId w:val="111"/>
  </w:num>
  <w:num w:numId="62">
    <w:abstractNumId w:val="61"/>
  </w:num>
  <w:num w:numId="63">
    <w:abstractNumId w:val="109"/>
  </w:num>
  <w:num w:numId="64">
    <w:abstractNumId w:val="87"/>
  </w:num>
  <w:num w:numId="65">
    <w:abstractNumId w:val="52"/>
  </w:num>
  <w:num w:numId="66">
    <w:abstractNumId w:val="58"/>
  </w:num>
  <w:num w:numId="67">
    <w:abstractNumId w:val="36"/>
  </w:num>
  <w:num w:numId="68">
    <w:abstractNumId w:val="47"/>
  </w:num>
  <w:num w:numId="69">
    <w:abstractNumId w:val="94"/>
  </w:num>
  <w:num w:numId="70">
    <w:abstractNumId w:val="10"/>
  </w:num>
  <w:num w:numId="71">
    <w:abstractNumId w:val="100"/>
  </w:num>
  <w:num w:numId="72">
    <w:abstractNumId w:val="55"/>
  </w:num>
  <w:num w:numId="73">
    <w:abstractNumId w:val="39"/>
  </w:num>
  <w:num w:numId="74">
    <w:abstractNumId w:val="115"/>
  </w:num>
  <w:num w:numId="75">
    <w:abstractNumId w:val="34"/>
  </w:num>
  <w:num w:numId="76">
    <w:abstractNumId w:val="125"/>
  </w:num>
  <w:num w:numId="77">
    <w:abstractNumId w:val="43"/>
  </w:num>
  <w:num w:numId="78">
    <w:abstractNumId w:val="126"/>
  </w:num>
  <w:num w:numId="79">
    <w:abstractNumId w:val="18"/>
  </w:num>
  <w:num w:numId="80">
    <w:abstractNumId w:val="68"/>
  </w:num>
  <w:num w:numId="81">
    <w:abstractNumId w:val="123"/>
  </w:num>
  <w:num w:numId="82">
    <w:abstractNumId w:val="8"/>
  </w:num>
  <w:num w:numId="83">
    <w:abstractNumId w:val="31"/>
  </w:num>
  <w:num w:numId="84">
    <w:abstractNumId w:val="41"/>
  </w:num>
  <w:num w:numId="85">
    <w:abstractNumId w:val="59"/>
  </w:num>
  <w:num w:numId="86">
    <w:abstractNumId w:val="74"/>
  </w:num>
  <w:num w:numId="87">
    <w:abstractNumId w:val="89"/>
  </w:num>
  <w:num w:numId="88">
    <w:abstractNumId w:val="42"/>
  </w:num>
  <w:num w:numId="89">
    <w:abstractNumId w:val="64"/>
  </w:num>
  <w:num w:numId="90">
    <w:abstractNumId w:val="76"/>
  </w:num>
  <w:num w:numId="91">
    <w:abstractNumId w:val="83"/>
  </w:num>
  <w:num w:numId="92">
    <w:abstractNumId w:val="35"/>
  </w:num>
  <w:num w:numId="93">
    <w:abstractNumId w:val="84"/>
  </w:num>
  <w:num w:numId="94">
    <w:abstractNumId w:val="11"/>
  </w:num>
  <w:num w:numId="95">
    <w:abstractNumId w:val="6"/>
  </w:num>
  <w:num w:numId="96">
    <w:abstractNumId w:val="12"/>
  </w:num>
  <w:num w:numId="97">
    <w:abstractNumId w:val="91"/>
  </w:num>
  <w:num w:numId="98">
    <w:abstractNumId w:val="20"/>
  </w:num>
  <w:num w:numId="99">
    <w:abstractNumId w:val="71"/>
  </w:num>
  <w:num w:numId="100">
    <w:abstractNumId w:val="95"/>
  </w:num>
  <w:num w:numId="101">
    <w:abstractNumId w:val="105"/>
  </w:num>
  <w:num w:numId="102">
    <w:abstractNumId w:val="98"/>
  </w:num>
  <w:num w:numId="103">
    <w:abstractNumId w:val="70"/>
  </w:num>
  <w:num w:numId="104">
    <w:abstractNumId w:val="23"/>
  </w:num>
  <w:num w:numId="105">
    <w:abstractNumId w:val="46"/>
  </w:num>
  <w:num w:numId="106">
    <w:abstractNumId w:val="113"/>
  </w:num>
  <w:num w:numId="107">
    <w:abstractNumId w:val="49"/>
  </w:num>
  <w:num w:numId="108">
    <w:abstractNumId w:val="92"/>
  </w:num>
  <w:num w:numId="109">
    <w:abstractNumId w:val="48"/>
  </w:num>
  <w:num w:numId="110">
    <w:abstractNumId w:val="29"/>
  </w:num>
  <w:num w:numId="111">
    <w:abstractNumId w:val="24"/>
  </w:num>
  <w:num w:numId="112">
    <w:abstractNumId w:val="85"/>
  </w:num>
  <w:num w:numId="113">
    <w:abstractNumId w:val="97"/>
  </w:num>
  <w:num w:numId="114">
    <w:abstractNumId w:val="90"/>
  </w:num>
  <w:num w:numId="115">
    <w:abstractNumId w:val="102"/>
  </w:num>
  <w:num w:numId="116">
    <w:abstractNumId w:val="26"/>
  </w:num>
  <w:num w:numId="117">
    <w:abstractNumId w:val="118"/>
  </w:num>
  <w:num w:numId="118">
    <w:abstractNumId w:val="86"/>
  </w:num>
  <w:num w:numId="119">
    <w:abstractNumId w:val="99"/>
  </w:num>
  <w:num w:numId="120">
    <w:abstractNumId w:val="75"/>
  </w:num>
  <w:num w:numId="121">
    <w:abstractNumId w:val="16"/>
  </w:num>
  <w:num w:numId="122">
    <w:abstractNumId w:val="13"/>
  </w:num>
  <w:num w:numId="123">
    <w:abstractNumId w:val="112"/>
  </w:num>
  <w:num w:numId="124">
    <w:abstractNumId w:val="79"/>
  </w:num>
  <w:num w:numId="125">
    <w:abstractNumId w:val="15"/>
  </w:num>
  <w:num w:numId="126">
    <w:abstractNumId w:val="7"/>
  </w:num>
  <w:num w:numId="127">
    <w:abstractNumId w:val="3"/>
  </w:num>
  <w:num w:numId="128">
    <w:abstractNumId w:val="40"/>
  </w:num>
  <w:num w:numId="129">
    <w:abstractNumId w:val="50"/>
  </w:num>
  <w:num w:numId="130">
    <w:abstractNumId w:val="62"/>
  </w:num>
  <w:num w:numId="131">
    <w:abstractNumId w:val="78"/>
  </w:num>
  <w:num w:numId="132">
    <w:abstractNumId w:val="88"/>
  </w:num>
  <w:num w:numId="133">
    <w:abstractNumId w:val="1"/>
    <w:lvlOverride w:ilvl="0">
      <w:startOverride w:val="1"/>
    </w:lvlOverride>
  </w:num>
  <w:num w:numId="134">
    <w:abstractNumId w:val="1"/>
    <w:lvlOverride w:ilvl="0">
      <w:startOverride w:val="1"/>
    </w:lvlOverride>
  </w:num>
  <w:num w:numId="135">
    <w:abstractNumId w:val="54"/>
  </w:num>
  <w:num w:numId="136">
    <w:abstractNumId w:val="120"/>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1"/>
  </w:num>
  <w:num w:numId="141">
    <w:abstractNumId w:val="19"/>
  </w:num>
  <w:num w:numId="142">
    <w:abstractNumId w:val="104"/>
  </w:num>
  <w:num w:numId="143">
    <w:abstractNumId w:val="21"/>
  </w:num>
  <w:num w:numId="144">
    <w:abstractNumId w:val="121"/>
  </w:num>
  <w:num w:numId="145">
    <w:abstractNumId w:val="22"/>
  </w:num>
  <w:num w:numId="146">
    <w:abstractNumId w:val="38"/>
  </w:num>
  <w:num w:numId="147">
    <w:abstractNumId w:val="66"/>
  </w:num>
  <w:num w:numId="148">
    <w:abstractNumId w:val="69"/>
  </w:num>
  <w:num w:numId="149">
    <w:abstractNumId w:val="44"/>
  </w:num>
  <w:num w:numId="150">
    <w:abstractNumId w:val="81"/>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314C5"/>
    <w:rsid w:val="00031865"/>
    <w:rsid w:val="00032AEB"/>
    <w:rsid w:val="00032D5C"/>
    <w:rsid w:val="000332A7"/>
    <w:rsid w:val="00033813"/>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B37"/>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0"/>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63B8"/>
    <w:rsid w:val="0019661E"/>
    <w:rsid w:val="0019687D"/>
    <w:rsid w:val="00197821"/>
    <w:rsid w:val="00197B52"/>
    <w:rsid w:val="001A0068"/>
    <w:rsid w:val="001A1306"/>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1807"/>
    <w:rsid w:val="00202B08"/>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341"/>
    <w:rsid w:val="00245E15"/>
    <w:rsid w:val="00246C02"/>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2BF1"/>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BFD"/>
    <w:rsid w:val="00391E3F"/>
    <w:rsid w:val="00392594"/>
    <w:rsid w:val="00392C9C"/>
    <w:rsid w:val="00392E34"/>
    <w:rsid w:val="0039329A"/>
    <w:rsid w:val="003935A0"/>
    <w:rsid w:val="0039537A"/>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612"/>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180"/>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1DC3"/>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39F3"/>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54DF"/>
    <w:rsid w:val="006D6188"/>
    <w:rsid w:val="006D68D0"/>
    <w:rsid w:val="006D7481"/>
    <w:rsid w:val="006D7517"/>
    <w:rsid w:val="006E053F"/>
    <w:rsid w:val="006E207C"/>
    <w:rsid w:val="006E276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029"/>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36"/>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305"/>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67E3"/>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97354"/>
    <w:rsid w:val="00AA04B1"/>
    <w:rsid w:val="00AA0AAA"/>
    <w:rsid w:val="00AA2599"/>
    <w:rsid w:val="00AA2B27"/>
    <w:rsid w:val="00AA2B49"/>
    <w:rsid w:val="00AA2D54"/>
    <w:rsid w:val="00AA4BE8"/>
    <w:rsid w:val="00AA4CD1"/>
    <w:rsid w:val="00AA5614"/>
    <w:rsid w:val="00AA5B3A"/>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913"/>
    <w:rsid w:val="00B16A23"/>
    <w:rsid w:val="00B16ECB"/>
    <w:rsid w:val="00B1754D"/>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4610"/>
    <w:rsid w:val="00B759A6"/>
    <w:rsid w:val="00B7660F"/>
    <w:rsid w:val="00B76F1C"/>
    <w:rsid w:val="00B77903"/>
    <w:rsid w:val="00B807BC"/>
    <w:rsid w:val="00B80DF7"/>
    <w:rsid w:val="00B82CE7"/>
    <w:rsid w:val="00B83D18"/>
    <w:rsid w:val="00B8428B"/>
    <w:rsid w:val="00B842CD"/>
    <w:rsid w:val="00B85287"/>
    <w:rsid w:val="00B85723"/>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2DB7"/>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17C5"/>
    <w:rsid w:val="00D62601"/>
    <w:rsid w:val="00D6266F"/>
    <w:rsid w:val="00D628B6"/>
    <w:rsid w:val="00D63375"/>
    <w:rsid w:val="00D635C1"/>
    <w:rsid w:val="00D63E29"/>
    <w:rsid w:val="00D63F7B"/>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27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1E3C"/>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4F"/>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719"/>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3D7B"/>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semiHidden/>
    <w:unhideWhenUsed/>
    <w:rsid w:val="00622AD2"/>
    <w:rPr>
      <w:color w:val="808080"/>
      <w:shd w:val="clear" w:color="auto" w:fill="E6E6E6"/>
    </w:rPr>
  </w:style>
  <w:style w:type="character" w:customStyle="1" w:styleId="Heading4Char">
    <w:name w:val="Heading 4 Char"/>
    <w:basedOn w:val="DefaultParagraphFont"/>
    <w:link w:val="Heading4"/>
    <w:rsid w:val="00515180"/>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oleObject" Target="embeddings/oleObject2.bin"/><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1.png"/><Relationship Id="rId247" Type="http://schemas.openxmlformats.org/officeDocument/2006/relationships/footer" Target="foot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jpe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2.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wmf"/><Relationship Id="rId227" Type="http://schemas.openxmlformats.org/officeDocument/2006/relationships/image" Target="media/image202.png"/><Relationship Id="rId248" Type="http://schemas.openxmlformats.org/officeDocument/2006/relationships/footer" Target="footer5.xm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emf"/><Relationship Id="rId54" Type="http://schemas.openxmlformats.org/officeDocument/2006/relationships/image" Target="media/image37.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oleObject" Target="embeddings/oleObject8.bin"/><Relationship Id="rId6" Type="http://schemas.openxmlformats.org/officeDocument/2006/relationships/footnotes" Target="footnotes.xml"/><Relationship Id="rId238" Type="http://schemas.openxmlformats.org/officeDocument/2006/relationships/image" Target="media/image213.png"/><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emf"/><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wmf"/><Relationship Id="rId228" Type="http://schemas.openxmlformats.org/officeDocument/2006/relationships/image" Target="media/image203.png"/><Relationship Id="rId249"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image" Target="media/image214.png"/><Relationship Id="rId250" Type="http://schemas.microsoft.com/office/2011/relationships/people" Target="people.xml"/><Relationship Id="rId24" Type="http://schemas.openxmlformats.org/officeDocument/2006/relationships/image" Target="media/image10.png"/><Relationship Id="rId45" Type="http://schemas.openxmlformats.org/officeDocument/2006/relationships/oleObject" Target="embeddings/oleObject3.bin"/><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wmf"/><Relationship Id="rId229" Type="http://schemas.openxmlformats.org/officeDocument/2006/relationships/image" Target="media/image204.png"/><Relationship Id="rId240" Type="http://schemas.openxmlformats.org/officeDocument/2006/relationships/image" Target="media/image215.png"/><Relationship Id="rId14" Type="http://schemas.openxmlformats.org/officeDocument/2006/relationships/header" Target="header4.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oleObject" Target="embeddings/oleObject9.bin"/><Relationship Id="rId230" Type="http://schemas.openxmlformats.org/officeDocument/2006/relationships/image" Target="media/image205.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oleObject" Target="embeddings/oleObject5.bin"/><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wmf"/><Relationship Id="rId220" Type="http://schemas.openxmlformats.org/officeDocument/2006/relationships/image" Target="media/image197.png"/><Relationship Id="rId241" Type="http://schemas.openxmlformats.org/officeDocument/2006/relationships/image" Target="media/image216.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oleObject" Target="embeddings/oleObject4.bin"/><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g"/><Relationship Id="rId236" Type="http://schemas.openxmlformats.org/officeDocument/2006/relationships/image" Target="media/image211.png"/><Relationship Id="rId26" Type="http://schemas.openxmlformats.org/officeDocument/2006/relationships/image" Target="media/image12.png"/><Relationship Id="rId231" Type="http://schemas.openxmlformats.org/officeDocument/2006/relationships/image" Target="media/image206.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oleObject" Target="embeddings/oleObject10.bin"/><Relationship Id="rId242" Type="http://schemas.openxmlformats.org/officeDocument/2006/relationships/image" Target="media/image217.png"/><Relationship Id="rId37" Type="http://schemas.openxmlformats.org/officeDocument/2006/relationships/image" Target="media/image23.pn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07.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oleObject" Target="embeddings/oleObject6.bin"/><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8.png"/><Relationship Id="rId243" Type="http://schemas.openxmlformats.org/officeDocument/2006/relationships/hyperlink" Target="mailto:owen@szemy-tech.com"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emf"/><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2.jpe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oleObject" Target="embeddings/oleObject11.bin"/><Relationship Id="rId244" Type="http://schemas.openxmlformats.org/officeDocument/2006/relationships/hyperlink" Target="mailto:jackytiger@yeah.net" TargetMode="External"/><Relationship Id="rId18" Type="http://schemas.openxmlformats.org/officeDocument/2006/relationships/image" Target="media/image4.png"/><Relationship Id="rId39" Type="http://schemas.openxmlformats.org/officeDocument/2006/relationships/oleObject" Target="embeddings/oleObject1.bin"/><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199.png"/><Relationship Id="rId245" Type="http://schemas.openxmlformats.org/officeDocument/2006/relationships/header" Target="header5.xml"/><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oleObject" Target="embeddings/oleObject7.bin"/><Relationship Id="rId168" Type="http://schemas.openxmlformats.org/officeDocument/2006/relationships/image" Target="media/image147.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header" Target="header6.xml"/><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7.png"/><Relationship Id="rId169"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4C959-C93A-4F9F-92DC-EF269A4A1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131</Pages>
  <Words>28286</Words>
  <Characters>161233</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e-APS User Manual</vt:lpstr>
    </vt:vector>
  </TitlesOfParts>
  <Company>KIC</Company>
  <LinksUpToDate>false</LinksUpToDate>
  <CharactersWithSpaces>189141</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DIEUNGUYEN</cp:lastModifiedBy>
  <cp:revision>6</cp:revision>
  <cp:lastPrinted>2017-05-15T15:04:00Z</cp:lastPrinted>
  <dcterms:created xsi:type="dcterms:W3CDTF">2019-02-05T16:28:00Z</dcterms:created>
  <dcterms:modified xsi:type="dcterms:W3CDTF">2020-10-06T13:45:00Z</dcterms:modified>
</cp:coreProperties>
</file>