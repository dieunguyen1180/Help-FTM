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1F1ED7F6" w:rsidR="00915900" w:rsidRPr="00915900" w:rsidRDefault="002B563A" w:rsidP="00E03779">
      <w:pPr>
        <w:ind w:right="-450"/>
        <w:jc w:val="center"/>
        <w:rPr>
          <w:b/>
          <w:color w:val="000080"/>
          <w:sz w:val="72"/>
          <w:szCs w:val="72"/>
        </w:rPr>
      </w:pPr>
      <w:bookmarkStart w:id="4" w:name="_Toc486325555"/>
      <w:r>
        <w:rPr>
          <w:b/>
          <w:color w:val="000080"/>
          <w:sz w:val="72"/>
          <w:szCs w:val="72"/>
        </w:rPr>
        <w:t>e-APS U</w:t>
      </w:r>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07186DFB" w:rsidR="00B61459" w:rsidRDefault="00A952D2" w:rsidP="00E03779">
      <w:pPr>
        <w:ind w:right="-450"/>
        <w:jc w:val="center"/>
        <w:rPr>
          <w:noProof/>
        </w:rPr>
      </w:pPr>
      <w:del w:id="5" w:author="Tom Bergeron" w:date="2023-04-11T20:38:00Z">
        <w:r w:rsidDel="00B209B6">
          <w:rPr>
            <w:noProof/>
          </w:rPr>
          <w:lastRenderedPageBreak/>
          <w:drawing>
            <wp:inline distT="0" distB="0" distL="0" distR="0" wp14:anchorId="0AD2D502" wp14:editId="2F53CEB5">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1">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del>
      <w:ins w:id="6" w:author="Tom Bergeron" w:date="2023-04-11T20:39:00Z">
        <w:r w:rsidR="00B209B6">
          <w:rPr>
            <w:noProof/>
          </w:rPr>
          <w:drawing>
            <wp:inline distT="0" distB="0" distL="0" distR="0" wp14:anchorId="4F3FF8B8" wp14:editId="30725F62">
              <wp:extent cx="5001768" cy="3749040"/>
              <wp:effectExtent l="0" t="0" r="8890" b="3810"/>
              <wp:docPr id="164" name="Picture 1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01768" cy="3749040"/>
                      </a:xfrm>
                      <a:prstGeom prst="rect">
                        <a:avLst/>
                      </a:prstGeom>
                    </pic:spPr>
                  </pic:pic>
                </a:graphicData>
              </a:graphic>
            </wp:inline>
          </w:drawing>
        </w:r>
      </w:ins>
    </w:p>
    <w:p w14:paraId="25F3CC7C" w14:textId="19EBFE48" w:rsidR="00E52F03" w:rsidRPr="00737029" w:rsidRDefault="00E52F03" w:rsidP="00E03779">
      <w:pPr>
        <w:ind w:right="-450"/>
        <w:jc w:val="center"/>
        <w:rPr>
          <w:noProof/>
          <w:color w:val="FF0000"/>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1AE68BC9" w:rsidR="009232DC" w:rsidRDefault="006011A0" w:rsidP="00110D46">
      <w:pPr>
        <w:pStyle w:val="CoverSubtitle"/>
        <w:rPr>
          <w:noProof/>
        </w:rPr>
      </w:pPr>
      <w:r>
        <w:rPr>
          <w:noProof/>
        </w:rPr>
        <w:lastRenderedPageBreak/>
        <w:t xml:space="preserve">Version </w:t>
      </w:r>
      <w:r w:rsidR="00981D5B">
        <w:rPr>
          <w:noProof/>
        </w:rPr>
        <w:t>3.</w:t>
      </w:r>
      <w:ins w:id="7" w:author="Ryan Beck" w:date="2022-10-10T09:58:00Z">
        <w:r w:rsidR="000B390A">
          <w:rPr>
            <w:noProof/>
          </w:rPr>
          <w:t>1</w:t>
        </w:r>
      </w:ins>
      <w:r w:rsidR="00B70DF8">
        <w:rPr>
          <w:noProof/>
        </w:rPr>
        <w:t>2</w:t>
      </w:r>
      <w:del w:id="8" w:author="Ryan Beck" w:date="2022-10-10T09:58:00Z">
        <w:r w:rsidR="002C3769" w:rsidDel="000B390A">
          <w:rPr>
            <w:noProof/>
          </w:rPr>
          <w:delText>8</w:delText>
        </w:r>
      </w:del>
    </w:p>
    <w:p w14:paraId="3F2006AB" w14:textId="77777777" w:rsidR="00C04C14" w:rsidRDefault="00C04C14" w:rsidP="00C04C14">
      <w:pPr>
        <w:rPr>
          <w:noProof/>
        </w:rPr>
      </w:pPr>
    </w:p>
    <w:p w14:paraId="4AACAA5C" w14:textId="58E0144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2B563A">
        <w:rPr>
          <w:noProof/>
          <w:sz w:val="44"/>
          <w:szCs w:val="44"/>
        </w:rPr>
        <w:t>321000-151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776665F" w:rsidR="00C45154" w:rsidRDefault="00C45154" w:rsidP="00E03779">
      <w:pPr>
        <w:ind w:right="-450"/>
        <w:jc w:val="center"/>
      </w:pP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197D3FF0" w14:textId="05B1944B" w:rsidR="00A952D2" w:rsidRDefault="00A952D2" w:rsidP="00E03779">
      <w:pPr>
        <w:ind w:right="-450"/>
        <w:jc w:val="center"/>
        <w:rPr>
          <w:b/>
          <w:sz w:val="36"/>
          <w:szCs w:val="36"/>
        </w:rPr>
      </w:pPr>
      <w:r>
        <w:rPr>
          <w:b/>
          <w:sz w:val="36"/>
          <w:szCs w:val="36"/>
        </w:rPr>
        <w:t>e-APS</w:t>
      </w:r>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r>
        <w:rPr>
          <w:b/>
          <w:sz w:val="36"/>
          <w:szCs w:val="36"/>
        </w:rPr>
        <w:t xml:space="preserve">Hardware and Software </w:t>
      </w:r>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rFonts w:ascii="Arial" w:hAnsi="Arial" w:cs="Arial"/>
          <w:b/>
          <w:sz w:val="24"/>
        </w:rPr>
      </w:pPr>
      <w:r w:rsidRPr="00074765">
        <w:rPr>
          <w:rFonts w:ascii="Arial" w:hAnsi="Arial" w:cs="Arial"/>
          <w:b/>
          <w:sz w:val="24"/>
        </w:rPr>
        <w:t xml:space="preserve">KIC,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p>
    <w:p w14:paraId="10502F03" w14:textId="77777777" w:rsidR="00A952D2" w:rsidRPr="00074765" w:rsidRDefault="00A952D2" w:rsidP="00A952D2">
      <w:pPr>
        <w:jc w:val="center"/>
        <w:rPr>
          <w:rFonts w:ascii="Arial" w:hAnsi="Arial" w:cs="Arial"/>
          <w:b/>
          <w:sz w:val="24"/>
        </w:rPr>
      </w:pPr>
    </w:p>
    <w:p w14:paraId="7B3B8B46" w14:textId="4E3CD836" w:rsidR="00F57EDF" w:rsidRPr="00754243" w:rsidRDefault="002B4F6A" w:rsidP="00E03779">
      <w:pPr>
        <w:pStyle w:val="Subtitle"/>
        <w:ind w:right="-450"/>
      </w:pPr>
      <w:r w:rsidRPr="00754243">
        <w:t xml:space="preserve">Copyright © </w:t>
      </w:r>
      <w:r w:rsidR="007224D2" w:rsidRPr="00754243">
        <w:t>20</w:t>
      </w:r>
      <w:r w:rsidR="00391BFD">
        <w:t>2</w:t>
      </w:r>
      <w:ins w:id="9" w:author="Tom Bergeron" w:date="2023-04-11T20:39:00Z">
        <w:r w:rsidR="00DB5B26">
          <w:t>3</w:t>
        </w:r>
      </w:ins>
      <w:del w:id="10" w:author="Tom Bergeron" w:date="2022-11-11T08:07:00Z">
        <w:r w:rsidR="002C3769" w:rsidDel="00DC3B12">
          <w:delText>1</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rsidP="00737029">
      <w:pPr>
        <w:spacing w:before="600"/>
      </w:pPr>
      <w:r w:rsidRPr="00074765">
        <w:t xml:space="preserve">This document contains information that is proprietary to KIC and/or </w:t>
      </w:r>
      <w:r>
        <w:t xml:space="preserve">Shenzhen EMY Technology Co. </w:t>
      </w:r>
      <w:proofErr w:type="gramStart"/>
      <w:r>
        <w:t>Ltd.</w:t>
      </w:r>
      <w:r w:rsidRPr="00074765">
        <w:t>.</w:t>
      </w:r>
      <w:proofErr w:type="gramEnd"/>
      <w:r w:rsidRPr="00074765">
        <w:t xml:space="preserve">  Said information, is copyrighted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737029" w:rsidRDefault="00DB27B2" w:rsidP="00E03779">
      <w:pPr>
        <w:spacing w:after="120"/>
        <w:ind w:right="-450"/>
        <w:jc w:val="both"/>
        <w:rPr>
          <w:rFonts w:ascii="Arial" w:hAnsi="Arial" w:cs="Arial"/>
          <w:b/>
          <w:color w:val="FF0000"/>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sz w:val="18"/>
          <w:szCs w:val="16"/>
        </w:rPr>
      </w:pPr>
      <w:r w:rsidRPr="00A952D2">
        <w:rPr>
          <w:sz w:val="18"/>
          <w:szCs w:val="16"/>
        </w:rPr>
        <w:t xml:space="preserve">The e-APS software sold by Shenzhen EMY Technology Co. Ltd. is subject to the following license terms and conditions. </w:t>
      </w:r>
    </w:p>
    <w:p w14:paraId="35DD030A"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KIC SOFTWARE LICENSE</w:t>
      </w:r>
    </w:p>
    <w:p w14:paraId="7ACA7676" w14:textId="77777777" w:rsidR="00A952D2" w:rsidRPr="00A952D2" w:rsidRDefault="00A952D2" w:rsidP="00A952D2">
      <w:pPr>
        <w:numPr>
          <w:ilvl w:val="1"/>
          <w:numId w:val="144"/>
        </w:numPr>
        <w:spacing w:after="120"/>
        <w:ind w:right="-450"/>
        <w:jc w:val="both"/>
        <w:rPr>
          <w:sz w:val="18"/>
          <w:szCs w:val="16"/>
        </w:rPr>
      </w:pPr>
      <w:r w:rsidRPr="00A952D2">
        <w:rPr>
          <w:sz w:val="18"/>
          <w:szCs w:val="16"/>
        </w:rPr>
        <w:t>This is a software license granted by KIC, mailing address 16120West Bernardo Drive San Diego, CA 92127.</w:t>
      </w:r>
    </w:p>
    <w:p w14:paraId="442F9948" w14:textId="0F02E315"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to you as the end user and is not sold.</w:t>
      </w:r>
    </w:p>
    <w:p w14:paraId="71184821"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copyrighted material.</w:t>
      </w:r>
    </w:p>
    <w:p w14:paraId="4B94062F"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08BE1E02" w14:textId="77777777" w:rsidR="00A952D2" w:rsidRPr="00A952D2" w:rsidRDefault="00A952D2" w:rsidP="00A952D2">
      <w:pPr>
        <w:numPr>
          <w:ilvl w:val="1"/>
          <w:numId w:val="144"/>
        </w:numPr>
        <w:spacing w:after="120"/>
        <w:ind w:right="-450"/>
        <w:jc w:val="both"/>
        <w:rPr>
          <w:sz w:val="18"/>
          <w:szCs w:val="16"/>
        </w:rPr>
      </w:pPr>
      <w:r w:rsidRPr="00A952D2">
        <w:rPr>
          <w:sz w:val="18"/>
          <w:szCs w:val="16"/>
        </w:rPr>
        <w:t>You may not change, modify, decompile, disassemble, or otherwise reverse engineer the licensed software.</w:t>
      </w:r>
    </w:p>
    <w:p w14:paraId="0091D98B"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LIMITED WARRANTY</w:t>
      </w:r>
    </w:p>
    <w:p w14:paraId="7653606A" w14:textId="77777777" w:rsidR="00A952D2" w:rsidRPr="00A952D2" w:rsidRDefault="00A952D2" w:rsidP="00A952D2">
      <w:pPr>
        <w:numPr>
          <w:ilvl w:val="1"/>
          <w:numId w:val="144"/>
        </w:numPr>
        <w:spacing w:after="120"/>
        <w:ind w:right="-450"/>
        <w:jc w:val="both"/>
        <w:rPr>
          <w:sz w:val="18"/>
          <w:szCs w:val="16"/>
        </w:rPr>
      </w:pPr>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77A6C82E" w14:textId="77777777" w:rsidR="00A952D2" w:rsidRPr="00A952D2" w:rsidRDefault="00A952D2" w:rsidP="00A952D2">
      <w:pPr>
        <w:numPr>
          <w:ilvl w:val="1"/>
          <w:numId w:val="144"/>
        </w:numPr>
        <w:spacing w:after="120"/>
        <w:ind w:right="-450"/>
        <w:jc w:val="both"/>
        <w:rPr>
          <w:sz w:val="18"/>
          <w:szCs w:val="16"/>
        </w:rPr>
      </w:pPr>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545A73E3" w14:textId="77777777" w:rsidR="00A952D2" w:rsidRPr="00A952D2" w:rsidRDefault="00A952D2" w:rsidP="00A952D2">
      <w:pPr>
        <w:numPr>
          <w:ilvl w:val="1"/>
          <w:numId w:val="144"/>
        </w:numPr>
        <w:spacing w:after="120"/>
        <w:ind w:right="-450"/>
        <w:jc w:val="both"/>
        <w:rPr>
          <w:sz w:val="18"/>
          <w:szCs w:val="16"/>
        </w:rPr>
      </w:pPr>
      <w:r w:rsidRPr="00A952D2">
        <w:rPr>
          <w:sz w:val="18"/>
          <w:szCs w:val="16"/>
        </w:rPr>
        <w:t>Start of the Warranty period. The warranty period begins the day the e-APS product is delivered to you as the first customer.</w:t>
      </w:r>
    </w:p>
    <w:p w14:paraId="2D1CA9F3" w14:textId="77777777" w:rsidR="00A952D2" w:rsidRPr="00A952D2" w:rsidRDefault="00A952D2" w:rsidP="00A952D2">
      <w:pPr>
        <w:numPr>
          <w:ilvl w:val="1"/>
          <w:numId w:val="144"/>
        </w:numPr>
        <w:spacing w:after="120"/>
        <w:ind w:right="-450"/>
        <w:jc w:val="both"/>
        <w:rPr>
          <w:sz w:val="18"/>
          <w:szCs w:val="16"/>
        </w:rPr>
      </w:pPr>
      <w:r w:rsidRPr="00A952D2">
        <w:rPr>
          <w:sz w:val="18"/>
          <w:szCs w:val="16"/>
        </w:rPr>
        <w:t>Obligations of KIC during the warranty period:</w:t>
      </w:r>
    </w:p>
    <w:p w14:paraId="3FB0AAFD" w14:textId="77777777" w:rsidR="00A952D2" w:rsidRPr="00A952D2" w:rsidRDefault="00A952D2" w:rsidP="00A952D2">
      <w:pPr>
        <w:numPr>
          <w:ilvl w:val="2"/>
          <w:numId w:val="144"/>
        </w:numPr>
        <w:spacing w:after="120"/>
        <w:ind w:right="-450"/>
        <w:jc w:val="both"/>
        <w:rPr>
          <w:sz w:val="18"/>
          <w:szCs w:val="16"/>
        </w:rPr>
      </w:pPr>
      <w:r w:rsidRPr="00A952D2">
        <w:rPr>
          <w:sz w:val="18"/>
          <w:szCs w:val="16"/>
        </w:rPr>
        <w:t>Replacement: Within the first year of the start of the warranty, KIC will replace, on an exchange basis and without additional charge, any product proven defective in materials or workmanship.</w:t>
      </w:r>
    </w:p>
    <w:p w14:paraId="779C9256" w14:textId="77777777" w:rsidR="00A952D2" w:rsidRPr="00A952D2" w:rsidRDefault="00A952D2" w:rsidP="00A952D2">
      <w:pPr>
        <w:numPr>
          <w:ilvl w:val="2"/>
          <w:numId w:val="144"/>
        </w:numPr>
        <w:spacing w:after="120"/>
        <w:ind w:right="-450"/>
        <w:jc w:val="both"/>
        <w:rPr>
          <w:sz w:val="18"/>
          <w:szCs w:val="16"/>
        </w:rPr>
      </w:pPr>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4CA6D2B2" w14:textId="77777777" w:rsidR="00A952D2" w:rsidRPr="00A952D2" w:rsidRDefault="00A952D2" w:rsidP="00A952D2">
      <w:pPr>
        <w:numPr>
          <w:ilvl w:val="2"/>
          <w:numId w:val="144"/>
        </w:numPr>
        <w:spacing w:after="120"/>
        <w:ind w:right="-450"/>
        <w:jc w:val="both"/>
        <w:rPr>
          <w:sz w:val="18"/>
          <w:szCs w:val="16"/>
        </w:rPr>
      </w:pPr>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EDCE42" w14:textId="77777777" w:rsidR="00A952D2" w:rsidRPr="00A952D2" w:rsidRDefault="00A952D2" w:rsidP="00A952D2">
      <w:pPr>
        <w:numPr>
          <w:ilvl w:val="1"/>
          <w:numId w:val="144"/>
        </w:numPr>
        <w:spacing w:after="120"/>
        <w:ind w:right="-450"/>
        <w:jc w:val="both"/>
        <w:rPr>
          <w:sz w:val="18"/>
          <w:szCs w:val="16"/>
        </w:rPr>
      </w:pPr>
      <w:r w:rsidRPr="00A952D2">
        <w:rPr>
          <w:sz w:val="18"/>
          <w:szCs w:val="16"/>
        </w:rPr>
        <w:t>Exclusion of Other Warranties</w:t>
      </w:r>
    </w:p>
    <w:p w14:paraId="5C0E7A6A" w14:textId="77777777" w:rsidR="00A952D2" w:rsidRPr="00A952D2" w:rsidRDefault="00A952D2" w:rsidP="00A952D2">
      <w:pPr>
        <w:numPr>
          <w:ilvl w:val="2"/>
          <w:numId w:val="144"/>
        </w:numPr>
        <w:spacing w:after="120"/>
        <w:ind w:right="-450"/>
        <w:jc w:val="both"/>
        <w:rPr>
          <w:sz w:val="18"/>
          <w:szCs w:val="16"/>
        </w:rPr>
      </w:pPr>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p>
    <w:p w14:paraId="327B1671"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718B00A" w14:textId="77777777" w:rsidR="00A952D2" w:rsidRPr="00A952D2" w:rsidRDefault="00A952D2" w:rsidP="00A952D2">
      <w:pPr>
        <w:numPr>
          <w:ilvl w:val="1"/>
          <w:numId w:val="144"/>
        </w:numPr>
        <w:spacing w:after="120"/>
        <w:ind w:right="-450"/>
        <w:jc w:val="both"/>
        <w:rPr>
          <w:sz w:val="18"/>
          <w:szCs w:val="16"/>
        </w:rPr>
      </w:pPr>
      <w:r w:rsidRPr="00A952D2">
        <w:rPr>
          <w:sz w:val="18"/>
          <w:szCs w:val="16"/>
        </w:rPr>
        <w:t>Other Conditions</w:t>
      </w:r>
    </w:p>
    <w:p w14:paraId="492631F2" w14:textId="77777777" w:rsidR="00A952D2" w:rsidRPr="00A952D2" w:rsidRDefault="00A952D2" w:rsidP="00A952D2">
      <w:pPr>
        <w:numPr>
          <w:ilvl w:val="2"/>
          <w:numId w:val="144"/>
        </w:numPr>
        <w:spacing w:after="120"/>
        <w:ind w:right="-450"/>
        <w:jc w:val="both"/>
        <w:rPr>
          <w:sz w:val="18"/>
          <w:szCs w:val="16"/>
        </w:rPr>
      </w:pPr>
      <w:r w:rsidRPr="00A952D2">
        <w:rPr>
          <w:sz w:val="18"/>
          <w:szCs w:val="16"/>
        </w:rPr>
        <w:t>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collateral or presentations, whether oral or written, do not constitute warranties by KIC or Shenzhen EMY Technology Co. Ltd. and should not be relied upon as such. This warranty gives you specific legal rights, and you may have other rights, which vary by state and/or country.</w:t>
      </w:r>
    </w:p>
    <w:p w14:paraId="5956E13C"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LIMITATION OF LIABILITY</w:t>
      </w:r>
    </w:p>
    <w:p w14:paraId="750BB035" w14:textId="77777777" w:rsidR="00A952D2" w:rsidRPr="00A952D2" w:rsidRDefault="00A952D2" w:rsidP="00A952D2">
      <w:pPr>
        <w:numPr>
          <w:ilvl w:val="1"/>
          <w:numId w:val="144"/>
        </w:numPr>
        <w:spacing w:after="120"/>
        <w:ind w:right="-450"/>
        <w:jc w:val="both"/>
        <w:rPr>
          <w:sz w:val="18"/>
          <w:szCs w:val="16"/>
        </w:rPr>
      </w:pPr>
      <w:r w:rsidRPr="00A952D2">
        <w:rPr>
          <w:sz w:val="18"/>
          <w:szCs w:val="16"/>
        </w:rPr>
        <w:t xml:space="preserve">In no case shall KIC's or Shenzhen EMY Technology Co. Ltd.’s liability </w:t>
      </w:r>
      <w:proofErr w:type="gramStart"/>
      <w:r w:rsidRPr="00A952D2">
        <w:rPr>
          <w:sz w:val="18"/>
          <w:szCs w:val="16"/>
        </w:rPr>
        <w:t>exceed</w:t>
      </w:r>
      <w:proofErr w:type="gramEnd"/>
      <w:r w:rsidRPr="00A952D2">
        <w:rPr>
          <w:sz w:val="18"/>
          <w:szCs w:val="16"/>
        </w:rPr>
        <w:t xml:space="preserve">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17342D7D" w14:textId="7C6CC154" w:rsidR="00EC684A"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119049722" w:history="1">
        <w:r w:rsidR="00EC684A" w:rsidRPr="003A0951">
          <w:rPr>
            <w:rStyle w:val="Hyperlink"/>
            <w:rFonts w:cs="Arial"/>
            <w:bCs/>
            <w:iCs/>
            <w:noProof/>
          </w:rPr>
          <w:t>The Hardware</w:t>
        </w:r>
        <w:r w:rsidR="00EC684A">
          <w:rPr>
            <w:noProof/>
            <w:webHidden/>
          </w:rPr>
          <w:tab/>
        </w:r>
        <w:r w:rsidR="00EC684A">
          <w:rPr>
            <w:noProof/>
            <w:webHidden/>
          </w:rPr>
          <w:fldChar w:fldCharType="begin"/>
        </w:r>
        <w:r w:rsidR="00EC684A">
          <w:rPr>
            <w:noProof/>
            <w:webHidden/>
          </w:rPr>
          <w:instrText xml:space="preserve"> PAGEREF _Toc119049722 \h </w:instrText>
        </w:r>
        <w:r w:rsidR="00EC684A">
          <w:rPr>
            <w:noProof/>
            <w:webHidden/>
          </w:rPr>
        </w:r>
        <w:r w:rsidR="00EC684A">
          <w:rPr>
            <w:noProof/>
            <w:webHidden/>
          </w:rPr>
          <w:fldChar w:fldCharType="separate"/>
        </w:r>
        <w:r w:rsidR="00EB5941">
          <w:rPr>
            <w:noProof/>
            <w:webHidden/>
          </w:rPr>
          <w:t>3</w:t>
        </w:r>
        <w:r w:rsidR="00EC684A">
          <w:rPr>
            <w:noProof/>
            <w:webHidden/>
          </w:rPr>
          <w:fldChar w:fldCharType="end"/>
        </w:r>
      </w:hyperlink>
    </w:p>
    <w:p w14:paraId="47C1D30D" w14:textId="5A59638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23" w:history="1">
        <w:r w:rsidR="00EC684A" w:rsidRPr="003A0951">
          <w:rPr>
            <w:rStyle w:val="Hyperlink"/>
            <w:noProof/>
          </w:rPr>
          <w:t>Hardware Diagram</w:t>
        </w:r>
        <w:r w:rsidR="00EC684A">
          <w:rPr>
            <w:noProof/>
            <w:webHidden/>
          </w:rPr>
          <w:tab/>
        </w:r>
        <w:r w:rsidR="00EC684A">
          <w:rPr>
            <w:noProof/>
            <w:webHidden/>
          </w:rPr>
          <w:fldChar w:fldCharType="begin"/>
        </w:r>
        <w:r w:rsidR="00EC684A">
          <w:rPr>
            <w:noProof/>
            <w:webHidden/>
          </w:rPr>
          <w:instrText xml:space="preserve"> PAGEREF _Toc119049723 \h </w:instrText>
        </w:r>
        <w:r w:rsidR="00EC684A">
          <w:rPr>
            <w:noProof/>
            <w:webHidden/>
          </w:rPr>
        </w:r>
        <w:r w:rsidR="00EC684A">
          <w:rPr>
            <w:noProof/>
            <w:webHidden/>
          </w:rPr>
          <w:fldChar w:fldCharType="separate"/>
        </w:r>
        <w:r w:rsidR="00EB5941">
          <w:rPr>
            <w:noProof/>
            <w:webHidden/>
          </w:rPr>
          <w:t>5</w:t>
        </w:r>
        <w:r w:rsidR="00EC684A">
          <w:rPr>
            <w:noProof/>
            <w:webHidden/>
          </w:rPr>
          <w:fldChar w:fldCharType="end"/>
        </w:r>
      </w:hyperlink>
    </w:p>
    <w:p w14:paraId="71CA6DDD" w14:textId="0C98941B"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24" w:history="1">
        <w:r w:rsidR="00EC684A" w:rsidRPr="003A0951">
          <w:rPr>
            <w:rStyle w:val="Hyperlink"/>
            <w:noProof/>
          </w:rPr>
          <w:t>Dual Lane Systems</w:t>
        </w:r>
        <w:r w:rsidR="00EC684A">
          <w:rPr>
            <w:noProof/>
            <w:webHidden/>
          </w:rPr>
          <w:tab/>
        </w:r>
        <w:r w:rsidR="00EC684A">
          <w:rPr>
            <w:noProof/>
            <w:webHidden/>
          </w:rPr>
          <w:fldChar w:fldCharType="begin"/>
        </w:r>
        <w:r w:rsidR="00EC684A">
          <w:rPr>
            <w:noProof/>
            <w:webHidden/>
          </w:rPr>
          <w:instrText xml:space="preserve"> PAGEREF _Toc119049724 \h </w:instrText>
        </w:r>
        <w:r w:rsidR="00EC684A">
          <w:rPr>
            <w:noProof/>
            <w:webHidden/>
          </w:rPr>
        </w:r>
        <w:r w:rsidR="00EC684A">
          <w:rPr>
            <w:noProof/>
            <w:webHidden/>
          </w:rPr>
          <w:fldChar w:fldCharType="separate"/>
        </w:r>
        <w:r w:rsidR="00EB5941">
          <w:rPr>
            <w:noProof/>
            <w:webHidden/>
          </w:rPr>
          <w:t>6</w:t>
        </w:r>
        <w:r w:rsidR="00EC684A">
          <w:rPr>
            <w:noProof/>
            <w:webHidden/>
          </w:rPr>
          <w:fldChar w:fldCharType="end"/>
        </w:r>
      </w:hyperlink>
    </w:p>
    <w:p w14:paraId="7DE5B6CF" w14:textId="5A61EDFB"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25" w:history="1">
        <w:r w:rsidR="00EC684A" w:rsidRPr="003A0951">
          <w:rPr>
            <w:rStyle w:val="Hyperlink"/>
            <w:noProof/>
          </w:rPr>
          <w:t>Install the Software</w:t>
        </w:r>
        <w:r w:rsidR="00EC684A">
          <w:rPr>
            <w:noProof/>
            <w:webHidden/>
          </w:rPr>
          <w:tab/>
        </w:r>
        <w:r w:rsidR="00EC684A">
          <w:rPr>
            <w:noProof/>
            <w:webHidden/>
          </w:rPr>
          <w:fldChar w:fldCharType="begin"/>
        </w:r>
        <w:r w:rsidR="00EC684A">
          <w:rPr>
            <w:noProof/>
            <w:webHidden/>
          </w:rPr>
          <w:instrText xml:space="preserve"> PAGEREF _Toc119049725 \h </w:instrText>
        </w:r>
        <w:r w:rsidR="00EC684A">
          <w:rPr>
            <w:noProof/>
            <w:webHidden/>
          </w:rPr>
        </w:r>
        <w:r w:rsidR="00EC684A">
          <w:rPr>
            <w:noProof/>
            <w:webHidden/>
          </w:rPr>
          <w:fldChar w:fldCharType="separate"/>
        </w:r>
        <w:r w:rsidR="00EB5941">
          <w:rPr>
            <w:noProof/>
            <w:webHidden/>
          </w:rPr>
          <w:t>7</w:t>
        </w:r>
        <w:r w:rsidR="00EC684A">
          <w:rPr>
            <w:noProof/>
            <w:webHidden/>
          </w:rPr>
          <w:fldChar w:fldCharType="end"/>
        </w:r>
      </w:hyperlink>
    </w:p>
    <w:p w14:paraId="70A32965" w14:textId="3788AF4B"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26" w:history="1">
        <w:r w:rsidR="00EC684A" w:rsidRPr="003A0951">
          <w:rPr>
            <w:rStyle w:val="Hyperlink"/>
            <w:noProof/>
          </w:rPr>
          <w:t>The Main Screen</w:t>
        </w:r>
        <w:r w:rsidR="00EC684A">
          <w:rPr>
            <w:noProof/>
            <w:webHidden/>
          </w:rPr>
          <w:tab/>
        </w:r>
        <w:r w:rsidR="00EC684A">
          <w:rPr>
            <w:noProof/>
            <w:webHidden/>
          </w:rPr>
          <w:fldChar w:fldCharType="begin"/>
        </w:r>
        <w:r w:rsidR="00EC684A">
          <w:rPr>
            <w:noProof/>
            <w:webHidden/>
          </w:rPr>
          <w:instrText xml:space="preserve"> PAGEREF _Toc119049726 \h </w:instrText>
        </w:r>
        <w:r w:rsidR="00EC684A">
          <w:rPr>
            <w:noProof/>
            <w:webHidden/>
          </w:rPr>
        </w:r>
        <w:r w:rsidR="00EC684A">
          <w:rPr>
            <w:noProof/>
            <w:webHidden/>
          </w:rPr>
          <w:fldChar w:fldCharType="separate"/>
        </w:r>
        <w:r w:rsidR="00EB5941">
          <w:rPr>
            <w:noProof/>
            <w:webHidden/>
          </w:rPr>
          <w:t>10</w:t>
        </w:r>
        <w:r w:rsidR="00EC684A">
          <w:rPr>
            <w:noProof/>
            <w:webHidden/>
          </w:rPr>
          <w:fldChar w:fldCharType="end"/>
        </w:r>
      </w:hyperlink>
    </w:p>
    <w:p w14:paraId="3E77EDD2" w14:textId="767CD652"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27" w:history="1">
        <w:r w:rsidR="00EC684A" w:rsidRPr="003A0951">
          <w:rPr>
            <w:rStyle w:val="Hyperlink"/>
            <w:noProof/>
          </w:rPr>
          <w:t>Global Preferences</w:t>
        </w:r>
        <w:r w:rsidR="00EC684A">
          <w:rPr>
            <w:noProof/>
            <w:webHidden/>
          </w:rPr>
          <w:tab/>
        </w:r>
        <w:r w:rsidR="00EC684A">
          <w:rPr>
            <w:noProof/>
            <w:webHidden/>
          </w:rPr>
          <w:fldChar w:fldCharType="begin"/>
        </w:r>
        <w:r w:rsidR="00EC684A">
          <w:rPr>
            <w:noProof/>
            <w:webHidden/>
          </w:rPr>
          <w:instrText xml:space="preserve"> PAGEREF _Toc119049727 \h </w:instrText>
        </w:r>
        <w:r w:rsidR="00EC684A">
          <w:rPr>
            <w:noProof/>
            <w:webHidden/>
          </w:rPr>
        </w:r>
        <w:r w:rsidR="00EC684A">
          <w:rPr>
            <w:noProof/>
            <w:webHidden/>
          </w:rPr>
          <w:fldChar w:fldCharType="separate"/>
        </w:r>
        <w:r w:rsidR="00EB5941">
          <w:rPr>
            <w:noProof/>
            <w:webHidden/>
          </w:rPr>
          <w:t>11</w:t>
        </w:r>
        <w:r w:rsidR="00EC684A">
          <w:rPr>
            <w:noProof/>
            <w:webHidden/>
          </w:rPr>
          <w:fldChar w:fldCharType="end"/>
        </w:r>
      </w:hyperlink>
    </w:p>
    <w:p w14:paraId="19EB5AF2" w14:textId="749AAA05"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28" w:history="1">
        <w:r w:rsidR="00EC684A" w:rsidRPr="003A0951">
          <w:rPr>
            <w:rStyle w:val="Hyperlink"/>
            <w:noProof/>
          </w:rPr>
          <w:t>Global Tab</w:t>
        </w:r>
        <w:r w:rsidR="00EC684A">
          <w:rPr>
            <w:noProof/>
            <w:webHidden/>
          </w:rPr>
          <w:tab/>
        </w:r>
        <w:r w:rsidR="00EC684A">
          <w:rPr>
            <w:noProof/>
            <w:webHidden/>
          </w:rPr>
          <w:fldChar w:fldCharType="begin"/>
        </w:r>
        <w:r w:rsidR="00EC684A">
          <w:rPr>
            <w:noProof/>
            <w:webHidden/>
          </w:rPr>
          <w:instrText xml:space="preserve"> PAGEREF _Toc119049728 \h </w:instrText>
        </w:r>
        <w:r w:rsidR="00EC684A">
          <w:rPr>
            <w:noProof/>
            <w:webHidden/>
          </w:rPr>
        </w:r>
        <w:r w:rsidR="00EC684A">
          <w:rPr>
            <w:noProof/>
            <w:webHidden/>
          </w:rPr>
          <w:fldChar w:fldCharType="separate"/>
        </w:r>
        <w:r w:rsidR="00EB5941">
          <w:rPr>
            <w:noProof/>
            <w:webHidden/>
          </w:rPr>
          <w:t>11</w:t>
        </w:r>
        <w:r w:rsidR="00EC684A">
          <w:rPr>
            <w:noProof/>
            <w:webHidden/>
          </w:rPr>
          <w:fldChar w:fldCharType="end"/>
        </w:r>
      </w:hyperlink>
    </w:p>
    <w:p w14:paraId="750CBE97" w14:textId="525B8C4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29" w:history="1">
        <w:r w:rsidR="00EC684A" w:rsidRPr="003A0951">
          <w:rPr>
            <w:rStyle w:val="Hyperlink"/>
            <w:noProof/>
          </w:rPr>
          <w:t>e-APS Tab</w:t>
        </w:r>
        <w:r w:rsidR="00EC684A">
          <w:rPr>
            <w:noProof/>
            <w:webHidden/>
          </w:rPr>
          <w:tab/>
        </w:r>
        <w:r w:rsidR="00EC684A">
          <w:rPr>
            <w:noProof/>
            <w:webHidden/>
          </w:rPr>
          <w:fldChar w:fldCharType="begin"/>
        </w:r>
        <w:r w:rsidR="00EC684A">
          <w:rPr>
            <w:noProof/>
            <w:webHidden/>
          </w:rPr>
          <w:instrText xml:space="preserve"> PAGEREF _Toc119049729 \h </w:instrText>
        </w:r>
        <w:r w:rsidR="00EC684A">
          <w:rPr>
            <w:noProof/>
            <w:webHidden/>
          </w:rPr>
        </w:r>
        <w:r w:rsidR="00EC684A">
          <w:rPr>
            <w:noProof/>
            <w:webHidden/>
          </w:rPr>
          <w:fldChar w:fldCharType="separate"/>
        </w:r>
        <w:r w:rsidR="00EB5941">
          <w:rPr>
            <w:noProof/>
            <w:webHidden/>
          </w:rPr>
          <w:t>13</w:t>
        </w:r>
        <w:r w:rsidR="00EC684A">
          <w:rPr>
            <w:noProof/>
            <w:webHidden/>
          </w:rPr>
          <w:fldChar w:fldCharType="end"/>
        </w:r>
      </w:hyperlink>
    </w:p>
    <w:p w14:paraId="04F8AE68" w14:textId="788F42F3"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0" w:history="1">
        <w:r w:rsidR="00EC684A" w:rsidRPr="003A0951">
          <w:rPr>
            <w:rStyle w:val="Hyperlink"/>
            <w:noProof/>
          </w:rPr>
          <w:t>Data Backup Tab</w:t>
        </w:r>
        <w:r w:rsidR="00EC684A">
          <w:rPr>
            <w:noProof/>
            <w:webHidden/>
          </w:rPr>
          <w:tab/>
        </w:r>
        <w:r w:rsidR="00EC684A">
          <w:rPr>
            <w:noProof/>
            <w:webHidden/>
          </w:rPr>
          <w:fldChar w:fldCharType="begin"/>
        </w:r>
        <w:r w:rsidR="00EC684A">
          <w:rPr>
            <w:noProof/>
            <w:webHidden/>
          </w:rPr>
          <w:instrText xml:space="preserve"> PAGEREF _Toc119049730 \h </w:instrText>
        </w:r>
        <w:r w:rsidR="00EC684A">
          <w:rPr>
            <w:noProof/>
            <w:webHidden/>
          </w:rPr>
        </w:r>
        <w:r w:rsidR="00EC684A">
          <w:rPr>
            <w:noProof/>
            <w:webHidden/>
          </w:rPr>
          <w:fldChar w:fldCharType="separate"/>
        </w:r>
        <w:r w:rsidR="00EB5941">
          <w:rPr>
            <w:noProof/>
            <w:webHidden/>
          </w:rPr>
          <w:t>16</w:t>
        </w:r>
        <w:r w:rsidR="00EC684A">
          <w:rPr>
            <w:noProof/>
            <w:webHidden/>
          </w:rPr>
          <w:fldChar w:fldCharType="end"/>
        </w:r>
      </w:hyperlink>
    </w:p>
    <w:p w14:paraId="53476F85" w14:textId="4DF06485"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31" w:history="1">
        <w:r w:rsidR="00EC684A" w:rsidRPr="003A0951">
          <w:rPr>
            <w:rStyle w:val="Hyperlink"/>
            <w:noProof/>
          </w:rPr>
          <w:t>Define/Edit Process Window</w:t>
        </w:r>
        <w:r w:rsidR="00EC684A">
          <w:rPr>
            <w:noProof/>
            <w:webHidden/>
          </w:rPr>
          <w:tab/>
        </w:r>
        <w:r w:rsidR="00EC684A">
          <w:rPr>
            <w:noProof/>
            <w:webHidden/>
          </w:rPr>
          <w:fldChar w:fldCharType="begin"/>
        </w:r>
        <w:r w:rsidR="00EC684A">
          <w:rPr>
            <w:noProof/>
            <w:webHidden/>
          </w:rPr>
          <w:instrText xml:space="preserve"> PAGEREF _Toc119049731 \h </w:instrText>
        </w:r>
        <w:r w:rsidR="00EC684A">
          <w:rPr>
            <w:noProof/>
            <w:webHidden/>
          </w:rPr>
        </w:r>
        <w:r w:rsidR="00EC684A">
          <w:rPr>
            <w:noProof/>
            <w:webHidden/>
          </w:rPr>
          <w:fldChar w:fldCharType="separate"/>
        </w:r>
        <w:r w:rsidR="00EB5941">
          <w:rPr>
            <w:noProof/>
            <w:webHidden/>
          </w:rPr>
          <w:t>17</w:t>
        </w:r>
        <w:r w:rsidR="00EC684A">
          <w:rPr>
            <w:noProof/>
            <w:webHidden/>
          </w:rPr>
          <w:fldChar w:fldCharType="end"/>
        </w:r>
      </w:hyperlink>
    </w:p>
    <w:p w14:paraId="768E33CE" w14:textId="2DAD80C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2" w:history="1">
        <w:r w:rsidR="00EC684A" w:rsidRPr="003A0951">
          <w:rPr>
            <w:rStyle w:val="Hyperlink"/>
            <w:noProof/>
          </w:rPr>
          <w:t>Solder Paste Menu</w:t>
        </w:r>
        <w:r w:rsidR="00EC684A">
          <w:rPr>
            <w:noProof/>
            <w:webHidden/>
          </w:rPr>
          <w:tab/>
        </w:r>
        <w:r w:rsidR="00EC684A">
          <w:rPr>
            <w:noProof/>
            <w:webHidden/>
          </w:rPr>
          <w:fldChar w:fldCharType="begin"/>
        </w:r>
        <w:r w:rsidR="00EC684A">
          <w:rPr>
            <w:noProof/>
            <w:webHidden/>
          </w:rPr>
          <w:instrText xml:space="preserve"> PAGEREF _Toc119049732 \h </w:instrText>
        </w:r>
        <w:r w:rsidR="00EC684A">
          <w:rPr>
            <w:noProof/>
            <w:webHidden/>
          </w:rPr>
        </w:r>
        <w:r w:rsidR="00EC684A">
          <w:rPr>
            <w:noProof/>
            <w:webHidden/>
          </w:rPr>
          <w:fldChar w:fldCharType="separate"/>
        </w:r>
        <w:r w:rsidR="00EB5941">
          <w:rPr>
            <w:noProof/>
            <w:webHidden/>
          </w:rPr>
          <w:t>18</w:t>
        </w:r>
        <w:r w:rsidR="00EC684A">
          <w:rPr>
            <w:noProof/>
            <w:webHidden/>
          </w:rPr>
          <w:fldChar w:fldCharType="end"/>
        </w:r>
      </w:hyperlink>
    </w:p>
    <w:p w14:paraId="486654A8" w14:textId="30731E92"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3" w:history="1">
        <w:r w:rsidR="00EC684A" w:rsidRPr="003A0951">
          <w:rPr>
            <w:rStyle w:val="Hyperlink"/>
            <w:noProof/>
          </w:rPr>
          <w:t>Edit Specs</w:t>
        </w:r>
        <w:r w:rsidR="00EC684A">
          <w:rPr>
            <w:noProof/>
            <w:webHidden/>
          </w:rPr>
          <w:tab/>
        </w:r>
        <w:r w:rsidR="00EC684A">
          <w:rPr>
            <w:noProof/>
            <w:webHidden/>
          </w:rPr>
          <w:fldChar w:fldCharType="begin"/>
        </w:r>
        <w:r w:rsidR="00EC684A">
          <w:rPr>
            <w:noProof/>
            <w:webHidden/>
          </w:rPr>
          <w:instrText xml:space="preserve"> PAGEREF _Toc119049733 \h </w:instrText>
        </w:r>
        <w:r w:rsidR="00EC684A">
          <w:rPr>
            <w:noProof/>
            <w:webHidden/>
          </w:rPr>
        </w:r>
        <w:r w:rsidR="00EC684A">
          <w:rPr>
            <w:noProof/>
            <w:webHidden/>
          </w:rPr>
          <w:fldChar w:fldCharType="separate"/>
        </w:r>
        <w:r w:rsidR="00EB5941">
          <w:rPr>
            <w:noProof/>
            <w:webHidden/>
          </w:rPr>
          <w:t>19</w:t>
        </w:r>
        <w:r w:rsidR="00EC684A">
          <w:rPr>
            <w:noProof/>
            <w:webHidden/>
          </w:rPr>
          <w:fldChar w:fldCharType="end"/>
        </w:r>
      </w:hyperlink>
    </w:p>
    <w:p w14:paraId="18CA7D63" w14:textId="216897BD"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4" w:history="1">
        <w:r w:rsidR="00EC684A" w:rsidRPr="003A0951">
          <w:rPr>
            <w:rStyle w:val="Hyperlink"/>
            <w:noProof/>
          </w:rPr>
          <w:t>Save Process Window</w:t>
        </w:r>
        <w:r w:rsidR="00EC684A">
          <w:rPr>
            <w:noProof/>
            <w:webHidden/>
          </w:rPr>
          <w:tab/>
        </w:r>
        <w:r w:rsidR="00EC684A">
          <w:rPr>
            <w:noProof/>
            <w:webHidden/>
          </w:rPr>
          <w:fldChar w:fldCharType="begin"/>
        </w:r>
        <w:r w:rsidR="00EC684A">
          <w:rPr>
            <w:noProof/>
            <w:webHidden/>
          </w:rPr>
          <w:instrText xml:space="preserve"> PAGEREF _Toc119049734 \h </w:instrText>
        </w:r>
        <w:r w:rsidR="00EC684A">
          <w:rPr>
            <w:noProof/>
            <w:webHidden/>
          </w:rPr>
        </w:r>
        <w:r w:rsidR="00EC684A">
          <w:rPr>
            <w:noProof/>
            <w:webHidden/>
          </w:rPr>
          <w:fldChar w:fldCharType="separate"/>
        </w:r>
        <w:r w:rsidR="00EB5941">
          <w:rPr>
            <w:noProof/>
            <w:webHidden/>
          </w:rPr>
          <w:t>22</w:t>
        </w:r>
        <w:r w:rsidR="00EC684A">
          <w:rPr>
            <w:noProof/>
            <w:webHidden/>
          </w:rPr>
          <w:fldChar w:fldCharType="end"/>
        </w:r>
      </w:hyperlink>
    </w:p>
    <w:p w14:paraId="2B38F5F7" w14:textId="04180B2B"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5" w:history="1">
        <w:r w:rsidR="00EC684A" w:rsidRPr="003A0951">
          <w:rPr>
            <w:rStyle w:val="Hyperlink"/>
            <w:noProof/>
          </w:rPr>
          <w:t>Import Legacy Process Windows</w:t>
        </w:r>
        <w:r w:rsidR="00EC684A">
          <w:rPr>
            <w:noProof/>
            <w:webHidden/>
          </w:rPr>
          <w:tab/>
        </w:r>
        <w:r w:rsidR="00EC684A">
          <w:rPr>
            <w:noProof/>
            <w:webHidden/>
          </w:rPr>
          <w:fldChar w:fldCharType="begin"/>
        </w:r>
        <w:r w:rsidR="00EC684A">
          <w:rPr>
            <w:noProof/>
            <w:webHidden/>
          </w:rPr>
          <w:instrText xml:space="preserve"> PAGEREF _Toc119049735 \h </w:instrText>
        </w:r>
        <w:r w:rsidR="00EC684A">
          <w:rPr>
            <w:noProof/>
            <w:webHidden/>
          </w:rPr>
        </w:r>
        <w:r w:rsidR="00EC684A">
          <w:rPr>
            <w:noProof/>
            <w:webHidden/>
          </w:rPr>
          <w:fldChar w:fldCharType="separate"/>
        </w:r>
        <w:r w:rsidR="00EB5941">
          <w:rPr>
            <w:noProof/>
            <w:webHidden/>
          </w:rPr>
          <w:t>23</w:t>
        </w:r>
        <w:r w:rsidR="00EC684A">
          <w:rPr>
            <w:noProof/>
            <w:webHidden/>
          </w:rPr>
          <w:fldChar w:fldCharType="end"/>
        </w:r>
      </w:hyperlink>
    </w:p>
    <w:p w14:paraId="4340C4A5" w14:textId="528A3DD7"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36" w:history="1">
        <w:r w:rsidR="00EC684A" w:rsidRPr="003A0951">
          <w:rPr>
            <w:rStyle w:val="Hyperlink"/>
            <w:noProof/>
          </w:rPr>
          <w:t>Hardware Status Screen</w:t>
        </w:r>
        <w:r w:rsidR="00EC684A">
          <w:rPr>
            <w:noProof/>
            <w:webHidden/>
          </w:rPr>
          <w:tab/>
        </w:r>
        <w:r w:rsidR="00EC684A">
          <w:rPr>
            <w:noProof/>
            <w:webHidden/>
          </w:rPr>
          <w:fldChar w:fldCharType="begin"/>
        </w:r>
        <w:r w:rsidR="00EC684A">
          <w:rPr>
            <w:noProof/>
            <w:webHidden/>
          </w:rPr>
          <w:instrText xml:space="preserve"> PAGEREF _Toc119049736 \h </w:instrText>
        </w:r>
        <w:r w:rsidR="00EC684A">
          <w:rPr>
            <w:noProof/>
            <w:webHidden/>
          </w:rPr>
        </w:r>
        <w:r w:rsidR="00EC684A">
          <w:rPr>
            <w:noProof/>
            <w:webHidden/>
          </w:rPr>
          <w:fldChar w:fldCharType="separate"/>
        </w:r>
        <w:r w:rsidR="00EB5941">
          <w:rPr>
            <w:noProof/>
            <w:webHidden/>
          </w:rPr>
          <w:t>24</w:t>
        </w:r>
        <w:r w:rsidR="00EC684A">
          <w:rPr>
            <w:noProof/>
            <w:webHidden/>
          </w:rPr>
          <w:fldChar w:fldCharType="end"/>
        </w:r>
      </w:hyperlink>
    </w:p>
    <w:p w14:paraId="26C4C576" w14:textId="74339BAB"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37" w:history="1">
        <w:r w:rsidR="00EC684A" w:rsidRPr="003A0951">
          <w:rPr>
            <w:rStyle w:val="Hyperlink"/>
            <w:noProof/>
          </w:rPr>
          <w:t>Run a Profile</w:t>
        </w:r>
        <w:r w:rsidR="00EC684A">
          <w:rPr>
            <w:noProof/>
            <w:webHidden/>
          </w:rPr>
          <w:tab/>
        </w:r>
        <w:r w:rsidR="00EC684A">
          <w:rPr>
            <w:noProof/>
            <w:webHidden/>
          </w:rPr>
          <w:fldChar w:fldCharType="begin"/>
        </w:r>
        <w:r w:rsidR="00EC684A">
          <w:rPr>
            <w:noProof/>
            <w:webHidden/>
          </w:rPr>
          <w:instrText xml:space="preserve"> PAGEREF _Toc119049737 \h </w:instrText>
        </w:r>
        <w:r w:rsidR="00EC684A">
          <w:rPr>
            <w:noProof/>
            <w:webHidden/>
          </w:rPr>
        </w:r>
        <w:r w:rsidR="00EC684A">
          <w:rPr>
            <w:noProof/>
            <w:webHidden/>
          </w:rPr>
          <w:fldChar w:fldCharType="separate"/>
        </w:r>
        <w:r w:rsidR="00EB5941">
          <w:rPr>
            <w:noProof/>
            <w:webHidden/>
          </w:rPr>
          <w:t>25</w:t>
        </w:r>
        <w:r w:rsidR="00EC684A">
          <w:rPr>
            <w:noProof/>
            <w:webHidden/>
          </w:rPr>
          <w:fldChar w:fldCharType="end"/>
        </w:r>
      </w:hyperlink>
    </w:p>
    <w:p w14:paraId="65D7F956" w14:textId="203F0085"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8" w:history="1">
        <w:r w:rsidR="00EC684A" w:rsidRPr="003A0951">
          <w:rPr>
            <w:rStyle w:val="Hyperlink"/>
            <w:noProof/>
          </w:rPr>
          <w:t>Specify Oven Characteristics</w:t>
        </w:r>
        <w:r w:rsidR="00EC684A">
          <w:rPr>
            <w:noProof/>
            <w:webHidden/>
          </w:rPr>
          <w:tab/>
        </w:r>
        <w:r w:rsidR="00EC684A">
          <w:rPr>
            <w:noProof/>
            <w:webHidden/>
          </w:rPr>
          <w:fldChar w:fldCharType="begin"/>
        </w:r>
        <w:r w:rsidR="00EC684A">
          <w:rPr>
            <w:noProof/>
            <w:webHidden/>
          </w:rPr>
          <w:instrText xml:space="preserve"> PAGEREF _Toc119049738 \h </w:instrText>
        </w:r>
        <w:r w:rsidR="00EC684A">
          <w:rPr>
            <w:noProof/>
            <w:webHidden/>
          </w:rPr>
        </w:r>
        <w:r w:rsidR="00EC684A">
          <w:rPr>
            <w:noProof/>
            <w:webHidden/>
          </w:rPr>
          <w:fldChar w:fldCharType="separate"/>
        </w:r>
        <w:r w:rsidR="00EB5941">
          <w:rPr>
            <w:noProof/>
            <w:webHidden/>
          </w:rPr>
          <w:t>26</w:t>
        </w:r>
        <w:r w:rsidR="00EC684A">
          <w:rPr>
            <w:noProof/>
            <w:webHidden/>
          </w:rPr>
          <w:fldChar w:fldCharType="end"/>
        </w:r>
      </w:hyperlink>
    </w:p>
    <w:p w14:paraId="29853E4C" w14:textId="7EAD65E4"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39" w:history="1">
        <w:r w:rsidR="00EC684A" w:rsidRPr="003A0951">
          <w:rPr>
            <w:rStyle w:val="Hyperlink"/>
            <w:noProof/>
          </w:rPr>
          <w:t>Attach Thermocouples</w:t>
        </w:r>
        <w:r w:rsidR="00EC684A">
          <w:rPr>
            <w:noProof/>
            <w:webHidden/>
          </w:rPr>
          <w:tab/>
        </w:r>
        <w:r w:rsidR="00EC684A">
          <w:rPr>
            <w:noProof/>
            <w:webHidden/>
          </w:rPr>
          <w:fldChar w:fldCharType="begin"/>
        </w:r>
        <w:r w:rsidR="00EC684A">
          <w:rPr>
            <w:noProof/>
            <w:webHidden/>
          </w:rPr>
          <w:instrText xml:space="preserve"> PAGEREF _Toc119049739 \h </w:instrText>
        </w:r>
        <w:r w:rsidR="00EC684A">
          <w:rPr>
            <w:noProof/>
            <w:webHidden/>
          </w:rPr>
        </w:r>
        <w:r w:rsidR="00EC684A">
          <w:rPr>
            <w:noProof/>
            <w:webHidden/>
          </w:rPr>
          <w:fldChar w:fldCharType="separate"/>
        </w:r>
        <w:r w:rsidR="00EB5941">
          <w:rPr>
            <w:noProof/>
            <w:webHidden/>
          </w:rPr>
          <w:t>28</w:t>
        </w:r>
        <w:r w:rsidR="00EC684A">
          <w:rPr>
            <w:noProof/>
            <w:webHidden/>
          </w:rPr>
          <w:fldChar w:fldCharType="end"/>
        </w:r>
      </w:hyperlink>
    </w:p>
    <w:p w14:paraId="77B3AC38" w14:textId="68C19469"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0" w:history="1">
        <w:r w:rsidR="00EC684A" w:rsidRPr="003A0951">
          <w:rPr>
            <w:rStyle w:val="Hyperlink"/>
            <w:noProof/>
          </w:rPr>
          <w:t>Attach Thermocouples To Semiconductor Wafers</w:t>
        </w:r>
        <w:r w:rsidR="00EC684A">
          <w:rPr>
            <w:noProof/>
            <w:webHidden/>
          </w:rPr>
          <w:tab/>
        </w:r>
        <w:r w:rsidR="00EC684A">
          <w:rPr>
            <w:noProof/>
            <w:webHidden/>
          </w:rPr>
          <w:fldChar w:fldCharType="begin"/>
        </w:r>
        <w:r w:rsidR="00EC684A">
          <w:rPr>
            <w:noProof/>
            <w:webHidden/>
          </w:rPr>
          <w:instrText xml:space="preserve"> PAGEREF _Toc119049740 \h </w:instrText>
        </w:r>
        <w:r w:rsidR="00EC684A">
          <w:rPr>
            <w:noProof/>
            <w:webHidden/>
          </w:rPr>
        </w:r>
        <w:r w:rsidR="00EC684A">
          <w:rPr>
            <w:noProof/>
            <w:webHidden/>
          </w:rPr>
          <w:fldChar w:fldCharType="separate"/>
        </w:r>
        <w:r w:rsidR="00EB5941">
          <w:rPr>
            <w:noProof/>
            <w:webHidden/>
          </w:rPr>
          <w:t>29</w:t>
        </w:r>
        <w:r w:rsidR="00EC684A">
          <w:rPr>
            <w:noProof/>
            <w:webHidden/>
          </w:rPr>
          <w:fldChar w:fldCharType="end"/>
        </w:r>
      </w:hyperlink>
    </w:p>
    <w:p w14:paraId="42E2CC8A" w14:textId="72F17370"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1" w:history="1">
        <w:r w:rsidR="00EC684A" w:rsidRPr="003A0951">
          <w:rPr>
            <w:rStyle w:val="Hyperlink"/>
            <w:noProof/>
          </w:rPr>
          <w:t>Select Thermocouples to Start a Profile</w:t>
        </w:r>
        <w:r w:rsidR="00EC684A">
          <w:rPr>
            <w:noProof/>
            <w:webHidden/>
          </w:rPr>
          <w:tab/>
        </w:r>
        <w:r w:rsidR="00EC684A">
          <w:rPr>
            <w:noProof/>
            <w:webHidden/>
          </w:rPr>
          <w:fldChar w:fldCharType="begin"/>
        </w:r>
        <w:r w:rsidR="00EC684A">
          <w:rPr>
            <w:noProof/>
            <w:webHidden/>
          </w:rPr>
          <w:instrText xml:space="preserve"> PAGEREF _Toc119049741 \h </w:instrText>
        </w:r>
        <w:r w:rsidR="00EC684A">
          <w:rPr>
            <w:noProof/>
            <w:webHidden/>
          </w:rPr>
        </w:r>
        <w:r w:rsidR="00EC684A">
          <w:rPr>
            <w:noProof/>
            <w:webHidden/>
          </w:rPr>
          <w:fldChar w:fldCharType="separate"/>
        </w:r>
        <w:r w:rsidR="00EB5941">
          <w:rPr>
            <w:noProof/>
            <w:webHidden/>
          </w:rPr>
          <w:t>30</w:t>
        </w:r>
        <w:r w:rsidR="00EC684A">
          <w:rPr>
            <w:noProof/>
            <w:webHidden/>
          </w:rPr>
          <w:fldChar w:fldCharType="end"/>
        </w:r>
      </w:hyperlink>
    </w:p>
    <w:p w14:paraId="11CDAF10" w14:textId="1B2F777B"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2" w:history="1">
        <w:r w:rsidR="00EC684A" w:rsidRPr="003A0951">
          <w:rPr>
            <w:rStyle w:val="Hyperlink"/>
            <w:noProof/>
          </w:rPr>
          <w:t>Start The Profile</w:t>
        </w:r>
        <w:r w:rsidR="00EC684A">
          <w:rPr>
            <w:noProof/>
            <w:webHidden/>
          </w:rPr>
          <w:tab/>
        </w:r>
        <w:r w:rsidR="00EC684A">
          <w:rPr>
            <w:noProof/>
            <w:webHidden/>
          </w:rPr>
          <w:fldChar w:fldCharType="begin"/>
        </w:r>
        <w:r w:rsidR="00EC684A">
          <w:rPr>
            <w:noProof/>
            <w:webHidden/>
          </w:rPr>
          <w:instrText xml:space="preserve"> PAGEREF _Toc119049742 \h </w:instrText>
        </w:r>
        <w:r w:rsidR="00EC684A">
          <w:rPr>
            <w:noProof/>
            <w:webHidden/>
          </w:rPr>
        </w:r>
        <w:r w:rsidR="00EC684A">
          <w:rPr>
            <w:noProof/>
            <w:webHidden/>
          </w:rPr>
          <w:fldChar w:fldCharType="separate"/>
        </w:r>
        <w:r w:rsidR="00EB5941">
          <w:rPr>
            <w:noProof/>
            <w:webHidden/>
          </w:rPr>
          <w:t>31</w:t>
        </w:r>
        <w:r w:rsidR="00EC684A">
          <w:rPr>
            <w:noProof/>
            <w:webHidden/>
          </w:rPr>
          <w:fldChar w:fldCharType="end"/>
        </w:r>
      </w:hyperlink>
    </w:p>
    <w:p w14:paraId="1AC1C5FE" w14:textId="22B36F6A"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3" w:history="1">
        <w:r w:rsidR="00EC684A" w:rsidRPr="003A0951">
          <w:rPr>
            <w:rStyle w:val="Hyperlink"/>
            <w:noProof/>
          </w:rPr>
          <w:t>Live Profile Graph</w:t>
        </w:r>
        <w:r w:rsidR="00EC684A">
          <w:rPr>
            <w:noProof/>
            <w:webHidden/>
          </w:rPr>
          <w:tab/>
        </w:r>
        <w:r w:rsidR="00EC684A">
          <w:rPr>
            <w:noProof/>
            <w:webHidden/>
          </w:rPr>
          <w:fldChar w:fldCharType="begin"/>
        </w:r>
        <w:r w:rsidR="00EC684A">
          <w:rPr>
            <w:noProof/>
            <w:webHidden/>
          </w:rPr>
          <w:instrText xml:space="preserve"> PAGEREF _Toc119049743 \h </w:instrText>
        </w:r>
        <w:r w:rsidR="00EC684A">
          <w:rPr>
            <w:noProof/>
            <w:webHidden/>
          </w:rPr>
        </w:r>
        <w:r w:rsidR="00EC684A">
          <w:rPr>
            <w:noProof/>
            <w:webHidden/>
          </w:rPr>
          <w:fldChar w:fldCharType="separate"/>
        </w:r>
        <w:r w:rsidR="00EB5941">
          <w:rPr>
            <w:noProof/>
            <w:webHidden/>
          </w:rPr>
          <w:t>33</w:t>
        </w:r>
        <w:r w:rsidR="00EC684A">
          <w:rPr>
            <w:noProof/>
            <w:webHidden/>
          </w:rPr>
          <w:fldChar w:fldCharType="end"/>
        </w:r>
      </w:hyperlink>
    </w:p>
    <w:p w14:paraId="16D55833" w14:textId="5E2405B3"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4" w:history="1">
        <w:r w:rsidR="00EC684A" w:rsidRPr="003A0951">
          <w:rPr>
            <w:rStyle w:val="Hyperlink"/>
            <w:noProof/>
          </w:rPr>
          <w:t>View the Profile and Statistics</w:t>
        </w:r>
        <w:r w:rsidR="00EC684A">
          <w:rPr>
            <w:noProof/>
            <w:webHidden/>
          </w:rPr>
          <w:tab/>
        </w:r>
        <w:r w:rsidR="00EC684A">
          <w:rPr>
            <w:noProof/>
            <w:webHidden/>
          </w:rPr>
          <w:fldChar w:fldCharType="begin"/>
        </w:r>
        <w:r w:rsidR="00EC684A">
          <w:rPr>
            <w:noProof/>
            <w:webHidden/>
          </w:rPr>
          <w:instrText xml:space="preserve"> PAGEREF _Toc119049744 \h </w:instrText>
        </w:r>
        <w:r w:rsidR="00EC684A">
          <w:rPr>
            <w:noProof/>
            <w:webHidden/>
          </w:rPr>
        </w:r>
        <w:r w:rsidR="00EC684A">
          <w:rPr>
            <w:noProof/>
            <w:webHidden/>
          </w:rPr>
          <w:fldChar w:fldCharType="separate"/>
        </w:r>
        <w:r w:rsidR="00EB5941">
          <w:rPr>
            <w:noProof/>
            <w:webHidden/>
          </w:rPr>
          <w:t>36</w:t>
        </w:r>
        <w:r w:rsidR="00EC684A">
          <w:rPr>
            <w:noProof/>
            <w:webHidden/>
          </w:rPr>
          <w:fldChar w:fldCharType="end"/>
        </w:r>
      </w:hyperlink>
    </w:p>
    <w:p w14:paraId="11A5557A" w14:textId="1E0CF615"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5" w:history="1">
        <w:r w:rsidR="00EC684A" w:rsidRPr="003A0951">
          <w:rPr>
            <w:rStyle w:val="Hyperlink"/>
            <w:noProof/>
          </w:rPr>
          <w:t>Manual Profile Prediction</w:t>
        </w:r>
        <w:r w:rsidR="00EC684A">
          <w:rPr>
            <w:noProof/>
            <w:webHidden/>
          </w:rPr>
          <w:tab/>
        </w:r>
        <w:r w:rsidR="00EC684A">
          <w:rPr>
            <w:noProof/>
            <w:webHidden/>
          </w:rPr>
          <w:fldChar w:fldCharType="begin"/>
        </w:r>
        <w:r w:rsidR="00EC684A">
          <w:rPr>
            <w:noProof/>
            <w:webHidden/>
          </w:rPr>
          <w:instrText xml:space="preserve"> PAGEREF _Toc119049745 \h </w:instrText>
        </w:r>
        <w:r w:rsidR="00EC684A">
          <w:rPr>
            <w:noProof/>
            <w:webHidden/>
          </w:rPr>
        </w:r>
        <w:r w:rsidR="00EC684A">
          <w:rPr>
            <w:noProof/>
            <w:webHidden/>
          </w:rPr>
          <w:fldChar w:fldCharType="separate"/>
        </w:r>
        <w:r w:rsidR="00EB5941">
          <w:rPr>
            <w:noProof/>
            <w:webHidden/>
          </w:rPr>
          <w:t>44</w:t>
        </w:r>
        <w:r w:rsidR="00EC684A">
          <w:rPr>
            <w:noProof/>
            <w:webHidden/>
          </w:rPr>
          <w:fldChar w:fldCharType="end"/>
        </w:r>
      </w:hyperlink>
    </w:p>
    <w:p w14:paraId="0ECCDE99" w14:textId="214D395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6" w:history="1">
        <w:r w:rsidR="00EC684A" w:rsidRPr="003A0951">
          <w:rPr>
            <w:rStyle w:val="Hyperlink"/>
            <w:noProof/>
          </w:rPr>
          <w:t>Set Different Top and Bottom Set Point Temperatures</w:t>
        </w:r>
        <w:r w:rsidR="00EC684A">
          <w:rPr>
            <w:noProof/>
            <w:webHidden/>
          </w:rPr>
          <w:tab/>
        </w:r>
        <w:r w:rsidR="00EC684A">
          <w:rPr>
            <w:noProof/>
            <w:webHidden/>
          </w:rPr>
          <w:fldChar w:fldCharType="begin"/>
        </w:r>
        <w:r w:rsidR="00EC684A">
          <w:rPr>
            <w:noProof/>
            <w:webHidden/>
          </w:rPr>
          <w:instrText xml:space="preserve"> PAGEREF _Toc119049746 \h </w:instrText>
        </w:r>
        <w:r w:rsidR="00EC684A">
          <w:rPr>
            <w:noProof/>
            <w:webHidden/>
          </w:rPr>
        </w:r>
        <w:r w:rsidR="00EC684A">
          <w:rPr>
            <w:noProof/>
            <w:webHidden/>
          </w:rPr>
          <w:fldChar w:fldCharType="separate"/>
        </w:r>
        <w:r w:rsidR="00EB5941">
          <w:rPr>
            <w:noProof/>
            <w:webHidden/>
          </w:rPr>
          <w:t>45</w:t>
        </w:r>
        <w:r w:rsidR="00EC684A">
          <w:rPr>
            <w:noProof/>
            <w:webHidden/>
          </w:rPr>
          <w:fldChar w:fldCharType="end"/>
        </w:r>
      </w:hyperlink>
    </w:p>
    <w:p w14:paraId="64844CAD" w14:textId="0ED349E7"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47" w:history="1">
        <w:r w:rsidR="00EC684A" w:rsidRPr="003A0951">
          <w:rPr>
            <w:rStyle w:val="Hyperlink"/>
            <w:noProof/>
          </w:rPr>
          <w:t>Profile Explorer</w:t>
        </w:r>
        <w:r w:rsidR="00EC684A">
          <w:rPr>
            <w:noProof/>
            <w:webHidden/>
          </w:rPr>
          <w:tab/>
        </w:r>
        <w:r w:rsidR="00EC684A">
          <w:rPr>
            <w:noProof/>
            <w:webHidden/>
          </w:rPr>
          <w:fldChar w:fldCharType="begin"/>
        </w:r>
        <w:r w:rsidR="00EC684A">
          <w:rPr>
            <w:noProof/>
            <w:webHidden/>
          </w:rPr>
          <w:instrText xml:space="preserve"> PAGEREF _Toc119049747 \h </w:instrText>
        </w:r>
        <w:r w:rsidR="00EC684A">
          <w:rPr>
            <w:noProof/>
            <w:webHidden/>
          </w:rPr>
        </w:r>
        <w:r w:rsidR="00EC684A">
          <w:rPr>
            <w:noProof/>
            <w:webHidden/>
          </w:rPr>
          <w:fldChar w:fldCharType="separate"/>
        </w:r>
        <w:r w:rsidR="00EB5941">
          <w:rPr>
            <w:noProof/>
            <w:webHidden/>
          </w:rPr>
          <w:t>49</w:t>
        </w:r>
        <w:r w:rsidR="00EC684A">
          <w:rPr>
            <w:noProof/>
            <w:webHidden/>
          </w:rPr>
          <w:fldChar w:fldCharType="end"/>
        </w:r>
      </w:hyperlink>
    </w:p>
    <w:p w14:paraId="427E726C" w14:textId="7CF8BC24"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8" w:history="1">
        <w:r w:rsidR="00EC684A" w:rsidRPr="003A0951">
          <w:rPr>
            <w:rStyle w:val="Hyperlink"/>
            <w:noProof/>
          </w:rPr>
          <w:t>Browse for Historical Data</w:t>
        </w:r>
        <w:r w:rsidR="00EC684A">
          <w:rPr>
            <w:noProof/>
            <w:webHidden/>
          </w:rPr>
          <w:tab/>
        </w:r>
        <w:r w:rsidR="00EC684A">
          <w:rPr>
            <w:noProof/>
            <w:webHidden/>
          </w:rPr>
          <w:fldChar w:fldCharType="begin"/>
        </w:r>
        <w:r w:rsidR="00EC684A">
          <w:rPr>
            <w:noProof/>
            <w:webHidden/>
          </w:rPr>
          <w:instrText xml:space="preserve"> PAGEREF _Toc119049748 \h </w:instrText>
        </w:r>
        <w:r w:rsidR="00EC684A">
          <w:rPr>
            <w:noProof/>
            <w:webHidden/>
          </w:rPr>
        </w:r>
        <w:r w:rsidR="00EC684A">
          <w:rPr>
            <w:noProof/>
            <w:webHidden/>
          </w:rPr>
          <w:fldChar w:fldCharType="separate"/>
        </w:r>
        <w:r w:rsidR="00EB5941">
          <w:rPr>
            <w:noProof/>
            <w:webHidden/>
          </w:rPr>
          <w:t>50</w:t>
        </w:r>
        <w:r w:rsidR="00EC684A">
          <w:rPr>
            <w:noProof/>
            <w:webHidden/>
          </w:rPr>
          <w:fldChar w:fldCharType="end"/>
        </w:r>
      </w:hyperlink>
    </w:p>
    <w:p w14:paraId="07F87074" w14:textId="328E17E4"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49" w:history="1">
        <w:r w:rsidR="00EC684A" w:rsidRPr="003A0951">
          <w:rPr>
            <w:rStyle w:val="Hyperlink"/>
            <w:noProof/>
          </w:rPr>
          <w:t>View Historical Data Over a Network (History Mode)</w:t>
        </w:r>
        <w:r w:rsidR="00EC684A">
          <w:rPr>
            <w:noProof/>
            <w:webHidden/>
          </w:rPr>
          <w:tab/>
        </w:r>
        <w:r w:rsidR="00EC684A">
          <w:rPr>
            <w:noProof/>
            <w:webHidden/>
          </w:rPr>
          <w:fldChar w:fldCharType="begin"/>
        </w:r>
        <w:r w:rsidR="00EC684A">
          <w:rPr>
            <w:noProof/>
            <w:webHidden/>
          </w:rPr>
          <w:instrText xml:space="preserve"> PAGEREF _Toc119049749 \h </w:instrText>
        </w:r>
        <w:r w:rsidR="00EC684A">
          <w:rPr>
            <w:noProof/>
            <w:webHidden/>
          </w:rPr>
        </w:r>
        <w:r w:rsidR="00EC684A">
          <w:rPr>
            <w:noProof/>
            <w:webHidden/>
          </w:rPr>
          <w:fldChar w:fldCharType="separate"/>
        </w:r>
        <w:r w:rsidR="00EB5941">
          <w:rPr>
            <w:noProof/>
            <w:webHidden/>
          </w:rPr>
          <w:t>50</w:t>
        </w:r>
        <w:r w:rsidR="00EC684A">
          <w:rPr>
            <w:noProof/>
            <w:webHidden/>
          </w:rPr>
          <w:fldChar w:fldCharType="end"/>
        </w:r>
      </w:hyperlink>
    </w:p>
    <w:p w14:paraId="60FED619" w14:textId="36FE21AF"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0" w:history="1">
        <w:r w:rsidR="00EC684A" w:rsidRPr="003A0951">
          <w:rPr>
            <w:rStyle w:val="Hyperlink"/>
            <w:noProof/>
          </w:rPr>
          <w:t>Profile Explorer – Virtual Profiling</w:t>
        </w:r>
        <w:r w:rsidR="00EC684A">
          <w:rPr>
            <w:noProof/>
            <w:webHidden/>
          </w:rPr>
          <w:tab/>
        </w:r>
        <w:r w:rsidR="00EC684A">
          <w:rPr>
            <w:noProof/>
            <w:webHidden/>
          </w:rPr>
          <w:fldChar w:fldCharType="begin"/>
        </w:r>
        <w:r w:rsidR="00EC684A">
          <w:rPr>
            <w:noProof/>
            <w:webHidden/>
          </w:rPr>
          <w:instrText xml:space="preserve"> PAGEREF _Toc119049750 \h </w:instrText>
        </w:r>
        <w:r w:rsidR="00EC684A">
          <w:rPr>
            <w:noProof/>
            <w:webHidden/>
          </w:rPr>
        </w:r>
        <w:r w:rsidR="00EC684A">
          <w:rPr>
            <w:noProof/>
            <w:webHidden/>
          </w:rPr>
          <w:fldChar w:fldCharType="separate"/>
        </w:r>
        <w:r w:rsidR="00EB5941">
          <w:rPr>
            <w:noProof/>
            <w:webHidden/>
          </w:rPr>
          <w:t>52</w:t>
        </w:r>
        <w:r w:rsidR="00EC684A">
          <w:rPr>
            <w:noProof/>
            <w:webHidden/>
          </w:rPr>
          <w:fldChar w:fldCharType="end"/>
        </w:r>
      </w:hyperlink>
    </w:p>
    <w:p w14:paraId="2B68739F" w14:textId="34EE07BC"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1" w:history="1">
        <w:r w:rsidR="00EC684A" w:rsidRPr="003A0951">
          <w:rPr>
            <w:rStyle w:val="Hyperlink"/>
            <w:noProof/>
          </w:rPr>
          <w:t>Access History Data Backup Files</w:t>
        </w:r>
        <w:r w:rsidR="00EC684A">
          <w:rPr>
            <w:noProof/>
            <w:webHidden/>
          </w:rPr>
          <w:tab/>
        </w:r>
        <w:r w:rsidR="00EC684A">
          <w:rPr>
            <w:noProof/>
            <w:webHidden/>
          </w:rPr>
          <w:fldChar w:fldCharType="begin"/>
        </w:r>
        <w:r w:rsidR="00EC684A">
          <w:rPr>
            <w:noProof/>
            <w:webHidden/>
          </w:rPr>
          <w:instrText xml:space="preserve"> PAGEREF _Toc119049751 \h </w:instrText>
        </w:r>
        <w:r w:rsidR="00EC684A">
          <w:rPr>
            <w:noProof/>
            <w:webHidden/>
          </w:rPr>
        </w:r>
        <w:r w:rsidR="00EC684A">
          <w:rPr>
            <w:noProof/>
            <w:webHidden/>
          </w:rPr>
          <w:fldChar w:fldCharType="separate"/>
        </w:r>
        <w:r w:rsidR="00EB5941">
          <w:rPr>
            <w:noProof/>
            <w:webHidden/>
          </w:rPr>
          <w:t>54</w:t>
        </w:r>
        <w:r w:rsidR="00EC684A">
          <w:rPr>
            <w:noProof/>
            <w:webHidden/>
          </w:rPr>
          <w:fldChar w:fldCharType="end"/>
        </w:r>
      </w:hyperlink>
    </w:p>
    <w:p w14:paraId="61285BDF" w14:textId="4E838E8E"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2" w:history="1">
        <w:r w:rsidR="00EC684A" w:rsidRPr="003A0951">
          <w:rPr>
            <w:rStyle w:val="Hyperlink"/>
            <w:noProof/>
          </w:rPr>
          <w:t>Insert Data Files from an Outside Source</w:t>
        </w:r>
        <w:r w:rsidR="00EC684A">
          <w:rPr>
            <w:noProof/>
            <w:webHidden/>
          </w:rPr>
          <w:tab/>
        </w:r>
        <w:r w:rsidR="00EC684A">
          <w:rPr>
            <w:noProof/>
            <w:webHidden/>
          </w:rPr>
          <w:fldChar w:fldCharType="begin"/>
        </w:r>
        <w:r w:rsidR="00EC684A">
          <w:rPr>
            <w:noProof/>
            <w:webHidden/>
          </w:rPr>
          <w:instrText xml:space="preserve"> PAGEREF _Toc119049752 \h </w:instrText>
        </w:r>
        <w:r w:rsidR="00EC684A">
          <w:rPr>
            <w:noProof/>
            <w:webHidden/>
          </w:rPr>
        </w:r>
        <w:r w:rsidR="00EC684A">
          <w:rPr>
            <w:noProof/>
            <w:webHidden/>
          </w:rPr>
          <w:fldChar w:fldCharType="separate"/>
        </w:r>
        <w:r w:rsidR="00EB5941">
          <w:rPr>
            <w:noProof/>
            <w:webHidden/>
          </w:rPr>
          <w:t>54</w:t>
        </w:r>
        <w:r w:rsidR="00EC684A">
          <w:rPr>
            <w:noProof/>
            <w:webHidden/>
          </w:rPr>
          <w:fldChar w:fldCharType="end"/>
        </w:r>
      </w:hyperlink>
    </w:p>
    <w:p w14:paraId="6459744B" w14:textId="17E4724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3" w:history="1">
        <w:r w:rsidR="00EC684A" w:rsidRPr="003A0951">
          <w:rPr>
            <w:rStyle w:val="Hyperlink"/>
            <w:noProof/>
          </w:rPr>
          <w:t>Rename Profiles</w:t>
        </w:r>
        <w:r w:rsidR="00EC684A">
          <w:rPr>
            <w:noProof/>
            <w:webHidden/>
          </w:rPr>
          <w:tab/>
        </w:r>
        <w:r w:rsidR="00EC684A">
          <w:rPr>
            <w:noProof/>
            <w:webHidden/>
          </w:rPr>
          <w:fldChar w:fldCharType="begin"/>
        </w:r>
        <w:r w:rsidR="00EC684A">
          <w:rPr>
            <w:noProof/>
            <w:webHidden/>
          </w:rPr>
          <w:instrText xml:space="preserve"> PAGEREF _Toc119049753 \h </w:instrText>
        </w:r>
        <w:r w:rsidR="00EC684A">
          <w:rPr>
            <w:noProof/>
            <w:webHidden/>
          </w:rPr>
        </w:r>
        <w:r w:rsidR="00EC684A">
          <w:rPr>
            <w:noProof/>
            <w:webHidden/>
          </w:rPr>
          <w:fldChar w:fldCharType="separate"/>
        </w:r>
        <w:r w:rsidR="00EB5941">
          <w:rPr>
            <w:noProof/>
            <w:webHidden/>
          </w:rPr>
          <w:t>54</w:t>
        </w:r>
        <w:r w:rsidR="00EC684A">
          <w:rPr>
            <w:noProof/>
            <w:webHidden/>
          </w:rPr>
          <w:fldChar w:fldCharType="end"/>
        </w:r>
      </w:hyperlink>
    </w:p>
    <w:p w14:paraId="56CF4BDE" w14:textId="77D0F8A8"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54" w:history="1">
        <w:r w:rsidR="00EC684A" w:rsidRPr="003A0951">
          <w:rPr>
            <w:rStyle w:val="Hyperlink"/>
            <w:noProof/>
          </w:rPr>
          <w:t>Virtual Profiling</w:t>
        </w:r>
        <w:r w:rsidR="00EC684A">
          <w:rPr>
            <w:noProof/>
            <w:webHidden/>
          </w:rPr>
          <w:tab/>
        </w:r>
        <w:r w:rsidR="00EC684A">
          <w:rPr>
            <w:noProof/>
            <w:webHidden/>
          </w:rPr>
          <w:fldChar w:fldCharType="begin"/>
        </w:r>
        <w:r w:rsidR="00EC684A">
          <w:rPr>
            <w:noProof/>
            <w:webHidden/>
          </w:rPr>
          <w:instrText xml:space="preserve"> PAGEREF _Toc119049754 \h </w:instrText>
        </w:r>
        <w:r w:rsidR="00EC684A">
          <w:rPr>
            <w:noProof/>
            <w:webHidden/>
          </w:rPr>
        </w:r>
        <w:r w:rsidR="00EC684A">
          <w:rPr>
            <w:noProof/>
            <w:webHidden/>
          </w:rPr>
          <w:fldChar w:fldCharType="separate"/>
        </w:r>
        <w:r w:rsidR="00EB5941">
          <w:rPr>
            <w:noProof/>
            <w:webHidden/>
          </w:rPr>
          <w:t>55</w:t>
        </w:r>
        <w:r w:rsidR="00EC684A">
          <w:rPr>
            <w:noProof/>
            <w:webHidden/>
          </w:rPr>
          <w:fldChar w:fldCharType="end"/>
        </w:r>
      </w:hyperlink>
    </w:p>
    <w:p w14:paraId="699E6FB1" w14:textId="64D98CF9"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5" w:history="1">
        <w:r w:rsidR="00EC684A" w:rsidRPr="003A0951">
          <w:rPr>
            <w:rStyle w:val="Hyperlink"/>
            <w:noProof/>
          </w:rPr>
          <w:t>Get a Valid Baseline Profile</w:t>
        </w:r>
        <w:r w:rsidR="00EC684A">
          <w:rPr>
            <w:noProof/>
            <w:webHidden/>
          </w:rPr>
          <w:tab/>
        </w:r>
        <w:r w:rsidR="00EC684A">
          <w:rPr>
            <w:noProof/>
            <w:webHidden/>
          </w:rPr>
          <w:fldChar w:fldCharType="begin"/>
        </w:r>
        <w:r w:rsidR="00EC684A">
          <w:rPr>
            <w:noProof/>
            <w:webHidden/>
          </w:rPr>
          <w:instrText xml:space="preserve"> PAGEREF _Toc119049755 \h </w:instrText>
        </w:r>
        <w:r w:rsidR="00EC684A">
          <w:rPr>
            <w:noProof/>
            <w:webHidden/>
          </w:rPr>
        </w:r>
        <w:r w:rsidR="00EC684A">
          <w:rPr>
            <w:noProof/>
            <w:webHidden/>
          </w:rPr>
          <w:fldChar w:fldCharType="separate"/>
        </w:r>
        <w:r w:rsidR="00EB5941">
          <w:rPr>
            <w:noProof/>
            <w:webHidden/>
          </w:rPr>
          <w:t>55</w:t>
        </w:r>
        <w:r w:rsidR="00EC684A">
          <w:rPr>
            <w:noProof/>
            <w:webHidden/>
          </w:rPr>
          <w:fldChar w:fldCharType="end"/>
        </w:r>
      </w:hyperlink>
    </w:p>
    <w:p w14:paraId="7E2FD6A7" w14:textId="1BFD6EF5"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6" w:history="1">
        <w:r w:rsidR="00EC684A" w:rsidRPr="003A0951">
          <w:rPr>
            <w:rStyle w:val="Hyperlink"/>
            <w:noProof/>
          </w:rPr>
          <w:t>Create/Load a Virtual Profile</w:t>
        </w:r>
        <w:r w:rsidR="00EC684A">
          <w:rPr>
            <w:noProof/>
            <w:webHidden/>
          </w:rPr>
          <w:tab/>
        </w:r>
        <w:r w:rsidR="00EC684A">
          <w:rPr>
            <w:noProof/>
            <w:webHidden/>
          </w:rPr>
          <w:fldChar w:fldCharType="begin"/>
        </w:r>
        <w:r w:rsidR="00EC684A">
          <w:rPr>
            <w:noProof/>
            <w:webHidden/>
          </w:rPr>
          <w:instrText xml:space="preserve"> PAGEREF _Toc119049756 \h </w:instrText>
        </w:r>
        <w:r w:rsidR="00EC684A">
          <w:rPr>
            <w:noProof/>
            <w:webHidden/>
          </w:rPr>
        </w:r>
        <w:r w:rsidR="00EC684A">
          <w:rPr>
            <w:noProof/>
            <w:webHidden/>
          </w:rPr>
          <w:fldChar w:fldCharType="separate"/>
        </w:r>
        <w:r w:rsidR="00EB5941">
          <w:rPr>
            <w:noProof/>
            <w:webHidden/>
          </w:rPr>
          <w:t>56</w:t>
        </w:r>
        <w:r w:rsidR="00EC684A">
          <w:rPr>
            <w:noProof/>
            <w:webHidden/>
          </w:rPr>
          <w:fldChar w:fldCharType="end"/>
        </w:r>
      </w:hyperlink>
    </w:p>
    <w:p w14:paraId="0C4AC074" w14:textId="450C582E"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7" w:history="1">
        <w:r w:rsidR="00EC684A" w:rsidRPr="003A0951">
          <w:rPr>
            <w:rStyle w:val="Hyperlink"/>
            <w:noProof/>
          </w:rPr>
          <w:t>Live Mode - General Tab</w:t>
        </w:r>
        <w:r w:rsidR="00EC684A">
          <w:rPr>
            <w:noProof/>
            <w:webHidden/>
          </w:rPr>
          <w:tab/>
        </w:r>
        <w:r w:rsidR="00EC684A">
          <w:rPr>
            <w:noProof/>
            <w:webHidden/>
          </w:rPr>
          <w:fldChar w:fldCharType="begin"/>
        </w:r>
        <w:r w:rsidR="00EC684A">
          <w:rPr>
            <w:noProof/>
            <w:webHidden/>
          </w:rPr>
          <w:instrText xml:space="preserve"> PAGEREF _Toc119049757 \h </w:instrText>
        </w:r>
        <w:r w:rsidR="00EC684A">
          <w:rPr>
            <w:noProof/>
            <w:webHidden/>
          </w:rPr>
        </w:r>
        <w:r w:rsidR="00EC684A">
          <w:rPr>
            <w:noProof/>
            <w:webHidden/>
          </w:rPr>
          <w:fldChar w:fldCharType="separate"/>
        </w:r>
        <w:r w:rsidR="00EB5941">
          <w:rPr>
            <w:noProof/>
            <w:webHidden/>
          </w:rPr>
          <w:t>57</w:t>
        </w:r>
        <w:r w:rsidR="00EC684A">
          <w:rPr>
            <w:noProof/>
            <w:webHidden/>
          </w:rPr>
          <w:fldChar w:fldCharType="end"/>
        </w:r>
      </w:hyperlink>
    </w:p>
    <w:p w14:paraId="2AC5D851" w14:textId="0F2318CD"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8" w:history="1">
        <w:r w:rsidR="00EC684A" w:rsidRPr="003A0951">
          <w:rPr>
            <w:rStyle w:val="Hyperlink"/>
            <w:noProof/>
          </w:rPr>
          <w:t>Live Mode - Description Tab</w:t>
        </w:r>
        <w:r w:rsidR="00EC684A">
          <w:rPr>
            <w:noProof/>
            <w:webHidden/>
          </w:rPr>
          <w:tab/>
        </w:r>
        <w:r w:rsidR="00EC684A">
          <w:rPr>
            <w:noProof/>
            <w:webHidden/>
          </w:rPr>
          <w:fldChar w:fldCharType="begin"/>
        </w:r>
        <w:r w:rsidR="00EC684A">
          <w:rPr>
            <w:noProof/>
            <w:webHidden/>
          </w:rPr>
          <w:instrText xml:space="preserve"> PAGEREF _Toc119049758 \h </w:instrText>
        </w:r>
        <w:r w:rsidR="00EC684A">
          <w:rPr>
            <w:noProof/>
            <w:webHidden/>
          </w:rPr>
        </w:r>
        <w:r w:rsidR="00EC684A">
          <w:rPr>
            <w:noProof/>
            <w:webHidden/>
          </w:rPr>
          <w:fldChar w:fldCharType="separate"/>
        </w:r>
        <w:r w:rsidR="00EB5941">
          <w:rPr>
            <w:noProof/>
            <w:webHidden/>
          </w:rPr>
          <w:t>60</w:t>
        </w:r>
        <w:r w:rsidR="00EC684A">
          <w:rPr>
            <w:noProof/>
            <w:webHidden/>
          </w:rPr>
          <w:fldChar w:fldCharType="end"/>
        </w:r>
      </w:hyperlink>
    </w:p>
    <w:p w14:paraId="03085B6B" w14:textId="3E62295B"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59" w:history="1">
        <w:r w:rsidR="00EC684A" w:rsidRPr="003A0951">
          <w:rPr>
            <w:rStyle w:val="Hyperlink"/>
            <w:noProof/>
          </w:rPr>
          <w:t>Verify the Virtual Profile</w:t>
        </w:r>
        <w:r w:rsidR="00EC684A">
          <w:rPr>
            <w:noProof/>
            <w:webHidden/>
          </w:rPr>
          <w:tab/>
        </w:r>
        <w:r w:rsidR="00EC684A">
          <w:rPr>
            <w:noProof/>
            <w:webHidden/>
          </w:rPr>
          <w:fldChar w:fldCharType="begin"/>
        </w:r>
        <w:r w:rsidR="00EC684A">
          <w:rPr>
            <w:noProof/>
            <w:webHidden/>
          </w:rPr>
          <w:instrText xml:space="preserve"> PAGEREF _Toc119049759 \h </w:instrText>
        </w:r>
        <w:r w:rsidR="00EC684A">
          <w:rPr>
            <w:noProof/>
            <w:webHidden/>
          </w:rPr>
        </w:r>
        <w:r w:rsidR="00EC684A">
          <w:rPr>
            <w:noProof/>
            <w:webHidden/>
          </w:rPr>
          <w:fldChar w:fldCharType="separate"/>
        </w:r>
        <w:r w:rsidR="00EB5941">
          <w:rPr>
            <w:noProof/>
            <w:webHidden/>
          </w:rPr>
          <w:t>60</w:t>
        </w:r>
        <w:r w:rsidR="00EC684A">
          <w:rPr>
            <w:noProof/>
            <w:webHidden/>
          </w:rPr>
          <w:fldChar w:fldCharType="end"/>
        </w:r>
      </w:hyperlink>
    </w:p>
    <w:p w14:paraId="72A7CFFD" w14:textId="1D6881A6"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0" w:history="1">
        <w:r w:rsidR="00EC684A" w:rsidRPr="003A0951">
          <w:rPr>
            <w:rStyle w:val="Hyperlink"/>
            <w:noProof/>
          </w:rPr>
          <w:t>Historical Mode</w:t>
        </w:r>
        <w:r w:rsidR="00EC684A">
          <w:rPr>
            <w:noProof/>
            <w:webHidden/>
          </w:rPr>
          <w:tab/>
        </w:r>
        <w:r w:rsidR="00EC684A">
          <w:rPr>
            <w:noProof/>
            <w:webHidden/>
          </w:rPr>
          <w:fldChar w:fldCharType="begin"/>
        </w:r>
        <w:r w:rsidR="00EC684A">
          <w:rPr>
            <w:noProof/>
            <w:webHidden/>
          </w:rPr>
          <w:instrText xml:space="preserve"> PAGEREF _Toc119049760 \h </w:instrText>
        </w:r>
        <w:r w:rsidR="00EC684A">
          <w:rPr>
            <w:noProof/>
            <w:webHidden/>
          </w:rPr>
        </w:r>
        <w:r w:rsidR="00EC684A">
          <w:rPr>
            <w:noProof/>
            <w:webHidden/>
          </w:rPr>
          <w:fldChar w:fldCharType="separate"/>
        </w:r>
        <w:r w:rsidR="00EB5941">
          <w:rPr>
            <w:noProof/>
            <w:webHidden/>
          </w:rPr>
          <w:t>63</w:t>
        </w:r>
        <w:r w:rsidR="00EC684A">
          <w:rPr>
            <w:noProof/>
            <w:webHidden/>
          </w:rPr>
          <w:fldChar w:fldCharType="end"/>
        </w:r>
      </w:hyperlink>
    </w:p>
    <w:p w14:paraId="2AE31EFD" w14:textId="5BF0B394"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1" w:history="1">
        <w:r w:rsidR="00EC684A" w:rsidRPr="003A0951">
          <w:rPr>
            <w:rStyle w:val="Hyperlink"/>
            <w:noProof/>
          </w:rPr>
          <w:t>Historical Mode - General Tab</w:t>
        </w:r>
        <w:r w:rsidR="00EC684A">
          <w:rPr>
            <w:noProof/>
            <w:webHidden/>
          </w:rPr>
          <w:tab/>
        </w:r>
        <w:r w:rsidR="00EC684A">
          <w:rPr>
            <w:noProof/>
            <w:webHidden/>
          </w:rPr>
          <w:fldChar w:fldCharType="begin"/>
        </w:r>
        <w:r w:rsidR="00EC684A">
          <w:rPr>
            <w:noProof/>
            <w:webHidden/>
          </w:rPr>
          <w:instrText xml:space="preserve"> PAGEREF _Toc119049761 \h </w:instrText>
        </w:r>
        <w:r w:rsidR="00EC684A">
          <w:rPr>
            <w:noProof/>
            <w:webHidden/>
          </w:rPr>
        </w:r>
        <w:r w:rsidR="00EC684A">
          <w:rPr>
            <w:noProof/>
            <w:webHidden/>
          </w:rPr>
          <w:fldChar w:fldCharType="separate"/>
        </w:r>
        <w:r w:rsidR="00EB5941">
          <w:rPr>
            <w:noProof/>
            <w:webHidden/>
          </w:rPr>
          <w:t>63</w:t>
        </w:r>
        <w:r w:rsidR="00EC684A">
          <w:rPr>
            <w:noProof/>
            <w:webHidden/>
          </w:rPr>
          <w:fldChar w:fldCharType="end"/>
        </w:r>
      </w:hyperlink>
    </w:p>
    <w:p w14:paraId="6628A70D" w14:textId="24410534"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2" w:history="1">
        <w:r w:rsidR="00EC684A" w:rsidRPr="003A0951">
          <w:rPr>
            <w:rStyle w:val="Hyperlink"/>
            <w:noProof/>
          </w:rPr>
          <w:t>Historical Mode - Description Tab</w:t>
        </w:r>
        <w:r w:rsidR="00EC684A">
          <w:rPr>
            <w:noProof/>
            <w:webHidden/>
          </w:rPr>
          <w:tab/>
        </w:r>
        <w:r w:rsidR="00EC684A">
          <w:rPr>
            <w:noProof/>
            <w:webHidden/>
          </w:rPr>
          <w:fldChar w:fldCharType="begin"/>
        </w:r>
        <w:r w:rsidR="00EC684A">
          <w:rPr>
            <w:noProof/>
            <w:webHidden/>
          </w:rPr>
          <w:instrText xml:space="preserve"> PAGEREF _Toc119049762 \h </w:instrText>
        </w:r>
        <w:r w:rsidR="00EC684A">
          <w:rPr>
            <w:noProof/>
            <w:webHidden/>
          </w:rPr>
        </w:r>
        <w:r w:rsidR="00EC684A">
          <w:rPr>
            <w:noProof/>
            <w:webHidden/>
          </w:rPr>
          <w:fldChar w:fldCharType="separate"/>
        </w:r>
        <w:r w:rsidR="00EB5941">
          <w:rPr>
            <w:noProof/>
            <w:webHidden/>
          </w:rPr>
          <w:t>66</w:t>
        </w:r>
        <w:r w:rsidR="00EC684A">
          <w:rPr>
            <w:noProof/>
            <w:webHidden/>
          </w:rPr>
          <w:fldChar w:fldCharType="end"/>
        </w:r>
      </w:hyperlink>
    </w:p>
    <w:p w14:paraId="409D8114" w14:textId="76298A89"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63" w:history="1">
        <w:r w:rsidR="00EC684A" w:rsidRPr="003A0951">
          <w:rPr>
            <w:rStyle w:val="Hyperlink"/>
            <w:noProof/>
          </w:rPr>
          <w:t>Password Protection</w:t>
        </w:r>
        <w:r w:rsidR="00EC684A">
          <w:rPr>
            <w:noProof/>
            <w:webHidden/>
          </w:rPr>
          <w:tab/>
        </w:r>
        <w:r w:rsidR="00EC684A">
          <w:rPr>
            <w:noProof/>
            <w:webHidden/>
          </w:rPr>
          <w:fldChar w:fldCharType="begin"/>
        </w:r>
        <w:r w:rsidR="00EC684A">
          <w:rPr>
            <w:noProof/>
            <w:webHidden/>
          </w:rPr>
          <w:instrText xml:space="preserve"> PAGEREF _Toc119049763 \h </w:instrText>
        </w:r>
        <w:r w:rsidR="00EC684A">
          <w:rPr>
            <w:noProof/>
            <w:webHidden/>
          </w:rPr>
        </w:r>
        <w:r w:rsidR="00EC684A">
          <w:rPr>
            <w:noProof/>
            <w:webHidden/>
          </w:rPr>
          <w:fldChar w:fldCharType="separate"/>
        </w:r>
        <w:r w:rsidR="00EB5941">
          <w:rPr>
            <w:noProof/>
            <w:webHidden/>
          </w:rPr>
          <w:t>67</w:t>
        </w:r>
        <w:r w:rsidR="00EC684A">
          <w:rPr>
            <w:noProof/>
            <w:webHidden/>
          </w:rPr>
          <w:fldChar w:fldCharType="end"/>
        </w:r>
      </w:hyperlink>
    </w:p>
    <w:p w14:paraId="756DB08F" w14:textId="7912CD11"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64" w:history="1">
        <w:r w:rsidR="00EC684A" w:rsidRPr="003A0951">
          <w:rPr>
            <w:rStyle w:val="Hyperlink"/>
            <w:noProof/>
          </w:rPr>
          <w:t>Printing</w:t>
        </w:r>
        <w:r w:rsidR="00EC684A">
          <w:rPr>
            <w:noProof/>
            <w:webHidden/>
          </w:rPr>
          <w:tab/>
        </w:r>
        <w:r w:rsidR="00EC684A">
          <w:rPr>
            <w:noProof/>
            <w:webHidden/>
          </w:rPr>
          <w:fldChar w:fldCharType="begin"/>
        </w:r>
        <w:r w:rsidR="00EC684A">
          <w:rPr>
            <w:noProof/>
            <w:webHidden/>
          </w:rPr>
          <w:instrText xml:space="preserve"> PAGEREF _Toc119049764 \h </w:instrText>
        </w:r>
        <w:r w:rsidR="00EC684A">
          <w:rPr>
            <w:noProof/>
            <w:webHidden/>
          </w:rPr>
        </w:r>
        <w:r w:rsidR="00EC684A">
          <w:rPr>
            <w:noProof/>
            <w:webHidden/>
          </w:rPr>
          <w:fldChar w:fldCharType="separate"/>
        </w:r>
        <w:r w:rsidR="00EB5941">
          <w:rPr>
            <w:noProof/>
            <w:webHidden/>
          </w:rPr>
          <w:t>68</w:t>
        </w:r>
        <w:r w:rsidR="00EC684A">
          <w:rPr>
            <w:noProof/>
            <w:webHidden/>
          </w:rPr>
          <w:fldChar w:fldCharType="end"/>
        </w:r>
      </w:hyperlink>
    </w:p>
    <w:p w14:paraId="0C1B450E" w14:textId="649B310E"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5" w:history="1">
        <w:r w:rsidR="00EC684A" w:rsidRPr="003A0951">
          <w:rPr>
            <w:rStyle w:val="Hyperlink"/>
            <w:noProof/>
          </w:rPr>
          <w:t>Portrait Mode</w:t>
        </w:r>
        <w:r w:rsidR="00EC684A">
          <w:rPr>
            <w:noProof/>
            <w:webHidden/>
          </w:rPr>
          <w:tab/>
        </w:r>
        <w:r w:rsidR="00EC684A">
          <w:rPr>
            <w:noProof/>
            <w:webHidden/>
          </w:rPr>
          <w:fldChar w:fldCharType="begin"/>
        </w:r>
        <w:r w:rsidR="00EC684A">
          <w:rPr>
            <w:noProof/>
            <w:webHidden/>
          </w:rPr>
          <w:instrText xml:space="preserve"> PAGEREF _Toc119049765 \h </w:instrText>
        </w:r>
        <w:r w:rsidR="00EC684A">
          <w:rPr>
            <w:noProof/>
            <w:webHidden/>
          </w:rPr>
        </w:r>
        <w:r w:rsidR="00EC684A">
          <w:rPr>
            <w:noProof/>
            <w:webHidden/>
          </w:rPr>
          <w:fldChar w:fldCharType="separate"/>
        </w:r>
        <w:r w:rsidR="00EB5941">
          <w:rPr>
            <w:noProof/>
            <w:webHidden/>
          </w:rPr>
          <w:t>68</w:t>
        </w:r>
        <w:r w:rsidR="00EC684A">
          <w:rPr>
            <w:noProof/>
            <w:webHidden/>
          </w:rPr>
          <w:fldChar w:fldCharType="end"/>
        </w:r>
      </w:hyperlink>
    </w:p>
    <w:p w14:paraId="0D34DB2B" w14:textId="0745E1AB"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6" w:history="1">
        <w:r w:rsidR="00EC684A" w:rsidRPr="003A0951">
          <w:rPr>
            <w:rStyle w:val="Hyperlink"/>
            <w:noProof/>
          </w:rPr>
          <w:t>Landscape Mode</w:t>
        </w:r>
        <w:r w:rsidR="00EC684A">
          <w:rPr>
            <w:noProof/>
            <w:webHidden/>
          </w:rPr>
          <w:tab/>
        </w:r>
        <w:r w:rsidR="00EC684A">
          <w:rPr>
            <w:noProof/>
            <w:webHidden/>
          </w:rPr>
          <w:fldChar w:fldCharType="begin"/>
        </w:r>
        <w:r w:rsidR="00EC684A">
          <w:rPr>
            <w:noProof/>
            <w:webHidden/>
          </w:rPr>
          <w:instrText xml:space="preserve"> PAGEREF _Toc119049766 \h </w:instrText>
        </w:r>
        <w:r w:rsidR="00EC684A">
          <w:rPr>
            <w:noProof/>
            <w:webHidden/>
          </w:rPr>
        </w:r>
        <w:r w:rsidR="00EC684A">
          <w:rPr>
            <w:noProof/>
            <w:webHidden/>
          </w:rPr>
          <w:fldChar w:fldCharType="separate"/>
        </w:r>
        <w:r w:rsidR="00EB5941">
          <w:rPr>
            <w:noProof/>
            <w:webHidden/>
          </w:rPr>
          <w:t>69</w:t>
        </w:r>
        <w:r w:rsidR="00EC684A">
          <w:rPr>
            <w:noProof/>
            <w:webHidden/>
          </w:rPr>
          <w:fldChar w:fldCharType="end"/>
        </w:r>
      </w:hyperlink>
    </w:p>
    <w:p w14:paraId="3FC8B320" w14:textId="7F98BE3C"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67" w:history="1">
        <w:r w:rsidR="00EC684A" w:rsidRPr="003A0951">
          <w:rPr>
            <w:rStyle w:val="Hyperlink"/>
            <w:noProof/>
          </w:rPr>
          <w:t>Write Data to and View Data Over a Network</w:t>
        </w:r>
        <w:r w:rsidR="00EC684A">
          <w:rPr>
            <w:noProof/>
            <w:webHidden/>
          </w:rPr>
          <w:tab/>
        </w:r>
        <w:r w:rsidR="00EC684A">
          <w:rPr>
            <w:noProof/>
            <w:webHidden/>
          </w:rPr>
          <w:fldChar w:fldCharType="begin"/>
        </w:r>
        <w:r w:rsidR="00EC684A">
          <w:rPr>
            <w:noProof/>
            <w:webHidden/>
          </w:rPr>
          <w:instrText xml:space="preserve"> PAGEREF _Toc119049767 \h </w:instrText>
        </w:r>
        <w:r w:rsidR="00EC684A">
          <w:rPr>
            <w:noProof/>
            <w:webHidden/>
          </w:rPr>
        </w:r>
        <w:r w:rsidR="00EC684A">
          <w:rPr>
            <w:noProof/>
            <w:webHidden/>
          </w:rPr>
          <w:fldChar w:fldCharType="separate"/>
        </w:r>
        <w:r w:rsidR="00EB5941">
          <w:rPr>
            <w:noProof/>
            <w:webHidden/>
          </w:rPr>
          <w:t>70</w:t>
        </w:r>
        <w:r w:rsidR="00EC684A">
          <w:rPr>
            <w:noProof/>
            <w:webHidden/>
          </w:rPr>
          <w:fldChar w:fldCharType="end"/>
        </w:r>
      </w:hyperlink>
    </w:p>
    <w:p w14:paraId="118C9670" w14:textId="1DFC5543"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8" w:history="1">
        <w:r w:rsidR="00EC684A" w:rsidRPr="003A0951">
          <w:rPr>
            <w:rStyle w:val="Hyperlink"/>
            <w:noProof/>
          </w:rPr>
          <w:t>Write Data to a Network Drive</w:t>
        </w:r>
        <w:r w:rsidR="00EC684A">
          <w:rPr>
            <w:noProof/>
            <w:webHidden/>
          </w:rPr>
          <w:tab/>
        </w:r>
        <w:r w:rsidR="00EC684A">
          <w:rPr>
            <w:noProof/>
            <w:webHidden/>
          </w:rPr>
          <w:fldChar w:fldCharType="begin"/>
        </w:r>
        <w:r w:rsidR="00EC684A">
          <w:rPr>
            <w:noProof/>
            <w:webHidden/>
          </w:rPr>
          <w:instrText xml:space="preserve"> PAGEREF _Toc119049768 \h </w:instrText>
        </w:r>
        <w:r w:rsidR="00EC684A">
          <w:rPr>
            <w:noProof/>
            <w:webHidden/>
          </w:rPr>
        </w:r>
        <w:r w:rsidR="00EC684A">
          <w:rPr>
            <w:noProof/>
            <w:webHidden/>
          </w:rPr>
          <w:fldChar w:fldCharType="separate"/>
        </w:r>
        <w:r w:rsidR="00EB5941">
          <w:rPr>
            <w:noProof/>
            <w:webHidden/>
          </w:rPr>
          <w:t>70</w:t>
        </w:r>
        <w:r w:rsidR="00EC684A">
          <w:rPr>
            <w:noProof/>
            <w:webHidden/>
          </w:rPr>
          <w:fldChar w:fldCharType="end"/>
        </w:r>
      </w:hyperlink>
    </w:p>
    <w:p w14:paraId="597408EC" w14:textId="1562EE33"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69" w:history="1">
        <w:r w:rsidR="00EC684A" w:rsidRPr="003A0951">
          <w:rPr>
            <w:rStyle w:val="Hyperlink"/>
            <w:noProof/>
          </w:rPr>
          <w:t>Viewing Historical Data</w:t>
        </w:r>
        <w:r w:rsidR="00EC684A">
          <w:rPr>
            <w:noProof/>
            <w:webHidden/>
          </w:rPr>
          <w:tab/>
        </w:r>
        <w:r w:rsidR="00EC684A">
          <w:rPr>
            <w:noProof/>
            <w:webHidden/>
          </w:rPr>
          <w:fldChar w:fldCharType="begin"/>
        </w:r>
        <w:r w:rsidR="00EC684A">
          <w:rPr>
            <w:noProof/>
            <w:webHidden/>
          </w:rPr>
          <w:instrText xml:space="preserve"> PAGEREF _Toc119049769 \h </w:instrText>
        </w:r>
        <w:r w:rsidR="00EC684A">
          <w:rPr>
            <w:noProof/>
            <w:webHidden/>
          </w:rPr>
        </w:r>
        <w:r w:rsidR="00EC684A">
          <w:rPr>
            <w:noProof/>
            <w:webHidden/>
          </w:rPr>
          <w:fldChar w:fldCharType="separate"/>
        </w:r>
        <w:r w:rsidR="00EB5941">
          <w:rPr>
            <w:noProof/>
            <w:webHidden/>
          </w:rPr>
          <w:t>73</w:t>
        </w:r>
        <w:r w:rsidR="00EC684A">
          <w:rPr>
            <w:noProof/>
            <w:webHidden/>
          </w:rPr>
          <w:fldChar w:fldCharType="end"/>
        </w:r>
      </w:hyperlink>
    </w:p>
    <w:p w14:paraId="53873574" w14:textId="468CB714"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70" w:history="1">
        <w:r w:rsidR="00EC684A" w:rsidRPr="003A0951">
          <w:rPr>
            <w:rStyle w:val="Hyperlink"/>
            <w:noProof/>
          </w:rPr>
          <w:t>Messages During Profiling and Baseline Profiling</w:t>
        </w:r>
        <w:r w:rsidR="00EC684A">
          <w:rPr>
            <w:noProof/>
            <w:webHidden/>
          </w:rPr>
          <w:tab/>
        </w:r>
        <w:r w:rsidR="00EC684A">
          <w:rPr>
            <w:noProof/>
            <w:webHidden/>
          </w:rPr>
          <w:fldChar w:fldCharType="begin"/>
        </w:r>
        <w:r w:rsidR="00EC684A">
          <w:rPr>
            <w:noProof/>
            <w:webHidden/>
          </w:rPr>
          <w:instrText xml:space="preserve"> PAGEREF _Toc119049770 \h </w:instrText>
        </w:r>
        <w:r w:rsidR="00EC684A">
          <w:rPr>
            <w:noProof/>
            <w:webHidden/>
          </w:rPr>
        </w:r>
        <w:r w:rsidR="00EC684A">
          <w:rPr>
            <w:noProof/>
            <w:webHidden/>
          </w:rPr>
          <w:fldChar w:fldCharType="separate"/>
        </w:r>
        <w:r w:rsidR="00EB5941">
          <w:rPr>
            <w:noProof/>
            <w:webHidden/>
          </w:rPr>
          <w:t>74</w:t>
        </w:r>
        <w:r w:rsidR="00EC684A">
          <w:rPr>
            <w:noProof/>
            <w:webHidden/>
          </w:rPr>
          <w:fldChar w:fldCharType="end"/>
        </w:r>
      </w:hyperlink>
    </w:p>
    <w:p w14:paraId="051A7651" w14:textId="2EAF6B1D"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1" w:history="1">
        <w:r w:rsidR="00EC684A" w:rsidRPr="003A0951">
          <w:rPr>
            <w:rStyle w:val="Hyperlink"/>
            <w:noProof/>
          </w:rPr>
          <w:t>System Messages and Alarms</w:t>
        </w:r>
        <w:r w:rsidR="00EC684A">
          <w:rPr>
            <w:noProof/>
            <w:webHidden/>
          </w:rPr>
          <w:tab/>
        </w:r>
        <w:r w:rsidR="00EC684A">
          <w:rPr>
            <w:noProof/>
            <w:webHidden/>
          </w:rPr>
          <w:fldChar w:fldCharType="begin"/>
        </w:r>
        <w:r w:rsidR="00EC684A">
          <w:rPr>
            <w:noProof/>
            <w:webHidden/>
          </w:rPr>
          <w:instrText xml:space="preserve"> PAGEREF _Toc119049771 \h </w:instrText>
        </w:r>
        <w:r w:rsidR="00EC684A">
          <w:rPr>
            <w:noProof/>
            <w:webHidden/>
          </w:rPr>
        </w:r>
        <w:r w:rsidR="00EC684A">
          <w:rPr>
            <w:noProof/>
            <w:webHidden/>
          </w:rPr>
          <w:fldChar w:fldCharType="separate"/>
        </w:r>
        <w:r w:rsidR="00EB5941">
          <w:rPr>
            <w:noProof/>
            <w:webHidden/>
          </w:rPr>
          <w:t>74</w:t>
        </w:r>
        <w:r w:rsidR="00EC684A">
          <w:rPr>
            <w:noProof/>
            <w:webHidden/>
          </w:rPr>
          <w:fldChar w:fldCharType="end"/>
        </w:r>
      </w:hyperlink>
    </w:p>
    <w:p w14:paraId="6339A65D" w14:textId="770B73C3"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2" w:history="1">
        <w:r w:rsidR="00EC684A" w:rsidRPr="003A0951">
          <w:rPr>
            <w:rStyle w:val="Hyperlink"/>
            <w:noProof/>
          </w:rPr>
          <w:t>Alarms and Messages During Virtual Profiling</w:t>
        </w:r>
        <w:r w:rsidR="00EC684A">
          <w:rPr>
            <w:noProof/>
            <w:webHidden/>
          </w:rPr>
          <w:tab/>
        </w:r>
        <w:r w:rsidR="00EC684A">
          <w:rPr>
            <w:noProof/>
            <w:webHidden/>
          </w:rPr>
          <w:fldChar w:fldCharType="begin"/>
        </w:r>
        <w:r w:rsidR="00EC684A">
          <w:rPr>
            <w:noProof/>
            <w:webHidden/>
          </w:rPr>
          <w:instrText xml:space="preserve"> PAGEREF _Toc119049772 \h </w:instrText>
        </w:r>
        <w:r w:rsidR="00EC684A">
          <w:rPr>
            <w:noProof/>
            <w:webHidden/>
          </w:rPr>
        </w:r>
        <w:r w:rsidR="00EC684A">
          <w:rPr>
            <w:noProof/>
            <w:webHidden/>
          </w:rPr>
          <w:fldChar w:fldCharType="separate"/>
        </w:r>
        <w:r w:rsidR="00EB5941">
          <w:rPr>
            <w:noProof/>
            <w:webHidden/>
          </w:rPr>
          <w:t>75</w:t>
        </w:r>
        <w:r w:rsidR="00EC684A">
          <w:rPr>
            <w:noProof/>
            <w:webHidden/>
          </w:rPr>
          <w:fldChar w:fldCharType="end"/>
        </w:r>
      </w:hyperlink>
    </w:p>
    <w:p w14:paraId="35B02CAE" w14:textId="3D10D96F"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73" w:history="1">
        <w:r w:rsidR="00EC684A" w:rsidRPr="003A0951">
          <w:rPr>
            <w:rStyle w:val="Hyperlink"/>
            <w:noProof/>
          </w:rPr>
          <w:t>Communicate with Oven Controllers</w:t>
        </w:r>
        <w:r w:rsidR="00EC684A">
          <w:rPr>
            <w:noProof/>
            <w:webHidden/>
          </w:rPr>
          <w:tab/>
        </w:r>
        <w:r w:rsidR="00EC684A">
          <w:rPr>
            <w:noProof/>
            <w:webHidden/>
          </w:rPr>
          <w:fldChar w:fldCharType="begin"/>
        </w:r>
        <w:r w:rsidR="00EC684A">
          <w:rPr>
            <w:noProof/>
            <w:webHidden/>
          </w:rPr>
          <w:instrText xml:space="preserve"> PAGEREF _Toc119049773 \h </w:instrText>
        </w:r>
        <w:r w:rsidR="00EC684A">
          <w:rPr>
            <w:noProof/>
            <w:webHidden/>
          </w:rPr>
        </w:r>
        <w:r w:rsidR="00EC684A">
          <w:rPr>
            <w:noProof/>
            <w:webHidden/>
          </w:rPr>
          <w:fldChar w:fldCharType="separate"/>
        </w:r>
        <w:r w:rsidR="00EB5941">
          <w:rPr>
            <w:noProof/>
            <w:webHidden/>
          </w:rPr>
          <w:t>76</w:t>
        </w:r>
        <w:r w:rsidR="00EC684A">
          <w:rPr>
            <w:noProof/>
            <w:webHidden/>
          </w:rPr>
          <w:fldChar w:fldCharType="end"/>
        </w:r>
      </w:hyperlink>
    </w:p>
    <w:p w14:paraId="42AEE275" w14:textId="4F66DFBE"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4" w:history="1">
        <w:r w:rsidR="00EC684A" w:rsidRPr="003A0951">
          <w:rPr>
            <w:rStyle w:val="Hyperlink"/>
            <w:noProof/>
          </w:rPr>
          <w:t>Confirm Oven Communications</w:t>
        </w:r>
        <w:r w:rsidR="00EC684A">
          <w:rPr>
            <w:noProof/>
            <w:webHidden/>
          </w:rPr>
          <w:tab/>
        </w:r>
        <w:r w:rsidR="00EC684A">
          <w:rPr>
            <w:noProof/>
            <w:webHidden/>
          </w:rPr>
          <w:fldChar w:fldCharType="begin"/>
        </w:r>
        <w:r w:rsidR="00EC684A">
          <w:rPr>
            <w:noProof/>
            <w:webHidden/>
          </w:rPr>
          <w:instrText xml:space="preserve"> PAGEREF _Toc119049774 \h </w:instrText>
        </w:r>
        <w:r w:rsidR="00EC684A">
          <w:rPr>
            <w:noProof/>
            <w:webHidden/>
          </w:rPr>
        </w:r>
        <w:r w:rsidR="00EC684A">
          <w:rPr>
            <w:noProof/>
            <w:webHidden/>
          </w:rPr>
          <w:fldChar w:fldCharType="separate"/>
        </w:r>
        <w:r w:rsidR="00EB5941">
          <w:rPr>
            <w:noProof/>
            <w:webHidden/>
          </w:rPr>
          <w:t>77</w:t>
        </w:r>
        <w:r w:rsidR="00EC684A">
          <w:rPr>
            <w:noProof/>
            <w:webHidden/>
          </w:rPr>
          <w:fldChar w:fldCharType="end"/>
        </w:r>
      </w:hyperlink>
    </w:p>
    <w:p w14:paraId="4A3274C6" w14:textId="355C4DB1"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5" w:history="1">
        <w:r w:rsidR="00EC684A" w:rsidRPr="003A0951">
          <w:rPr>
            <w:rStyle w:val="Hyperlink"/>
            <w:noProof/>
          </w:rPr>
          <w:t>Configure Software for Oven Communication</w:t>
        </w:r>
        <w:r w:rsidR="00EC684A">
          <w:rPr>
            <w:noProof/>
            <w:webHidden/>
          </w:rPr>
          <w:tab/>
        </w:r>
        <w:r w:rsidR="00EC684A">
          <w:rPr>
            <w:noProof/>
            <w:webHidden/>
          </w:rPr>
          <w:fldChar w:fldCharType="begin"/>
        </w:r>
        <w:r w:rsidR="00EC684A">
          <w:rPr>
            <w:noProof/>
            <w:webHidden/>
          </w:rPr>
          <w:instrText xml:space="preserve"> PAGEREF _Toc119049775 \h </w:instrText>
        </w:r>
        <w:r w:rsidR="00EC684A">
          <w:rPr>
            <w:noProof/>
            <w:webHidden/>
          </w:rPr>
        </w:r>
        <w:r w:rsidR="00EC684A">
          <w:rPr>
            <w:noProof/>
            <w:webHidden/>
          </w:rPr>
          <w:fldChar w:fldCharType="separate"/>
        </w:r>
        <w:r w:rsidR="00EB5941">
          <w:rPr>
            <w:noProof/>
            <w:webHidden/>
          </w:rPr>
          <w:t>78</w:t>
        </w:r>
        <w:r w:rsidR="00EC684A">
          <w:rPr>
            <w:noProof/>
            <w:webHidden/>
          </w:rPr>
          <w:fldChar w:fldCharType="end"/>
        </w:r>
      </w:hyperlink>
    </w:p>
    <w:p w14:paraId="0CB6BAB5" w14:textId="641BF9B0"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6" w:history="1">
        <w:r w:rsidR="00EC684A" w:rsidRPr="003A0951">
          <w:rPr>
            <w:rStyle w:val="Hyperlink"/>
            <w:noProof/>
          </w:rPr>
          <w:t>Use a Base Oven Recipe With Oven Communication</w:t>
        </w:r>
        <w:r w:rsidR="00EC684A">
          <w:rPr>
            <w:noProof/>
            <w:webHidden/>
          </w:rPr>
          <w:tab/>
        </w:r>
        <w:r w:rsidR="00EC684A">
          <w:rPr>
            <w:noProof/>
            <w:webHidden/>
          </w:rPr>
          <w:fldChar w:fldCharType="begin"/>
        </w:r>
        <w:r w:rsidR="00EC684A">
          <w:rPr>
            <w:noProof/>
            <w:webHidden/>
          </w:rPr>
          <w:instrText xml:space="preserve"> PAGEREF _Toc119049776 \h </w:instrText>
        </w:r>
        <w:r w:rsidR="00EC684A">
          <w:rPr>
            <w:noProof/>
            <w:webHidden/>
          </w:rPr>
        </w:r>
        <w:r w:rsidR="00EC684A">
          <w:rPr>
            <w:noProof/>
            <w:webHidden/>
          </w:rPr>
          <w:fldChar w:fldCharType="separate"/>
        </w:r>
        <w:r w:rsidR="00EB5941">
          <w:rPr>
            <w:noProof/>
            <w:webHidden/>
          </w:rPr>
          <w:t>78</w:t>
        </w:r>
        <w:r w:rsidR="00EC684A">
          <w:rPr>
            <w:noProof/>
            <w:webHidden/>
          </w:rPr>
          <w:fldChar w:fldCharType="end"/>
        </w:r>
      </w:hyperlink>
    </w:p>
    <w:p w14:paraId="59255F02" w14:textId="32239648"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7" w:history="1">
        <w:r w:rsidR="00EC684A" w:rsidRPr="003A0951">
          <w:rPr>
            <w:rStyle w:val="Hyperlink"/>
            <w:noProof/>
          </w:rPr>
          <w:t>Run a Profile Using Oven Communication</w:t>
        </w:r>
        <w:r w:rsidR="00EC684A">
          <w:rPr>
            <w:noProof/>
            <w:webHidden/>
          </w:rPr>
          <w:tab/>
        </w:r>
        <w:r w:rsidR="00EC684A">
          <w:rPr>
            <w:noProof/>
            <w:webHidden/>
          </w:rPr>
          <w:fldChar w:fldCharType="begin"/>
        </w:r>
        <w:r w:rsidR="00EC684A">
          <w:rPr>
            <w:noProof/>
            <w:webHidden/>
          </w:rPr>
          <w:instrText xml:space="preserve"> PAGEREF _Toc119049777 \h </w:instrText>
        </w:r>
        <w:r w:rsidR="00EC684A">
          <w:rPr>
            <w:noProof/>
            <w:webHidden/>
          </w:rPr>
        </w:r>
        <w:r w:rsidR="00EC684A">
          <w:rPr>
            <w:noProof/>
            <w:webHidden/>
          </w:rPr>
          <w:fldChar w:fldCharType="separate"/>
        </w:r>
        <w:r w:rsidR="00EB5941">
          <w:rPr>
            <w:noProof/>
            <w:webHidden/>
          </w:rPr>
          <w:t>79</w:t>
        </w:r>
        <w:r w:rsidR="00EC684A">
          <w:rPr>
            <w:noProof/>
            <w:webHidden/>
          </w:rPr>
          <w:fldChar w:fldCharType="end"/>
        </w:r>
      </w:hyperlink>
    </w:p>
    <w:p w14:paraId="09BAC4D8" w14:textId="55276C20"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8" w:history="1">
        <w:r w:rsidR="00EC684A" w:rsidRPr="003A0951">
          <w:rPr>
            <w:rStyle w:val="Hyperlink"/>
            <w:noProof/>
          </w:rPr>
          <w:t>Start a Virtual Profile With Oven Communication</w:t>
        </w:r>
        <w:r w:rsidR="00EC684A">
          <w:rPr>
            <w:noProof/>
            <w:webHidden/>
          </w:rPr>
          <w:tab/>
        </w:r>
        <w:r w:rsidR="00EC684A">
          <w:rPr>
            <w:noProof/>
            <w:webHidden/>
          </w:rPr>
          <w:fldChar w:fldCharType="begin"/>
        </w:r>
        <w:r w:rsidR="00EC684A">
          <w:rPr>
            <w:noProof/>
            <w:webHidden/>
          </w:rPr>
          <w:instrText xml:space="preserve"> PAGEREF _Toc119049778 \h </w:instrText>
        </w:r>
        <w:r w:rsidR="00EC684A">
          <w:rPr>
            <w:noProof/>
            <w:webHidden/>
          </w:rPr>
        </w:r>
        <w:r w:rsidR="00EC684A">
          <w:rPr>
            <w:noProof/>
            <w:webHidden/>
          </w:rPr>
          <w:fldChar w:fldCharType="separate"/>
        </w:r>
        <w:r w:rsidR="00EB5941">
          <w:rPr>
            <w:noProof/>
            <w:webHidden/>
          </w:rPr>
          <w:t>81</w:t>
        </w:r>
        <w:r w:rsidR="00EC684A">
          <w:rPr>
            <w:noProof/>
            <w:webHidden/>
          </w:rPr>
          <w:fldChar w:fldCharType="end"/>
        </w:r>
      </w:hyperlink>
    </w:p>
    <w:p w14:paraId="5D1E4246" w14:textId="016F230A"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79" w:history="1">
        <w:r w:rsidR="00EC684A" w:rsidRPr="003A0951">
          <w:rPr>
            <w:rStyle w:val="Hyperlink"/>
            <w:noProof/>
          </w:rPr>
          <w:t>Base Oven Recipe Automatic Verification</w:t>
        </w:r>
        <w:r w:rsidR="00EC684A">
          <w:rPr>
            <w:noProof/>
            <w:webHidden/>
          </w:rPr>
          <w:tab/>
        </w:r>
        <w:r w:rsidR="00EC684A">
          <w:rPr>
            <w:noProof/>
            <w:webHidden/>
          </w:rPr>
          <w:fldChar w:fldCharType="begin"/>
        </w:r>
        <w:r w:rsidR="00EC684A">
          <w:rPr>
            <w:noProof/>
            <w:webHidden/>
          </w:rPr>
          <w:instrText xml:space="preserve"> PAGEREF _Toc119049779 \h </w:instrText>
        </w:r>
        <w:r w:rsidR="00EC684A">
          <w:rPr>
            <w:noProof/>
            <w:webHidden/>
          </w:rPr>
        </w:r>
        <w:r w:rsidR="00EC684A">
          <w:rPr>
            <w:noProof/>
            <w:webHidden/>
          </w:rPr>
          <w:fldChar w:fldCharType="separate"/>
        </w:r>
        <w:r w:rsidR="00EB5941">
          <w:rPr>
            <w:noProof/>
            <w:webHidden/>
          </w:rPr>
          <w:t>82</w:t>
        </w:r>
        <w:r w:rsidR="00EC684A">
          <w:rPr>
            <w:noProof/>
            <w:webHidden/>
          </w:rPr>
          <w:fldChar w:fldCharType="end"/>
        </w:r>
      </w:hyperlink>
    </w:p>
    <w:p w14:paraId="6CE14CEC" w14:textId="6809A647" w:rsidR="00EC684A"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49780" w:history="1">
        <w:r w:rsidR="00EC684A" w:rsidRPr="003A0951">
          <w:rPr>
            <w:rStyle w:val="Hyperlink"/>
            <w:noProof/>
          </w:rPr>
          <w:t>Dual Lane Systems And Functionality</w:t>
        </w:r>
        <w:r w:rsidR="00EC684A">
          <w:rPr>
            <w:noProof/>
            <w:webHidden/>
          </w:rPr>
          <w:tab/>
        </w:r>
        <w:r w:rsidR="00EC684A">
          <w:rPr>
            <w:noProof/>
            <w:webHidden/>
          </w:rPr>
          <w:fldChar w:fldCharType="begin"/>
        </w:r>
        <w:r w:rsidR="00EC684A">
          <w:rPr>
            <w:noProof/>
            <w:webHidden/>
          </w:rPr>
          <w:instrText xml:space="preserve"> PAGEREF _Toc119049780 \h </w:instrText>
        </w:r>
        <w:r w:rsidR="00EC684A">
          <w:rPr>
            <w:noProof/>
            <w:webHidden/>
          </w:rPr>
        </w:r>
        <w:r w:rsidR="00EC684A">
          <w:rPr>
            <w:noProof/>
            <w:webHidden/>
          </w:rPr>
          <w:fldChar w:fldCharType="separate"/>
        </w:r>
        <w:r w:rsidR="00EB5941">
          <w:rPr>
            <w:noProof/>
            <w:webHidden/>
          </w:rPr>
          <w:t>83</w:t>
        </w:r>
        <w:r w:rsidR="00EC684A">
          <w:rPr>
            <w:noProof/>
            <w:webHidden/>
          </w:rPr>
          <w:fldChar w:fldCharType="end"/>
        </w:r>
      </w:hyperlink>
    </w:p>
    <w:p w14:paraId="1A50DD3E" w14:textId="64B50D10" w:rsidR="00EC684A"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49781" w:history="1">
        <w:r w:rsidR="00EC684A" w:rsidRPr="003A0951">
          <w:rPr>
            <w:rStyle w:val="Hyperlink"/>
            <w:noProof/>
          </w:rPr>
          <w:t>Dual Lane Dual Systems</w:t>
        </w:r>
        <w:r w:rsidR="00EC684A">
          <w:rPr>
            <w:noProof/>
            <w:webHidden/>
          </w:rPr>
          <w:tab/>
        </w:r>
        <w:r w:rsidR="00EC684A">
          <w:rPr>
            <w:noProof/>
            <w:webHidden/>
          </w:rPr>
          <w:fldChar w:fldCharType="begin"/>
        </w:r>
        <w:r w:rsidR="00EC684A">
          <w:rPr>
            <w:noProof/>
            <w:webHidden/>
          </w:rPr>
          <w:instrText xml:space="preserve"> PAGEREF _Toc119049781 \h </w:instrText>
        </w:r>
        <w:r w:rsidR="00EC684A">
          <w:rPr>
            <w:noProof/>
            <w:webHidden/>
          </w:rPr>
        </w:r>
        <w:r w:rsidR="00EC684A">
          <w:rPr>
            <w:noProof/>
            <w:webHidden/>
          </w:rPr>
          <w:fldChar w:fldCharType="separate"/>
        </w:r>
        <w:r w:rsidR="00EB5941">
          <w:rPr>
            <w:noProof/>
            <w:webHidden/>
          </w:rPr>
          <w:t>83</w:t>
        </w:r>
        <w:r w:rsidR="00EC684A">
          <w:rPr>
            <w:noProof/>
            <w:webHidden/>
          </w:rPr>
          <w:fldChar w:fldCharType="end"/>
        </w:r>
      </w:hyperlink>
    </w:p>
    <w:p w14:paraId="2B444F65" w14:textId="6BF830ED" w:rsidR="00EC684A" w:rsidRDefault="00EB54D7">
      <w:pPr>
        <w:pStyle w:val="TOC2"/>
        <w:tabs>
          <w:tab w:val="right" w:leader="dot" w:pos="8900"/>
        </w:tabs>
        <w:rPr>
          <w:ins w:id="11" w:author="Tom Bergeron" w:date="2022-11-11T09:01:00Z"/>
          <w:rFonts w:asciiTheme="minorHAnsi" w:eastAsiaTheme="minorEastAsia" w:hAnsiTheme="minorHAnsi" w:cstheme="minorBidi"/>
          <w:smallCaps w:val="0"/>
          <w:noProof/>
          <w:sz w:val="22"/>
          <w:szCs w:val="22"/>
        </w:rPr>
      </w:pPr>
      <w:hyperlink w:anchor="_Toc119049782" w:history="1">
        <w:r w:rsidR="00EC684A" w:rsidRPr="003A0951">
          <w:rPr>
            <w:rStyle w:val="Hyperlink"/>
            <w:noProof/>
          </w:rPr>
          <w:t>Configure Dual Lane Systems</w:t>
        </w:r>
        <w:r w:rsidR="00EC684A">
          <w:rPr>
            <w:noProof/>
            <w:webHidden/>
          </w:rPr>
          <w:tab/>
        </w:r>
        <w:r w:rsidR="00EC684A">
          <w:rPr>
            <w:noProof/>
            <w:webHidden/>
          </w:rPr>
          <w:fldChar w:fldCharType="begin"/>
        </w:r>
        <w:r w:rsidR="00EC684A">
          <w:rPr>
            <w:noProof/>
            <w:webHidden/>
          </w:rPr>
          <w:instrText xml:space="preserve"> PAGEREF _Toc119049782 \h </w:instrText>
        </w:r>
        <w:r w:rsidR="00EC684A">
          <w:rPr>
            <w:noProof/>
            <w:webHidden/>
          </w:rPr>
        </w:r>
        <w:r w:rsidR="00EC684A">
          <w:rPr>
            <w:noProof/>
            <w:webHidden/>
          </w:rPr>
          <w:fldChar w:fldCharType="separate"/>
        </w:r>
        <w:r w:rsidR="00EB5941">
          <w:rPr>
            <w:noProof/>
            <w:webHidden/>
          </w:rPr>
          <w:t>84</w:t>
        </w:r>
        <w:r w:rsidR="00EC684A">
          <w:rPr>
            <w:noProof/>
            <w:webHidden/>
          </w:rPr>
          <w:fldChar w:fldCharType="end"/>
        </w:r>
      </w:hyperlink>
    </w:p>
    <w:p w14:paraId="313D9490" w14:textId="6433ECCF" w:rsidR="00EC684A" w:rsidRDefault="00EC684A">
      <w:pPr>
        <w:pStyle w:val="TOC1"/>
        <w:tabs>
          <w:tab w:val="right" w:leader="dot" w:pos="8900"/>
        </w:tabs>
        <w:rPr>
          <w:ins w:id="12" w:author="Tom Bergeron" w:date="2022-11-11T09:01:00Z"/>
          <w:rFonts w:asciiTheme="minorHAnsi" w:eastAsiaTheme="minorEastAsia" w:hAnsiTheme="minorHAnsi" w:cstheme="minorBidi"/>
          <w:b w:val="0"/>
          <w:caps w:val="0"/>
          <w:noProof/>
          <w:sz w:val="22"/>
          <w:szCs w:val="22"/>
        </w:rPr>
      </w:pPr>
    </w:p>
    <w:p w14:paraId="0CC577C1" w14:textId="227912FC" w:rsidR="00E3238F" w:rsidDel="00EC684A" w:rsidRDefault="00E3238F">
      <w:pPr>
        <w:pStyle w:val="TOC1"/>
        <w:tabs>
          <w:tab w:val="right" w:leader="dot" w:pos="8900"/>
        </w:tabs>
        <w:rPr>
          <w:del w:id="13" w:author="Tom Bergeron" w:date="2022-11-11T09:01:00Z"/>
          <w:rFonts w:asciiTheme="minorHAnsi" w:eastAsiaTheme="minorEastAsia" w:hAnsiTheme="minorHAnsi" w:cstheme="minorBidi"/>
          <w:b w:val="0"/>
          <w:caps w:val="0"/>
          <w:noProof/>
          <w:sz w:val="22"/>
          <w:szCs w:val="22"/>
        </w:rPr>
      </w:pPr>
      <w:del w:id="14" w:author="Tom Bergeron" w:date="2022-11-11T09:01:00Z">
        <w:r w:rsidRPr="00EC684A" w:rsidDel="00EC684A">
          <w:rPr>
            <w:rStyle w:val="Hyperlink"/>
            <w:rFonts w:cs="Arial"/>
            <w:bCs/>
            <w:iCs/>
            <w:noProof/>
          </w:rPr>
          <w:delText>The Hardware</w:delText>
        </w:r>
        <w:r w:rsidDel="00EC684A">
          <w:rPr>
            <w:noProof/>
            <w:webHidden/>
          </w:rPr>
          <w:tab/>
          <w:delText>3</w:delText>
        </w:r>
      </w:del>
    </w:p>
    <w:p w14:paraId="0E8FE3E2" w14:textId="7C4F5276" w:rsidR="00E3238F" w:rsidDel="00EC684A" w:rsidRDefault="00E3238F">
      <w:pPr>
        <w:pStyle w:val="TOC2"/>
        <w:tabs>
          <w:tab w:val="right" w:leader="dot" w:pos="8900"/>
        </w:tabs>
        <w:rPr>
          <w:del w:id="15" w:author="Tom Bergeron" w:date="2022-11-11T09:01:00Z"/>
          <w:rFonts w:asciiTheme="minorHAnsi" w:eastAsiaTheme="minorEastAsia" w:hAnsiTheme="minorHAnsi" w:cstheme="minorBidi"/>
          <w:smallCaps w:val="0"/>
          <w:noProof/>
          <w:sz w:val="22"/>
          <w:szCs w:val="22"/>
        </w:rPr>
      </w:pPr>
      <w:del w:id="16" w:author="Tom Bergeron" w:date="2022-11-11T09:01:00Z">
        <w:r w:rsidRPr="00EC684A" w:rsidDel="00EC684A">
          <w:rPr>
            <w:rStyle w:val="Hyperlink"/>
            <w:noProof/>
          </w:rPr>
          <w:delText>Hardware Diagram</w:delText>
        </w:r>
        <w:r w:rsidDel="00EC684A">
          <w:rPr>
            <w:noProof/>
            <w:webHidden/>
          </w:rPr>
          <w:tab/>
          <w:delText>5</w:delText>
        </w:r>
      </w:del>
    </w:p>
    <w:p w14:paraId="4126147E" w14:textId="3887DCD2" w:rsidR="00E3238F" w:rsidDel="00EC684A" w:rsidRDefault="00E3238F">
      <w:pPr>
        <w:pStyle w:val="TOC1"/>
        <w:tabs>
          <w:tab w:val="right" w:leader="dot" w:pos="8900"/>
        </w:tabs>
        <w:rPr>
          <w:del w:id="17" w:author="Tom Bergeron" w:date="2022-11-11T09:01:00Z"/>
          <w:rFonts w:asciiTheme="minorHAnsi" w:eastAsiaTheme="minorEastAsia" w:hAnsiTheme="minorHAnsi" w:cstheme="minorBidi"/>
          <w:b w:val="0"/>
          <w:caps w:val="0"/>
          <w:noProof/>
          <w:sz w:val="22"/>
          <w:szCs w:val="22"/>
        </w:rPr>
      </w:pPr>
      <w:del w:id="18" w:author="Tom Bergeron" w:date="2022-11-11T09:01:00Z">
        <w:r w:rsidRPr="00EC684A" w:rsidDel="00EC684A">
          <w:rPr>
            <w:rStyle w:val="Hyperlink"/>
            <w:noProof/>
          </w:rPr>
          <w:delText>Dual Lane Systems</w:delText>
        </w:r>
        <w:r w:rsidDel="00EC684A">
          <w:rPr>
            <w:noProof/>
            <w:webHidden/>
          </w:rPr>
          <w:tab/>
          <w:delText>6</w:delText>
        </w:r>
      </w:del>
    </w:p>
    <w:p w14:paraId="6CECF2DF" w14:textId="1A5D6AA3" w:rsidR="00E3238F" w:rsidDel="00EC684A" w:rsidRDefault="00E3238F">
      <w:pPr>
        <w:pStyle w:val="TOC1"/>
        <w:tabs>
          <w:tab w:val="right" w:leader="dot" w:pos="8900"/>
        </w:tabs>
        <w:rPr>
          <w:del w:id="19" w:author="Tom Bergeron" w:date="2022-11-11T09:01:00Z"/>
          <w:rFonts w:asciiTheme="minorHAnsi" w:eastAsiaTheme="minorEastAsia" w:hAnsiTheme="minorHAnsi" w:cstheme="minorBidi"/>
          <w:b w:val="0"/>
          <w:caps w:val="0"/>
          <w:noProof/>
          <w:sz w:val="22"/>
          <w:szCs w:val="22"/>
        </w:rPr>
      </w:pPr>
      <w:del w:id="20" w:author="Tom Bergeron" w:date="2022-11-11T09:01:00Z">
        <w:r w:rsidRPr="00EC684A" w:rsidDel="00EC684A">
          <w:rPr>
            <w:rStyle w:val="Hyperlink"/>
            <w:noProof/>
          </w:rPr>
          <w:delText>Install the Software</w:delText>
        </w:r>
        <w:r w:rsidDel="00EC684A">
          <w:rPr>
            <w:noProof/>
            <w:webHidden/>
          </w:rPr>
          <w:tab/>
          <w:delText>7</w:delText>
        </w:r>
      </w:del>
    </w:p>
    <w:p w14:paraId="592E51B1" w14:textId="53111C31" w:rsidR="00E3238F" w:rsidDel="00EC684A" w:rsidRDefault="00E3238F">
      <w:pPr>
        <w:pStyle w:val="TOC1"/>
        <w:tabs>
          <w:tab w:val="right" w:leader="dot" w:pos="8900"/>
        </w:tabs>
        <w:rPr>
          <w:del w:id="21" w:author="Tom Bergeron" w:date="2022-11-11T09:01:00Z"/>
          <w:rFonts w:asciiTheme="minorHAnsi" w:eastAsiaTheme="minorEastAsia" w:hAnsiTheme="minorHAnsi" w:cstheme="minorBidi"/>
          <w:b w:val="0"/>
          <w:caps w:val="0"/>
          <w:noProof/>
          <w:sz w:val="22"/>
          <w:szCs w:val="22"/>
        </w:rPr>
      </w:pPr>
      <w:del w:id="22" w:author="Tom Bergeron" w:date="2022-11-11T09:01:00Z">
        <w:r w:rsidRPr="00EC684A" w:rsidDel="00EC684A">
          <w:rPr>
            <w:rStyle w:val="Hyperlink"/>
            <w:noProof/>
          </w:rPr>
          <w:delText>The Main Screen</w:delText>
        </w:r>
        <w:r w:rsidDel="00EC684A">
          <w:rPr>
            <w:noProof/>
            <w:webHidden/>
          </w:rPr>
          <w:tab/>
          <w:delText>10</w:delText>
        </w:r>
      </w:del>
    </w:p>
    <w:p w14:paraId="6100D6BB" w14:textId="75BA2295" w:rsidR="00E3238F" w:rsidDel="00EC684A" w:rsidRDefault="00E3238F">
      <w:pPr>
        <w:pStyle w:val="TOC1"/>
        <w:tabs>
          <w:tab w:val="right" w:leader="dot" w:pos="8900"/>
        </w:tabs>
        <w:rPr>
          <w:del w:id="23" w:author="Tom Bergeron" w:date="2022-11-11T09:01:00Z"/>
          <w:rFonts w:asciiTheme="minorHAnsi" w:eastAsiaTheme="minorEastAsia" w:hAnsiTheme="minorHAnsi" w:cstheme="minorBidi"/>
          <w:b w:val="0"/>
          <w:caps w:val="0"/>
          <w:noProof/>
          <w:sz w:val="22"/>
          <w:szCs w:val="22"/>
        </w:rPr>
      </w:pPr>
      <w:del w:id="24" w:author="Tom Bergeron" w:date="2022-11-11T09:01:00Z">
        <w:r w:rsidRPr="00EC684A" w:rsidDel="00EC684A">
          <w:rPr>
            <w:rStyle w:val="Hyperlink"/>
            <w:noProof/>
          </w:rPr>
          <w:delText>Global Preferences</w:delText>
        </w:r>
        <w:r w:rsidDel="00EC684A">
          <w:rPr>
            <w:noProof/>
            <w:webHidden/>
          </w:rPr>
          <w:tab/>
          <w:delText>11</w:delText>
        </w:r>
      </w:del>
    </w:p>
    <w:p w14:paraId="783A9F31" w14:textId="0DB3E9BF" w:rsidR="00E3238F" w:rsidDel="00EC684A" w:rsidRDefault="00E3238F">
      <w:pPr>
        <w:pStyle w:val="TOC2"/>
        <w:tabs>
          <w:tab w:val="right" w:leader="dot" w:pos="8900"/>
        </w:tabs>
        <w:rPr>
          <w:del w:id="25" w:author="Tom Bergeron" w:date="2022-11-11T09:01:00Z"/>
          <w:rFonts w:asciiTheme="minorHAnsi" w:eastAsiaTheme="minorEastAsia" w:hAnsiTheme="minorHAnsi" w:cstheme="minorBidi"/>
          <w:smallCaps w:val="0"/>
          <w:noProof/>
          <w:sz w:val="22"/>
          <w:szCs w:val="22"/>
        </w:rPr>
      </w:pPr>
      <w:del w:id="26" w:author="Tom Bergeron" w:date="2022-11-11T09:01:00Z">
        <w:r w:rsidRPr="00EC684A" w:rsidDel="00EC684A">
          <w:rPr>
            <w:rStyle w:val="Hyperlink"/>
            <w:noProof/>
          </w:rPr>
          <w:delText>Global Tab</w:delText>
        </w:r>
        <w:r w:rsidDel="00EC684A">
          <w:rPr>
            <w:noProof/>
            <w:webHidden/>
          </w:rPr>
          <w:tab/>
          <w:delText>11</w:delText>
        </w:r>
      </w:del>
    </w:p>
    <w:p w14:paraId="7BFA2424" w14:textId="181D13EA" w:rsidR="00E3238F" w:rsidDel="00EC684A" w:rsidRDefault="00E3238F">
      <w:pPr>
        <w:pStyle w:val="TOC2"/>
        <w:tabs>
          <w:tab w:val="right" w:leader="dot" w:pos="8900"/>
        </w:tabs>
        <w:rPr>
          <w:del w:id="27" w:author="Tom Bergeron" w:date="2022-11-11T09:01:00Z"/>
          <w:rFonts w:asciiTheme="minorHAnsi" w:eastAsiaTheme="minorEastAsia" w:hAnsiTheme="minorHAnsi" w:cstheme="minorBidi"/>
          <w:smallCaps w:val="0"/>
          <w:noProof/>
          <w:sz w:val="22"/>
          <w:szCs w:val="22"/>
        </w:rPr>
      </w:pPr>
      <w:del w:id="28" w:author="Tom Bergeron" w:date="2022-11-11T09:01:00Z">
        <w:r w:rsidRPr="00EC684A" w:rsidDel="00EC684A">
          <w:rPr>
            <w:rStyle w:val="Hyperlink"/>
            <w:noProof/>
          </w:rPr>
          <w:delText>e-APS Tab</w:delText>
        </w:r>
        <w:r w:rsidDel="00EC684A">
          <w:rPr>
            <w:noProof/>
            <w:webHidden/>
          </w:rPr>
          <w:tab/>
          <w:delText>13</w:delText>
        </w:r>
      </w:del>
    </w:p>
    <w:p w14:paraId="46497755" w14:textId="3BD63416" w:rsidR="00E3238F" w:rsidDel="00EC684A" w:rsidRDefault="00E3238F">
      <w:pPr>
        <w:pStyle w:val="TOC2"/>
        <w:tabs>
          <w:tab w:val="right" w:leader="dot" w:pos="8900"/>
        </w:tabs>
        <w:rPr>
          <w:del w:id="29" w:author="Tom Bergeron" w:date="2022-11-11T09:01:00Z"/>
          <w:rFonts w:asciiTheme="minorHAnsi" w:eastAsiaTheme="minorEastAsia" w:hAnsiTheme="minorHAnsi" w:cstheme="minorBidi"/>
          <w:smallCaps w:val="0"/>
          <w:noProof/>
          <w:sz w:val="22"/>
          <w:szCs w:val="22"/>
        </w:rPr>
      </w:pPr>
      <w:del w:id="30" w:author="Tom Bergeron" w:date="2022-11-11T09:01:00Z">
        <w:r w:rsidRPr="00EC684A" w:rsidDel="00EC684A">
          <w:rPr>
            <w:rStyle w:val="Hyperlink"/>
            <w:noProof/>
          </w:rPr>
          <w:delText>Data Backup Tab</w:delText>
        </w:r>
        <w:r w:rsidDel="00EC684A">
          <w:rPr>
            <w:noProof/>
            <w:webHidden/>
          </w:rPr>
          <w:tab/>
          <w:delText>16</w:delText>
        </w:r>
      </w:del>
    </w:p>
    <w:p w14:paraId="0B73D445" w14:textId="3025E119" w:rsidR="00E3238F" w:rsidDel="00EC684A" w:rsidRDefault="00E3238F">
      <w:pPr>
        <w:pStyle w:val="TOC1"/>
        <w:tabs>
          <w:tab w:val="right" w:leader="dot" w:pos="8900"/>
        </w:tabs>
        <w:rPr>
          <w:del w:id="31" w:author="Tom Bergeron" w:date="2022-11-11T09:01:00Z"/>
          <w:rFonts w:asciiTheme="minorHAnsi" w:eastAsiaTheme="minorEastAsia" w:hAnsiTheme="minorHAnsi" w:cstheme="minorBidi"/>
          <w:b w:val="0"/>
          <w:caps w:val="0"/>
          <w:noProof/>
          <w:sz w:val="22"/>
          <w:szCs w:val="22"/>
        </w:rPr>
      </w:pPr>
      <w:del w:id="32" w:author="Tom Bergeron" w:date="2022-11-11T09:01:00Z">
        <w:r w:rsidRPr="00EC684A" w:rsidDel="00EC684A">
          <w:rPr>
            <w:rStyle w:val="Hyperlink"/>
            <w:noProof/>
          </w:rPr>
          <w:delText>Define/Edit Process Window</w:delText>
        </w:r>
        <w:r w:rsidDel="00EC684A">
          <w:rPr>
            <w:noProof/>
            <w:webHidden/>
          </w:rPr>
          <w:tab/>
          <w:delText>17</w:delText>
        </w:r>
      </w:del>
    </w:p>
    <w:p w14:paraId="75A30D1E" w14:textId="50FA4BD0" w:rsidR="00E3238F" w:rsidDel="00EC684A" w:rsidRDefault="00E3238F">
      <w:pPr>
        <w:pStyle w:val="TOC2"/>
        <w:tabs>
          <w:tab w:val="right" w:leader="dot" w:pos="8900"/>
        </w:tabs>
        <w:rPr>
          <w:del w:id="33" w:author="Tom Bergeron" w:date="2022-11-11T09:01:00Z"/>
          <w:rFonts w:asciiTheme="minorHAnsi" w:eastAsiaTheme="minorEastAsia" w:hAnsiTheme="minorHAnsi" w:cstheme="minorBidi"/>
          <w:smallCaps w:val="0"/>
          <w:noProof/>
          <w:sz w:val="22"/>
          <w:szCs w:val="22"/>
        </w:rPr>
      </w:pPr>
      <w:del w:id="34" w:author="Tom Bergeron" w:date="2022-11-11T09:01:00Z">
        <w:r w:rsidRPr="00EC684A" w:rsidDel="00EC684A">
          <w:rPr>
            <w:rStyle w:val="Hyperlink"/>
            <w:noProof/>
          </w:rPr>
          <w:delText>Solder Paste Menu</w:delText>
        </w:r>
        <w:r w:rsidDel="00EC684A">
          <w:rPr>
            <w:noProof/>
            <w:webHidden/>
          </w:rPr>
          <w:tab/>
          <w:delText>18</w:delText>
        </w:r>
      </w:del>
    </w:p>
    <w:p w14:paraId="0B3B1EA1" w14:textId="04FB0CBB" w:rsidR="00E3238F" w:rsidDel="00EC684A" w:rsidRDefault="00E3238F">
      <w:pPr>
        <w:pStyle w:val="TOC2"/>
        <w:tabs>
          <w:tab w:val="right" w:leader="dot" w:pos="8900"/>
        </w:tabs>
        <w:rPr>
          <w:del w:id="35" w:author="Tom Bergeron" w:date="2022-11-11T09:01:00Z"/>
          <w:rFonts w:asciiTheme="minorHAnsi" w:eastAsiaTheme="minorEastAsia" w:hAnsiTheme="minorHAnsi" w:cstheme="minorBidi"/>
          <w:smallCaps w:val="0"/>
          <w:noProof/>
          <w:sz w:val="22"/>
          <w:szCs w:val="22"/>
        </w:rPr>
      </w:pPr>
      <w:del w:id="36" w:author="Tom Bergeron" w:date="2022-11-11T09:01:00Z">
        <w:r w:rsidRPr="00EC684A" w:rsidDel="00EC684A">
          <w:rPr>
            <w:rStyle w:val="Hyperlink"/>
            <w:noProof/>
          </w:rPr>
          <w:delText>Edit Specs</w:delText>
        </w:r>
        <w:r w:rsidDel="00EC684A">
          <w:rPr>
            <w:noProof/>
            <w:webHidden/>
          </w:rPr>
          <w:tab/>
          <w:delText>19</w:delText>
        </w:r>
      </w:del>
    </w:p>
    <w:p w14:paraId="7612BB29" w14:textId="102F1709" w:rsidR="00E3238F" w:rsidDel="00EC684A" w:rsidRDefault="00E3238F">
      <w:pPr>
        <w:pStyle w:val="TOC2"/>
        <w:tabs>
          <w:tab w:val="right" w:leader="dot" w:pos="8900"/>
        </w:tabs>
        <w:rPr>
          <w:del w:id="37" w:author="Tom Bergeron" w:date="2022-11-11T09:01:00Z"/>
          <w:rFonts w:asciiTheme="minorHAnsi" w:eastAsiaTheme="minorEastAsia" w:hAnsiTheme="minorHAnsi" w:cstheme="minorBidi"/>
          <w:smallCaps w:val="0"/>
          <w:noProof/>
          <w:sz w:val="22"/>
          <w:szCs w:val="22"/>
        </w:rPr>
      </w:pPr>
      <w:del w:id="38" w:author="Tom Bergeron" w:date="2022-11-11T09:01:00Z">
        <w:r w:rsidRPr="00EC684A" w:rsidDel="00EC684A">
          <w:rPr>
            <w:rStyle w:val="Hyperlink"/>
            <w:noProof/>
          </w:rPr>
          <w:delText>Save Process Window</w:delText>
        </w:r>
        <w:r w:rsidDel="00EC684A">
          <w:rPr>
            <w:noProof/>
            <w:webHidden/>
          </w:rPr>
          <w:tab/>
          <w:delText>22</w:delText>
        </w:r>
      </w:del>
    </w:p>
    <w:p w14:paraId="47A30855" w14:textId="374E88B2" w:rsidR="00E3238F" w:rsidDel="00EC684A" w:rsidRDefault="00E3238F">
      <w:pPr>
        <w:pStyle w:val="TOC2"/>
        <w:tabs>
          <w:tab w:val="right" w:leader="dot" w:pos="8900"/>
        </w:tabs>
        <w:rPr>
          <w:del w:id="39" w:author="Tom Bergeron" w:date="2022-11-11T09:01:00Z"/>
          <w:rFonts w:asciiTheme="minorHAnsi" w:eastAsiaTheme="minorEastAsia" w:hAnsiTheme="minorHAnsi" w:cstheme="minorBidi"/>
          <w:smallCaps w:val="0"/>
          <w:noProof/>
          <w:sz w:val="22"/>
          <w:szCs w:val="22"/>
        </w:rPr>
      </w:pPr>
      <w:del w:id="40" w:author="Tom Bergeron" w:date="2022-11-11T09:01:00Z">
        <w:r w:rsidRPr="00EC684A" w:rsidDel="00EC684A">
          <w:rPr>
            <w:rStyle w:val="Hyperlink"/>
            <w:noProof/>
          </w:rPr>
          <w:delText>Import Legacy Process Windows</w:delText>
        </w:r>
        <w:r w:rsidDel="00EC684A">
          <w:rPr>
            <w:noProof/>
            <w:webHidden/>
          </w:rPr>
          <w:tab/>
          <w:delText>23</w:delText>
        </w:r>
      </w:del>
    </w:p>
    <w:p w14:paraId="54838935" w14:textId="27644D7F" w:rsidR="00E3238F" w:rsidDel="00EC684A" w:rsidRDefault="00E3238F">
      <w:pPr>
        <w:pStyle w:val="TOC1"/>
        <w:tabs>
          <w:tab w:val="right" w:leader="dot" w:pos="8900"/>
        </w:tabs>
        <w:rPr>
          <w:del w:id="41" w:author="Tom Bergeron" w:date="2022-11-11T09:01:00Z"/>
          <w:rFonts w:asciiTheme="minorHAnsi" w:eastAsiaTheme="minorEastAsia" w:hAnsiTheme="minorHAnsi" w:cstheme="minorBidi"/>
          <w:b w:val="0"/>
          <w:caps w:val="0"/>
          <w:noProof/>
          <w:sz w:val="22"/>
          <w:szCs w:val="22"/>
        </w:rPr>
      </w:pPr>
      <w:del w:id="42" w:author="Tom Bergeron" w:date="2022-11-11T09:01:00Z">
        <w:r w:rsidRPr="00EC684A" w:rsidDel="00EC684A">
          <w:rPr>
            <w:rStyle w:val="Hyperlink"/>
            <w:noProof/>
          </w:rPr>
          <w:delText>Hardware Status Screen</w:delText>
        </w:r>
        <w:r w:rsidDel="00EC684A">
          <w:rPr>
            <w:noProof/>
            <w:webHidden/>
          </w:rPr>
          <w:tab/>
          <w:delText>24</w:delText>
        </w:r>
      </w:del>
    </w:p>
    <w:p w14:paraId="55339869" w14:textId="4FDFAB30" w:rsidR="00E3238F" w:rsidDel="00EC684A" w:rsidRDefault="00E3238F">
      <w:pPr>
        <w:pStyle w:val="TOC1"/>
        <w:tabs>
          <w:tab w:val="right" w:leader="dot" w:pos="8900"/>
        </w:tabs>
        <w:rPr>
          <w:del w:id="43" w:author="Tom Bergeron" w:date="2022-11-11T09:01:00Z"/>
          <w:rFonts w:asciiTheme="minorHAnsi" w:eastAsiaTheme="minorEastAsia" w:hAnsiTheme="minorHAnsi" w:cstheme="minorBidi"/>
          <w:b w:val="0"/>
          <w:caps w:val="0"/>
          <w:noProof/>
          <w:sz w:val="22"/>
          <w:szCs w:val="22"/>
        </w:rPr>
      </w:pPr>
      <w:del w:id="44" w:author="Tom Bergeron" w:date="2022-11-11T09:01:00Z">
        <w:r w:rsidRPr="00EC684A" w:rsidDel="00EC684A">
          <w:rPr>
            <w:rStyle w:val="Hyperlink"/>
            <w:noProof/>
          </w:rPr>
          <w:delText>Run a Profile</w:delText>
        </w:r>
        <w:r w:rsidDel="00EC684A">
          <w:rPr>
            <w:noProof/>
            <w:webHidden/>
          </w:rPr>
          <w:tab/>
          <w:delText>25</w:delText>
        </w:r>
      </w:del>
    </w:p>
    <w:p w14:paraId="376ACC09" w14:textId="38FD2BDD" w:rsidR="00E3238F" w:rsidDel="00EC684A" w:rsidRDefault="00E3238F">
      <w:pPr>
        <w:pStyle w:val="TOC2"/>
        <w:tabs>
          <w:tab w:val="right" w:leader="dot" w:pos="8900"/>
        </w:tabs>
        <w:rPr>
          <w:del w:id="45" w:author="Tom Bergeron" w:date="2022-11-11T09:01:00Z"/>
          <w:rFonts w:asciiTheme="minorHAnsi" w:eastAsiaTheme="minorEastAsia" w:hAnsiTheme="minorHAnsi" w:cstheme="minorBidi"/>
          <w:smallCaps w:val="0"/>
          <w:noProof/>
          <w:sz w:val="22"/>
          <w:szCs w:val="22"/>
        </w:rPr>
      </w:pPr>
      <w:del w:id="46" w:author="Tom Bergeron" w:date="2022-11-11T09:01:00Z">
        <w:r w:rsidRPr="00EC684A" w:rsidDel="00EC684A">
          <w:rPr>
            <w:rStyle w:val="Hyperlink"/>
            <w:noProof/>
          </w:rPr>
          <w:delText>Specify Oven Characteristics</w:delText>
        </w:r>
        <w:r w:rsidDel="00EC684A">
          <w:rPr>
            <w:noProof/>
            <w:webHidden/>
          </w:rPr>
          <w:tab/>
          <w:delText>26</w:delText>
        </w:r>
      </w:del>
    </w:p>
    <w:p w14:paraId="17225196" w14:textId="524633BB" w:rsidR="00E3238F" w:rsidDel="00EC684A" w:rsidRDefault="00E3238F">
      <w:pPr>
        <w:pStyle w:val="TOC2"/>
        <w:tabs>
          <w:tab w:val="right" w:leader="dot" w:pos="8900"/>
        </w:tabs>
        <w:rPr>
          <w:del w:id="47" w:author="Tom Bergeron" w:date="2022-11-11T09:01:00Z"/>
          <w:rFonts w:asciiTheme="minorHAnsi" w:eastAsiaTheme="minorEastAsia" w:hAnsiTheme="minorHAnsi" w:cstheme="minorBidi"/>
          <w:smallCaps w:val="0"/>
          <w:noProof/>
          <w:sz w:val="22"/>
          <w:szCs w:val="22"/>
        </w:rPr>
      </w:pPr>
      <w:del w:id="48" w:author="Tom Bergeron" w:date="2022-11-11T09:01:00Z">
        <w:r w:rsidRPr="00EC684A" w:rsidDel="00EC684A">
          <w:rPr>
            <w:rStyle w:val="Hyperlink"/>
            <w:noProof/>
          </w:rPr>
          <w:delText>Attach Thermocouples</w:delText>
        </w:r>
        <w:r w:rsidDel="00EC684A">
          <w:rPr>
            <w:noProof/>
            <w:webHidden/>
          </w:rPr>
          <w:tab/>
          <w:delText>28</w:delText>
        </w:r>
      </w:del>
    </w:p>
    <w:p w14:paraId="1AA09294" w14:textId="505E0720" w:rsidR="00E3238F" w:rsidDel="00EC684A" w:rsidRDefault="00E3238F">
      <w:pPr>
        <w:pStyle w:val="TOC2"/>
        <w:tabs>
          <w:tab w:val="right" w:leader="dot" w:pos="8900"/>
        </w:tabs>
        <w:rPr>
          <w:del w:id="49" w:author="Tom Bergeron" w:date="2022-11-11T09:01:00Z"/>
          <w:rFonts w:asciiTheme="minorHAnsi" w:eastAsiaTheme="minorEastAsia" w:hAnsiTheme="minorHAnsi" w:cstheme="minorBidi"/>
          <w:smallCaps w:val="0"/>
          <w:noProof/>
          <w:sz w:val="22"/>
          <w:szCs w:val="22"/>
        </w:rPr>
      </w:pPr>
      <w:del w:id="50" w:author="Tom Bergeron" w:date="2022-11-11T09:01:00Z">
        <w:r w:rsidRPr="00EC684A" w:rsidDel="00EC684A">
          <w:rPr>
            <w:rStyle w:val="Hyperlink"/>
            <w:noProof/>
          </w:rPr>
          <w:delText>Attach Thermocouples To Semiconductor Wafers</w:delText>
        </w:r>
        <w:r w:rsidDel="00EC684A">
          <w:rPr>
            <w:noProof/>
            <w:webHidden/>
          </w:rPr>
          <w:tab/>
          <w:delText>29</w:delText>
        </w:r>
      </w:del>
    </w:p>
    <w:p w14:paraId="1D23FC41" w14:textId="6370B4B3" w:rsidR="00E3238F" w:rsidDel="00EC684A" w:rsidRDefault="00E3238F">
      <w:pPr>
        <w:pStyle w:val="TOC2"/>
        <w:tabs>
          <w:tab w:val="right" w:leader="dot" w:pos="8900"/>
        </w:tabs>
        <w:rPr>
          <w:del w:id="51" w:author="Tom Bergeron" w:date="2022-11-11T09:01:00Z"/>
          <w:rFonts w:asciiTheme="minorHAnsi" w:eastAsiaTheme="minorEastAsia" w:hAnsiTheme="minorHAnsi" w:cstheme="minorBidi"/>
          <w:smallCaps w:val="0"/>
          <w:noProof/>
          <w:sz w:val="22"/>
          <w:szCs w:val="22"/>
        </w:rPr>
      </w:pPr>
      <w:del w:id="52" w:author="Tom Bergeron" w:date="2022-11-11T09:01:00Z">
        <w:r w:rsidRPr="00EC684A" w:rsidDel="00EC684A">
          <w:rPr>
            <w:rStyle w:val="Hyperlink"/>
            <w:noProof/>
          </w:rPr>
          <w:delText>Select Thermocouples to Start a Profile</w:delText>
        </w:r>
        <w:r w:rsidDel="00EC684A">
          <w:rPr>
            <w:noProof/>
            <w:webHidden/>
          </w:rPr>
          <w:tab/>
          <w:delText>30</w:delText>
        </w:r>
      </w:del>
    </w:p>
    <w:p w14:paraId="0890FDD8" w14:textId="4D753B01" w:rsidR="00E3238F" w:rsidDel="00EC684A" w:rsidRDefault="00E3238F">
      <w:pPr>
        <w:pStyle w:val="TOC2"/>
        <w:tabs>
          <w:tab w:val="right" w:leader="dot" w:pos="8900"/>
        </w:tabs>
        <w:rPr>
          <w:del w:id="53" w:author="Tom Bergeron" w:date="2022-11-11T09:01:00Z"/>
          <w:rFonts w:asciiTheme="minorHAnsi" w:eastAsiaTheme="minorEastAsia" w:hAnsiTheme="minorHAnsi" w:cstheme="minorBidi"/>
          <w:smallCaps w:val="0"/>
          <w:noProof/>
          <w:sz w:val="22"/>
          <w:szCs w:val="22"/>
        </w:rPr>
      </w:pPr>
      <w:del w:id="54" w:author="Tom Bergeron" w:date="2022-11-11T09:01:00Z">
        <w:r w:rsidRPr="00EC684A" w:rsidDel="00EC684A">
          <w:rPr>
            <w:rStyle w:val="Hyperlink"/>
            <w:noProof/>
          </w:rPr>
          <w:delText>Start The Profile</w:delText>
        </w:r>
        <w:r w:rsidDel="00EC684A">
          <w:rPr>
            <w:noProof/>
            <w:webHidden/>
          </w:rPr>
          <w:tab/>
          <w:delText>31</w:delText>
        </w:r>
      </w:del>
    </w:p>
    <w:p w14:paraId="3D66EBBC" w14:textId="580B1AAF" w:rsidR="00E3238F" w:rsidDel="00EC684A" w:rsidRDefault="00E3238F">
      <w:pPr>
        <w:pStyle w:val="TOC2"/>
        <w:tabs>
          <w:tab w:val="right" w:leader="dot" w:pos="8900"/>
        </w:tabs>
        <w:rPr>
          <w:del w:id="55" w:author="Tom Bergeron" w:date="2022-11-11T09:01:00Z"/>
          <w:rFonts w:asciiTheme="minorHAnsi" w:eastAsiaTheme="minorEastAsia" w:hAnsiTheme="minorHAnsi" w:cstheme="minorBidi"/>
          <w:smallCaps w:val="0"/>
          <w:noProof/>
          <w:sz w:val="22"/>
          <w:szCs w:val="22"/>
        </w:rPr>
      </w:pPr>
      <w:del w:id="56" w:author="Tom Bergeron" w:date="2022-11-11T09:01:00Z">
        <w:r w:rsidRPr="00EC684A" w:rsidDel="00EC684A">
          <w:rPr>
            <w:rStyle w:val="Hyperlink"/>
            <w:noProof/>
          </w:rPr>
          <w:delText>Live Profile Graph</w:delText>
        </w:r>
        <w:r w:rsidDel="00EC684A">
          <w:rPr>
            <w:noProof/>
            <w:webHidden/>
          </w:rPr>
          <w:tab/>
          <w:delText>33</w:delText>
        </w:r>
      </w:del>
    </w:p>
    <w:p w14:paraId="306E61D7" w14:textId="7B5A3813" w:rsidR="00E3238F" w:rsidDel="00EC684A" w:rsidRDefault="00E3238F">
      <w:pPr>
        <w:pStyle w:val="TOC2"/>
        <w:tabs>
          <w:tab w:val="right" w:leader="dot" w:pos="8900"/>
        </w:tabs>
        <w:rPr>
          <w:del w:id="57" w:author="Tom Bergeron" w:date="2022-11-11T09:01:00Z"/>
          <w:rFonts w:asciiTheme="minorHAnsi" w:eastAsiaTheme="minorEastAsia" w:hAnsiTheme="minorHAnsi" w:cstheme="minorBidi"/>
          <w:smallCaps w:val="0"/>
          <w:noProof/>
          <w:sz w:val="22"/>
          <w:szCs w:val="22"/>
        </w:rPr>
      </w:pPr>
      <w:del w:id="58" w:author="Tom Bergeron" w:date="2022-11-11T09:01:00Z">
        <w:r w:rsidRPr="00EC684A" w:rsidDel="00EC684A">
          <w:rPr>
            <w:rStyle w:val="Hyperlink"/>
            <w:noProof/>
          </w:rPr>
          <w:delText>View the Profile and Statistics</w:delText>
        </w:r>
        <w:r w:rsidDel="00EC684A">
          <w:rPr>
            <w:noProof/>
            <w:webHidden/>
          </w:rPr>
          <w:tab/>
          <w:delText>36</w:delText>
        </w:r>
      </w:del>
    </w:p>
    <w:p w14:paraId="15AC4714" w14:textId="5848BC15" w:rsidR="00E3238F" w:rsidDel="00EC684A" w:rsidRDefault="00E3238F">
      <w:pPr>
        <w:pStyle w:val="TOC2"/>
        <w:tabs>
          <w:tab w:val="right" w:leader="dot" w:pos="8900"/>
        </w:tabs>
        <w:rPr>
          <w:del w:id="59" w:author="Tom Bergeron" w:date="2022-11-11T09:01:00Z"/>
          <w:rFonts w:asciiTheme="minorHAnsi" w:eastAsiaTheme="minorEastAsia" w:hAnsiTheme="minorHAnsi" w:cstheme="minorBidi"/>
          <w:smallCaps w:val="0"/>
          <w:noProof/>
          <w:sz w:val="22"/>
          <w:szCs w:val="22"/>
        </w:rPr>
      </w:pPr>
      <w:del w:id="60" w:author="Tom Bergeron" w:date="2022-11-11T09:01:00Z">
        <w:r w:rsidRPr="00EC684A" w:rsidDel="00EC684A">
          <w:rPr>
            <w:rStyle w:val="Hyperlink"/>
            <w:noProof/>
          </w:rPr>
          <w:delText>Manual Profile Prediction</w:delText>
        </w:r>
        <w:r w:rsidDel="00EC684A">
          <w:rPr>
            <w:noProof/>
            <w:webHidden/>
          </w:rPr>
          <w:tab/>
          <w:delText>44</w:delText>
        </w:r>
      </w:del>
    </w:p>
    <w:p w14:paraId="0D2F992B" w14:textId="56F97EF2" w:rsidR="00E3238F" w:rsidDel="00EC684A" w:rsidRDefault="00E3238F">
      <w:pPr>
        <w:pStyle w:val="TOC2"/>
        <w:tabs>
          <w:tab w:val="right" w:leader="dot" w:pos="8900"/>
        </w:tabs>
        <w:rPr>
          <w:del w:id="61" w:author="Tom Bergeron" w:date="2022-11-11T09:01:00Z"/>
          <w:rFonts w:asciiTheme="minorHAnsi" w:eastAsiaTheme="minorEastAsia" w:hAnsiTheme="minorHAnsi" w:cstheme="minorBidi"/>
          <w:smallCaps w:val="0"/>
          <w:noProof/>
          <w:sz w:val="22"/>
          <w:szCs w:val="22"/>
        </w:rPr>
      </w:pPr>
      <w:del w:id="62" w:author="Tom Bergeron" w:date="2022-11-11T09:01:00Z">
        <w:r w:rsidRPr="00EC684A" w:rsidDel="00EC684A">
          <w:rPr>
            <w:rStyle w:val="Hyperlink"/>
            <w:noProof/>
          </w:rPr>
          <w:delText>Set Different Top and Bottom Set Point Temperatures</w:delText>
        </w:r>
        <w:r w:rsidDel="00EC684A">
          <w:rPr>
            <w:noProof/>
            <w:webHidden/>
          </w:rPr>
          <w:tab/>
          <w:delText>45</w:delText>
        </w:r>
      </w:del>
    </w:p>
    <w:p w14:paraId="7613C45C" w14:textId="47DB1264" w:rsidR="00E3238F" w:rsidDel="00EC684A" w:rsidRDefault="00E3238F">
      <w:pPr>
        <w:pStyle w:val="TOC1"/>
        <w:tabs>
          <w:tab w:val="right" w:leader="dot" w:pos="8900"/>
        </w:tabs>
        <w:rPr>
          <w:del w:id="63" w:author="Tom Bergeron" w:date="2022-11-11T09:01:00Z"/>
          <w:rFonts w:asciiTheme="minorHAnsi" w:eastAsiaTheme="minorEastAsia" w:hAnsiTheme="minorHAnsi" w:cstheme="minorBidi"/>
          <w:b w:val="0"/>
          <w:caps w:val="0"/>
          <w:noProof/>
          <w:sz w:val="22"/>
          <w:szCs w:val="22"/>
        </w:rPr>
      </w:pPr>
      <w:del w:id="64" w:author="Tom Bergeron" w:date="2022-11-11T09:01:00Z">
        <w:r w:rsidRPr="00EC684A" w:rsidDel="00EC684A">
          <w:rPr>
            <w:rStyle w:val="Hyperlink"/>
            <w:noProof/>
          </w:rPr>
          <w:delText>Profile Explorer</w:delText>
        </w:r>
        <w:r w:rsidDel="00EC684A">
          <w:rPr>
            <w:noProof/>
            <w:webHidden/>
          </w:rPr>
          <w:tab/>
          <w:delText>49</w:delText>
        </w:r>
      </w:del>
    </w:p>
    <w:p w14:paraId="6F60F109" w14:textId="008E5FC9" w:rsidR="00E3238F" w:rsidDel="00EC684A" w:rsidRDefault="00E3238F">
      <w:pPr>
        <w:pStyle w:val="TOC2"/>
        <w:tabs>
          <w:tab w:val="right" w:leader="dot" w:pos="8900"/>
        </w:tabs>
        <w:rPr>
          <w:del w:id="65" w:author="Tom Bergeron" w:date="2022-11-11T09:01:00Z"/>
          <w:rFonts w:asciiTheme="minorHAnsi" w:eastAsiaTheme="minorEastAsia" w:hAnsiTheme="minorHAnsi" w:cstheme="minorBidi"/>
          <w:smallCaps w:val="0"/>
          <w:noProof/>
          <w:sz w:val="22"/>
          <w:szCs w:val="22"/>
        </w:rPr>
      </w:pPr>
      <w:del w:id="66" w:author="Tom Bergeron" w:date="2022-11-11T09:01:00Z">
        <w:r w:rsidRPr="00EC684A" w:rsidDel="00EC684A">
          <w:rPr>
            <w:rStyle w:val="Hyperlink"/>
            <w:noProof/>
          </w:rPr>
          <w:delText>Browse for Historical Data</w:delText>
        </w:r>
        <w:r w:rsidDel="00EC684A">
          <w:rPr>
            <w:noProof/>
            <w:webHidden/>
          </w:rPr>
          <w:tab/>
          <w:delText>50</w:delText>
        </w:r>
      </w:del>
    </w:p>
    <w:p w14:paraId="750BCA98" w14:textId="4F13CC74" w:rsidR="00E3238F" w:rsidDel="00EC684A" w:rsidRDefault="00E3238F">
      <w:pPr>
        <w:pStyle w:val="TOC2"/>
        <w:tabs>
          <w:tab w:val="right" w:leader="dot" w:pos="8900"/>
        </w:tabs>
        <w:rPr>
          <w:del w:id="67" w:author="Tom Bergeron" w:date="2022-11-11T09:01:00Z"/>
          <w:rFonts w:asciiTheme="minorHAnsi" w:eastAsiaTheme="minorEastAsia" w:hAnsiTheme="minorHAnsi" w:cstheme="minorBidi"/>
          <w:smallCaps w:val="0"/>
          <w:noProof/>
          <w:sz w:val="22"/>
          <w:szCs w:val="22"/>
        </w:rPr>
      </w:pPr>
      <w:del w:id="68" w:author="Tom Bergeron" w:date="2022-11-11T09:01:00Z">
        <w:r w:rsidRPr="00EC684A" w:rsidDel="00EC684A">
          <w:rPr>
            <w:rStyle w:val="Hyperlink"/>
            <w:noProof/>
          </w:rPr>
          <w:delText>View Historical Data Over a Network (History Mode)</w:delText>
        </w:r>
        <w:r w:rsidDel="00EC684A">
          <w:rPr>
            <w:noProof/>
            <w:webHidden/>
          </w:rPr>
          <w:tab/>
          <w:delText>50</w:delText>
        </w:r>
      </w:del>
    </w:p>
    <w:p w14:paraId="606831D0" w14:textId="2243F9FB" w:rsidR="00E3238F" w:rsidDel="00EC684A" w:rsidRDefault="00E3238F">
      <w:pPr>
        <w:pStyle w:val="TOC2"/>
        <w:tabs>
          <w:tab w:val="right" w:leader="dot" w:pos="8900"/>
        </w:tabs>
        <w:rPr>
          <w:del w:id="69" w:author="Tom Bergeron" w:date="2022-11-11T09:01:00Z"/>
          <w:rFonts w:asciiTheme="minorHAnsi" w:eastAsiaTheme="minorEastAsia" w:hAnsiTheme="minorHAnsi" w:cstheme="minorBidi"/>
          <w:smallCaps w:val="0"/>
          <w:noProof/>
          <w:sz w:val="22"/>
          <w:szCs w:val="22"/>
        </w:rPr>
      </w:pPr>
      <w:del w:id="70" w:author="Tom Bergeron" w:date="2022-11-11T09:01:00Z">
        <w:r w:rsidRPr="00EC684A" w:rsidDel="00EC684A">
          <w:rPr>
            <w:rStyle w:val="Hyperlink"/>
            <w:noProof/>
          </w:rPr>
          <w:delText>Profile Explorer – Virtual Profiling</w:delText>
        </w:r>
        <w:r w:rsidDel="00EC684A">
          <w:rPr>
            <w:noProof/>
            <w:webHidden/>
          </w:rPr>
          <w:tab/>
          <w:delText>52</w:delText>
        </w:r>
      </w:del>
    </w:p>
    <w:p w14:paraId="184BD780" w14:textId="313B563B" w:rsidR="00E3238F" w:rsidDel="00EC684A" w:rsidRDefault="00E3238F">
      <w:pPr>
        <w:pStyle w:val="TOC2"/>
        <w:tabs>
          <w:tab w:val="right" w:leader="dot" w:pos="8900"/>
        </w:tabs>
        <w:rPr>
          <w:del w:id="71" w:author="Tom Bergeron" w:date="2022-11-11T09:01:00Z"/>
          <w:rFonts w:asciiTheme="minorHAnsi" w:eastAsiaTheme="minorEastAsia" w:hAnsiTheme="minorHAnsi" w:cstheme="minorBidi"/>
          <w:smallCaps w:val="0"/>
          <w:noProof/>
          <w:sz w:val="22"/>
          <w:szCs w:val="22"/>
        </w:rPr>
      </w:pPr>
      <w:del w:id="72" w:author="Tom Bergeron" w:date="2022-11-11T09:01:00Z">
        <w:r w:rsidRPr="00EC684A" w:rsidDel="00EC684A">
          <w:rPr>
            <w:rStyle w:val="Hyperlink"/>
            <w:noProof/>
          </w:rPr>
          <w:delText>Access History Data Backup Files</w:delText>
        </w:r>
        <w:r w:rsidDel="00EC684A">
          <w:rPr>
            <w:noProof/>
            <w:webHidden/>
          </w:rPr>
          <w:tab/>
          <w:delText>54</w:delText>
        </w:r>
      </w:del>
    </w:p>
    <w:p w14:paraId="3097024C" w14:textId="7B43487D" w:rsidR="00E3238F" w:rsidDel="00EC684A" w:rsidRDefault="00E3238F">
      <w:pPr>
        <w:pStyle w:val="TOC2"/>
        <w:tabs>
          <w:tab w:val="right" w:leader="dot" w:pos="8900"/>
        </w:tabs>
        <w:rPr>
          <w:del w:id="73" w:author="Tom Bergeron" w:date="2022-11-11T09:01:00Z"/>
          <w:rFonts w:asciiTheme="minorHAnsi" w:eastAsiaTheme="minorEastAsia" w:hAnsiTheme="minorHAnsi" w:cstheme="minorBidi"/>
          <w:smallCaps w:val="0"/>
          <w:noProof/>
          <w:sz w:val="22"/>
          <w:szCs w:val="22"/>
        </w:rPr>
      </w:pPr>
      <w:del w:id="74" w:author="Tom Bergeron" w:date="2022-11-11T09:01:00Z">
        <w:r w:rsidRPr="00EC684A" w:rsidDel="00EC684A">
          <w:rPr>
            <w:rStyle w:val="Hyperlink"/>
            <w:noProof/>
          </w:rPr>
          <w:delText>Insert Data Files from an Outside Source</w:delText>
        </w:r>
        <w:r w:rsidDel="00EC684A">
          <w:rPr>
            <w:noProof/>
            <w:webHidden/>
          </w:rPr>
          <w:tab/>
          <w:delText>54</w:delText>
        </w:r>
      </w:del>
    </w:p>
    <w:p w14:paraId="2C3FEB50" w14:textId="26EE7166" w:rsidR="00E3238F" w:rsidDel="00EC684A" w:rsidRDefault="00E3238F">
      <w:pPr>
        <w:pStyle w:val="TOC2"/>
        <w:tabs>
          <w:tab w:val="right" w:leader="dot" w:pos="8900"/>
        </w:tabs>
        <w:rPr>
          <w:del w:id="75" w:author="Tom Bergeron" w:date="2022-11-11T09:01:00Z"/>
          <w:rFonts w:asciiTheme="minorHAnsi" w:eastAsiaTheme="minorEastAsia" w:hAnsiTheme="minorHAnsi" w:cstheme="minorBidi"/>
          <w:smallCaps w:val="0"/>
          <w:noProof/>
          <w:sz w:val="22"/>
          <w:szCs w:val="22"/>
        </w:rPr>
      </w:pPr>
      <w:del w:id="76" w:author="Tom Bergeron" w:date="2022-11-11T09:01:00Z">
        <w:r w:rsidRPr="00EC684A" w:rsidDel="00EC684A">
          <w:rPr>
            <w:rStyle w:val="Hyperlink"/>
            <w:noProof/>
          </w:rPr>
          <w:delText>Rename Profiles</w:delText>
        </w:r>
        <w:r w:rsidDel="00EC684A">
          <w:rPr>
            <w:noProof/>
            <w:webHidden/>
          </w:rPr>
          <w:tab/>
          <w:delText>54</w:delText>
        </w:r>
      </w:del>
    </w:p>
    <w:p w14:paraId="2B331D67" w14:textId="0B079DCD" w:rsidR="00E3238F" w:rsidDel="00EC684A" w:rsidRDefault="00E3238F">
      <w:pPr>
        <w:pStyle w:val="TOC1"/>
        <w:tabs>
          <w:tab w:val="right" w:leader="dot" w:pos="8900"/>
        </w:tabs>
        <w:rPr>
          <w:del w:id="77" w:author="Tom Bergeron" w:date="2022-11-11T09:01:00Z"/>
          <w:rFonts w:asciiTheme="minorHAnsi" w:eastAsiaTheme="minorEastAsia" w:hAnsiTheme="minorHAnsi" w:cstheme="minorBidi"/>
          <w:b w:val="0"/>
          <w:caps w:val="0"/>
          <w:noProof/>
          <w:sz w:val="22"/>
          <w:szCs w:val="22"/>
        </w:rPr>
      </w:pPr>
      <w:del w:id="78" w:author="Tom Bergeron" w:date="2022-11-11T09:01:00Z">
        <w:r w:rsidRPr="00EC684A" w:rsidDel="00EC684A">
          <w:rPr>
            <w:rStyle w:val="Hyperlink"/>
            <w:noProof/>
          </w:rPr>
          <w:lastRenderedPageBreak/>
          <w:delText>Virtual Profiling</w:delText>
        </w:r>
        <w:r w:rsidDel="00EC684A">
          <w:rPr>
            <w:noProof/>
            <w:webHidden/>
          </w:rPr>
          <w:tab/>
          <w:delText>55</w:delText>
        </w:r>
      </w:del>
    </w:p>
    <w:p w14:paraId="62FBBAE1" w14:textId="3466660F" w:rsidR="00E3238F" w:rsidDel="00EC684A" w:rsidRDefault="00E3238F">
      <w:pPr>
        <w:pStyle w:val="TOC2"/>
        <w:tabs>
          <w:tab w:val="right" w:leader="dot" w:pos="8900"/>
        </w:tabs>
        <w:rPr>
          <w:del w:id="79" w:author="Tom Bergeron" w:date="2022-11-11T09:01:00Z"/>
          <w:rFonts w:asciiTheme="minorHAnsi" w:eastAsiaTheme="minorEastAsia" w:hAnsiTheme="minorHAnsi" w:cstheme="minorBidi"/>
          <w:smallCaps w:val="0"/>
          <w:noProof/>
          <w:sz w:val="22"/>
          <w:szCs w:val="22"/>
        </w:rPr>
      </w:pPr>
      <w:del w:id="80" w:author="Tom Bergeron" w:date="2022-11-11T09:01:00Z">
        <w:r w:rsidRPr="00EC684A" w:rsidDel="00EC684A">
          <w:rPr>
            <w:rStyle w:val="Hyperlink"/>
            <w:noProof/>
          </w:rPr>
          <w:delText>Get a Valid Baseline Profile</w:delText>
        </w:r>
        <w:r w:rsidDel="00EC684A">
          <w:rPr>
            <w:noProof/>
            <w:webHidden/>
          </w:rPr>
          <w:tab/>
          <w:delText>55</w:delText>
        </w:r>
      </w:del>
    </w:p>
    <w:p w14:paraId="6E3D27FF" w14:textId="5ED241ED" w:rsidR="00E3238F" w:rsidDel="00EC684A" w:rsidRDefault="00E3238F">
      <w:pPr>
        <w:pStyle w:val="TOC2"/>
        <w:tabs>
          <w:tab w:val="right" w:leader="dot" w:pos="8900"/>
        </w:tabs>
        <w:rPr>
          <w:del w:id="81" w:author="Tom Bergeron" w:date="2022-11-11T09:01:00Z"/>
          <w:rFonts w:asciiTheme="minorHAnsi" w:eastAsiaTheme="minorEastAsia" w:hAnsiTheme="minorHAnsi" w:cstheme="minorBidi"/>
          <w:smallCaps w:val="0"/>
          <w:noProof/>
          <w:sz w:val="22"/>
          <w:szCs w:val="22"/>
        </w:rPr>
      </w:pPr>
      <w:del w:id="82" w:author="Tom Bergeron" w:date="2022-11-11T09:01:00Z">
        <w:r w:rsidRPr="00EC684A" w:rsidDel="00EC684A">
          <w:rPr>
            <w:rStyle w:val="Hyperlink"/>
            <w:noProof/>
          </w:rPr>
          <w:delText>Create/Load a Virtual Profile</w:delText>
        </w:r>
        <w:r w:rsidDel="00EC684A">
          <w:rPr>
            <w:noProof/>
            <w:webHidden/>
          </w:rPr>
          <w:tab/>
          <w:delText>56</w:delText>
        </w:r>
      </w:del>
    </w:p>
    <w:p w14:paraId="3B344ECF" w14:textId="05FEDCB5" w:rsidR="00E3238F" w:rsidDel="00EC684A" w:rsidRDefault="00E3238F">
      <w:pPr>
        <w:pStyle w:val="TOC2"/>
        <w:tabs>
          <w:tab w:val="right" w:leader="dot" w:pos="8900"/>
        </w:tabs>
        <w:rPr>
          <w:del w:id="83" w:author="Tom Bergeron" w:date="2022-11-11T09:01:00Z"/>
          <w:rFonts w:asciiTheme="minorHAnsi" w:eastAsiaTheme="minorEastAsia" w:hAnsiTheme="minorHAnsi" w:cstheme="minorBidi"/>
          <w:smallCaps w:val="0"/>
          <w:noProof/>
          <w:sz w:val="22"/>
          <w:szCs w:val="22"/>
        </w:rPr>
      </w:pPr>
      <w:del w:id="84" w:author="Tom Bergeron" w:date="2022-11-11T09:01:00Z">
        <w:r w:rsidRPr="00EC684A" w:rsidDel="00EC684A">
          <w:rPr>
            <w:rStyle w:val="Hyperlink"/>
            <w:noProof/>
          </w:rPr>
          <w:delText>Live Mode - General Tab</w:delText>
        </w:r>
        <w:r w:rsidDel="00EC684A">
          <w:rPr>
            <w:noProof/>
            <w:webHidden/>
          </w:rPr>
          <w:tab/>
          <w:delText>57</w:delText>
        </w:r>
      </w:del>
    </w:p>
    <w:p w14:paraId="60C027B3" w14:textId="3701BB31" w:rsidR="00E3238F" w:rsidDel="00EC684A" w:rsidRDefault="00E3238F">
      <w:pPr>
        <w:pStyle w:val="TOC2"/>
        <w:tabs>
          <w:tab w:val="right" w:leader="dot" w:pos="8900"/>
        </w:tabs>
        <w:rPr>
          <w:del w:id="85" w:author="Tom Bergeron" w:date="2022-11-11T09:01:00Z"/>
          <w:rFonts w:asciiTheme="minorHAnsi" w:eastAsiaTheme="minorEastAsia" w:hAnsiTheme="minorHAnsi" w:cstheme="minorBidi"/>
          <w:smallCaps w:val="0"/>
          <w:noProof/>
          <w:sz w:val="22"/>
          <w:szCs w:val="22"/>
        </w:rPr>
      </w:pPr>
      <w:del w:id="86" w:author="Tom Bergeron" w:date="2022-11-11T09:01:00Z">
        <w:r w:rsidRPr="00EC684A" w:rsidDel="00EC684A">
          <w:rPr>
            <w:rStyle w:val="Hyperlink"/>
            <w:noProof/>
          </w:rPr>
          <w:delText>Live Mode - Description Tab</w:delText>
        </w:r>
        <w:r w:rsidDel="00EC684A">
          <w:rPr>
            <w:noProof/>
            <w:webHidden/>
          </w:rPr>
          <w:tab/>
          <w:delText>59</w:delText>
        </w:r>
      </w:del>
    </w:p>
    <w:p w14:paraId="46BFE953" w14:textId="4AB7B699" w:rsidR="00E3238F" w:rsidDel="00EC684A" w:rsidRDefault="00E3238F">
      <w:pPr>
        <w:pStyle w:val="TOC2"/>
        <w:tabs>
          <w:tab w:val="right" w:leader="dot" w:pos="8900"/>
        </w:tabs>
        <w:rPr>
          <w:del w:id="87" w:author="Tom Bergeron" w:date="2022-11-11T09:01:00Z"/>
          <w:rFonts w:asciiTheme="minorHAnsi" w:eastAsiaTheme="minorEastAsia" w:hAnsiTheme="minorHAnsi" w:cstheme="minorBidi"/>
          <w:smallCaps w:val="0"/>
          <w:noProof/>
          <w:sz w:val="22"/>
          <w:szCs w:val="22"/>
        </w:rPr>
      </w:pPr>
      <w:del w:id="88" w:author="Tom Bergeron" w:date="2022-11-11T09:01:00Z">
        <w:r w:rsidRPr="00EC684A" w:rsidDel="00EC684A">
          <w:rPr>
            <w:rStyle w:val="Hyperlink"/>
            <w:noProof/>
          </w:rPr>
          <w:delText>Verify the Virtual Profile</w:delText>
        </w:r>
        <w:r w:rsidDel="00EC684A">
          <w:rPr>
            <w:noProof/>
            <w:webHidden/>
          </w:rPr>
          <w:tab/>
          <w:delText>59</w:delText>
        </w:r>
      </w:del>
    </w:p>
    <w:p w14:paraId="4B66F330" w14:textId="66298360" w:rsidR="00E3238F" w:rsidDel="00EC684A" w:rsidRDefault="00E3238F">
      <w:pPr>
        <w:pStyle w:val="TOC2"/>
        <w:tabs>
          <w:tab w:val="right" w:leader="dot" w:pos="8900"/>
        </w:tabs>
        <w:rPr>
          <w:del w:id="89" w:author="Tom Bergeron" w:date="2022-11-11T09:01:00Z"/>
          <w:rFonts w:asciiTheme="minorHAnsi" w:eastAsiaTheme="minorEastAsia" w:hAnsiTheme="minorHAnsi" w:cstheme="minorBidi"/>
          <w:smallCaps w:val="0"/>
          <w:noProof/>
          <w:sz w:val="22"/>
          <w:szCs w:val="22"/>
        </w:rPr>
      </w:pPr>
      <w:del w:id="90" w:author="Tom Bergeron" w:date="2022-11-11T09:01:00Z">
        <w:r w:rsidRPr="00EC684A" w:rsidDel="00EC684A">
          <w:rPr>
            <w:rStyle w:val="Hyperlink"/>
            <w:noProof/>
          </w:rPr>
          <w:delText>Historical Mode</w:delText>
        </w:r>
        <w:r w:rsidDel="00EC684A">
          <w:rPr>
            <w:noProof/>
            <w:webHidden/>
          </w:rPr>
          <w:tab/>
          <w:delText>62</w:delText>
        </w:r>
      </w:del>
    </w:p>
    <w:p w14:paraId="478C50B4" w14:textId="5E196A68" w:rsidR="00E3238F" w:rsidDel="00EC684A" w:rsidRDefault="00E3238F">
      <w:pPr>
        <w:pStyle w:val="TOC2"/>
        <w:tabs>
          <w:tab w:val="right" w:leader="dot" w:pos="8900"/>
        </w:tabs>
        <w:rPr>
          <w:del w:id="91" w:author="Tom Bergeron" w:date="2022-11-11T09:01:00Z"/>
          <w:rFonts w:asciiTheme="minorHAnsi" w:eastAsiaTheme="minorEastAsia" w:hAnsiTheme="minorHAnsi" w:cstheme="minorBidi"/>
          <w:smallCaps w:val="0"/>
          <w:noProof/>
          <w:sz w:val="22"/>
          <w:szCs w:val="22"/>
        </w:rPr>
      </w:pPr>
      <w:del w:id="92" w:author="Tom Bergeron" w:date="2022-11-11T09:01:00Z">
        <w:r w:rsidRPr="00EC684A" w:rsidDel="00EC684A">
          <w:rPr>
            <w:rStyle w:val="Hyperlink"/>
            <w:noProof/>
          </w:rPr>
          <w:delText>Historical Mode - General Tab</w:delText>
        </w:r>
        <w:r w:rsidDel="00EC684A">
          <w:rPr>
            <w:noProof/>
            <w:webHidden/>
          </w:rPr>
          <w:tab/>
          <w:delText>62</w:delText>
        </w:r>
      </w:del>
    </w:p>
    <w:p w14:paraId="6D00E22E" w14:textId="21F28487" w:rsidR="00E3238F" w:rsidDel="00EC684A" w:rsidRDefault="00E3238F">
      <w:pPr>
        <w:pStyle w:val="TOC2"/>
        <w:tabs>
          <w:tab w:val="right" w:leader="dot" w:pos="8900"/>
        </w:tabs>
        <w:rPr>
          <w:del w:id="93" w:author="Tom Bergeron" w:date="2022-11-11T09:01:00Z"/>
          <w:rFonts w:asciiTheme="minorHAnsi" w:eastAsiaTheme="minorEastAsia" w:hAnsiTheme="minorHAnsi" w:cstheme="minorBidi"/>
          <w:smallCaps w:val="0"/>
          <w:noProof/>
          <w:sz w:val="22"/>
          <w:szCs w:val="22"/>
        </w:rPr>
      </w:pPr>
      <w:del w:id="94" w:author="Tom Bergeron" w:date="2022-11-11T09:01:00Z">
        <w:r w:rsidRPr="00EC684A" w:rsidDel="00EC684A">
          <w:rPr>
            <w:rStyle w:val="Hyperlink"/>
            <w:noProof/>
          </w:rPr>
          <w:delText>Historical Mode - Description Tab</w:delText>
        </w:r>
        <w:r w:rsidDel="00EC684A">
          <w:rPr>
            <w:noProof/>
            <w:webHidden/>
          </w:rPr>
          <w:tab/>
          <w:delText>65</w:delText>
        </w:r>
      </w:del>
    </w:p>
    <w:p w14:paraId="55F1E1EA" w14:textId="594097CF" w:rsidR="00E3238F" w:rsidDel="00EC684A" w:rsidRDefault="00E3238F">
      <w:pPr>
        <w:pStyle w:val="TOC1"/>
        <w:tabs>
          <w:tab w:val="right" w:leader="dot" w:pos="8900"/>
        </w:tabs>
        <w:rPr>
          <w:del w:id="95" w:author="Tom Bergeron" w:date="2022-11-11T09:01:00Z"/>
          <w:rFonts w:asciiTheme="minorHAnsi" w:eastAsiaTheme="minorEastAsia" w:hAnsiTheme="minorHAnsi" w:cstheme="minorBidi"/>
          <w:b w:val="0"/>
          <w:caps w:val="0"/>
          <w:noProof/>
          <w:sz w:val="22"/>
          <w:szCs w:val="22"/>
        </w:rPr>
      </w:pPr>
      <w:del w:id="96" w:author="Tom Bergeron" w:date="2022-11-11T09:01:00Z">
        <w:r w:rsidRPr="00EC684A" w:rsidDel="00EC684A">
          <w:rPr>
            <w:rStyle w:val="Hyperlink"/>
            <w:noProof/>
          </w:rPr>
          <w:delText>Password Protection</w:delText>
        </w:r>
        <w:r w:rsidDel="00EC684A">
          <w:rPr>
            <w:noProof/>
            <w:webHidden/>
          </w:rPr>
          <w:tab/>
          <w:delText>66</w:delText>
        </w:r>
      </w:del>
    </w:p>
    <w:p w14:paraId="3B74BABB" w14:textId="661C9BA3" w:rsidR="00E3238F" w:rsidDel="00EC684A" w:rsidRDefault="00E3238F">
      <w:pPr>
        <w:pStyle w:val="TOC1"/>
        <w:tabs>
          <w:tab w:val="right" w:leader="dot" w:pos="8900"/>
        </w:tabs>
        <w:rPr>
          <w:del w:id="97" w:author="Tom Bergeron" w:date="2022-11-11T09:01:00Z"/>
          <w:rFonts w:asciiTheme="minorHAnsi" w:eastAsiaTheme="minorEastAsia" w:hAnsiTheme="minorHAnsi" w:cstheme="minorBidi"/>
          <w:b w:val="0"/>
          <w:caps w:val="0"/>
          <w:noProof/>
          <w:sz w:val="22"/>
          <w:szCs w:val="22"/>
        </w:rPr>
      </w:pPr>
      <w:del w:id="98" w:author="Tom Bergeron" w:date="2022-11-11T09:01:00Z">
        <w:r w:rsidRPr="00EC684A" w:rsidDel="00EC684A">
          <w:rPr>
            <w:rStyle w:val="Hyperlink"/>
            <w:noProof/>
          </w:rPr>
          <w:delText>Printing</w:delText>
        </w:r>
        <w:r w:rsidDel="00EC684A">
          <w:rPr>
            <w:noProof/>
            <w:webHidden/>
          </w:rPr>
          <w:tab/>
          <w:delText>67</w:delText>
        </w:r>
      </w:del>
    </w:p>
    <w:p w14:paraId="082C60EB" w14:textId="39FF4F37" w:rsidR="00E3238F" w:rsidDel="00EC684A" w:rsidRDefault="00E3238F">
      <w:pPr>
        <w:pStyle w:val="TOC2"/>
        <w:tabs>
          <w:tab w:val="right" w:leader="dot" w:pos="8900"/>
        </w:tabs>
        <w:rPr>
          <w:del w:id="99" w:author="Tom Bergeron" w:date="2022-11-11T09:01:00Z"/>
          <w:rFonts w:asciiTheme="minorHAnsi" w:eastAsiaTheme="minorEastAsia" w:hAnsiTheme="minorHAnsi" w:cstheme="minorBidi"/>
          <w:smallCaps w:val="0"/>
          <w:noProof/>
          <w:sz w:val="22"/>
          <w:szCs w:val="22"/>
        </w:rPr>
      </w:pPr>
      <w:del w:id="100" w:author="Tom Bergeron" w:date="2022-11-11T09:01:00Z">
        <w:r w:rsidRPr="00EC684A" w:rsidDel="00EC684A">
          <w:rPr>
            <w:rStyle w:val="Hyperlink"/>
            <w:noProof/>
          </w:rPr>
          <w:delText>Portrait Mode</w:delText>
        </w:r>
        <w:r w:rsidDel="00EC684A">
          <w:rPr>
            <w:noProof/>
            <w:webHidden/>
          </w:rPr>
          <w:tab/>
          <w:delText>67</w:delText>
        </w:r>
      </w:del>
    </w:p>
    <w:p w14:paraId="298EC7B4" w14:textId="37E7615F" w:rsidR="00E3238F" w:rsidDel="00EC684A" w:rsidRDefault="00E3238F">
      <w:pPr>
        <w:pStyle w:val="TOC2"/>
        <w:tabs>
          <w:tab w:val="right" w:leader="dot" w:pos="8900"/>
        </w:tabs>
        <w:rPr>
          <w:del w:id="101" w:author="Tom Bergeron" w:date="2022-11-11T09:01:00Z"/>
          <w:rFonts w:asciiTheme="minorHAnsi" w:eastAsiaTheme="minorEastAsia" w:hAnsiTheme="minorHAnsi" w:cstheme="minorBidi"/>
          <w:smallCaps w:val="0"/>
          <w:noProof/>
          <w:sz w:val="22"/>
          <w:szCs w:val="22"/>
        </w:rPr>
      </w:pPr>
      <w:del w:id="102" w:author="Tom Bergeron" w:date="2022-11-11T09:01:00Z">
        <w:r w:rsidRPr="00EC684A" w:rsidDel="00EC684A">
          <w:rPr>
            <w:rStyle w:val="Hyperlink"/>
            <w:noProof/>
          </w:rPr>
          <w:delText>Landscape Mode</w:delText>
        </w:r>
        <w:r w:rsidDel="00EC684A">
          <w:rPr>
            <w:noProof/>
            <w:webHidden/>
          </w:rPr>
          <w:tab/>
          <w:delText>68</w:delText>
        </w:r>
      </w:del>
    </w:p>
    <w:p w14:paraId="658FFDEF" w14:textId="7D4BEA23" w:rsidR="00E3238F" w:rsidDel="00EC684A" w:rsidRDefault="00E3238F">
      <w:pPr>
        <w:pStyle w:val="TOC1"/>
        <w:tabs>
          <w:tab w:val="right" w:leader="dot" w:pos="8900"/>
        </w:tabs>
        <w:rPr>
          <w:del w:id="103" w:author="Tom Bergeron" w:date="2022-11-11T09:01:00Z"/>
          <w:rFonts w:asciiTheme="minorHAnsi" w:eastAsiaTheme="minorEastAsia" w:hAnsiTheme="minorHAnsi" w:cstheme="minorBidi"/>
          <w:b w:val="0"/>
          <w:caps w:val="0"/>
          <w:noProof/>
          <w:sz w:val="22"/>
          <w:szCs w:val="22"/>
        </w:rPr>
      </w:pPr>
      <w:del w:id="104" w:author="Tom Bergeron" w:date="2022-11-11T09:01:00Z">
        <w:r w:rsidRPr="00EC684A" w:rsidDel="00EC684A">
          <w:rPr>
            <w:rStyle w:val="Hyperlink"/>
            <w:noProof/>
          </w:rPr>
          <w:delText>Write Data to and View Data Over a Network</w:delText>
        </w:r>
        <w:r w:rsidDel="00EC684A">
          <w:rPr>
            <w:noProof/>
            <w:webHidden/>
          </w:rPr>
          <w:tab/>
          <w:delText>69</w:delText>
        </w:r>
      </w:del>
    </w:p>
    <w:p w14:paraId="600DA6D8" w14:textId="349657F4" w:rsidR="00E3238F" w:rsidDel="00EC684A" w:rsidRDefault="00E3238F">
      <w:pPr>
        <w:pStyle w:val="TOC2"/>
        <w:tabs>
          <w:tab w:val="right" w:leader="dot" w:pos="8900"/>
        </w:tabs>
        <w:rPr>
          <w:del w:id="105" w:author="Tom Bergeron" w:date="2022-11-11T09:01:00Z"/>
          <w:rFonts w:asciiTheme="minorHAnsi" w:eastAsiaTheme="minorEastAsia" w:hAnsiTheme="minorHAnsi" w:cstheme="minorBidi"/>
          <w:smallCaps w:val="0"/>
          <w:noProof/>
          <w:sz w:val="22"/>
          <w:szCs w:val="22"/>
        </w:rPr>
      </w:pPr>
      <w:del w:id="106" w:author="Tom Bergeron" w:date="2022-11-11T09:01:00Z">
        <w:r w:rsidRPr="00EC684A" w:rsidDel="00EC684A">
          <w:rPr>
            <w:rStyle w:val="Hyperlink"/>
            <w:noProof/>
          </w:rPr>
          <w:delText>Write Data to a Network Drive</w:delText>
        </w:r>
        <w:r w:rsidDel="00EC684A">
          <w:rPr>
            <w:noProof/>
            <w:webHidden/>
          </w:rPr>
          <w:tab/>
          <w:delText>69</w:delText>
        </w:r>
      </w:del>
    </w:p>
    <w:p w14:paraId="06C69153" w14:textId="5F25E178" w:rsidR="00E3238F" w:rsidDel="00EC684A" w:rsidRDefault="00E3238F">
      <w:pPr>
        <w:pStyle w:val="TOC2"/>
        <w:tabs>
          <w:tab w:val="right" w:leader="dot" w:pos="8900"/>
        </w:tabs>
        <w:rPr>
          <w:del w:id="107" w:author="Tom Bergeron" w:date="2022-11-11T09:01:00Z"/>
          <w:rFonts w:asciiTheme="minorHAnsi" w:eastAsiaTheme="minorEastAsia" w:hAnsiTheme="minorHAnsi" w:cstheme="minorBidi"/>
          <w:smallCaps w:val="0"/>
          <w:noProof/>
          <w:sz w:val="22"/>
          <w:szCs w:val="22"/>
        </w:rPr>
      </w:pPr>
      <w:del w:id="108" w:author="Tom Bergeron" w:date="2022-11-11T09:01:00Z">
        <w:r w:rsidRPr="00EC684A" w:rsidDel="00EC684A">
          <w:rPr>
            <w:rStyle w:val="Hyperlink"/>
            <w:noProof/>
          </w:rPr>
          <w:delText>Viewing Historical Data</w:delText>
        </w:r>
        <w:r w:rsidDel="00EC684A">
          <w:rPr>
            <w:noProof/>
            <w:webHidden/>
          </w:rPr>
          <w:tab/>
          <w:delText>72</w:delText>
        </w:r>
      </w:del>
    </w:p>
    <w:p w14:paraId="0AC1E35D" w14:textId="6FBDC8B3" w:rsidR="00E3238F" w:rsidDel="00EC684A" w:rsidRDefault="00E3238F">
      <w:pPr>
        <w:pStyle w:val="TOC1"/>
        <w:tabs>
          <w:tab w:val="right" w:leader="dot" w:pos="8900"/>
        </w:tabs>
        <w:rPr>
          <w:del w:id="109" w:author="Tom Bergeron" w:date="2022-11-11T09:01:00Z"/>
          <w:rFonts w:asciiTheme="minorHAnsi" w:eastAsiaTheme="minorEastAsia" w:hAnsiTheme="minorHAnsi" w:cstheme="minorBidi"/>
          <w:b w:val="0"/>
          <w:caps w:val="0"/>
          <w:noProof/>
          <w:sz w:val="22"/>
          <w:szCs w:val="22"/>
        </w:rPr>
      </w:pPr>
      <w:del w:id="110" w:author="Tom Bergeron" w:date="2022-11-11T09:01:00Z">
        <w:r w:rsidRPr="00EC684A" w:rsidDel="00EC684A">
          <w:rPr>
            <w:rStyle w:val="Hyperlink"/>
            <w:noProof/>
          </w:rPr>
          <w:delText>Messages During Profiling and Baseline Profiling</w:delText>
        </w:r>
        <w:r w:rsidDel="00EC684A">
          <w:rPr>
            <w:noProof/>
            <w:webHidden/>
          </w:rPr>
          <w:tab/>
          <w:delText>73</w:delText>
        </w:r>
      </w:del>
    </w:p>
    <w:p w14:paraId="4B3C21D4" w14:textId="4803A521" w:rsidR="00E3238F" w:rsidDel="00EC684A" w:rsidRDefault="00E3238F">
      <w:pPr>
        <w:pStyle w:val="TOC2"/>
        <w:tabs>
          <w:tab w:val="right" w:leader="dot" w:pos="8900"/>
        </w:tabs>
        <w:rPr>
          <w:del w:id="111" w:author="Tom Bergeron" w:date="2022-11-11T09:01:00Z"/>
          <w:rFonts w:asciiTheme="minorHAnsi" w:eastAsiaTheme="minorEastAsia" w:hAnsiTheme="minorHAnsi" w:cstheme="minorBidi"/>
          <w:smallCaps w:val="0"/>
          <w:noProof/>
          <w:sz w:val="22"/>
          <w:szCs w:val="22"/>
        </w:rPr>
      </w:pPr>
      <w:del w:id="112" w:author="Tom Bergeron" w:date="2022-11-11T09:01:00Z">
        <w:r w:rsidRPr="00EC684A" w:rsidDel="00EC684A">
          <w:rPr>
            <w:rStyle w:val="Hyperlink"/>
            <w:noProof/>
          </w:rPr>
          <w:delText>System Messages and Alarms</w:delText>
        </w:r>
        <w:r w:rsidDel="00EC684A">
          <w:rPr>
            <w:noProof/>
            <w:webHidden/>
          </w:rPr>
          <w:tab/>
          <w:delText>73</w:delText>
        </w:r>
      </w:del>
    </w:p>
    <w:p w14:paraId="5CEAA0F3" w14:textId="17FFFA70" w:rsidR="00E3238F" w:rsidDel="00EC684A" w:rsidRDefault="00E3238F">
      <w:pPr>
        <w:pStyle w:val="TOC2"/>
        <w:tabs>
          <w:tab w:val="right" w:leader="dot" w:pos="8900"/>
        </w:tabs>
        <w:rPr>
          <w:del w:id="113" w:author="Tom Bergeron" w:date="2022-11-11T09:01:00Z"/>
          <w:rFonts w:asciiTheme="minorHAnsi" w:eastAsiaTheme="minorEastAsia" w:hAnsiTheme="minorHAnsi" w:cstheme="minorBidi"/>
          <w:smallCaps w:val="0"/>
          <w:noProof/>
          <w:sz w:val="22"/>
          <w:szCs w:val="22"/>
        </w:rPr>
      </w:pPr>
      <w:del w:id="114" w:author="Tom Bergeron" w:date="2022-11-11T09:01:00Z">
        <w:r w:rsidRPr="00EC684A" w:rsidDel="00EC684A">
          <w:rPr>
            <w:rStyle w:val="Hyperlink"/>
            <w:noProof/>
          </w:rPr>
          <w:delText>Alarms and Messages During Virtual Profiling</w:delText>
        </w:r>
        <w:r w:rsidDel="00EC684A">
          <w:rPr>
            <w:noProof/>
            <w:webHidden/>
          </w:rPr>
          <w:tab/>
          <w:delText>74</w:delText>
        </w:r>
      </w:del>
    </w:p>
    <w:p w14:paraId="302D6970" w14:textId="3CC4B833" w:rsidR="00E3238F" w:rsidDel="00EC684A" w:rsidRDefault="00E3238F">
      <w:pPr>
        <w:pStyle w:val="TOC1"/>
        <w:tabs>
          <w:tab w:val="right" w:leader="dot" w:pos="8900"/>
        </w:tabs>
        <w:rPr>
          <w:del w:id="115" w:author="Tom Bergeron" w:date="2022-11-11T09:01:00Z"/>
          <w:rFonts w:asciiTheme="minorHAnsi" w:eastAsiaTheme="minorEastAsia" w:hAnsiTheme="minorHAnsi" w:cstheme="minorBidi"/>
          <w:b w:val="0"/>
          <w:caps w:val="0"/>
          <w:noProof/>
          <w:sz w:val="22"/>
          <w:szCs w:val="22"/>
        </w:rPr>
      </w:pPr>
      <w:del w:id="116" w:author="Tom Bergeron" w:date="2022-11-11T09:01:00Z">
        <w:r w:rsidRPr="00EC684A" w:rsidDel="00EC684A">
          <w:rPr>
            <w:rStyle w:val="Hyperlink"/>
            <w:noProof/>
          </w:rPr>
          <w:delText>Communicate with Oven Controllers</w:delText>
        </w:r>
        <w:r w:rsidDel="00EC684A">
          <w:rPr>
            <w:noProof/>
            <w:webHidden/>
          </w:rPr>
          <w:tab/>
          <w:delText>75</w:delText>
        </w:r>
      </w:del>
    </w:p>
    <w:p w14:paraId="5932BB63" w14:textId="0118140A" w:rsidR="00E3238F" w:rsidDel="00EC684A" w:rsidRDefault="00E3238F">
      <w:pPr>
        <w:pStyle w:val="TOC2"/>
        <w:tabs>
          <w:tab w:val="right" w:leader="dot" w:pos="8900"/>
        </w:tabs>
        <w:rPr>
          <w:del w:id="117" w:author="Tom Bergeron" w:date="2022-11-11T09:01:00Z"/>
          <w:rFonts w:asciiTheme="minorHAnsi" w:eastAsiaTheme="minorEastAsia" w:hAnsiTheme="minorHAnsi" w:cstheme="minorBidi"/>
          <w:smallCaps w:val="0"/>
          <w:noProof/>
          <w:sz w:val="22"/>
          <w:szCs w:val="22"/>
        </w:rPr>
      </w:pPr>
      <w:del w:id="118" w:author="Tom Bergeron" w:date="2022-11-11T09:01:00Z">
        <w:r w:rsidRPr="00EC684A" w:rsidDel="00EC684A">
          <w:rPr>
            <w:rStyle w:val="Hyperlink"/>
            <w:noProof/>
          </w:rPr>
          <w:delText>Confirm Oven Communications</w:delText>
        </w:r>
        <w:r w:rsidDel="00EC684A">
          <w:rPr>
            <w:noProof/>
            <w:webHidden/>
          </w:rPr>
          <w:tab/>
          <w:delText>76</w:delText>
        </w:r>
      </w:del>
    </w:p>
    <w:p w14:paraId="0A4BACAB" w14:textId="37490C56" w:rsidR="00E3238F" w:rsidDel="00EC684A" w:rsidRDefault="00E3238F">
      <w:pPr>
        <w:pStyle w:val="TOC2"/>
        <w:tabs>
          <w:tab w:val="right" w:leader="dot" w:pos="8900"/>
        </w:tabs>
        <w:rPr>
          <w:del w:id="119" w:author="Tom Bergeron" w:date="2022-11-11T09:01:00Z"/>
          <w:rFonts w:asciiTheme="minorHAnsi" w:eastAsiaTheme="minorEastAsia" w:hAnsiTheme="minorHAnsi" w:cstheme="minorBidi"/>
          <w:smallCaps w:val="0"/>
          <w:noProof/>
          <w:sz w:val="22"/>
          <w:szCs w:val="22"/>
        </w:rPr>
      </w:pPr>
      <w:del w:id="120" w:author="Tom Bergeron" w:date="2022-11-11T09:01:00Z">
        <w:r w:rsidRPr="00EC684A" w:rsidDel="00EC684A">
          <w:rPr>
            <w:rStyle w:val="Hyperlink"/>
            <w:noProof/>
          </w:rPr>
          <w:delText>Configure Software for Oven Communication</w:delText>
        </w:r>
        <w:r w:rsidDel="00EC684A">
          <w:rPr>
            <w:noProof/>
            <w:webHidden/>
          </w:rPr>
          <w:tab/>
          <w:delText>77</w:delText>
        </w:r>
      </w:del>
    </w:p>
    <w:p w14:paraId="142BDE96" w14:textId="611B9A6C" w:rsidR="00E3238F" w:rsidDel="00EC684A" w:rsidRDefault="00E3238F">
      <w:pPr>
        <w:pStyle w:val="TOC2"/>
        <w:tabs>
          <w:tab w:val="right" w:leader="dot" w:pos="8900"/>
        </w:tabs>
        <w:rPr>
          <w:del w:id="121" w:author="Tom Bergeron" w:date="2022-11-11T09:01:00Z"/>
          <w:rFonts w:asciiTheme="minorHAnsi" w:eastAsiaTheme="minorEastAsia" w:hAnsiTheme="minorHAnsi" w:cstheme="minorBidi"/>
          <w:smallCaps w:val="0"/>
          <w:noProof/>
          <w:sz w:val="22"/>
          <w:szCs w:val="22"/>
        </w:rPr>
      </w:pPr>
      <w:del w:id="122" w:author="Tom Bergeron" w:date="2022-11-11T09:01:00Z">
        <w:r w:rsidRPr="00EC684A" w:rsidDel="00EC684A">
          <w:rPr>
            <w:rStyle w:val="Hyperlink"/>
            <w:noProof/>
          </w:rPr>
          <w:delText>Use a Base Oven Recipe With Oven Communication</w:delText>
        </w:r>
        <w:r w:rsidDel="00EC684A">
          <w:rPr>
            <w:noProof/>
            <w:webHidden/>
          </w:rPr>
          <w:tab/>
          <w:delText>77</w:delText>
        </w:r>
      </w:del>
    </w:p>
    <w:p w14:paraId="7206D863" w14:textId="49F5A39F" w:rsidR="00E3238F" w:rsidDel="00EC684A" w:rsidRDefault="00E3238F">
      <w:pPr>
        <w:pStyle w:val="TOC2"/>
        <w:tabs>
          <w:tab w:val="right" w:leader="dot" w:pos="8900"/>
        </w:tabs>
        <w:rPr>
          <w:del w:id="123" w:author="Tom Bergeron" w:date="2022-11-11T09:01:00Z"/>
          <w:rFonts w:asciiTheme="minorHAnsi" w:eastAsiaTheme="minorEastAsia" w:hAnsiTheme="minorHAnsi" w:cstheme="minorBidi"/>
          <w:smallCaps w:val="0"/>
          <w:noProof/>
          <w:sz w:val="22"/>
          <w:szCs w:val="22"/>
        </w:rPr>
      </w:pPr>
      <w:del w:id="124" w:author="Tom Bergeron" w:date="2022-11-11T09:01:00Z">
        <w:r w:rsidRPr="00EC684A" w:rsidDel="00EC684A">
          <w:rPr>
            <w:rStyle w:val="Hyperlink"/>
            <w:noProof/>
          </w:rPr>
          <w:delText>Run a Profile Using Oven Communication</w:delText>
        </w:r>
        <w:r w:rsidDel="00EC684A">
          <w:rPr>
            <w:noProof/>
            <w:webHidden/>
          </w:rPr>
          <w:tab/>
          <w:delText>78</w:delText>
        </w:r>
      </w:del>
    </w:p>
    <w:p w14:paraId="0BA83B24" w14:textId="67A55AA3" w:rsidR="00E3238F" w:rsidDel="00EC684A" w:rsidRDefault="00E3238F">
      <w:pPr>
        <w:pStyle w:val="TOC2"/>
        <w:tabs>
          <w:tab w:val="right" w:leader="dot" w:pos="8900"/>
        </w:tabs>
        <w:rPr>
          <w:del w:id="125" w:author="Tom Bergeron" w:date="2022-11-11T09:01:00Z"/>
          <w:rFonts w:asciiTheme="minorHAnsi" w:eastAsiaTheme="minorEastAsia" w:hAnsiTheme="minorHAnsi" w:cstheme="minorBidi"/>
          <w:smallCaps w:val="0"/>
          <w:noProof/>
          <w:sz w:val="22"/>
          <w:szCs w:val="22"/>
        </w:rPr>
      </w:pPr>
      <w:del w:id="126" w:author="Tom Bergeron" w:date="2022-11-11T09:01:00Z">
        <w:r w:rsidRPr="00EC684A" w:rsidDel="00EC684A">
          <w:rPr>
            <w:rStyle w:val="Hyperlink"/>
            <w:noProof/>
          </w:rPr>
          <w:delText>Start a Virtual Profile With Oven Communication</w:delText>
        </w:r>
        <w:r w:rsidDel="00EC684A">
          <w:rPr>
            <w:noProof/>
            <w:webHidden/>
          </w:rPr>
          <w:tab/>
          <w:delText>80</w:delText>
        </w:r>
      </w:del>
    </w:p>
    <w:p w14:paraId="4FF17A37" w14:textId="3E92C3AE" w:rsidR="00E3238F" w:rsidDel="00EC684A" w:rsidRDefault="00E3238F">
      <w:pPr>
        <w:pStyle w:val="TOC2"/>
        <w:tabs>
          <w:tab w:val="right" w:leader="dot" w:pos="8900"/>
        </w:tabs>
        <w:rPr>
          <w:del w:id="127" w:author="Tom Bergeron" w:date="2022-11-11T09:01:00Z"/>
          <w:rFonts w:asciiTheme="minorHAnsi" w:eastAsiaTheme="minorEastAsia" w:hAnsiTheme="minorHAnsi" w:cstheme="minorBidi"/>
          <w:smallCaps w:val="0"/>
          <w:noProof/>
          <w:sz w:val="22"/>
          <w:szCs w:val="22"/>
        </w:rPr>
      </w:pPr>
      <w:del w:id="128" w:author="Tom Bergeron" w:date="2022-11-11T09:01:00Z">
        <w:r w:rsidRPr="00EC684A" w:rsidDel="00EC684A">
          <w:rPr>
            <w:rStyle w:val="Hyperlink"/>
            <w:noProof/>
          </w:rPr>
          <w:delText>Base Oven Recipe Automatic Verification</w:delText>
        </w:r>
        <w:r w:rsidDel="00EC684A">
          <w:rPr>
            <w:noProof/>
            <w:webHidden/>
          </w:rPr>
          <w:tab/>
          <w:delText>81</w:delText>
        </w:r>
      </w:del>
    </w:p>
    <w:p w14:paraId="7DEA7B46" w14:textId="4DE76F22" w:rsidR="00E3238F" w:rsidDel="00EC684A" w:rsidRDefault="00E3238F">
      <w:pPr>
        <w:pStyle w:val="TOC1"/>
        <w:tabs>
          <w:tab w:val="right" w:leader="dot" w:pos="8900"/>
        </w:tabs>
        <w:rPr>
          <w:del w:id="129" w:author="Tom Bergeron" w:date="2022-11-11T09:01:00Z"/>
          <w:rFonts w:asciiTheme="minorHAnsi" w:eastAsiaTheme="minorEastAsia" w:hAnsiTheme="minorHAnsi" w:cstheme="minorBidi"/>
          <w:b w:val="0"/>
          <w:caps w:val="0"/>
          <w:noProof/>
          <w:sz w:val="22"/>
          <w:szCs w:val="22"/>
        </w:rPr>
      </w:pPr>
      <w:del w:id="130" w:author="Tom Bergeron" w:date="2022-11-11T09:01:00Z">
        <w:r w:rsidRPr="00EC684A" w:rsidDel="00EC684A">
          <w:rPr>
            <w:rStyle w:val="Hyperlink"/>
            <w:noProof/>
          </w:rPr>
          <w:delText>Dual Lane Systems And Functionality</w:delText>
        </w:r>
        <w:r w:rsidDel="00EC684A">
          <w:rPr>
            <w:noProof/>
            <w:webHidden/>
          </w:rPr>
          <w:tab/>
          <w:delText>82</w:delText>
        </w:r>
      </w:del>
    </w:p>
    <w:p w14:paraId="278830D4" w14:textId="3F5632C9" w:rsidR="00E3238F" w:rsidDel="00EC684A" w:rsidRDefault="00E3238F">
      <w:pPr>
        <w:pStyle w:val="TOC2"/>
        <w:tabs>
          <w:tab w:val="right" w:leader="dot" w:pos="8900"/>
        </w:tabs>
        <w:rPr>
          <w:del w:id="131" w:author="Tom Bergeron" w:date="2022-11-11T09:01:00Z"/>
          <w:rFonts w:asciiTheme="minorHAnsi" w:eastAsiaTheme="minorEastAsia" w:hAnsiTheme="minorHAnsi" w:cstheme="minorBidi"/>
          <w:smallCaps w:val="0"/>
          <w:noProof/>
          <w:sz w:val="22"/>
          <w:szCs w:val="22"/>
        </w:rPr>
      </w:pPr>
      <w:del w:id="132" w:author="Tom Bergeron" w:date="2022-11-11T09:01:00Z">
        <w:r w:rsidRPr="00EC684A" w:rsidDel="00EC684A">
          <w:rPr>
            <w:rStyle w:val="Hyperlink"/>
            <w:noProof/>
          </w:rPr>
          <w:delText>Dual Lane Dual Systems</w:delText>
        </w:r>
        <w:r w:rsidDel="00EC684A">
          <w:rPr>
            <w:noProof/>
            <w:webHidden/>
          </w:rPr>
          <w:tab/>
          <w:delText>82</w:delText>
        </w:r>
      </w:del>
    </w:p>
    <w:p w14:paraId="2EC60D5C" w14:textId="0201D154" w:rsidR="00E3238F" w:rsidDel="00EC684A" w:rsidRDefault="00E3238F">
      <w:pPr>
        <w:pStyle w:val="TOC2"/>
        <w:tabs>
          <w:tab w:val="right" w:leader="dot" w:pos="8900"/>
        </w:tabs>
        <w:rPr>
          <w:del w:id="133" w:author="Tom Bergeron" w:date="2022-11-11T09:01:00Z"/>
          <w:rFonts w:asciiTheme="minorHAnsi" w:eastAsiaTheme="minorEastAsia" w:hAnsiTheme="minorHAnsi" w:cstheme="minorBidi"/>
          <w:smallCaps w:val="0"/>
          <w:noProof/>
          <w:sz w:val="22"/>
          <w:szCs w:val="22"/>
        </w:rPr>
      </w:pPr>
      <w:del w:id="134" w:author="Tom Bergeron" w:date="2022-11-11T09:01:00Z">
        <w:r w:rsidRPr="00EC684A" w:rsidDel="00EC684A">
          <w:rPr>
            <w:rStyle w:val="Hyperlink"/>
            <w:noProof/>
          </w:rPr>
          <w:delText>Configure Dual Lane Systems</w:delText>
        </w:r>
        <w:r w:rsidDel="00EC684A">
          <w:rPr>
            <w:noProof/>
            <w:webHidden/>
          </w:rPr>
          <w:tab/>
          <w:delText>83</w:delText>
        </w:r>
      </w:del>
    </w:p>
    <w:p w14:paraId="7EFB3BD0" w14:textId="6D424D64" w:rsidR="00E3238F" w:rsidDel="00EC684A" w:rsidRDefault="00E3238F">
      <w:pPr>
        <w:pStyle w:val="TOC1"/>
        <w:tabs>
          <w:tab w:val="right" w:leader="dot" w:pos="8900"/>
        </w:tabs>
        <w:rPr>
          <w:del w:id="135" w:author="Tom Bergeron" w:date="2022-11-11T09:01:00Z"/>
          <w:rFonts w:asciiTheme="minorHAnsi" w:eastAsiaTheme="minorEastAsia" w:hAnsiTheme="minorHAnsi" w:cstheme="minorBidi"/>
          <w:b w:val="0"/>
          <w:caps w:val="0"/>
          <w:noProof/>
          <w:sz w:val="22"/>
          <w:szCs w:val="22"/>
        </w:rPr>
      </w:pPr>
      <w:del w:id="136" w:author="Tom Bergeron" w:date="2022-11-11T09:01:00Z">
        <w:r w:rsidRPr="00EC684A" w:rsidDel="00EC684A">
          <w:rPr>
            <w:rStyle w:val="Hyperlink"/>
            <w:noProof/>
          </w:rPr>
          <w:delText>Software Options</w:delText>
        </w:r>
        <w:r w:rsidDel="00EC684A">
          <w:rPr>
            <w:noProof/>
            <w:webHidden/>
          </w:rPr>
          <w:tab/>
          <w:delText>86</w:delText>
        </w:r>
      </w:del>
    </w:p>
    <w:p w14:paraId="0732A003" w14:textId="41A77853" w:rsidR="00E3238F" w:rsidDel="00EC684A" w:rsidRDefault="00E3238F">
      <w:pPr>
        <w:pStyle w:val="TOC2"/>
        <w:tabs>
          <w:tab w:val="right" w:leader="dot" w:pos="8900"/>
        </w:tabs>
        <w:rPr>
          <w:del w:id="137" w:author="Tom Bergeron" w:date="2022-11-11T09:01:00Z"/>
          <w:rFonts w:asciiTheme="minorHAnsi" w:eastAsiaTheme="minorEastAsia" w:hAnsiTheme="minorHAnsi" w:cstheme="minorBidi"/>
          <w:smallCaps w:val="0"/>
          <w:noProof/>
          <w:sz w:val="22"/>
          <w:szCs w:val="22"/>
        </w:rPr>
      </w:pPr>
      <w:del w:id="138" w:author="Tom Bergeron" w:date="2022-11-11T09:01:00Z">
        <w:r w:rsidRPr="00EC684A" w:rsidDel="00EC684A">
          <w:rPr>
            <w:rStyle w:val="Hyperlink"/>
            <w:noProof/>
          </w:rPr>
          <w:delText>Navigator</w:delText>
        </w:r>
        <w:r w:rsidDel="00EC684A">
          <w:rPr>
            <w:noProof/>
            <w:webHidden/>
          </w:rPr>
          <w:tab/>
          <w:delText>86</w:delText>
        </w:r>
      </w:del>
    </w:p>
    <w:p w14:paraId="3C3159E6" w14:textId="51D9DE26" w:rsidR="00E3238F" w:rsidDel="00EC684A" w:rsidRDefault="00E3238F">
      <w:pPr>
        <w:pStyle w:val="TOC2"/>
        <w:tabs>
          <w:tab w:val="right" w:leader="dot" w:pos="8900"/>
        </w:tabs>
        <w:rPr>
          <w:del w:id="139" w:author="Tom Bergeron" w:date="2022-11-11T09:01:00Z"/>
          <w:rFonts w:asciiTheme="minorHAnsi" w:eastAsiaTheme="minorEastAsia" w:hAnsiTheme="minorHAnsi" w:cstheme="minorBidi"/>
          <w:smallCaps w:val="0"/>
          <w:noProof/>
          <w:sz w:val="22"/>
          <w:szCs w:val="22"/>
        </w:rPr>
      </w:pPr>
      <w:del w:id="140" w:author="Tom Bergeron" w:date="2022-11-11T09:01:00Z">
        <w:r w:rsidRPr="00EC684A" w:rsidDel="00EC684A">
          <w:rPr>
            <w:rStyle w:val="Hyperlink"/>
            <w:noProof/>
          </w:rPr>
          <w:delText>Auto-Focus</w:delText>
        </w:r>
        <w:r w:rsidDel="00EC684A">
          <w:rPr>
            <w:noProof/>
            <w:webHidden/>
          </w:rPr>
          <w:tab/>
          <w:delText>86</w:delText>
        </w:r>
      </w:del>
    </w:p>
    <w:p w14:paraId="4C5298FB" w14:textId="14C1791B" w:rsidR="00E3238F" w:rsidDel="00EC684A" w:rsidRDefault="00E3238F">
      <w:pPr>
        <w:pStyle w:val="TOC2"/>
        <w:tabs>
          <w:tab w:val="right" w:leader="dot" w:pos="8900"/>
        </w:tabs>
        <w:rPr>
          <w:del w:id="141" w:author="Tom Bergeron" w:date="2022-11-11T09:01:00Z"/>
          <w:rFonts w:asciiTheme="minorHAnsi" w:eastAsiaTheme="minorEastAsia" w:hAnsiTheme="minorHAnsi" w:cstheme="minorBidi"/>
          <w:smallCaps w:val="0"/>
          <w:noProof/>
          <w:sz w:val="22"/>
          <w:szCs w:val="22"/>
        </w:rPr>
      </w:pPr>
      <w:del w:id="142" w:author="Tom Bergeron" w:date="2022-11-11T09:01:00Z">
        <w:r w:rsidRPr="00EC684A" w:rsidDel="00EC684A">
          <w:rPr>
            <w:rStyle w:val="Hyperlink"/>
            <w:noProof/>
          </w:rPr>
          <w:delText>Navigator/Auto</w:delText>
        </w:r>
        <w:r w:rsidRPr="00EC684A" w:rsidDel="00EC684A">
          <w:rPr>
            <w:rStyle w:val="Hyperlink"/>
            <w:noProof/>
          </w:rPr>
          <w:noBreakHyphen/>
          <w:delText>Focus Power</w:delText>
        </w:r>
        <w:r w:rsidDel="00EC684A">
          <w:rPr>
            <w:noProof/>
            <w:webHidden/>
          </w:rPr>
          <w:tab/>
          <w:delText>86</w:delText>
        </w:r>
      </w:del>
    </w:p>
    <w:p w14:paraId="17C3B984" w14:textId="41669871" w:rsidR="00E3238F" w:rsidDel="00EC684A" w:rsidRDefault="00E3238F">
      <w:pPr>
        <w:pStyle w:val="TOC2"/>
        <w:tabs>
          <w:tab w:val="right" w:leader="dot" w:pos="8900"/>
        </w:tabs>
        <w:rPr>
          <w:del w:id="143" w:author="Tom Bergeron" w:date="2022-11-11T09:01:00Z"/>
          <w:rFonts w:asciiTheme="minorHAnsi" w:eastAsiaTheme="minorEastAsia" w:hAnsiTheme="minorHAnsi" w:cstheme="minorBidi"/>
          <w:smallCaps w:val="0"/>
          <w:noProof/>
          <w:sz w:val="22"/>
          <w:szCs w:val="22"/>
        </w:rPr>
      </w:pPr>
      <w:del w:id="144" w:author="Tom Bergeron" w:date="2022-11-11T09:01:00Z">
        <w:r w:rsidRPr="00EC684A" w:rsidDel="00EC684A">
          <w:rPr>
            <w:rStyle w:val="Hyperlink"/>
            <w:noProof/>
          </w:rPr>
          <w:delText>Sweet Spot</w:delText>
        </w:r>
        <w:r w:rsidDel="00EC684A">
          <w:rPr>
            <w:noProof/>
            <w:webHidden/>
          </w:rPr>
          <w:tab/>
          <w:delText>86</w:delText>
        </w:r>
      </w:del>
    </w:p>
    <w:p w14:paraId="4AB0B8BF" w14:textId="7F8FCADC" w:rsidR="00E3238F" w:rsidDel="00EC684A" w:rsidRDefault="00E3238F">
      <w:pPr>
        <w:pStyle w:val="TOC2"/>
        <w:tabs>
          <w:tab w:val="right" w:leader="dot" w:pos="8900"/>
        </w:tabs>
        <w:rPr>
          <w:del w:id="145" w:author="Tom Bergeron" w:date="2022-11-11T09:01:00Z"/>
          <w:rFonts w:asciiTheme="minorHAnsi" w:eastAsiaTheme="minorEastAsia" w:hAnsiTheme="minorHAnsi" w:cstheme="minorBidi"/>
          <w:smallCaps w:val="0"/>
          <w:noProof/>
          <w:sz w:val="22"/>
          <w:szCs w:val="22"/>
        </w:rPr>
      </w:pPr>
      <w:del w:id="146" w:author="Tom Bergeron" w:date="2022-11-11T09:01:00Z">
        <w:r w:rsidRPr="00EC684A" w:rsidDel="00EC684A">
          <w:rPr>
            <w:rStyle w:val="Hyperlink"/>
            <w:noProof/>
          </w:rPr>
          <w:delText>Statistical Process Control Charts</w:delText>
        </w:r>
        <w:r w:rsidDel="00EC684A">
          <w:rPr>
            <w:noProof/>
            <w:webHidden/>
          </w:rPr>
          <w:tab/>
          <w:delText>86</w:delText>
        </w:r>
      </w:del>
    </w:p>
    <w:p w14:paraId="78AC4F46" w14:textId="311FECDE" w:rsidR="00E3238F" w:rsidDel="00EC684A" w:rsidRDefault="00E3238F">
      <w:pPr>
        <w:pStyle w:val="TOC2"/>
        <w:tabs>
          <w:tab w:val="right" w:leader="dot" w:pos="8900"/>
        </w:tabs>
        <w:rPr>
          <w:del w:id="147" w:author="Tom Bergeron" w:date="2022-11-11T09:01:00Z"/>
          <w:rFonts w:asciiTheme="minorHAnsi" w:eastAsiaTheme="minorEastAsia" w:hAnsiTheme="minorHAnsi" w:cstheme="minorBidi"/>
          <w:smallCaps w:val="0"/>
          <w:noProof/>
          <w:sz w:val="22"/>
          <w:szCs w:val="22"/>
        </w:rPr>
      </w:pPr>
      <w:del w:id="148" w:author="Tom Bergeron" w:date="2022-11-11T09:01:00Z">
        <w:r w:rsidRPr="00EC684A" w:rsidDel="00EC684A">
          <w:rPr>
            <w:rStyle w:val="Hyperlink"/>
            <w:noProof/>
          </w:rPr>
          <w:delText>Live Data Output</w:delText>
        </w:r>
        <w:r w:rsidDel="00EC684A">
          <w:rPr>
            <w:noProof/>
            <w:webHidden/>
          </w:rPr>
          <w:tab/>
          <w:delText>86</w:delText>
        </w:r>
      </w:del>
    </w:p>
    <w:p w14:paraId="056A331C" w14:textId="05C2A843" w:rsidR="00E3238F" w:rsidDel="00EC684A" w:rsidRDefault="00E3238F">
      <w:pPr>
        <w:pStyle w:val="TOC2"/>
        <w:tabs>
          <w:tab w:val="right" w:leader="dot" w:pos="8900"/>
        </w:tabs>
        <w:rPr>
          <w:del w:id="149" w:author="Tom Bergeron" w:date="2022-11-11T09:01:00Z"/>
          <w:rFonts w:asciiTheme="minorHAnsi" w:eastAsiaTheme="minorEastAsia" w:hAnsiTheme="minorHAnsi" w:cstheme="minorBidi"/>
          <w:smallCaps w:val="0"/>
          <w:noProof/>
          <w:sz w:val="22"/>
          <w:szCs w:val="22"/>
        </w:rPr>
      </w:pPr>
      <w:del w:id="150" w:author="Tom Bergeron" w:date="2022-11-11T09:01:00Z">
        <w:r w:rsidRPr="00EC684A" w:rsidDel="00EC684A">
          <w:rPr>
            <w:rStyle w:val="Hyperlink"/>
            <w:noProof/>
          </w:rPr>
          <w:delText>Centralized Process Window Control</w:delText>
        </w:r>
        <w:r w:rsidDel="00EC684A">
          <w:rPr>
            <w:noProof/>
            <w:webHidden/>
          </w:rPr>
          <w:tab/>
          <w:delText>87</w:delText>
        </w:r>
      </w:del>
    </w:p>
    <w:p w14:paraId="56376441" w14:textId="44D85BDD" w:rsidR="00E3238F" w:rsidDel="00EC684A" w:rsidRDefault="00E3238F">
      <w:pPr>
        <w:pStyle w:val="TOC1"/>
        <w:tabs>
          <w:tab w:val="right" w:leader="dot" w:pos="8900"/>
        </w:tabs>
        <w:rPr>
          <w:del w:id="151" w:author="Tom Bergeron" w:date="2022-11-11T09:01:00Z"/>
          <w:rFonts w:asciiTheme="minorHAnsi" w:eastAsiaTheme="minorEastAsia" w:hAnsiTheme="minorHAnsi" w:cstheme="minorBidi"/>
          <w:b w:val="0"/>
          <w:caps w:val="0"/>
          <w:noProof/>
          <w:sz w:val="22"/>
          <w:szCs w:val="22"/>
        </w:rPr>
      </w:pPr>
      <w:del w:id="152" w:author="Tom Bergeron" w:date="2022-11-11T09:01:00Z">
        <w:r w:rsidRPr="00EC684A" w:rsidDel="00EC684A">
          <w:rPr>
            <w:rStyle w:val="Hyperlink"/>
            <w:noProof/>
          </w:rPr>
          <w:delText>Use Navigator to Optimize Profiles</w:delText>
        </w:r>
        <w:r w:rsidDel="00EC684A">
          <w:rPr>
            <w:noProof/>
            <w:webHidden/>
          </w:rPr>
          <w:tab/>
          <w:delText>88</w:delText>
        </w:r>
      </w:del>
    </w:p>
    <w:p w14:paraId="260DFC77" w14:textId="1D32D0E9" w:rsidR="00E3238F" w:rsidDel="00EC684A" w:rsidRDefault="00E3238F">
      <w:pPr>
        <w:pStyle w:val="TOC1"/>
        <w:tabs>
          <w:tab w:val="right" w:leader="dot" w:pos="8900"/>
        </w:tabs>
        <w:rPr>
          <w:del w:id="153" w:author="Tom Bergeron" w:date="2022-11-11T09:01:00Z"/>
          <w:rFonts w:asciiTheme="minorHAnsi" w:eastAsiaTheme="minorEastAsia" w:hAnsiTheme="minorHAnsi" w:cstheme="minorBidi"/>
          <w:b w:val="0"/>
          <w:caps w:val="0"/>
          <w:noProof/>
          <w:sz w:val="22"/>
          <w:szCs w:val="22"/>
        </w:rPr>
      </w:pPr>
      <w:del w:id="154" w:author="Tom Bergeron" w:date="2022-11-11T09:01:00Z">
        <w:r w:rsidRPr="00EC684A" w:rsidDel="00EC684A">
          <w:rPr>
            <w:rStyle w:val="Hyperlink"/>
            <w:noProof/>
          </w:rPr>
          <w:delText>Use Auto-Focus</w:delText>
        </w:r>
        <w:r w:rsidDel="00EC684A">
          <w:rPr>
            <w:noProof/>
            <w:webHidden/>
          </w:rPr>
          <w:tab/>
          <w:delText>89</w:delText>
        </w:r>
      </w:del>
    </w:p>
    <w:p w14:paraId="019B1576" w14:textId="4D9A774E" w:rsidR="00E3238F" w:rsidDel="00EC684A" w:rsidRDefault="00E3238F">
      <w:pPr>
        <w:pStyle w:val="TOC2"/>
        <w:tabs>
          <w:tab w:val="right" w:leader="dot" w:pos="8900"/>
        </w:tabs>
        <w:rPr>
          <w:del w:id="155" w:author="Tom Bergeron" w:date="2022-11-11T09:01:00Z"/>
          <w:rFonts w:asciiTheme="minorHAnsi" w:eastAsiaTheme="minorEastAsia" w:hAnsiTheme="minorHAnsi" w:cstheme="minorBidi"/>
          <w:smallCaps w:val="0"/>
          <w:noProof/>
          <w:sz w:val="22"/>
          <w:szCs w:val="22"/>
        </w:rPr>
      </w:pPr>
      <w:del w:id="156" w:author="Tom Bergeron" w:date="2022-11-11T09:01:00Z">
        <w:r w:rsidRPr="00EC684A" w:rsidDel="00EC684A">
          <w:rPr>
            <w:rStyle w:val="Hyperlink"/>
            <w:noProof/>
          </w:rPr>
          <w:delText>Auto-Focus Tab</w:delText>
        </w:r>
        <w:r w:rsidDel="00EC684A">
          <w:rPr>
            <w:noProof/>
            <w:webHidden/>
          </w:rPr>
          <w:tab/>
          <w:delText>89</w:delText>
        </w:r>
      </w:del>
    </w:p>
    <w:p w14:paraId="3592F422" w14:textId="7B728F35" w:rsidR="00E3238F" w:rsidDel="00EC684A" w:rsidRDefault="00E3238F">
      <w:pPr>
        <w:pStyle w:val="TOC2"/>
        <w:tabs>
          <w:tab w:val="right" w:leader="dot" w:pos="8900"/>
        </w:tabs>
        <w:rPr>
          <w:del w:id="157" w:author="Tom Bergeron" w:date="2022-11-11T09:01:00Z"/>
          <w:rFonts w:asciiTheme="minorHAnsi" w:eastAsiaTheme="minorEastAsia" w:hAnsiTheme="minorHAnsi" w:cstheme="minorBidi"/>
          <w:smallCaps w:val="0"/>
          <w:noProof/>
          <w:sz w:val="22"/>
          <w:szCs w:val="22"/>
        </w:rPr>
      </w:pPr>
      <w:del w:id="158" w:author="Tom Bergeron" w:date="2022-11-11T09:01:00Z">
        <w:r w:rsidRPr="00EC684A" w:rsidDel="00EC684A">
          <w:rPr>
            <w:rStyle w:val="Hyperlink"/>
            <w:noProof/>
          </w:rPr>
          <w:delText>Conveyor Speed Constraints</w:delText>
        </w:r>
        <w:r w:rsidDel="00EC684A">
          <w:rPr>
            <w:noProof/>
            <w:webHidden/>
          </w:rPr>
          <w:tab/>
          <w:delText>89</w:delText>
        </w:r>
      </w:del>
    </w:p>
    <w:p w14:paraId="61AC92E5" w14:textId="20FE4719" w:rsidR="00E3238F" w:rsidDel="00EC684A" w:rsidRDefault="00E3238F">
      <w:pPr>
        <w:pStyle w:val="TOC2"/>
        <w:tabs>
          <w:tab w:val="right" w:leader="dot" w:pos="8900"/>
        </w:tabs>
        <w:rPr>
          <w:del w:id="159" w:author="Tom Bergeron" w:date="2022-11-11T09:01:00Z"/>
          <w:rFonts w:asciiTheme="minorHAnsi" w:eastAsiaTheme="minorEastAsia" w:hAnsiTheme="minorHAnsi" w:cstheme="minorBidi"/>
          <w:smallCaps w:val="0"/>
          <w:noProof/>
          <w:sz w:val="22"/>
          <w:szCs w:val="22"/>
        </w:rPr>
      </w:pPr>
      <w:del w:id="160" w:author="Tom Bergeron" w:date="2022-11-11T09:01:00Z">
        <w:r w:rsidRPr="00EC684A" w:rsidDel="00EC684A">
          <w:rPr>
            <w:rStyle w:val="Hyperlink"/>
            <w:noProof/>
          </w:rPr>
          <w:delText>Auto-Focus, Run A Profile</w:delText>
        </w:r>
        <w:r w:rsidDel="00EC684A">
          <w:rPr>
            <w:noProof/>
            <w:webHidden/>
          </w:rPr>
          <w:tab/>
          <w:delText>90</w:delText>
        </w:r>
      </w:del>
    </w:p>
    <w:p w14:paraId="348C38A1" w14:textId="450FF697" w:rsidR="00E3238F" w:rsidDel="00EC684A" w:rsidRDefault="00E3238F">
      <w:pPr>
        <w:pStyle w:val="TOC2"/>
        <w:tabs>
          <w:tab w:val="right" w:leader="dot" w:pos="8900"/>
        </w:tabs>
        <w:rPr>
          <w:del w:id="161" w:author="Tom Bergeron" w:date="2022-11-11T09:01:00Z"/>
          <w:rFonts w:asciiTheme="minorHAnsi" w:eastAsiaTheme="minorEastAsia" w:hAnsiTheme="minorHAnsi" w:cstheme="minorBidi"/>
          <w:smallCaps w:val="0"/>
          <w:noProof/>
          <w:sz w:val="22"/>
          <w:szCs w:val="22"/>
        </w:rPr>
      </w:pPr>
      <w:del w:id="162" w:author="Tom Bergeron" w:date="2022-11-11T09:01:00Z">
        <w:r w:rsidRPr="00EC684A" w:rsidDel="00EC684A">
          <w:rPr>
            <w:rStyle w:val="Hyperlink"/>
            <w:noProof/>
          </w:rPr>
          <w:delText>Auto-Focus, Product Dimensions</w:delText>
        </w:r>
        <w:r w:rsidDel="00EC684A">
          <w:rPr>
            <w:noProof/>
            <w:webHidden/>
          </w:rPr>
          <w:tab/>
          <w:delText>90</w:delText>
        </w:r>
      </w:del>
    </w:p>
    <w:p w14:paraId="02653F60" w14:textId="283BFC82" w:rsidR="00E3238F" w:rsidDel="00EC684A" w:rsidRDefault="00E3238F">
      <w:pPr>
        <w:pStyle w:val="TOC2"/>
        <w:tabs>
          <w:tab w:val="right" w:leader="dot" w:pos="8900"/>
        </w:tabs>
        <w:rPr>
          <w:del w:id="163" w:author="Tom Bergeron" w:date="2022-11-11T09:01:00Z"/>
          <w:rFonts w:asciiTheme="minorHAnsi" w:eastAsiaTheme="minorEastAsia" w:hAnsiTheme="minorHAnsi" w:cstheme="minorBidi"/>
          <w:smallCaps w:val="0"/>
          <w:noProof/>
          <w:sz w:val="22"/>
          <w:szCs w:val="22"/>
        </w:rPr>
      </w:pPr>
      <w:del w:id="164" w:author="Tom Bergeron" w:date="2022-11-11T09:01:00Z">
        <w:r w:rsidRPr="00EC684A" w:rsidDel="00EC684A">
          <w:rPr>
            <w:rStyle w:val="Hyperlink"/>
            <w:noProof/>
          </w:rPr>
          <w:delText>Auto-Focus, Confirm</w:delText>
        </w:r>
        <w:r w:rsidDel="00EC684A">
          <w:rPr>
            <w:noProof/>
            <w:webHidden/>
          </w:rPr>
          <w:tab/>
          <w:delText>91</w:delText>
        </w:r>
      </w:del>
    </w:p>
    <w:p w14:paraId="013CF2E9" w14:textId="053DB12B" w:rsidR="00E3238F" w:rsidDel="00EC684A" w:rsidRDefault="00E3238F">
      <w:pPr>
        <w:pStyle w:val="TOC1"/>
        <w:tabs>
          <w:tab w:val="right" w:leader="dot" w:pos="8900"/>
        </w:tabs>
        <w:rPr>
          <w:del w:id="165" w:author="Tom Bergeron" w:date="2022-11-11T09:01:00Z"/>
          <w:rFonts w:asciiTheme="minorHAnsi" w:eastAsiaTheme="minorEastAsia" w:hAnsiTheme="minorHAnsi" w:cstheme="minorBidi"/>
          <w:b w:val="0"/>
          <w:caps w:val="0"/>
          <w:noProof/>
          <w:sz w:val="22"/>
          <w:szCs w:val="22"/>
        </w:rPr>
      </w:pPr>
      <w:del w:id="166" w:author="Tom Bergeron" w:date="2022-11-11T09:01:00Z">
        <w:r w:rsidRPr="00EC684A" w:rsidDel="00EC684A">
          <w:rPr>
            <w:rStyle w:val="Hyperlink"/>
            <w:noProof/>
          </w:rPr>
          <w:delText>Save Energy With Navigator and Auto-Focus</w:delText>
        </w:r>
        <w:r w:rsidDel="00EC684A">
          <w:rPr>
            <w:noProof/>
            <w:webHidden/>
          </w:rPr>
          <w:tab/>
          <w:delText>93</w:delText>
        </w:r>
      </w:del>
    </w:p>
    <w:p w14:paraId="1A3F8E7F" w14:textId="68419DA1" w:rsidR="00E3238F" w:rsidDel="00EC684A" w:rsidRDefault="00E3238F">
      <w:pPr>
        <w:pStyle w:val="TOC2"/>
        <w:tabs>
          <w:tab w:val="right" w:leader="dot" w:pos="8900"/>
        </w:tabs>
        <w:rPr>
          <w:del w:id="167" w:author="Tom Bergeron" w:date="2022-11-11T09:01:00Z"/>
          <w:rFonts w:asciiTheme="minorHAnsi" w:eastAsiaTheme="minorEastAsia" w:hAnsiTheme="minorHAnsi" w:cstheme="minorBidi"/>
          <w:smallCaps w:val="0"/>
          <w:noProof/>
          <w:sz w:val="22"/>
          <w:szCs w:val="22"/>
        </w:rPr>
      </w:pPr>
      <w:del w:id="168" w:author="Tom Bergeron" w:date="2022-11-11T09:01:00Z">
        <w:r w:rsidRPr="00EC684A" w:rsidDel="00EC684A">
          <w:rPr>
            <w:rStyle w:val="Hyperlink"/>
            <w:noProof/>
          </w:rPr>
          <w:delText>Enable the Power Feature in Auto-Focus</w:delText>
        </w:r>
        <w:r w:rsidDel="00EC684A">
          <w:rPr>
            <w:noProof/>
            <w:webHidden/>
          </w:rPr>
          <w:tab/>
          <w:delText>93</w:delText>
        </w:r>
      </w:del>
    </w:p>
    <w:p w14:paraId="134A4AF1" w14:textId="3F232C65" w:rsidR="00E3238F" w:rsidDel="00EC684A" w:rsidRDefault="00E3238F">
      <w:pPr>
        <w:pStyle w:val="TOC2"/>
        <w:tabs>
          <w:tab w:val="right" w:leader="dot" w:pos="8900"/>
        </w:tabs>
        <w:rPr>
          <w:del w:id="169" w:author="Tom Bergeron" w:date="2022-11-11T09:01:00Z"/>
          <w:rFonts w:asciiTheme="minorHAnsi" w:eastAsiaTheme="minorEastAsia" w:hAnsiTheme="minorHAnsi" w:cstheme="minorBidi"/>
          <w:smallCaps w:val="0"/>
          <w:noProof/>
          <w:sz w:val="22"/>
          <w:szCs w:val="22"/>
        </w:rPr>
      </w:pPr>
      <w:del w:id="170" w:author="Tom Bergeron" w:date="2022-11-11T09:01:00Z">
        <w:r w:rsidRPr="00EC684A" w:rsidDel="00EC684A">
          <w:rPr>
            <w:rStyle w:val="Hyperlink"/>
            <w:noProof/>
          </w:rPr>
          <w:delText>Enable the Power Feature in Navigator</w:delText>
        </w:r>
        <w:r w:rsidDel="00EC684A">
          <w:rPr>
            <w:noProof/>
            <w:webHidden/>
          </w:rPr>
          <w:tab/>
          <w:delText>93</w:delText>
        </w:r>
      </w:del>
    </w:p>
    <w:p w14:paraId="2429B7BB" w14:textId="4FC3AF9D" w:rsidR="00E3238F" w:rsidDel="00EC684A" w:rsidRDefault="00E3238F">
      <w:pPr>
        <w:pStyle w:val="TOC1"/>
        <w:tabs>
          <w:tab w:val="right" w:leader="dot" w:pos="8900"/>
        </w:tabs>
        <w:rPr>
          <w:del w:id="171" w:author="Tom Bergeron" w:date="2022-11-11T09:01:00Z"/>
          <w:rFonts w:asciiTheme="minorHAnsi" w:eastAsiaTheme="minorEastAsia" w:hAnsiTheme="minorHAnsi" w:cstheme="minorBidi"/>
          <w:b w:val="0"/>
          <w:caps w:val="0"/>
          <w:noProof/>
          <w:sz w:val="22"/>
          <w:szCs w:val="22"/>
        </w:rPr>
      </w:pPr>
      <w:del w:id="172" w:author="Tom Bergeron" w:date="2022-11-11T09:01:00Z">
        <w:r w:rsidRPr="00EC684A" w:rsidDel="00EC684A">
          <w:rPr>
            <w:rStyle w:val="Hyperlink"/>
            <w:noProof/>
          </w:rPr>
          <w:delText>Use Sweet Spot Target</w:delText>
        </w:r>
        <w:r w:rsidDel="00EC684A">
          <w:rPr>
            <w:noProof/>
            <w:webHidden/>
          </w:rPr>
          <w:tab/>
          <w:delText>94</w:delText>
        </w:r>
      </w:del>
    </w:p>
    <w:p w14:paraId="6F7A4519" w14:textId="4B883B7D" w:rsidR="00E3238F" w:rsidDel="00EC684A" w:rsidRDefault="00E3238F">
      <w:pPr>
        <w:pStyle w:val="TOC1"/>
        <w:tabs>
          <w:tab w:val="right" w:leader="dot" w:pos="8900"/>
        </w:tabs>
        <w:rPr>
          <w:del w:id="173" w:author="Tom Bergeron" w:date="2022-11-11T09:01:00Z"/>
          <w:rFonts w:asciiTheme="minorHAnsi" w:eastAsiaTheme="minorEastAsia" w:hAnsiTheme="minorHAnsi" w:cstheme="minorBidi"/>
          <w:b w:val="0"/>
          <w:caps w:val="0"/>
          <w:noProof/>
          <w:sz w:val="22"/>
          <w:szCs w:val="22"/>
        </w:rPr>
      </w:pPr>
      <w:del w:id="174" w:author="Tom Bergeron" w:date="2022-11-11T09:01:00Z">
        <w:r w:rsidRPr="00EC684A" w:rsidDel="00EC684A">
          <w:rPr>
            <w:rStyle w:val="Hyperlink"/>
            <w:noProof/>
          </w:rPr>
          <w:delText>Use Statistical Process Control Charts</w:delText>
        </w:r>
        <w:r w:rsidDel="00EC684A">
          <w:rPr>
            <w:noProof/>
            <w:webHidden/>
          </w:rPr>
          <w:tab/>
          <w:delText>95</w:delText>
        </w:r>
      </w:del>
    </w:p>
    <w:p w14:paraId="40B9BD07" w14:textId="2990A0C1" w:rsidR="00E3238F" w:rsidDel="00EC684A" w:rsidRDefault="00E3238F">
      <w:pPr>
        <w:pStyle w:val="TOC2"/>
        <w:tabs>
          <w:tab w:val="right" w:leader="dot" w:pos="8900"/>
        </w:tabs>
        <w:rPr>
          <w:del w:id="175" w:author="Tom Bergeron" w:date="2022-11-11T09:01:00Z"/>
          <w:rFonts w:asciiTheme="minorHAnsi" w:eastAsiaTheme="minorEastAsia" w:hAnsiTheme="minorHAnsi" w:cstheme="minorBidi"/>
          <w:smallCaps w:val="0"/>
          <w:noProof/>
          <w:sz w:val="22"/>
          <w:szCs w:val="22"/>
        </w:rPr>
      </w:pPr>
      <w:del w:id="176" w:author="Tom Bergeron" w:date="2022-11-11T09:01:00Z">
        <w:r w:rsidRPr="00EC684A" w:rsidDel="00EC684A">
          <w:rPr>
            <w:rStyle w:val="Hyperlink"/>
            <w:noProof/>
          </w:rPr>
          <w:delText>Live Mode - Charts Tab</w:delText>
        </w:r>
        <w:r w:rsidDel="00EC684A">
          <w:rPr>
            <w:noProof/>
            <w:webHidden/>
          </w:rPr>
          <w:tab/>
          <w:delText>95</w:delText>
        </w:r>
      </w:del>
    </w:p>
    <w:p w14:paraId="30959394" w14:textId="6E6CEC15" w:rsidR="00E3238F" w:rsidDel="00EC684A" w:rsidRDefault="00E3238F">
      <w:pPr>
        <w:pStyle w:val="TOC2"/>
        <w:tabs>
          <w:tab w:val="right" w:leader="dot" w:pos="8900"/>
        </w:tabs>
        <w:rPr>
          <w:del w:id="177" w:author="Tom Bergeron" w:date="2022-11-11T09:01:00Z"/>
          <w:rFonts w:asciiTheme="minorHAnsi" w:eastAsiaTheme="minorEastAsia" w:hAnsiTheme="minorHAnsi" w:cstheme="minorBidi"/>
          <w:smallCaps w:val="0"/>
          <w:noProof/>
          <w:sz w:val="22"/>
          <w:szCs w:val="22"/>
        </w:rPr>
      </w:pPr>
      <w:del w:id="178" w:author="Tom Bergeron" w:date="2022-11-11T09:01:00Z">
        <w:r w:rsidRPr="00EC684A" w:rsidDel="00EC684A">
          <w:rPr>
            <w:rStyle w:val="Hyperlink"/>
            <w:noProof/>
          </w:rPr>
          <w:lastRenderedPageBreak/>
          <w:delText>Historical Mode - Chart Tab</w:delText>
        </w:r>
        <w:r w:rsidDel="00EC684A">
          <w:rPr>
            <w:noProof/>
            <w:webHidden/>
          </w:rPr>
          <w:tab/>
          <w:delText>97</w:delText>
        </w:r>
      </w:del>
    </w:p>
    <w:p w14:paraId="754B6D07" w14:textId="1A5272A9" w:rsidR="00E3238F" w:rsidDel="00EC684A" w:rsidRDefault="00E3238F">
      <w:pPr>
        <w:pStyle w:val="TOC1"/>
        <w:tabs>
          <w:tab w:val="right" w:leader="dot" w:pos="8900"/>
        </w:tabs>
        <w:rPr>
          <w:del w:id="179" w:author="Tom Bergeron" w:date="2022-11-11T09:01:00Z"/>
          <w:rFonts w:asciiTheme="minorHAnsi" w:eastAsiaTheme="minorEastAsia" w:hAnsiTheme="minorHAnsi" w:cstheme="minorBidi"/>
          <w:b w:val="0"/>
          <w:caps w:val="0"/>
          <w:noProof/>
          <w:sz w:val="22"/>
          <w:szCs w:val="22"/>
        </w:rPr>
      </w:pPr>
      <w:del w:id="180" w:author="Tom Bergeron" w:date="2022-11-11T09:01:00Z">
        <w:r w:rsidRPr="00EC684A" w:rsidDel="00EC684A">
          <w:rPr>
            <w:rStyle w:val="Hyperlink"/>
            <w:noProof/>
          </w:rPr>
          <w:delText>Using Live Data Output</w:delText>
        </w:r>
        <w:r w:rsidDel="00EC684A">
          <w:rPr>
            <w:noProof/>
            <w:webHidden/>
          </w:rPr>
          <w:tab/>
          <w:delText>99</w:delText>
        </w:r>
      </w:del>
    </w:p>
    <w:p w14:paraId="69A2A4B2" w14:textId="08EBC55B" w:rsidR="00E3238F" w:rsidDel="00EC684A" w:rsidRDefault="00E3238F">
      <w:pPr>
        <w:pStyle w:val="TOC2"/>
        <w:tabs>
          <w:tab w:val="right" w:leader="dot" w:pos="8900"/>
        </w:tabs>
        <w:rPr>
          <w:del w:id="181" w:author="Tom Bergeron" w:date="2022-11-11T09:01:00Z"/>
          <w:rFonts w:asciiTheme="minorHAnsi" w:eastAsiaTheme="minorEastAsia" w:hAnsiTheme="minorHAnsi" w:cstheme="minorBidi"/>
          <w:smallCaps w:val="0"/>
          <w:noProof/>
          <w:sz w:val="22"/>
          <w:szCs w:val="22"/>
        </w:rPr>
      </w:pPr>
      <w:del w:id="182" w:author="Tom Bergeron" w:date="2022-11-11T09:01:00Z">
        <w:r w:rsidRPr="00EC684A" w:rsidDel="00EC684A">
          <w:rPr>
            <w:rStyle w:val="Hyperlink"/>
            <w:noProof/>
          </w:rPr>
          <w:delText>LDO Formats</w:delText>
        </w:r>
        <w:r w:rsidDel="00EC684A">
          <w:rPr>
            <w:noProof/>
            <w:webHidden/>
          </w:rPr>
          <w:tab/>
          <w:delText>100</w:delText>
        </w:r>
      </w:del>
    </w:p>
    <w:p w14:paraId="1F9523F2" w14:textId="017901F5" w:rsidR="00E3238F" w:rsidDel="00EC684A" w:rsidRDefault="00E3238F">
      <w:pPr>
        <w:pStyle w:val="TOC2"/>
        <w:tabs>
          <w:tab w:val="right" w:leader="dot" w:pos="8900"/>
        </w:tabs>
        <w:rPr>
          <w:del w:id="183" w:author="Tom Bergeron" w:date="2022-11-11T09:01:00Z"/>
          <w:rFonts w:asciiTheme="minorHAnsi" w:eastAsiaTheme="minorEastAsia" w:hAnsiTheme="minorHAnsi" w:cstheme="minorBidi"/>
          <w:smallCaps w:val="0"/>
          <w:noProof/>
          <w:sz w:val="22"/>
          <w:szCs w:val="22"/>
        </w:rPr>
      </w:pPr>
      <w:del w:id="184" w:author="Tom Bergeron" w:date="2022-11-11T09:01:00Z">
        <w:r w:rsidRPr="00EC684A" w:rsidDel="00EC684A">
          <w:rPr>
            <w:rStyle w:val="Hyperlink"/>
            <w:noProof/>
          </w:rPr>
          <w:delText>Details Of Output Files</w:delText>
        </w:r>
        <w:r w:rsidDel="00EC684A">
          <w:rPr>
            <w:noProof/>
            <w:webHidden/>
          </w:rPr>
          <w:tab/>
          <w:delText>100</w:delText>
        </w:r>
      </w:del>
    </w:p>
    <w:p w14:paraId="3790C83E" w14:textId="64DF14EF" w:rsidR="00E3238F" w:rsidDel="00EC684A" w:rsidRDefault="00E3238F">
      <w:pPr>
        <w:pStyle w:val="TOC2"/>
        <w:tabs>
          <w:tab w:val="right" w:leader="dot" w:pos="8900"/>
        </w:tabs>
        <w:rPr>
          <w:del w:id="185" w:author="Tom Bergeron" w:date="2022-11-11T09:01:00Z"/>
          <w:rFonts w:asciiTheme="minorHAnsi" w:eastAsiaTheme="minorEastAsia" w:hAnsiTheme="minorHAnsi" w:cstheme="minorBidi"/>
          <w:smallCaps w:val="0"/>
          <w:noProof/>
          <w:sz w:val="22"/>
          <w:szCs w:val="22"/>
        </w:rPr>
      </w:pPr>
      <w:del w:id="186" w:author="Tom Bergeron" w:date="2022-11-11T09:01:00Z">
        <w:r w:rsidRPr="00EC684A" w:rsidDel="00EC684A">
          <w:rPr>
            <w:rStyle w:val="Hyperlink"/>
            <w:noProof/>
          </w:rPr>
          <w:delText>Configure LDO</w:delText>
        </w:r>
        <w:r w:rsidDel="00EC684A">
          <w:rPr>
            <w:noProof/>
            <w:webHidden/>
          </w:rPr>
          <w:tab/>
          <w:delText>101</w:delText>
        </w:r>
      </w:del>
    </w:p>
    <w:p w14:paraId="485EB762" w14:textId="6EC9229E" w:rsidR="00E3238F" w:rsidDel="00EC684A" w:rsidRDefault="00E3238F">
      <w:pPr>
        <w:pStyle w:val="TOC1"/>
        <w:tabs>
          <w:tab w:val="right" w:leader="dot" w:pos="8900"/>
        </w:tabs>
        <w:rPr>
          <w:del w:id="187" w:author="Tom Bergeron" w:date="2022-11-11T09:01:00Z"/>
          <w:rFonts w:asciiTheme="minorHAnsi" w:eastAsiaTheme="minorEastAsia" w:hAnsiTheme="minorHAnsi" w:cstheme="minorBidi"/>
          <w:b w:val="0"/>
          <w:caps w:val="0"/>
          <w:noProof/>
          <w:sz w:val="22"/>
          <w:szCs w:val="22"/>
        </w:rPr>
      </w:pPr>
      <w:del w:id="188" w:author="Tom Bergeron" w:date="2022-11-11T09:01:00Z">
        <w:r w:rsidRPr="00EC684A" w:rsidDel="00EC684A">
          <w:rPr>
            <w:rStyle w:val="Hyperlink"/>
            <w:noProof/>
          </w:rPr>
          <w:delText>Centralized Process Window Control</w:delText>
        </w:r>
        <w:r w:rsidDel="00EC684A">
          <w:rPr>
            <w:noProof/>
            <w:webHidden/>
          </w:rPr>
          <w:tab/>
          <w:delText>103</w:delText>
        </w:r>
      </w:del>
    </w:p>
    <w:p w14:paraId="74AE01AA" w14:textId="4D5BADD3" w:rsidR="00E3238F" w:rsidDel="00EC684A" w:rsidRDefault="00E3238F">
      <w:pPr>
        <w:pStyle w:val="TOC2"/>
        <w:tabs>
          <w:tab w:val="right" w:leader="dot" w:pos="8900"/>
        </w:tabs>
        <w:rPr>
          <w:del w:id="189" w:author="Tom Bergeron" w:date="2022-11-11T09:01:00Z"/>
          <w:rFonts w:asciiTheme="minorHAnsi" w:eastAsiaTheme="minorEastAsia" w:hAnsiTheme="minorHAnsi" w:cstheme="minorBidi"/>
          <w:smallCaps w:val="0"/>
          <w:noProof/>
          <w:sz w:val="22"/>
          <w:szCs w:val="22"/>
        </w:rPr>
      </w:pPr>
      <w:del w:id="190" w:author="Tom Bergeron" w:date="2022-11-11T09:01:00Z">
        <w:r w:rsidRPr="00EC684A" w:rsidDel="00EC684A">
          <w:rPr>
            <w:rStyle w:val="Hyperlink"/>
            <w:noProof/>
          </w:rPr>
          <w:delText>KIC File Administrator</w:delText>
        </w:r>
        <w:r w:rsidDel="00EC684A">
          <w:rPr>
            <w:noProof/>
            <w:webHidden/>
          </w:rPr>
          <w:tab/>
          <w:delText>103</w:delText>
        </w:r>
      </w:del>
    </w:p>
    <w:p w14:paraId="5282D982" w14:textId="496EFE97" w:rsidR="00E3238F" w:rsidDel="00EC684A" w:rsidRDefault="00E3238F">
      <w:pPr>
        <w:pStyle w:val="TOC2"/>
        <w:tabs>
          <w:tab w:val="right" w:leader="dot" w:pos="8900"/>
        </w:tabs>
        <w:rPr>
          <w:del w:id="191" w:author="Tom Bergeron" w:date="2022-11-11T09:01:00Z"/>
          <w:rFonts w:asciiTheme="minorHAnsi" w:eastAsiaTheme="minorEastAsia" w:hAnsiTheme="minorHAnsi" w:cstheme="minorBidi"/>
          <w:smallCaps w:val="0"/>
          <w:noProof/>
          <w:sz w:val="22"/>
          <w:szCs w:val="22"/>
        </w:rPr>
      </w:pPr>
      <w:del w:id="192" w:author="Tom Bergeron" w:date="2022-11-11T09:01:00Z">
        <w:r w:rsidRPr="00EC684A" w:rsidDel="00EC684A">
          <w:rPr>
            <w:rStyle w:val="Hyperlink"/>
            <w:noProof/>
          </w:rPr>
          <w:delText>Configuration of software</w:delText>
        </w:r>
        <w:r w:rsidDel="00EC684A">
          <w:rPr>
            <w:noProof/>
            <w:webHidden/>
          </w:rPr>
          <w:tab/>
          <w:delText>106</w:delText>
        </w:r>
      </w:del>
    </w:p>
    <w:p w14:paraId="00DF28B9" w14:textId="3D78EFD0" w:rsidR="00E3238F" w:rsidDel="00EC684A" w:rsidRDefault="00E3238F">
      <w:pPr>
        <w:pStyle w:val="TOC2"/>
        <w:tabs>
          <w:tab w:val="right" w:leader="dot" w:pos="8900"/>
        </w:tabs>
        <w:rPr>
          <w:del w:id="193" w:author="Tom Bergeron" w:date="2022-11-11T09:01:00Z"/>
          <w:rFonts w:asciiTheme="minorHAnsi" w:eastAsiaTheme="minorEastAsia" w:hAnsiTheme="minorHAnsi" w:cstheme="minorBidi"/>
          <w:smallCaps w:val="0"/>
          <w:noProof/>
          <w:sz w:val="22"/>
          <w:szCs w:val="22"/>
        </w:rPr>
      </w:pPr>
      <w:del w:id="194" w:author="Tom Bergeron" w:date="2022-11-11T09:01:00Z">
        <w:r w:rsidRPr="00EC684A" w:rsidDel="00EC684A">
          <w:rPr>
            <w:rStyle w:val="Hyperlink"/>
            <w:noProof/>
          </w:rPr>
          <w:delText>Operation of software</w:delText>
        </w:r>
        <w:r w:rsidDel="00EC684A">
          <w:rPr>
            <w:noProof/>
            <w:webHidden/>
          </w:rPr>
          <w:tab/>
          <w:delText>107</w:delText>
        </w:r>
      </w:del>
    </w:p>
    <w:p w14:paraId="0C29E22E" w14:textId="3B6438A0" w:rsidR="00E3238F" w:rsidDel="00EC684A" w:rsidRDefault="00E3238F">
      <w:pPr>
        <w:pStyle w:val="TOC1"/>
        <w:tabs>
          <w:tab w:val="right" w:leader="dot" w:pos="8900"/>
        </w:tabs>
        <w:rPr>
          <w:del w:id="195" w:author="Tom Bergeron" w:date="2022-11-11T09:01:00Z"/>
          <w:rFonts w:asciiTheme="minorHAnsi" w:eastAsiaTheme="minorEastAsia" w:hAnsiTheme="minorHAnsi" w:cstheme="minorBidi"/>
          <w:b w:val="0"/>
          <w:caps w:val="0"/>
          <w:noProof/>
          <w:sz w:val="22"/>
          <w:szCs w:val="22"/>
        </w:rPr>
      </w:pPr>
      <w:del w:id="196" w:author="Tom Bergeron" w:date="2022-11-11T09:01:00Z">
        <w:r w:rsidRPr="00EC684A" w:rsidDel="00EC684A">
          <w:rPr>
            <w:rStyle w:val="Hyperlink"/>
            <w:noProof/>
          </w:rPr>
          <w:delText>Hardware Options</w:delText>
        </w:r>
        <w:r w:rsidDel="00EC684A">
          <w:rPr>
            <w:noProof/>
            <w:webHidden/>
          </w:rPr>
          <w:tab/>
          <w:delText>108</w:delText>
        </w:r>
      </w:del>
    </w:p>
    <w:p w14:paraId="3DD6AF31" w14:textId="734E8D16" w:rsidR="00E3238F" w:rsidDel="00EC684A" w:rsidRDefault="00E3238F">
      <w:pPr>
        <w:pStyle w:val="TOC2"/>
        <w:tabs>
          <w:tab w:val="right" w:leader="dot" w:pos="8900"/>
        </w:tabs>
        <w:rPr>
          <w:del w:id="197" w:author="Tom Bergeron" w:date="2022-11-11T09:01:00Z"/>
          <w:rFonts w:asciiTheme="minorHAnsi" w:eastAsiaTheme="minorEastAsia" w:hAnsiTheme="minorHAnsi" w:cstheme="minorBidi"/>
          <w:smallCaps w:val="0"/>
          <w:noProof/>
          <w:sz w:val="22"/>
          <w:szCs w:val="22"/>
        </w:rPr>
      </w:pPr>
      <w:del w:id="198" w:author="Tom Bergeron" w:date="2022-11-11T09:01:00Z">
        <w:r w:rsidRPr="00EC684A" w:rsidDel="00EC684A">
          <w:rPr>
            <w:rStyle w:val="Hyperlink"/>
            <w:noProof/>
          </w:rPr>
          <w:delText>Alarm Relay</w:delText>
        </w:r>
        <w:r w:rsidDel="00EC684A">
          <w:rPr>
            <w:noProof/>
            <w:webHidden/>
          </w:rPr>
          <w:tab/>
          <w:delText>108</w:delText>
        </w:r>
      </w:del>
    </w:p>
    <w:p w14:paraId="700BBDC8" w14:textId="3A0624A6" w:rsidR="00E3238F" w:rsidDel="00EC684A" w:rsidRDefault="00E3238F">
      <w:pPr>
        <w:pStyle w:val="TOC2"/>
        <w:tabs>
          <w:tab w:val="right" w:leader="dot" w:pos="8900"/>
        </w:tabs>
        <w:rPr>
          <w:del w:id="199" w:author="Tom Bergeron" w:date="2022-11-11T09:01:00Z"/>
          <w:rFonts w:asciiTheme="minorHAnsi" w:eastAsiaTheme="minorEastAsia" w:hAnsiTheme="minorHAnsi" w:cstheme="minorBidi"/>
          <w:smallCaps w:val="0"/>
          <w:noProof/>
          <w:sz w:val="22"/>
          <w:szCs w:val="22"/>
        </w:rPr>
      </w:pPr>
      <w:del w:id="200" w:author="Tom Bergeron" w:date="2022-11-11T09:01:00Z">
        <w:r w:rsidRPr="00EC684A" w:rsidDel="00EC684A">
          <w:rPr>
            <w:rStyle w:val="Hyperlink"/>
            <w:noProof/>
          </w:rPr>
          <w:delText>Light Tower</w:delText>
        </w:r>
        <w:r w:rsidDel="00EC684A">
          <w:rPr>
            <w:noProof/>
            <w:webHidden/>
          </w:rPr>
          <w:tab/>
          <w:delText>108</w:delText>
        </w:r>
      </w:del>
    </w:p>
    <w:p w14:paraId="0D7C950D" w14:textId="0DD99476" w:rsidR="00E3238F" w:rsidDel="00EC684A" w:rsidRDefault="00E3238F">
      <w:pPr>
        <w:pStyle w:val="TOC1"/>
        <w:tabs>
          <w:tab w:val="right" w:leader="dot" w:pos="8900"/>
        </w:tabs>
        <w:rPr>
          <w:del w:id="201" w:author="Tom Bergeron" w:date="2022-11-11T09:01:00Z"/>
          <w:rFonts w:asciiTheme="minorHAnsi" w:eastAsiaTheme="minorEastAsia" w:hAnsiTheme="minorHAnsi" w:cstheme="minorBidi"/>
          <w:b w:val="0"/>
          <w:caps w:val="0"/>
          <w:noProof/>
          <w:sz w:val="22"/>
          <w:szCs w:val="22"/>
        </w:rPr>
      </w:pPr>
      <w:del w:id="202" w:author="Tom Bergeron" w:date="2022-11-11T09:01:00Z">
        <w:r w:rsidRPr="00EC684A" w:rsidDel="00EC684A">
          <w:rPr>
            <w:rStyle w:val="Hyperlink"/>
            <w:noProof/>
          </w:rPr>
          <w:delText>Appendix A: The Process Window Index</w:delText>
        </w:r>
        <w:r w:rsidDel="00EC684A">
          <w:rPr>
            <w:noProof/>
            <w:webHidden/>
          </w:rPr>
          <w:tab/>
          <w:delText>109</w:delText>
        </w:r>
      </w:del>
    </w:p>
    <w:p w14:paraId="7F6EBCB4" w14:textId="1CCFBB44" w:rsidR="00E3238F" w:rsidDel="00EC684A" w:rsidRDefault="00E3238F">
      <w:pPr>
        <w:pStyle w:val="TOC2"/>
        <w:tabs>
          <w:tab w:val="right" w:leader="dot" w:pos="8900"/>
        </w:tabs>
        <w:rPr>
          <w:del w:id="203" w:author="Tom Bergeron" w:date="2022-11-11T09:01:00Z"/>
          <w:rFonts w:asciiTheme="minorHAnsi" w:eastAsiaTheme="minorEastAsia" w:hAnsiTheme="minorHAnsi" w:cstheme="minorBidi"/>
          <w:smallCaps w:val="0"/>
          <w:noProof/>
          <w:sz w:val="22"/>
          <w:szCs w:val="22"/>
        </w:rPr>
      </w:pPr>
      <w:del w:id="204" w:author="Tom Bergeron" w:date="2022-11-11T09:01:00Z">
        <w:r w:rsidRPr="00EC684A" w:rsidDel="00EC684A">
          <w:rPr>
            <w:rStyle w:val="Hyperlink"/>
            <w:noProof/>
          </w:rPr>
          <w:delText>The Problem</w:delText>
        </w:r>
        <w:r w:rsidDel="00EC684A">
          <w:rPr>
            <w:noProof/>
            <w:webHidden/>
          </w:rPr>
          <w:tab/>
          <w:delText>109</w:delText>
        </w:r>
      </w:del>
    </w:p>
    <w:p w14:paraId="564A534E" w14:textId="3CED596E" w:rsidR="00E3238F" w:rsidDel="00EC684A" w:rsidRDefault="00E3238F">
      <w:pPr>
        <w:pStyle w:val="TOC2"/>
        <w:tabs>
          <w:tab w:val="right" w:leader="dot" w:pos="8900"/>
        </w:tabs>
        <w:rPr>
          <w:del w:id="205" w:author="Tom Bergeron" w:date="2022-11-11T09:01:00Z"/>
          <w:rFonts w:asciiTheme="minorHAnsi" w:eastAsiaTheme="minorEastAsia" w:hAnsiTheme="minorHAnsi" w:cstheme="minorBidi"/>
          <w:smallCaps w:val="0"/>
          <w:noProof/>
          <w:sz w:val="22"/>
          <w:szCs w:val="22"/>
        </w:rPr>
      </w:pPr>
      <w:del w:id="206" w:author="Tom Bergeron" w:date="2022-11-11T09:01:00Z">
        <w:r w:rsidRPr="00EC684A" w:rsidDel="00EC684A">
          <w:rPr>
            <w:rStyle w:val="Hyperlink"/>
            <w:noProof/>
          </w:rPr>
          <w:delText>Defining the Process Window Index</w:delText>
        </w:r>
        <w:r w:rsidDel="00EC684A">
          <w:rPr>
            <w:noProof/>
            <w:webHidden/>
          </w:rPr>
          <w:tab/>
          <w:delText>109</w:delText>
        </w:r>
      </w:del>
    </w:p>
    <w:p w14:paraId="7C6AB25F" w14:textId="18927D4C" w:rsidR="00E3238F" w:rsidDel="00EC684A" w:rsidRDefault="00E3238F">
      <w:pPr>
        <w:pStyle w:val="TOC2"/>
        <w:tabs>
          <w:tab w:val="right" w:leader="dot" w:pos="8900"/>
        </w:tabs>
        <w:rPr>
          <w:del w:id="207" w:author="Tom Bergeron" w:date="2022-11-11T09:01:00Z"/>
          <w:rFonts w:asciiTheme="minorHAnsi" w:eastAsiaTheme="minorEastAsia" w:hAnsiTheme="minorHAnsi" w:cstheme="minorBidi"/>
          <w:smallCaps w:val="0"/>
          <w:noProof/>
          <w:sz w:val="22"/>
          <w:szCs w:val="22"/>
        </w:rPr>
      </w:pPr>
      <w:del w:id="208" w:author="Tom Bergeron" w:date="2022-11-11T09:01:00Z">
        <w:r w:rsidRPr="00EC684A" w:rsidDel="00EC684A">
          <w:rPr>
            <w:rStyle w:val="Hyperlink"/>
            <w:noProof/>
          </w:rPr>
          <w:delText>Calculating the PWI</w:delText>
        </w:r>
        <w:r w:rsidDel="00EC684A">
          <w:rPr>
            <w:noProof/>
            <w:webHidden/>
          </w:rPr>
          <w:tab/>
          <w:delText>110</w:delText>
        </w:r>
      </w:del>
    </w:p>
    <w:p w14:paraId="2449DAF4" w14:textId="6BC0448E" w:rsidR="00E3238F" w:rsidDel="00EC684A" w:rsidRDefault="00E3238F">
      <w:pPr>
        <w:pStyle w:val="TOC2"/>
        <w:tabs>
          <w:tab w:val="right" w:leader="dot" w:pos="8900"/>
        </w:tabs>
        <w:rPr>
          <w:del w:id="209" w:author="Tom Bergeron" w:date="2022-11-11T09:01:00Z"/>
          <w:rFonts w:asciiTheme="minorHAnsi" w:eastAsiaTheme="minorEastAsia" w:hAnsiTheme="minorHAnsi" w:cstheme="minorBidi"/>
          <w:smallCaps w:val="0"/>
          <w:noProof/>
          <w:sz w:val="22"/>
          <w:szCs w:val="22"/>
        </w:rPr>
      </w:pPr>
      <w:del w:id="210" w:author="Tom Bergeron" w:date="2022-11-11T09:01:00Z">
        <w:r w:rsidRPr="00EC684A" w:rsidDel="00EC684A">
          <w:rPr>
            <w:rStyle w:val="Hyperlink"/>
            <w:noProof/>
          </w:rPr>
          <w:delText>Benefits of Ranking Thermal Profile Performance</w:delText>
        </w:r>
        <w:r w:rsidDel="00EC684A">
          <w:rPr>
            <w:noProof/>
            <w:webHidden/>
          </w:rPr>
          <w:tab/>
          <w:delText>111</w:delText>
        </w:r>
      </w:del>
    </w:p>
    <w:p w14:paraId="4061809B" w14:textId="2BCDEAB7" w:rsidR="00E3238F" w:rsidDel="00EC684A" w:rsidRDefault="00E3238F">
      <w:pPr>
        <w:pStyle w:val="TOC2"/>
        <w:tabs>
          <w:tab w:val="right" w:leader="dot" w:pos="8900"/>
        </w:tabs>
        <w:rPr>
          <w:del w:id="211" w:author="Tom Bergeron" w:date="2022-11-11T09:01:00Z"/>
          <w:rFonts w:asciiTheme="minorHAnsi" w:eastAsiaTheme="minorEastAsia" w:hAnsiTheme="minorHAnsi" w:cstheme="minorBidi"/>
          <w:smallCaps w:val="0"/>
          <w:noProof/>
          <w:sz w:val="22"/>
          <w:szCs w:val="22"/>
        </w:rPr>
      </w:pPr>
      <w:del w:id="212" w:author="Tom Bergeron" w:date="2022-11-11T09:01:00Z">
        <w:r w:rsidRPr="00EC684A" w:rsidDel="00EC684A">
          <w:rPr>
            <w:rStyle w:val="Hyperlink"/>
            <w:noProof/>
          </w:rPr>
          <w:delText>Conclusion</w:delText>
        </w:r>
        <w:r w:rsidDel="00EC684A">
          <w:rPr>
            <w:noProof/>
            <w:webHidden/>
          </w:rPr>
          <w:tab/>
          <w:delText>111</w:delText>
        </w:r>
      </w:del>
    </w:p>
    <w:p w14:paraId="778F9C76" w14:textId="32CE27B0" w:rsidR="00E3238F" w:rsidDel="00EC684A" w:rsidRDefault="00E3238F">
      <w:pPr>
        <w:pStyle w:val="TOC1"/>
        <w:tabs>
          <w:tab w:val="right" w:leader="dot" w:pos="8900"/>
        </w:tabs>
        <w:rPr>
          <w:del w:id="213" w:author="Tom Bergeron" w:date="2022-11-11T09:01:00Z"/>
          <w:rFonts w:asciiTheme="minorHAnsi" w:eastAsiaTheme="minorEastAsia" w:hAnsiTheme="minorHAnsi" w:cstheme="minorBidi"/>
          <w:b w:val="0"/>
          <w:caps w:val="0"/>
          <w:noProof/>
          <w:sz w:val="22"/>
          <w:szCs w:val="22"/>
        </w:rPr>
      </w:pPr>
      <w:del w:id="214" w:author="Tom Bergeron" w:date="2022-11-11T09:01:00Z">
        <w:r w:rsidRPr="00EC684A" w:rsidDel="00EC684A">
          <w:rPr>
            <w:rStyle w:val="Hyperlink"/>
            <w:noProof/>
          </w:rPr>
          <w:delText>Appendix B: Recalculating Zone Delta Limits From Navigator/Auto-Focus Predictions</w:delText>
        </w:r>
        <w:r w:rsidDel="00EC684A">
          <w:rPr>
            <w:noProof/>
            <w:webHidden/>
          </w:rPr>
          <w:tab/>
          <w:delText>112</w:delText>
        </w:r>
      </w:del>
    </w:p>
    <w:p w14:paraId="5B72591F" w14:textId="71FCB9E9" w:rsidR="00E3238F" w:rsidDel="00EC684A" w:rsidRDefault="00E3238F">
      <w:pPr>
        <w:pStyle w:val="TOC2"/>
        <w:tabs>
          <w:tab w:val="right" w:leader="dot" w:pos="8900"/>
        </w:tabs>
        <w:rPr>
          <w:del w:id="215" w:author="Tom Bergeron" w:date="2022-11-11T09:01:00Z"/>
          <w:rFonts w:asciiTheme="minorHAnsi" w:eastAsiaTheme="minorEastAsia" w:hAnsiTheme="minorHAnsi" w:cstheme="minorBidi"/>
          <w:smallCaps w:val="0"/>
          <w:noProof/>
          <w:sz w:val="22"/>
          <w:szCs w:val="22"/>
        </w:rPr>
      </w:pPr>
      <w:del w:id="216" w:author="Tom Bergeron" w:date="2022-11-11T09:01:00Z">
        <w:r w:rsidRPr="00EC684A" w:rsidDel="00EC684A">
          <w:rPr>
            <w:rStyle w:val="Hyperlink"/>
            <w:noProof/>
          </w:rPr>
          <w:delText>For Stand-Alone Software Installations</w:delText>
        </w:r>
        <w:r w:rsidDel="00EC684A">
          <w:rPr>
            <w:noProof/>
            <w:webHidden/>
          </w:rPr>
          <w:tab/>
          <w:delText>112</w:delText>
        </w:r>
      </w:del>
    </w:p>
    <w:p w14:paraId="4CD1D6A6" w14:textId="7D0FC423" w:rsidR="00E3238F" w:rsidDel="00EC684A" w:rsidRDefault="00E3238F">
      <w:pPr>
        <w:pStyle w:val="TOC2"/>
        <w:tabs>
          <w:tab w:val="right" w:leader="dot" w:pos="8900"/>
        </w:tabs>
        <w:rPr>
          <w:del w:id="217" w:author="Tom Bergeron" w:date="2022-11-11T09:01:00Z"/>
          <w:rFonts w:asciiTheme="minorHAnsi" w:eastAsiaTheme="minorEastAsia" w:hAnsiTheme="minorHAnsi" w:cstheme="minorBidi"/>
          <w:smallCaps w:val="0"/>
          <w:noProof/>
          <w:sz w:val="22"/>
          <w:szCs w:val="22"/>
        </w:rPr>
      </w:pPr>
      <w:del w:id="218" w:author="Tom Bergeron" w:date="2022-11-11T09:01:00Z">
        <w:r w:rsidRPr="00EC684A" w:rsidDel="00EC684A">
          <w:rPr>
            <w:rStyle w:val="Hyperlink"/>
            <w:noProof/>
          </w:rPr>
          <w:delText>For Oven Controller Software Installations</w:delText>
        </w:r>
        <w:r w:rsidDel="00EC684A">
          <w:rPr>
            <w:noProof/>
            <w:webHidden/>
          </w:rPr>
          <w:tab/>
          <w:delText>114</w:delText>
        </w:r>
      </w:del>
    </w:p>
    <w:p w14:paraId="292476B9" w14:textId="60F63084" w:rsidR="00E3238F" w:rsidDel="00EC684A" w:rsidRDefault="00E3238F">
      <w:pPr>
        <w:pStyle w:val="TOC1"/>
        <w:tabs>
          <w:tab w:val="right" w:leader="dot" w:pos="8900"/>
        </w:tabs>
        <w:rPr>
          <w:del w:id="219" w:author="Tom Bergeron" w:date="2022-11-11T09:01:00Z"/>
          <w:rFonts w:asciiTheme="minorHAnsi" w:eastAsiaTheme="minorEastAsia" w:hAnsiTheme="minorHAnsi" w:cstheme="minorBidi"/>
          <w:b w:val="0"/>
          <w:caps w:val="0"/>
          <w:noProof/>
          <w:sz w:val="22"/>
          <w:szCs w:val="22"/>
        </w:rPr>
      </w:pPr>
      <w:del w:id="220" w:author="Tom Bergeron" w:date="2022-11-11T09:01:00Z">
        <w:r w:rsidRPr="00EC684A" w:rsidDel="00EC684A">
          <w:rPr>
            <w:rStyle w:val="Hyperlink"/>
            <w:noProof/>
          </w:rPr>
          <w:delText>Appendix C: Configuration Program</w:delText>
        </w:r>
        <w:r w:rsidDel="00EC684A">
          <w:rPr>
            <w:noProof/>
            <w:webHidden/>
          </w:rPr>
          <w:tab/>
          <w:delText>116</w:delText>
        </w:r>
      </w:del>
    </w:p>
    <w:p w14:paraId="76EB5791" w14:textId="13F2D652" w:rsidR="00E3238F" w:rsidDel="00EC684A" w:rsidRDefault="00E3238F">
      <w:pPr>
        <w:pStyle w:val="TOC2"/>
        <w:tabs>
          <w:tab w:val="right" w:leader="dot" w:pos="8900"/>
        </w:tabs>
        <w:rPr>
          <w:del w:id="221" w:author="Tom Bergeron" w:date="2022-11-11T09:01:00Z"/>
          <w:rFonts w:asciiTheme="minorHAnsi" w:eastAsiaTheme="minorEastAsia" w:hAnsiTheme="minorHAnsi" w:cstheme="minorBidi"/>
          <w:smallCaps w:val="0"/>
          <w:noProof/>
          <w:sz w:val="22"/>
          <w:szCs w:val="22"/>
        </w:rPr>
      </w:pPr>
      <w:del w:id="222" w:author="Tom Bergeron" w:date="2022-11-11T09:01:00Z">
        <w:r w:rsidRPr="00EC684A" w:rsidDel="00EC684A">
          <w:rPr>
            <w:rStyle w:val="Hyperlink"/>
            <w:noProof/>
          </w:rPr>
          <w:delText>User Settings Tab</w:delText>
        </w:r>
        <w:r w:rsidDel="00EC684A">
          <w:rPr>
            <w:noProof/>
            <w:webHidden/>
          </w:rPr>
          <w:tab/>
          <w:delText>116</w:delText>
        </w:r>
      </w:del>
    </w:p>
    <w:p w14:paraId="3D8B5701" w14:textId="2AC00FF0" w:rsidR="00E3238F" w:rsidDel="00EC684A" w:rsidRDefault="00E3238F">
      <w:pPr>
        <w:pStyle w:val="TOC2"/>
        <w:tabs>
          <w:tab w:val="right" w:leader="dot" w:pos="8900"/>
        </w:tabs>
        <w:rPr>
          <w:del w:id="223" w:author="Tom Bergeron" w:date="2022-11-11T09:01:00Z"/>
          <w:rFonts w:asciiTheme="minorHAnsi" w:eastAsiaTheme="minorEastAsia" w:hAnsiTheme="minorHAnsi" w:cstheme="minorBidi"/>
          <w:smallCaps w:val="0"/>
          <w:noProof/>
          <w:sz w:val="22"/>
          <w:szCs w:val="22"/>
        </w:rPr>
      </w:pPr>
      <w:del w:id="224" w:author="Tom Bergeron" w:date="2022-11-11T09:01:00Z">
        <w:r w:rsidRPr="00EC684A" w:rsidDel="00EC684A">
          <w:rPr>
            <w:rStyle w:val="Hyperlink"/>
            <w:noProof/>
          </w:rPr>
          <w:delText>Shifting Tab</w:delText>
        </w:r>
        <w:r w:rsidDel="00EC684A">
          <w:rPr>
            <w:noProof/>
            <w:webHidden/>
          </w:rPr>
          <w:tab/>
          <w:delText>118</w:delText>
        </w:r>
      </w:del>
    </w:p>
    <w:p w14:paraId="2595889F" w14:textId="0AE75005" w:rsidR="00E3238F" w:rsidDel="00EC684A" w:rsidRDefault="00E3238F">
      <w:pPr>
        <w:pStyle w:val="TOC2"/>
        <w:tabs>
          <w:tab w:val="right" w:leader="dot" w:pos="8900"/>
        </w:tabs>
        <w:rPr>
          <w:del w:id="225" w:author="Tom Bergeron" w:date="2022-11-11T09:01:00Z"/>
          <w:rFonts w:asciiTheme="minorHAnsi" w:eastAsiaTheme="minorEastAsia" w:hAnsiTheme="minorHAnsi" w:cstheme="minorBidi"/>
          <w:smallCaps w:val="0"/>
          <w:noProof/>
          <w:sz w:val="22"/>
          <w:szCs w:val="22"/>
        </w:rPr>
      </w:pPr>
      <w:del w:id="226" w:author="Tom Bergeron" w:date="2022-11-11T09:01:00Z">
        <w:r w:rsidRPr="00EC684A" w:rsidDel="00EC684A">
          <w:rPr>
            <w:rStyle w:val="Hyperlink"/>
            <w:noProof/>
          </w:rPr>
          <w:delText>Decimal Tab</w:delText>
        </w:r>
        <w:r w:rsidDel="00EC684A">
          <w:rPr>
            <w:noProof/>
            <w:webHidden/>
          </w:rPr>
          <w:tab/>
          <w:delText>118</w:delText>
        </w:r>
      </w:del>
    </w:p>
    <w:p w14:paraId="74A70BA2" w14:textId="2A03DC5A" w:rsidR="00E3238F" w:rsidDel="00EC684A" w:rsidRDefault="00E3238F">
      <w:pPr>
        <w:pStyle w:val="TOC2"/>
        <w:tabs>
          <w:tab w:val="right" w:leader="dot" w:pos="8900"/>
        </w:tabs>
        <w:rPr>
          <w:del w:id="227" w:author="Tom Bergeron" w:date="2022-11-11T09:01:00Z"/>
          <w:rFonts w:asciiTheme="minorHAnsi" w:eastAsiaTheme="minorEastAsia" w:hAnsiTheme="minorHAnsi" w:cstheme="minorBidi"/>
          <w:smallCaps w:val="0"/>
          <w:noProof/>
          <w:sz w:val="22"/>
          <w:szCs w:val="22"/>
        </w:rPr>
      </w:pPr>
      <w:del w:id="228" w:author="Tom Bergeron" w:date="2022-11-11T09:01:00Z">
        <w:r w:rsidRPr="00EC684A" w:rsidDel="00EC684A">
          <w:rPr>
            <w:rStyle w:val="Hyperlink"/>
            <w:noProof/>
          </w:rPr>
          <w:delText>Hardware Tab</w:delText>
        </w:r>
        <w:r w:rsidDel="00EC684A">
          <w:rPr>
            <w:noProof/>
            <w:webHidden/>
          </w:rPr>
          <w:tab/>
          <w:delText>118</w:delText>
        </w:r>
      </w:del>
    </w:p>
    <w:p w14:paraId="477637D1" w14:textId="463DA37C" w:rsidR="00E3238F" w:rsidDel="00EC684A" w:rsidRDefault="00E3238F">
      <w:pPr>
        <w:pStyle w:val="TOC2"/>
        <w:tabs>
          <w:tab w:val="right" w:leader="dot" w:pos="8900"/>
        </w:tabs>
        <w:rPr>
          <w:del w:id="229" w:author="Tom Bergeron" w:date="2022-11-11T09:01:00Z"/>
          <w:rFonts w:asciiTheme="minorHAnsi" w:eastAsiaTheme="minorEastAsia" w:hAnsiTheme="minorHAnsi" w:cstheme="minorBidi"/>
          <w:smallCaps w:val="0"/>
          <w:noProof/>
          <w:sz w:val="22"/>
          <w:szCs w:val="22"/>
        </w:rPr>
      </w:pPr>
      <w:del w:id="230" w:author="Tom Bergeron" w:date="2022-11-11T09:01:00Z">
        <w:r w:rsidRPr="00EC684A" w:rsidDel="00EC684A">
          <w:rPr>
            <w:rStyle w:val="Hyperlink"/>
            <w:noProof/>
          </w:rPr>
          <w:delText>Message Config Tab</w:delText>
        </w:r>
        <w:r w:rsidDel="00EC684A">
          <w:rPr>
            <w:noProof/>
            <w:webHidden/>
          </w:rPr>
          <w:tab/>
          <w:delText>118</w:delText>
        </w:r>
      </w:del>
    </w:p>
    <w:p w14:paraId="1D483168" w14:textId="7AD76A8A" w:rsidR="00E3238F" w:rsidDel="00EC684A" w:rsidRDefault="00E3238F">
      <w:pPr>
        <w:pStyle w:val="TOC2"/>
        <w:tabs>
          <w:tab w:val="right" w:leader="dot" w:pos="8900"/>
        </w:tabs>
        <w:rPr>
          <w:del w:id="231" w:author="Tom Bergeron" w:date="2022-11-11T09:01:00Z"/>
          <w:rFonts w:asciiTheme="minorHAnsi" w:eastAsiaTheme="minorEastAsia" w:hAnsiTheme="minorHAnsi" w:cstheme="minorBidi"/>
          <w:smallCaps w:val="0"/>
          <w:noProof/>
          <w:sz w:val="22"/>
          <w:szCs w:val="22"/>
        </w:rPr>
      </w:pPr>
      <w:del w:id="232" w:author="Tom Bergeron" w:date="2022-11-11T09:01:00Z">
        <w:r w:rsidRPr="00EC684A" w:rsidDel="00EC684A">
          <w:rPr>
            <w:rStyle w:val="Hyperlink"/>
            <w:noProof/>
          </w:rPr>
          <w:delText>Password Control – Multi User</w:delText>
        </w:r>
        <w:r w:rsidDel="00EC684A">
          <w:rPr>
            <w:noProof/>
            <w:webHidden/>
          </w:rPr>
          <w:tab/>
          <w:delText>119</w:delText>
        </w:r>
      </w:del>
    </w:p>
    <w:p w14:paraId="759C2C82" w14:textId="4AF43B45" w:rsidR="00E3238F" w:rsidDel="00EC684A" w:rsidRDefault="00E3238F">
      <w:pPr>
        <w:pStyle w:val="TOC1"/>
        <w:tabs>
          <w:tab w:val="right" w:leader="dot" w:pos="8900"/>
        </w:tabs>
        <w:rPr>
          <w:del w:id="233" w:author="Tom Bergeron" w:date="2022-11-11T09:01:00Z"/>
          <w:rFonts w:asciiTheme="minorHAnsi" w:eastAsiaTheme="minorEastAsia" w:hAnsiTheme="minorHAnsi" w:cstheme="minorBidi"/>
          <w:b w:val="0"/>
          <w:caps w:val="0"/>
          <w:noProof/>
          <w:sz w:val="22"/>
          <w:szCs w:val="22"/>
        </w:rPr>
      </w:pPr>
      <w:del w:id="234" w:author="Tom Bergeron" w:date="2022-11-11T09:01:00Z">
        <w:r w:rsidRPr="00EC684A" w:rsidDel="00EC684A">
          <w:rPr>
            <w:rStyle w:val="Hyperlink"/>
            <w:noProof/>
          </w:rPr>
          <w:delText>Contact Us</w:delText>
        </w:r>
        <w:r w:rsidDel="00EC684A">
          <w:rPr>
            <w:noProof/>
            <w:webHidden/>
          </w:rPr>
          <w:tab/>
          <w:delText>128</w:delText>
        </w:r>
      </w:del>
    </w:p>
    <w:p w14:paraId="295A074C" w14:textId="03646D3E" w:rsidR="00EB1FCE" w:rsidDel="00EC684A" w:rsidRDefault="00EB1FCE">
      <w:pPr>
        <w:pStyle w:val="TOC1"/>
        <w:tabs>
          <w:tab w:val="right" w:leader="dot" w:pos="8900"/>
        </w:tabs>
        <w:rPr>
          <w:del w:id="235" w:author="Tom Bergeron" w:date="2022-11-11T09:01:00Z"/>
          <w:rFonts w:asciiTheme="minorHAnsi" w:eastAsiaTheme="minorEastAsia" w:hAnsiTheme="minorHAnsi" w:cstheme="minorBidi"/>
          <w:b w:val="0"/>
          <w:caps w:val="0"/>
          <w:noProof/>
          <w:sz w:val="22"/>
          <w:szCs w:val="22"/>
        </w:rPr>
      </w:pPr>
      <w:del w:id="236" w:author="Tom Bergeron" w:date="2022-11-11T09:01:00Z">
        <w:r w:rsidRPr="00E3238F" w:rsidDel="00EC684A">
          <w:rPr>
            <w:rPrChange w:id="237" w:author="Ryan Beck" w:date="2022-10-10T13:44:00Z">
              <w:rPr>
                <w:rStyle w:val="Hyperlink"/>
                <w:rFonts w:cs="Arial"/>
                <w:bCs/>
                <w:iCs/>
                <w:noProof/>
              </w:rPr>
            </w:rPrChange>
          </w:rPr>
          <w:delText>The Hardware</w:delText>
        </w:r>
        <w:r w:rsidDel="00EC684A">
          <w:rPr>
            <w:noProof/>
            <w:webHidden/>
          </w:rPr>
          <w:tab/>
        </w:r>
        <w:r w:rsidR="00F9407E" w:rsidDel="00EC684A">
          <w:rPr>
            <w:noProof/>
            <w:webHidden/>
          </w:rPr>
          <w:delText>3</w:delText>
        </w:r>
      </w:del>
    </w:p>
    <w:p w14:paraId="7DD6B7D0" w14:textId="6954E958" w:rsidR="00EB1FCE" w:rsidDel="00EC684A" w:rsidRDefault="00EB1FCE">
      <w:pPr>
        <w:pStyle w:val="TOC2"/>
        <w:tabs>
          <w:tab w:val="right" w:leader="dot" w:pos="8900"/>
        </w:tabs>
        <w:rPr>
          <w:del w:id="238" w:author="Tom Bergeron" w:date="2022-11-11T09:01:00Z"/>
          <w:rFonts w:asciiTheme="minorHAnsi" w:eastAsiaTheme="minorEastAsia" w:hAnsiTheme="minorHAnsi" w:cstheme="minorBidi"/>
          <w:smallCaps w:val="0"/>
          <w:noProof/>
          <w:sz w:val="22"/>
          <w:szCs w:val="22"/>
        </w:rPr>
      </w:pPr>
      <w:del w:id="239" w:author="Tom Bergeron" w:date="2022-11-11T09:01:00Z">
        <w:r w:rsidRPr="00E3238F" w:rsidDel="00EC684A">
          <w:rPr>
            <w:rPrChange w:id="240" w:author="Ryan Beck" w:date="2022-10-10T13:44:00Z">
              <w:rPr>
                <w:rStyle w:val="Hyperlink"/>
                <w:noProof/>
              </w:rPr>
            </w:rPrChange>
          </w:rPr>
          <w:delText>Hardware Diagram</w:delText>
        </w:r>
        <w:r w:rsidDel="00EC684A">
          <w:rPr>
            <w:noProof/>
            <w:webHidden/>
          </w:rPr>
          <w:tab/>
        </w:r>
        <w:r w:rsidR="00F9407E" w:rsidDel="00EC684A">
          <w:rPr>
            <w:noProof/>
            <w:webHidden/>
          </w:rPr>
          <w:delText>5</w:delText>
        </w:r>
      </w:del>
    </w:p>
    <w:p w14:paraId="31569229" w14:textId="20B34DED" w:rsidR="00EB1FCE" w:rsidDel="00EC684A" w:rsidRDefault="00EB1FCE">
      <w:pPr>
        <w:pStyle w:val="TOC1"/>
        <w:tabs>
          <w:tab w:val="right" w:leader="dot" w:pos="8900"/>
        </w:tabs>
        <w:rPr>
          <w:del w:id="241" w:author="Tom Bergeron" w:date="2022-11-11T09:01:00Z"/>
          <w:rFonts w:asciiTheme="minorHAnsi" w:eastAsiaTheme="minorEastAsia" w:hAnsiTheme="minorHAnsi" w:cstheme="minorBidi"/>
          <w:b w:val="0"/>
          <w:caps w:val="0"/>
          <w:noProof/>
          <w:sz w:val="22"/>
          <w:szCs w:val="22"/>
        </w:rPr>
      </w:pPr>
      <w:del w:id="242" w:author="Tom Bergeron" w:date="2022-11-11T09:01:00Z">
        <w:r w:rsidRPr="00E3238F" w:rsidDel="00EC684A">
          <w:rPr>
            <w:rPrChange w:id="243" w:author="Ryan Beck" w:date="2022-10-10T13:44:00Z">
              <w:rPr>
                <w:rStyle w:val="Hyperlink"/>
                <w:noProof/>
              </w:rPr>
            </w:rPrChange>
          </w:rPr>
          <w:delText>Dual Lane Systems</w:delText>
        </w:r>
        <w:r w:rsidDel="00EC684A">
          <w:rPr>
            <w:noProof/>
            <w:webHidden/>
          </w:rPr>
          <w:tab/>
        </w:r>
        <w:r w:rsidR="00F9407E" w:rsidDel="00EC684A">
          <w:rPr>
            <w:noProof/>
            <w:webHidden/>
          </w:rPr>
          <w:delText>6</w:delText>
        </w:r>
      </w:del>
    </w:p>
    <w:p w14:paraId="61320270" w14:textId="26CFB306" w:rsidR="00EB1FCE" w:rsidDel="00EC684A" w:rsidRDefault="00EB1FCE">
      <w:pPr>
        <w:pStyle w:val="TOC1"/>
        <w:tabs>
          <w:tab w:val="right" w:leader="dot" w:pos="8900"/>
        </w:tabs>
        <w:rPr>
          <w:del w:id="244" w:author="Tom Bergeron" w:date="2022-11-11T09:01:00Z"/>
          <w:rFonts w:asciiTheme="minorHAnsi" w:eastAsiaTheme="minorEastAsia" w:hAnsiTheme="minorHAnsi" w:cstheme="minorBidi"/>
          <w:b w:val="0"/>
          <w:caps w:val="0"/>
          <w:noProof/>
          <w:sz w:val="22"/>
          <w:szCs w:val="22"/>
        </w:rPr>
      </w:pPr>
      <w:del w:id="245" w:author="Tom Bergeron" w:date="2022-11-11T09:01:00Z">
        <w:r w:rsidRPr="00E3238F" w:rsidDel="00EC684A">
          <w:rPr>
            <w:rPrChange w:id="246" w:author="Ryan Beck" w:date="2022-10-10T13:44:00Z">
              <w:rPr>
                <w:rStyle w:val="Hyperlink"/>
                <w:noProof/>
              </w:rPr>
            </w:rPrChange>
          </w:rPr>
          <w:delText>Install the Software</w:delText>
        </w:r>
        <w:r w:rsidDel="00EC684A">
          <w:rPr>
            <w:noProof/>
            <w:webHidden/>
          </w:rPr>
          <w:tab/>
        </w:r>
        <w:r w:rsidR="00F9407E" w:rsidDel="00EC684A">
          <w:rPr>
            <w:noProof/>
            <w:webHidden/>
          </w:rPr>
          <w:delText>7</w:delText>
        </w:r>
      </w:del>
    </w:p>
    <w:p w14:paraId="569470D5" w14:textId="74FAE6BA" w:rsidR="00EB1FCE" w:rsidDel="00EC684A" w:rsidRDefault="00EB1FCE">
      <w:pPr>
        <w:pStyle w:val="TOC1"/>
        <w:tabs>
          <w:tab w:val="right" w:leader="dot" w:pos="8900"/>
        </w:tabs>
        <w:rPr>
          <w:del w:id="247" w:author="Tom Bergeron" w:date="2022-11-11T09:01:00Z"/>
          <w:rFonts w:asciiTheme="minorHAnsi" w:eastAsiaTheme="minorEastAsia" w:hAnsiTheme="minorHAnsi" w:cstheme="minorBidi"/>
          <w:b w:val="0"/>
          <w:caps w:val="0"/>
          <w:noProof/>
          <w:sz w:val="22"/>
          <w:szCs w:val="22"/>
        </w:rPr>
      </w:pPr>
      <w:del w:id="248" w:author="Tom Bergeron" w:date="2022-11-11T09:01:00Z">
        <w:r w:rsidRPr="00E3238F" w:rsidDel="00EC684A">
          <w:rPr>
            <w:rPrChange w:id="249" w:author="Ryan Beck" w:date="2022-10-10T13:44:00Z">
              <w:rPr>
                <w:rStyle w:val="Hyperlink"/>
                <w:noProof/>
              </w:rPr>
            </w:rPrChange>
          </w:rPr>
          <w:delText>The Main Screen</w:delText>
        </w:r>
        <w:r w:rsidDel="00EC684A">
          <w:rPr>
            <w:noProof/>
            <w:webHidden/>
          </w:rPr>
          <w:tab/>
        </w:r>
        <w:r w:rsidR="00F9407E" w:rsidDel="00EC684A">
          <w:rPr>
            <w:noProof/>
            <w:webHidden/>
          </w:rPr>
          <w:delText>10</w:delText>
        </w:r>
      </w:del>
    </w:p>
    <w:p w14:paraId="17B975AC" w14:textId="6991129A" w:rsidR="00EB1FCE" w:rsidDel="00EC684A" w:rsidRDefault="00EB1FCE">
      <w:pPr>
        <w:pStyle w:val="TOC1"/>
        <w:tabs>
          <w:tab w:val="right" w:leader="dot" w:pos="8900"/>
        </w:tabs>
        <w:rPr>
          <w:del w:id="250" w:author="Tom Bergeron" w:date="2022-11-11T09:01:00Z"/>
          <w:rFonts w:asciiTheme="minorHAnsi" w:eastAsiaTheme="minorEastAsia" w:hAnsiTheme="minorHAnsi" w:cstheme="minorBidi"/>
          <w:b w:val="0"/>
          <w:caps w:val="0"/>
          <w:noProof/>
          <w:sz w:val="22"/>
          <w:szCs w:val="22"/>
        </w:rPr>
      </w:pPr>
      <w:del w:id="251" w:author="Tom Bergeron" w:date="2022-11-11T09:01:00Z">
        <w:r w:rsidRPr="00E3238F" w:rsidDel="00EC684A">
          <w:rPr>
            <w:rPrChange w:id="252" w:author="Ryan Beck" w:date="2022-10-10T13:44:00Z">
              <w:rPr>
                <w:rStyle w:val="Hyperlink"/>
                <w:noProof/>
              </w:rPr>
            </w:rPrChange>
          </w:rPr>
          <w:delText>Global Preferences</w:delText>
        </w:r>
        <w:r w:rsidDel="00EC684A">
          <w:rPr>
            <w:noProof/>
            <w:webHidden/>
          </w:rPr>
          <w:tab/>
        </w:r>
        <w:r w:rsidR="00F9407E" w:rsidDel="00EC684A">
          <w:rPr>
            <w:noProof/>
            <w:webHidden/>
          </w:rPr>
          <w:delText>11</w:delText>
        </w:r>
      </w:del>
    </w:p>
    <w:p w14:paraId="40E3F63D" w14:textId="0ED797B3" w:rsidR="00EB1FCE" w:rsidDel="00EC684A" w:rsidRDefault="00EB1FCE">
      <w:pPr>
        <w:pStyle w:val="TOC2"/>
        <w:tabs>
          <w:tab w:val="right" w:leader="dot" w:pos="8900"/>
        </w:tabs>
        <w:rPr>
          <w:del w:id="253" w:author="Tom Bergeron" w:date="2022-11-11T09:01:00Z"/>
          <w:rFonts w:asciiTheme="minorHAnsi" w:eastAsiaTheme="minorEastAsia" w:hAnsiTheme="minorHAnsi" w:cstheme="minorBidi"/>
          <w:smallCaps w:val="0"/>
          <w:noProof/>
          <w:sz w:val="22"/>
          <w:szCs w:val="22"/>
        </w:rPr>
      </w:pPr>
      <w:del w:id="254" w:author="Tom Bergeron" w:date="2022-11-11T09:01:00Z">
        <w:r w:rsidRPr="00E3238F" w:rsidDel="00EC684A">
          <w:rPr>
            <w:rPrChange w:id="255" w:author="Ryan Beck" w:date="2022-10-10T13:44:00Z">
              <w:rPr>
                <w:rStyle w:val="Hyperlink"/>
                <w:noProof/>
              </w:rPr>
            </w:rPrChange>
          </w:rPr>
          <w:delText>Global Tab</w:delText>
        </w:r>
        <w:r w:rsidDel="00EC684A">
          <w:rPr>
            <w:noProof/>
            <w:webHidden/>
          </w:rPr>
          <w:tab/>
        </w:r>
        <w:r w:rsidR="00F9407E" w:rsidDel="00EC684A">
          <w:rPr>
            <w:noProof/>
            <w:webHidden/>
          </w:rPr>
          <w:delText>11</w:delText>
        </w:r>
      </w:del>
    </w:p>
    <w:p w14:paraId="046A6931" w14:textId="3A826AD5" w:rsidR="00EB1FCE" w:rsidDel="00EC684A" w:rsidRDefault="00EB1FCE">
      <w:pPr>
        <w:pStyle w:val="TOC2"/>
        <w:tabs>
          <w:tab w:val="right" w:leader="dot" w:pos="8900"/>
        </w:tabs>
        <w:rPr>
          <w:del w:id="256" w:author="Tom Bergeron" w:date="2022-11-11T09:01:00Z"/>
          <w:rFonts w:asciiTheme="minorHAnsi" w:eastAsiaTheme="minorEastAsia" w:hAnsiTheme="minorHAnsi" w:cstheme="minorBidi"/>
          <w:smallCaps w:val="0"/>
          <w:noProof/>
          <w:sz w:val="22"/>
          <w:szCs w:val="22"/>
        </w:rPr>
      </w:pPr>
      <w:del w:id="257" w:author="Tom Bergeron" w:date="2022-11-11T09:01:00Z">
        <w:r w:rsidRPr="00E3238F" w:rsidDel="00EC684A">
          <w:rPr>
            <w:rPrChange w:id="258" w:author="Ryan Beck" w:date="2022-10-10T13:44:00Z">
              <w:rPr>
                <w:rStyle w:val="Hyperlink"/>
                <w:noProof/>
              </w:rPr>
            </w:rPrChange>
          </w:rPr>
          <w:delText>e-APS Tab</w:delText>
        </w:r>
        <w:r w:rsidDel="00EC684A">
          <w:rPr>
            <w:noProof/>
            <w:webHidden/>
          </w:rPr>
          <w:tab/>
        </w:r>
        <w:r w:rsidR="00F9407E" w:rsidDel="00EC684A">
          <w:rPr>
            <w:noProof/>
            <w:webHidden/>
          </w:rPr>
          <w:delText>13</w:delText>
        </w:r>
      </w:del>
    </w:p>
    <w:p w14:paraId="015226EA" w14:textId="18EA02C1" w:rsidR="00EB1FCE" w:rsidDel="00EC684A" w:rsidRDefault="00EB1FCE">
      <w:pPr>
        <w:pStyle w:val="TOC2"/>
        <w:tabs>
          <w:tab w:val="right" w:leader="dot" w:pos="8900"/>
        </w:tabs>
        <w:rPr>
          <w:del w:id="259" w:author="Tom Bergeron" w:date="2022-11-11T09:01:00Z"/>
          <w:rFonts w:asciiTheme="minorHAnsi" w:eastAsiaTheme="minorEastAsia" w:hAnsiTheme="minorHAnsi" w:cstheme="minorBidi"/>
          <w:smallCaps w:val="0"/>
          <w:noProof/>
          <w:sz w:val="22"/>
          <w:szCs w:val="22"/>
        </w:rPr>
      </w:pPr>
      <w:del w:id="260" w:author="Tom Bergeron" w:date="2022-11-11T09:01:00Z">
        <w:r w:rsidRPr="00E3238F" w:rsidDel="00EC684A">
          <w:rPr>
            <w:rPrChange w:id="261" w:author="Ryan Beck" w:date="2022-10-10T13:44:00Z">
              <w:rPr>
                <w:rStyle w:val="Hyperlink"/>
                <w:noProof/>
              </w:rPr>
            </w:rPrChange>
          </w:rPr>
          <w:delText>Data Backup Tab</w:delText>
        </w:r>
        <w:r w:rsidDel="00EC684A">
          <w:rPr>
            <w:noProof/>
            <w:webHidden/>
          </w:rPr>
          <w:tab/>
        </w:r>
        <w:r w:rsidR="00F9407E" w:rsidDel="00EC684A">
          <w:rPr>
            <w:noProof/>
            <w:webHidden/>
          </w:rPr>
          <w:delText>16</w:delText>
        </w:r>
      </w:del>
    </w:p>
    <w:p w14:paraId="47AB95A1" w14:textId="5186066E" w:rsidR="00EB1FCE" w:rsidDel="00EC684A" w:rsidRDefault="00EB1FCE">
      <w:pPr>
        <w:pStyle w:val="TOC1"/>
        <w:tabs>
          <w:tab w:val="right" w:leader="dot" w:pos="8900"/>
        </w:tabs>
        <w:rPr>
          <w:del w:id="262" w:author="Tom Bergeron" w:date="2022-11-11T09:01:00Z"/>
          <w:rFonts w:asciiTheme="minorHAnsi" w:eastAsiaTheme="minorEastAsia" w:hAnsiTheme="minorHAnsi" w:cstheme="minorBidi"/>
          <w:b w:val="0"/>
          <w:caps w:val="0"/>
          <w:noProof/>
          <w:sz w:val="22"/>
          <w:szCs w:val="22"/>
        </w:rPr>
      </w:pPr>
      <w:del w:id="263" w:author="Tom Bergeron" w:date="2022-11-11T09:01:00Z">
        <w:r w:rsidRPr="00E3238F" w:rsidDel="00EC684A">
          <w:rPr>
            <w:rPrChange w:id="264" w:author="Ryan Beck" w:date="2022-10-10T13:44:00Z">
              <w:rPr>
                <w:rStyle w:val="Hyperlink"/>
                <w:noProof/>
              </w:rPr>
            </w:rPrChange>
          </w:rPr>
          <w:delText>Define/Edit Process Window</w:delText>
        </w:r>
        <w:r w:rsidDel="00EC684A">
          <w:rPr>
            <w:noProof/>
            <w:webHidden/>
          </w:rPr>
          <w:tab/>
        </w:r>
        <w:r w:rsidR="00F9407E" w:rsidDel="00EC684A">
          <w:rPr>
            <w:noProof/>
            <w:webHidden/>
          </w:rPr>
          <w:delText>17</w:delText>
        </w:r>
      </w:del>
    </w:p>
    <w:p w14:paraId="1C982B4A" w14:textId="632B691D" w:rsidR="00EB1FCE" w:rsidDel="00EC684A" w:rsidRDefault="00EB1FCE">
      <w:pPr>
        <w:pStyle w:val="TOC2"/>
        <w:tabs>
          <w:tab w:val="right" w:leader="dot" w:pos="8900"/>
        </w:tabs>
        <w:rPr>
          <w:del w:id="265" w:author="Tom Bergeron" w:date="2022-11-11T09:01:00Z"/>
          <w:rFonts w:asciiTheme="minorHAnsi" w:eastAsiaTheme="minorEastAsia" w:hAnsiTheme="minorHAnsi" w:cstheme="minorBidi"/>
          <w:smallCaps w:val="0"/>
          <w:noProof/>
          <w:sz w:val="22"/>
          <w:szCs w:val="22"/>
        </w:rPr>
      </w:pPr>
      <w:del w:id="266" w:author="Tom Bergeron" w:date="2022-11-11T09:01:00Z">
        <w:r w:rsidRPr="00E3238F" w:rsidDel="00EC684A">
          <w:rPr>
            <w:rPrChange w:id="267" w:author="Ryan Beck" w:date="2022-10-10T13:44:00Z">
              <w:rPr>
                <w:rStyle w:val="Hyperlink"/>
                <w:noProof/>
              </w:rPr>
            </w:rPrChange>
          </w:rPr>
          <w:delText>Solder Paste Menu</w:delText>
        </w:r>
        <w:r w:rsidDel="00EC684A">
          <w:rPr>
            <w:noProof/>
            <w:webHidden/>
          </w:rPr>
          <w:tab/>
        </w:r>
        <w:r w:rsidR="00F9407E" w:rsidDel="00EC684A">
          <w:rPr>
            <w:noProof/>
            <w:webHidden/>
          </w:rPr>
          <w:delText>18</w:delText>
        </w:r>
      </w:del>
    </w:p>
    <w:p w14:paraId="14C1871C" w14:textId="6F7E2577" w:rsidR="00EB1FCE" w:rsidDel="00EC684A" w:rsidRDefault="00EB1FCE">
      <w:pPr>
        <w:pStyle w:val="TOC2"/>
        <w:tabs>
          <w:tab w:val="right" w:leader="dot" w:pos="8900"/>
        </w:tabs>
        <w:rPr>
          <w:del w:id="268" w:author="Tom Bergeron" w:date="2022-11-11T09:01:00Z"/>
          <w:rFonts w:asciiTheme="minorHAnsi" w:eastAsiaTheme="minorEastAsia" w:hAnsiTheme="minorHAnsi" w:cstheme="minorBidi"/>
          <w:smallCaps w:val="0"/>
          <w:noProof/>
          <w:sz w:val="22"/>
          <w:szCs w:val="22"/>
        </w:rPr>
      </w:pPr>
      <w:del w:id="269" w:author="Tom Bergeron" w:date="2022-11-11T09:01:00Z">
        <w:r w:rsidRPr="00E3238F" w:rsidDel="00EC684A">
          <w:rPr>
            <w:rPrChange w:id="270" w:author="Ryan Beck" w:date="2022-10-10T13:44:00Z">
              <w:rPr>
                <w:rStyle w:val="Hyperlink"/>
                <w:noProof/>
              </w:rPr>
            </w:rPrChange>
          </w:rPr>
          <w:delText>Edit Specs</w:delText>
        </w:r>
        <w:r w:rsidDel="00EC684A">
          <w:rPr>
            <w:noProof/>
            <w:webHidden/>
          </w:rPr>
          <w:tab/>
        </w:r>
        <w:r w:rsidR="00F9407E" w:rsidDel="00EC684A">
          <w:rPr>
            <w:noProof/>
            <w:webHidden/>
          </w:rPr>
          <w:delText>19</w:delText>
        </w:r>
      </w:del>
    </w:p>
    <w:p w14:paraId="5F68ECC0" w14:textId="094106D9" w:rsidR="00EB1FCE" w:rsidDel="00EC684A" w:rsidRDefault="00EB1FCE">
      <w:pPr>
        <w:pStyle w:val="TOC2"/>
        <w:tabs>
          <w:tab w:val="right" w:leader="dot" w:pos="8900"/>
        </w:tabs>
        <w:rPr>
          <w:del w:id="271" w:author="Tom Bergeron" w:date="2022-11-11T09:01:00Z"/>
          <w:rFonts w:asciiTheme="minorHAnsi" w:eastAsiaTheme="minorEastAsia" w:hAnsiTheme="minorHAnsi" w:cstheme="minorBidi"/>
          <w:smallCaps w:val="0"/>
          <w:noProof/>
          <w:sz w:val="22"/>
          <w:szCs w:val="22"/>
        </w:rPr>
      </w:pPr>
      <w:del w:id="272" w:author="Tom Bergeron" w:date="2022-11-11T09:01:00Z">
        <w:r w:rsidRPr="00E3238F" w:rsidDel="00EC684A">
          <w:rPr>
            <w:rPrChange w:id="273" w:author="Ryan Beck" w:date="2022-10-10T13:44:00Z">
              <w:rPr>
                <w:rStyle w:val="Hyperlink"/>
                <w:noProof/>
              </w:rPr>
            </w:rPrChange>
          </w:rPr>
          <w:delText>Save Process Window</w:delText>
        </w:r>
        <w:r w:rsidDel="00EC684A">
          <w:rPr>
            <w:noProof/>
            <w:webHidden/>
          </w:rPr>
          <w:tab/>
        </w:r>
        <w:r w:rsidR="00F9407E" w:rsidDel="00EC684A">
          <w:rPr>
            <w:noProof/>
            <w:webHidden/>
          </w:rPr>
          <w:delText>22</w:delText>
        </w:r>
      </w:del>
    </w:p>
    <w:p w14:paraId="574F68B3" w14:textId="570D3C30" w:rsidR="00EB1FCE" w:rsidDel="00EC684A" w:rsidRDefault="00EB1FCE">
      <w:pPr>
        <w:pStyle w:val="TOC2"/>
        <w:tabs>
          <w:tab w:val="right" w:leader="dot" w:pos="8900"/>
        </w:tabs>
        <w:rPr>
          <w:del w:id="274" w:author="Tom Bergeron" w:date="2022-11-11T09:01:00Z"/>
          <w:rFonts w:asciiTheme="minorHAnsi" w:eastAsiaTheme="minorEastAsia" w:hAnsiTheme="minorHAnsi" w:cstheme="minorBidi"/>
          <w:smallCaps w:val="0"/>
          <w:noProof/>
          <w:sz w:val="22"/>
          <w:szCs w:val="22"/>
        </w:rPr>
      </w:pPr>
      <w:del w:id="275" w:author="Tom Bergeron" w:date="2022-11-11T09:01:00Z">
        <w:r w:rsidRPr="00E3238F" w:rsidDel="00EC684A">
          <w:rPr>
            <w:rPrChange w:id="276" w:author="Ryan Beck" w:date="2022-10-10T13:44:00Z">
              <w:rPr>
                <w:rStyle w:val="Hyperlink"/>
                <w:noProof/>
              </w:rPr>
            </w:rPrChange>
          </w:rPr>
          <w:delText>Import Legacy Process Windows</w:delText>
        </w:r>
        <w:r w:rsidDel="00EC684A">
          <w:rPr>
            <w:noProof/>
            <w:webHidden/>
          </w:rPr>
          <w:tab/>
        </w:r>
        <w:r w:rsidR="00F9407E" w:rsidDel="00EC684A">
          <w:rPr>
            <w:noProof/>
            <w:webHidden/>
          </w:rPr>
          <w:delText>23</w:delText>
        </w:r>
      </w:del>
    </w:p>
    <w:p w14:paraId="1C708AE6" w14:textId="21FB3544" w:rsidR="00EB1FCE" w:rsidDel="00EC684A" w:rsidRDefault="00EB1FCE">
      <w:pPr>
        <w:pStyle w:val="TOC1"/>
        <w:tabs>
          <w:tab w:val="right" w:leader="dot" w:pos="8900"/>
        </w:tabs>
        <w:rPr>
          <w:del w:id="277" w:author="Tom Bergeron" w:date="2022-11-11T09:01:00Z"/>
          <w:rFonts w:asciiTheme="minorHAnsi" w:eastAsiaTheme="minorEastAsia" w:hAnsiTheme="minorHAnsi" w:cstheme="minorBidi"/>
          <w:b w:val="0"/>
          <w:caps w:val="0"/>
          <w:noProof/>
          <w:sz w:val="22"/>
          <w:szCs w:val="22"/>
        </w:rPr>
      </w:pPr>
      <w:del w:id="278" w:author="Tom Bergeron" w:date="2022-11-11T09:01:00Z">
        <w:r w:rsidRPr="00E3238F" w:rsidDel="00EC684A">
          <w:rPr>
            <w:rPrChange w:id="279" w:author="Ryan Beck" w:date="2022-10-10T13:44:00Z">
              <w:rPr>
                <w:rStyle w:val="Hyperlink"/>
                <w:noProof/>
              </w:rPr>
            </w:rPrChange>
          </w:rPr>
          <w:delText>Hardware Status Screen</w:delText>
        </w:r>
        <w:r w:rsidDel="00EC684A">
          <w:rPr>
            <w:noProof/>
            <w:webHidden/>
          </w:rPr>
          <w:tab/>
        </w:r>
        <w:r w:rsidR="00F9407E" w:rsidDel="00EC684A">
          <w:rPr>
            <w:noProof/>
            <w:webHidden/>
          </w:rPr>
          <w:delText>24</w:delText>
        </w:r>
      </w:del>
    </w:p>
    <w:p w14:paraId="248D544D" w14:textId="4B15FA3F" w:rsidR="00EB1FCE" w:rsidDel="00EC684A" w:rsidRDefault="00EB1FCE">
      <w:pPr>
        <w:pStyle w:val="TOC1"/>
        <w:tabs>
          <w:tab w:val="right" w:leader="dot" w:pos="8900"/>
        </w:tabs>
        <w:rPr>
          <w:del w:id="280" w:author="Tom Bergeron" w:date="2022-11-11T09:01:00Z"/>
          <w:rFonts w:asciiTheme="minorHAnsi" w:eastAsiaTheme="minorEastAsia" w:hAnsiTheme="minorHAnsi" w:cstheme="minorBidi"/>
          <w:b w:val="0"/>
          <w:caps w:val="0"/>
          <w:noProof/>
          <w:sz w:val="22"/>
          <w:szCs w:val="22"/>
        </w:rPr>
      </w:pPr>
      <w:del w:id="281" w:author="Tom Bergeron" w:date="2022-11-11T09:01:00Z">
        <w:r w:rsidRPr="00E3238F" w:rsidDel="00EC684A">
          <w:rPr>
            <w:rPrChange w:id="282" w:author="Ryan Beck" w:date="2022-10-10T13:44:00Z">
              <w:rPr>
                <w:rStyle w:val="Hyperlink"/>
                <w:noProof/>
              </w:rPr>
            </w:rPrChange>
          </w:rPr>
          <w:delText>Run a Profile</w:delText>
        </w:r>
        <w:r w:rsidDel="00EC684A">
          <w:rPr>
            <w:noProof/>
            <w:webHidden/>
          </w:rPr>
          <w:tab/>
        </w:r>
        <w:r w:rsidR="00F9407E" w:rsidDel="00EC684A">
          <w:rPr>
            <w:noProof/>
            <w:webHidden/>
          </w:rPr>
          <w:delText>25</w:delText>
        </w:r>
      </w:del>
    </w:p>
    <w:p w14:paraId="5CE7D108" w14:textId="0238827C" w:rsidR="00EB1FCE" w:rsidDel="00EC684A" w:rsidRDefault="00EB1FCE">
      <w:pPr>
        <w:pStyle w:val="TOC2"/>
        <w:tabs>
          <w:tab w:val="right" w:leader="dot" w:pos="8900"/>
        </w:tabs>
        <w:rPr>
          <w:del w:id="283" w:author="Tom Bergeron" w:date="2022-11-11T09:01:00Z"/>
          <w:rFonts w:asciiTheme="minorHAnsi" w:eastAsiaTheme="minorEastAsia" w:hAnsiTheme="minorHAnsi" w:cstheme="minorBidi"/>
          <w:smallCaps w:val="0"/>
          <w:noProof/>
          <w:sz w:val="22"/>
          <w:szCs w:val="22"/>
        </w:rPr>
      </w:pPr>
      <w:del w:id="284" w:author="Tom Bergeron" w:date="2022-11-11T09:01:00Z">
        <w:r w:rsidRPr="00E3238F" w:rsidDel="00EC684A">
          <w:rPr>
            <w:rPrChange w:id="285" w:author="Ryan Beck" w:date="2022-10-10T13:44:00Z">
              <w:rPr>
                <w:rStyle w:val="Hyperlink"/>
                <w:noProof/>
              </w:rPr>
            </w:rPrChange>
          </w:rPr>
          <w:delText>Specify Oven Characteristics</w:delText>
        </w:r>
        <w:r w:rsidDel="00EC684A">
          <w:rPr>
            <w:noProof/>
            <w:webHidden/>
          </w:rPr>
          <w:tab/>
        </w:r>
        <w:r w:rsidR="00F9407E" w:rsidDel="00EC684A">
          <w:rPr>
            <w:noProof/>
            <w:webHidden/>
          </w:rPr>
          <w:delText>26</w:delText>
        </w:r>
      </w:del>
    </w:p>
    <w:p w14:paraId="444B0F8D" w14:textId="155E33BB" w:rsidR="00EB1FCE" w:rsidDel="00EC684A" w:rsidRDefault="00EB1FCE">
      <w:pPr>
        <w:pStyle w:val="TOC2"/>
        <w:tabs>
          <w:tab w:val="right" w:leader="dot" w:pos="8900"/>
        </w:tabs>
        <w:rPr>
          <w:del w:id="286" w:author="Tom Bergeron" w:date="2022-11-11T09:01:00Z"/>
          <w:rFonts w:asciiTheme="minorHAnsi" w:eastAsiaTheme="minorEastAsia" w:hAnsiTheme="minorHAnsi" w:cstheme="minorBidi"/>
          <w:smallCaps w:val="0"/>
          <w:noProof/>
          <w:sz w:val="22"/>
          <w:szCs w:val="22"/>
        </w:rPr>
      </w:pPr>
      <w:del w:id="287" w:author="Tom Bergeron" w:date="2022-11-11T09:01:00Z">
        <w:r w:rsidRPr="00E3238F" w:rsidDel="00EC684A">
          <w:rPr>
            <w:rPrChange w:id="288" w:author="Ryan Beck" w:date="2022-10-10T13:44:00Z">
              <w:rPr>
                <w:rStyle w:val="Hyperlink"/>
                <w:noProof/>
              </w:rPr>
            </w:rPrChange>
          </w:rPr>
          <w:delText>Attach Thermocouples</w:delText>
        </w:r>
        <w:r w:rsidDel="00EC684A">
          <w:rPr>
            <w:noProof/>
            <w:webHidden/>
          </w:rPr>
          <w:tab/>
        </w:r>
        <w:r w:rsidR="00F9407E" w:rsidDel="00EC684A">
          <w:rPr>
            <w:noProof/>
            <w:webHidden/>
          </w:rPr>
          <w:delText>28</w:delText>
        </w:r>
      </w:del>
    </w:p>
    <w:p w14:paraId="0EA0606E" w14:textId="4DE6B1C0" w:rsidR="00EB1FCE" w:rsidDel="00EC684A" w:rsidRDefault="00EB1FCE">
      <w:pPr>
        <w:pStyle w:val="TOC2"/>
        <w:tabs>
          <w:tab w:val="right" w:leader="dot" w:pos="8900"/>
        </w:tabs>
        <w:rPr>
          <w:del w:id="289" w:author="Tom Bergeron" w:date="2022-11-11T09:01:00Z"/>
          <w:rFonts w:asciiTheme="minorHAnsi" w:eastAsiaTheme="minorEastAsia" w:hAnsiTheme="minorHAnsi" w:cstheme="minorBidi"/>
          <w:smallCaps w:val="0"/>
          <w:noProof/>
          <w:sz w:val="22"/>
          <w:szCs w:val="22"/>
        </w:rPr>
      </w:pPr>
      <w:del w:id="290" w:author="Tom Bergeron" w:date="2022-11-11T09:01:00Z">
        <w:r w:rsidRPr="00E3238F" w:rsidDel="00EC684A">
          <w:rPr>
            <w:rPrChange w:id="291" w:author="Ryan Beck" w:date="2022-10-10T13:44:00Z">
              <w:rPr>
                <w:rStyle w:val="Hyperlink"/>
                <w:noProof/>
              </w:rPr>
            </w:rPrChange>
          </w:rPr>
          <w:delText>Attach Thermocouples To Semiconductor Wafers</w:delText>
        </w:r>
        <w:r w:rsidDel="00EC684A">
          <w:rPr>
            <w:noProof/>
            <w:webHidden/>
          </w:rPr>
          <w:tab/>
        </w:r>
        <w:r w:rsidR="00F9407E" w:rsidDel="00EC684A">
          <w:rPr>
            <w:noProof/>
            <w:webHidden/>
          </w:rPr>
          <w:delText>29</w:delText>
        </w:r>
      </w:del>
    </w:p>
    <w:p w14:paraId="39A00506" w14:textId="3D13C939" w:rsidR="00EB1FCE" w:rsidDel="00EC684A" w:rsidRDefault="00EB1FCE">
      <w:pPr>
        <w:pStyle w:val="TOC2"/>
        <w:tabs>
          <w:tab w:val="right" w:leader="dot" w:pos="8900"/>
        </w:tabs>
        <w:rPr>
          <w:del w:id="292" w:author="Tom Bergeron" w:date="2022-11-11T09:01:00Z"/>
          <w:rFonts w:asciiTheme="minorHAnsi" w:eastAsiaTheme="minorEastAsia" w:hAnsiTheme="minorHAnsi" w:cstheme="minorBidi"/>
          <w:smallCaps w:val="0"/>
          <w:noProof/>
          <w:sz w:val="22"/>
          <w:szCs w:val="22"/>
        </w:rPr>
      </w:pPr>
      <w:del w:id="293" w:author="Tom Bergeron" w:date="2022-11-11T09:01:00Z">
        <w:r w:rsidRPr="00E3238F" w:rsidDel="00EC684A">
          <w:rPr>
            <w:rPrChange w:id="294" w:author="Ryan Beck" w:date="2022-10-10T13:44:00Z">
              <w:rPr>
                <w:rStyle w:val="Hyperlink"/>
                <w:noProof/>
              </w:rPr>
            </w:rPrChange>
          </w:rPr>
          <w:lastRenderedPageBreak/>
          <w:delText>Select Thermocouples to Start a Profile</w:delText>
        </w:r>
        <w:r w:rsidDel="00EC684A">
          <w:rPr>
            <w:noProof/>
            <w:webHidden/>
          </w:rPr>
          <w:tab/>
        </w:r>
        <w:r w:rsidR="00F9407E" w:rsidDel="00EC684A">
          <w:rPr>
            <w:noProof/>
            <w:webHidden/>
          </w:rPr>
          <w:delText>30</w:delText>
        </w:r>
      </w:del>
    </w:p>
    <w:p w14:paraId="4AED7F56" w14:textId="164AB574" w:rsidR="00EB1FCE" w:rsidDel="00EC684A" w:rsidRDefault="00EB1FCE">
      <w:pPr>
        <w:pStyle w:val="TOC2"/>
        <w:tabs>
          <w:tab w:val="right" w:leader="dot" w:pos="8900"/>
        </w:tabs>
        <w:rPr>
          <w:del w:id="295" w:author="Tom Bergeron" w:date="2022-11-11T09:01:00Z"/>
          <w:rFonts w:asciiTheme="minorHAnsi" w:eastAsiaTheme="minorEastAsia" w:hAnsiTheme="minorHAnsi" w:cstheme="minorBidi"/>
          <w:smallCaps w:val="0"/>
          <w:noProof/>
          <w:sz w:val="22"/>
          <w:szCs w:val="22"/>
        </w:rPr>
      </w:pPr>
      <w:del w:id="296" w:author="Tom Bergeron" w:date="2022-11-11T09:01:00Z">
        <w:r w:rsidRPr="00E3238F" w:rsidDel="00EC684A">
          <w:rPr>
            <w:rPrChange w:id="297" w:author="Ryan Beck" w:date="2022-10-10T13:44:00Z">
              <w:rPr>
                <w:rStyle w:val="Hyperlink"/>
                <w:noProof/>
              </w:rPr>
            </w:rPrChange>
          </w:rPr>
          <w:delText>Start The Profile</w:delText>
        </w:r>
        <w:r w:rsidDel="00EC684A">
          <w:rPr>
            <w:noProof/>
            <w:webHidden/>
          </w:rPr>
          <w:tab/>
        </w:r>
        <w:r w:rsidR="00F9407E" w:rsidDel="00EC684A">
          <w:rPr>
            <w:noProof/>
            <w:webHidden/>
          </w:rPr>
          <w:delText>31</w:delText>
        </w:r>
      </w:del>
    </w:p>
    <w:p w14:paraId="143ADD03" w14:textId="4634ED95" w:rsidR="00EB1FCE" w:rsidDel="00EC684A" w:rsidRDefault="00EB1FCE">
      <w:pPr>
        <w:pStyle w:val="TOC2"/>
        <w:tabs>
          <w:tab w:val="right" w:leader="dot" w:pos="8900"/>
        </w:tabs>
        <w:rPr>
          <w:del w:id="298" w:author="Tom Bergeron" w:date="2022-11-11T09:01:00Z"/>
          <w:rFonts w:asciiTheme="minorHAnsi" w:eastAsiaTheme="minorEastAsia" w:hAnsiTheme="minorHAnsi" w:cstheme="minorBidi"/>
          <w:smallCaps w:val="0"/>
          <w:noProof/>
          <w:sz w:val="22"/>
          <w:szCs w:val="22"/>
        </w:rPr>
      </w:pPr>
      <w:del w:id="299" w:author="Tom Bergeron" w:date="2022-11-11T09:01:00Z">
        <w:r w:rsidRPr="00E3238F" w:rsidDel="00EC684A">
          <w:rPr>
            <w:rPrChange w:id="300" w:author="Ryan Beck" w:date="2022-10-10T13:44:00Z">
              <w:rPr>
                <w:rStyle w:val="Hyperlink"/>
                <w:noProof/>
              </w:rPr>
            </w:rPrChange>
          </w:rPr>
          <w:delText>Live Profile Graph</w:delText>
        </w:r>
        <w:r w:rsidDel="00EC684A">
          <w:rPr>
            <w:noProof/>
            <w:webHidden/>
          </w:rPr>
          <w:tab/>
        </w:r>
        <w:r w:rsidR="00F9407E" w:rsidDel="00EC684A">
          <w:rPr>
            <w:noProof/>
            <w:webHidden/>
          </w:rPr>
          <w:delText>33</w:delText>
        </w:r>
      </w:del>
    </w:p>
    <w:p w14:paraId="313D7C9B" w14:textId="46A95E33" w:rsidR="00EB1FCE" w:rsidDel="00EC684A" w:rsidRDefault="00EB1FCE">
      <w:pPr>
        <w:pStyle w:val="TOC2"/>
        <w:tabs>
          <w:tab w:val="right" w:leader="dot" w:pos="8900"/>
        </w:tabs>
        <w:rPr>
          <w:del w:id="301" w:author="Tom Bergeron" w:date="2022-11-11T09:01:00Z"/>
          <w:rFonts w:asciiTheme="minorHAnsi" w:eastAsiaTheme="minorEastAsia" w:hAnsiTheme="minorHAnsi" w:cstheme="minorBidi"/>
          <w:smallCaps w:val="0"/>
          <w:noProof/>
          <w:sz w:val="22"/>
          <w:szCs w:val="22"/>
        </w:rPr>
      </w:pPr>
      <w:del w:id="302" w:author="Tom Bergeron" w:date="2022-11-11T09:01:00Z">
        <w:r w:rsidRPr="00E3238F" w:rsidDel="00EC684A">
          <w:rPr>
            <w:rPrChange w:id="303" w:author="Ryan Beck" w:date="2022-10-10T13:44:00Z">
              <w:rPr>
                <w:rStyle w:val="Hyperlink"/>
                <w:noProof/>
              </w:rPr>
            </w:rPrChange>
          </w:rPr>
          <w:delText>View the Profile and Statistics</w:delText>
        </w:r>
        <w:r w:rsidDel="00EC684A">
          <w:rPr>
            <w:noProof/>
            <w:webHidden/>
          </w:rPr>
          <w:tab/>
        </w:r>
        <w:r w:rsidR="00F9407E" w:rsidDel="00EC684A">
          <w:rPr>
            <w:noProof/>
            <w:webHidden/>
          </w:rPr>
          <w:delText>36</w:delText>
        </w:r>
      </w:del>
    </w:p>
    <w:p w14:paraId="1EE208D9" w14:textId="4A038AD3" w:rsidR="00EB1FCE" w:rsidDel="00EC684A" w:rsidRDefault="00EB1FCE">
      <w:pPr>
        <w:pStyle w:val="TOC2"/>
        <w:tabs>
          <w:tab w:val="right" w:leader="dot" w:pos="8900"/>
        </w:tabs>
        <w:rPr>
          <w:del w:id="304" w:author="Tom Bergeron" w:date="2022-11-11T09:01:00Z"/>
          <w:rFonts w:asciiTheme="minorHAnsi" w:eastAsiaTheme="minorEastAsia" w:hAnsiTheme="minorHAnsi" w:cstheme="minorBidi"/>
          <w:smallCaps w:val="0"/>
          <w:noProof/>
          <w:sz w:val="22"/>
          <w:szCs w:val="22"/>
        </w:rPr>
      </w:pPr>
      <w:del w:id="305" w:author="Tom Bergeron" w:date="2022-11-11T09:01:00Z">
        <w:r w:rsidRPr="00E3238F" w:rsidDel="00EC684A">
          <w:rPr>
            <w:rPrChange w:id="306" w:author="Ryan Beck" w:date="2022-10-10T13:44:00Z">
              <w:rPr>
                <w:rStyle w:val="Hyperlink"/>
                <w:noProof/>
              </w:rPr>
            </w:rPrChange>
          </w:rPr>
          <w:delText>Manual Profile Prediction</w:delText>
        </w:r>
        <w:r w:rsidDel="00EC684A">
          <w:rPr>
            <w:noProof/>
            <w:webHidden/>
          </w:rPr>
          <w:tab/>
        </w:r>
        <w:r w:rsidR="00F9407E" w:rsidDel="00EC684A">
          <w:rPr>
            <w:noProof/>
            <w:webHidden/>
          </w:rPr>
          <w:delText>44</w:delText>
        </w:r>
      </w:del>
    </w:p>
    <w:p w14:paraId="607A2BB2" w14:textId="22CBD6E7" w:rsidR="00EB1FCE" w:rsidDel="00EC684A" w:rsidRDefault="00EB1FCE">
      <w:pPr>
        <w:pStyle w:val="TOC2"/>
        <w:tabs>
          <w:tab w:val="right" w:leader="dot" w:pos="8900"/>
        </w:tabs>
        <w:rPr>
          <w:del w:id="307" w:author="Tom Bergeron" w:date="2022-11-11T09:01:00Z"/>
          <w:rFonts w:asciiTheme="minorHAnsi" w:eastAsiaTheme="minorEastAsia" w:hAnsiTheme="minorHAnsi" w:cstheme="minorBidi"/>
          <w:smallCaps w:val="0"/>
          <w:noProof/>
          <w:sz w:val="22"/>
          <w:szCs w:val="22"/>
        </w:rPr>
      </w:pPr>
      <w:del w:id="308" w:author="Tom Bergeron" w:date="2022-11-11T09:01:00Z">
        <w:r w:rsidRPr="00E3238F" w:rsidDel="00EC684A">
          <w:rPr>
            <w:rPrChange w:id="309" w:author="Ryan Beck" w:date="2022-10-10T13:44:00Z">
              <w:rPr>
                <w:rStyle w:val="Hyperlink"/>
                <w:noProof/>
              </w:rPr>
            </w:rPrChange>
          </w:rPr>
          <w:delText>Set Different Top and Bottom Set Point Temperatures</w:delText>
        </w:r>
        <w:r w:rsidDel="00EC684A">
          <w:rPr>
            <w:noProof/>
            <w:webHidden/>
          </w:rPr>
          <w:tab/>
        </w:r>
        <w:r w:rsidR="00F9407E" w:rsidDel="00EC684A">
          <w:rPr>
            <w:noProof/>
            <w:webHidden/>
          </w:rPr>
          <w:delText>45</w:delText>
        </w:r>
      </w:del>
    </w:p>
    <w:p w14:paraId="49EB34B7" w14:textId="6B39F27A" w:rsidR="00EB1FCE" w:rsidDel="00EC684A" w:rsidRDefault="00EB1FCE">
      <w:pPr>
        <w:pStyle w:val="TOC1"/>
        <w:tabs>
          <w:tab w:val="right" w:leader="dot" w:pos="8900"/>
        </w:tabs>
        <w:rPr>
          <w:del w:id="310" w:author="Tom Bergeron" w:date="2022-11-11T09:01:00Z"/>
          <w:rFonts w:asciiTheme="minorHAnsi" w:eastAsiaTheme="minorEastAsia" w:hAnsiTheme="minorHAnsi" w:cstheme="minorBidi"/>
          <w:b w:val="0"/>
          <w:caps w:val="0"/>
          <w:noProof/>
          <w:sz w:val="22"/>
          <w:szCs w:val="22"/>
        </w:rPr>
      </w:pPr>
      <w:del w:id="311" w:author="Tom Bergeron" w:date="2022-11-11T09:01:00Z">
        <w:r w:rsidRPr="00E3238F" w:rsidDel="00EC684A">
          <w:rPr>
            <w:rPrChange w:id="312" w:author="Ryan Beck" w:date="2022-10-10T13:44:00Z">
              <w:rPr>
                <w:rStyle w:val="Hyperlink"/>
                <w:noProof/>
              </w:rPr>
            </w:rPrChange>
          </w:rPr>
          <w:delText>Profile Explorer</w:delText>
        </w:r>
        <w:r w:rsidDel="00EC684A">
          <w:rPr>
            <w:noProof/>
            <w:webHidden/>
          </w:rPr>
          <w:tab/>
        </w:r>
        <w:r w:rsidR="00F9407E" w:rsidDel="00EC684A">
          <w:rPr>
            <w:noProof/>
            <w:webHidden/>
          </w:rPr>
          <w:delText>49</w:delText>
        </w:r>
      </w:del>
    </w:p>
    <w:p w14:paraId="5F521D48" w14:textId="58686FD0" w:rsidR="00EB1FCE" w:rsidDel="00EC684A" w:rsidRDefault="00EB1FCE">
      <w:pPr>
        <w:pStyle w:val="TOC2"/>
        <w:tabs>
          <w:tab w:val="right" w:leader="dot" w:pos="8900"/>
        </w:tabs>
        <w:rPr>
          <w:del w:id="313" w:author="Tom Bergeron" w:date="2022-11-11T09:01:00Z"/>
          <w:rFonts w:asciiTheme="minorHAnsi" w:eastAsiaTheme="minorEastAsia" w:hAnsiTheme="minorHAnsi" w:cstheme="minorBidi"/>
          <w:smallCaps w:val="0"/>
          <w:noProof/>
          <w:sz w:val="22"/>
          <w:szCs w:val="22"/>
        </w:rPr>
      </w:pPr>
      <w:del w:id="314" w:author="Tom Bergeron" w:date="2022-11-11T09:01:00Z">
        <w:r w:rsidRPr="00E3238F" w:rsidDel="00EC684A">
          <w:rPr>
            <w:rPrChange w:id="315" w:author="Ryan Beck" w:date="2022-10-10T13:44:00Z">
              <w:rPr>
                <w:rStyle w:val="Hyperlink"/>
                <w:noProof/>
              </w:rPr>
            </w:rPrChange>
          </w:rPr>
          <w:delText>Browse for Historical Data</w:delText>
        </w:r>
        <w:r w:rsidDel="00EC684A">
          <w:rPr>
            <w:noProof/>
            <w:webHidden/>
          </w:rPr>
          <w:tab/>
        </w:r>
        <w:r w:rsidR="00F9407E" w:rsidDel="00EC684A">
          <w:rPr>
            <w:noProof/>
            <w:webHidden/>
          </w:rPr>
          <w:delText>50</w:delText>
        </w:r>
      </w:del>
    </w:p>
    <w:p w14:paraId="6C3A33F6" w14:textId="1731D0BC" w:rsidR="00EB1FCE" w:rsidDel="00EC684A" w:rsidRDefault="00EB1FCE">
      <w:pPr>
        <w:pStyle w:val="TOC2"/>
        <w:tabs>
          <w:tab w:val="right" w:leader="dot" w:pos="8900"/>
        </w:tabs>
        <w:rPr>
          <w:del w:id="316" w:author="Tom Bergeron" w:date="2022-11-11T09:01:00Z"/>
          <w:rFonts w:asciiTheme="minorHAnsi" w:eastAsiaTheme="minorEastAsia" w:hAnsiTheme="minorHAnsi" w:cstheme="minorBidi"/>
          <w:smallCaps w:val="0"/>
          <w:noProof/>
          <w:sz w:val="22"/>
          <w:szCs w:val="22"/>
        </w:rPr>
      </w:pPr>
      <w:del w:id="317" w:author="Tom Bergeron" w:date="2022-11-11T09:01:00Z">
        <w:r w:rsidRPr="00E3238F" w:rsidDel="00EC684A">
          <w:rPr>
            <w:rPrChange w:id="318" w:author="Ryan Beck" w:date="2022-10-10T13:44:00Z">
              <w:rPr>
                <w:rStyle w:val="Hyperlink"/>
                <w:noProof/>
              </w:rPr>
            </w:rPrChange>
          </w:rPr>
          <w:delText>View Historical Data Over a Network (History Mode)</w:delText>
        </w:r>
        <w:r w:rsidDel="00EC684A">
          <w:rPr>
            <w:noProof/>
            <w:webHidden/>
          </w:rPr>
          <w:tab/>
        </w:r>
        <w:r w:rsidR="00F9407E" w:rsidDel="00EC684A">
          <w:rPr>
            <w:noProof/>
            <w:webHidden/>
          </w:rPr>
          <w:delText>50</w:delText>
        </w:r>
      </w:del>
    </w:p>
    <w:p w14:paraId="0FE85849" w14:textId="3F0DCB26" w:rsidR="00EB1FCE" w:rsidDel="00EC684A" w:rsidRDefault="00EB1FCE">
      <w:pPr>
        <w:pStyle w:val="TOC2"/>
        <w:tabs>
          <w:tab w:val="right" w:leader="dot" w:pos="8900"/>
        </w:tabs>
        <w:rPr>
          <w:del w:id="319" w:author="Tom Bergeron" w:date="2022-11-11T09:01:00Z"/>
          <w:rFonts w:asciiTheme="minorHAnsi" w:eastAsiaTheme="minorEastAsia" w:hAnsiTheme="minorHAnsi" w:cstheme="minorBidi"/>
          <w:smallCaps w:val="0"/>
          <w:noProof/>
          <w:sz w:val="22"/>
          <w:szCs w:val="22"/>
        </w:rPr>
      </w:pPr>
      <w:del w:id="320" w:author="Tom Bergeron" w:date="2022-11-11T09:01:00Z">
        <w:r w:rsidRPr="00E3238F" w:rsidDel="00EC684A">
          <w:rPr>
            <w:rPrChange w:id="321" w:author="Ryan Beck" w:date="2022-10-10T13:44:00Z">
              <w:rPr>
                <w:rStyle w:val="Hyperlink"/>
                <w:noProof/>
              </w:rPr>
            </w:rPrChange>
          </w:rPr>
          <w:delText>Profile Explorer – Virtual Profiling</w:delText>
        </w:r>
        <w:r w:rsidDel="00EC684A">
          <w:rPr>
            <w:noProof/>
            <w:webHidden/>
          </w:rPr>
          <w:tab/>
        </w:r>
        <w:r w:rsidR="00F9407E" w:rsidDel="00EC684A">
          <w:rPr>
            <w:noProof/>
            <w:webHidden/>
          </w:rPr>
          <w:delText>52</w:delText>
        </w:r>
      </w:del>
    </w:p>
    <w:p w14:paraId="5F8F9BFE" w14:textId="6ECF66C3" w:rsidR="00EB1FCE" w:rsidDel="00EC684A" w:rsidRDefault="00EB1FCE">
      <w:pPr>
        <w:pStyle w:val="TOC2"/>
        <w:tabs>
          <w:tab w:val="right" w:leader="dot" w:pos="8900"/>
        </w:tabs>
        <w:rPr>
          <w:del w:id="322" w:author="Tom Bergeron" w:date="2022-11-11T09:01:00Z"/>
          <w:rFonts w:asciiTheme="minorHAnsi" w:eastAsiaTheme="minorEastAsia" w:hAnsiTheme="minorHAnsi" w:cstheme="minorBidi"/>
          <w:smallCaps w:val="0"/>
          <w:noProof/>
          <w:sz w:val="22"/>
          <w:szCs w:val="22"/>
        </w:rPr>
      </w:pPr>
      <w:del w:id="323" w:author="Tom Bergeron" w:date="2022-11-11T09:01:00Z">
        <w:r w:rsidRPr="00E3238F" w:rsidDel="00EC684A">
          <w:rPr>
            <w:rPrChange w:id="324" w:author="Ryan Beck" w:date="2022-10-10T13:44:00Z">
              <w:rPr>
                <w:rStyle w:val="Hyperlink"/>
                <w:noProof/>
              </w:rPr>
            </w:rPrChange>
          </w:rPr>
          <w:delText>Access History Data Backup Files</w:delText>
        </w:r>
        <w:r w:rsidDel="00EC684A">
          <w:rPr>
            <w:noProof/>
            <w:webHidden/>
          </w:rPr>
          <w:tab/>
        </w:r>
        <w:r w:rsidR="00F9407E" w:rsidDel="00EC684A">
          <w:rPr>
            <w:noProof/>
            <w:webHidden/>
          </w:rPr>
          <w:delText>54</w:delText>
        </w:r>
      </w:del>
    </w:p>
    <w:p w14:paraId="23605750" w14:textId="322845D0" w:rsidR="00EB1FCE" w:rsidDel="00EC684A" w:rsidRDefault="00EB1FCE">
      <w:pPr>
        <w:pStyle w:val="TOC2"/>
        <w:tabs>
          <w:tab w:val="right" w:leader="dot" w:pos="8900"/>
        </w:tabs>
        <w:rPr>
          <w:del w:id="325" w:author="Tom Bergeron" w:date="2022-11-11T09:01:00Z"/>
          <w:rFonts w:asciiTheme="minorHAnsi" w:eastAsiaTheme="minorEastAsia" w:hAnsiTheme="minorHAnsi" w:cstheme="minorBidi"/>
          <w:smallCaps w:val="0"/>
          <w:noProof/>
          <w:sz w:val="22"/>
          <w:szCs w:val="22"/>
        </w:rPr>
      </w:pPr>
      <w:del w:id="326" w:author="Tom Bergeron" w:date="2022-11-11T09:01:00Z">
        <w:r w:rsidRPr="00E3238F" w:rsidDel="00EC684A">
          <w:rPr>
            <w:rPrChange w:id="327" w:author="Ryan Beck" w:date="2022-10-10T13:44:00Z">
              <w:rPr>
                <w:rStyle w:val="Hyperlink"/>
                <w:noProof/>
              </w:rPr>
            </w:rPrChange>
          </w:rPr>
          <w:delText>Insert Data Files from an Outside Source</w:delText>
        </w:r>
        <w:r w:rsidDel="00EC684A">
          <w:rPr>
            <w:noProof/>
            <w:webHidden/>
          </w:rPr>
          <w:tab/>
        </w:r>
        <w:r w:rsidR="00F9407E" w:rsidDel="00EC684A">
          <w:rPr>
            <w:noProof/>
            <w:webHidden/>
          </w:rPr>
          <w:delText>54</w:delText>
        </w:r>
      </w:del>
    </w:p>
    <w:p w14:paraId="42024B17" w14:textId="43B737C9" w:rsidR="00EB1FCE" w:rsidDel="00EC684A" w:rsidRDefault="00EB1FCE">
      <w:pPr>
        <w:pStyle w:val="TOC2"/>
        <w:tabs>
          <w:tab w:val="right" w:leader="dot" w:pos="8900"/>
        </w:tabs>
        <w:rPr>
          <w:del w:id="328" w:author="Tom Bergeron" w:date="2022-11-11T09:01:00Z"/>
          <w:rFonts w:asciiTheme="minorHAnsi" w:eastAsiaTheme="minorEastAsia" w:hAnsiTheme="minorHAnsi" w:cstheme="minorBidi"/>
          <w:smallCaps w:val="0"/>
          <w:noProof/>
          <w:sz w:val="22"/>
          <w:szCs w:val="22"/>
        </w:rPr>
      </w:pPr>
      <w:del w:id="329" w:author="Tom Bergeron" w:date="2022-11-11T09:01:00Z">
        <w:r w:rsidRPr="00E3238F" w:rsidDel="00EC684A">
          <w:rPr>
            <w:rPrChange w:id="330" w:author="Ryan Beck" w:date="2022-10-10T13:44:00Z">
              <w:rPr>
                <w:rStyle w:val="Hyperlink"/>
                <w:noProof/>
              </w:rPr>
            </w:rPrChange>
          </w:rPr>
          <w:delText>Rename Profiles</w:delText>
        </w:r>
        <w:r w:rsidDel="00EC684A">
          <w:rPr>
            <w:noProof/>
            <w:webHidden/>
          </w:rPr>
          <w:tab/>
        </w:r>
        <w:r w:rsidR="00F9407E" w:rsidDel="00EC684A">
          <w:rPr>
            <w:noProof/>
            <w:webHidden/>
          </w:rPr>
          <w:delText>54</w:delText>
        </w:r>
      </w:del>
    </w:p>
    <w:p w14:paraId="6D077F94" w14:textId="30878178" w:rsidR="00EB1FCE" w:rsidDel="00EC684A" w:rsidRDefault="00EB1FCE">
      <w:pPr>
        <w:pStyle w:val="TOC1"/>
        <w:tabs>
          <w:tab w:val="right" w:leader="dot" w:pos="8900"/>
        </w:tabs>
        <w:rPr>
          <w:del w:id="331" w:author="Tom Bergeron" w:date="2022-11-11T09:01:00Z"/>
          <w:rFonts w:asciiTheme="minorHAnsi" w:eastAsiaTheme="minorEastAsia" w:hAnsiTheme="minorHAnsi" w:cstheme="minorBidi"/>
          <w:b w:val="0"/>
          <w:caps w:val="0"/>
          <w:noProof/>
          <w:sz w:val="22"/>
          <w:szCs w:val="22"/>
        </w:rPr>
      </w:pPr>
      <w:del w:id="332" w:author="Tom Bergeron" w:date="2022-11-11T09:01:00Z">
        <w:r w:rsidRPr="00E3238F" w:rsidDel="00EC684A">
          <w:rPr>
            <w:rPrChange w:id="333" w:author="Ryan Beck" w:date="2022-10-10T13:44:00Z">
              <w:rPr>
                <w:rStyle w:val="Hyperlink"/>
                <w:noProof/>
              </w:rPr>
            </w:rPrChange>
          </w:rPr>
          <w:delText>Virtual Profiling</w:delText>
        </w:r>
        <w:r w:rsidDel="00EC684A">
          <w:rPr>
            <w:noProof/>
            <w:webHidden/>
          </w:rPr>
          <w:tab/>
        </w:r>
        <w:r w:rsidR="00F9407E" w:rsidDel="00EC684A">
          <w:rPr>
            <w:noProof/>
            <w:webHidden/>
          </w:rPr>
          <w:delText>55</w:delText>
        </w:r>
      </w:del>
    </w:p>
    <w:p w14:paraId="53B642E1" w14:textId="1CD5F2C0" w:rsidR="00EB1FCE" w:rsidDel="00EC684A" w:rsidRDefault="00EB1FCE">
      <w:pPr>
        <w:pStyle w:val="TOC2"/>
        <w:tabs>
          <w:tab w:val="right" w:leader="dot" w:pos="8900"/>
        </w:tabs>
        <w:rPr>
          <w:del w:id="334" w:author="Tom Bergeron" w:date="2022-11-11T09:01:00Z"/>
          <w:rFonts w:asciiTheme="minorHAnsi" w:eastAsiaTheme="minorEastAsia" w:hAnsiTheme="minorHAnsi" w:cstheme="minorBidi"/>
          <w:smallCaps w:val="0"/>
          <w:noProof/>
          <w:sz w:val="22"/>
          <w:szCs w:val="22"/>
        </w:rPr>
      </w:pPr>
      <w:del w:id="335" w:author="Tom Bergeron" w:date="2022-11-11T09:01:00Z">
        <w:r w:rsidRPr="00E3238F" w:rsidDel="00EC684A">
          <w:rPr>
            <w:rPrChange w:id="336" w:author="Ryan Beck" w:date="2022-10-10T13:44:00Z">
              <w:rPr>
                <w:rStyle w:val="Hyperlink"/>
                <w:noProof/>
              </w:rPr>
            </w:rPrChange>
          </w:rPr>
          <w:delText>Get a Valid Baseline Profile</w:delText>
        </w:r>
        <w:r w:rsidDel="00EC684A">
          <w:rPr>
            <w:noProof/>
            <w:webHidden/>
          </w:rPr>
          <w:tab/>
        </w:r>
        <w:r w:rsidR="00F9407E" w:rsidDel="00EC684A">
          <w:rPr>
            <w:noProof/>
            <w:webHidden/>
          </w:rPr>
          <w:delText>55</w:delText>
        </w:r>
      </w:del>
    </w:p>
    <w:p w14:paraId="1230A428" w14:textId="0DD1FBC6" w:rsidR="00EB1FCE" w:rsidDel="00EC684A" w:rsidRDefault="00EB1FCE">
      <w:pPr>
        <w:pStyle w:val="TOC2"/>
        <w:tabs>
          <w:tab w:val="right" w:leader="dot" w:pos="8900"/>
        </w:tabs>
        <w:rPr>
          <w:del w:id="337" w:author="Tom Bergeron" w:date="2022-11-11T09:01:00Z"/>
          <w:rFonts w:asciiTheme="minorHAnsi" w:eastAsiaTheme="minorEastAsia" w:hAnsiTheme="minorHAnsi" w:cstheme="minorBidi"/>
          <w:smallCaps w:val="0"/>
          <w:noProof/>
          <w:sz w:val="22"/>
          <w:szCs w:val="22"/>
        </w:rPr>
      </w:pPr>
      <w:del w:id="338" w:author="Tom Bergeron" w:date="2022-11-11T09:01:00Z">
        <w:r w:rsidRPr="00E3238F" w:rsidDel="00EC684A">
          <w:rPr>
            <w:rPrChange w:id="339" w:author="Ryan Beck" w:date="2022-10-10T13:44:00Z">
              <w:rPr>
                <w:rStyle w:val="Hyperlink"/>
                <w:noProof/>
              </w:rPr>
            </w:rPrChange>
          </w:rPr>
          <w:delText>Create/Load a Virtual Profile</w:delText>
        </w:r>
        <w:r w:rsidDel="00EC684A">
          <w:rPr>
            <w:noProof/>
            <w:webHidden/>
          </w:rPr>
          <w:tab/>
        </w:r>
        <w:r w:rsidR="00F9407E" w:rsidDel="00EC684A">
          <w:rPr>
            <w:noProof/>
            <w:webHidden/>
          </w:rPr>
          <w:delText>56</w:delText>
        </w:r>
      </w:del>
    </w:p>
    <w:p w14:paraId="6F165404" w14:textId="0F5A0613" w:rsidR="00EB1FCE" w:rsidDel="00EC684A" w:rsidRDefault="00EB1FCE">
      <w:pPr>
        <w:pStyle w:val="TOC2"/>
        <w:tabs>
          <w:tab w:val="right" w:leader="dot" w:pos="8900"/>
        </w:tabs>
        <w:rPr>
          <w:del w:id="340" w:author="Tom Bergeron" w:date="2022-11-11T09:01:00Z"/>
          <w:rFonts w:asciiTheme="minorHAnsi" w:eastAsiaTheme="minorEastAsia" w:hAnsiTheme="minorHAnsi" w:cstheme="minorBidi"/>
          <w:smallCaps w:val="0"/>
          <w:noProof/>
          <w:sz w:val="22"/>
          <w:szCs w:val="22"/>
        </w:rPr>
      </w:pPr>
      <w:del w:id="341" w:author="Tom Bergeron" w:date="2022-11-11T09:01:00Z">
        <w:r w:rsidRPr="00E3238F" w:rsidDel="00EC684A">
          <w:rPr>
            <w:rPrChange w:id="342" w:author="Ryan Beck" w:date="2022-10-10T13:44:00Z">
              <w:rPr>
                <w:rStyle w:val="Hyperlink"/>
                <w:noProof/>
              </w:rPr>
            </w:rPrChange>
          </w:rPr>
          <w:delText>Live Mode - General Tab</w:delText>
        </w:r>
        <w:r w:rsidDel="00EC684A">
          <w:rPr>
            <w:noProof/>
            <w:webHidden/>
          </w:rPr>
          <w:tab/>
        </w:r>
        <w:r w:rsidR="00F9407E" w:rsidDel="00EC684A">
          <w:rPr>
            <w:noProof/>
            <w:webHidden/>
          </w:rPr>
          <w:delText>57</w:delText>
        </w:r>
      </w:del>
    </w:p>
    <w:p w14:paraId="46A21437" w14:textId="4414C369" w:rsidR="00EB1FCE" w:rsidDel="00EC684A" w:rsidRDefault="00EB1FCE">
      <w:pPr>
        <w:pStyle w:val="TOC2"/>
        <w:tabs>
          <w:tab w:val="right" w:leader="dot" w:pos="8900"/>
        </w:tabs>
        <w:rPr>
          <w:del w:id="343" w:author="Tom Bergeron" w:date="2022-11-11T09:01:00Z"/>
          <w:rFonts w:asciiTheme="minorHAnsi" w:eastAsiaTheme="minorEastAsia" w:hAnsiTheme="minorHAnsi" w:cstheme="minorBidi"/>
          <w:smallCaps w:val="0"/>
          <w:noProof/>
          <w:sz w:val="22"/>
          <w:szCs w:val="22"/>
        </w:rPr>
      </w:pPr>
      <w:del w:id="344" w:author="Tom Bergeron" w:date="2022-11-11T09:01:00Z">
        <w:r w:rsidRPr="00E3238F" w:rsidDel="00EC684A">
          <w:rPr>
            <w:rPrChange w:id="345" w:author="Ryan Beck" w:date="2022-10-10T13:44:00Z">
              <w:rPr>
                <w:rStyle w:val="Hyperlink"/>
                <w:noProof/>
              </w:rPr>
            </w:rPrChange>
          </w:rPr>
          <w:delText>Live Mode - Description Tab</w:delText>
        </w:r>
        <w:r w:rsidDel="00EC684A">
          <w:rPr>
            <w:noProof/>
            <w:webHidden/>
          </w:rPr>
          <w:tab/>
        </w:r>
        <w:r w:rsidR="00F9407E" w:rsidDel="00EC684A">
          <w:rPr>
            <w:noProof/>
            <w:webHidden/>
          </w:rPr>
          <w:delText>60</w:delText>
        </w:r>
      </w:del>
    </w:p>
    <w:p w14:paraId="52EE5812" w14:textId="11DBEF49" w:rsidR="00EB1FCE" w:rsidDel="00EC684A" w:rsidRDefault="00EB1FCE">
      <w:pPr>
        <w:pStyle w:val="TOC2"/>
        <w:tabs>
          <w:tab w:val="right" w:leader="dot" w:pos="8900"/>
        </w:tabs>
        <w:rPr>
          <w:del w:id="346" w:author="Tom Bergeron" w:date="2022-11-11T09:01:00Z"/>
          <w:rFonts w:asciiTheme="minorHAnsi" w:eastAsiaTheme="minorEastAsia" w:hAnsiTheme="minorHAnsi" w:cstheme="minorBidi"/>
          <w:smallCaps w:val="0"/>
          <w:noProof/>
          <w:sz w:val="22"/>
          <w:szCs w:val="22"/>
        </w:rPr>
      </w:pPr>
      <w:del w:id="347" w:author="Tom Bergeron" w:date="2022-11-11T09:01:00Z">
        <w:r w:rsidRPr="00E3238F" w:rsidDel="00EC684A">
          <w:rPr>
            <w:rPrChange w:id="348" w:author="Ryan Beck" w:date="2022-10-10T13:44:00Z">
              <w:rPr>
                <w:rStyle w:val="Hyperlink"/>
                <w:noProof/>
              </w:rPr>
            </w:rPrChange>
          </w:rPr>
          <w:delText>Verify the Virtual Profile</w:delText>
        </w:r>
        <w:r w:rsidDel="00EC684A">
          <w:rPr>
            <w:noProof/>
            <w:webHidden/>
          </w:rPr>
          <w:tab/>
        </w:r>
        <w:r w:rsidR="00F9407E" w:rsidDel="00EC684A">
          <w:rPr>
            <w:noProof/>
            <w:webHidden/>
          </w:rPr>
          <w:delText>60</w:delText>
        </w:r>
      </w:del>
    </w:p>
    <w:p w14:paraId="1CB59F6E" w14:textId="3E790445" w:rsidR="00EB1FCE" w:rsidDel="00EC684A" w:rsidRDefault="00EB1FCE">
      <w:pPr>
        <w:pStyle w:val="TOC2"/>
        <w:tabs>
          <w:tab w:val="right" w:leader="dot" w:pos="8900"/>
        </w:tabs>
        <w:rPr>
          <w:del w:id="349" w:author="Tom Bergeron" w:date="2022-11-11T09:01:00Z"/>
          <w:rFonts w:asciiTheme="minorHAnsi" w:eastAsiaTheme="minorEastAsia" w:hAnsiTheme="minorHAnsi" w:cstheme="minorBidi"/>
          <w:smallCaps w:val="0"/>
          <w:noProof/>
          <w:sz w:val="22"/>
          <w:szCs w:val="22"/>
        </w:rPr>
      </w:pPr>
      <w:del w:id="350" w:author="Tom Bergeron" w:date="2022-11-11T09:01:00Z">
        <w:r w:rsidRPr="00E3238F" w:rsidDel="00EC684A">
          <w:rPr>
            <w:rPrChange w:id="351" w:author="Ryan Beck" w:date="2022-10-10T13:44:00Z">
              <w:rPr>
                <w:rStyle w:val="Hyperlink"/>
                <w:noProof/>
              </w:rPr>
            </w:rPrChange>
          </w:rPr>
          <w:delText>Historical Mode</w:delText>
        </w:r>
        <w:r w:rsidDel="00EC684A">
          <w:rPr>
            <w:noProof/>
            <w:webHidden/>
          </w:rPr>
          <w:tab/>
        </w:r>
        <w:r w:rsidR="00F9407E" w:rsidDel="00EC684A">
          <w:rPr>
            <w:noProof/>
            <w:webHidden/>
          </w:rPr>
          <w:delText>63</w:delText>
        </w:r>
      </w:del>
    </w:p>
    <w:p w14:paraId="7EB20038" w14:textId="51CD3F3C" w:rsidR="00EB1FCE" w:rsidDel="00EC684A" w:rsidRDefault="00EB1FCE">
      <w:pPr>
        <w:pStyle w:val="TOC2"/>
        <w:tabs>
          <w:tab w:val="right" w:leader="dot" w:pos="8900"/>
        </w:tabs>
        <w:rPr>
          <w:del w:id="352" w:author="Tom Bergeron" w:date="2022-11-11T09:01:00Z"/>
          <w:rFonts w:asciiTheme="minorHAnsi" w:eastAsiaTheme="minorEastAsia" w:hAnsiTheme="minorHAnsi" w:cstheme="minorBidi"/>
          <w:smallCaps w:val="0"/>
          <w:noProof/>
          <w:sz w:val="22"/>
          <w:szCs w:val="22"/>
        </w:rPr>
      </w:pPr>
      <w:del w:id="353" w:author="Tom Bergeron" w:date="2022-11-11T09:01:00Z">
        <w:r w:rsidRPr="00E3238F" w:rsidDel="00EC684A">
          <w:rPr>
            <w:rPrChange w:id="354" w:author="Ryan Beck" w:date="2022-10-10T13:44:00Z">
              <w:rPr>
                <w:rStyle w:val="Hyperlink"/>
                <w:noProof/>
              </w:rPr>
            </w:rPrChange>
          </w:rPr>
          <w:delText>Historical Mode - General Tab</w:delText>
        </w:r>
        <w:r w:rsidDel="00EC684A">
          <w:rPr>
            <w:noProof/>
            <w:webHidden/>
          </w:rPr>
          <w:tab/>
        </w:r>
        <w:r w:rsidR="00F9407E" w:rsidDel="00EC684A">
          <w:rPr>
            <w:noProof/>
            <w:webHidden/>
          </w:rPr>
          <w:delText>63</w:delText>
        </w:r>
      </w:del>
    </w:p>
    <w:p w14:paraId="0DBF6C91" w14:textId="42404F07" w:rsidR="00EB1FCE" w:rsidDel="00EC684A" w:rsidRDefault="00EB1FCE">
      <w:pPr>
        <w:pStyle w:val="TOC2"/>
        <w:tabs>
          <w:tab w:val="right" w:leader="dot" w:pos="8900"/>
        </w:tabs>
        <w:rPr>
          <w:del w:id="355" w:author="Tom Bergeron" w:date="2022-11-11T09:01:00Z"/>
          <w:rFonts w:asciiTheme="minorHAnsi" w:eastAsiaTheme="minorEastAsia" w:hAnsiTheme="minorHAnsi" w:cstheme="minorBidi"/>
          <w:smallCaps w:val="0"/>
          <w:noProof/>
          <w:sz w:val="22"/>
          <w:szCs w:val="22"/>
        </w:rPr>
      </w:pPr>
      <w:del w:id="356" w:author="Tom Bergeron" w:date="2022-11-11T09:01:00Z">
        <w:r w:rsidRPr="00E3238F" w:rsidDel="00EC684A">
          <w:rPr>
            <w:rPrChange w:id="357" w:author="Ryan Beck" w:date="2022-10-10T13:44:00Z">
              <w:rPr>
                <w:rStyle w:val="Hyperlink"/>
                <w:noProof/>
              </w:rPr>
            </w:rPrChange>
          </w:rPr>
          <w:delText>Historical Mode - Description Tab</w:delText>
        </w:r>
        <w:r w:rsidDel="00EC684A">
          <w:rPr>
            <w:noProof/>
            <w:webHidden/>
          </w:rPr>
          <w:tab/>
        </w:r>
        <w:r w:rsidR="00F9407E" w:rsidDel="00EC684A">
          <w:rPr>
            <w:noProof/>
            <w:webHidden/>
          </w:rPr>
          <w:delText>66</w:delText>
        </w:r>
      </w:del>
    </w:p>
    <w:p w14:paraId="03B4B2D9" w14:textId="2C03FA09" w:rsidR="00EB1FCE" w:rsidDel="00EC684A" w:rsidRDefault="00EB1FCE">
      <w:pPr>
        <w:pStyle w:val="TOC1"/>
        <w:tabs>
          <w:tab w:val="right" w:leader="dot" w:pos="8900"/>
        </w:tabs>
        <w:rPr>
          <w:del w:id="358" w:author="Tom Bergeron" w:date="2022-11-11T09:01:00Z"/>
          <w:rFonts w:asciiTheme="minorHAnsi" w:eastAsiaTheme="minorEastAsia" w:hAnsiTheme="minorHAnsi" w:cstheme="minorBidi"/>
          <w:b w:val="0"/>
          <w:caps w:val="0"/>
          <w:noProof/>
          <w:sz w:val="22"/>
          <w:szCs w:val="22"/>
        </w:rPr>
      </w:pPr>
      <w:del w:id="359" w:author="Tom Bergeron" w:date="2022-11-11T09:01:00Z">
        <w:r w:rsidRPr="00E3238F" w:rsidDel="00EC684A">
          <w:rPr>
            <w:rPrChange w:id="360" w:author="Ryan Beck" w:date="2022-10-10T13:44:00Z">
              <w:rPr>
                <w:rStyle w:val="Hyperlink"/>
                <w:noProof/>
              </w:rPr>
            </w:rPrChange>
          </w:rPr>
          <w:delText>Password Protection</w:delText>
        </w:r>
        <w:r w:rsidDel="00EC684A">
          <w:rPr>
            <w:noProof/>
            <w:webHidden/>
          </w:rPr>
          <w:tab/>
        </w:r>
        <w:r w:rsidR="00F9407E" w:rsidDel="00EC684A">
          <w:rPr>
            <w:noProof/>
            <w:webHidden/>
          </w:rPr>
          <w:delText>67</w:delText>
        </w:r>
      </w:del>
    </w:p>
    <w:p w14:paraId="463DDCD7" w14:textId="6C341989" w:rsidR="00EB1FCE" w:rsidDel="00EC684A" w:rsidRDefault="00EB1FCE">
      <w:pPr>
        <w:pStyle w:val="TOC1"/>
        <w:tabs>
          <w:tab w:val="right" w:leader="dot" w:pos="8900"/>
        </w:tabs>
        <w:rPr>
          <w:del w:id="361" w:author="Tom Bergeron" w:date="2022-11-11T09:01:00Z"/>
          <w:rFonts w:asciiTheme="minorHAnsi" w:eastAsiaTheme="minorEastAsia" w:hAnsiTheme="minorHAnsi" w:cstheme="minorBidi"/>
          <w:b w:val="0"/>
          <w:caps w:val="0"/>
          <w:noProof/>
          <w:sz w:val="22"/>
          <w:szCs w:val="22"/>
        </w:rPr>
      </w:pPr>
      <w:del w:id="362" w:author="Tom Bergeron" w:date="2022-11-11T09:01:00Z">
        <w:r w:rsidRPr="00E3238F" w:rsidDel="00EC684A">
          <w:rPr>
            <w:rPrChange w:id="363" w:author="Ryan Beck" w:date="2022-10-10T13:44:00Z">
              <w:rPr>
                <w:rStyle w:val="Hyperlink"/>
                <w:noProof/>
              </w:rPr>
            </w:rPrChange>
          </w:rPr>
          <w:delText>Printing</w:delText>
        </w:r>
        <w:r w:rsidDel="00EC684A">
          <w:rPr>
            <w:noProof/>
            <w:webHidden/>
          </w:rPr>
          <w:tab/>
        </w:r>
        <w:r w:rsidR="00F9407E" w:rsidDel="00EC684A">
          <w:rPr>
            <w:noProof/>
            <w:webHidden/>
          </w:rPr>
          <w:delText>68</w:delText>
        </w:r>
      </w:del>
    </w:p>
    <w:p w14:paraId="4E4DEBD0" w14:textId="4E9B15DC" w:rsidR="00EB1FCE" w:rsidDel="00EC684A" w:rsidRDefault="00EB1FCE">
      <w:pPr>
        <w:pStyle w:val="TOC2"/>
        <w:tabs>
          <w:tab w:val="right" w:leader="dot" w:pos="8900"/>
        </w:tabs>
        <w:rPr>
          <w:del w:id="364" w:author="Tom Bergeron" w:date="2022-11-11T09:01:00Z"/>
          <w:rFonts w:asciiTheme="minorHAnsi" w:eastAsiaTheme="minorEastAsia" w:hAnsiTheme="minorHAnsi" w:cstheme="minorBidi"/>
          <w:smallCaps w:val="0"/>
          <w:noProof/>
          <w:sz w:val="22"/>
          <w:szCs w:val="22"/>
        </w:rPr>
      </w:pPr>
      <w:del w:id="365" w:author="Tom Bergeron" w:date="2022-11-11T09:01:00Z">
        <w:r w:rsidRPr="00E3238F" w:rsidDel="00EC684A">
          <w:rPr>
            <w:rPrChange w:id="366" w:author="Ryan Beck" w:date="2022-10-10T13:44:00Z">
              <w:rPr>
                <w:rStyle w:val="Hyperlink"/>
                <w:noProof/>
              </w:rPr>
            </w:rPrChange>
          </w:rPr>
          <w:delText>Portrait Mode</w:delText>
        </w:r>
        <w:r w:rsidDel="00EC684A">
          <w:rPr>
            <w:noProof/>
            <w:webHidden/>
          </w:rPr>
          <w:tab/>
        </w:r>
        <w:r w:rsidR="00F9407E" w:rsidDel="00EC684A">
          <w:rPr>
            <w:noProof/>
            <w:webHidden/>
          </w:rPr>
          <w:delText>68</w:delText>
        </w:r>
      </w:del>
    </w:p>
    <w:p w14:paraId="1E5C5DE3" w14:textId="747B1F1E" w:rsidR="00EB1FCE" w:rsidDel="00EC684A" w:rsidRDefault="00EB1FCE">
      <w:pPr>
        <w:pStyle w:val="TOC2"/>
        <w:tabs>
          <w:tab w:val="right" w:leader="dot" w:pos="8900"/>
        </w:tabs>
        <w:rPr>
          <w:del w:id="367" w:author="Tom Bergeron" w:date="2022-11-11T09:01:00Z"/>
          <w:rFonts w:asciiTheme="minorHAnsi" w:eastAsiaTheme="minorEastAsia" w:hAnsiTheme="minorHAnsi" w:cstheme="minorBidi"/>
          <w:smallCaps w:val="0"/>
          <w:noProof/>
          <w:sz w:val="22"/>
          <w:szCs w:val="22"/>
        </w:rPr>
      </w:pPr>
      <w:del w:id="368" w:author="Tom Bergeron" w:date="2022-11-11T09:01:00Z">
        <w:r w:rsidRPr="00E3238F" w:rsidDel="00EC684A">
          <w:rPr>
            <w:rPrChange w:id="369" w:author="Ryan Beck" w:date="2022-10-10T13:44:00Z">
              <w:rPr>
                <w:rStyle w:val="Hyperlink"/>
                <w:noProof/>
              </w:rPr>
            </w:rPrChange>
          </w:rPr>
          <w:delText>Landscape Mode</w:delText>
        </w:r>
        <w:r w:rsidDel="00EC684A">
          <w:rPr>
            <w:noProof/>
            <w:webHidden/>
          </w:rPr>
          <w:tab/>
        </w:r>
        <w:r w:rsidR="00F9407E" w:rsidDel="00EC684A">
          <w:rPr>
            <w:noProof/>
            <w:webHidden/>
          </w:rPr>
          <w:delText>69</w:delText>
        </w:r>
      </w:del>
    </w:p>
    <w:p w14:paraId="588A8057" w14:textId="0BE7EEED" w:rsidR="00EB1FCE" w:rsidDel="00EC684A" w:rsidRDefault="00EB1FCE">
      <w:pPr>
        <w:pStyle w:val="TOC1"/>
        <w:tabs>
          <w:tab w:val="right" w:leader="dot" w:pos="8900"/>
        </w:tabs>
        <w:rPr>
          <w:del w:id="370" w:author="Tom Bergeron" w:date="2022-11-11T09:01:00Z"/>
          <w:rFonts w:asciiTheme="minorHAnsi" w:eastAsiaTheme="minorEastAsia" w:hAnsiTheme="minorHAnsi" w:cstheme="minorBidi"/>
          <w:b w:val="0"/>
          <w:caps w:val="0"/>
          <w:noProof/>
          <w:sz w:val="22"/>
          <w:szCs w:val="22"/>
        </w:rPr>
      </w:pPr>
      <w:del w:id="371" w:author="Tom Bergeron" w:date="2022-11-11T09:01:00Z">
        <w:r w:rsidRPr="00E3238F" w:rsidDel="00EC684A">
          <w:rPr>
            <w:rPrChange w:id="372" w:author="Ryan Beck" w:date="2022-10-10T13:44:00Z">
              <w:rPr>
                <w:rStyle w:val="Hyperlink"/>
                <w:noProof/>
              </w:rPr>
            </w:rPrChange>
          </w:rPr>
          <w:delText>Write Data to and View Data Over a Network</w:delText>
        </w:r>
        <w:r w:rsidDel="00EC684A">
          <w:rPr>
            <w:noProof/>
            <w:webHidden/>
          </w:rPr>
          <w:tab/>
        </w:r>
        <w:r w:rsidR="00F9407E" w:rsidDel="00EC684A">
          <w:rPr>
            <w:noProof/>
            <w:webHidden/>
          </w:rPr>
          <w:delText>70</w:delText>
        </w:r>
      </w:del>
    </w:p>
    <w:p w14:paraId="546A7042" w14:textId="77979CB0" w:rsidR="00EB1FCE" w:rsidDel="00EC684A" w:rsidRDefault="00EB1FCE">
      <w:pPr>
        <w:pStyle w:val="TOC2"/>
        <w:tabs>
          <w:tab w:val="right" w:leader="dot" w:pos="8900"/>
        </w:tabs>
        <w:rPr>
          <w:del w:id="373" w:author="Tom Bergeron" w:date="2022-11-11T09:01:00Z"/>
          <w:rFonts w:asciiTheme="minorHAnsi" w:eastAsiaTheme="minorEastAsia" w:hAnsiTheme="minorHAnsi" w:cstheme="minorBidi"/>
          <w:smallCaps w:val="0"/>
          <w:noProof/>
          <w:sz w:val="22"/>
          <w:szCs w:val="22"/>
        </w:rPr>
      </w:pPr>
      <w:del w:id="374" w:author="Tom Bergeron" w:date="2022-11-11T09:01:00Z">
        <w:r w:rsidRPr="00E3238F" w:rsidDel="00EC684A">
          <w:rPr>
            <w:rPrChange w:id="375" w:author="Ryan Beck" w:date="2022-10-10T13:44:00Z">
              <w:rPr>
                <w:rStyle w:val="Hyperlink"/>
                <w:noProof/>
              </w:rPr>
            </w:rPrChange>
          </w:rPr>
          <w:delText>Write Data to a Network Drive</w:delText>
        </w:r>
        <w:r w:rsidDel="00EC684A">
          <w:rPr>
            <w:noProof/>
            <w:webHidden/>
          </w:rPr>
          <w:tab/>
        </w:r>
        <w:r w:rsidR="00F9407E" w:rsidDel="00EC684A">
          <w:rPr>
            <w:noProof/>
            <w:webHidden/>
          </w:rPr>
          <w:delText>70</w:delText>
        </w:r>
      </w:del>
    </w:p>
    <w:p w14:paraId="126167F9" w14:textId="5E57A913" w:rsidR="00EB1FCE" w:rsidDel="00EC684A" w:rsidRDefault="00EB1FCE">
      <w:pPr>
        <w:pStyle w:val="TOC2"/>
        <w:tabs>
          <w:tab w:val="right" w:leader="dot" w:pos="8900"/>
        </w:tabs>
        <w:rPr>
          <w:del w:id="376" w:author="Tom Bergeron" w:date="2022-11-11T09:01:00Z"/>
          <w:rFonts w:asciiTheme="minorHAnsi" w:eastAsiaTheme="minorEastAsia" w:hAnsiTheme="minorHAnsi" w:cstheme="minorBidi"/>
          <w:smallCaps w:val="0"/>
          <w:noProof/>
          <w:sz w:val="22"/>
          <w:szCs w:val="22"/>
        </w:rPr>
      </w:pPr>
      <w:del w:id="377" w:author="Tom Bergeron" w:date="2022-11-11T09:01:00Z">
        <w:r w:rsidRPr="00E3238F" w:rsidDel="00EC684A">
          <w:rPr>
            <w:rPrChange w:id="378" w:author="Ryan Beck" w:date="2022-10-10T13:44:00Z">
              <w:rPr>
                <w:rStyle w:val="Hyperlink"/>
                <w:noProof/>
              </w:rPr>
            </w:rPrChange>
          </w:rPr>
          <w:delText>Viewing Historical Data</w:delText>
        </w:r>
        <w:r w:rsidDel="00EC684A">
          <w:rPr>
            <w:noProof/>
            <w:webHidden/>
          </w:rPr>
          <w:tab/>
        </w:r>
        <w:r w:rsidR="00F9407E" w:rsidDel="00EC684A">
          <w:rPr>
            <w:noProof/>
            <w:webHidden/>
          </w:rPr>
          <w:delText>73</w:delText>
        </w:r>
      </w:del>
    </w:p>
    <w:p w14:paraId="3DDE86AF" w14:textId="5B2439DA" w:rsidR="00EB1FCE" w:rsidDel="00EC684A" w:rsidRDefault="00EB1FCE">
      <w:pPr>
        <w:pStyle w:val="TOC1"/>
        <w:tabs>
          <w:tab w:val="right" w:leader="dot" w:pos="8900"/>
        </w:tabs>
        <w:rPr>
          <w:del w:id="379" w:author="Tom Bergeron" w:date="2022-11-11T09:01:00Z"/>
          <w:rFonts w:asciiTheme="minorHAnsi" w:eastAsiaTheme="minorEastAsia" w:hAnsiTheme="minorHAnsi" w:cstheme="minorBidi"/>
          <w:b w:val="0"/>
          <w:caps w:val="0"/>
          <w:noProof/>
          <w:sz w:val="22"/>
          <w:szCs w:val="22"/>
        </w:rPr>
      </w:pPr>
      <w:del w:id="380" w:author="Tom Bergeron" w:date="2022-11-11T09:01:00Z">
        <w:r w:rsidRPr="00E3238F" w:rsidDel="00EC684A">
          <w:rPr>
            <w:rPrChange w:id="381" w:author="Ryan Beck" w:date="2022-10-10T13:44:00Z">
              <w:rPr>
                <w:rStyle w:val="Hyperlink"/>
                <w:noProof/>
              </w:rPr>
            </w:rPrChange>
          </w:rPr>
          <w:delText>Messages During Profiling and Baseline Profiling</w:delText>
        </w:r>
        <w:r w:rsidDel="00EC684A">
          <w:rPr>
            <w:noProof/>
            <w:webHidden/>
          </w:rPr>
          <w:tab/>
        </w:r>
        <w:r w:rsidR="00F9407E" w:rsidDel="00EC684A">
          <w:rPr>
            <w:noProof/>
            <w:webHidden/>
          </w:rPr>
          <w:delText>74</w:delText>
        </w:r>
      </w:del>
    </w:p>
    <w:p w14:paraId="1CE1CF81" w14:textId="745C3EFC" w:rsidR="00EB1FCE" w:rsidDel="00EC684A" w:rsidRDefault="00EB1FCE">
      <w:pPr>
        <w:pStyle w:val="TOC2"/>
        <w:tabs>
          <w:tab w:val="right" w:leader="dot" w:pos="8900"/>
        </w:tabs>
        <w:rPr>
          <w:del w:id="382" w:author="Tom Bergeron" w:date="2022-11-11T09:01:00Z"/>
          <w:rFonts w:asciiTheme="minorHAnsi" w:eastAsiaTheme="minorEastAsia" w:hAnsiTheme="minorHAnsi" w:cstheme="minorBidi"/>
          <w:smallCaps w:val="0"/>
          <w:noProof/>
          <w:sz w:val="22"/>
          <w:szCs w:val="22"/>
        </w:rPr>
      </w:pPr>
      <w:del w:id="383" w:author="Tom Bergeron" w:date="2022-11-11T09:01:00Z">
        <w:r w:rsidRPr="00E3238F" w:rsidDel="00EC684A">
          <w:rPr>
            <w:rPrChange w:id="384" w:author="Ryan Beck" w:date="2022-10-10T13:44:00Z">
              <w:rPr>
                <w:rStyle w:val="Hyperlink"/>
                <w:noProof/>
              </w:rPr>
            </w:rPrChange>
          </w:rPr>
          <w:delText>System Messages and Alarms</w:delText>
        </w:r>
        <w:r w:rsidDel="00EC684A">
          <w:rPr>
            <w:noProof/>
            <w:webHidden/>
          </w:rPr>
          <w:tab/>
        </w:r>
        <w:r w:rsidR="00F9407E" w:rsidDel="00EC684A">
          <w:rPr>
            <w:noProof/>
            <w:webHidden/>
          </w:rPr>
          <w:delText>74</w:delText>
        </w:r>
      </w:del>
    </w:p>
    <w:p w14:paraId="1DE238DE" w14:textId="460132CD" w:rsidR="00EB1FCE" w:rsidDel="00EC684A" w:rsidRDefault="00EB1FCE">
      <w:pPr>
        <w:pStyle w:val="TOC2"/>
        <w:tabs>
          <w:tab w:val="right" w:leader="dot" w:pos="8900"/>
        </w:tabs>
        <w:rPr>
          <w:del w:id="385" w:author="Tom Bergeron" w:date="2022-11-11T09:01:00Z"/>
          <w:rFonts w:asciiTheme="minorHAnsi" w:eastAsiaTheme="minorEastAsia" w:hAnsiTheme="minorHAnsi" w:cstheme="minorBidi"/>
          <w:smallCaps w:val="0"/>
          <w:noProof/>
          <w:sz w:val="22"/>
          <w:szCs w:val="22"/>
        </w:rPr>
      </w:pPr>
      <w:del w:id="386" w:author="Tom Bergeron" w:date="2022-11-11T09:01:00Z">
        <w:r w:rsidRPr="00E3238F" w:rsidDel="00EC684A">
          <w:rPr>
            <w:rPrChange w:id="387" w:author="Ryan Beck" w:date="2022-10-10T13:44:00Z">
              <w:rPr>
                <w:rStyle w:val="Hyperlink"/>
                <w:noProof/>
              </w:rPr>
            </w:rPrChange>
          </w:rPr>
          <w:delText>Alarms and Messages During Virtual Profiling</w:delText>
        </w:r>
        <w:r w:rsidDel="00EC684A">
          <w:rPr>
            <w:noProof/>
            <w:webHidden/>
          </w:rPr>
          <w:tab/>
        </w:r>
        <w:r w:rsidR="00F9407E" w:rsidDel="00EC684A">
          <w:rPr>
            <w:noProof/>
            <w:webHidden/>
          </w:rPr>
          <w:delText>75</w:delText>
        </w:r>
      </w:del>
    </w:p>
    <w:p w14:paraId="0AAC6E8C" w14:textId="58A2AF5E" w:rsidR="00EB1FCE" w:rsidDel="00EC684A" w:rsidRDefault="00EB1FCE">
      <w:pPr>
        <w:pStyle w:val="TOC2"/>
        <w:tabs>
          <w:tab w:val="right" w:leader="dot" w:pos="8900"/>
        </w:tabs>
        <w:rPr>
          <w:del w:id="388" w:author="Tom Bergeron" w:date="2022-11-11T09:01:00Z"/>
          <w:rFonts w:asciiTheme="minorHAnsi" w:eastAsiaTheme="minorEastAsia" w:hAnsiTheme="minorHAnsi" w:cstheme="minorBidi"/>
          <w:smallCaps w:val="0"/>
          <w:noProof/>
          <w:sz w:val="22"/>
          <w:szCs w:val="22"/>
        </w:rPr>
      </w:pPr>
      <w:del w:id="389" w:author="Tom Bergeron" w:date="2022-11-11T09:01:00Z">
        <w:r w:rsidRPr="00E3238F" w:rsidDel="00EC684A">
          <w:rPr>
            <w:rPrChange w:id="390" w:author="Ryan Beck" w:date="2022-10-10T13:44:00Z">
              <w:rPr>
                <w:rStyle w:val="Hyperlink"/>
                <w:noProof/>
              </w:rPr>
            </w:rPrChange>
          </w:rPr>
          <w:delText>eTPU Communication</w:delText>
        </w:r>
        <w:r w:rsidDel="00EC684A">
          <w:rPr>
            <w:noProof/>
            <w:webHidden/>
          </w:rPr>
          <w:tab/>
        </w:r>
        <w:r w:rsidR="00F9407E" w:rsidDel="00EC684A">
          <w:rPr>
            <w:noProof/>
            <w:webHidden/>
          </w:rPr>
          <w:delText>76</w:delText>
        </w:r>
      </w:del>
    </w:p>
    <w:p w14:paraId="1419B8CB" w14:textId="26CE4EDC" w:rsidR="00EB1FCE" w:rsidDel="00EC684A" w:rsidRDefault="00EB1FCE">
      <w:pPr>
        <w:pStyle w:val="TOC1"/>
        <w:tabs>
          <w:tab w:val="right" w:leader="dot" w:pos="8900"/>
        </w:tabs>
        <w:rPr>
          <w:del w:id="391" w:author="Tom Bergeron" w:date="2022-11-11T09:01:00Z"/>
          <w:rFonts w:asciiTheme="minorHAnsi" w:eastAsiaTheme="minorEastAsia" w:hAnsiTheme="minorHAnsi" w:cstheme="minorBidi"/>
          <w:b w:val="0"/>
          <w:caps w:val="0"/>
          <w:noProof/>
          <w:sz w:val="22"/>
          <w:szCs w:val="22"/>
        </w:rPr>
      </w:pPr>
      <w:del w:id="392" w:author="Tom Bergeron" w:date="2022-11-11T09:01:00Z">
        <w:r w:rsidRPr="00E3238F" w:rsidDel="00EC684A">
          <w:rPr>
            <w:rPrChange w:id="393" w:author="Ryan Beck" w:date="2022-10-10T13:44:00Z">
              <w:rPr>
                <w:rStyle w:val="Hyperlink"/>
                <w:noProof/>
              </w:rPr>
            </w:rPrChange>
          </w:rPr>
          <w:delText>Communicate with Oven Controllers</w:delText>
        </w:r>
        <w:r w:rsidDel="00EC684A">
          <w:rPr>
            <w:noProof/>
            <w:webHidden/>
          </w:rPr>
          <w:tab/>
        </w:r>
        <w:r w:rsidR="00F9407E" w:rsidDel="00EC684A">
          <w:rPr>
            <w:noProof/>
            <w:webHidden/>
          </w:rPr>
          <w:delText>77</w:delText>
        </w:r>
      </w:del>
    </w:p>
    <w:p w14:paraId="39D3059C" w14:textId="1C5C4AFC" w:rsidR="00EB1FCE" w:rsidDel="00EC684A" w:rsidRDefault="00EB1FCE">
      <w:pPr>
        <w:pStyle w:val="TOC2"/>
        <w:tabs>
          <w:tab w:val="right" w:leader="dot" w:pos="8900"/>
        </w:tabs>
        <w:rPr>
          <w:del w:id="394" w:author="Tom Bergeron" w:date="2022-11-11T09:01:00Z"/>
          <w:rFonts w:asciiTheme="minorHAnsi" w:eastAsiaTheme="minorEastAsia" w:hAnsiTheme="minorHAnsi" w:cstheme="minorBidi"/>
          <w:smallCaps w:val="0"/>
          <w:noProof/>
          <w:sz w:val="22"/>
          <w:szCs w:val="22"/>
        </w:rPr>
      </w:pPr>
      <w:del w:id="395" w:author="Tom Bergeron" w:date="2022-11-11T09:01:00Z">
        <w:r w:rsidRPr="00E3238F" w:rsidDel="00EC684A">
          <w:rPr>
            <w:rPrChange w:id="396" w:author="Ryan Beck" w:date="2022-10-10T13:44:00Z">
              <w:rPr>
                <w:rStyle w:val="Hyperlink"/>
                <w:noProof/>
              </w:rPr>
            </w:rPrChange>
          </w:rPr>
          <w:delText>Confirm Oven Communications</w:delText>
        </w:r>
        <w:r w:rsidDel="00EC684A">
          <w:rPr>
            <w:noProof/>
            <w:webHidden/>
          </w:rPr>
          <w:tab/>
        </w:r>
        <w:r w:rsidR="00F9407E" w:rsidDel="00EC684A">
          <w:rPr>
            <w:noProof/>
            <w:webHidden/>
          </w:rPr>
          <w:delText>78</w:delText>
        </w:r>
      </w:del>
    </w:p>
    <w:p w14:paraId="6F8AFE8C" w14:textId="1416FF76" w:rsidR="00EB1FCE" w:rsidDel="00EC684A" w:rsidRDefault="00EB1FCE">
      <w:pPr>
        <w:pStyle w:val="TOC2"/>
        <w:tabs>
          <w:tab w:val="right" w:leader="dot" w:pos="8900"/>
        </w:tabs>
        <w:rPr>
          <w:del w:id="397" w:author="Tom Bergeron" w:date="2022-11-11T09:01:00Z"/>
          <w:rFonts w:asciiTheme="minorHAnsi" w:eastAsiaTheme="minorEastAsia" w:hAnsiTheme="minorHAnsi" w:cstheme="minorBidi"/>
          <w:smallCaps w:val="0"/>
          <w:noProof/>
          <w:sz w:val="22"/>
          <w:szCs w:val="22"/>
        </w:rPr>
      </w:pPr>
      <w:del w:id="398" w:author="Tom Bergeron" w:date="2022-11-11T09:01:00Z">
        <w:r w:rsidRPr="00E3238F" w:rsidDel="00EC684A">
          <w:rPr>
            <w:rPrChange w:id="399" w:author="Ryan Beck" w:date="2022-10-10T13:44:00Z">
              <w:rPr>
                <w:rStyle w:val="Hyperlink"/>
                <w:noProof/>
              </w:rPr>
            </w:rPrChange>
          </w:rPr>
          <w:delText>Configure Software for Oven Communication</w:delText>
        </w:r>
        <w:r w:rsidDel="00EC684A">
          <w:rPr>
            <w:noProof/>
            <w:webHidden/>
          </w:rPr>
          <w:tab/>
        </w:r>
        <w:r w:rsidR="00F9407E" w:rsidDel="00EC684A">
          <w:rPr>
            <w:noProof/>
            <w:webHidden/>
          </w:rPr>
          <w:delText>79</w:delText>
        </w:r>
      </w:del>
    </w:p>
    <w:p w14:paraId="425428A3" w14:textId="3EE0901E" w:rsidR="00EB1FCE" w:rsidDel="00EC684A" w:rsidRDefault="00EB1FCE">
      <w:pPr>
        <w:pStyle w:val="TOC2"/>
        <w:tabs>
          <w:tab w:val="right" w:leader="dot" w:pos="8900"/>
        </w:tabs>
        <w:rPr>
          <w:del w:id="400" w:author="Tom Bergeron" w:date="2022-11-11T09:01:00Z"/>
          <w:rFonts w:asciiTheme="minorHAnsi" w:eastAsiaTheme="minorEastAsia" w:hAnsiTheme="minorHAnsi" w:cstheme="minorBidi"/>
          <w:smallCaps w:val="0"/>
          <w:noProof/>
          <w:sz w:val="22"/>
          <w:szCs w:val="22"/>
        </w:rPr>
      </w:pPr>
      <w:del w:id="401" w:author="Tom Bergeron" w:date="2022-11-11T09:01:00Z">
        <w:r w:rsidRPr="00E3238F" w:rsidDel="00EC684A">
          <w:rPr>
            <w:rPrChange w:id="402" w:author="Ryan Beck" w:date="2022-10-10T13:44:00Z">
              <w:rPr>
                <w:rStyle w:val="Hyperlink"/>
                <w:noProof/>
              </w:rPr>
            </w:rPrChange>
          </w:rPr>
          <w:delText>Use a Base Oven Recipe With Oven Communication</w:delText>
        </w:r>
        <w:r w:rsidDel="00EC684A">
          <w:rPr>
            <w:noProof/>
            <w:webHidden/>
          </w:rPr>
          <w:tab/>
        </w:r>
        <w:r w:rsidR="00F9407E" w:rsidDel="00EC684A">
          <w:rPr>
            <w:noProof/>
            <w:webHidden/>
          </w:rPr>
          <w:delText>79</w:delText>
        </w:r>
      </w:del>
    </w:p>
    <w:p w14:paraId="31A7BEB8" w14:textId="46DA8EEB" w:rsidR="00EB1FCE" w:rsidDel="00EC684A" w:rsidRDefault="00EB1FCE">
      <w:pPr>
        <w:pStyle w:val="TOC2"/>
        <w:tabs>
          <w:tab w:val="right" w:leader="dot" w:pos="8900"/>
        </w:tabs>
        <w:rPr>
          <w:del w:id="403" w:author="Tom Bergeron" w:date="2022-11-11T09:01:00Z"/>
          <w:rFonts w:asciiTheme="minorHAnsi" w:eastAsiaTheme="minorEastAsia" w:hAnsiTheme="minorHAnsi" w:cstheme="minorBidi"/>
          <w:smallCaps w:val="0"/>
          <w:noProof/>
          <w:sz w:val="22"/>
          <w:szCs w:val="22"/>
        </w:rPr>
      </w:pPr>
      <w:del w:id="404" w:author="Tom Bergeron" w:date="2022-11-11T09:01:00Z">
        <w:r w:rsidRPr="00E3238F" w:rsidDel="00EC684A">
          <w:rPr>
            <w:rPrChange w:id="405" w:author="Ryan Beck" w:date="2022-10-10T13:44:00Z">
              <w:rPr>
                <w:rStyle w:val="Hyperlink"/>
                <w:noProof/>
              </w:rPr>
            </w:rPrChange>
          </w:rPr>
          <w:delText>Run a Profile Using Oven Communication</w:delText>
        </w:r>
        <w:r w:rsidDel="00EC684A">
          <w:rPr>
            <w:noProof/>
            <w:webHidden/>
          </w:rPr>
          <w:tab/>
        </w:r>
        <w:r w:rsidR="00F9407E" w:rsidDel="00EC684A">
          <w:rPr>
            <w:noProof/>
            <w:webHidden/>
          </w:rPr>
          <w:delText>80</w:delText>
        </w:r>
      </w:del>
    </w:p>
    <w:p w14:paraId="0B4C79F4" w14:textId="696744C5" w:rsidR="00EB1FCE" w:rsidDel="00EC684A" w:rsidRDefault="00EB1FCE">
      <w:pPr>
        <w:pStyle w:val="TOC2"/>
        <w:tabs>
          <w:tab w:val="right" w:leader="dot" w:pos="8900"/>
        </w:tabs>
        <w:rPr>
          <w:del w:id="406" w:author="Tom Bergeron" w:date="2022-11-11T09:01:00Z"/>
          <w:rFonts w:asciiTheme="minorHAnsi" w:eastAsiaTheme="minorEastAsia" w:hAnsiTheme="minorHAnsi" w:cstheme="minorBidi"/>
          <w:smallCaps w:val="0"/>
          <w:noProof/>
          <w:sz w:val="22"/>
          <w:szCs w:val="22"/>
        </w:rPr>
      </w:pPr>
      <w:del w:id="407" w:author="Tom Bergeron" w:date="2022-11-11T09:01:00Z">
        <w:r w:rsidRPr="00E3238F" w:rsidDel="00EC684A">
          <w:rPr>
            <w:rPrChange w:id="408" w:author="Ryan Beck" w:date="2022-10-10T13:44:00Z">
              <w:rPr>
                <w:rStyle w:val="Hyperlink"/>
                <w:noProof/>
              </w:rPr>
            </w:rPrChange>
          </w:rPr>
          <w:delText>Start a Virtual Profile With Oven Communication</w:delText>
        </w:r>
        <w:r w:rsidDel="00EC684A">
          <w:rPr>
            <w:noProof/>
            <w:webHidden/>
          </w:rPr>
          <w:tab/>
        </w:r>
        <w:r w:rsidR="00F9407E" w:rsidDel="00EC684A">
          <w:rPr>
            <w:noProof/>
            <w:webHidden/>
          </w:rPr>
          <w:delText>82</w:delText>
        </w:r>
      </w:del>
    </w:p>
    <w:p w14:paraId="0FEF48B4" w14:textId="04A988D5" w:rsidR="00EB1FCE" w:rsidDel="00EC684A" w:rsidRDefault="00EB1FCE">
      <w:pPr>
        <w:pStyle w:val="TOC2"/>
        <w:tabs>
          <w:tab w:val="right" w:leader="dot" w:pos="8900"/>
        </w:tabs>
        <w:rPr>
          <w:del w:id="409" w:author="Tom Bergeron" w:date="2022-11-11T09:01:00Z"/>
          <w:rFonts w:asciiTheme="minorHAnsi" w:eastAsiaTheme="minorEastAsia" w:hAnsiTheme="minorHAnsi" w:cstheme="minorBidi"/>
          <w:smallCaps w:val="0"/>
          <w:noProof/>
          <w:sz w:val="22"/>
          <w:szCs w:val="22"/>
        </w:rPr>
      </w:pPr>
      <w:del w:id="410" w:author="Tom Bergeron" w:date="2022-11-11T09:01:00Z">
        <w:r w:rsidRPr="00E3238F" w:rsidDel="00EC684A">
          <w:rPr>
            <w:rPrChange w:id="411" w:author="Ryan Beck" w:date="2022-10-10T13:44:00Z">
              <w:rPr>
                <w:rStyle w:val="Hyperlink"/>
                <w:noProof/>
              </w:rPr>
            </w:rPrChange>
          </w:rPr>
          <w:delText>Base Oven Recipe Automatic Verification</w:delText>
        </w:r>
        <w:r w:rsidDel="00EC684A">
          <w:rPr>
            <w:noProof/>
            <w:webHidden/>
          </w:rPr>
          <w:tab/>
        </w:r>
        <w:r w:rsidR="00F9407E" w:rsidDel="00EC684A">
          <w:rPr>
            <w:noProof/>
            <w:webHidden/>
          </w:rPr>
          <w:delText>83</w:delText>
        </w:r>
      </w:del>
    </w:p>
    <w:p w14:paraId="69C4EAAB" w14:textId="3CC2C1EA" w:rsidR="00EB1FCE" w:rsidDel="00EC684A" w:rsidRDefault="00EB1FCE">
      <w:pPr>
        <w:pStyle w:val="TOC1"/>
        <w:tabs>
          <w:tab w:val="right" w:leader="dot" w:pos="8900"/>
        </w:tabs>
        <w:rPr>
          <w:del w:id="412" w:author="Tom Bergeron" w:date="2022-11-11T09:01:00Z"/>
          <w:rFonts w:asciiTheme="minorHAnsi" w:eastAsiaTheme="minorEastAsia" w:hAnsiTheme="minorHAnsi" w:cstheme="minorBidi"/>
          <w:b w:val="0"/>
          <w:caps w:val="0"/>
          <w:noProof/>
          <w:sz w:val="22"/>
          <w:szCs w:val="22"/>
        </w:rPr>
      </w:pPr>
      <w:del w:id="413" w:author="Tom Bergeron" w:date="2022-11-11T09:01:00Z">
        <w:r w:rsidRPr="00E3238F" w:rsidDel="00EC684A">
          <w:rPr>
            <w:rPrChange w:id="414" w:author="Ryan Beck" w:date="2022-10-10T13:44:00Z">
              <w:rPr>
                <w:rStyle w:val="Hyperlink"/>
                <w:noProof/>
              </w:rPr>
            </w:rPrChange>
          </w:rPr>
          <w:delText>Dual Lane Systems And Functionality</w:delText>
        </w:r>
        <w:r w:rsidDel="00EC684A">
          <w:rPr>
            <w:noProof/>
            <w:webHidden/>
          </w:rPr>
          <w:tab/>
        </w:r>
        <w:r w:rsidR="00F9407E" w:rsidDel="00EC684A">
          <w:rPr>
            <w:noProof/>
            <w:webHidden/>
          </w:rPr>
          <w:delText>84</w:delText>
        </w:r>
      </w:del>
    </w:p>
    <w:p w14:paraId="426B94B0" w14:textId="789428DE" w:rsidR="00EB1FCE" w:rsidDel="00EC684A" w:rsidRDefault="00EB1FCE">
      <w:pPr>
        <w:pStyle w:val="TOC2"/>
        <w:tabs>
          <w:tab w:val="right" w:leader="dot" w:pos="8900"/>
        </w:tabs>
        <w:rPr>
          <w:del w:id="415" w:author="Tom Bergeron" w:date="2022-11-11T09:01:00Z"/>
          <w:rFonts w:asciiTheme="minorHAnsi" w:eastAsiaTheme="minorEastAsia" w:hAnsiTheme="minorHAnsi" w:cstheme="minorBidi"/>
          <w:smallCaps w:val="0"/>
          <w:noProof/>
          <w:sz w:val="22"/>
          <w:szCs w:val="22"/>
        </w:rPr>
      </w:pPr>
      <w:del w:id="416" w:author="Tom Bergeron" w:date="2022-11-11T09:01:00Z">
        <w:r w:rsidRPr="00E3238F" w:rsidDel="00EC684A">
          <w:rPr>
            <w:rPrChange w:id="417" w:author="Ryan Beck" w:date="2022-10-10T13:44:00Z">
              <w:rPr>
                <w:rStyle w:val="Hyperlink"/>
                <w:noProof/>
              </w:rPr>
            </w:rPrChange>
          </w:rPr>
          <w:delText>Dual Lane Dual Systems</w:delText>
        </w:r>
        <w:r w:rsidDel="00EC684A">
          <w:rPr>
            <w:noProof/>
            <w:webHidden/>
          </w:rPr>
          <w:tab/>
        </w:r>
        <w:r w:rsidR="00F9407E" w:rsidDel="00EC684A">
          <w:rPr>
            <w:noProof/>
            <w:webHidden/>
          </w:rPr>
          <w:delText>84</w:delText>
        </w:r>
      </w:del>
    </w:p>
    <w:p w14:paraId="3433F35D" w14:textId="29C0C4C6" w:rsidR="00EB1FCE" w:rsidDel="00EC684A" w:rsidRDefault="00EB1FCE">
      <w:pPr>
        <w:pStyle w:val="TOC2"/>
        <w:tabs>
          <w:tab w:val="right" w:leader="dot" w:pos="8900"/>
        </w:tabs>
        <w:rPr>
          <w:del w:id="418" w:author="Tom Bergeron" w:date="2022-11-11T09:01:00Z"/>
          <w:rFonts w:asciiTheme="minorHAnsi" w:eastAsiaTheme="minorEastAsia" w:hAnsiTheme="minorHAnsi" w:cstheme="minorBidi"/>
          <w:smallCaps w:val="0"/>
          <w:noProof/>
          <w:sz w:val="22"/>
          <w:szCs w:val="22"/>
        </w:rPr>
      </w:pPr>
      <w:del w:id="419" w:author="Tom Bergeron" w:date="2022-11-11T09:01:00Z">
        <w:r w:rsidRPr="00E3238F" w:rsidDel="00EC684A">
          <w:rPr>
            <w:rPrChange w:id="420" w:author="Ryan Beck" w:date="2022-10-10T13:44:00Z">
              <w:rPr>
                <w:rStyle w:val="Hyperlink"/>
                <w:noProof/>
              </w:rPr>
            </w:rPrChange>
          </w:rPr>
          <w:delText>Configure Dual Lane Systems</w:delText>
        </w:r>
        <w:r w:rsidDel="00EC684A">
          <w:rPr>
            <w:noProof/>
            <w:webHidden/>
          </w:rPr>
          <w:tab/>
        </w:r>
        <w:r w:rsidR="00F9407E" w:rsidDel="00EC684A">
          <w:rPr>
            <w:noProof/>
            <w:webHidden/>
          </w:rPr>
          <w:delText>85</w:delText>
        </w:r>
      </w:del>
    </w:p>
    <w:p w14:paraId="399B80AE" w14:textId="77FE6C65" w:rsidR="00EB1FCE" w:rsidRPr="00EB1FCE" w:rsidDel="00EC684A" w:rsidRDefault="00EB1FCE">
      <w:pPr>
        <w:keepNext/>
        <w:tabs>
          <w:tab w:val="right" w:leader="dot" w:pos="8900"/>
        </w:tabs>
        <w:spacing w:before="120"/>
        <w:rPr>
          <w:del w:id="421" w:author="Tom Bergeron" w:date="2022-11-11T09:01:00Z"/>
          <w:rFonts w:asciiTheme="minorHAnsi" w:eastAsiaTheme="minorEastAsia" w:hAnsiTheme="minorHAnsi" w:cstheme="minorBidi"/>
          <w:noProof/>
          <w:sz w:val="22"/>
          <w:szCs w:val="22"/>
        </w:rPr>
        <w:pPrChange w:id="422" w:author="Tom Bergeron" w:date="2021-11-03T15:36:00Z">
          <w:pPr>
            <w:pStyle w:val="TOC2"/>
            <w:tabs>
              <w:tab w:val="right" w:leader="dot" w:pos="8900"/>
            </w:tabs>
          </w:pPr>
        </w:pPrChange>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B5ADC6F" w14:textId="77777777" w:rsidR="00EB5941" w:rsidRDefault="002C32B4" w:rsidP="004C3327">
      <w:pPr>
        <w:spacing w:after="120"/>
        <w:jc w:val="center"/>
        <w:rPr>
          <w:noProof/>
        </w:rPr>
      </w:pPr>
      <w:r>
        <w:rPr>
          <w:b/>
          <w:sz w:val="44"/>
          <w:szCs w:val="44"/>
        </w:rPr>
        <w:lastRenderedPageBreak/>
        <w:t>Part 2 – Software and Hardware Options</w:t>
      </w:r>
      <w:r>
        <w:rPr>
          <w:b/>
          <w:caps/>
        </w:rPr>
        <w:fldChar w:fldCharType="begin"/>
      </w:r>
      <w:r>
        <w:instrText xml:space="preserve"> TOC \o "1-3" \h \z \u </w:instrText>
      </w:r>
      <w:r>
        <w:rPr>
          <w:b/>
          <w:caps/>
        </w:rPr>
        <w:fldChar w:fldCharType="separate"/>
      </w:r>
    </w:p>
    <w:p w14:paraId="1AA374B4" w14:textId="692CDE37"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72" w:history="1">
        <w:r w:rsidR="00EB5941" w:rsidRPr="006A3FFD">
          <w:rPr>
            <w:rStyle w:val="Hyperlink"/>
            <w:noProof/>
          </w:rPr>
          <w:t>Software Options</w:t>
        </w:r>
        <w:r w:rsidR="00EB5941">
          <w:rPr>
            <w:noProof/>
            <w:webHidden/>
          </w:rPr>
          <w:tab/>
        </w:r>
        <w:r w:rsidR="00EB5941">
          <w:rPr>
            <w:noProof/>
            <w:webHidden/>
          </w:rPr>
          <w:fldChar w:fldCharType="begin"/>
        </w:r>
        <w:r w:rsidR="00EB5941">
          <w:rPr>
            <w:noProof/>
            <w:webHidden/>
          </w:rPr>
          <w:instrText xml:space="preserve"> PAGEREF _Toc130360772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0BC0D1D8" w14:textId="7B02FF03"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3" w:history="1">
        <w:r w:rsidR="00EB5941" w:rsidRPr="006A3FFD">
          <w:rPr>
            <w:rStyle w:val="Hyperlink"/>
            <w:noProof/>
          </w:rPr>
          <w:t>Navigator</w:t>
        </w:r>
        <w:r w:rsidR="00EB5941">
          <w:rPr>
            <w:noProof/>
            <w:webHidden/>
          </w:rPr>
          <w:tab/>
        </w:r>
        <w:r w:rsidR="00EB5941">
          <w:rPr>
            <w:noProof/>
            <w:webHidden/>
          </w:rPr>
          <w:fldChar w:fldCharType="begin"/>
        </w:r>
        <w:r w:rsidR="00EB5941">
          <w:rPr>
            <w:noProof/>
            <w:webHidden/>
          </w:rPr>
          <w:instrText xml:space="preserve"> PAGEREF _Toc130360773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7F3F04A3" w14:textId="3DB29028"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4" w:history="1">
        <w:r w:rsidR="00EB5941" w:rsidRPr="006A3FFD">
          <w:rPr>
            <w:rStyle w:val="Hyperlink"/>
            <w:noProof/>
          </w:rPr>
          <w:t>Auto-Focus</w:t>
        </w:r>
        <w:r w:rsidR="00EB5941">
          <w:rPr>
            <w:noProof/>
            <w:webHidden/>
          </w:rPr>
          <w:tab/>
        </w:r>
        <w:r w:rsidR="00EB5941">
          <w:rPr>
            <w:noProof/>
            <w:webHidden/>
          </w:rPr>
          <w:fldChar w:fldCharType="begin"/>
        </w:r>
        <w:r w:rsidR="00EB5941">
          <w:rPr>
            <w:noProof/>
            <w:webHidden/>
          </w:rPr>
          <w:instrText xml:space="preserve"> PAGEREF _Toc130360774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2FA1D1C2" w14:textId="7CD76717"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5" w:history="1">
        <w:r w:rsidR="00EB5941" w:rsidRPr="006A3FFD">
          <w:rPr>
            <w:rStyle w:val="Hyperlink"/>
            <w:noProof/>
          </w:rPr>
          <w:t>Navigator/Auto</w:t>
        </w:r>
        <w:r w:rsidR="00EB5941" w:rsidRPr="006A3FFD">
          <w:rPr>
            <w:rStyle w:val="Hyperlink"/>
            <w:noProof/>
          </w:rPr>
          <w:noBreakHyphen/>
          <w:t>Focus Power</w:t>
        </w:r>
        <w:r w:rsidR="00EB5941">
          <w:rPr>
            <w:noProof/>
            <w:webHidden/>
          </w:rPr>
          <w:tab/>
        </w:r>
        <w:r w:rsidR="00EB5941">
          <w:rPr>
            <w:noProof/>
            <w:webHidden/>
          </w:rPr>
          <w:fldChar w:fldCharType="begin"/>
        </w:r>
        <w:r w:rsidR="00EB5941">
          <w:rPr>
            <w:noProof/>
            <w:webHidden/>
          </w:rPr>
          <w:instrText xml:space="preserve"> PAGEREF _Toc130360775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6DF8D2B8" w14:textId="378A9110"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6" w:history="1">
        <w:r w:rsidR="00EB5941" w:rsidRPr="006A3FFD">
          <w:rPr>
            <w:rStyle w:val="Hyperlink"/>
            <w:noProof/>
          </w:rPr>
          <w:t>Sweet Spot</w:t>
        </w:r>
        <w:r w:rsidR="00EB5941">
          <w:rPr>
            <w:noProof/>
            <w:webHidden/>
          </w:rPr>
          <w:tab/>
        </w:r>
        <w:r w:rsidR="00EB5941">
          <w:rPr>
            <w:noProof/>
            <w:webHidden/>
          </w:rPr>
          <w:fldChar w:fldCharType="begin"/>
        </w:r>
        <w:r w:rsidR="00EB5941">
          <w:rPr>
            <w:noProof/>
            <w:webHidden/>
          </w:rPr>
          <w:instrText xml:space="preserve"> PAGEREF _Toc130360776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7DB8D57A" w14:textId="233D15A0"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7" w:history="1">
        <w:r w:rsidR="00EB5941" w:rsidRPr="006A3FFD">
          <w:rPr>
            <w:rStyle w:val="Hyperlink"/>
            <w:noProof/>
          </w:rPr>
          <w:t>Dual Profiling Mode</w:t>
        </w:r>
        <w:r w:rsidR="00EB5941">
          <w:rPr>
            <w:noProof/>
            <w:webHidden/>
          </w:rPr>
          <w:tab/>
        </w:r>
        <w:r w:rsidR="00EB5941">
          <w:rPr>
            <w:noProof/>
            <w:webHidden/>
          </w:rPr>
          <w:fldChar w:fldCharType="begin"/>
        </w:r>
        <w:r w:rsidR="00EB5941">
          <w:rPr>
            <w:noProof/>
            <w:webHidden/>
          </w:rPr>
          <w:instrText xml:space="preserve"> PAGEREF _Toc130360777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36E2943E" w14:textId="614121F3"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8" w:history="1">
        <w:r w:rsidR="00EB5941" w:rsidRPr="006A3FFD">
          <w:rPr>
            <w:rStyle w:val="Hyperlink"/>
            <w:noProof/>
          </w:rPr>
          <w:t>Statistical Process Control Charts</w:t>
        </w:r>
        <w:r w:rsidR="00EB5941">
          <w:rPr>
            <w:noProof/>
            <w:webHidden/>
          </w:rPr>
          <w:tab/>
        </w:r>
        <w:r w:rsidR="00EB5941">
          <w:rPr>
            <w:noProof/>
            <w:webHidden/>
          </w:rPr>
          <w:fldChar w:fldCharType="begin"/>
        </w:r>
        <w:r w:rsidR="00EB5941">
          <w:rPr>
            <w:noProof/>
            <w:webHidden/>
          </w:rPr>
          <w:instrText xml:space="preserve"> PAGEREF _Toc130360778 \h </w:instrText>
        </w:r>
        <w:r w:rsidR="00EB5941">
          <w:rPr>
            <w:noProof/>
            <w:webHidden/>
          </w:rPr>
        </w:r>
        <w:r w:rsidR="00EB5941">
          <w:rPr>
            <w:noProof/>
            <w:webHidden/>
          </w:rPr>
          <w:fldChar w:fldCharType="separate"/>
        </w:r>
        <w:r w:rsidR="00EB5941">
          <w:rPr>
            <w:noProof/>
            <w:webHidden/>
          </w:rPr>
          <w:t>87</w:t>
        </w:r>
        <w:r w:rsidR="00EB5941">
          <w:rPr>
            <w:noProof/>
            <w:webHidden/>
          </w:rPr>
          <w:fldChar w:fldCharType="end"/>
        </w:r>
      </w:hyperlink>
    </w:p>
    <w:p w14:paraId="2D5DF028" w14:textId="2895CB2E"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79" w:history="1">
        <w:r w:rsidR="00EB5941" w:rsidRPr="006A3FFD">
          <w:rPr>
            <w:rStyle w:val="Hyperlink"/>
            <w:noProof/>
          </w:rPr>
          <w:t>Live Data Output</w:t>
        </w:r>
        <w:r w:rsidR="00EB5941">
          <w:rPr>
            <w:noProof/>
            <w:webHidden/>
          </w:rPr>
          <w:tab/>
        </w:r>
        <w:r w:rsidR="00EB5941">
          <w:rPr>
            <w:noProof/>
            <w:webHidden/>
          </w:rPr>
          <w:fldChar w:fldCharType="begin"/>
        </w:r>
        <w:r w:rsidR="00EB5941">
          <w:rPr>
            <w:noProof/>
            <w:webHidden/>
          </w:rPr>
          <w:instrText xml:space="preserve"> PAGEREF _Toc130360779 \h </w:instrText>
        </w:r>
        <w:r w:rsidR="00EB5941">
          <w:rPr>
            <w:noProof/>
            <w:webHidden/>
          </w:rPr>
        </w:r>
        <w:r w:rsidR="00EB5941">
          <w:rPr>
            <w:noProof/>
            <w:webHidden/>
          </w:rPr>
          <w:fldChar w:fldCharType="separate"/>
        </w:r>
        <w:r w:rsidR="00EB5941">
          <w:rPr>
            <w:noProof/>
            <w:webHidden/>
          </w:rPr>
          <w:t>88</w:t>
        </w:r>
        <w:r w:rsidR="00EB5941">
          <w:rPr>
            <w:noProof/>
            <w:webHidden/>
          </w:rPr>
          <w:fldChar w:fldCharType="end"/>
        </w:r>
      </w:hyperlink>
    </w:p>
    <w:p w14:paraId="07D2FC03" w14:textId="5286D334"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80" w:history="1">
        <w:r w:rsidR="00EB5941" w:rsidRPr="006A3FFD">
          <w:rPr>
            <w:rStyle w:val="Hyperlink"/>
            <w:noProof/>
          </w:rPr>
          <w:t>Centralized Process Window Control</w:t>
        </w:r>
        <w:r w:rsidR="00EB5941">
          <w:rPr>
            <w:noProof/>
            <w:webHidden/>
          </w:rPr>
          <w:tab/>
        </w:r>
        <w:r w:rsidR="00EB5941">
          <w:rPr>
            <w:noProof/>
            <w:webHidden/>
          </w:rPr>
          <w:fldChar w:fldCharType="begin"/>
        </w:r>
        <w:r w:rsidR="00EB5941">
          <w:rPr>
            <w:noProof/>
            <w:webHidden/>
          </w:rPr>
          <w:instrText xml:space="preserve"> PAGEREF _Toc130360780 \h </w:instrText>
        </w:r>
        <w:r w:rsidR="00EB5941">
          <w:rPr>
            <w:noProof/>
            <w:webHidden/>
          </w:rPr>
        </w:r>
        <w:r w:rsidR="00EB5941">
          <w:rPr>
            <w:noProof/>
            <w:webHidden/>
          </w:rPr>
          <w:fldChar w:fldCharType="separate"/>
        </w:r>
        <w:r w:rsidR="00EB5941">
          <w:rPr>
            <w:noProof/>
            <w:webHidden/>
          </w:rPr>
          <w:t>88</w:t>
        </w:r>
        <w:r w:rsidR="00EB5941">
          <w:rPr>
            <w:noProof/>
            <w:webHidden/>
          </w:rPr>
          <w:fldChar w:fldCharType="end"/>
        </w:r>
      </w:hyperlink>
    </w:p>
    <w:p w14:paraId="441AAB86" w14:textId="7ED2BCC5"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81" w:history="1">
        <w:r w:rsidR="00EB5941" w:rsidRPr="006A3FFD">
          <w:rPr>
            <w:rStyle w:val="Hyperlink"/>
            <w:noProof/>
          </w:rPr>
          <w:t>Use Navigator to Optimize Profiles</w:t>
        </w:r>
        <w:r w:rsidR="00EB5941">
          <w:rPr>
            <w:noProof/>
            <w:webHidden/>
          </w:rPr>
          <w:tab/>
        </w:r>
        <w:r w:rsidR="00EB5941">
          <w:rPr>
            <w:noProof/>
            <w:webHidden/>
          </w:rPr>
          <w:fldChar w:fldCharType="begin"/>
        </w:r>
        <w:r w:rsidR="00EB5941">
          <w:rPr>
            <w:noProof/>
            <w:webHidden/>
          </w:rPr>
          <w:instrText xml:space="preserve"> PAGEREF _Toc130360781 \h </w:instrText>
        </w:r>
        <w:r w:rsidR="00EB5941">
          <w:rPr>
            <w:noProof/>
            <w:webHidden/>
          </w:rPr>
        </w:r>
        <w:r w:rsidR="00EB5941">
          <w:rPr>
            <w:noProof/>
            <w:webHidden/>
          </w:rPr>
          <w:fldChar w:fldCharType="separate"/>
        </w:r>
        <w:r w:rsidR="00EB5941">
          <w:rPr>
            <w:noProof/>
            <w:webHidden/>
          </w:rPr>
          <w:t>89</w:t>
        </w:r>
        <w:r w:rsidR="00EB5941">
          <w:rPr>
            <w:noProof/>
            <w:webHidden/>
          </w:rPr>
          <w:fldChar w:fldCharType="end"/>
        </w:r>
      </w:hyperlink>
    </w:p>
    <w:p w14:paraId="4E330281" w14:textId="4B0193D6" w:rsidR="00EB5941" w:rsidRDefault="00EB54D7">
      <w:pPr>
        <w:pStyle w:val="TOC3"/>
        <w:rPr>
          <w:rFonts w:asciiTheme="minorHAnsi" w:eastAsiaTheme="minorEastAsia" w:hAnsiTheme="minorHAnsi" w:cstheme="minorBidi"/>
          <w:smallCaps w:val="0"/>
          <w:noProof/>
          <w:sz w:val="22"/>
          <w:szCs w:val="22"/>
        </w:rPr>
      </w:pPr>
      <w:hyperlink w:anchor="_Toc130360782" w:history="1">
        <w:r w:rsidR="00EB5941" w:rsidRPr="006A3FFD">
          <w:rPr>
            <w:rStyle w:val="Hyperlink"/>
            <w:noProof/>
          </w:rPr>
          <w:t>Search Mode for Optimization</w:t>
        </w:r>
        <w:r w:rsidR="00EB5941">
          <w:rPr>
            <w:noProof/>
            <w:webHidden/>
          </w:rPr>
          <w:tab/>
        </w:r>
        <w:r w:rsidR="00EB5941">
          <w:rPr>
            <w:noProof/>
            <w:webHidden/>
          </w:rPr>
          <w:fldChar w:fldCharType="begin"/>
        </w:r>
        <w:r w:rsidR="00EB5941">
          <w:rPr>
            <w:noProof/>
            <w:webHidden/>
          </w:rPr>
          <w:instrText xml:space="preserve"> PAGEREF _Toc130360782 \h </w:instrText>
        </w:r>
        <w:r w:rsidR="00EB5941">
          <w:rPr>
            <w:noProof/>
            <w:webHidden/>
          </w:rPr>
        </w:r>
        <w:r w:rsidR="00EB5941">
          <w:rPr>
            <w:noProof/>
            <w:webHidden/>
          </w:rPr>
          <w:fldChar w:fldCharType="separate"/>
        </w:r>
        <w:r w:rsidR="00EB5941">
          <w:rPr>
            <w:noProof/>
            <w:webHidden/>
          </w:rPr>
          <w:t>89</w:t>
        </w:r>
        <w:r w:rsidR="00EB5941">
          <w:rPr>
            <w:noProof/>
            <w:webHidden/>
          </w:rPr>
          <w:fldChar w:fldCharType="end"/>
        </w:r>
      </w:hyperlink>
    </w:p>
    <w:p w14:paraId="15F3EC01" w14:textId="18F2D362" w:rsidR="00EB5941" w:rsidRDefault="00EB54D7">
      <w:pPr>
        <w:pStyle w:val="TOC3"/>
        <w:rPr>
          <w:rFonts w:asciiTheme="minorHAnsi" w:eastAsiaTheme="minorEastAsia" w:hAnsiTheme="minorHAnsi" w:cstheme="minorBidi"/>
          <w:smallCaps w:val="0"/>
          <w:noProof/>
          <w:sz w:val="22"/>
          <w:szCs w:val="22"/>
        </w:rPr>
      </w:pPr>
      <w:hyperlink w:anchor="_Toc130360783" w:history="1">
        <w:r w:rsidR="00EB5941" w:rsidRPr="006A3FFD">
          <w:rPr>
            <w:rStyle w:val="Hyperlink"/>
            <w:noProof/>
          </w:rPr>
          <w:t>Conveyor Speed Constraints</w:t>
        </w:r>
        <w:r w:rsidR="00EB5941">
          <w:rPr>
            <w:noProof/>
            <w:webHidden/>
          </w:rPr>
          <w:tab/>
        </w:r>
        <w:r w:rsidR="00EB5941">
          <w:rPr>
            <w:noProof/>
            <w:webHidden/>
          </w:rPr>
          <w:fldChar w:fldCharType="begin"/>
        </w:r>
        <w:r w:rsidR="00EB5941">
          <w:rPr>
            <w:noProof/>
            <w:webHidden/>
          </w:rPr>
          <w:instrText xml:space="preserve"> PAGEREF _Toc130360783 \h </w:instrText>
        </w:r>
        <w:r w:rsidR="00EB5941">
          <w:rPr>
            <w:noProof/>
            <w:webHidden/>
          </w:rPr>
        </w:r>
        <w:r w:rsidR="00EB5941">
          <w:rPr>
            <w:noProof/>
            <w:webHidden/>
          </w:rPr>
          <w:fldChar w:fldCharType="separate"/>
        </w:r>
        <w:r w:rsidR="00EB5941">
          <w:rPr>
            <w:noProof/>
            <w:webHidden/>
          </w:rPr>
          <w:t>89</w:t>
        </w:r>
        <w:r w:rsidR="00EB5941">
          <w:rPr>
            <w:noProof/>
            <w:webHidden/>
          </w:rPr>
          <w:fldChar w:fldCharType="end"/>
        </w:r>
      </w:hyperlink>
    </w:p>
    <w:p w14:paraId="49B18D5F" w14:textId="22C24620"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84" w:history="1">
        <w:r w:rsidR="00EB5941" w:rsidRPr="006A3FFD">
          <w:rPr>
            <w:rStyle w:val="Hyperlink"/>
            <w:noProof/>
          </w:rPr>
          <w:t>Use Auto-Focus</w:t>
        </w:r>
        <w:r w:rsidR="00EB5941">
          <w:rPr>
            <w:noProof/>
            <w:webHidden/>
          </w:rPr>
          <w:tab/>
        </w:r>
        <w:r w:rsidR="00EB5941">
          <w:rPr>
            <w:noProof/>
            <w:webHidden/>
          </w:rPr>
          <w:fldChar w:fldCharType="begin"/>
        </w:r>
        <w:r w:rsidR="00EB5941">
          <w:rPr>
            <w:noProof/>
            <w:webHidden/>
          </w:rPr>
          <w:instrText xml:space="preserve"> PAGEREF _Toc130360784 \h </w:instrText>
        </w:r>
        <w:r w:rsidR="00EB5941">
          <w:rPr>
            <w:noProof/>
            <w:webHidden/>
          </w:rPr>
        </w:r>
        <w:r w:rsidR="00EB5941">
          <w:rPr>
            <w:noProof/>
            <w:webHidden/>
          </w:rPr>
          <w:fldChar w:fldCharType="separate"/>
        </w:r>
        <w:r w:rsidR="00EB5941">
          <w:rPr>
            <w:noProof/>
            <w:webHidden/>
          </w:rPr>
          <w:t>90</w:t>
        </w:r>
        <w:r w:rsidR="00EB5941">
          <w:rPr>
            <w:noProof/>
            <w:webHidden/>
          </w:rPr>
          <w:fldChar w:fldCharType="end"/>
        </w:r>
      </w:hyperlink>
    </w:p>
    <w:p w14:paraId="3B895964" w14:textId="7C04ACE6"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85" w:history="1">
        <w:r w:rsidR="00EB5941" w:rsidRPr="006A3FFD">
          <w:rPr>
            <w:rStyle w:val="Hyperlink"/>
            <w:noProof/>
          </w:rPr>
          <w:t>Auto-Focus Tab</w:t>
        </w:r>
        <w:r w:rsidR="00EB5941">
          <w:rPr>
            <w:noProof/>
            <w:webHidden/>
          </w:rPr>
          <w:tab/>
        </w:r>
        <w:r w:rsidR="00EB5941">
          <w:rPr>
            <w:noProof/>
            <w:webHidden/>
          </w:rPr>
          <w:fldChar w:fldCharType="begin"/>
        </w:r>
        <w:r w:rsidR="00EB5941">
          <w:rPr>
            <w:noProof/>
            <w:webHidden/>
          </w:rPr>
          <w:instrText xml:space="preserve"> PAGEREF _Toc130360785 \h </w:instrText>
        </w:r>
        <w:r w:rsidR="00EB5941">
          <w:rPr>
            <w:noProof/>
            <w:webHidden/>
          </w:rPr>
        </w:r>
        <w:r w:rsidR="00EB5941">
          <w:rPr>
            <w:noProof/>
            <w:webHidden/>
          </w:rPr>
          <w:fldChar w:fldCharType="separate"/>
        </w:r>
        <w:r w:rsidR="00EB5941">
          <w:rPr>
            <w:noProof/>
            <w:webHidden/>
          </w:rPr>
          <w:t>90</w:t>
        </w:r>
        <w:r w:rsidR="00EB5941">
          <w:rPr>
            <w:noProof/>
            <w:webHidden/>
          </w:rPr>
          <w:fldChar w:fldCharType="end"/>
        </w:r>
      </w:hyperlink>
    </w:p>
    <w:p w14:paraId="1F37300A" w14:textId="56F0FC12" w:rsidR="00EB5941" w:rsidRDefault="00EB54D7">
      <w:pPr>
        <w:pStyle w:val="TOC3"/>
        <w:rPr>
          <w:rFonts w:asciiTheme="minorHAnsi" w:eastAsiaTheme="minorEastAsia" w:hAnsiTheme="minorHAnsi" w:cstheme="minorBidi"/>
          <w:smallCaps w:val="0"/>
          <w:noProof/>
          <w:sz w:val="22"/>
          <w:szCs w:val="22"/>
        </w:rPr>
      </w:pPr>
      <w:hyperlink w:anchor="_Toc130360786" w:history="1">
        <w:r w:rsidR="00EB5941" w:rsidRPr="006A3FFD">
          <w:rPr>
            <w:rStyle w:val="Hyperlink"/>
            <w:noProof/>
          </w:rPr>
          <w:t>Profile Optimization Settings—Search Mode</w:t>
        </w:r>
        <w:r w:rsidR="00EB5941">
          <w:rPr>
            <w:noProof/>
            <w:webHidden/>
          </w:rPr>
          <w:tab/>
        </w:r>
        <w:r w:rsidR="00EB5941">
          <w:rPr>
            <w:noProof/>
            <w:webHidden/>
          </w:rPr>
          <w:fldChar w:fldCharType="begin"/>
        </w:r>
        <w:r w:rsidR="00EB5941">
          <w:rPr>
            <w:noProof/>
            <w:webHidden/>
          </w:rPr>
          <w:instrText xml:space="preserve"> PAGEREF _Toc130360786 \h </w:instrText>
        </w:r>
        <w:r w:rsidR="00EB5941">
          <w:rPr>
            <w:noProof/>
            <w:webHidden/>
          </w:rPr>
        </w:r>
        <w:r w:rsidR="00EB5941">
          <w:rPr>
            <w:noProof/>
            <w:webHidden/>
          </w:rPr>
          <w:fldChar w:fldCharType="separate"/>
        </w:r>
        <w:r w:rsidR="00EB5941">
          <w:rPr>
            <w:noProof/>
            <w:webHidden/>
          </w:rPr>
          <w:t>90</w:t>
        </w:r>
        <w:r w:rsidR="00EB5941">
          <w:rPr>
            <w:noProof/>
            <w:webHidden/>
          </w:rPr>
          <w:fldChar w:fldCharType="end"/>
        </w:r>
      </w:hyperlink>
    </w:p>
    <w:p w14:paraId="233AB9E4" w14:textId="0A136301" w:rsidR="00EB5941" w:rsidRDefault="00EB54D7">
      <w:pPr>
        <w:pStyle w:val="TOC3"/>
        <w:rPr>
          <w:rFonts w:asciiTheme="minorHAnsi" w:eastAsiaTheme="minorEastAsia" w:hAnsiTheme="minorHAnsi" w:cstheme="minorBidi"/>
          <w:smallCaps w:val="0"/>
          <w:noProof/>
          <w:sz w:val="22"/>
          <w:szCs w:val="22"/>
        </w:rPr>
      </w:pPr>
      <w:hyperlink w:anchor="_Toc130360787" w:history="1">
        <w:r w:rsidR="00EB5941" w:rsidRPr="006A3FFD">
          <w:rPr>
            <w:rStyle w:val="Hyperlink"/>
            <w:noProof/>
          </w:rPr>
          <w:t>Conveyor Speed Constraints</w:t>
        </w:r>
        <w:r w:rsidR="00EB5941">
          <w:rPr>
            <w:noProof/>
            <w:webHidden/>
          </w:rPr>
          <w:tab/>
        </w:r>
        <w:r w:rsidR="00EB5941">
          <w:rPr>
            <w:noProof/>
            <w:webHidden/>
          </w:rPr>
          <w:fldChar w:fldCharType="begin"/>
        </w:r>
        <w:r w:rsidR="00EB5941">
          <w:rPr>
            <w:noProof/>
            <w:webHidden/>
          </w:rPr>
          <w:instrText xml:space="preserve"> PAGEREF _Toc130360787 \h </w:instrText>
        </w:r>
        <w:r w:rsidR="00EB5941">
          <w:rPr>
            <w:noProof/>
            <w:webHidden/>
          </w:rPr>
        </w:r>
        <w:r w:rsidR="00EB5941">
          <w:rPr>
            <w:noProof/>
            <w:webHidden/>
          </w:rPr>
          <w:fldChar w:fldCharType="separate"/>
        </w:r>
        <w:r w:rsidR="00EB5941">
          <w:rPr>
            <w:noProof/>
            <w:webHidden/>
          </w:rPr>
          <w:t>90</w:t>
        </w:r>
        <w:r w:rsidR="00EB5941">
          <w:rPr>
            <w:noProof/>
            <w:webHidden/>
          </w:rPr>
          <w:fldChar w:fldCharType="end"/>
        </w:r>
      </w:hyperlink>
    </w:p>
    <w:p w14:paraId="1EFA1388" w14:textId="5493BE5E"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88" w:history="1">
        <w:r w:rsidR="00EB5941" w:rsidRPr="006A3FFD">
          <w:rPr>
            <w:rStyle w:val="Hyperlink"/>
            <w:noProof/>
          </w:rPr>
          <w:t>Auto-Focus, Run A Profile</w:t>
        </w:r>
        <w:r w:rsidR="00EB5941">
          <w:rPr>
            <w:noProof/>
            <w:webHidden/>
          </w:rPr>
          <w:tab/>
        </w:r>
        <w:r w:rsidR="00EB5941">
          <w:rPr>
            <w:noProof/>
            <w:webHidden/>
          </w:rPr>
          <w:fldChar w:fldCharType="begin"/>
        </w:r>
        <w:r w:rsidR="00EB5941">
          <w:rPr>
            <w:noProof/>
            <w:webHidden/>
          </w:rPr>
          <w:instrText xml:space="preserve"> PAGEREF _Toc130360788 \h </w:instrText>
        </w:r>
        <w:r w:rsidR="00EB5941">
          <w:rPr>
            <w:noProof/>
            <w:webHidden/>
          </w:rPr>
        </w:r>
        <w:r w:rsidR="00EB5941">
          <w:rPr>
            <w:noProof/>
            <w:webHidden/>
          </w:rPr>
          <w:fldChar w:fldCharType="separate"/>
        </w:r>
        <w:r w:rsidR="00EB5941">
          <w:rPr>
            <w:noProof/>
            <w:webHidden/>
          </w:rPr>
          <w:t>91</w:t>
        </w:r>
        <w:r w:rsidR="00EB5941">
          <w:rPr>
            <w:noProof/>
            <w:webHidden/>
          </w:rPr>
          <w:fldChar w:fldCharType="end"/>
        </w:r>
      </w:hyperlink>
    </w:p>
    <w:p w14:paraId="7ACC089E" w14:textId="643302CD"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89" w:history="1">
        <w:r w:rsidR="00EB5941" w:rsidRPr="006A3FFD">
          <w:rPr>
            <w:rStyle w:val="Hyperlink"/>
            <w:noProof/>
          </w:rPr>
          <w:t>Auto-Focus, Product Dimensions</w:t>
        </w:r>
        <w:r w:rsidR="00EB5941">
          <w:rPr>
            <w:noProof/>
            <w:webHidden/>
          </w:rPr>
          <w:tab/>
        </w:r>
        <w:r w:rsidR="00EB5941">
          <w:rPr>
            <w:noProof/>
            <w:webHidden/>
          </w:rPr>
          <w:fldChar w:fldCharType="begin"/>
        </w:r>
        <w:r w:rsidR="00EB5941">
          <w:rPr>
            <w:noProof/>
            <w:webHidden/>
          </w:rPr>
          <w:instrText xml:space="preserve"> PAGEREF _Toc130360789 \h </w:instrText>
        </w:r>
        <w:r w:rsidR="00EB5941">
          <w:rPr>
            <w:noProof/>
            <w:webHidden/>
          </w:rPr>
        </w:r>
        <w:r w:rsidR="00EB5941">
          <w:rPr>
            <w:noProof/>
            <w:webHidden/>
          </w:rPr>
          <w:fldChar w:fldCharType="separate"/>
        </w:r>
        <w:r w:rsidR="00EB5941">
          <w:rPr>
            <w:noProof/>
            <w:webHidden/>
          </w:rPr>
          <w:t>91</w:t>
        </w:r>
        <w:r w:rsidR="00EB5941">
          <w:rPr>
            <w:noProof/>
            <w:webHidden/>
          </w:rPr>
          <w:fldChar w:fldCharType="end"/>
        </w:r>
      </w:hyperlink>
    </w:p>
    <w:p w14:paraId="007388CB" w14:textId="5273190F"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90" w:history="1">
        <w:r w:rsidR="00EB5941" w:rsidRPr="006A3FFD">
          <w:rPr>
            <w:rStyle w:val="Hyperlink"/>
            <w:noProof/>
          </w:rPr>
          <w:t>Auto-Focus, Confirm</w:t>
        </w:r>
        <w:r w:rsidR="00EB5941">
          <w:rPr>
            <w:noProof/>
            <w:webHidden/>
          </w:rPr>
          <w:tab/>
        </w:r>
        <w:r w:rsidR="00EB5941">
          <w:rPr>
            <w:noProof/>
            <w:webHidden/>
          </w:rPr>
          <w:fldChar w:fldCharType="begin"/>
        </w:r>
        <w:r w:rsidR="00EB5941">
          <w:rPr>
            <w:noProof/>
            <w:webHidden/>
          </w:rPr>
          <w:instrText xml:space="preserve"> PAGEREF _Toc130360790 \h </w:instrText>
        </w:r>
        <w:r w:rsidR="00EB5941">
          <w:rPr>
            <w:noProof/>
            <w:webHidden/>
          </w:rPr>
        </w:r>
        <w:r w:rsidR="00EB5941">
          <w:rPr>
            <w:noProof/>
            <w:webHidden/>
          </w:rPr>
          <w:fldChar w:fldCharType="separate"/>
        </w:r>
        <w:r w:rsidR="00EB5941">
          <w:rPr>
            <w:noProof/>
            <w:webHidden/>
          </w:rPr>
          <w:t>92</w:t>
        </w:r>
        <w:r w:rsidR="00EB5941">
          <w:rPr>
            <w:noProof/>
            <w:webHidden/>
          </w:rPr>
          <w:fldChar w:fldCharType="end"/>
        </w:r>
      </w:hyperlink>
    </w:p>
    <w:p w14:paraId="6B537CBB" w14:textId="48F1E8B9"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91" w:history="1">
        <w:r w:rsidR="00EB5941" w:rsidRPr="006A3FFD">
          <w:rPr>
            <w:rStyle w:val="Hyperlink"/>
            <w:noProof/>
          </w:rPr>
          <w:t>Save Energy with Navigator and Auto-Focus</w:t>
        </w:r>
        <w:r w:rsidR="00EB5941">
          <w:rPr>
            <w:noProof/>
            <w:webHidden/>
          </w:rPr>
          <w:tab/>
        </w:r>
        <w:r w:rsidR="00EB5941">
          <w:rPr>
            <w:noProof/>
            <w:webHidden/>
          </w:rPr>
          <w:fldChar w:fldCharType="begin"/>
        </w:r>
        <w:r w:rsidR="00EB5941">
          <w:rPr>
            <w:noProof/>
            <w:webHidden/>
          </w:rPr>
          <w:instrText xml:space="preserve"> PAGEREF _Toc130360791 \h </w:instrText>
        </w:r>
        <w:r w:rsidR="00EB5941">
          <w:rPr>
            <w:noProof/>
            <w:webHidden/>
          </w:rPr>
        </w:r>
        <w:r w:rsidR="00EB5941">
          <w:rPr>
            <w:noProof/>
            <w:webHidden/>
          </w:rPr>
          <w:fldChar w:fldCharType="separate"/>
        </w:r>
        <w:r w:rsidR="00EB5941">
          <w:rPr>
            <w:noProof/>
            <w:webHidden/>
          </w:rPr>
          <w:t>94</w:t>
        </w:r>
        <w:r w:rsidR="00EB5941">
          <w:rPr>
            <w:noProof/>
            <w:webHidden/>
          </w:rPr>
          <w:fldChar w:fldCharType="end"/>
        </w:r>
      </w:hyperlink>
    </w:p>
    <w:p w14:paraId="7CE4F97B" w14:textId="035DF903"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92" w:history="1">
        <w:r w:rsidR="00EB5941" w:rsidRPr="006A3FFD">
          <w:rPr>
            <w:rStyle w:val="Hyperlink"/>
            <w:noProof/>
          </w:rPr>
          <w:t>Enable the Power Feature in Auto-Focus</w:t>
        </w:r>
        <w:r w:rsidR="00EB5941">
          <w:rPr>
            <w:noProof/>
            <w:webHidden/>
          </w:rPr>
          <w:tab/>
        </w:r>
        <w:r w:rsidR="00EB5941">
          <w:rPr>
            <w:noProof/>
            <w:webHidden/>
          </w:rPr>
          <w:fldChar w:fldCharType="begin"/>
        </w:r>
        <w:r w:rsidR="00EB5941">
          <w:rPr>
            <w:noProof/>
            <w:webHidden/>
          </w:rPr>
          <w:instrText xml:space="preserve"> PAGEREF _Toc130360792 \h </w:instrText>
        </w:r>
        <w:r w:rsidR="00EB5941">
          <w:rPr>
            <w:noProof/>
            <w:webHidden/>
          </w:rPr>
        </w:r>
        <w:r w:rsidR="00EB5941">
          <w:rPr>
            <w:noProof/>
            <w:webHidden/>
          </w:rPr>
          <w:fldChar w:fldCharType="separate"/>
        </w:r>
        <w:r w:rsidR="00EB5941">
          <w:rPr>
            <w:noProof/>
            <w:webHidden/>
          </w:rPr>
          <w:t>94</w:t>
        </w:r>
        <w:r w:rsidR="00EB5941">
          <w:rPr>
            <w:noProof/>
            <w:webHidden/>
          </w:rPr>
          <w:fldChar w:fldCharType="end"/>
        </w:r>
      </w:hyperlink>
    </w:p>
    <w:p w14:paraId="7743F079" w14:textId="3363C7FB"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793" w:history="1">
        <w:r w:rsidR="00EB5941" w:rsidRPr="006A3FFD">
          <w:rPr>
            <w:rStyle w:val="Hyperlink"/>
            <w:noProof/>
          </w:rPr>
          <w:t>Enable the Power Feature in Navigator</w:t>
        </w:r>
        <w:r w:rsidR="00EB5941">
          <w:rPr>
            <w:noProof/>
            <w:webHidden/>
          </w:rPr>
          <w:tab/>
        </w:r>
        <w:r w:rsidR="00EB5941">
          <w:rPr>
            <w:noProof/>
            <w:webHidden/>
          </w:rPr>
          <w:fldChar w:fldCharType="begin"/>
        </w:r>
        <w:r w:rsidR="00EB5941">
          <w:rPr>
            <w:noProof/>
            <w:webHidden/>
          </w:rPr>
          <w:instrText xml:space="preserve"> PAGEREF _Toc130360793 \h </w:instrText>
        </w:r>
        <w:r w:rsidR="00EB5941">
          <w:rPr>
            <w:noProof/>
            <w:webHidden/>
          </w:rPr>
        </w:r>
        <w:r w:rsidR="00EB5941">
          <w:rPr>
            <w:noProof/>
            <w:webHidden/>
          </w:rPr>
          <w:fldChar w:fldCharType="separate"/>
        </w:r>
        <w:r w:rsidR="00EB5941">
          <w:rPr>
            <w:noProof/>
            <w:webHidden/>
          </w:rPr>
          <w:t>94</w:t>
        </w:r>
        <w:r w:rsidR="00EB5941">
          <w:rPr>
            <w:noProof/>
            <w:webHidden/>
          </w:rPr>
          <w:fldChar w:fldCharType="end"/>
        </w:r>
      </w:hyperlink>
    </w:p>
    <w:p w14:paraId="046D377D" w14:textId="76FCD2C8"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94" w:history="1">
        <w:r w:rsidR="00EB5941" w:rsidRPr="006A3FFD">
          <w:rPr>
            <w:rStyle w:val="Hyperlink"/>
            <w:noProof/>
          </w:rPr>
          <w:t>Use Sweet Spot Target</w:t>
        </w:r>
        <w:r w:rsidR="00EB5941">
          <w:rPr>
            <w:noProof/>
            <w:webHidden/>
          </w:rPr>
          <w:tab/>
        </w:r>
        <w:r w:rsidR="00EB5941">
          <w:rPr>
            <w:noProof/>
            <w:webHidden/>
          </w:rPr>
          <w:fldChar w:fldCharType="begin"/>
        </w:r>
        <w:r w:rsidR="00EB5941">
          <w:rPr>
            <w:noProof/>
            <w:webHidden/>
          </w:rPr>
          <w:instrText xml:space="preserve"> PAGEREF _Toc130360794 \h </w:instrText>
        </w:r>
        <w:r w:rsidR="00EB5941">
          <w:rPr>
            <w:noProof/>
            <w:webHidden/>
          </w:rPr>
        </w:r>
        <w:r w:rsidR="00EB5941">
          <w:rPr>
            <w:noProof/>
            <w:webHidden/>
          </w:rPr>
          <w:fldChar w:fldCharType="separate"/>
        </w:r>
        <w:r w:rsidR="00EB5941">
          <w:rPr>
            <w:noProof/>
            <w:webHidden/>
          </w:rPr>
          <w:t>95</w:t>
        </w:r>
        <w:r w:rsidR="00EB5941">
          <w:rPr>
            <w:noProof/>
            <w:webHidden/>
          </w:rPr>
          <w:fldChar w:fldCharType="end"/>
        </w:r>
      </w:hyperlink>
    </w:p>
    <w:p w14:paraId="6CF66EAE" w14:textId="0D085C38"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795" w:history="1">
        <w:r w:rsidR="00EB5941" w:rsidRPr="006A3FFD">
          <w:rPr>
            <w:rStyle w:val="Hyperlink"/>
            <w:noProof/>
          </w:rPr>
          <w:t>Dual Profiling Mode</w:t>
        </w:r>
        <w:r w:rsidR="00EB5941">
          <w:rPr>
            <w:noProof/>
            <w:webHidden/>
          </w:rPr>
          <w:tab/>
        </w:r>
        <w:r w:rsidR="00EB5941">
          <w:rPr>
            <w:noProof/>
            <w:webHidden/>
          </w:rPr>
          <w:fldChar w:fldCharType="begin"/>
        </w:r>
        <w:r w:rsidR="00EB5941">
          <w:rPr>
            <w:noProof/>
            <w:webHidden/>
          </w:rPr>
          <w:instrText xml:space="preserve"> PAGEREF _Toc130360795 \h </w:instrText>
        </w:r>
        <w:r w:rsidR="00EB5941">
          <w:rPr>
            <w:noProof/>
            <w:webHidden/>
          </w:rPr>
        </w:r>
        <w:r w:rsidR="00EB5941">
          <w:rPr>
            <w:noProof/>
            <w:webHidden/>
          </w:rPr>
          <w:fldChar w:fldCharType="separate"/>
        </w:r>
        <w:r w:rsidR="00EB5941">
          <w:rPr>
            <w:noProof/>
            <w:webHidden/>
          </w:rPr>
          <w:t>96</w:t>
        </w:r>
        <w:r w:rsidR="00EB5941">
          <w:rPr>
            <w:noProof/>
            <w:webHidden/>
          </w:rPr>
          <w:fldChar w:fldCharType="end"/>
        </w:r>
      </w:hyperlink>
    </w:p>
    <w:p w14:paraId="4500F2DC" w14:textId="3827717B" w:rsidR="00EB5941" w:rsidRDefault="00EB54D7">
      <w:pPr>
        <w:pStyle w:val="TOC3"/>
        <w:rPr>
          <w:rFonts w:asciiTheme="minorHAnsi" w:eastAsiaTheme="minorEastAsia" w:hAnsiTheme="minorHAnsi" w:cstheme="minorBidi"/>
          <w:smallCaps w:val="0"/>
          <w:noProof/>
          <w:sz w:val="22"/>
          <w:szCs w:val="22"/>
        </w:rPr>
      </w:pPr>
      <w:hyperlink w:anchor="_Toc130360796" w:history="1">
        <w:r w:rsidR="00EB5941" w:rsidRPr="006A3FFD">
          <w:rPr>
            <w:rStyle w:val="Hyperlink"/>
            <w:noProof/>
          </w:rPr>
          <w:t>Configuration</w:t>
        </w:r>
        <w:r w:rsidR="00EB5941">
          <w:rPr>
            <w:noProof/>
            <w:webHidden/>
          </w:rPr>
          <w:tab/>
        </w:r>
        <w:r w:rsidR="00EB5941">
          <w:rPr>
            <w:noProof/>
            <w:webHidden/>
          </w:rPr>
          <w:fldChar w:fldCharType="begin"/>
        </w:r>
        <w:r w:rsidR="00EB5941">
          <w:rPr>
            <w:noProof/>
            <w:webHidden/>
          </w:rPr>
          <w:instrText xml:space="preserve"> PAGEREF _Toc130360796 \h </w:instrText>
        </w:r>
        <w:r w:rsidR="00EB5941">
          <w:rPr>
            <w:noProof/>
            <w:webHidden/>
          </w:rPr>
        </w:r>
        <w:r w:rsidR="00EB5941">
          <w:rPr>
            <w:noProof/>
            <w:webHidden/>
          </w:rPr>
          <w:fldChar w:fldCharType="separate"/>
        </w:r>
        <w:r w:rsidR="00EB5941">
          <w:rPr>
            <w:noProof/>
            <w:webHidden/>
          </w:rPr>
          <w:t>96</w:t>
        </w:r>
        <w:r w:rsidR="00EB5941">
          <w:rPr>
            <w:noProof/>
            <w:webHidden/>
          </w:rPr>
          <w:fldChar w:fldCharType="end"/>
        </w:r>
      </w:hyperlink>
    </w:p>
    <w:p w14:paraId="5071C042" w14:textId="7BCB81A2" w:rsidR="00EB5941" w:rsidRDefault="00EB54D7">
      <w:pPr>
        <w:pStyle w:val="TOC3"/>
        <w:rPr>
          <w:rFonts w:asciiTheme="minorHAnsi" w:eastAsiaTheme="minorEastAsia" w:hAnsiTheme="minorHAnsi" w:cstheme="minorBidi"/>
          <w:smallCaps w:val="0"/>
          <w:noProof/>
          <w:sz w:val="22"/>
          <w:szCs w:val="22"/>
        </w:rPr>
      </w:pPr>
      <w:hyperlink w:anchor="_Toc130360797" w:history="1">
        <w:r w:rsidR="00EB5941" w:rsidRPr="006A3FFD">
          <w:rPr>
            <w:rStyle w:val="Hyperlink"/>
            <w:noProof/>
          </w:rPr>
          <w:t>Steps to change from standard to Dual Profiling operation:</w:t>
        </w:r>
        <w:r w:rsidR="00EB5941">
          <w:rPr>
            <w:noProof/>
            <w:webHidden/>
          </w:rPr>
          <w:tab/>
        </w:r>
        <w:r w:rsidR="00EB5941">
          <w:rPr>
            <w:noProof/>
            <w:webHidden/>
          </w:rPr>
          <w:fldChar w:fldCharType="begin"/>
        </w:r>
        <w:r w:rsidR="00EB5941">
          <w:rPr>
            <w:noProof/>
            <w:webHidden/>
          </w:rPr>
          <w:instrText xml:space="preserve"> PAGEREF _Toc130360797 \h </w:instrText>
        </w:r>
        <w:r w:rsidR="00EB5941">
          <w:rPr>
            <w:noProof/>
            <w:webHidden/>
          </w:rPr>
        </w:r>
        <w:r w:rsidR="00EB5941">
          <w:rPr>
            <w:noProof/>
            <w:webHidden/>
          </w:rPr>
          <w:fldChar w:fldCharType="separate"/>
        </w:r>
        <w:r w:rsidR="00EB5941">
          <w:rPr>
            <w:noProof/>
            <w:webHidden/>
          </w:rPr>
          <w:t>97</w:t>
        </w:r>
        <w:r w:rsidR="00EB5941">
          <w:rPr>
            <w:noProof/>
            <w:webHidden/>
          </w:rPr>
          <w:fldChar w:fldCharType="end"/>
        </w:r>
      </w:hyperlink>
    </w:p>
    <w:p w14:paraId="36E971C1" w14:textId="49778F6C" w:rsidR="00EB5941" w:rsidRDefault="00EB54D7">
      <w:pPr>
        <w:pStyle w:val="TOC3"/>
        <w:rPr>
          <w:rFonts w:asciiTheme="minorHAnsi" w:eastAsiaTheme="minorEastAsia" w:hAnsiTheme="minorHAnsi" w:cstheme="minorBidi"/>
          <w:smallCaps w:val="0"/>
          <w:noProof/>
          <w:sz w:val="22"/>
          <w:szCs w:val="22"/>
        </w:rPr>
      </w:pPr>
      <w:hyperlink w:anchor="_Toc130360798" w:history="1">
        <w:r w:rsidR="00EB5941" w:rsidRPr="006A3FFD">
          <w:rPr>
            <w:rStyle w:val="Hyperlink"/>
            <w:noProof/>
          </w:rPr>
          <w:t>Steps to change from Dual Profiling to standard operation:</w:t>
        </w:r>
        <w:r w:rsidR="00EB5941">
          <w:rPr>
            <w:noProof/>
            <w:webHidden/>
          </w:rPr>
          <w:tab/>
        </w:r>
        <w:r w:rsidR="00EB5941">
          <w:rPr>
            <w:noProof/>
            <w:webHidden/>
          </w:rPr>
          <w:fldChar w:fldCharType="begin"/>
        </w:r>
        <w:r w:rsidR="00EB5941">
          <w:rPr>
            <w:noProof/>
            <w:webHidden/>
          </w:rPr>
          <w:instrText xml:space="preserve"> PAGEREF _Toc130360798 \h </w:instrText>
        </w:r>
        <w:r w:rsidR="00EB5941">
          <w:rPr>
            <w:noProof/>
            <w:webHidden/>
          </w:rPr>
        </w:r>
        <w:r w:rsidR="00EB5941">
          <w:rPr>
            <w:noProof/>
            <w:webHidden/>
          </w:rPr>
          <w:fldChar w:fldCharType="separate"/>
        </w:r>
        <w:r w:rsidR="00EB5941">
          <w:rPr>
            <w:noProof/>
            <w:webHidden/>
          </w:rPr>
          <w:t>97</w:t>
        </w:r>
        <w:r w:rsidR="00EB5941">
          <w:rPr>
            <w:noProof/>
            <w:webHidden/>
          </w:rPr>
          <w:fldChar w:fldCharType="end"/>
        </w:r>
      </w:hyperlink>
    </w:p>
    <w:p w14:paraId="34BDC16C" w14:textId="7F1BDE32" w:rsidR="00EB5941" w:rsidRDefault="00EB54D7">
      <w:pPr>
        <w:pStyle w:val="TOC3"/>
        <w:rPr>
          <w:rFonts w:asciiTheme="minorHAnsi" w:eastAsiaTheme="minorEastAsia" w:hAnsiTheme="minorHAnsi" w:cstheme="minorBidi"/>
          <w:smallCaps w:val="0"/>
          <w:noProof/>
          <w:sz w:val="22"/>
          <w:szCs w:val="22"/>
        </w:rPr>
      </w:pPr>
      <w:hyperlink w:anchor="_Toc130360799" w:history="1">
        <w:r w:rsidR="00EB5941" w:rsidRPr="006A3FFD">
          <w:rPr>
            <w:rStyle w:val="Hyperlink"/>
            <w:noProof/>
          </w:rPr>
          <w:t>Hardware Status – Dual Profiling mode</w:t>
        </w:r>
        <w:r w:rsidR="00EB5941">
          <w:rPr>
            <w:noProof/>
            <w:webHidden/>
          </w:rPr>
          <w:tab/>
        </w:r>
        <w:r w:rsidR="00EB5941">
          <w:rPr>
            <w:noProof/>
            <w:webHidden/>
          </w:rPr>
          <w:fldChar w:fldCharType="begin"/>
        </w:r>
        <w:r w:rsidR="00EB5941">
          <w:rPr>
            <w:noProof/>
            <w:webHidden/>
          </w:rPr>
          <w:instrText xml:space="preserve"> PAGEREF _Toc130360799 \h </w:instrText>
        </w:r>
        <w:r w:rsidR="00EB5941">
          <w:rPr>
            <w:noProof/>
            <w:webHidden/>
          </w:rPr>
        </w:r>
        <w:r w:rsidR="00EB5941">
          <w:rPr>
            <w:noProof/>
            <w:webHidden/>
          </w:rPr>
          <w:fldChar w:fldCharType="separate"/>
        </w:r>
        <w:r w:rsidR="00EB5941">
          <w:rPr>
            <w:noProof/>
            <w:webHidden/>
          </w:rPr>
          <w:t>98</w:t>
        </w:r>
        <w:r w:rsidR="00EB5941">
          <w:rPr>
            <w:noProof/>
            <w:webHidden/>
          </w:rPr>
          <w:fldChar w:fldCharType="end"/>
        </w:r>
      </w:hyperlink>
    </w:p>
    <w:p w14:paraId="6EB20A92" w14:textId="447B007B"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00" w:history="1">
        <w:r w:rsidR="00EB5941" w:rsidRPr="006A3FFD">
          <w:rPr>
            <w:rStyle w:val="Hyperlink"/>
            <w:noProof/>
          </w:rPr>
          <w:t>Run a Profile – Dual Profiling Mode</w:t>
        </w:r>
        <w:r w:rsidR="00EB5941">
          <w:rPr>
            <w:noProof/>
            <w:webHidden/>
          </w:rPr>
          <w:tab/>
        </w:r>
        <w:r w:rsidR="00EB5941">
          <w:rPr>
            <w:noProof/>
            <w:webHidden/>
          </w:rPr>
          <w:fldChar w:fldCharType="begin"/>
        </w:r>
        <w:r w:rsidR="00EB5941">
          <w:rPr>
            <w:noProof/>
            <w:webHidden/>
          </w:rPr>
          <w:instrText xml:space="preserve"> PAGEREF _Toc130360800 \h </w:instrText>
        </w:r>
        <w:r w:rsidR="00EB5941">
          <w:rPr>
            <w:noProof/>
            <w:webHidden/>
          </w:rPr>
        </w:r>
        <w:r w:rsidR="00EB5941">
          <w:rPr>
            <w:noProof/>
            <w:webHidden/>
          </w:rPr>
          <w:fldChar w:fldCharType="separate"/>
        </w:r>
        <w:r w:rsidR="00EB5941">
          <w:rPr>
            <w:noProof/>
            <w:webHidden/>
          </w:rPr>
          <w:t>99</w:t>
        </w:r>
        <w:r w:rsidR="00EB5941">
          <w:rPr>
            <w:noProof/>
            <w:webHidden/>
          </w:rPr>
          <w:fldChar w:fldCharType="end"/>
        </w:r>
      </w:hyperlink>
    </w:p>
    <w:p w14:paraId="3F4C880A" w14:textId="2EEB70B7" w:rsidR="00EB5941" w:rsidRDefault="00EB54D7">
      <w:pPr>
        <w:pStyle w:val="TOC3"/>
        <w:rPr>
          <w:rFonts w:asciiTheme="minorHAnsi" w:eastAsiaTheme="minorEastAsia" w:hAnsiTheme="minorHAnsi" w:cstheme="minorBidi"/>
          <w:smallCaps w:val="0"/>
          <w:noProof/>
          <w:sz w:val="22"/>
          <w:szCs w:val="22"/>
        </w:rPr>
      </w:pPr>
      <w:hyperlink w:anchor="_Toc130360801" w:history="1">
        <w:r w:rsidR="00EB5941" w:rsidRPr="006A3FFD">
          <w:rPr>
            <w:rStyle w:val="Hyperlink"/>
            <w:noProof/>
          </w:rPr>
          <w:t>Attaching the Air TC</w:t>
        </w:r>
        <w:r w:rsidR="00EB5941">
          <w:rPr>
            <w:noProof/>
            <w:webHidden/>
          </w:rPr>
          <w:tab/>
        </w:r>
        <w:r w:rsidR="00EB5941">
          <w:rPr>
            <w:noProof/>
            <w:webHidden/>
          </w:rPr>
          <w:fldChar w:fldCharType="begin"/>
        </w:r>
        <w:r w:rsidR="00EB5941">
          <w:rPr>
            <w:noProof/>
            <w:webHidden/>
          </w:rPr>
          <w:instrText xml:space="preserve"> PAGEREF _Toc130360801 \h </w:instrText>
        </w:r>
        <w:r w:rsidR="00EB5941">
          <w:rPr>
            <w:noProof/>
            <w:webHidden/>
          </w:rPr>
        </w:r>
        <w:r w:rsidR="00EB5941">
          <w:rPr>
            <w:noProof/>
            <w:webHidden/>
          </w:rPr>
          <w:fldChar w:fldCharType="separate"/>
        </w:r>
        <w:r w:rsidR="00EB5941">
          <w:rPr>
            <w:noProof/>
            <w:webHidden/>
          </w:rPr>
          <w:t>99</w:t>
        </w:r>
        <w:r w:rsidR="00EB5941">
          <w:rPr>
            <w:noProof/>
            <w:webHidden/>
          </w:rPr>
          <w:fldChar w:fldCharType="end"/>
        </w:r>
      </w:hyperlink>
    </w:p>
    <w:p w14:paraId="760BAAFE" w14:textId="4D36AF54" w:rsidR="00EB5941" w:rsidRDefault="00EB54D7">
      <w:pPr>
        <w:pStyle w:val="TOC3"/>
        <w:rPr>
          <w:rFonts w:asciiTheme="minorHAnsi" w:eastAsiaTheme="minorEastAsia" w:hAnsiTheme="minorHAnsi" w:cstheme="minorBidi"/>
          <w:smallCaps w:val="0"/>
          <w:noProof/>
          <w:sz w:val="22"/>
          <w:szCs w:val="22"/>
        </w:rPr>
      </w:pPr>
      <w:hyperlink w:anchor="_Toc130360802" w:history="1">
        <w:r w:rsidR="00EB5941" w:rsidRPr="006A3FFD">
          <w:rPr>
            <w:rStyle w:val="Hyperlink"/>
            <w:noProof/>
          </w:rPr>
          <w:t>Attaching product TCs</w:t>
        </w:r>
        <w:r w:rsidR="00EB5941">
          <w:rPr>
            <w:noProof/>
            <w:webHidden/>
          </w:rPr>
          <w:tab/>
        </w:r>
        <w:r w:rsidR="00EB5941">
          <w:rPr>
            <w:noProof/>
            <w:webHidden/>
          </w:rPr>
          <w:fldChar w:fldCharType="begin"/>
        </w:r>
        <w:r w:rsidR="00EB5941">
          <w:rPr>
            <w:noProof/>
            <w:webHidden/>
          </w:rPr>
          <w:instrText xml:space="preserve"> PAGEREF _Toc130360802 \h </w:instrText>
        </w:r>
        <w:r w:rsidR="00EB5941">
          <w:rPr>
            <w:noProof/>
            <w:webHidden/>
          </w:rPr>
        </w:r>
        <w:r w:rsidR="00EB5941">
          <w:rPr>
            <w:noProof/>
            <w:webHidden/>
          </w:rPr>
          <w:fldChar w:fldCharType="separate"/>
        </w:r>
        <w:r w:rsidR="00EB5941">
          <w:rPr>
            <w:noProof/>
            <w:webHidden/>
          </w:rPr>
          <w:t>99</w:t>
        </w:r>
        <w:r w:rsidR="00EB5941">
          <w:rPr>
            <w:noProof/>
            <w:webHidden/>
          </w:rPr>
          <w:fldChar w:fldCharType="end"/>
        </w:r>
      </w:hyperlink>
    </w:p>
    <w:p w14:paraId="38ABB76D" w14:textId="304ACBAC" w:rsidR="00EB5941" w:rsidRDefault="00EB54D7">
      <w:pPr>
        <w:pStyle w:val="TOC3"/>
        <w:rPr>
          <w:rFonts w:asciiTheme="minorHAnsi" w:eastAsiaTheme="minorEastAsia" w:hAnsiTheme="minorHAnsi" w:cstheme="minorBidi"/>
          <w:smallCaps w:val="0"/>
          <w:noProof/>
          <w:sz w:val="22"/>
          <w:szCs w:val="22"/>
        </w:rPr>
      </w:pPr>
      <w:hyperlink w:anchor="_Toc130360803" w:history="1">
        <w:r w:rsidR="00EB5941" w:rsidRPr="006A3FFD">
          <w:rPr>
            <w:rStyle w:val="Hyperlink"/>
            <w:noProof/>
          </w:rPr>
          <w:t>Selecting Thermocouples for the Profile</w:t>
        </w:r>
        <w:r w:rsidR="00EB5941">
          <w:rPr>
            <w:noProof/>
            <w:webHidden/>
          </w:rPr>
          <w:tab/>
        </w:r>
        <w:r w:rsidR="00EB5941">
          <w:rPr>
            <w:noProof/>
            <w:webHidden/>
          </w:rPr>
          <w:fldChar w:fldCharType="begin"/>
        </w:r>
        <w:r w:rsidR="00EB5941">
          <w:rPr>
            <w:noProof/>
            <w:webHidden/>
          </w:rPr>
          <w:instrText xml:space="preserve"> PAGEREF _Toc130360803 \h </w:instrText>
        </w:r>
        <w:r w:rsidR="00EB5941">
          <w:rPr>
            <w:noProof/>
            <w:webHidden/>
          </w:rPr>
        </w:r>
        <w:r w:rsidR="00EB5941">
          <w:rPr>
            <w:noProof/>
            <w:webHidden/>
          </w:rPr>
          <w:fldChar w:fldCharType="separate"/>
        </w:r>
        <w:r w:rsidR="00EB5941">
          <w:rPr>
            <w:noProof/>
            <w:webHidden/>
          </w:rPr>
          <w:t>100</w:t>
        </w:r>
        <w:r w:rsidR="00EB5941">
          <w:rPr>
            <w:noProof/>
            <w:webHidden/>
          </w:rPr>
          <w:fldChar w:fldCharType="end"/>
        </w:r>
      </w:hyperlink>
    </w:p>
    <w:p w14:paraId="2EA8B2D4" w14:textId="6453E9B6"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804" w:history="1">
        <w:r w:rsidR="00EB5941" w:rsidRPr="006A3FFD">
          <w:rPr>
            <w:rStyle w:val="Hyperlink"/>
            <w:noProof/>
          </w:rPr>
          <w:t>Use Statistical Process Control Charts</w:t>
        </w:r>
        <w:r w:rsidR="00EB5941">
          <w:rPr>
            <w:noProof/>
            <w:webHidden/>
          </w:rPr>
          <w:tab/>
        </w:r>
        <w:r w:rsidR="00EB5941">
          <w:rPr>
            <w:noProof/>
            <w:webHidden/>
          </w:rPr>
          <w:fldChar w:fldCharType="begin"/>
        </w:r>
        <w:r w:rsidR="00EB5941">
          <w:rPr>
            <w:noProof/>
            <w:webHidden/>
          </w:rPr>
          <w:instrText xml:space="preserve"> PAGEREF _Toc130360804 \h </w:instrText>
        </w:r>
        <w:r w:rsidR="00EB5941">
          <w:rPr>
            <w:noProof/>
            <w:webHidden/>
          </w:rPr>
        </w:r>
        <w:r w:rsidR="00EB5941">
          <w:rPr>
            <w:noProof/>
            <w:webHidden/>
          </w:rPr>
          <w:fldChar w:fldCharType="separate"/>
        </w:r>
        <w:r w:rsidR="00EB5941">
          <w:rPr>
            <w:noProof/>
            <w:webHidden/>
          </w:rPr>
          <w:t>101</w:t>
        </w:r>
        <w:r w:rsidR="00EB5941">
          <w:rPr>
            <w:noProof/>
            <w:webHidden/>
          </w:rPr>
          <w:fldChar w:fldCharType="end"/>
        </w:r>
      </w:hyperlink>
    </w:p>
    <w:p w14:paraId="18E14DE1" w14:textId="35B5F191"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05" w:history="1">
        <w:r w:rsidR="00EB5941" w:rsidRPr="006A3FFD">
          <w:rPr>
            <w:rStyle w:val="Hyperlink"/>
            <w:noProof/>
          </w:rPr>
          <w:t>Live Mode - Charts Tab</w:t>
        </w:r>
        <w:r w:rsidR="00EB5941">
          <w:rPr>
            <w:noProof/>
            <w:webHidden/>
          </w:rPr>
          <w:tab/>
        </w:r>
        <w:r w:rsidR="00EB5941">
          <w:rPr>
            <w:noProof/>
            <w:webHidden/>
          </w:rPr>
          <w:fldChar w:fldCharType="begin"/>
        </w:r>
        <w:r w:rsidR="00EB5941">
          <w:rPr>
            <w:noProof/>
            <w:webHidden/>
          </w:rPr>
          <w:instrText xml:space="preserve"> PAGEREF _Toc130360805 \h </w:instrText>
        </w:r>
        <w:r w:rsidR="00EB5941">
          <w:rPr>
            <w:noProof/>
            <w:webHidden/>
          </w:rPr>
        </w:r>
        <w:r w:rsidR="00EB5941">
          <w:rPr>
            <w:noProof/>
            <w:webHidden/>
          </w:rPr>
          <w:fldChar w:fldCharType="separate"/>
        </w:r>
        <w:r w:rsidR="00EB5941">
          <w:rPr>
            <w:noProof/>
            <w:webHidden/>
          </w:rPr>
          <w:t>101</w:t>
        </w:r>
        <w:r w:rsidR="00EB5941">
          <w:rPr>
            <w:noProof/>
            <w:webHidden/>
          </w:rPr>
          <w:fldChar w:fldCharType="end"/>
        </w:r>
      </w:hyperlink>
    </w:p>
    <w:p w14:paraId="16756292" w14:textId="576EB0A4" w:rsidR="00EB5941" w:rsidRDefault="00EB54D7">
      <w:pPr>
        <w:pStyle w:val="TOC3"/>
        <w:rPr>
          <w:rFonts w:asciiTheme="minorHAnsi" w:eastAsiaTheme="minorEastAsia" w:hAnsiTheme="minorHAnsi" w:cstheme="minorBidi"/>
          <w:smallCaps w:val="0"/>
          <w:noProof/>
          <w:sz w:val="22"/>
          <w:szCs w:val="22"/>
        </w:rPr>
      </w:pPr>
      <w:hyperlink w:anchor="_Toc130360806" w:history="1">
        <w:r w:rsidR="00EB5941" w:rsidRPr="006A3FFD">
          <w:rPr>
            <w:rStyle w:val="Hyperlink"/>
            <w:noProof/>
          </w:rPr>
          <w:t>View Chart Data</w:t>
        </w:r>
        <w:r w:rsidR="00EB5941">
          <w:rPr>
            <w:noProof/>
            <w:webHidden/>
          </w:rPr>
          <w:tab/>
        </w:r>
        <w:r w:rsidR="00EB5941">
          <w:rPr>
            <w:noProof/>
            <w:webHidden/>
          </w:rPr>
          <w:fldChar w:fldCharType="begin"/>
        </w:r>
        <w:r w:rsidR="00EB5941">
          <w:rPr>
            <w:noProof/>
            <w:webHidden/>
          </w:rPr>
          <w:instrText xml:space="preserve"> PAGEREF _Toc130360806 \h </w:instrText>
        </w:r>
        <w:r w:rsidR="00EB5941">
          <w:rPr>
            <w:noProof/>
            <w:webHidden/>
          </w:rPr>
        </w:r>
        <w:r w:rsidR="00EB5941">
          <w:rPr>
            <w:noProof/>
            <w:webHidden/>
          </w:rPr>
          <w:fldChar w:fldCharType="separate"/>
        </w:r>
        <w:r w:rsidR="00EB5941">
          <w:rPr>
            <w:noProof/>
            <w:webHidden/>
          </w:rPr>
          <w:t>102</w:t>
        </w:r>
        <w:r w:rsidR="00EB5941">
          <w:rPr>
            <w:noProof/>
            <w:webHidden/>
          </w:rPr>
          <w:fldChar w:fldCharType="end"/>
        </w:r>
      </w:hyperlink>
    </w:p>
    <w:p w14:paraId="30532680" w14:textId="14763F8F"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07" w:history="1">
        <w:r w:rsidR="00EB5941" w:rsidRPr="006A3FFD">
          <w:rPr>
            <w:rStyle w:val="Hyperlink"/>
            <w:noProof/>
          </w:rPr>
          <w:t>Historical Mode - Chart Tab</w:t>
        </w:r>
        <w:r w:rsidR="00EB5941">
          <w:rPr>
            <w:noProof/>
            <w:webHidden/>
          </w:rPr>
          <w:tab/>
        </w:r>
        <w:r w:rsidR="00EB5941">
          <w:rPr>
            <w:noProof/>
            <w:webHidden/>
          </w:rPr>
          <w:fldChar w:fldCharType="begin"/>
        </w:r>
        <w:r w:rsidR="00EB5941">
          <w:rPr>
            <w:noProof/>
            <w:webHidden/>
          </w:rPr>
          <w:instrText xml:space="preserve"> PAGEREF _Toc130360807 \h </w:instrText>
        </w:r>
        <w:r w:rsidR="00EB5941">
          <w:rPr>
            <w:noProof/>
            <w:webHidden/>
          </w:rPr>
        </w:r>
        <w:r w:rsidR="00EB5941">
          <w:rPr>
            <w:noProof/>
            <w:webHidden/>
          </w:rPr>
          <w:fldChar w:fldCharType="separate"/>
        </w:r>
        <w:r w:rsidR="00EB5941">
          <w:rPr>
            <w:noProof/>
            <w:webHidden/>
          </w:rPr>
          <w:t>103</w:t>
        </w:r>
        <w:r w:rsidR="00EB5941">
          <w:rPr>
            <w:noProof/>
            <w:webHidden/>
          </w:rPr>
          <w:fldChar w:fldCharType="end"/>
        </w:r>
      </w:hyperlink>
    </w:p>
    <w:p w14:paraId="00F8BD78" w14:textId="54E4CFB2" w:rsidR="00EB5941" w:rsidRDefault="00EB54D7">
      <w:pPr>
        <w:pStyle w:val="TOC3"/>
        <w:rPr>
          <w:rFonts w:asciiTheme="minorHAnsi" w:eastAsiaTheme="minorEastAsia" w:hAnsiTheme="minorHAnsi" w:cstheme="minorBidi"/>
          <w:smallCaps w:val="0"/>
          <w:noProof/>
          <w:sz w:val="22"/>
          <w:szCs w:val="22"/>
        </w:rPr>
      </w:pPr>
      <w:hyperlink w:anchor="_Toc130360808" w:history="1">
        <w:r w:rsidR="00EB5941" w:rsidRPr="006A3FFD">
          <w:rPr>
            <w:rStyle w:val="Hyperlink"/>
            <w:noProof/>
          </w:rPr>
          <w:t>View Control Charts</w:t>
        </w:r>
        <w:r w:rsidR="00EB5941">
          <w:rPr>
            <w:noProof/>
            <w:webHidden/>
          </w:rPr>
          <w:tab/>
        </w:r>
        <w:r w:rsidR="00EB5941">
          <w:rPr>
            <w:noProof/>
            <w:webHidden/>
          </w:rPr>
          <w:fldChar w:fldCharType="begin"/>
        </w:r>
        <w:r w:rsidR="00EB5941">
          <w:rPr>
            <w:noProof/>
            <w:webHidden/>
          </w:rPr>
          <w:instrText xml:space="preserve"> PAGEREF _Toc130360808 \h </w:instrText>
        </w:r>
        <w:r w:rsidR="00EB5941">
          <w:rPr>
            <w:noProof/>
            <w:webHidden/>
          </w:rPr>
        </w:r>
        <w:r w:rsidR="00EB5941">
          <w:rPr>
            <w:noProof/>
            <w:webHidden/>
          </w:rPr>
          <w:fldChar w:fldCharType="separate"/>
        </w:r>
        <w:r w:rsidR="00EB5941">
          <w:rPr>
            <w:noProof/>
            <w:webHidden/>
          </w:rPr>
          <w:t>103</w:t>
        </w:r>
        <w:r w:rsidR="00EB5941">
          <w:rPr>
            <w:noProof/>
            <w:webHidden/>
          </w:rPr>
          <w:fldChar w:fldCharType="end"/>
        </w:r>
      </w:hyperlink>
    </w:p>
    <w:p w14:paraId="61894436" w14:textId="06D11C4D" w:rsidR="00EB5941" w:rsidRDefault="00EB54D7">
      <w:pPr>
        <w:pStyle w:val="TOC3"/>
        <w:rPr>
          <w:rFonts w:asciiTheme="minorHAnsi" w:eastAsiaTheme="minorEastAsia" w:hAnsiTheme="minorHAnsi" w:cstheme="minorBidi"/>
          <w:smallCaps w:val="0"/>
          <w:noProof/>
          <w:sz w:val="22"/>
          <w:szCs w:val="22"/>
        </w:rPr>
      </w:pPr>
      <w:hyperlink w:anchor="_Toc130360809" w:history="1">
        <w:r w:rsidR="00EB5941" w:rsidRPr="006A3FFD">
          <w:rPr>
            <w:rStyle w:val="Hyperlink"/>
            <w:noProof/>
          </w:rPr>
          <w:t>Viewing Chart Data</w:t>
        </w:r>
        <w:r w:rsidR="00EB5941">
          <w:rPr>
            <w:noProof/>
            <w:webHidden/>
          </w:rPr>
          <w:tab/>
        </w:r>
        <w:r w:rsidR="00EB5941">
          <w:rPr>
            <w:noProof/>
            <w:webHidden/>
          </w:rPr>
          <w:fldChar w:fldCharType="begin"/>
        </w:r>
        <w:r w:rsidR="00EB5941">
          <w:rPr>
            <w:noProof/>
            <w:webHidden/>
          </w:rPr>
          <w:instrText xml:space="preserve"> PAGEREF _Toc130360809 \h </w:instrText>
        </w:r>
        <w:r w:rsidR="00EB5941">
          <w:rPr>
            <w:noProof/>
            <w:webHidden/>
          </w:rPr>
        </w:r>
        <w:r w:rsidR="00EB5941">
          <w:rPr>
            <w:noProof/>
            <w:webHidden/>
          </w:rPr>
          <w:fldChar w:fldCharType="separate"/>
        </w:r>
        <w:r w:rsidR="00EB5941">
          <w:rPr>
            <w:noProof/>
            <w:webHidden/>
          </w:rPr>
          <w:t>104</w:t>
        </w:r>
        <w:r w:rsidR="00EB5941">
          <w:rPr>
            <w:noProof/>
            <w:webHidden/>
          </w:rPr>
          <w:fldChar w:fldCharType="end"/>
        </w:r>
      </w:hyperlink>
    </w:p>
    <w:p w14:paraId="6A0ABE7B" w14:textId="34F626BE" w:rsidR="00EB5941" w:rsidRDefault="00EB54D7">
      <w:pPr>
        <w:pStyle w:val="TOC3"/>
        <w:rPr>
          <w:rFonts w:asciiTheme="minorHAnsi" w:eastAsiaTheme="minorEastAsia" w:hAnsiTheme="minorHAnsi" w:cstheme="minorBidi"/>
          <w:smallCaps w:val="0"/>
          <w:noProof/>
          <w:sz w:val="22"/>
          <w:szCs w:val="22"/>
        </w:rPr>
      </w:pPr>
      <w:hyperlink w:anchor="_Toc130360810" w:history="1">
        <w:r w:rsidR="00EB5941" w:rsidRPr="006A3FFD">
          <w:rPr>
            <w:rStyle w:val="Hyperlink"/>
            <w:noProof/>
          </w:rPr>
          <w:t>History Mode Chart Options Menu</w:t>
        </w:r>
        <w:r w:rsidR="00EB5941">
          <w:rPr>
            <w:noProof/>
            <w:webHidden/>
          </w:rPr>
          <w:tab/>
        </w:r>
        <w:r w:rsidR="00EB5941">
          <w:rPr>
            <w:noProof/>
            <w:webHidden/>
          </w:rPr>
          <w:fldChar w:fldCharType="begin"/>
        </w:r>
        <w:r w:rsidR="00EB5941">
          <w:rPr>
            <w:noProof/>
            <w:webHidden/>
          </w:rPr>
          <w:instrText xml:space="preserve"> PAGEREF _Toc130360810 \h </w:instrText>
        </w:r>
        <w:r w:rsidR="00EB5941">
          <w:rPr>
            <w:noProof/>
            <w:webHidden/>
          </w:rPr>
        </w:r>
        <w:r w:rsidR="00EB5941">
          <w:rPr>
            <w:noProof/>
            <w:webHidden/>
          </w:rPr>
          <w:fldChar w:fldCharType="separate"/>
        </w:r>
        <w:r w:rsidR="00EB5941">
          <w:rPr>
            <w:noProof/>
            <w:webHidden/>
          </w:rPr>
          <w:t>104</w:t>
        </w:r>
        <w:r w:rsidR="00EB5941">
          <w:rPr>
            <w:noProof/>
            <w:webHidden/>
          </w:rPr>
          <w:fldChar w:fldCharType="end"/>
        </w:r>
      </w:hyperlink>
    </w:p>
    <w:p w14:paraId="393A6B72" w14:textId="67E3B43D"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811" w:history="1">
        <w:r w:rsidR="00EB5941" w:rsidRPr="006A3FFD">
          <w:rPr>
            <w:rStyle w:val="Hyperlink"/>
            <w:noProof/>
          </w:rPr>
          <w:t>Using Live Data Output</w:t>
        </w:r>
        <w:r w:rsidR="00EB5941">
          <w:rPr>
            <w:noProof/>
            <w:webHidden/>
          </w:rPr>
          <w:tab/>
        </w:r>
        <w:r w:rsidR="00EB5941">
          <w:rPr>
            <w:noProof/>
            <w:webHidden/>
          </w:rPr>
          <w:fldChar w:fldCharType="begin"/>
        </w:r>
        <w:r w:rsidR="00EB5941">
          <w:rPr>
            <w:noProof/>
            <w:webHidden/>
          </w:rPr>
          <w:instrText xml:space="preserve"> PAGEREF _Toc130360811 \h </w:instrText>
        </w:r>
        <w:r w:rsidR="00EB5941">
          <w:rPr>
            <w:noProof/>
            <w:webHidden/>
          </w:rPr>
        </w:r>
        <w:r w:rsidR="00EB5941">
          <w:rPr>
            <w:noProof/>
            <w:webHidden/>
          </w:rPr>
          <w:fldChar w:fldCharType="separate"/>
        </w:r>
        <w:r w:rsidR="00EB5941">
          <w:rPr>
            <w:noProof/>
            <w:webHidden/>
          </w:rPr>
          <w:t>105</w:t>
        </w:r>
        <w:r w:rsidR="00EB5941">
          <w:rPr>
            <w:noProof/>
            <w:webHidden/>
          </w:rPr>
          <w:fldChar w:fldCharType="end"/>
        </w:r>
      </w:hyperlink>
    </w:p>
    <w:p w14:paraId="1138CA6F" w14:textId="0C565610"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12" w:history="1">
        <w:r w:rsidR="00EB5941" w:rsidRPr="006A3FFD">
          <w:rPr>
            <w:rStyle w:val="Hyperlink"/>
            <w:noProof/>
          </w:rPr>
          <w:t>LDO Formats</w:t>
        </w:r>
        <w:r w:rsidR="00EB5941">
          <w:rPr>
            <w:noProof/>
            <w:webHidden/>
          </w:rPr>
          <w:tab/>
        </w:r>
        <w:r w:rsidR="00EB5941">
          <w:rPr>
            <w:noProof/>
            <w:webHidden/>
          </w:rPr>
          <w:fldChar w:fldCharType="begin"/>
        </w:r>
        <w:r w:rsidR="00EB5941">
          <w:rPr>
            <w:noProof/>
            <w:webHidden/>
          </w:rPr>
          <w:instrText xml:space="preserve"> PAGEREF _Toc130360812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4ABACBE1" w14:textId="4C8B76CA"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13" w:history="1">
        <w:r w:rsidR="00EB5941" w:rsidRPr="006A3FFD">
          <w:rPr>
            <w:rStyle w:val="Hyperlink"/>
            <w:noProof/>
          </w:rPr>
          <w:t>Details Of Output Files</w:t>
        </w:r>
        <w:r w:rsidR="00EB5941">
          <w:rPr>
            <w:noProof/>
            <w:webHidden/>
          </w:rPr>
          <w:tab/>
        </w:r>
        <w:r w:rsidR="00EB5941">
          <w:rPr>
            <w:noProof/>
            <w:webHidden/>
          </w:rPr>
          <w:fldChar w:fldCharType="begin"/>
        </w:r>
        <w:r w:rsidR="00EB5941">
          <w:rPr>
            <w:noProof/>
            <w:webHidden/>
          </w:rPr>
          <w:instrText xml:space="preserve"> PAGEREF _Toc130360813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7B2C627B" w14:textId="451110A7" w:rsidR="00EB5941" w:rsidRDefault="00EB54D7">
      <w:pPr>
        <w:pStyle w:val="TOC3"/>
        <w:rPr>
          <w:rFonts w:asciiTheme="minorHAnsi" w:eastAsiaTheme="minorEastAsia" w:hAnsiTheme="minorHAnsi" w:cstheme="minorBidi"/>
          <w:smallCaps w:val="0"/>
          <w:noProof/>
          <w:sz w:val="22"/>
          <w:szCs w:val="22"/>
        </w:rPr>
      </w:pPr>
      <w:hyperlink w:anchor="_Toc130360814" w:history="1">
        <w:r w:rsidR="00EB5941" w:rsidRPr="006A3FFD">
          <w:rPr>
            <w:rStyle w:val="Hyperlink"/>
            <w:noProof/>
          </w:rPr>
          <w:t>TSV And CSV for WordPad</w:t>
        </w:r>
        <w:r w:rsidR="00EB5941">
          <w:rPr>
            <w:noProof/>
            <w:webHidden/>
          </w:rPr>
          <w:tab/>
        </w:r>
        <w:r w:rsidR="00EB5941">
          <w:rPr>
            <w:noProof/>
            <w:webHidden/>
          </w:rPr>
          <w:fldChar w:fldCharType="begin"/>
        </w:r>
        <w:r w:rsidR="00EB5941">
          <w:rPr>
            <w:noProof/>
            <w:webHidden/>
          </w:rPr>
          <w:instrText xml:space="preserve"> PAGEREF _Toc130360814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70CB1087" w14:textId="46DA54C3" w:rsidR="00EB5941" w:rsidRDefault="00EB54D7">
      <w:pPr>
        <w:pStyle w:val="TOC3"/>
        <w:rPr>
          <w:rFonts w:asciiTheme="minorHAnsi" w:eastAsiaTheme="minorEastAsia" w:hAnsiTheme="minorHAnsi" w:cstheme="minorBidi"/>
          <w:smallCaps w:val="0"/>
          <w:noProof/>
          <w:sz w:val="22"/>
          <w:szCs w:val="22"/>
        </w:rPr>
      </w:pPr>
      <w:hyperlink w:anchor="_Toc130360815" w:history="1">
        <w:r w:rsidR="00EB5941" w:rsidRPr="006A3FFD">
          <w:rPr>
            <w:rStyle w:val="Hyperlink"/>
            <w:noProof/>
          </w:rPr>
          <w:t>TSV for Excel</w:t>
        </w:r>
        <w:r w:rsidR="00EB5941">
          <w:rPr>
            <w:noProof/>
            <w:webHidden/>
          </w:rPr>
          <w:tab/>
        </w:r>
        <w:r w:rsidR="00EB5941">
          <w:rPr>
            <w:noProof/>
            <w:webHidden/>
          </w:rPr>
          <w:fldChar w:fldCharType="begin"/>
        </w:r>
        <w:r w:rsidR="00EB5941">
          <w:rPr>
            <w:noProof/>
            <w:webHidden/>
          </w:rPr>
          <w:instrText xml:space="preserve"> PAGEREF _Toc130360815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3945F105" w14:textId="31718383" w:rsidR="00EB5941" w:rsidRDefault="00EB54D7">
      <w:pPr>
        <w:pStyle w:val="TOC3"/>
        <w:rPr>
          <w:rFonts w:asciiTheme="minorHAnsi" w:eastAsiaTheme="minorEastAsia" w:hAnsiTheme="minorHAnsi" w:cstheme="minorBidi"/>
          <w:smallCaps w:val="0"/>
          <w:noProof/>
          <w:sz w:val="22"/>
          <w:szCs w:val="22"/>
        </w:rPr>
      </w:pPr>
      <w:hyperlink w:anchor="_Toc130360816" w:history="1">
        <w:r w:rsidR="00EB5941" w:rsidRPr="006A3FFD">
          <w:rPr>
            <w:rStyle w:val="Hyperlink"/>
            <w:noProof/>
          </w:rPr>
          <w:t>One Board per File (TXT format)</w:t>
        </w:r>
        <w:r w:rsidR="00EB5941">
          <w:rPr>
            <w:noProof/>
            <w:webHidden/>
          </w:rPr>
          <w:tab/>
        </w:r>
        <w:r w:rsidR="00EB5941">
          <w:rPr>
            <w:noProof/>
            <w:webHidden/>
          </w:rPr>
          <w:fldChar w:fldCharType="begin"/>
        </w:r>
        <w:r w:rsidR="00EB5941">
          <w:rPr>
            <w:noProof/>
            <w:webHidden/>
          </w:rPr>
          <w:instrText xml:space="preserve"> PAGEREF _Toc130360816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4B3C2EE6" w14:textId="62065042" w:rsidR="00EB5941" w:rsidRDefault="00EB54D7">
      <w:pPr>
        <w:pStyle w:val="TOC3"/>
        <w:rPr>
          <w:rFonts w:asciiTheme="minorHAnsi" w:eastAsiaTheme="minorEastAsia" w:hAnsiTheme="minorHAnsi" w:cstheme="minorBidi"/>
          <w:smallCaps w:val="0"/>
          <w:noProof/>
          <w:sz w:val="22"/>
          <w:szCs w:val="22"/>
        </w:rPr>
      </w:pPr>
      <w:hyperlink w:anchor="_Toc130360817" w:history="1">
        <w:r w:rsidR="00EB5941" w:rsidRPr="006A3FFD">
          <w:rPr>
            <w:rStyle w:val="Hyperlink"/>
            <w:noProof/>
          </w:rPr>
          <w:t>One Board per File (XML format)</w:t>
        </w:r>
        <w:r w:rsidR="00EB5941">
          <w:rPr>
            <w:noProof/>
            <w:webHidden/>
          </w:rPr>
          <w:tab/>
        </w:r>
        <w:r w:rsidR="00EB5941">
          <w:rPr>
            <w:noProof/>
            <w:webHidden/>
          </w:rPr>
          <w:fldChar w:fldCharType="begin"/>
        </w:r>
        <w:r w:rsidR="00EB5941">
          <w:rPr>
            <w:noProof/>
            <w:webHidden/>
          </w:rPr>
          <w:instrText xml:space="preserve"> PAGEREF _Toc130360817 \h </w:instrText>
        </w:r>
        <w:r w:rsidR="00EB5941">
          <w:rPr>
            <w:noProof/>
            <w:webHidden/>
          </w:rPr>
        </w:r>
        <w:r w:rsidR="00EB5941">
          <w:rPr>
            <w:noProof/>
            <w:webHidden/>
          </w:rPr>
          <w:fldChar w:fldCharType="separate"/>
        </w:r>
        <w:r w:rsidR="00EB5941">
          <w:rPr>
            <w:noProof/>
            <w:webHidden/>
          </w:rPr>
          <w:t>106</w:t>
        </w:r>
        <w:r w:rsidR="00EB5941">
          <w:rPr>
            <w:noProof/>
            <w:webHidden/>
          </w:rPr>
          <w:fldChar w:fldCharType="end"/>
        </w:r>
      </w:hyperlink>
    </w:p>
    <w:p w14:paraId="5EDFFE7A" w14:textId="5CB9DF18" w:rsidR="00EB5941" w:rsidRDefault="00EB54D7">
      <w:pPr>
        <w:pStyle w:val="TOC3"/>
        <w:rPr>
          <w:rFonts w:asciiTheme="minorHAnsi" w:eastAsiaTheme="minorEastAsia" w:hAnsiTheme="minorHAnsi" w:cstheme="minorBidi"/>
          <w:smallCaps w:val="0"/>
          <w:noProof/>
          <w:sz w:val="22"/>
          <w:szCs w:val="22"/>
        </w:rPr>
      </w:pPr>
      <w:hyperlink w:anchor="_Toc130360818" w:history="1">
        <w:r w:rsidR="00EB5941" w:rsidRPr="006A3FFD">
          <w:rPr>
            <w:rStyle w:val="Hyperlink"/>
            <w:noProof/>
          </w:rPr>
          <w:t>One Board per File - (CSV format)</w:t>
        </w:r>
        <w:r w:rsidR="00EB5941">
          <w:rPr>
            <w:noProof/>
            <w:webHidden/>
          </w:rPr>
          <w:tab/>
        </w:r>
        <w:r w:rsidR="00EB5941">
          <w:rPr>
            <w:noProof/>
            <w:webHidden/>
          </w:rPr>
          <w:fldChar w:fldCharType="begin"/>
        </w:r>
        <w:r w:rsidR="00EB5941">
          <w:rPr>
            <w:noProof/>
            <w:webHidden/>
          </w:rPr>
          <w:instrText xml:space="preserve"> PAGEREF _Toc130360818 \h </w:instrText>
        </w:r>
        <w:r w:rsidR="00EB5941">
          <w:rPr>
            <w:noProof/>
            <w:webHidden/>
          </w:rPr>
        </w:r>
        <w:r w:rsidR="00EB5941">
          <w:rPr>
            <w:noProof/>
            <w:webHidden/>
          </w:rPr>
          <w:fldChar w:fldCharType="separate"/>
        </w:r>
        <w:r w:rsidR="00EB5941">
          <w:rPr>
            <w:noProof/>
            <w:webHidden/>
          </w:rPr>
          <w:t>107</w:t>
        </w:r>
        <w:r w:rsidR="00EB5941">
          <w:rPr>
            <w:noProof/>
            <w:webHidden/>
          </w:rPr>
          <w:fldChar w:fldCharType="end"/>
        </w:r>
      </w:hyperlink>
    </w:p>
    <w:p w14:paraId="52326EC1" w14:textId="4E7914A9" w:rsidR="00EB5941" w:rsidRDefault="00EB54D7">
      <w:pPr>
        <w:pStyle w:val="TOC3"/>
        <w:rPr>
          <w:rFonts w:asciiTheme="minorHAnsi" w:eastAsiaTheme="minorEastAsia" w:hAnsiTheme="minorHAnsi" w:cstheme="minorBidi"/>
          <w:smallCaps w:val="0"/>
          <w:noProof/>
          <w:sz w:val="22"/>
          <w:szCs w:val="22"/>
        </w:rPr>
      </w:pPr>
      <w:hyperlink w:anchor="_Toc130360819" w:history="1">
        <w:r w:rsidR="00EB5941" w:rsidRPr="006A3FFD">
          <w:rPr>
            <w:rStyle w:val="Hyperlink"/>
            <w:noProof/>
          </w:rPr>
          <w:t>One Board per File – TXT - Alternate</w:t>
        </w:r>
        <w:r w:rsidR="00EB5941">
          <w:rPr>
            <w:noProof/>
            <w:webHidden/>
          </w:rPr>
          <w:tab/>
        </w:r>
        <w:r w:rsidR="00EB5941">
          <w:rPr>
            <w:noProof/>
            <w:webHidden/>
          </w:rPr>
          <w:fldChar w:fldCharType="begin"/>
        </w:r>
        <w:r w:rsidR="00EB5941">
          <w:rPr>
            <w:noProof/>
            <w:webHidden/>
          </w:rPr>
          <w:instrText xml:space="preserve"> PAGEREF _Toc130360819 \h </w:instrText>
        </w:r>
        <w:r w:rsidR="00EB5941">
          <w:rPr>
            <w:noProof/>
            <w:webHidden/>
          </w:rPr>
        </w:r>
        <w:r w:rsidR="00EB5941">
          <w:rPr>
            <w:noProof/>
            <w:webHidden/>
          </w:rPr>
          <w:fldChar w:fldCharType="separate"/>
        </w:r>
        <w:r w:rsidR="00EB5941">
          <w:rPr>
            <w:noProof/>
            <w:webHidden/>
          </w:rPr>
          <w:t>107</w:t>
        </w:r>
        <w:r w:rsidR="00EB5941">
          <w:rPr>
            <w:noProof/>
            <w:webHidden/>
          </w:rPr>
          <w:fldChar w:fldCharType="end"/>
        </w:r>
      </w:hyperlink>
    </w:p>
    <w:p w14:paraId="73CFB32F" w14:textId="73BA596E" w:rsidR="00EB5941" w:rsidRDefault="00EB54D7">
      <w:pPr>
        <w:pStyle w:val="TOC3"/>
        <w:rPr>
          <w:rFonts w:asciiTheme="minorHAnsi" w:eastAsiaTheme="minorEastAsia" w:hAnsiTheme="minorHAnsi" w:cstheme="minorBidi"/>
          <w:smallCaps w:val="0"/>
          <w:noProof/>
          <w:sz w:val="22"/>
          <w:szCs w:val="22"/>
        </w:rPr>
      </w:pPr>
      <w:hyperlink w:anchor="_Toc130360820" w:history="1">
        <w:r w:rsidR="00EB5941" w:rsidRPr="006A3FFD">
          <w:rPr>
            <w:rStyle w:val="Hyperlink"/>
            <w:noProof/>
          </w:rPr>
          <w:t>One Board per File – TXT - Custom</w:t>
        </w:r>
        <w:r w:rsidR="00EB5941">
          <w:rPr>
            <w:noProof/>
            <w:webHidden/>
          </w:rPr>
          <w:tab/>
        </w:r>
        <w:r w:rsidR="00EB5941">
          <w:rPr>
            <w:noProof/>
            <w:webHidden/>
          </w:rPr>
          <w:fldChar w:fldCharType="begin"/>
        </w:r>
        <w:r w:rsidR="00EB5941">
          <w:rPr>
            <w:noProof/>
            <w:webHidden/>
          </w:rPr>
          <w:instrText xml:space="preserve"> PAGEREF _Toc130360820 \h </w:instrText>
        </w:r>
        <w:r w:rsidR="00EB5941">
          <w:rPr>
            <w:noProof/>
            <w:webHidden/>
          </w:rPr>
        </w:r>
        <w:r w:rsidR="00EB5941">
          <w:rPr>
            <w:noProof/>
            <w:webHidden/>
          </w:rPr>
          <w:fldChar w:fldCharType="separate"/>
        </w:r>
        <w:r w:rsidR="00EB5941">
          <w:rPr>
            <w:noProof/>
            <w:webHidden/>
          </w:rPr>
          <w:t>107</w:t>
        </w:r>
        <w:r w:rsidR="00EB5941">
          <w:rPr>
            <w:noProof/>
            <w:webHidden/>
          </w:rPr>
          <w:fldChar w:fldCharType="end"/>
        </w:r>
      </w:hyperlink>
    </w:p>
    <w:p w14:paraId="021A0073" w14:textId="42384DF1"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21" w:history="1">
        <w:r w:rsidR="00EB5941" w:rsidRPr="006A3FFD">
          <w:rPr>
            <w:rStyle w:val="Hyperlink"/>
            <w:noProof/>
          </w:rPr>
          <w:t>Configure LDO</w:t>
        </w:r>
        <w:r w:rsidR="00EB5941">
          <w:rPr>
            <w:noProof/>
            <w:webHidden/>
          </w:rPr>
          <w:tab/>
        </w:r>
        <w:r w:rsidR="00EB5941">
          <w:rPr>
            <w:noProof/>
            <w:webHidden/>
          </w:rPr>
          <w:fldChar w:fldCharType="begin"/>
        </w:r>
        <w:r w:rsidR="00EB5941">
          <w:rPr>
            <w:noProof/>
            <w:webHidden/>
          </w:rPr>
          <w:instrText xml:space="preserve"> PAGEREF _Toc130360821 \h </w:instrText>
        </w:r>
        <w:r w:rsidR="00EB5941">
          <w:rPr>
            <w:noProof/>
            <w:webHidden/>
          </w:rPr>
        </w:r>
        <w:r w:rsidR="00EB5941">
          <w:rPr>
            <w:noProof/>
            <w:webHidden/>
          </w:rPr>
          <w:fldChar w:fldCharType="separate"/>
        </w:r>
        <w:r w:rsidR="00EB5941">
          <w:rPr>
            <w:noProof/>
            <w:webHidden/>
          </w:rPr>
          <w:t>107</w:t>
        </w:r>
        <w:r w:rsidR="00EB5941">
          <w:rPr>
            <w:noProof/>
            <w:webHidden/>
          </w:rPr>
          <w:fldChar w:fldCharType="end"/>
        </w:r>
      </w:hyperlink>
    </w:p>
    <w:p w14:paraId="3A8FDE52" w14:textId="2F4A7C75" w:rsidR="00EB5941" w:rsidRDefault="00EB54D7">
      <w:pPr>
        <w:pStyle w:val="TOC3"/>
        <w:rPr>
          <w:rFonts w:asciiTheme="minorHAnsi" w:eastAsiaTheme="minorEastAsia" w:hAnsiTheme="minorHAnsi" w:cstheme="minorBidi"/>
          <w:smallCaps w:val="0"/>
          <w:noProof/>
          <w:sz w:val="22"/>
          <w:szCs w:val="22"/>
        </w:rPr>
      </w:pPr>
      <w:hyperlink w:anchor="_Toc130360822" w:history="1">
        <w:r w:rsidR="00EB5941" w:rsidRPr="006A3FFD">
          <w:rPr>
            <w:rStyle w:val="Hyperlink"/>
            <w:noProof/>
          </w:rPr>
          <w:t>Delete Accumulated LDO Files</w:t>
        </w:r>
        <w:r w:rsidR="00EB5941">
          <w:rPr>
            <w:noProof/>
            <w:webHidden/>
          </w:rPr>
          <w:tab/>
        </w:r>
        <w:r w:rsidR="00EB5941">
          <w:rPr>
            <w:noProof/>
            <w:webHidden/>
          </w:rPr>
          <w:fldChar w:fldCharType="begin"/>
        </w:r>
        <w:r w:rsidR="00EB5941">
          <w:rPr>
            <w:noProof/>
            <w:webHidden/>
          </w:rPr>
          <w:instrText xml:space="preserve"> PAGEREF _Toc130360822 \h </w:instrText>
        </w:r>
        <w:r w:rsidR="00EB5941">
          <w:rPr>
            <w:noProof/>
            <w:webHidden/>
          </w:rPr>
        </w:r>
        <w:r w:rsidR="00EB5941">
          <w:rPr>
            <w:noProof/>
            <w:webHidden/>
          </w:rPr>
          <w:fldChar w:fldCharType="separate"/>
        </w:r>
        <w:r w:rsidR="00EB5941">
          <w:rPr>
            <w:noProof/>
            <w:webHidden/>
          </w:rPr>
          <w:t>108</w:t>
        </w:r>
        <w:r w:rsidR="00EB5941">
          <w:rPr>
            <w:noProof/>
            <w:webHidden/>
          </w:rPr>
          <w:fldChar w:fldCharType="end"/>
        </w:r>
      </w:hyperlink>
    </w:p>
    <w:p w14:paraId="3C50BF84" w14:textId="0858143B" w:rsidR="00EB5941" w:rsidRDefault="00EB54D7">
      <w:pPr>
        <w:pStyle w:val="TOC3"/>
        <w:rPr>
          <w:rFonts w:asciiTheme="minorHAnsi" w:eastAsiaTheme="minorEastAsia" w:hAnsiTheme="minorHAnsi" w:cstheme="minorBidi"/>
          <w:smallCaps w:val="0"/>
          <w:noProof/>
          <w:sz w:val="22"/>
          <w:szCs w:val="22"/>
        </w:rPr>
      </w:pPr>
      <w:hyperlink w:anchor="_Toc130360823" w:history="1">
        <w:r w:rsidR="00EB5941" w:rsidRPr="006A3FFD">
          <w:rPr>
            <w:rStyle w:val="Hyperlink"/>
            <w:noProof/>
          </w:rPr>
          <w:t>Include Alarm Events in the Output File</w:t>
        </w:r>
        <w:r w:rsidR="00EB5941">
          <w:rPr>
            <w:noProof/>
            <w:webHidden/>
          </w:rPr>
          <w:tab/>
        </w:r>
        <w:r w:rsidR="00EB5941">
          <w:rPr>
            <w:noProof/>
            <w:webHidden/>
          </w:rPr>
          <w:fldChar w:fldCharType="begin"/>
        </w:r>
        <w:r w:rsidR="00EB5941">
          <w:rPr>
            <w:noProof/>
            <w:webHidden/>
          </w:rPr>
          <w:instrText xml:space="preserve"> PAGEREF _Toc130360823 \h </w:instrText>
        </w:r>
        <w:r w:rsidR="00EB5941">
          <w:rPr>
            <w:noProof/>
            <w:webHidden/>
          </w:rPr>
        </w:r>
        <w:r w:rsidR="00EB5941">
          <w:rPr>
            <w:noProof/>
            <w:webHidden/>
          </w:rPr>
          <w:fldChar w:fldCharType="separate"/>
        </w:r>
        <w:r w:rsidR="00EB5941">
          <w:rPr>
            <w:noProof/>
            <w:webHidden/>
          </w:rPr>
          <w:t>109</w:t>
        </w:r>
        <w:r w:rsidR="00EB5941">
          <w:rPr>
            <w:noProof/>
            <w:webHidden/>
          </w:rPr>
          <w:fldChar w:fldCharType="end"/>
        </w:r>
      </w:hyperlink>
    </w:p>
    <w:p w14:paraId="00CFFFA0" w14:textId="4CD61719"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824" w:history="1">
        <w:r w:rsidR="00EB5941" w:rsidRPr="006A3FFD">
          <w:rPr>
            <w:rStyle w:val="Hyperlink"/>
            <w:noProof/>
          </w:rPr>
          <w:t>Centralized Process Window Control</w:t>
        </w:r>
        <w:r w:rsidR="00EB5941">
          <w:rPr>
            <w:noProof/>
            <w:webHidden/>
          </w:rPr>
          <w:tab/>
        </w:r>
        <w:r w:rsidR="00EB5941">
          <w:rPr>
            <w:noProof/>
            <w:webHidden/>
          </w:rPr>
          <w:fldChar w:fldCharType="begin"/>
        </w:r>
        <w:r w:rsidR="00EB5941">
          <w:rPr>
            <w:noProof/>
            <w:webHidden/>
          </w:rPr>
          <w:instrText xml:space="preserve"> PAGEREF _Toc130360824 \h </w:instrText>
        </w:r>
        <w:r w:rsidR="00EB5941">
          <w:rPr>
            <w:noProof/>
            <w:webHidden/>
          </w:rPr>
        </w:r>
        <w:r w:rsidR="00EB5941">
          <w:rPr>
            <w:noProof/>
            <w:webHidden/>
          </w:rPr>
          <w:fldChar w:fldCharType="separate"/>
        </w:r>
        <w:r w:rsidR="00EB5941">
          <w:rPr>
            <w:noProof/>
            <w:webHidden/>
          </w:rPr>
          <w:t>110</w:t>
        </w:r>
        <w:r w:rsidR="00EB5941">
          <w:rPr>
            <w:noProof/>
            <w:webHidden/>
          </w:rPr>
          <w:fldChar w:fldCharType="end"/>
        </w:r>
      </w:hyperlink>
    </w:p>
    <w:p w14:paraId="468E5A57" w14:textId="381D8188"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25" w:history="1">
        <w:r w:rsidR="00EB5941" w:rsidRPr="006A3FFD">
          <w:rPr>
            <w:rStyle w:val="Hyperlink"/>
            <w:noProof/>
          </w:rPr>
          <w:t>KIC File Administrator</w:t>
        </w:r>
        <w:r w:rsidR="00EB5941">
          <w:rPr>
            <w:noProof/>
            <w:webHidden/>
          </w:rPr>
          <w:tab/>
        </w:r>
        <w:r w:rsidR="00EB5941">
          <w:rPr>
            <w:noProof/>
            <w:webHidden/>
          </w:rPr>
          <w:fldChar w:fldCharType="begin"/>
        </w:r>
        <w:r w:rsidR="00EB5941">
          <w:rPr>
            <w:noProof/>
            <w:webHidden/>
          </w:rPr>
          <w:instrText xml:space="preserve"> PAGEREF _Toc130360825 \h </w:instrText>
        </w:r>
        <w:r w:rsidR="00EB5941">
          <w:rPr>
            <w:noProof/>
            <w:webHidden/>
          </w:rPr>
        </w:r>
        <w:r w:rsidR="00EB5941">
          <w:rPr>
            <w:noProof/>
            <w:webHidden/>
          </w:rPr>
          <w:fldChar w:fldCharType="separate"/>
        </w:r>
        <w:r w:rsidR="00EB5941">
          <w:rPr>
            <w:noProof/>
            <w:webHidden/>
          </w:rPr>
          <w:t>110</w:t>
        </w:r>
        <w:r w:rsidR="00EB5941">
          <w:rPr>
            <w:noProof/>
            <w:webHidden/>
          </w:rPr>
          <w:fldChar w:fldCharType="end"/>
        </w:r>
      </w:hyperlink>
    </w:p>
    <w:p w14:paraId="5E2CA4CE" w14:textId="1D050217"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26" w:history="1">
        <w:r w:rsidR="00EB5941" w:rsidRPr="006A3FFD">
          <w:rPr>
            <w:rStyle w:val="Hyperlink"/>
            <w:noProof/>
          </w:rPr>
          <w:t>Configuration of software</w:t>
        </w:r>
        <w:r w:rsidR="00EB5941">
          <w:rPr>
            <w:noProof/>
            <w:webHidden/>
          </w:rPr>
          <w:tab/>
        </w:r>
        <w:r w:rsidR="00EB5941">
          <w:rPr>
            <w:noProof/>
            <w:webHidden/>
          </w:rPr>
          <w:fldChar w:fldCharType="begin"/>
        </w:r>
        <w:r w:rsidR="00EB5941">
          <w:rPr>
            <w:noProof/>
            <w:webHidden/>
          </w:rPr>
          <w:instrText xml:space="preserve"> PAGEREF _Toc130360826 \h </w:instrText>
        </w:r>
        <w:r w:rsidR="00EB5941">
          <w:rPr>
            <w:noProof/>
            <w:webHidden/>
          </w:rPr>
        </w:r>
        <w:r w:rsidR="00EB5941">
          <w:rPr>
            <w:noProof/>
            <w:webHidden/>
          </w:rPr>
          <w:fldChar w:fldCharType="separate"/>
        </w:r>
        <w:r w:rsidR="00EB5941">
          <w:rPr>
            <w:noProof/>
            <w:webHidden/>
          </w:rPr>
          <w:t>113</w:t>
        </w:r>
        <w:r w:rsidR="00EB5941">
          <w:rPr>
            <w:noProof/>
            <w:webHidden/>
          </w:rPr>
          <w:fldChar w:fldCharType="end"/>
        </w:r>
      </w:hyperlink>
    </w:p>
    <w:p w14:paraId="71BB5909" w14:textId="6D772CB4"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27" w:history="1">
        <w:r w:rsidR="00EB5941" w:rsidRPr="006A3FFD">
          <w:rPr>
            <w:rStyle w:val="Hyperlink"/>
            <w:noProof/>
          </w:rPr>
          <w:t>Operation of Software</w:t>
        </w:r>
        <w:r w:rsidR="00EB5941">
          <w:rPr>
            <w:noProof/>
            <w:webHidden/>
          </w:rPr>
          <w:tab/>
        </w:r>
        <w:r w:rsidR="00EB5941">
          <w:rPr>
            <w:noProof/>
            <w:webHidden/>
          </w:rPr>
          <w:fldChar w:fldCharType="begin"/>
        </w:r>
        <w:r w:rsidR="00EB5941">
          <w:rPr>
            <w:noProof/>
            <w:webHidden/>
          </w:rPr>
          <w:instrText xml:space="preserve"> PAGEREF _Toc130360827 \h </w:instrText>
        </w:r>
        <w:r w:rsidR="00EB5941">
          <w:rPr>
            <w:noProof/>
            <w:webHidden/>
          </w:rPr>
        </w:r>
        <w:r w:rsidR="00EB5941">
          <w:rPr>
            <w:noProof/>
            <w:webHidden/>
          </w:rPr>
          <w:fldChar w:fldCharType="separate"/>
        </w:r>
        <w:r w:rsidR="00EB5941">
          <w:rPr>
            <w:noProof/>
            <w:webHidden/>
          </w:rPr>
          <w:t>114</w:t>
        </w:r>
        <w:r w:rsidR="00EB5941">
          <w:rPr>
            <w:noProof/>
            <w:webHidden/>
          </w:rPr>
          <w:fldChar w:fldCharType="end"/>
        </w:r>
      </w:hyperlink>
    </w:p>
    <w:p w14:paraId="3B53A52E" w14:textId="23395EDE" w:rsidR="00EB594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30360828" w:history="1">
        <w:r w:rsidR="00EB5941" w:rsidRPr="006A3FFD">
          <w:rPr>
            <w:rStyle w:val="Hyperlink"/>
            <w:noProof/>
          </w:rPr>
          <w:t>Hardware Options</w:t>
        </w:r>
        <w:r w:rsidR="00EB5941">
          <w:rPr>
            <w:noProof/>
            <w:webHidden/>
          </w:rPr>
          <w:tab/>
        </w:r>
        <w:r w:rsidR="00EB5941">
          <w:rPr>
            <w:noProof/>
            <w:webHidden/>
          </w:rPr>
          <w:fldChar w:fldCharType="begin"/>
        </w:r>
        <w:r w:rsidR="00EB5941">
          <w:rPr>
            <w:noProof/>
            <w:webHidden/>
          </w:rPr>
          <w:instrText xml:space="preserve"> PAGEREF _Toc130360828 \h </w:instrText>
        </w:r>
        <w:r w:rsidR="00EB5941">
          <w:rPr>
            <w:noProof/>
            <w:webHidden/>
          </w:rPr>
        </w:r>
        <w:r w:rsidR="00EB5941">
          <w:rPr>
            <w:noProof/>
            <w:webHidden/>
          </w:rPr>
          <w:fldChar w:fldCharType="separate"/>
        </w:r>
        <w:r w:rsidR="00EB5941">
          <w:rPr>
            <w:noProof/>
            <w:webHidden/>
          </w:rPr>
          <w:t>115</w:t>
        </w:r>
        <w:r w:rsidR="00EB5941">
          <w:rPr>
            <w:noProof/>
            <w:webHidden/>
          </w:rPr>
          <w:fldChar w:fldCharType="end"/>
        </w:r>
      </w:hyperlink>
    </w:p>
    <w:p w14:paraId="12F4B9BE" w14:textId="4DD13C9C"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29" w:history="1">
        <w:r w:rsidR="00EB5941" w:rsidRPr="006A3FFD">
          <w:rPr>
            <w:rStyle w:val="Hyperlink"/>
            <w:noProof/>
          </w:rPr>
          <w:t>Alarm Relay</w:t>
        </w:r>
        <w:r w:rsidR="00EB5941">
          <w:rPr>
            <w:noProof/>
            <w:webHidden/>
          </w:rPr>
          <w:tab/>
        </w:r>
        <w:r w:rsidR="00EB5941">
          <w:rPr>
            <w:noProof/>
            <w:webHidden/>
          </w:rPr>
          <w:fldChar w:fldCharType="begin"/>
        </w:r>
        <w:r w:rsidR="00EB5941">
          <w:rPr>
            <w:noProof/>
            <w:webHidden/>
          </w:rPr>
          <w:instrText xml:space="preserve"> PAGEREF _Toc130360829 \h </w:instrText>
        </w:r>
        <w:r w:rsidR="00EB5941">
          <w:rPr>
            <w:noProof/>
            <w:webHidden/>
          </w:rPr>
        </w:r>
        <w:r w:rsidR="00EB5941">
          <w:rPr>
            <w:noProof/>
            <w:webHidden/>
          </w:rPr>
          <w:fldChar w:fldCharType="separate"/>
        </w:r>
        <w:r w:rsidR="00EB5941">
          <w:rPr>
            <w:noProof/>
            <w:webHidden/>
          </w:rPr>
          <w:t>115</w:t>
        </w:r>
        <w:r w:rsidR="00EB5941">
          <w:rPr>
            <w:noProof/>
            <w:webHidden/>
          </w:rPr>
          <w:fldChar w:fldCharType="end"/>
        </w:r>
      </w:hyperlink>
    </w:p>
    <w:p w14:paraId="5186744E" w14:textId="4BE198B2" w:rsidR="00EB5941" w:rsidRDefault="00EB54D7">
      <w:pPr>
        <w:pStyle w:val="TOC2"/>
        <w:tabs>
          <w:tab w:val="right" w:leader="dot" w:pos="8900"/>
        </w:tabs>
        <w:rPr>
          <w:rFonts w:asciiTheme="minorHAnsi" w:eastAsiaTheme="minorEastAsia" w:hAnsiTheme="minorHAnsi" w:cstheme="minorBidi"/>
          <w:smallCaps w:val="0"/>
          <w:noProof/>
          <w:sz w:val="22"/>
          <w:szCs w:val="22"/>
        </w:rPr>
      </w:pPr>
      <w:hyperlink w:anchor="_Toc130360830" w:history="1">
        <w:r w:rsidR="00EB5941" w:rsidRPr="006A3FFD">
          <w:rPr>
            <w:rStyle w:val="Hyperlink"/>
            <w:noProof/>
          </w:rPr>
          <w:t>Light Tower</w:t>
        </w:r>
        <w:r w:rsidR="00EB5941">
          <w:rPr>
            <w:noProof/>
            <w:webHidden/>
          </w:rPr>
          <w:tab/>
        </w:r>
        <w:r w:rsidR="00EB5941">
          <w:rPr>
            <w:noProof/>
            <w:webHidden/>
          </w:rPr>
          <w:fldChar w:fldCharType="begin"/>
        </w:r>
        <w:r w:rsidR="00EB5941">
          <w:rPr>
            <w:noProof/>
            <w:webHidden/>
          </w:rPr>
          <w:instrText xml:space="preserve"> PAGEREF _Toc130360830 \h </w:instrText>
        </w:r>
        <w:r w:rsidR="00EB5941">
          <w:rPr>
            <w:noProof/>
            <w:webHidden/>
          </w:rPr>
        </w:r>
        <w:r w:rsidR="00EB5941">
          <w:rPr>
            <w:noProof/>
            <w:webHidden/>
          </w:rPr>
          <w:fldChar w:fldCharType="separate"/>
        </w:r>
        <w:r w:rsidR="00EB5941">
          <w:rPr>
            <w:noProof/>
            <w:webHidden/>
          </w:rPr>
          <w:t>115</w:t>
        </w:r>
        <w:r w:rsidR="00EB5941">
          <w:rPr>
            <w:noProof/>
            <w:webHidden/>
          </w:rPr>
          <w:fldChar w:fldCharType="end"/>
        </w:r>
      </w:hyperlink>
    </w:p>
    <w:p w14:paraId="04CB07D8" w14:textId="176F926A" w:rsidR="007E12D5" w:rsidRDefault="002C32B4">
      <w:pPr>
        <w:rPr>
          <w:rFonts w:ascii="Arial" w:hAnsi="Arial"/>
        </w:rPr>
      </w:pPr>
      <w:r>
        <w:rPr>
          <w:rFonts w:ascii="Arial" w:hAnsi="Arial"/>
        </w:rPr>
        <w:fldChar w:fldCharType="end"/>
      </w:r>
    </w:p>
    <w:p w14:paraId="2E509E43" w14:textId="65D43B31" w:rsidR="005759D0" w:rsidRDefault="005759D0">
      <w:pPr>
        <w:rPr>
          <w:rFonts w:ascii="Arial" w:hAnsi="Arial"/>
        </w:rPr>
      </w:pPr>
    </w:p>
    <w:p w14:paraId="19EFB240" w14:textId="1B9606DC" w:rsidR="005759D0" w:rsidRDefault="005759D0">
      <w:pPr>
        <w:rPr>
          <w:rFonts w:ascii="Arial" w:hAnsi="Arial"/>
        </w:rPr>
      </w:pPr>
    </w:p>
    <w:p w14:paraId="6591F5F1" w14:textId="2B951E74" w:rsidR="005759D0" w:rsidRDefault="005759D0">
      <w:pPr>
        <w:rPr>
          <w:rFonts w:ascii="Arial" w:hAnsi="Arial"/>
        </w:rPr>
      </w:pPr>
    </w:p>
    <w:p w14:paraId="12BE244E" w14:textId="238387D9" w:rsidR="005759D0" w:rsidRDefault="005759D0">
      <w:pPr>
        <w:rPr>
          <w:rFonts w:ascii="Arial" w:hAnsi="Arial"/>
        </w:rPr>
      </w:pPr>
    </w:p>
    <w:p w14:paraId="07FF5C90" w14:textId="6A8EB3C9" w:rsidR="005759D0" w:rsidRDefault="005759D0">
      <w:pPr>
        <w:rPr>
          <w:rFonts w:ascii="Arial" w:hAnsi="Arial"/>
        </w:rPr>
      </w:pPr>
    </w:p>
    <w:p w14:paraId="7F941E0D" w14:textId="7051D879" w:rsidR="005759D0" w:rsidRDefault="005759D0">
      <w:pPr>
        <w:rPr>
          <w:rFonts w:ascii="Arial" w:hAnsi="Arial"/>
        </w:rPr>
      </w:pPr>
    </w:p>
    <w:p w14:paraId="0EEA8EA0" w14:textId="576E3C8E" w:rsidR="005759D0" w:rsidRDefault="005759D0">
      <w:pPr>
        <w:rPr>
          <w:rFonts w:ascii="Arial" w:hAnsi="Arial"/>
        </w:rPr>
      </w:pPr>
    </w:p>
    <w:p w14:paraId="3B1608C6" w14:textId="575B7111" w:rsidR="005759D0" w:rsidRDefault="005759D0">
      <w:pPr>
        <w:rPr>
          <w:rFonts w:ascii="Arial" w:hAnsi="Arial"/>
        </w:rPr>
      </w:pPr>
    </w:p>
    <w:p w14:paraId="6A0D6A8C" w14:textId="1FBD60BE" w:rsidR="005759D0" w:rsidRDefault="005759D0">
      <w:pPr>
        <w:rPr>
          <w:rFonts w:ascii="Arial" w:hAnsi="Arial"/>
        </w:rPr>
      </w:pPr>
    </w:p>
    <w:p w14:paraId="3F35115F" w14:textId="71E833C3" w:rsidR="005759D0" w:rsidRDefault="005759D0">
      <w:pPr>
        <w:rPr>
          <w:rFonts w:ascii="Arial" w:hAnsi="Arial"/>
        </w:rPr>
      </w:pPr>
    </w:p>
    <w:p w14:paraId="7416C044" w14:textId="27DAD76E" w:rsidR="005759D0" w:rsidRDefault="005759D0">
      <w:pPr>
        <w:rPr>
          <w:rFonts w:ascii="Arial" w:hAnsi="Arial"/>
        </w:rPr>
      </w:pPr>
    </w:p>
    <w:p w14:paraId="11877201" w14:textId="142D3814" w:rsidR="005759D0" w:rsidRDefault="005759D0">
      <w:pPr>
        <w:rPr>
          <w:rFonts w:ascii="Arial" w:hAnsi="Arial"/>
        </w:rPr>
      </w:pPr>
    </w:p>
    <w:p w14:paraId="25CD1515" w14:textId="47AE9AD9" w:rsidR="005759D0" w:rsidRDefault="005759D0">
      <w:pPr>
        <w:rPr>
          <w:rFonts w:ascii="Arial" w:hAnsi="Arial"/>
        </w:rPr>
      </w:pPr>
    </w:p>
    <w:p w14:paraId="107756F8" w14:textId="4D501D4B" w:rsidR="005759D0" w:rsidRDefault="005759D0">
      <w:pPr>
        <w:rPr>
          <w:rFonts w:ascii="Arial" w:hAnsi="Arial"/>
        </w:rPr>
      </w:pPr>
    </w:p>
    <w:p w14:paraId="15809EBD" w14:textId="02567FFF" w:rsidR="005759D0" w:rsidRDefault="005759D0">
      <w:pPr>
        <w:rPr>
          <w:rFonts w:ascii="Arial" w:hAnsi="Arial"/>
        </w:rPr>
      </w:pPr>
    </w:p>
    <w:p w14:paraId="4B790A1D" w14:textId="7D85E861" w:rsidR="005759D0" w:rsidRDefault="005759D0">
      <w:pPr>
        <w:rPr>
          <w:rFonts w:ascii="Arial" w:hAnsi="Arial"/>
        </w:rPr>
      </w:pPr>
    </w:p>
    <w:p w14:paraId="1530CD06" w14:textId="0C36155B" w:rsidR="005759D0" w:rsidRDefault="005759D0">
      <w:pPr>
        <w:rPr>
          <w:rFonts w:ascii="Arial" w:hAnsi="Arial"/>
        </w:rPr>
      </w:pPr>
    </w:p>
    <w:p w14:paraId="11DE040D" w14:textId="0D4E1ED9" w:rsidR="005759D0" w:rsidRDefault="005759D0">
      <w:pPr>
        <w:rPr>
          <w:rFonts w:ascii="Arial" w:hAnsi="Arial"/>
        </w:rPr>
      </w:pPr>
    </w:p>
    <w:p w14:paraId="0902202F" w14:textId="31996B24" w:rsidR="005759D0" w:rsidRDefault="005759D0">
      <w:pPr>
        <w:rPr>
          <w:rFonts w:ascii="Arial" w:hAnsi="Arial"/>
        </w:rPr>
      </w:pPr>
    </w:p>
    <w:p w14:paraId="65B0032A" w14:textId="2C766037" w:rsidR="005759D0" w:rsidRDefault="005759D0">
      <w:pPr>
        <w:rPr>
          <w:rFonts w:ascii="Arial" w:hAnsi="Arial"/>
        </w:rPr>
      </w:pPr>
    </w:p>
    <w:p w14:paraId="5455DE6B" w14:textId="7D4290CD" w:rsidR="005759D0" w:rsidRDefault="005759D0">
      <w:pPr>
        <w:rPr>
          <w:rFonts w:ascii="Arial" w:hAnsi="Arial"/>
        </w:rPr>
      </w:pPr>
    </w:p>
    <w:p w14:paraId="7DB9F1D2" w14:textId="617EEE1D" w:rsidR="005759D0" w:rsidRDefault="005759D0">
      <w:pPr>
        <w:rPr>
          <w:rFonts w:ascii="Arial" w:hAnsi="Arial"/>
        </w:rPr>
      </w:pPr>
    </w:p>
    <w:p w14:paraId="5D81ACDE" w14:textId="52D1B4C9" w:rsidR="005759D0" w:rsidRDefault="005759D0">
      <w:pPr>
        <w:rPr>
          <w:rFonts w:ascii="Arial" w:hAnsi="Arial"/>
        </w:rPr>
      </w:pPr>
    </w:p>
    <w:p w14:paraId="521171B0" w14:textId="024351A5" w:rsidR="005759D0" w:rsidRDefault="005759D0">
      <w:pPr>
        <w:rPr>
          <w:rFonts w:ascii="Arial" w:hAnsi="Arial"/>
        </w:rPr>
      </w:pPr>
    </w:p>
    <w:p w14:paraId="6B9FDF36" w14:textId="6F430444" w:rsidR="005759D0" w:rsidRDefault="005759D0">
      <w:pPr>
        <w:rPr>
          <w:rFonts w:ascii="Arial" w:hAnsi="Arial"/>
        </w:rPr>
      </w:pPr>
    </w:p>
    <w:p w14:paraId="790799F6" w14:textId="33AA7CE9" w:rsidR="005759D0" w:rsidRDefault="005759D0">
      <w:pPr>
        <w:rPr>
          <w:rFonts w:ascii="Arial" w:hAnsi="Arial"/>
        </w:rPr>
      </w:pPr>
    </w:p>
    <w:p w14:paraId="2E86CAF1" w14:textId="0424404B" w:rsidR="005759D0" w:rsidRDefault="005759D0">
      <w:pPr>
        <w:rPr>
          <w:rFonts w:ascii="Arial" w:hAnsi="Arial"/>
        </w:rPr>
      </w:pPr>
    </w:p>
    <w:p w14:paraId="7DC32E52" w14:textId="43D4FF04" w:rsidR="005759D0" w:rsidRDefault="005759D0">
      <w:pPr>
        <w:rPr>
          <w:rFonts w:ascii="Arial" w:hAnsi="Arial"/>
        </w:rPr>
      </w:pPr>
    </w:p>
    <w:p w14:paraId="5D4826C6" w14:textId="34047078" w:rsidR="005759D0" w:rsidRDefault="005759D0">
      <w:pPr>
        <w:rPr>
          <w:rFonts w:ascii="Arial" w:hAnsi="Arial"/>
        </w:rPr>
      </w:pPr>
    </w:p>
    <w:p w14:paraId="295B6CB5" w14:textId="33662FAD" w:rsidR="005759D0" w:rsidRDefault="005759D0">
      <w:pPr>
        <w:rPr>
          <w:rFonts w:ascii="Arial" w:hAnsi="Arial"/>
        </w:rPr>
      </w:pPr>
    </w:p>
    <w:p w14:paraId="723FC41B" w14:textId="13532BDC" w:rsidR="005759D0" w:rsidRDefault="005759D0">
      <w:pPr>
        <w:rPr>
          <w:rFonts w:ascii="Arial" w:hAnsi="Arial"/>
        </w:rPr>
      </w:pPr>
    </w:p>
    <w:p w14:paraId="78C647B2" w14:textId="69B98161" w:rsidR="005759D0" w:rsidRDefault="005759D0">
      <w:pPr>
        <w:rPr>
          <w:rFonts w:ascii="Arial" w:hAnsi="Arial"/>
        </w:rPr>
      </w:pPr>
    </w:p>
    <w:p w14:paraId="0CA5610D" w14:textId="3F88D809" w:rsidR="005759D0" w:rsidRDefault="005759D0">
      <w:pPr>
        <w:rPr>
          <w:rFonts w:ascii="Arial" w:hAnsi="Arial"/>
        </w:rPr>
      </w:pPr>
    </w:p>
    <w:p w14:paraId="7FD4A077" w14:textId="1B1CF536" w:rsidR="005759D0" w:rsidRDefault="005759D0">
      <w:pPr>
        <w:rPr>
          <w:rFonts w:ascii="Arial" w:hAnsi="Arial"/>
        </w:rPr>
      </w:pPr>
    </w:p>
    <w:p w14:paraId="40F7D562" w14:textId="7EC1F65A" w:rsidR="005759D0" w:rsidRDefault="005759D0">
      <w:pPr>
        <w:rPr>
          <w:rFonts w:ascii="Arial" w:hAnsi="Arial"/>
        </w:rPr>
      </w:pPr>
    </w:p>
    <w:p w14:paraId="7214CE28" w14:textId="2335D14A" w:rsidR="005759D0" w:rsidRDefault="005759D0">
      <w:pPr>
        <w:rPr>
          <w:rFonts w:ascii="Arial" w:hAnsi="Arial"/>
        </w:rPr>
      </w:pPr>
    </w:p>
    <w:p w14:paraId="62AAC7FE" w14:textId="4CC73962" w:rsidR="005759D0" w:rsidRDefault="005759D0">
      <w:pPr>
        <w:rPr>
          <w:rFonts w:ascii="Arial" w:hAnsi="Arial"/>
        </w:rPr>
      </w:pPr>
    </w:p>
    <w:p w14:paraId="11F143D7" w14:textId="6FC43D69" w:rsidR="005759D0" w:rsidRDefault="005759D0">
      <w:pPr>
        <w:rPr>
          <w:rFonts w:ascii="Arial" w:hAnsi="Arial"/>
        </w:rPr>
      </w:pPr>
    </w:p>
    <w:p w14:paraId="5674C8B9" w14:textId="59454A7B" w:rsidR="005759D0" w:rsidRDefault="005759D0">
      <w:pPr>
        <w:rPr>
          <w:rFonts w:ascii="Arial" w:hAnsi="Arial"/>
        </w:rPr>
      </w:pPr>
    </w:p>
    <w:p w14:paraId="52473264" w14:textId="1064FAC7" w:rsidR="005759D0" w:rsidRDefault="005759D0">
      <w:pPr>
        <w:rPr>
          <w:rFonts w:ascii="Arial" w:hAnsi="Arial"/>
        </w:rPr>
      </w:pPr>
    </w:p>
    <w:p w14:paraId="0CF54C9C" w14:textId="3988A582" w:rsidR="005759D0" w:rsidRDefault="005759D0">
      <w:pPr>
        <w:rPr>
          <w:rFonts w:ascii="Arial" w:hAnsi="Arial"/>
        </w:rPr>
      </w:pPr>
    </w:p>
    <w:p w14:paraId="4A4245D7" w14:textId="6B7E2C3C" w:rsidR="005759D0" w:rsidRDefault="005759D0">
      <w:pPr>
        <w:rPr>
          <w:rFonts w:ascii="Arial" w:hAnsi="Arial"/>
        </w:rPr>
      </w:pPr>
    </w:p>
    <w:p w14:paraId="39639336" w14:textId="77777777" w:rsidR="005759D0" w:rsidRDefault="005759D0">
      <w:pPr>
        <w:rPr>
          <w:b/>
          <w:sz w:val="44"/>
          <w:szCs w:val="44"/>
        </w:rPr>
      </w:pPr>
    </w:p>
    <w:p w14:paraId="67363B12" w14:textId="4EBEEE17" w:rsidR="00E14151" w:rsidRPr="00B86209" w:rsidRDefault="007E12D5">
      <w:pPr>
        <w:spacing w:after="120"/>
        <w:jc w:val="center"/>
        <w:rPr>
          <w:ins w:id="423" w:author="Tom Bergeron" w:date="2022-11-11T09:14:00Z"/>
          <w:b/>
          <w:smallCaps/>
          <w:sz w:val="44"/>
          <w:szCs w:val="44"/>
          <w:rPrChange w:id="424" w:author="Tom Bergeron" w:date="2022-11-11T09:14:00Z">
            <w:rPr>
              <w:ins w:id="425" w:author="Tom Bergeron" w:date="2022-11-11T09:14:00Z"/>
              <w:rFonts w:asciiTheme="minorHAnsi" w:eastAsiaTheme="minorEastAsia" w:hAnsiTheme="minorHAnsi" w:cstheme="minorBidi"/>
              <w:smallCaps w:val="0"/>
              <w:noProof/>
              <w:sz w:val="22"/>
              <w:szCs w:val="22"/>
            </w:rPr>
          </w:rPrChange>
        </w:rPr>
        <w:pPrChange w:id="426" w:author="Tom Bergeron" w:date="2022-11-11T09:14:00Z">
          <w:pPr>
            <w:pStyle w:val="TOC2"/>
            <w:tabs>
              <w:tab w:val="right" w:leader="dot" w:pos="8900"/>
            </w:tabs>
          </w:pPr>
        </w:pPrChange>
      </w:pPr>
      <w:r>
        <w:rPr>
          <w:b/>
          <w:sz w:val="44"/>
          <w:szCs w:val="44"/>
        </w:rPr>
        <w:lastRenderedPageBreak/>
        <w:t>Appendices</w:t>
      </w:r>
      <w:r>
        <w:rPr>
          <w:rFonts w:ascii="Arial" w:hAnsi="Arial"/>
          <w:b/>
          <w:caps/>
        </w:rPr>
        <w:fldChar w:fldCharType="begin"/>
      </w:r>
      <w:r>
        <w:instrText xml:space="preserve"> TOC \o "1-3" \h \z \u </w:instrText>
      </w:r>
      <w:r>
        <w:rPr>
          <w:rFonts w:ascii="Arial" w:hAnsi="Arial"/>
          <w:b/>
          <w:caps/>
        </w:rPr>
        <w:fldChar w:fldCharType="separate"/>
      </w:r>
    </w:p>
    <w:p w14:paraId="26850CEA" w14:textId="40D3EF07" w:rsidR="00E1415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50751" w:history="1">
        <w:r w:rsidR="00E14151" w:rsidRPr="007E5287">
          <w:rPr>
            <w:rStyle w:val="Hyperlink"/>
            <w:noProof/>
          </w:rPr>
          <w:t>Appendix A: The Process Window Index</w:t>
        </w:r>
        <w:r w:rsidR="00E14151">
          <w:rPr>
            <w:noProof/>
            <w:webHidden/>
          </w:rPr>
          <w:tab/>
        </w:r>
        <w:r w:rsidR="00E14151">
          <w:rPr>
            <w:noProof/>
            <w:webHidden/>
          </w:rPr>
          <w:fldChar w:fldCharType="begin"/>
        </w:r>
        <w:r w:rsidR="00E14151">
          <w:rPr>
            <w:noProof/>
            <w:webHidden/>
          </w:rPr>
          <w:instrText xml:space="preserve"> PAGEREF _Toc119050751 \h </w:instrText>
        </w:r>
        <w:r w:rsidR="00E14151">
          <w:rPr>
            <w:noProof/>
            <w:webHidden/>
          </w:rPr>
        </w:r>
        <w:r w:rsidR="00E14151">
          <w:rPr>
            <w:noProof/>
            <w:webHidden/>
          </w:rPr>
          <w:fldChar w:fldCharType="separate"/>
        </w:r>
        <w:r w:rsidR="00EB5941">
          <w:rPr>
            <w:noProof/>
            <w:webHidden/>
          </w:rPr>
          <w:t>116</w:t>
        </w:r>
        <w:r w:rsidR="00E14151">
          <w:rPr>
            <w:noProof/>
            <w:webHidden/>
          </w:rPr>
          <w:fldChar w:fldCharType="end"/>
        </w:r>
      </w:hyperlink>
    </w:p>
    <w:p w14:paraId="594D2BA6" w14:textId="249DD7EB"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2" w:history="1">
        <w:r w:rsidR="00E14151" w:rsidRPr="007E5287">
          <w:rPr>
            <w:rStyle w:val="Hyperlink"/>
            <w:noProof/>
          </w:rPr>
          <w:t>The Problem</w:t>
        </w:r>
        <w:r w:rsidR="00E14151">
          <w:rPr>
            <w:noProof/>
            <w:webHidden/>
          </w:rPr>
          <w:tab/>
        </w:r>
        <w:r w:rsidR="00E14151">
          <w:rPr>
            <w:noProof/>
            <w:webHidden/>
          </w:rPr>
          <w:fldChar w:fldCharType="begin"/>
        </w:r>
        <w:r w:rsidR="00E14151">
          <w:rPr>
            <w:noProof/>
            <w:webHidden/>
          </w:rPr>
          <w:instrText xml:space="preserve"> PAGEREF _Toc119050752 \h </w:instrText>
        </w:r>
        <w:r w:rsidR="00E14151">
          <w:rPr>
            <w:noProof/>
            <w:webHidden/>
          </w:rPr>
        </w:r>
        <w:r w:rsidR="00E14151">
          <w:rPr>
            <w:noProof/>
            <w:webHidden/>
          </w:rPr>
          <w:fldChar w:fldCharType="separate"/>
        </w:r>
        <w:r w:rsidR="00EB5941">
          <w:rPr>
            <w:noProof/>
            <w:webHidden/>
          </w:rPr>
          <w:t>116</w:t>
        </w:r>
        <w:r w:rsidR="00E14151">
          <w:rPr>
            <w:noProof/>
            <w:webHidden/>
          </w:rPr>
          <w:fldChar w:fldCharType="end"/>
        </w:r>
      </w:hyperlink>
    </w:p>
    <w:p w14:paraId="00905374" w14:textId="744AE27F"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3" w:history="1">
        <w:r w:rsidR="00E14151" w:rsidRPr="007E5287">
          <w:rPr>
            <w:rStyle w:val="Hyperlink"/>
            <w:noProof/>
          </w:rPr>
          <w:t>Defining the Process Window Index</w:t>
        </w:r>
        <w:r w:rsidR="00E14151">
          <w:rPr>
            <w:noProof/>
            <w:webHidden/>
          </w:rPr>
          <w:tab/>
        </w:r>
        <w:r w:rsidR="00E14151">
          <w:rPr>
            <w:noProof/>
            <w:webHidden/>
          </w:rPr>
          <w:fldChar w:fldCharType="begin"/>
        </w:r>
        <w:r w:rsidR="00E14151">
          <w:rPr>
            <w:noProof/>
            <w:webHidden/>
          </w:rPr>
          <w:instrText xml:space="preserve"> PAGEREF _Toc119050753 \h </w:instrText>
        </w:r>
        <w:r w:rsidR="00E14151">
          <w:rPr>
            <w:noProof/>
            <w:webHidden/>
          </w:rPr>
        </w:r>
        <w:r w:rsidR="00E14151">
          <w:rPr>
            <w:noProof/>
            <w:webHidden/>
          </w:rPr>
          <w:fldChar w:fldCharType="separate"/>
        </w:r>
        <w:r w:rsidR="00EB5941">
          <w:rPr>
            <w:noProof/>
            <w:webHidden/>
          </w:rPr>
          <w:t>116</w:t>
        </w:r>
        <w:r w:rsidR="00E14151">
          <w:rPr>
            <w:noProof/>
            <w:webHidden/>
          </w:rPr>
          <w:fldChar w:fldCharType="end"/>
        </w:r>
      </w:hyperlink>
    </w:p>
    <w:p w14:paraId="3BDE3BF1" w14:textId="19F70A35"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4" w:history="1">
        <w:r w:rsidR="00E14151" w:rsidRPr="007E5287">
          <w:rPr>
            <w:rStyle w:val="Hyperlink"/>
            <w:noProof/>
          </w:rPr>
          <w:t>Calculating the PWI</w:t>
        </w:r>
        <w:r w:rsidR="00E14151">
          <w:rPr>
            <w:noProof/>
            <w:webHidden/>
          </w:rPr>
          <w:tab/>
        </w:r>
        <w:r w:rsidR="00E14151">
          <w:rPr>
            <w:noProof/>
            <w:webHidden/>
          </w:rPr>
          <w:fldChar w:fldCharType="begin"/>
        </w:r>
        <w:r w:rsidR="00E14151">
          <w:rPr>
            <w:noProof/>
            <w:webHidden/>
          </w:rPr>
          <w:instrText xml:space="preserve"> PAGEREF _Toc119050754 \h </w:instrText>
        </w:r>
        <w:r w:rsidR="00E14151">
          <w:rPr>
            <w:noProof/>
            <w:webHidden/>
          </w:rPr>
        </w:r>
        <w:r w:rsidR="00E14151">
          <w:rPr>
            <w:noProof/>
            <w:webHidden/>
          </w:rPr>
          <w:fldChar w:fldCharType="separate"/>
        </w:r>
        <w:r w:rsidR="00EB5941">
          <w:rPr>
            <w:noProof/>
            <w:webHidden/>
          </w:rPr>
          <w:t>117</w:t>
        </w:r>
        <w:r w:rsidR="00E14151">
          <w:rPr>
            <w:noProof/>
            <w:webHidden/>
          </w:rPr>
          <w:fldChar w:fldCharType="end"/>
        </w:r>
      </w:hyperlink>
    </w:p>
    <w:p w14:paraId="57AE6C3C" w14:textId="52EB7471"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5" w:history="1">
        <w:r w:rsidR="00E14151" w:rsidRPr="007E5287">
          <w:rPr>
            <w:rStyle w:val="Hyperlink"/>
            <w:noProof/>
          </w:rPr>
          <w:t>Benefits of Ranking Thermal Profile Performance</w:t>
        </w:r>
        <w:r w:rsidR="00E14151">
          <w:rPr>
            <w:noProof/>
            <w:webHidden/>
          </w:rPr>
          <w:tab/>
        </w:r>
        <w:r w:rsidR="00E14151">
          <w:rPr>
            <w:noProof/>
            <w:webHidden/>
          </w:rPr>
          <w:fldChar w:fldCharType="begin"/>
        </w:r>
        <w:r w:rsidR="00E14151">
          <w:rPr>
            <w:noProof/>
            <w:webHidden/>
          </w:rPr>
          <w:instrText xml:space="preserve"> PAGEREF _Toc119050755 \h </w:instrText>
        </w:r>
        <w:r w:rsidR="00E14151">
          <w:rPr>
            <w:noProof/>
            <w:webHidden/>
          </w:rPr>
        </w:r>
        <w:r w:rsidR="00E14151">
          <w:rPr>
            <w:noProof/>
            <w:webHidden/>
          </w:rPr>
          <w:fldChar w:fldCharType="separate"/>
        </w:r>
        <w:r w:rsidR="00EB5941">
          <w:rPr>
            <w:noProof/>
            <w:webHidden/>
          </w:rPr>
          <w:t>118</w:t>
        </w:r>
        <w:r w:rsidR="00E14151">
          <w:rPr>
            <w:noProof/>
            <w:webHidden/>
          </w:rPr>
          <w:fldChar w:fldCharType="end"/>
        </w:r>
      </w:hyperlink>
    </w:p>
    <w:p w14:paraId="597B1D60" w14:textId="5485FC0D"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6" w:history="1">
        <w:r w:rsidR="00E14151" w:rsidRPr="007E5287">
          <w:rPr>
            <w:rStyle w:val="Hyperlink"/>
            <w:noProof/>
          </w:rPr>
          <w:t>Conclusion</w:t>
        </w:r>
        <w:r w:rsidR="00E14151">
          <w:rPr>
            <w:noProof/>
            <w:webHidden/>
          </w:rPr>
          <w:tab/>
        </w:r>
        <w:r w:rsidR="00E14151">
          <w:rPr>
            <w:noProof/>
            <w:webHidden/>
          </w:rPr>
          <w:fldChar w:fldCharType="begin"/>
        </w:r>
        <w:r w:rsidR="00E14151">
          <w:rPr>
            <w:noProof/>
            <w:webHidden/>
          </w:rPr>
          <w:instrText xml:space="preserve"> PAGEREF _Toc119050756 \h </w:instrText>
        </w:r>
        <w:r w:rsidR="00E14151">
          <w:rPr>
            <w:noProof/>
            <w:webHidden/>
          </w:rPr>
        </w:r>
        <w:r w:rsidR="00E14151">
          <w:rPr>
            <w:noProof/>
            <w:webHidden/>
          </w:rPr>
          <w:fldChar w:fldCharType="separate"/>
        </w:r>
        <w:r w:rsidR="00EB5941">
          <w:rPr>
            <w:noProof/>
            <w:webHidden/>
          </w:rPr>
          <w:t>118</w:t>
        </w:r>
        <w:r w:rsidR="00E14151">
          <w:rPr>
            <w:noProof/>
            <w:webHidden/>
          </w:rPr>
          <w:fldChar w:fldCharType="end"/>
        </w:r>
      </w:hyperlink>
    </w:p>
    <w:p w14:paraId="6322D513" w14:textId="5E53F82F" w:rsidR="00E1415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50757" w:history="1">
        <w:r w:rsidR="00E14151" w:rsidRPr="007E5287">
          <w:rPr>
            <w:rStyle w:val="Hyperlink"/>
            <w:noProof/>
          </w:rPr>
          <w:t>Appendix B: Recalculating Zone Delta Limits From Navigator/Auto-Focus Predictions</w:t>
        </w:r>
        <w:r w:rsidR="00E14151">
          <w:rPr>
            <w:noProof/>
            <w:webHidden/>
          </w:rPr>
          <w:tab/>
        </w:r>
        <w:r w:rsidR="00E14151">
          <w:rPr>
            <w:noProof/>
            <w:webHidden/>
          </w:rPr>
          <w:fldChar w:fldCharType="begin"/>
        </w:r>
        <w:r w:rsidR="00E14151">
          <w:rPr>
            <w:noProof/>
            <w:webHidden/>
          </w:rPr>
          <w:instrText xml:space="preserve"> PAGEREF _Toc119050757 \h </w:instrText>
        </w:r>
        <w:r w:rsidR="00E14151">
          <w:rPr>
            <w:noProof/>
            <w:webHidden/>
          </w:rPr>
        </w:r>
        <w:r w:rsidR="00E14151">
          <w:rPr>
            <w:noProof/>
            <w:webHidden/>
          </w:rPr>
          <w:fldChar w:fldCharType="separate"/>
        </w:r>
        <w:r w:rsidR="00EB5941">
          <w:rPr>
            <w:noProof/>
            <w:webHidden/>
          </w:rPr>
          <w:t>119</w:t>
        </w:r>
        <w:r w:rsidR="00E14151">
          <w:rPr>
            <w:noProof/>
            <w:webHidden/>
          </w:rPr>
          <w:fldChar w:fldCharType="end"/>
        </w:r>
      </w:hyperlink>
    </w:p>
    <w:p w14:paraId="4A5514A4" w14:textId="52A293D2"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8" w:history="1">
        <w:r w:rsidR="00E14151" w:rsidRPr="007E5287">
          <w:rPr>
            <w:rStyle w:val="Hyperlink"/>
            <w:noProof/>
          </w:rPr>
          <w:t>For Stand-Alone Software Installations</w:t>
        </w:r>
        <w:r w:rsidR="00E14151">
          <w:rPr>
            <w:noProof/>
            <w:webHidden/>
          </w:rPr>
          <w:tab/>
        </w:r>
        <w:r w:rsidR="00E14151">
          <w:rPr>
            <w:noProof/>
            <w:webHidden/>
          </w:rPr>
          <w:fldChar w:fldCharType="begin"/>
        </w:r>
        <w:r w:rsidR="00E14151">
          <w:rPr>
            <w:noProof/>
            <w:webHidden/>
          </w:rPr>
          <w:instrText xml:space="preserve"> PAGEREF _Toc119050758 \h </w:instrText>
        </w:r>
        <w:r w:rsidR="00E14151">
          <w:rPr>
            <w:noProof/>
            <w:webHidden/>
          </w:rPr>
        </w:r>
        <w:r w:rsidR="00E14151">
          <w:rPr>
            <w:noProof/>
            <w:webHidden/>
          </w:rPr>
          <w:fldChar w:fldCharType="separate"/>
        </w:r>
        <w:r w:rsidR="00EB5941">
          <w:rPr>
            <w:noProof/>
            <w:webHidden/>
          </w:rPr>
          <w:t>119</w:t>
        </w:r>
        <w:r w:rsidR="00E14151">
          <w:rPr>
            <w:noProof/>
            <w:webHidden/>
          </w:rPr>
          <w:fldChar w:fldCharType="end"/>
        </w:r>
      </w:hyperlink>
    </w:p>
    <w:p w14:paraId="3D05B025" w14:textId="73171FB2"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59" w:history="1">
        <w:r w:rsidR="00E14151" w:rsidRPr="007E5287">
          <w:rPr>
            <w:rStyle w:val="Hyperlink"/>
            <w:noProof/>
          </w:rPr>
          <w:t>For Oven Controller Software Installations</w:t>
        </w:r>
        <w:r w:rsidR="00E14151">
          <w:rPr>
            <w:noProof/>
            <w:webHidden/>
          </w:rPr>
          <w:tab/>
        </w:r>
        <w:r w:rsidR="00E14151">
          <w:rPr>
            <w:noProof/>
            <w:webHidden/>
          </w:rPr>
          <w:fldChar w:fldCharType="begin"/>
        </w:r>
        <w:r w:rsidR="00E14151">
          <w:rPr>
            <w:noProof/>
            <w:webHidden/>
          </w:rPr>
          <w:instrText xml:space="preserve"> PAGEREF _Toc119050759 \h </w:instrText>
        </w:r>
        <w:r w:rsidR="00E14151">
          <w:rPr>
            <w:noProof/>
            <w:webHidden/>
          </w:rPr>
        </w:r>
        <w:r w:rsidR="00E14151">
          <w:rPr>
            <w:noProof/>
            <w:webHidden/>
          </w:rPr>
          <w:fldChar w:fldCharType="separate"/>
        </w:r>
        <w:r w:rsidR="00EB5941">
          <w:rPr>
            <w:noProof/>
            <w:webHidden/>
          </w:rPr>
          <w:t>121</w:t>
        </w:r>
        <w:r w:rsidR="00E14151">
          <w:rPr>
            <w:noProof/>
            <w:webHidden/>
          </w:rPr>
          <w:fldChar w:fldCharType="end"/>
        </w:r>
      </w:hyperlink>
    </w:p>
    <w:p w14:paraId="1E4349BE" w14:textId="17D40252" w:rsidR="00E14151" w:rsidRDefault="00EB54D7">
      <w:pPr>
        <w:pStyle w:val="TOC1"/>
        <w:tabs>
          <w:tab w:val="right" w:leader="dot" w:pos="8900"/>
        </w:tabs>
        <w:rPr>
          <w:rFonts w:asciiTheme="minorHAnsi" w:eastAsiaTheme="minorEastAsia" w:hAnsiTheme="minorHAnsi" w:cstheme="minorBidi"/>
          <w:b w:val="0"/>
          <w:caps w:val="0"/>
          <w:noProof/>
          <w:sz w:val="22"/>
          <w:szCs w:val="22"/>
        </w:rPr>
      </w:pPr>
      <w:hyperlink w:anchor="_Toc119050760" w:history="1">
        <w:r w:rsidR="00E14151" w:rsidRPr="007E5287">
          <w:rPr>
            <w:rStyle w:val="Hyperlink"/>
            <w:noProof/>
          </w:rPr>
          <w:t>Appendix C: Configuration Program</w:t>
        </w:r>
        <w:r w:rsidR="00E14151">
          <w:rPr>
            <w:noProof/>
            <w:webHidden/>
          </w:rPr>
          <w:tab/>
        </w:r>
        <w:r w:rsidR="00E14151">
          <w:rPr>
            <w:noProof/>
            <w:webHidden/>
          </w:rPr>
          <w:fldChar w:fldCharType="begin"/>
        </w:r>
        <w:r w:rsidR="00E14151">
          <w:rPr>
            <w:noProof/>
            <w:webHidden/>
          </w:rPr>
          <w:instrText xml:space="preserve"> PAGEREF _Toc119050760 \h </w:instrText>
        </w:r>
        <w:r w:rsidR="00E14151">
          <w:rPr>
            <w:noProof/>
            <w:webHidden/>
          </w:rPr>
        </w:r>
        <w:r w:rsidR="00E14151">
          <w:rPr>
            <w:noProof/>
            <w:webHidden/>
          </w:rPr>
          <w:fldChar w:fldCharType="separate"/>
        </w:r>
        <w:r w:rsidR="00EB5941">
          <w:rPr>
            <w:noProof/>
            <w:webHidden/>
          </w:rPr>
          <w:t>123</w:t>
        </w:r>
        <w:r w:rsidR="00E14151">
          <w:rPr>
            <w:noProof/>
            <w:webHidden/>
          </w:rPr>
          <w:fldChar w:fldCharType="end"/>
        </w:r>
      </w:hyperlink>
    </w:p>
    <w:p w14:paraId="1670D0BF" w14:textId="493B8DFE"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1" w:history="1">
        <w:r w:rsidR="00E14151" w:rsidRPr="007E5287">
          <w:rPr>
            <w:rStyle w:val="Hyperlink"/>
            <w:noProof/>
          </w:rPr>
          <w:t>User Settings Tab</w:t>
        </w:r>
        <w:r w:rsidR="00E14151">
          <w:rPr>
            <w:noProof/>
            <w:webHidden/>
          </w:rPr>
          <w:tab/>
        </w:r>
        <w:r w:rsidR="00E14151">
          <w:rPr>
            <w:noProof/>
            <w:webHidden/>
          </w:rPr>
          <w:fldChar w:fldCharType="begin"/>
        </w:r>
        <w:r w:rsidR="00E14151">
          <w:rPr>
            <w:noProof/>
            <w:webHidden/>
          </w:rPr>
          <w:instrText xml:space="preserve"> PAGEREF _Toc119050761 \h </w:instrText>
        </w:r>
        <w:r w:rsidR="00E14151">
          <w:rPr>
            <w:noProof/>
            <w:webHidden/>
          </w:rPr>
        </w:r>
        <w:r w:rsidR="00E14151">
          <w:rPr>
            <w:noProof/>
            <w:webHidden/>
          </w:rPr>
          <w:fldChar w:fldCharType="separate"/>
        </w:r>
        <w:r w:rsidR="00EB5941">
          <w:rPr>
            <w:noProof/>
            <w:webHidden/>
          </w:rPr>
          <w:t>123</w:t>
        </w:r>
        <w:r w:rsidR="00E14151">
          <w:rPr>
            <w:noProof/>
            <w:webHidden/>
          </w:rPr>
          <w:fldChar w:fldCharType="end"/>
        </w:r>
      </w:hyperlink>
    </w:p>
    <w:p w14:paraId="0104F73F" w14:textId="45099195" w:rsidR="00E14151" w:rsidRDefault="00EB54D7">
      <w:pPr>
        <w:pStyle w:val="TOC3"/>
        <w:rPr>
          <w:rFonts w:asciiTheme="minorHAnsi" w:eastAsiaTheme="minorEastAsia" w:hAnsiTheme="minorHAnsi" w:cstheme="minorBidi"/>
          <w:smallCaps w:val="0"/>
          <w:noProof/>
          <w:sz w:val="22"/>
          <w:szCs w:val="22"/>
        </w:rPr>
      </w:pPr>
      <w:hyperlink w:anchor="_Toc119050762" w:history="1">
        <w:r w:rsidR="00E14151" w:rsidRPr="007E5287">
          <w:rPr>
            <w:rStyle w:val="Hyperlink"/>
            <w:noProof/>
          </w:rPr>
          <w:t>Use Baseline Profile Expiration</w:t>
        </w:r>
        <w:r w:rsidR="00E14151">
          <w:rPr>
            <w:noProof/>
            <w:webHidden/>
          </w:rPr>
          <w:tab/>
        </w:r>
        <w:r w:rsidR="00E14151">
          <w:rPr>
            <w:noProof/>
            <w:webHidden/>
          </w:rPr>
          <w:fldChar w:fldCharType="begin"/>
        </w:r>
        <w:r w:rsidR="00E14151">
          <w:rPr>
            <w:noProof/>
            <w:webHidden/>
          </w:rPr>
          <w:instrText xml:space="preserve"> PAGEREF _Toc119050762 \h </w:instrText>
        </w:r>
        <w:r w:rsidR="00E14151">
          <w:rPr>
            <w:noProof/>
            <w:webHidden/>
          </w:rPr>
        </w:r>
        <w:r w:rsidR="00E14151">
          <w:rPr>
            <w:noProof/>
            <w:webHidden/>
          </w:rPr>
          <w:fldChar w:fldCharType="separate"/>
        </w:r>
        <w:r w:rsidR="00EB5941">
          <w:rPr>
            <w:noProof/>
            <w:webHidden/>
          </w:rPr>
          <w:t>124</w:t>
        </w:r>
        <w:r w:rsidR="00E14151">
          <w:rPr>
            <w:noProof/>
            <w:webHidden/>
          </w:rPr>
          <w:fldChar w:fldCharType="end"/>
        </w:r>
      </w:hyperlink>
    </w:p>
    <w:p w14:paraId="368DE6C8" w14:textId="4C775440"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3" w:history="1">
        <w:r w:rsidR="00E14151" w:rsidRPr="007E5287">
          <w:rPr>
            <w:rStyle w:val="Hyperlink"/>
            <w:noProof/>
          </w:rPr>
          <w:t>Shifting Tab</w:t>
        </w:r>
        <w:r w:rsidR="00E14151">
          <w:rPr>
            <w:noProof/>
            <w:webHidden/>
          </w:rPr>
          <w:tab/>
        </w:r>
        <w:r w:rsidR="00E14151">
          <w:rPr>
            <w:noProof/>
            <w:webHidden/>
          </w:rPr>
          <w:fldChar w:fldCharType="begin"/>
        </w:r>
        <w:r w:rsidR="00E14151">
          <w:rPr>
            <w:noProof/>
            <w:webHidden/>
          </w:rPr>
          <w:instrText xml:space="preserve"> PAGEREF _Toc119050763 \h </w:instrText>
        </w:r>
        <w:r w:rsidR="00E14151">
          <w:rPr>
            <w:noProof/>
            <w:webHidden/>
          </w:rPr>
        </w:r>
        <w:r w:rsidR="00E14151">
          <w:rPr>
            <w:noProof/>
            <w:webHidden/>
          </w:rPr>
          <w:fldChar w:fldCharType="separate"/>
        </w:r>
        <w:r w:rsidR="00EB5941">
          <w:rPr>
            <w:noProof/>
            <w:webHidden/>
          </w:rPr>
          <w:t>125</w:t>
        </w:r>
        <w:r w:rsidR="00E14151">
          <w:rPr>
            <w:noProof/>
            <w:webHidden/>
          </w:rPr>
          <w:fldChar w:fldCharType="end"/>
        </w:r>
      </w:hyperlink>
    </w:p>
    <w:p w14:paraId="7CDB57A7" w14:textId="09AE038B"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4" w:history="1">
        <w:r w:rsidR="00E14151" w:rsidRPr="007E5287">
          <w:rPr>
            <w:rStyle w:val="Hyperlink"/>
            <w:noProof/>
          </w:rPr>
          <w:t>Decimal Tab</w:t>
        </w:r>
        <w:r w:rsidR="00E14151">
          <w:rPr>
            <w:noProof/>
            <w:webHidden/>
          </w:rPr>
          <w:tab/>
        </w:r>
        <w:r w:rsidR="00E14151">
          <w:rPr>
            <w:noProof/>
            <w:webHidden/>
          </w:rPr>
          <w:fldChar w:fldCharType="begin"/>
        </w:r>
        <w:r w:rsidR="00E14151">
          <w:rPr>
            <w:noProof/>
            <w:webHidden/>
          </w:rPr>
          <w:instrText xml:space="preserve"> PAGEREF _Toc119050764 \h </w:instrText>
        </w:r>
        <w:r w:rsidR="00E14151">
          <w:rPr>
            <w:noProof/>
            <w:webHidden/>
          </w:rPr>
        </w:r>
        <w:r w:rsidR="00E14151">
          <w:rPr>
            <w:noProof/>
            <w:webHidden/>
          </w:rPr>
          <w:fldChar w:fldCharType="separate"/>
        </w:r>
        <w:r w:rsidR="00EB5941">
          <w:rPr>
            <w:noProof/>
            <w:webHidden/>
          </w:rPr>
          <w:t>125</w:t>
        </w:r>
        <w:r w:rsidR="00E14151">
          <w:rPr>
            <w:noProof/>
            <w:webHidden/>
          </w:rPr>
          <w:fldChar w:fldCharType="end"/>
        </w:r>
      </w:hyperlink>
    </w:p>
    <w:p w14:paraId="05BE9489" w14:textId="1614BE93"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5" w:history="1">
        <w:r w:rsidR="00E14151" w:rsidRPr="007E5287">
          <w:rPr>
            <w:rStyle w:val="Hyperlink"/>
            <w:noProof/>
          </w:rPr>
          <w:t>Hardware Tab</w:t>
        </w:r>
        <w:r w:rsidR="00E14151">
          <w:rPr>
            <w:noProof/>
            <w:webHidden/>
          </w:rPr>
          <w:tab/>
        </w:r>
        <w:r w:rsidR="00E14151">
          <w:rPr>
            <w:noProof/>
            <w:webHidden/>
          </w:rPr>
          <w:fldChar w:fldCharType="begin"/>
        </w:r>
        <w:r w:rsidR="00E14151">
          <w:rPr>
            <w:noProof/>
            <w:webHidden/>
          </w:rPr>
          <w:instrText xml:space="preserve"> PAGEREF _Toc119050765 \h </w:instrText>
        </w:r>
        <w:r w:rsidR="00E14151">
          <w:rPr>
            <w:noProof/>
            <w:webHidden/>
          </w:rPr>
        </w:r>
        <w:r w:rsidR="00E14151">
          <w:rPr>
            <w:noProof/>
            <w:webHidden/>
          </w:rPr>
          <w:fldChar w:fldCharType="separate"/>
        </w:r>
        <w:r w:rsidR="00EB5941">
          <w:rPr>
            <w:noProof/>
            <w:webHidden/>
          </w:rPr>
          <w:t>125</w:t>
        </w:r>
        <w:r w:rsidR="00E14151">
          <w:rPr>
            <w:noProof/>
            <w:webHidden/>
          </w:rPr>
          <w:fldChar w:fldCharType="end"/>
        </w:r>
      </w:hyperlink>
    </w:p>
    <w:p w14:paraId="7B5510C6" w14:textId="115D34A5"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6" w:history="1">
        <w:r w:rsidR="00E14151" w:rsidRPr="007E5287">
          <w:rPr>
            <w:rStyle w:val="Hyperlink"/>
            <w:noProof/>
          </w:rPr>
          <w:t>Message Config Tab</w:t>
        </w:r>
        <w:r w:rsidR="00E14151">
          <w:rPr>
            <w:noProof/>
            <w:webHidden/>
          </w:rPr>
          <w:tab/>
        </w:r>
        <w:r w:rsidR="00E14151">
          <w:rPr>
            <w:noProof/>
            <w:webHidden/>
          </w:rPr>
          <w:fldChar w:fldCharType="begin"/>
        </w:r>
        <w:r w:rsidR="00E14151">
          <w:rPr>
            <w:noProof/>
            <w:webHidden/>
          </w:rPr>
          <w:instrText xml:space="preserve"> PAGEREF _Toc119050766 \h </w:instrText>
        </w:r>
        <w:r w:rsidR="00E14151">
          <w:rPr>
            <w:noProof/>
            <w:webHidden/>
          </w:rPr>
        </w:r>
        <w:r w:rsidR="00E14151">
          <w:rPr>
            <w:noProof/>
            <w:webHidden/>
          </w:rPr>
          <w:fldChar w:fldCharType="separate"/>
        </w:r>
        <w:r w:rsidR="00EB5941">
          <w:rPr>
            <w:noProof/>
            <w:webHidden/>
          </w:rPr>
          <w:t>125</w:t>
        </w:r>
        <w:r w:rsidR="00E14151">
          <w:rPr>
            <w:noProof/>
            <w:webHidden/>
          </w:rPr>
          <w:fldChar w:fldCharType="end"/>
        </w:r>
      </w:hyperlink>
    </w:p>
    <w:p w14:paraId="0971874D" w14:textId="0B75C3CD" w:rsidR="00E14151" w:rsidRDefault="00EB54D7">
      <w:pPr>
        <w:pStyle w:val="TOC2"/>
        <w:tabs>
          <w:tab w:val="right" w:leader="dot" w:pos="8900"/>
        </w:tabs>
        <w:rPr>
          <w:rFonts w:asciiTheme="minorHAnsi" w:eastAsiaTheme="minorEastAsia" w:hAnsiTheme="minorHAnsi" w:cstheme="minorBidi"/>
          <w:smallCaps w:val="0"/>
          <w:noProof/>
          <w:sz w:val="22"/>
          <w:szCs w:val="22"/>
        </w:rPr>
      </w:pPr>
      <w:hyperlink w:anchor="_Toc119050767" w:history="1">
        <w:r w:rsidR="00E14151" w:rsidRPr="007E5287">
          <w:rPr>
            <w:rStyle w:val="Hyperlink"/>
            <w:noProof/>
          </w:rPr>
          <w:t>Password Control – Multi User</w:t>
        </w:r>
        <w:r w:rsidR="00E14151">
          <w:rPr>
            <w:noProof/>
            <w:webHidden/>
          </w:rPr>
          <w:tab/>
        </w:r>
        <w:r w:rsidR="00E14151">
          <w:rPr>
            <w:noProof/>
            <w:webHidden/>
          </w:rPr>
          <w:fldChar w:fldCharType="begin"/>
        </w:r>
        <w:r w:rsidR="00E14151">
          <w:rPr>
            <w:noProof/>
            <w:webHidden/>
          </w:rPr>
          <w:instrText xml:space="preserve"> PAGEREF _Toc119050767 \h </w:instrText>
        </w:r>
        <w:r w:rsidR="00E14151">
          <w:rPr>
            <w:noProof/>
            <w:webHidden/>
          </w:rPr>
        </w:r>
        <w:r w:rsidR="00E14151">
          <w:rPr>
            <w:noProof/>
            <w:webHidden/>
          </w:rPr>
          <w:fldChar w:fldCharType="separate"/>
        </w:r>
        <w:r w:rsidR="00EB5941">
          <w:rPr>
            <w:noProof/>
            <w:webHidden/>
          </w:rPr>
          <w:t>126</w:t>
        </w:r>
        <w:r w:rsidR="00E14151">
          <w:rPr>
            <w:noProof/>
            <w:webHidden/>
          </w:rPr>
          <w:fldChar w:fldCharType="end"/>
        </w:r>
      </w:hyperlink>
    </w:p>
    <w:p w14:paraId="636042C1" w14:textId="24AEE8CD" w:rsidR="00E14151" w:rsidRDefault="00EB54D7">
      <w:pPr>
        <w:pStyle w:val="TOC3"/>
        <w:rPr>
          <w:rFonts w:asciiTheme="minorHAnsi" w:eastAsiaTheme="minorEastAsia" w:hAnsiTheme="minorHAnsi" w:cstheme="minorBidi"/>
          <w:smallCaps w:val="0"/>
          <w:noProof/>
          <w:sz w:val="22"/>
          <w:szCs w:val="22"/>
        </w:rPr>
      </w:pPr>
      <w:hyperlink w:anchor="_Toc119050768" w:history="1">
        <w:r w:rsidR="00E14151" w:rsidRPr="007E5287">
          <w:rPr>
            <w:rStyle w:val="Hyperlink"/>
            <w:noProof/>
          </w:rPr>
          <w:t>Access to the Password Control Tab</w:t>
        </w:r>
        <w:r w:rsidR="00E14151">
          <w:rPr>
            <w:noProof/>
            <w:webHidden/>
          </w:rPr>
          <w:tab/>
        </w:r>
        <w:r w:rsidR="00E14151">
          <w:rPr>
            <w:noProof/>
            <w:webHidden/>
          </w:rPr>
          <w:fldChar w:fldCharType="begin"/>
        </w:r>
        <w:r w:rsidR="00E14151">
          <w:rPr>
            <w:noProof/>
            <w:webHidden/>
          </w:rPr>
          <w:instrText xml:space="preserve"> PAGEREF _Toc119050768 \h </w:instrText>
        </w:r>
        <w:r w:rsidR="00E14151">
          <w:rPr>
            <w:noProof/>
            <w:webHidden/>
          </w:rPr>
        </w:r>
        <w:r w:rsidR="00E14151">
          <w:rPr>
            <w:noProof/>
            <w:webHidden/>
          </w:rPr>
          <w:fldChar w:fldCharType="separate"/>
        </w:r>
        <w:r w:rsidR="00EB5941">
          <w:rPr>
            <w:noProof/>
            <w:webHidden/>
          </w:rPr>
          <w:t>126</w:t>
        </w:r>
        <w:r w:rsidR="00E14151">
          <w:rPr>
            <w:noProof/>
            <w:webHidden/>
          </w:rPr>
          <w:fldChar w:fldCharType="end"/>
        </w:r>
      </w:hyperlink>
    </w:p>
    <w:p w14:paraId="7EEDBF46" w14:textId="4A308C1A" w:rsidR="00E14151" w:rsidRDefault="00EB54D7">
      <w:pPr>
        <w:pStyle w:val="TOC3"/>
        <w:rPr>
          <w:rFonts w:asciiTheme="minorHAnsi" w:eastAsiaTheme="minorEastAsia" w:hAnsiTheme="minorHAnsi" w:cstheme="minorBidi"/>
          <w:smallCaps w:val="0"/>
          <w:noProof/>
          <w:sz w:val="22"/>
          <w:szCs w:val="22"/>
        </w:rPr>
      </w:pPr>
      <w:hyperlink w:anchor="_Toc119050769" w:history="1">
        <w:r w:rsidR="00E14151" w:rsidRPr="007E5287">
          <w:rPr>
            <w:rStyle w:val="Hyperlink"/>
            <w:noProof/>
          </w:rPr>
          <w:t>Multi User Control</w:t>
        </w:r>
        <w:r w:rsidR="00E14151">
          <w:rPr>
            <w:noProof/>
            <w:webHidden/>
          </w:rPr>
          <w:tab/>
        </w:r>
        <w:r w:rsidR="00E14151">
          <w:rPr>
            <w:noProof/>
            <w:webHidden/>
          </w:rPr>
          <w:fldChar w:fldCharType="begin"/>
        </w:r>
        <w:r w:rsidR="00E14151">
          <w:rPr>
            <w:noProof/>
            <w:webHidden/>
          </w:rPr>
          <w:instrText xml:space="preserve"> PAGEREF _Toc119050769 \h </w:instrText>
        </w:r>
        <w:r w:rsidR="00E14151">
          <w:rPr>
            <w:noProof/>
            <w:webHidden/>
          </w:rPr>
        </w:r>
        <w:r w:rsidR="00E14151">
          <w:rPr>
            <w:noProof/>
            <w:webHidden/>
          </w:rPr>
          <w:fldChar w:fldCharType="separate"/>
        </w:r>
        <w:r w:rsidR="00EB5941">
          <w:rPr>
            <w:noProof/>
            <w:webHidden/>
          </w:rPr>
          <w:t>127</w:t>
        </w:r>
        <w:r w:rsidR="00E14151">
          <w:rPr>
            <w:noProof/>
            <w:webHidden/>
          </w:rPr>
          <w:fldChar w:fldCharType="end"/>
        </w:r>
      </w:hyperlink>
    </w:p>
    <w:p w14:paraId="01CFE67B" w14:textId="1BEFAADE" w:rsidR="00E14151" w:rsidRDefault="00EB54D7">
      <w:pPr>
        <w:pStyle w:val="TOC3"/>
        <w:rPr>
          <w:rFonts w:asciiTheme="minorHAnsi" w:eastAsiaTheme="minorEastAsia" w:hAnsiTheme="minorHAnsi" w:cstheme="minorBidi"/>
          <w:smallCaps w:val="0"/>
          <w:noProof/>
          <w:sz w:val="22"/>
          <w:szCs w:val="22"/>
        </w:rPr>
      </w:pPr>
      <w:hyperlink w:anchor="_Toc119050770" w:history="1">
        <w:r w:rsidR="00E14151" w:rsidRPr="007E5287">
          <w:rPr>
            <w:rStyle w:val="Hyperlink"/>
            <w:noProof/>
          </w:rPr>
          <w:t>Password Control Tab</w:t>
        </w:r>
        <w:r w:rsidR="00E14151">
          <w:rPr>
            <w:noProof/>
            <w:webHidden/>
          </w:rPr>
          <w:tab/>
        </w:r>
        <w:r w:rsidR="00E14151">
          <w:rPr>
            <w:noProof/>
            <w:webHidden/>
          </w:rPr>
          <w:fldChar w:fldCharType="begin"/>
        </w:r>
        <w:r w:rsidR="00E14151">
          <w:rPr>
            <w:noProof/>
            <w:webHidden/>
          </w:rPr>
          <w:instrText xml:space="preserve"> PAGEREF _Toc119050770 \h </w:instrText>
        </w:r>
        <w:r w:rsidR="00E14151">
          <w:rPr>
            <w:noProof/>
            <w:webHidden/>
          </w:rPr>
        </w:r>
        <w:r w:rsidR="00E14151">
          <w:rPr>
            <w:noProof/>
            <w:webHidden/>
          </w:rPr>
          <w:fldChar w:fldCharType="separate"/>
        </w:r>
        <w:r w:rsidR="00EB5941">
          <w:rPr>
            <w:noProof/>
            <w:webHidden/>
          </w:rPr>
          <w:t>128</w:t>
        </w:r>
        <w:r w:rsidR="00E14151">
          <w:rPr>
            <w:noProof/>
            <w:webHidden/>
          </w:rPr>
          <w:fldChar w:fldCharType="end"/>
        </w:r>
      </w:hyperlink>
    </w:p>
    <w:p w14:paraId="1FC9AE83" w14:textId="18A47AA2" w:rsidR="00E14151" w:rsidRDefault="00EB54D7">
      <w:pPr>
        <w:pStyle w:val="TOC3"/>
        <w:rPr>
          <w:rFonts w:asciiTheme="minorHAnsi" w:eastAsiaTheme="minorEastAsia" w:hAnsiTheme="minorHAnsi" w:cstheme="minorBidi"/>
          <w:smallCaps w:val="0"/>
          <w:noProof/>
          <w:sz w:val="22"/>
          <w:szCs w:val="22"/>
        </w:rPr>
      </w:pPr>
      <w:hyperlink w:anchor="_Toc119050771" w:history="1">
        <w:r w:rsidR="00E14151" w:rsidRPr="007E5287">
          <w:rPr>
            <w:rStyle w:val="Hyperlink"/>
            <w:noProof/>
          </w:rPr>
          <w:t>User Type Area</w:t>
        </w:r>
        <w:r w:rsidR="00E14151">
          <w:rPr>
            <w:noProof/>
            <w:webHidden/>
          </w:rPr>
          <w:tab/>
        </w:r>
        <w:r w:rsidR="00E14151">
          <w:rPr>
            <w:noProof/>
            <w:webHidden/>
          </w:rPr>
          <w:fldChar w:fldCharType="begin"/>
        </w:r>
        <w:r w:rsidR="00E14151">
          <w:rPr>
            <w:noProof/>
            <w:webHidden/>
          </w:rPr>
          <w:instrText xml:space="preserve"> PAGEREF _Toc119050771 \h </w:instrText>
        </w:r>
        <w:r w:rsidR="00E14151">
          <w:rPr>
            <w:noProof/>
            <w:webHidden/>
          </w:rPr>
        </w:r>
        <w:r w:rsidR="00E14151">
          <w:rPr>
            <w:noProof/>
            <w:webHidden/>
          </w:rPr>
          <w:fldChar w:fldCharType="separate"/>
        </w:r>
        <w:r w:rsidR="00EB5941">
          <w:rPr>
            <w:noProof/>
            <w:webHidden/>
          </w:rPr>
          <w:t>130</w:t>
        </w:r>
        <w:r w:rsidR="00E14151">
          <w:rPr>
            <w:noProof/>
            <w:webHidden/>
          </w:rPr>
          <w:fldChar w:fldCharType="end"/>
        </w:r>
      </w:hyperlink>
    </w:p>
    <w:p w14:paraId="1738A96B" w14:textId="0DDD2011" w:rsidR="00E14151" w:rsidRDefault="00EB54D7">
      <w:pPr>
        <w:pStyle w:val="TOC3"/>
        <w:rPr>
          <w:rFonts w:asciiTheme="minorHAnsi" w:eastAsiaTheme="minorEastAsia" w:hAnsiTheme="minorHAnsi" w:cstheme="minorBidi"/>
          <w:smallCaps w:val="0"/>
          <w:noProof/>
          <w:sz w:val="22"/>
          <w:szCs w:val="22"/>
        </w:rPr>
      </w:pPr>
      <w:hyperlink w:anchor="_Toc119050772" w:history="1">
        <w:r w:rsidR="00E14151" w:rsidRPr="007E5287">
          <w:rPr>
            <w:rStyle w:val="Hyperlink"/>
            <w:noProof/>
          </w:rPr>
          <w:t>Password Area</w:t>
        </w:r>
        <w:r w:rsidR="00E14151">
          <w:rPr>
            <w:noProof/>
            <w:webHidden/>
          </w:rPr>
          <w:tab/>
        </w:r>
        <w:r w:rsidR="00E14151">
          <w:rPr>
            <w:noProof/>
            <w:webHidden/>
          </w:rPr>
          <w:fldChar w:fldCharType="begin"/>
        </w:r>
        <w:r w:rsidR="00E14151">
          <w:rPr>
            <w:noProof/>
            <w:webHidden/>
          </w:rPr>
          <w:instrText xml:space="preserve"> PAGEREF _Toc119050772 \h </w:instrText>
        </w:r>
        <w:r w:rsidR="00E14151">
          <w:rPr>
            <w:noProof/>
            <w:webHidden/>
          </w:rPr>
        </w:r>
        <w:r w:rsidR="00E14151">
          <w:rPr>
            <w:noProof/>
            <w:webHidden/>
          </w:rPr>
          <w:fldChar w:fldCharType="separate"/>
        </w:r>
        <w:r w:rsidR="00EB5941">
          <w:rPr>
            <w:noProof/>
            <w:webHidden/>
          </w:rPr>
          <w:t>131</w:t>
        </w:r>
        <w:r w:rsidR="00E14151">
          <w:rPr>
            <w:noProof/>
            <w:webHidden/>
          </w:rPr>
          <w:fldChar w:fldCharType="end"/>
        </w:r>
      </w:hyperlink>
    </w:p>
    <w:p w14:paraId="73C81F79" w14:textId="099D6D1C" w:rsidR="00E14151" w:rsidRDefault="00EB54D7">
      <w:pPr>
        <w:pStyle w:val="TOC3"/>
        <w:rPr>
          <w:rFonts w:asciiTheme="minorHAnsi" w:eastAsiaTheme="minorEastAsia" w:hAnsiTheme="minorHAnsi" w:cstheme="minorBidi"/>
          <w:smallCaps w:val="0"/>
          <w:noProof/>
          <w:sz w:val="22"/>
          <w:szCs w:val="22"/>
        </w:rPr>
      </w:pPr>
      <w:hyperlink w:anchor="_Toc119050773" w:history="1">
        <w:r w:rsidR="00E14151" w:rsidRPr="007E5287">
          <w:rPr>
            <w:rStyle w:val="Hyperlink"/>
            <w:noProof/>
          </w:rPr>
          <w:t>Password Timer Area</w:t>
        </w:r>
        <w:r w:rsidR="00E14151">
          <w:rPr>
            <w:noProof/>
            <w:webHidden/>
          </w:rPr>
          <w:tab/>
        </w:r>
        <w:r w:rsidR="00E14151">
          <w:rPr>
            <w:noProof/>
            <w:webHidden/>
          </w:rPr>
          <w:fldChar w:fldCharType="begin"/>
        </w:r>
        <w:r w:rsidR="00E14151">
          <w:rPr>
            <w:noProof/>
            <w:webHidden/>
          </w:rPr>
          <w:instrText xml:space="preserve"> PAGEREF _Toc119050773 \h </w:instrText>
        </w:r>
        <w:r w:rsidR="00E14151">
          <w:rPr>
            <w:noProof/>
            <w:webHidden/>
          </w:rPr>
        </w:r>
        <w:r w:rsidR="00E14151">
          <w:rPr>
            <w:noProof/>
            <w:webHidden/>
          </w:rPr>
          <w:fldChar w:fldCharType="separate"/>
        </w:r>
        <w:r w:rsidR="00EB5941">
          <w:rPr>
            <w:noProof/>
            <w:webHidden/>
          </w:rPr>
          <w:t>131</w:t>
        </w:r>
        <w:r w:rsidR="00E14151">
          <w:rPr>
            <w:noProof/>
            <w:webHidden/>
          </w:rPr>
          <w:fldChar w:fldCharType="end"/>
        </w:r>
      </w:hyperlink>
    </w:p>
    <w:p w14:paraId="5F6C483C" w14:textId="14CB5EE9" w:rsidR="00E14151" w:rsidRDefault="00EB54D7">
      <w:pPr>
        <w:pStyle w:val="TOC3"/>
        <w:rPr>
          <w:rFonts w:asciiTheme="minorHAnsi" w:eastAsiaTheme="minorEastAsia" w:hAnsiTheme="minorHAnsi" w:cstheme="minorBidi"/>
          <w:smallCaps w:val="0"/>
          <w:noProof/>
          <w:sz w:val="22"/>
          <w:szCs w:val="22"/>
        </w:rPr>
      </w:pPr>
      <w:hyperlink w:anchor="_Toc119050774" w:history="1">
        <w:r w:rsidR="00E14151" w:rsidRPr="007E5287">
          <w:rPr>
            <w:rStyle w:val="Hyperlink"/>
            <w:noProof/>
          </w:rPr>
          <w:t>Main Screen With Password Control</w:t>
        </w:r>
        <w:r w:rsidR="00E14151">
          <w:rPr>
            <w:noProof/>
            <w:webHidden/>
          </w:rPr>
          <w:tab/>
        </w:r>
        <w:r w:rsidR="00E14151">
          <w:rPr>
            <w:noProof/>
            <w:webHidden/>
          </w:rPr>
          <w:fldChar w:fldCharType="begin"/>
        </w:r>
        <w:r w:rsidR="00E14151">
          <w:rPr>
            <w:noProof/>
            <w:webHidden/>
          </w:rPr>
          <w:instrText xml:space="preserve"> PAGEREF _Toc119050774 \h </w:instrText>
        </w:r>
        <w:r w:rsidR="00E14151">
          <w:rPr>
            <w:noProof/>
            <w:webHidden/>
          </w:rPr>
        </w:r>
        <w:r w:rsidR="00E14151">
          <w:rPr>
            <w:noProof/>
            <w:webHidden/>
          </w:rPr>
          <w:fldChar w:fldCharType="separate"/>
        </w:r>
        <w:r w:rsidR="00EB5941">
          <w:rPr>
            <w:noProof/>
            <w:webHidden/>
          </w:rPr>
          <w:t>132</w:t>
        </w:r>
        <w:r w:rsidR="00E14151">
          <w:rPr>
            <w:noProof/>
            <w:webHidden/>
          </w:rPr>
          <w:fldChar w:fldCharType="end"/>
        </w:r>
      </w:hyperlink>
    </w:p>
    <w:p w14:paraId="581C198F" w14:textId="524066FD" w:rsidR="00E14151" w:rsidRDefault="00EB54D7">
      <w:pPr>
        <w:pStyle w:val="TOC3"/>
        <w:rPr>
          <w:rFonts w:asciiTheme="minorHAnsi" w:eastAsiaTheme="minorEastAsia" w:hAnsiTheme="minorHAnsi" w:cstheme="minorBidi"/>
          <w:smallCaps w:val="0"/>
          <w:noProof/>
          <w:sz w:val="22"/>
          <w:szCs w:val="22"/>
        </w:rPr>
      </w:pPr>
      <w:hyperlink w:anchor="_Toc119050775" w:history="1">
        <w:r w:rsidR="00E14151" w:rsidRPr="007E5287">
          <w:rPr>
            <w:rStyle w:val="Hyperlink"/>
            <w:noProof/>
          </w:rPr>
          <w:t>Main Screen Log In</w:t>
        </w:r>
        <w:r w:rsidR="00E14151">
          <w:rPr>
            <w:noProof/>
            <w:webHidden/>
          </w:rPr>
          <w:tab/>
        </w:r>
        <w:r w:rsidR="00E14151">
          <w:rPr>
            <w:noProof/>
            <w:webHidden/>
          </w:rPr>
          <w:fldChar w:fldCharType="begin"/>
        </w:r>
        <w:r w:rsidR="00E14151">
          <w:rPr>
            <w:noProof/>
            <w:webHidden/>
          </w:rPr>
          <w:instrText xml:space="preserve"> PAGEREF _Toc119050775 \h </w:instrText>
        </w:r>
        <w:r w:rsidR="00E14151">
          <w:rPr>
            <w:noProof/>
            <w:webHidden/>
          </w:rPr>
        </w:r>
        <w:r w:rsidR="00E14151">
          <w:rPr>
            <w:noProof/>
            <w:webHidden/>
          </w:rPr>
          <w:fldChar w:fldCharType="separate"/>
        </w:r>
        <w:r w:rsidR="00EB5941">
          <w:rPr>
            <w:noProof/>
            <w:webHidden/>
          </w:rPr>
          <w:t>133</w:t>
        </w:r>
        <w:r w:rsidR="00E14151">
          <w:rPr>
            <w:noProof/>
            <w:webHidden/>
          </w:rPr>
          <w:fldChar w:fldCharType="end"/>
        </w:r>
      </w:hyperlink>
    </w:p>
    <w:p w14:paraId="490D7524" w14:textId="63FBC769" w:rsidR="00E14151" w:rsidRDefault="00EB54D7">
      <w:pPr>
        <w:pStyle w:val="TOC1"/>
        <w:tabs>
          <w:tab w:val="right" w:leader="dot" w:pos="8900"/>
        </w:tabs>
        <w:rPr>
          <w:ins w:id="427" w:author="Tom Bergeron" w:date="2022-11-11T09:14:00Z"/>
          <w:rFonts w:asciiTheme="minorHAnsi" w:eastAsiaTheme="minorEastAsia" w:hAnsiTheme="minorHAnsi" w:cstheme="minorBidi"/>
          <w:b w:val="0"/>
          <w:caps w:val="0"/>
          <w:noProof/>
          <w:sz w:val="22"/>
          <w:szCs w:val="22"/>
        </w:rPr>
      </w:pPr>
      <w:hyperlink w:anchor="_Toc119050776" w:history="1">
        <w:r w:rsidR="00E14151" w:rsidRPr="007E5287">
          <w:rPr>
            <w:rStyle w:val="Hyperlink"/>
            <w:noProof/>
          </w:rPr>
          <w:t>Contact Us</w:t>
        </w:r>
        <w:r w:rsidR="00E14151">
          <w:rPr>
            <w:noProof/>
            <w:webHidden/>
          </w:rPr>
          <w:tab/>
        </w:r>
        <w:r w:rsidR="00E14151">
          <w:rPr>
            <w:noProof/>
            <w:webHidden/>
          </w:rPr>
          <w:fldChar w:fldCharType="begin"/>
        </w:r>
        <w:r w:rsidR="00E14151">
          <w:rPr>
            <w:noProof/>
            <w:webHidden/>
          </w:rPr>
          <w:instrText xml:space="preserve"> PAGEREF _Toc119050776 \h </w:instrText>
        </w:r>
        <w:r w:rsidR="00E14151">
          <w:rPr>
            <w:noProof/>
            <w:webHidden/>
          </w:rPr>
        </w:r>
        <w:r w:rsidR="00E14151">
          <w:rPr>
            <w:noProof/>
            <w:webHidden/>
          </w:rPr>
          <w:fldChar w:fldCharType="separate"/>
        </w:r>
        <w:r w:rsidR="00EB5941">
          <w:rPr>
            <w:noProof/>
            <w:webHidden/>
          </w:rPr>
          <w:t>135</w:t>
        </w:r>
        <w:r w:rsidR="00E14151">
          <w:rPr>
            <w:noProof/>
            <w:webHidden/>
          </w:rPr>
          <w:fldChar w:fldCharType="end"/>
        </w:r>
      </w:hyperlink>
    </w:p>
    <w:p w14:paraId="03EE9B55" w14:textId="2453B907" w:rsidR="00EB1FCE" w:rsidDel="00E14151" w:rsidRDefault="00EB1FCE" w:rsidP="00FB4E71">
      <w:pPr>
        <w:keepNext/>
        <w:tabs>
          <w:tab w:val="right" w:leader="dot" w:pos="8900"/>
        </w:tabs>
        <w:spacing w:before="120"/>
        <w:rPr>
          <w:del w:id="428" w:author="Tom Bergeron" w:date="2022-11-11T09:14:00Z"/>
          <w:rFonts w:asciiTheme="minorHAnsi" w:eastAsiaTheme="minorEastAsia" w:hAnsiTheme="minorHAnsi" w:cstheme="minorBidi"/>
          <w:noProof/>
          <w:sz w:val="22"/>
          <w:szCs w:val="22"/>
        </w:rPr>
      </w:pPr>
    </w:p>
    <w:p w14:paraId="73C9C515" w14:textId="31626823" w:rsidR="00EB1FCE" w:rsidDel="00E14151" w:rsidRDefault="00EB1FCE">
      <w:pPr>
        <w:pStyle w:val="TOC1"/>
        <w:tabs>
          <w:tab w:val="right" w:leader="dot" w:pos="8900"/>
        </w:tabs>
        <w:rPr>
          <w:del w:id="429" w:author="Tom Bergeron" w:date="2022-11-11T09:14:00Z"/>
          <w:rFonts w:asciiTheme="minorHAnsi" w:eastAsiaTheme="minorEastAsia" w:hAnsiTheme="minorHAnsi" w:cstheme="minorBidi"/>
          <w:b w:val="0"/>
          <w:caps w:val="0"/>
          <w:noProof/>
          <w:sz w:val="22"/>
          <w:szCs w:val="22"/>
        </w:rPr>
      </w:pPr>
      <w:del w:id="430" w:author="Tom Bergeron" w:date="2022-11-11T09:14:00Z">
        <w:r w:rsidRPr="00E14151" w:rsidDel="00E14151">
          <w:rPr>
            <w:rPrChange w:id="431" w:author="Tom Bergeron" w:date="2022-11-11T09:14:00Z">
              <w:rPr>
                <w:rStyle w:val="Hyperlink"/>
                <w:b w:val="0"/>
                <w:caps w:val="0"/>
                <w:noProof/>
              </w:rPr>
            </w:rPrChange>
          </w:rPr>
          <w:delText>Appendix A: The Process Window Index</w:delText>
        </w:r>
        <w:r w:rsidDel="00E14151">
          <w:rPr>
            <w:noProof/>
            <w:webHidden/>
          </w:rPr>
          <w:tab/>
        </w:r>
        <w:r w:rsidR="00F9407E" w:rsidDel="00E14151">
          <w:rPr>
            <w:noProof/>
            <w:webHidden/>
          </w:rPr>
          <w:delText>110</w:delText>
        </w:r>
      </w:del>
    </w:p>
    <w:p w14:paraId="1E9ABDD7" w14:textId="2C0246EF" w:rsidR="00EB1FCE" w:rsidDel="00E14151" w:rsidRDefault="00EB1FCE">
      <w:pPr>
        <w:pStyle w:val="TOC2"/>
        <w:tabs>
          <w:tab w:val="right" w:leader="dot" w:pos="8900"/>
        </w:tabs>
        <w:rPr>
          <w:del w:id="432" w:author="Tom Bergeron" w:date="2022-11-11T09:14:00Z"/>
          <w:rFonts w:asciiTheme="minorHAnsi" w:eastAsiaTheme="minorEastAsia" w:hAnsiTheme="minorHAnsi" w:cstheme="minorBidi"/>
          <w:smallCaps w:val="0"/>
          <w:noProof/>
          <w:sz w:val="22"/>
          <w:szCs w:val="22"/>
        </w:rPr>
      </w:pPr>
      <w:del w:id="433" w:author="Tom Bergeron" w:date="2022-11-11T09:14:00Z">
        <w:r w:rsidRPr="00E14151" w:rsidDel="00E14151">
          <w:rPr>
            <w:rPrChange w:id="434" w:author="Tom Bergeron" w:date="2022-11-11T09:14:00Z">
              <w:rPr>
                <w:rStyle w:val="Hyperlink"/>
                <w:smallCaps w:val="0"/>
                <w:noProof/>
              </w:rPr>
            </w:rPrChange>
          </w:rPr>
          <w:delText>The Problem</w:delText>
        </w:r>
        <w:r w:rsidDel="00E14151">
          <w:rPr>
            <w:noProof/>
            <w:webHidden/>
          </w:rPr>
          <w:tab/>
        </w:r>
        <w:r w:rsidR="00F9407E" w:rsidDel="00E14151">
          <w:rPr>
            <w:noProof/>
            <w:webHidden/>
          </w:rPr>
          <w:delText>110</w:delText>
        </w:r>
      </w:del>
    </w:p>
    <w:p w14:paraId="31719F13" w14:textId="2FA52159" w:rsidR="00EB1FCE" w:rsidDel="00E14151" w:rsidRDefault="00EB1FCE">
      <w:pPr>
        <w:pStyle w:val="TOC2"/>
        <w:tabs>
          <w:tab w:val="right" w:leader="dot" w:pos="8900"/>
        </w:tabs>
        <w:rPr>
          <w:del w:id="435" w:author="Tom Bergeron" w:date="2022-11-11T09:14:00Z"/>
          <w:rFonts w:asciiTheme="minorHAnsi" w:eastAsiaTheme="minorEastAsia" w:hAnsiTheme="minorHAnsi" w:cstheme="minorBidi"/>
          <w:smallCaps w:val="0"/>
          <w:noProof/>
          <w:sz w:val="22"/>
          <w:szCs w:val="22"/>
        </w:rPr>
      </w:pPr>
      <w:del w:id="436" w:author="Tom Bergeron" w:date="2022-11-11T09:14:00Z">
        <w:r w:rsidRPr="00E14151" w:rsidDel="00E14151">
          <w:rPr>
            <w:rPrChange w:id="437" w:author="Tom Bergeron" w:date="2022-11-11T09:14:00Z">
              <w:rPr>
                <w:rStyle w:val="Hyperlink"/>
                <w:smallCaps w:val="0"/>
                <w:noProof/>
              </w:rPr>
            </w:rPrChange>
          </w:rPr>
          <w:delText>Defining the Process Window Index</w:delText>
        </w:r>
        <w:r w:rsidDel="00E14151">
          <w:rPr>
            <w:noProof/>
            <w:webHidden/>
          </w:rPr>
          <w:tab/>
        </w:r>
        <w:r w:rsidR="00F9407E" w:rsidDel="00E14151">
          <w:rPr>
            <w:noProof/>
            <w:webHidden/>
          </w:rPr>
          <w:delText>110</w:delText>
        </w:r>
      </w:del>
    </w:p>
    <w:p w14:paraId="6EF057B1" w14:textId="0705D6E8" w:rsidR="00EB1FCE" w:rsidDel="00E14151" w:rsidRDefault="00EB1FCE">
      <w:pPr>
        <w:pStyle w:val="TOC2"/>
        <w:tabs>
          <w:tab w:val="right" w:leader="dot" w:pos="8900"/>
        </w:tabs>
        <w:rPr>
          <w:del w:id="438" w:author="Tom Bergeron" w:date="2022-11-11T09:14:00Z"/>
          <w:rFonts w:asciiTheme="minorHAnsi" w:eastAsiaTheme="minorEastAsia" w:hAnsiTheme="minorHAnsi" w:cstheme="minorBidi"/>
          <w:smallCaps w:val="0"/>
          <w:noProof/>
          <w:sz w:val="22"/>
          <w:szCs w:val="22"/>
        </w:rPr>
      </w:pPr>
      <w:del w:id="439" w:author="Tom Bergeron" w:date="2022-11-11T09:14:00Z">
        <w:r w:rsidRPr="00E14151" w:rsidDel="00E14151">
          <w:rPr>
            <w:rPrChange w:id="440" w:author="Tom Bergeron" w:date="2022-11-11T09:14:00Z">
              <w:rPr>
                <w:rStyle w:val="Hyperlink"/>
                <w:smallCaps w:val="0"/>
                <w:noProof/>
              </w:rPr>
            </w:rPrChange>
          </w:rPr>
          <w:delText>Calculating the PWI</w:delText>
        </w:r>
        <w:r w:rsidDel="00E14151">
          <w:rPr>
            <w:noProof/>
            <w:webHidden/>
          </w:rPr>
          <w:tab/>
        </w:r>
        <w:r w:rsidR="00F9407E" w:rsidDel="00E14151">
          <w:rPr>
            <w:noProof/>
            <w:webHidden/>
          </w:rPr>
          <w:delText>111</w:delText>
        </w:r>
      </w:del>
    </w:p>
    <w:p w14:paraId="15611F8F" w14:textId="741F244B" w:rsidR="00EB1FCE" w:rsidDel="00E14151" w:rsidRDefault="00EB1FCE">
      <w:pPr>
        <w:pStyle w:val="TOC2"/>
        <w:tabs>
          <w:tab w:val="right" w:leader="dot" w:pos="8900"/>
        </w:tabs>
        <w:rPr>
          <w:del w:id="441" w:author="Tom Bergeron" w:date="2022-11-11T09:14:00Z"/>
          <w:rFonts w:asciiTheme="minorHAnsi" w:eastAsiaTheme="minorEastAsia" w:hAnsiTheme="minorHAnsi" w:cstheme="minorBidi"/>
          <w:smallCaps w:val="0"/>
          <w:noProof/>
          <w:sz w:val="22"/>
          <w:szCs w:val="22"/>
        </w:rPr>
      </w:pPr>
      <w:del w:id="442" w:author="Tom Bergeron" w:date="2022-11-11T09:14:00Z">
        <w:r w:rsidRPr="00E14151" w:rsidDel="00E14151">
          <w:rPr>
            <w:rPrChange w:id="443" w:author="Tom Bergeron" w:date="2022-11-11T09:14:00Z">
              <w:rPr>
                <w:rStyle w:val="Hyperlink"/>
                <w:smallCaps w:val="0"/>
                <w:noProof/>
              </w:rPr>
            </w:rPrChange>
          </w:rPr>
          <w:delText>Benefits of Ranking Thermal Profile Performance</w:delText>
        </w:r>
        <w:r w:rsidDel="00E14151">
          <w:rPr>
            <w:noProof/>
            <w:webHidden/>
          </w:rPr>
          <w:tab/>
        </w:r>
        <w:r w:rsidR="00F9407E" w:rsidDel="00E14151">
          <w:rPr>
            <w:noProof/>
            <w:webHidden/>
          </w:rPr>
          <w:delText>112</w:delText>
        </w:r>
      </w:del>
    </w:p>
    <w:p w14:paraId="4A0466F9" w14:textId="2355BC12" w:rsidR="00EB1FCE" w:rsidDel="00E14151" w:rsidRDefault="00EB1FCE">
      <w:pPr>
        <w:pStyle w:val="TOC2"/>
        <w:tabs>
          <w:tab w:val="right" w:leader="dot" w:pos="8900"/>
        </w:tabs>
        <w:rPr>
          <w:del w:id="444" w:author="Tom Bergeron" w:date="2022-11-11T09:14:00Z"/>
          <w:rFonts w:asciiTheme="minorHAnsi" w:eastAsiaTheme="minorEastAsia" w:hAnsiTheme="minorHAnsi" w:cstheme="minorBidi"/>
          <w:smallCaps w:val="0"/>
          <w:noProof/>
          <w:sz w:val="22"/>
          <w:szCs w:val="22"/>
        </w:rPr>
      </w:pPr>
      <w:del w:id="445" w:author="Tom Bergeron" w:date="2022-11-11T09:14:00Z">
        <w:r w:rsidRPr="00E14151" w:rsidDel="00E14151">
          <w:rPr>
            <w:rPrChange w:id="446" w:author="Tom Bergeron" w:date="2022-11-11T09:14:00Z">
              <w:rPr>
                <w:rStyle w:val="Hyperlink"/>
                <w:smallCaps w:val="0"/>
                <w:noProof/>
              </w:rPr>
            </w:rPrChange>
          </w:rPr>
          <w:delText>Conclusion</w:delText>
        </w:r>
        <w:r w:rsidDel="00E14151">
          <w:rPr>
            <w:noProof/>
            <w:webHidden/>
          </w:rPr>
          <w:tab/>
        </w:r>
        <w:r w:rsidR="00F9407E" w:rsidDel="00E14151">
          <w:rPr>
            <w:noProof/>
            <w:webHidden/>
          </w:rPr>
          <w:delText>112</w:delText>
        </w:r>
      </w:del>
    </w:p>
    <w:p w14:paraId="25EF36E0" w14:textId="19C89882" w:rsidR="00EB1FCE" w:rsidDel="00E14151" w:rsidRDefault="00EB1FCE">
      <w:pPr>
        <w:pStyle w:val="TOC1"/>
        <w:tabs>
          <w:tab w:val="right" w:leader="dot" w:pos="8900"/>
        </w:tabs>
        <w:rPr>
          <w:del w:id="447" w:author="Tom Bergeron" w:date="2022-11-11T09:14:00Z"/>
          <w:rFonts w:asciiTheme="minorHAnsi" w:eastAsiaTheme="minorEastAsia" w:hAnsiTheme="minorHAnsi" w:cstheme="minorBidi"/>
          <w:b w:val="0"/>
          <w:caps w:val="0"/>
          <w:noProof/>
          <w:sz w:val="22"/>
          <w:szCs w:val="22"/>
        </w:rPr>
      </w:pPr>
      <w:del w:id="448" w:author="Tom Bergeron" w:date="2022-11-11T09:14:00Z">
        <w:r w:rsidRPr="00E14151" w:rsidDel="00E14151">
          <w:rPr>
            <w:rPrChange w:id="449" w:author="Tom Bergeron" w:date="2022-11-11T09:14:00Z">
              <w:rPr>
                <w:rStyle w:val="Hyperlink"/>
                <w:b w:val="0"/>
                <w:caps w:val="0"/>
                <w:noProof/>
              </w:rPr>
            </w:rPrChange>
          </w:rPr>
          <w:delText>Appendix B: Recalculating Zone Delta Limits From Navigator/Auto-Focus Predictions</w:delText>
        </w:r>
        <w:r w:rsidDel="00E14151">
          <w:rPr>
            <w:noProof/>
            <w:webHidden/>
          </w:rPr>
          <w:tab/>
        </w:r>
        <w:r w:rsidR="00F9407E" w:rsidDel="00E14151">
          <w:rPr>
            <w:noProof/>
            <w:webHidden/>
          </w:rPr>
          <w:delText>113</w:delText>
        </w:r>
      </w:del>
    </w:p>
    <w:p w14:paraId="6518EFBD" w14:textId="0F88FA58" w:rsidR="00EB1FCE" w:rsidDel="00E14151" w:rsidRDefault="00EB1FCE">
      <w:pPr>
        <w:pStyle w:val="TOC2"/>
        <w:tabs>
          <w:tab w:val="right" w:leader="dot" w:pos="8900"/>
        </w:tabs>
        <w:rPr>
          <w:del w:id="450" w:author="Tom Bergeron" w:date="2022-11-11T09:14:00Z"/>
          <w:rFonts w:asciiTheme="minorHAnsi" w:eastAsiaTheme="minorEastAsia" w:hAnsiTheme="minorHAnsi" w:cstheme="minorBidi"/>
          <w:smallCaps w:val="0"/>
          <w:noProof/>
          <w:sz w:val="22"/>
          <w:szCs w:val="22"/>
        </w:rPr>
      </w:pPr>
      <w:del w:id="451" w:author="Tom Bergeron" w:date="2022-11-11T09:14:00Z">
        <w:r w:rsidRPr="00E14151" w:rsidDel="00E14151">
          <w:rPr>
            <w:rPrChange w:id="452" w:author="Tom Bergeron" w:date="2022-11-11T09:14:00Z">
              <w:rPr>
                <w:rStyle w:val="Hyperlink"/>
                <w:smallCaps w:val="0"/>
                <w:noProof/>
              </w:rPr>
            </w:rPrChange>
          </w:rPr>
          <w:delText>For Stand-Alone Software Installations</w:delText>
        </w:r>
        <w:r w:rsidDel="00E14151">
          <w:rPr>
            <w:noProof/>
            <w:webHidden/>
          </w:rPr>
          <w:tab/>
        </w:r>
        <w:r w:rsidR="00F9407E" w:rsidDel="00E14151">
          <w:rPr>
            <w:noProof/>
            <w:webHidden/>
          </w:rPr>
          <w:delText>113</w:delText>
        </w:r>
      </w:del>
    </w:p>
    <w:p w14:paraId="08B200A0" w14:textId="5A298794" w:rsidR="00EB1FCE" w:rsidDel="00E14151" w:rsidRDefault="00EB1FCE">
      <w:pPr>
        <w:pStyle w:val="TOC2"/>
        <w:tabs>
          <w:tab w:val="right" w:leader="dot" w:pos="8900"/>
        </w:tabs>
        <w:rPr>
          <w:del w:id="453" w:author="Tom Bergeron" w:date="2022-11-11T09:14:00Z"/>
          <w:rFonts w:asciiTheme="minorHAnsi" w:eastAsiaTheme="minorEastAsia" w:hAnsiTheme="minorHAnsi" w:cstheme="minorBidi"/>
          <w:smallCaps w:val="0"/>
          <w:noProof/>
          <w:sz w:val="22"/>
          <w:szCs w:val="22"/>
        </w:rPr>
      </w:pPr>
      <w:del w:id="454" w:author="Tom Bergeron" w:date="2022-11-11T09:14:00Z">
        <w:r w:rsidRPr="00E14151" w:rsidDel="00E14151">
          <w:rPr>
            <w:rPrChange w:id="455" w:author="Tom Bergeron" w:date="2022-11-11T09:14:00Z">
              <w:rPr>
                <w:rStyle w:val="Hyperlink"/>
                <w:smallCaps w:val="0"/>
                <w:noProof/>
              </w:rPr>
            </w:rPrChange>
          </w:rPr>
          <w:delText>For Oven Controller Software Installations</w:delText>
        </w:r>
        <w:r w:rsidDel="00E14151">
          <w:rPr>
            <w:noProof/>
            <w:webHidden/>
          </w:rPr>
          <w:tab/>
        </w:r>
        <w:r w:rsidR="00F9407E" w:rsidDel="00E14151">
          <w:rPr>
            <w:noProof/>
            <w:webHidden/>
          </w:rPr>
          <w:delText>115</w:delText>
        </w:r>
      </w:del>
    </w:p>
    <w:p w14:paraId="2FCEC13C" w14:textId="59C0137C" w:rsidR="00EB1FCE" w:rsidDel="00E14151" w:rsidRDefault="00EB1FCE">
      <w:pPr>
        <w:pStyle w:val="TOC1"/>
        <w:tabs>
          <w:tab w:val="right" w:leader="dot" w:pos="8900"/>
        </w:tabs>
        <w:rPr>
          <w:del w:id="456" w:author="Tom Bergeron" w:date="2022-11-11T09:14:00Z"/>
          <w:rFonts w:asciiTheme="minorHAnsi" w:eastAsiaTheme="minorEastAsia" w:hAnsiTheme="minorHAnsi" w:cstheme="minorBidi"/>
          <w:b w:val="0"/>
          <w:caps w:val="0"/>
          <w:noProof/>
          <w:sz w:val="22"/>
          <w:szCs w:val="22"/>
        </w:rPr>
      </w:pPr>
      <w:del w:id="457" w:author="Tom Bergeron" w:date="2022-11-11T09:14:00Z">
        <w:r w:rsidRPr="00E14151" w:rsidDel="00E14151">
          <w:rPr>
            <w:rPrChange w:id="458" w:author="Tom Bergeron" w:date="2022-11-11T09:14:00Z">
              <w:rPr>
                <w:rStyle w:val="Hyperlink"/>
                <w:b w:val="0"/>
                <w:caps w:val="0"/>
                <w:noProof/>
              </w:rPr>
            </w:rPrChange>
          </w:rPr>
          <w:delText>Appendix C: Configuration Program</w:delText>
        </w:r>
        <w:r w:rsidDel="00E14151">
          <w:rPr>
            <w:noProof/>
            <w:webHidden/>
          </w:rPr>
          <w:tab/>
        </w:r>
        <w:r w:rsidR="00F9407E" w:rsidDel="00E14151">
          <w:rPr>
            <w:noProof/>
            <w:webHidden/>
          </w:rPr>
          <w:delText>117</w:delText>
        </w:r>
      </w:del>
    </w:p>
    <w:p w14:paraId="29D7DCBC" w14:textId="1A253478" w:rsidR="00EB1FCE" w:rsidDel="00E14151" w:rsidRDefault="00EB1FCE">
      <w:pPr>
        <w:pStyle w:val="TOC2"/>
        <w:tabs>
          <w:tab w:val="right" w:leader="dot" w:pos="8900"/>
        </w:tabs>
        <w:rPr>
          <w:del w:id="459" w:author="Tom Bergeron" w:date="2022-11-11T09:14:00Z"/>
          <w:rFonts w:asciiTheme="minorHAnsi" w:eastAsiaTheme="minorEastAsia" w:hAnsiTheme="minorHAnsi" w:cstheme="minorBidi"/>
          <w:smallCaps w:val="0"/>
          <w:noProof/>
          <w:sz w:val="22"/>
          <w:szCs w:val="22"/>
        </w:rPr>
      </w:pPr>
      <w:del w:id="460" w:author="Tom Bergeron" w:date="2022-11-11T09:14:00Z">
        <w:r w:rsidRPr="00E14151" w:rsidDel="00E14151">
          <w:rPr>
            <w:rPrChange w:id="461" w:author="Tom Bergeron" w:date="2022-11-11T09:14:00Z">
              <w:rPr>
                <w:rStyle w:val="Hyperlink"/>
                <w:smallCaps w:val="0"/>
                <w:noProof/>
              </w:rPr>
            </w:rPrChange>
          </w:rPr>
          <w:delText>User Settings Tab</w:delText>
        </w:r>
        <w:r w:rsidDel="00E14151">
          <w:rPr>
            <w:noProof/>
            <w:webHidden/>
          </w:rPr>
          <w:tab/>
        </w:r>
        <w:r w:rsidR="00F9407E" w:rsidDel="00E14151">
          <w:rPr>
            <w:noProof/>
            <w:webHidden/>
          </w:rPr>
          <w:delText>117</w:delText>
        </w:r>
      </w:del>
    </w:p>
    <w:p w14:paraId="593BEC24" w14:textId="1095FA0B" w:rsidR="00EB1FCE" w:rsidDel="00E14151" w:rsidRDefault="00EB1FCE" w:rsidP="00E14151">
      <w:pPr>
        <w:pStyle w:val="TOC3"/>
        <w:rPr>
          <w:del w:id="462" w:author="Tom Bergeron" w:date="2022-11-11T09:14:00Z"/>
          <w:rFonts w:asciiTheme="minorHAnsi" w:eastAsiaTheme="minorEastAsia" w:hAnsiTheme="minorHAnsi" w:cstheme="minorBidi"/>
          <w:noProof/>
          <w:sz w:val="22"/>
          <w:szCs w:val="22"/>
        </w:rPr>
      </w:pPr>
      <w:del w:id="463" w:author="Tom Bergeron" w:date="2022-11-11T09:14:00Z">
        <w:r w:rsidRPr="00E14151" w:rsidDel="00E14151">
          <w:rPr>
            <w:rPrChange w:id="464" w:author="Tom Bergeron" w:date="2022-11-11T09:14:00Z">
              <w:rPr>
                <w:rStyle w:val="Hyperlink"/>
                <w:smallCaps w:val="0"/>
                <w:noProof/>
              </w:rPr>
            </w:rPrChange>
          </w:rPr>
          <w:delText>Use Baseline Profile Expiration</w:delText>
        </w:r>
        <w:r w:rsidDel="00E14151">
          <w:rPr>
            <w:noProof/>
            <w:webHidden/>
          </w:rPr>
          <w:tab/>
        </w:r>
        <w:r w:rsidR="00F9407E" w:rsidDel="00E14151">
          <w:rPr>
            <w:noProof/>
            <w:webHidden/>
          </w:rPr>
          <w:delText>118</w:delText>
        </w:r>
      </w:del>
    </w:p>
    <w:p w14:paraId="6ADF04BB" w14:textId="6DE9E0FC" w:rsidR="00EB1FCE" w:rsidDel="00E14151" w:rsidRDefault="00EB1FCE">
      <w:pPr>
        <w:pStyle w:val="TOC2"/>
        <w:tabs>
          <w:tab w:val="right" w:leader="dot" w:pos="8900"/>
        </w:tabs>
        <w:rPr>
          <w:del w:id="465" w:author="Tom Bergeron" w:date="2022-11-11T09:14:00Z"/>
          <w:rFonts w:asciiTheme="minorHAnsi" w:eastAsiaTheme="minorEastAsia" w:hAnsiTheme="minorHAnsi" w:cstheme="minorBidi"/>
          <w:smallCaps w:val="0"/>
          <w:noProof/>
          <w:sz w:val="22"/>
          <w:szCs w:val="22"/>
        </w:rPr>
      </w:pPr>
      <w:del w:id="466" w:author="Tom Bergeron" w:date="2022-11-11T09:14:00Z">
        <w:r w:rsidRPr="00E14151" w:rsidDel="00E14151">
          <w:rPr>
            <w:rPrChange w:id="467" w:author="Tom Bergeron" w:date="2022-11-11T09:14:00Z">
              <w:rPr>
                <w:rStyle w:val="Hyperlink"/>
                <w:smallCaps w:val="0"/>
                <w:noProof/>
              </w:rPr>
            </w:rPrChange>
          </w:rPr>
          <w:delText>Shifting Tab</w:delText>
        </w:r>
        <w:r w:rsidDel="00E14151">
          <w:rPr>
            <w:noProof/>
            <w:webHidden/>
          </w:rPr>
          <w:tab/>
        </w:r>
        <w:r w:rsidR="00F9407E" w:rsidDel="00E14151">
          <w:rPr>
            <w:noProof/>
            <w:webHidden/>
          </w:rPr>
          <w:delText>119</w:delText>
        </w:r>
      </w:del>
    </w:p>
    <w:p w14:paraId="08C56A1B" w14:textId="1E39DDB0" w:rsidR="00EB1FCE" w:rsidDel="00E14151" w:rsidRDefault="00EB1FCE">
      <w:pPr>
        <w:pStyle w:val="TOC2"/>
        <w:tabs>
          <w:tab w:val="right" w:leader="dot" w:pos="8900"/>
        </w:tabs>
        <w:rPr>
          <w:del w:id="468" w:author="Tom Bergeron" w:date="2022-11-11T09:14:00Z"/>
          <w:rFonts w:asciiTheme="minorHAnsi" w:eastAsiaTheme="minorEastAsia" w:hAnsiTheme="minorHAnsi" w:cstheme="minorBidi"/>
          <w:smallCaps w:val="0"/>
          <w:noProof/>
          <w:sz w:val="22"/>
          <w:szCs w:val="22"/>
        </w:rPr>
      </w:pPr>
      <w:del w:id="469" w:author="Tom Bergeron" w:date="2022-11-11T09:14:00Z">
        <w:r w:rsidRPr="00E14151" w:rsidDel="00E14151">
          <w:rPr>
            <w:rPrChange w:id="470" w:author="Tom Bergeron" w:date="2022-11-11T09:14:00Z">
              <w:rPr>
                <w:rStyle w:val="Hyperlink"/>
                <w:smallCaps w:val="0"/>
                <w:noProof/>
              </w:rPr>
            </w:rPrChange>
          </w:rPr>
          <w:delText>Decimal Tab</w:delText>
        </w:r>
        <w:r w:rsidDel="00E14151">
          <w:rPr>
            <w:noProof/>
            <w:webHidden/>
          </w:rPr>
          <w:tab/>
        </w:r>
        <w:r w:rsidR="00F9407E" w:rsidDel="00E14151">
          <w:rPr>
            <w:noProof/>
            <w:webHidden/>
          </w:rPr>
          <w:delText>119</w:delText>
        </w:r>
      </w:del>
    </w:p>
    <w:p w14:paraId="18843E24" w14:textId="0ABA0BCF" w:rsidR="00EB1FCE" w:rsidDel="00E14151" w:rsidRDefault="00EB1FCE">
      <w:pPr>
        <w:pStyle w:val="TOC2"/>
        <w:tabs>
          <w:tab w:val="right" w:leader="dot" w:pos="8900"/>
        </w:tabs>
        <w:rPr>
          <w:del w:id="471" w:author="Tom Bergeron" w:date="2022-11-11T09:14:00Z"/>
          <w:rFonts w:asciiTheme="minorHAnsi" w:eastAsiaTheme="minorEastAsia" w:hAnsiTheme="minorHAnsi" w:cstheme="minorBidi"/>
          <w:smallCaps w:val="0"/>
          <w:noProof/>
          <w:sz w:val="22"/>
          <w:szCs w:val="22"/>
        </w:rPr>
      </w:pPr>
      <w:del w:id="472" w:author="Tom Bergeron" w:date="2022-11-11T09:14:00Z">
        <w:r w:rsidRPr="00E14151" w:rsidDel="00E14151">
          <w:rPr>
            <w:rPrChange w:id="473" w:author="Tom Bergeron" w:date="2022-11-11T09:14:00Z">
              <w:rPr>
                <w:rStyle w:val="Hyperlink"/>
                <w:smallCaps w:val="0"/>
                <w:noProof/>
              </w:rPr>
            </w:rPrChange>
          </w:rPr>
          <w:delText>Hardware Tab</w:delText>
        </w:r>
        <w:r w:rsidDel="00E14151">
          <w:rPr>
            <w:noProof/>
            <w:webHidden/>
          </w:rPr>
          <w:tab/>
        </w:r>
        <w:r w:rsidR="00F9407E" w:rsidDel="00E14151">
          <w:rPr>
            <w:noProof/>
            <w:webHidden/>
          </w:rPr>
          <w:delText>119</w:delText>
        </w:r>
      </w:del>
    </w:p>
    <w:p w14:paraId="2450A4A0" w14:textId="5D7E96F1" w:rsidR="00EB1FCE" w:rsidDel="00E14151" w:rsidRDefault="00EB1FCE">
      <w:pPr>
        <w:pStyle w:val="TOC2"/>
        <w:tabs>
          <w:tab w:val="right" w:leader="dot" w:pos="8900"/>
        </w:tabs>
        <w:rPr>
          <w:del w:id="474" w:author="Tom Bergeron" w:date="2022-11-11T09:14:00Z"/>
          <w:rFonts w:asciiTheme="minorHAnsi" w:eastAsiaTheme="minorEastAsia" w:hAnsiTheme="minorHAnsi" w:cstheme="minorBidi"/>
          <w:smallCaps w:val="0"/>
          <w:noProof/>
          <w:sz w:val="22"/>
          <w:szCs w:val="22"/>
        </w:rPr>
      </w:pPr>
      <w:del w:id="475" w:author="Tom Bergeron" w:date="2022-11-11T09:14:00Z">
        <w:r w:rsidRPr="00E14151" w:rsidDel="00E14151">
          <w:rPr>
            <w:rPrChange w:id="476" w:author="Tom Bergeron" w:date="2022-11-11T09:14:00Z">
              <w:rPr>
                <w:rStyle w:val="Hyperlink"/>
                <w:smallCaps w:val="0"/>
                <w:noProof/>
              </w:rPr>
            </w:rPrChange>
          </w:rPr>
          <w:delText>Message Config Tab</w:delText>
        </w:r>
        <w:r w:rsidDel="00E14151">
          <w:rPr>
            <w:noProof/>
            <w:webHidden/>
          </w:rPr>
          <w:tab/>
        </w:r>
        <w:r w:rsidR="00F9407E" w:rsidDel="00E14151">
          <w:rPr>
            <w:noProof/>
            <w:webHidden/>
          </w:rPr>
          <w:delText>119</w:delText>
        </w:r>
      </w:del>
    </w:p>
    <w:p w14:paraId="44C854C8" w14:textId="1EF04CCD" w:rsidR="00EB1FCE" w:rsidDel="00E14151" w:rsidRDefault="00EB1FCE">
      <w:pPr>
        <w:pStyle w:val="TOC2"/>
        <w:tabs>
          <w:tab w:val="right" w:leader="dot" w:pos="8900"/>
        </w:tabs>
        <w:rPr>
          <w:del w:id="477" w:author="Tom Bergeron" w:date="2022-11-11T09:14:00Z"/>
          <w:rFonts w:asciiTheme="minorHAnsi" w:eastAsiaTheme="minorEastAsia" w:hAnsiTheme="minorHAnsi" w:cstheme="minorBidi"/>
          <w:smallCaps w:val="0"/>
          <w:noProof/>
          <w:sz w:val="22"/>
          <w:szCs w:val="22"/>
        </w:rPr>
      </w:pPr>
      <w:del w:id="478" w:author="Tom Bergeron" w:date="2022-11-11T09:14:00Z">
        <w:r w:rsidRPr="00E14151" w:rsidDel="00E14151">
          <w:rPr>
            <w:rPrChange w:id="479" w:author="Tom Bergeron" w:date="2022-11-11T09:14:00Z">
              <w:rPr>
                <w:rStyle w:val="Hyperlink"/>
                <w:smallCaps w:val="0"/>
                <w:noProof/>
              </w:rPr>
            </w:rPrChange>
          </w:rPr>
          <w:delText>Password Control – Multi User</w:delText>
        </w:r>
        <w:r w:rsidDel="00E14151">
          <w:rPr>
            <w:noProof/>
            <w:webHidden/>
          </w:rPr>
          <w:tab/>
        </w:r>
        <w:r w:rsidR="00F9407E" w:rsidDel="00E14151">
          <w:rPr>
            <w:noProof/>
            <w:webHidden/>
          </w:rPr>
          <w:delText>120</w:delText>
        </w:r>
      </w:del>
    </w:p>
    <w:p w14:paraId="54696182" w14:textId="33572337" w:rsidR="00EB1FCE" w:rsidDel="00E14151" w:rsidRDefault="00EB1FCE" w:rsidP="00E14151">
      <w:pPr>
        <w:pStyle w:val="TOC3"/>
        <w:rPr>
          <w:del w:id="480" w:author="Tom Bergeron" w:date="2022-11-11T09:14:00Z"/>
          <w:rFonts w:asciiTheme="minorHAnsi" w:eastAsiaTheme="minorEastAsia" w:hAnsiTheme="minorHAnsi" w:cstheme="minorBidi"/>
          <w:noProof/>
          <w:sz w:val="22"/>
          <w:szCs w:val="22"/>
        </w:rPr>
      </w:pPr>
      <w:del w:id="481" w:author="Tom Bergeron" w:date="2022-11-11T09:14:00Z">
        <w:r w:rsidRPr="00E14151" w:rsidDel="00E14151">
          <w:rPr>
            <w:rPrChange w:id="482" w:author="Tom Bergeron" w:date="2022-11-11T09:14:00Z">
              <w:rPr>
                <w:rStyle w:val="Hyperlink"/>
                <w:smallCaps w:val="0"/>
                <w:noProof/>
              </w:rPr>
            </w:rPrChange>
          </w:rPr>
          <w:delText>Access to the Password Control Tab</w:delText>
        </w:r>
        <w:r w:rsidDel="00E14151">
          <w:rPr>
            <w:noProof/>
            <w:webHidden/>
          </w:rPr>
          <w:tab/>
        </w:r>
        <w:r w:rsidR="00F9407E" w:rsidDel="00E14151">
          <w:rPr>
            <w:noProof/>
            <w:webHidden/>
          </w:rPr>
          <w:delText>120</w:delText>
        </w:r>
      </w:del>
    </w:p>
    <w:p w14:paraId="69CEA4CC" w14:textId="48C3DE27" w:rsidR="00EB1FCE" w:rsidDel="00E14151" w:rsidRDefault="00EB1FCE" w:rsidP="00E14151">
      <w:pPr>
        <w:pStyle w:val="TOC3"/>
        <w:rPr>
          <w:del w:id="483" w:author="Tom Bergeron" w:date="2022-11-11T09:14:00Z"/>
          <w:rFonts w:asciiTheme="minorHAnsi" w:eastAsiaTheme="minorEastAsia" w:hAnsiTheme="minorHAnsi" w:cstheme="minorBidi"/>
          <w:noProof/>
          <w:sz w:val="22"/>
          <w:szCs w:val="22"/>
        </w:rPr>
      </w:pPr>
      <w:del w:id="484" w:author="Tom Bergeron" w:date="2022-11-11T09:14:00Z">
        <w:r w:rsidRPr="00E14151" w:rsidDel="00E14151">
          <w:rPr>
            <w:rPrChange w:id="485" w:author="Tom Bergeron" w:date="2022-11-11T09:14:00Z">
              <w:rPr>
                <w:rStyle w:val="Hyperlink"/>
                <w:smallCaps w:val="0"/>
                <w:noProof/>
              </w:rPr>
            </w:rPrChange>
          </w:rPr>
          <w:delText>Multi User Control</w:delText>
        </w:r>
        <w:r w:rsidDel="00E14151">
          <w:rPr>
            <w:noProof/>
            <w:webHidden/>
          </w:rPr>
          <w:tab/>
        </w:r>
        <w:r w:rsidR="00F9407E" w:rsidDel="00E14151">
          <w:rPr>
            <w:noProof/>
            <w:webHidden/>
          </w:rPr>
          <w:delText>121</w:delText>
        </w:r>
      </w:del>
    </w:p>
    <w:p w14:paraId="37950784" w14:textId="404ED5B2" w:rsidR="00EB1FCE" w:rsidDel="00E14151" w:rsidRDefault="00EB1FCE" w:rsidP="00E14151">
      <w:pPr>
        <w:pStyle w:val="TOC3"/>
        <w:rPr>
          <w:del w:id="486" w:author="Tom Bergeron" w:date="2022-11-11T09:14:00Z"/>
          <w:rFonts w:asciiTheme="minorHAnsi" w:eastAsiaTheme="minorEastAsia" w:hAnsiTheme="minorHAnsi" w:cstheme="minorBidi"/>
          <w:noProof/>
          <w:sz w:val="22"/>
          <w:szCs w:val="22"/>
        </w:rPr>
      </w:pPr>
      <w:del w:id="487" w:author="Tom Bergeron" w:date="2022-11-11T09:14:00Z">
        <w:r w:rsidRPr="00E14151" w:rsidDel="00E14151">
          <w:rPr>
            <w:rPrChange w:id="488" w:author="Tom Bergeron" w:date="2022-11-11T09:14:00Z">
              <w:rPr>
                <w:rStyle w:val="Hyperlink"/>
                <w:smallCaps w:val="0"/>
                <w:noProof/>
              </w:rPr>
            </w:rPrChange>
          </w:rPr>
          <w:delText>Password Control Tab</w:delText>
        </w:r>
        <w:r w:rsidDel="00E14151">
          <w:rPr>
            <w:noProof/>
            <w:webHidden/>
          </w:rPr>
          <w:tab/>
        </w:r>
        <w:r w:rsidR="00F9407E" w:rsidDel="00E14151">
          <w:rPr>
            <w:noProof/>
            <w:webHidden/>
          </w:rPr>
          <w:delText>122</w:delText>
        </w:r>
      </w:del>
    </w:p>
    <w:p w14:paraId="6B4E31E3" w14:textId="21609D9C" w:rsidR="00EB1FCE" w:rsidDel="00E14151" w:rsidRDefault="00EB1FCE" w:rsidP="00E14151">
      <w:pPr>
        <w:pStyle w:val="TOC3"/>
        <w:rPr>
          <w:del w:id="489" w:author="Tom Bergeron" w:date="2022-11-11T09:14:00Z"/>
          <w:rFonts w:asciiTheme="minorHAnsi" w:eastAsiaTheme="minorEastAsia" w:hAnsiTheme="minorHAnsi" w:cstheme="minorBidi"/>
          <w:noProof/>
          <w:sz w:val="22"/>
          <w:szCs w:val="22"/>
        </w:rPr>
      </w:pPr>
      <w:del w:id="490" w:author="Tom Bergeron" w:date="2022-11-11T09:14:00Z">
        <w:r w:rsidRPr="00E14151" w:rsidDel="00E14151">
          <w:rPr>
            <w:rPrChange w:id="491" w:author="Tom Bergeron" w:date="2022-11-11T09:14:00Z">
              <w:rPr>
                <w:rStyle w:val="Hyperlink"/>
                <w:smallCaps w:val="0"/>
                <w:noProof/>
              </w:rPr>
            </w:rPrChange>
          </w:rPr>
          <w:delText>User Type Area</w:delText>
        </w:r>
        <w:r w:rsidDel="00E14151">
          <w:rPr>
            <w:noProof/>
            <w:webHidden/>
          </w:rPr>
          <w:tab/>
        </w:r>
        <w:r w:rsidR="00F9407E" w:rsidDel="00E14151">
          <w:rPr>
            <w:noProof/>
            <w:webHidden/>
          </w:rPr>
          <w:delText>124</w:delText>
        </w:r>
      </w:del>
    </w:p>
    <w:p w14:paraId="31DCB0A0" w14:textId="74516004" w:rsidR="00EB1FCE" w:rsidDel="00E14151" w:rsidRDefault="00EB1FCE" w:rsidP="00E14151">
      <w:pPr>
        <w:pStyle w:val="TOC3"/>
        <w:rPr>
          <w:del w:id="492" w:author="Tom Bergeron" w:date="2022-11-11T09:14:00Z"/>
          <w:rFonts w:asciiTheme="minorHAnsi" w:eastAsiaTheme="minorEastAsia" w:hAnsiTheme="minorHAnsi" w:cstheme="minorBidi"/>
          <w:noProof/>
          <w:sz w:val="22"/>
          <w:szCs w:val="22"/>
        </w:rPr>
      </w:pPr>
      <w:del w:id="493" w:author="Tom Bergeron" w:date="2022-11-11T09:14:00Z">
        <w:r w:rsidRPr="00E14151" w:rsidDel="00E14151">
          <w:rPr>
            <w:rPrChange w:id="494" w:author="Tom Bergeron" w:date="2022-11-11T09:14:00Z">
              <w:rPr>
                <w:rStyle w:val="Hyperlink"/>
                <w:smallCaps w:val="0"/>
                <w:noProof/>
              </w:rPr>
            </w:rPrChange>
          </w:rPr>
          <w:lastRenderedPageBreak/>
          <w:delText>Password Area</w:delText>
        </w:r>
        <w:r w:rsidDel="00E14151">
          <w:rPr>
            <w:noProof/>
            <w:webHidden/>
          </w:rPr>
          <w:tab/>
        </w:r>
        <w:r w:rsidR="00F9407E" w:rsidDel="00E14151">
          <w:rPr>
            <w:noProof/>
            <w:webHidden/>
          </w:rPr>
          <w:delText>125</w:delText>
        </w:r>
      </w:del>
    </w:p>
    <w:p w14:paraId="7A70B7F9" w14:textId="20AAB331" w:rsidR="00EB1FCE" w:rsidDel="00E14151" w:rsidRDefault="00EB1FCE" w:rsidP="00E14151">
      <w:pPr>
        <w:pStyle w:val="TOC3"/>
        <w:rPr>
          <w:del w:id="495" w:author="Tom Bergeron" w:date="2022-11-11T09:14:00Z"/>
          <w:rFonts w:asciiTheme="minorHAnsi" w:eastAsiaTheme="minorEastAsia" w:hAnsiTheme="minorHAnsi" w:cstheme="minorBidi"/>
          <w:noProof/>
          <w:sz w:val="22"/>
          <w:szCs w:val="22"/>
        </w:rPr>
      </w:pPr>
      <w:del w:id="496" w:author="Tom Bergeron" w:date="2022-11-11T09:14:00Z">
        <w:r w:rsidRPr="00E14151" w:rsidDel="00E14151">
          <w:rPr>
            <w:rPrChange w:id="497" w:author="Tom Bergeron" w:date="2022-11-11T09:14:00Z">
              <w:rPr>
                <w:rStyle w:val="Hyperlink"/>
                <w:smallCaps w:val="0"/>
                <w:noProof/>
              </w:rPr>
            </w:rPrChange>
          </w:rPr>
          <w:delText>Password Timer Area</w:delText>
        </w:r>
        <w:r w:rsidDel="00E14151">
          <w:rPr>
            <w:noProof/>
            <w:webHidden/>
          </w:rPr>
          <w:tab/>
        </w:r>
        <w:r w:rsidR="00F9407E" w:rsidDel="00E14151">
          <w:rPr>
            <w:noProof/>
            <w:webHidden/>
          </w:rPr>
          <w:delText>125</w:delText>
        </w:r>
      </w:del>
    </w:p>
    <w:p w14:paraId="514EC118" w14:textId="13D40716" w:rsidR="00EB1FCE" w:rsidDel="00E14151" w:rsidRDefault="00EB1FCE" w:rsidP="00E14151">
      <w:pPr>
        <w:pStyle w:val="TOC3"/>
        <w:rPr>
          <w:del w:id="498" w:author="Tom Bergeron" w:date="2022-11-11T09:14:00Z"/>
          <w:rFonts w:asciiTheme="minorHAnsi" w:eastAsiaTheme="minorEastAsia" w:hAnsiTheme="minorHAnsi" w:cstheme="minorBidi"/>
          <w:noProof/>
          <w:sz w:val="22"/>
          <w:szCs w:val="22"/>
        </w:rPr>
      </w:pPr>
      <w:del w:id="499" w:author="Tom Bergeron" w:date="2022-11-11T09:14:00Z">
        <w:r w:rsidRPr="00E14151" w:rsidDel="00E14151">
          <w:rPr>
            <w:rPrChange w:id="500" w:author="Tom Bergeron" w:date="2022-11-11T09:14:00Z">
              <w:rPr>
                <w:rStyle w:val="Hyperlink"/>
                <w:smallCaps w:val="0"/>
                <w:noProof/>
              </w:rPr>
            </w:rPrChange>
          </w:rPr>
          <w:delText>Main Screen With Password Control</w:delText>
        </w:r>
        <w:r w:rsidDel="00E14151">
          <w:rPr>
            <w:noProof/>
            <w:webHidden/>
          </w:rPr>
          <w:tab/>
        </w:r>
        <w:r w:rsidR="00F9407E" w:rsidDel="00E14151">
          <w:rPr>
            <w:noProof/>
            <w:webHidden/>
          </w:rPr>
          <w:delText>126</w:delText>
        </w:r>
      </w:del>
    </w:p>
    <w:p w14:paraId="55529673" w14:textId="259F5CAB" w:rsidR="00EB1FCE" w:rsidDel="00E14151" w:rsidRDefault="00EB1FCE" w:rsidP="00E14151">
      <w:pPr>
        <w:pStyle w:val="TOC3"/>
        <w:rPr>
          <w:del w:id="501" w:author="Tom Bergeron" w:date="2022-11-11T09:14:00Z"/>
          <w:rFonts w:asciiTheme="minorHAnsi" w:eastAsiaTheme="minorEastAsia" w:hAnsiTheme="minorHAnsi" w:cstheme="minorBidi"/>
          <w:noProof/>
          <w:sz w:val="22"/>
          <w:szCs w:val="22"/>
        </w:rPr>
      </w:pPr>
      <w:del w:id="502" w:author="Tom Bergeron" w:date="2022-11-11T09:14:00Z">
        <w:r w:rsidRPr="00E14151" w:rsidDel="00E14151">
          <w:rPr>
            <w:rPrChange w:id="503" w:author="Tom Bergeron" w:date="2022-11-11T09:14:00Z">
              <w:rPr>
                <w:rStyle w:val="Hyperlink"/>
                <w:smallCaps w:val="0"/>
                <w:noProof/>
              </w:rPr>
            </w:rPrChange>
          </w:rPr>
          <w:delText>Main Screen Log In</w:delText>
        </w:r>
        <w:r w:rsidDel="00E14151">
          <w:rPr>
            <w:noProof/>
            <w:webHidden/>
          </w:rPr>
          <w:tab/>
        </w:r>
        <w:r w:rsidR="00F9407E" w:rsidDel="00E14151">
          <w:rPr>
            <w:noProof/>
            <w:webHidden/>
          </w:rPr>
          <w:delText>127</w:delText>
        </w:r>
      </w:del>
    </w:p>
    <w:p w14:paraId="5C62A6B9" w14:textId="2A99B48E" w:rsidR="00EB1FCE" w:rsidDel="00E14151" w:rsidRDefault="00EB1FCE">
      <w:pPr>
        <w:pStyle w:val="TOC1"/>
        <w:tabs>
          <w:tab w:val="right" w:leader="dot" w:pos="8900"/>
        </w:tabs>
        <w:rPr>
          <w:del w:id="504" w:author="Tom Bergeron" w:date="2022-11-11T09:14:00Z"/>
          <w:rFonts w:asciiTheme="minorHAnsi" w:eastAsiaTheme="minorEastAsia" w:hAnsiTheme="minorHAnsi" w:cstheme="minorBidi"/>
          <w:b w:val="0"/>
          <w:caps w:val="0"/>
          <w:noProof/>
          <w:sz w:val="22"/>
          <w:szCs w:val="22"/>
        </w:rPr>
      </w:pPr>
      <w:del w:id="505" w:author="Tom Bergeron" w:date="2022-11-11T09:14:00Z">
        <w:r w:rsidRPr="00E14151" w:rsidDel="00E14151">
          <w:rPr>
            <w:rPrChange w:id="506" w:author="Tom Bergeron" w:date="2022-11-11T09:14:00Z">
              <w:rPr>
                <w:rStyle w:val="Hyperlink"/>
                <w:b w:val="0"/>
                <w:caps w:val="0"/>
                <w:noProof/>
              </w:rPr>
            </w:rPrChange>
          </w:rPr>
          <w:delText>Contact Us</w:delText>
        </w:r>
        <w:r w:rsidDel="00E14151">
          <w:rPr>
            <w:noProof/>
            <w:webHidden/>
          </w:rPr>
          <w:tab/>
        </w:r>
        <w:r w:rsidR="00F9407E" w:rsidDel="00E14151">
          <w:rPr>
            <w:noProof/>
            <w:webHidden/>
          </w:rPr>
          <w:delText>129</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511" w:name="_Toc329852085"/>
      <w:bookmarkStart w:id="512" w:name="_Toc331173654"/>
      <w:bookmarkStart w:id="513" w:name="_Toc332208761"/>
      <w:bookmarkStart w:id="514" w:name="_Toc332274008"/>
      <w:bookmarkStart w:id="515" w:name="_Toc367109129"/>
      <w:bookmarkStart w:id="516" w:name="_Toc394486328"/>
      <w:bookmarkStart w:id="517" w:name="_Toc394583534"/>
      <w:bookmarkStart w:id="518" w:name="_Toc468171250"/>
      <w:bookmarkStart w:id="519" w:name="_Toc468549166"/>
      <w:bookmarkStart w:id="520" w:name="_Toc468552684"/>
      <w:bookmarkStart w:id="521" w:name="_Toc329784590"/>
      <w:bookmarkStart w:id="522" w:name="_Toc84240637"/>
      <w:bookmarkStart w:id="523"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511"/>
      <w:bookmarkEnd w:id="512"/>
      <w:bookmarkEnd w:id="513"/>
      <w:bookmarkEnd w:id="514"/>
      <w:bookmarkEnd w:id="515"/>
      <w:bookmarkEnd w:id="516"/>
      <w:bookmarkEnd w:id="517"/>
      <w:bookmarkEnd w:id="518"/>
      <w:bookmarkEnd w:id="519"/>
      <w:bookmarkEnd w:id="520"/>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pPr>
        <w:ind w:left="720"/>
        <w:pPrChange w:id="524" w:author="Ryan Beck" w:date="2022-11-18T12:14: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3E33CB">
        <w:rPr>
          <w:b/>
          <w:iCs/>
          <w:rPrChange w:id="525" w:author="Ryan Beck" w:date="2023-04-11T15:05:00Z">
            <w:rPr>
              <w:b/>
              <w:i/>
            </w:rPr>
          </w:rPrChange>
        </w:rPr>
        <w:t xml:space="preserve">Part 1: </w:t>
      </w:r>
      <w:r w:rsidR="00B56108" w:rsidRPr="003E33CB">
        <w:rPr>
          <w:b/>
          <w:iCs/>
          <w:rPrChange w:id="526" w:author="Ryan Beck" w:date="2023-04-11T15:05:00Z">
            <w:rPr>
              <w:b/>
              <w:i/>
            </w:rPr>
          </w:rPrChange>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Pr="003E33CB" w:rsidRDefault="00DC71E4" w:rsidP="00DC71E4">
      <w:pPr>
        <w:rPr>
          <w:iCs/>
        </w:rPr>
      </w:pPr>
    </w:p>
    <w:p w14:paraId="132E1B79" w14:textId="77777777" w:rsidR="00DC71E4" w:rsidRDefault="00DC71E4" w:rsidP="00DC71E4">
      <w:r w:rsidRPr="003E33CB">
        <w:rPr>
          <w:b/>
          <w:iCs/>
          <w:rPrChange w:id="527" w:author="Ryan Beck" w:date="2023-04-11T15:05:00Z">
            <w:rPr>
              <w:b/>
              <w:i/>
            </w:rPr>
          </w:rPrChange>
        </w:rPr>
        <w:t xml:space="preserve">Part 2: </w:t>
      </w:r>
      <w:r w:rsidR="00B56108" w:rsidRPr="003E33CB">
        <w:rPr>
          <w:b/>
          <w:iCs/>
          <w:rPrChange w:id="528" w:author="Ryan Beck" w:date="2023-04-11T15:05:00Z">
            <w:rPr>
              <w:b/>
              <w:i/>
            </w:rPr>
          </w:rPrChange>
        </w:rPr>
        <w:t xml:space="preserve">Available </w:t>
      </w:r>
      <w:r w:rsidRPr="003E33CB">
        <w:rPr>
          <w:b/>
          <w:iCs/>
          <w:rPrChange w:id="529" w:author="Ryan Beck" w:date="2023-04-11T15:05:00Z">
            <w:rPr>
              <w:b/>
              <w:i/>
            </w:rPr>
          </w:rPrChange>
        </w:rPr>
        <w:t xml:space="preserve">Software &amp; Hardware </w:t>
      </w:r>
      <w:r w:rsidR="00B56108" w:rsidRPr="003E33CB">
        <w:rPr>
          <w:b/>
          <w:iCs/>
          <w:rPrChange w:id="530" w:author="Ryan Beck" w:date="2023-04-11T15:05:00Z">
            <w:rPr>
              <w:b/>
              <w:i/>
            </w:rPr>
          </w:rPrChange>
        </w:rPr>
        <w:t>O</w:t>
      </w:r>
      <w:r w:rsidRPr="003E33CB">
        <w:rPr>
          <w:b/>
          <w:iCs/>
          <w:rPrChange w:id="531" w:author="Ryan Beck" w:date="2023-04-11T15:05:00Z">
            <w:rPr>
              <w:b/>
              <w:i/>
            </w:rPr>
          </w:rPrChange>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532" w:name="_Toc468549167"/>
      <w:bookmarkStart w:id="533"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532"/>
      <w:bookmarkEnd w:id="533"/>
    </w:p>
    <w:p w14:paraId="0962D44F" w14:textId="5E504087" w:rsidR="006710B0" w:rsidRDefault="006710B0" w:rsidP="002B516A">
      <w:pPr>
        <w:pStyle w:val="TOC1"/>
      </w:pPr>
    </w:p>
    <w:p w14:paraId="2F77967E" w14:textId="77777777" w:rsidR="00C370A5" w:rsidRDefault="00C370A5" w:rsidP="006710B0"/>
    <w:p w14:paraId="19D537AB" w14:textId="77777777" w:rsidR="009B32F4" w:rsidRPr="00957413" w:rsidRDefault="006C7149" w:rsidP="0026146F">
      <w:pPr>
        <w:pStyle w:val="Heading1"/>
      </w:pPr>
      <w:bookmarkStart w:id="534" w:name="_Toc119468062"/>
      <w:bookmarkStart w:id="535" w:name="_Toc329784592"/>
      <w:bookmarkStart w:id="536" w:name="_Toc331173656"/>
      <w:bookmarkStart w:id="537" w:name="_Toc332208763"/>
      <w:bookmarkStart w:id="538" w:name="_Toc332274010"/>
      <w:bookmarkStart w:id="539" w:name="_Toc367109131"/>
      <w:bookmarkStart w:id="540" w:name="_Toc394486330"/>
      <w:bookmarkStart w:id="541" w:name="_Toc394583536"/>
      <w:bookmarkStart w:id="542" w:name="_Toc468171251"/>
      <w:bookmarkStart w:id="543" w:name="_Toc468549168"/>
      <w:bookmarkStart w:id="544" w:name="_Toc468552686"/>
      <w:bookmarkStart w:id="545" w:name="_Toc469041213"/>
      <w:bookmarkStart w:id="546" w:name="_Toc469041319"/>
      <w:bookmarkStart w:id="547" w:name="_Toc469043278"/>
      <w:bookmarkStart w:id="548" w:name="_Toc469044912"/>
      <w:bookmarkStart w:id="549" w:name="_Toc469139208"/>
      <w:bookmarkStart w:id="550" w:name="_Toc469143765"/>
      <w:bookmarkStart w:id="551" w:name="_Toc469152523"/>
      <w:bookmarkStart w:id="552" w:name="_Toc469152653"/>
      <w:bookmarkStart w:id="553" w:name="_Toc491174752"/>
      <w:bookmarkStart w:id="554" w:name="_Toc491175153"/>
      <w:bookmarkStart w:id="555" w:name="_Toc491337733"/>
      <w:bookmarkStart w:id="556" w:name="_Toc491337907"/>
      <w:bookmarkStart w:id="557" w:name="_Toc491338680"/>
      <w:bookmarkStart w:id="558" w:name="_Toc491339241"/>
      <w:bookmarkStart w:id="559" w:name="_Toc532836357"/>
      <w:bookmarkStart w:id="560" w:name="_Toc532855662"/>
      <w:bookmarkStart w:id="561" w:name="_Toc532856684"/>
      <w:bookmarkStart w:id="562" w:name="_Toc53042106"/>
      <w:bookmarkStart w:id="563" w:name="_Toc53042291"/>
      <w:bookmarkStart w:id="564" w:name="_Toc53042476"/>
      <w:bookmarkStart w:id="565" w:name="_Toc86846263"/>
      <w:bookmarkStart w:id="566" w:name="_Toc86846454"/>
      <w:bookmarkStart w:id="567" w:name="_Toc119049722"/>
      <w:bookmarkStart w:id="568" w:name="_Toc119049832"/>
      <w:bookmarkStart w:id="569" w:name="_Toc119050397"/>
      <w:bookmarkStart w:id="570" w:name="_Toc119050587"/>
      <w:bookmarkStart w:id="571" w:name="_Toc120102949"/>
      <w:bookmarkStart w:id="572" w:name="_Toc129764246"/>
      <w:bookmarkStart w:id="573" w:name="_Toc130360656"/>
      <w:bookmarkEnd w:id="521"/>
      <w:bookmarkEnd w:id="522"/>
      <w:bookmarkEnd w:id="523"/>
      <w:r w:rsidRPr="00957413">
        <w:rPr>
          <w:rStyle w:val="Heading2Char"/>
          <w:b/>
        </w:rPr>
        <w:lastRenderedPageBreak/>
        <w:t>The Hardware</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pPr>
        <w:numPr>
          <w:ilvl w:val="0"/>
          <w:numId w:val="172"/>
        </w:numPr>
        <w:pPrChange w:id="574" w:author="Ryan Beck" w:date="2023-04-11T15:05:00Z">
          <w:pPr>
            <w:numPr>
              <w:numId w:val="15"/>
            </w:numPr>
            <w:tabs>
              <w:tab w:val="num" w:pos="720"/>
            </w:tabs>
            <w:ind w:left="720" w:hanging="360"/>
          </w:pPr>
        </w:pPrChange>
      </w:pPr>
      <w:r w:rsidRPr="00E15152">
        <w:t>Ethernet Thermocouple Processing Unit (eTPU)</w:t>
      </w:r>
    </w:p>
    <w:p w14:paraId="6F00DE64" w14:textId="77777777" w:rsidR="00E15152" w:rsidRDefault="00E15152">
      <w:pPr>
        <w:numPr>
          <w:ilvl w:val="0"/>
          <w:numId w:val="172"/>
        </w:numPr>
        <w:pPrChange w:id="575" w:author="Ryan Beck" w:date="2023-04-11T15:05:00Z">
          <w:pPr>
            <w:numPr>
              <w:numId w:val="15"/>
            </w:numPr>
            <w:tabs>
              <w:tab w:val="num" w:pos="720"/>
            </w:tabs>
            <w:ind w:left="720" w:hanging="360"/>
          </w:pPr>
        </w:pPrChange>
      </w:pPr>
      <w:r>
        <w:t>P</w:t>
      </w:r>
      <w:r w:rsidR="009B32F4" w:rsidRPr="00E15152">
        <w:t>robes</w:t>
      </w:r>
    </w:p>
    <w:p w14:paraId="0F60A348" w14:textId="77777777" w:rsidR="00E15152" w:rsidRDefault="00E15152">
      <w:pPr>
        <w:numPr>
          <w:ilvl w:val="0"/>
          <w:numId w:val="172"/>
        </w:numPr>
        <w:pPrChange w:id="576" w:author="Ryan Beck" w:date="2023-04-11T15:05:00Z">
          <w:pPr>
            <w:numPr>
              <w:numId w:val="15"/>
            </w:numPr>
            <w:tabs>
              <w:tab w:val="num" w:pos="720"/>
            </w:tabs>
            <w:ind w:left="720" w:hanging="360"/>
          </w:pPr>
        </w:pPrChange>
      </w:pPr>
      <w:r>
        <w:t>Board sensor</w:t>
      </w:r>
    </w:p>
    <w:p w14:paraId="0964CBDD" w14:textId="77777777" w:rsidR="00254777" w:rsidRDefault="009B32F4">
      <w:pPr>
        <w:numPr>
          <w:ilvl w:val="0"/>
          <w:numId w:val="172"/>
        </w:numPr>
        <w:pPrChange w:id="577" w:author="Ryan Beck" w:date="2023-04-11T15:05:00Z">
          <w:pPr>
            <w:numPr>
              <w:numId w:val="15"/>
            </w:numPr>
            <w:tabs>
              <w:tab w:val="num" w:pos="720"/>
            </w:tabs>
            <w:ind w:left="720" w:hanging="360"/>
          </w:pPr>
        </w:pPrChange>
      </w:pPr>
      <w:r w:rsidRPr="00E15152">
        <w:t>Conveyor speed encoder</w:t>
      </w:r>
    </w:p>
    <w:p w14:paraId="7AED946E" w14:textId="77777777" w:rsidR="00E15152" w:rsidRDefault="00CE7069">
      <w:pPr>
        <w:numPr>
          <w:ilvl w:val="0"/>
          <w:numId w:val="172"/>
        </w:numPr>
        <w:pPrChange w:id="578" w:author="Ryan Beck" w:date="2023-04-11T15:05:00Z">
          <w:pPr>
            <w:numPr>
              <w:numId w:val="15"/>
            </w:numPr>
            <w:tabs>
              <w:tab w:val="num" w:pos="720"/>
            </w:tabs>
            <w:ind w:left="720" w:hanging="360"/>
          </w:pPr>
        </w:pPrChange>
      </w:pPr>
      <w:r w:rsidRPr="00E15152">
        <w:t>Profiler</w:t>
      </w:r>
    </w:p>
    <w:p w14:paraId="0764342E" w14:textId="7755EF95" w:rsidR="009B32F4" w:rsidRPr="006D130E" w:rsidRDefault="00195A5E" w:rsidP="006555DC">
      <w:pPr>
        <w:pStyle w:val="Heading3"/>
      </w:pPr>
      <w:bookmarkStart w:id="579" w:name="_Toc469043279"/>
      <w:bookmarkStart w:id="580" w:name="_Toc469044913"/>
      <w:bookmarkStart w:id="581" w:name="_Toc469139209"/>
      <w:bookmarkStart w:id="582" w:name="_Toc469152654"/>
      <w:bookmarkStart w:id="583" w:name="_Toc491174753"/>
      <w:bookmarkStart w:id="584" w:name="_Toc491337734"/>
      <w:bookmarkStart w:id="585" w:name="_Toc491337908"/>
      <w:bookmarkStart w:id="586" w:name="_Toc491338681"/>
      <w:bookmarkStart w:id="587" w:name="_Toc532855663"/>
      <w:bookmarkStart w:id="588" w:name="_Toc532856685"/>
      <w:bookmarkStart w:id="589" w:name="_Toc53042107"/>
      <w:bookmarkStart w:id="590" w:name="_Toc53042292"/>
      <w:bookmarkStart w:id="591" w:name="_Toc86846264"/>
      <w:bookmarkStart w:id="592" w:name="_Toc86846455"/>
      <w:bookmarkStart w:id="593" w:name="_Toc119049833"/>
      <w:bookmarkStart w:id="594" w:name="_Toc119050398"/>
      <w:bookmarkStart w:id="595" w:name="_Toc119050588"/>
      <w:bookmarkStart w:id="596" w:name="_Toc120102950"/>
      <w:bookmarkStart w:id="597" w:name="_Toc129764247"/>
      <w:bookmarkStart w:id="598" w:name="_Toc130360657"/>
      <w:r w:rsidRPr="006D130E">
        <w:t>eTPU</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6555DC">
      <w:pPr>
        <w:pStyle w:val="Heading3"/>
      </w:pPr>
      <w:bookmarkStart w:id="599" w:name="_Toc469043280"/>
      <w:bookmarkStart w:id="600" w:name="_Toc469044914"/>
      <w:bookmarkStart w:id="601" w:name="_Toc469139210"/>
      <w:bookmarkStart w:id="602" w:name="_Toc469152655"/>
      <w:bookmarkStart w:id="603" w:name="_Toc491174754"/>
      <w:bookmarkStart w:id="604" w:name="_Toc491337735"/>
      <w:bookmarkStart w:id="605" w:name="_Toc491337909"/>
      <w:bookmarkStart w:id="606" w:name="_Toc491338682"/>
      <w:bookmarkStart w:id="607" w:name="_Toc532855664"/>
      <w:bookmarkStart w:id="608" w:name="_Toc532856686"/>
      <w:bookmarkStart w:id="609" w:name="_Toc53042108"/>
      <w:bookmarkStart w:id="610" w:name="_Toc53042293"/>
      <w:bookmarkStart w:id="611" w:name="_Toc86846265"/>
      <w:bookmarkStart w:id="612" w:name="_Toc86846456"/>
      <w:bookmarkStart w:id="613" w:name="_Toc119049834"/>
      <w:bookmarkStart w:id="614" w:name="_Toc119050399"/>
      <w:bookmarkStart w:id="615" w:name="_Toc119050589"/>
      <w:bookmarkStart w:id="616" w:name="_Toc120102951"/>
      <w:bookmarkStart w:id="617" w:name="_Toc129764248"/>
      <w:bookmarkStart w:id="618" w:name="_Toc130360658"/>
      <w:r w:rsidRPr="006D130E">
        <w:t>Probes</w:t>
      </w:r>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488B6383" w14:textId="7C4FD26E"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6555DC">
      <w:pPr>
        <w:pStyle w:val="Heading3"/>
      </w:pPr>
      <w:bookmarkStart w:id="619" w:name="_Toc469043281"/>
      <w:bookmarkStart w:id="620" w:name="_Toc469044915"/>
      <w:bookmarkStart w:id="621" w:name="_Toc469139211"/>
      <w:bookmarkStart w:id="622" w:name="_Toc469152656"/>
      <w:bookmarkStart w:id="623" w:name="_Toc491174755"/>
      <w:bookmarkStart w:id="624" w:name="_Toc491337736"/>
      <w:bookmarkStart w:id="625" w:name="_Toc491337910"/>
      <w:bookmarkStart w:id="626" w:name="_Toc491338683"/>
      <w:bookmarkStart w:id="627" w:name="_Toc532855665"/>
      <w:bookmarkStart w:id="628" w:name="_Toc532856687"/>
      <w:bookmarkStart w:id="629" w:name="_Toc53042109"/>
      <w:bookmarkStart w:id="630" w:name="_Toc53042294"/>
      <w:bookmarkStart w:id="631" w:name="_Toc86846266"/>
      <w:bookmarkStart w:id="632" w:name="_Toc86846457"/>
      <w:bookmarkStart w:id="633" w:name="_Toc119049835"/>
      <w:bookmarkStart w:id="634" w:name="_Toc119050400"/>
      <w:bookmarkStart w:id="635" w:name="_Toc119050590"/>
      <w:bookmarkStart w:id="636" w:name="_Toc120102952"/>
      <w:bookmarkStart w:id="637" w:name="_Toc129764249"/>
      <w:bookmarkStart w:id="638" w:name="_Toc130360659"/>
      <w:r w:rsidRPr="006D130E">
        <w:t>Board Sensor</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6555DC">
      <w:pPr>
        <w:pStyle w:val="Heading3"/>
        <w:rPr>
          <w:rStyle w:val="Heading3Char"/>
          <w:b/>
        </w:rPr>
      </w:pPr>
      <w:bookmarkStart w:id="639" w:name="_Toc469043282"/>
      <w:bookmarkStart w:id="640" w:name="_Toc469044916"/>
      <w:bookmarkStart w:id="641" w:name="_Toc469139212"/>
      <w:bookmarkStart w:id="642" w:name="_Toc469152657"/>
      <w:bookmarkStart w:id="643" w:name="_Toc491174756"/>
      <w:bookmarkStart w:id="644" w:name="_Toc491337737"/>
      <w:bookmarkStart w:id="645" w:name="_Toc491337911"/>
      <w:bookmarkStart w:id="646" w:name="_Toc491338684"/>
      <w:bookmarkStart w:id="647" w:name="_Toc532855666"/>
      <w:bookmarkStart w:id="648" w:name="_Toc532856688"/>
      <w:bookmarkStart w:id="649" w:name="_Toc53042110"/>
      <w:bookmarkStart w:id="650" w:name="_Toc53042295"/>
      <w:bookmarkStart w:id="651" w:name="_Toc86846267"/>
      <w:bookmarkStart w:id="652" w:name="_Toc86846458"/>
      <w:bookmarkStart w:id="653" w:name="_Toc119049836"/>
      <w:bookmarkStart w:id="654" w:name="_Toc119050401"/>
      <w:bookmarkStart w:id="655" w:name="_Toc119050591"/>
      <w:bookmarkStart w:id="656" w:name="_Toc120102953"/>
      <w:bookmarkStart w:id="657" w:name="_Toc129764250"/>
      <w:bookmarkStart w:id="658" w:name="_Toc13036066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6555DC">
      <w:pPr>
        <w:pStyle w:val="Heading3"/>
      </w:pPr>
      <w:bookmarkStart w:id="659" w:name="_Toc469043283"/>
      <w:bookmarkStart w:id="660" w:name="_Toc469044917"/>
      <w:bookmarkStart w:id="661" w:name="_Toc469139213"/>
      <w:bookmarkStart w:id="662" w:name="_Toc469152658"/>
      <w:bookmarkStart w:id="663" w:name="_Toc491174757"/>
      <w:bookmarkStart w:id="664" w:name="_Toc491337738"/>
      <w:bookmarkStart w:id="665" w:name="_Toc491337912"/>
      <w:bookmarkStart w:id="666" w:name="_Toc491338685"/>
      <w:bookmarkStart w:id="667" w:name="_Toc532855667"/>
      <w:bookmarkStart w:id="668" w:name="_Toc532856689"/>
      <w:bookmarkStart w:id="669" w:name="_Toc53042111"/>
      <w:bookmarkStart w:id="670" w:name="_Toc53042296"/>
      <w:bookmarkStart w:id="671" w:name="_Toc86846268"/>
      <w:bookmarkStart w:id="672" w:name="_Toc86846459"/>
      <w:bookmarkStart w:id="673" w:name="_Toc119049837"/>
      <w:bookmarkStart w:id="674" w:name="_Toc119050402"/>
      <w:bookmarkStart w:id="675" w:name="_Toc119050592"/>
      <w:bookmarkStart w:id="676" w:name="_Toc120102954"/>
      <w:bookmarkStart w:id="677" w:name="_Toc129764251"/>
      <w:bookmarkStart w:id="678" w:name="_Toc130360661"/>
      <w:r w:rsidRPr="00C653DF">
        <w:lastRenderedPageBreak/>
        <w:t>P</w:t>
      </w:r>
      <w:r w:rsidR="00254777" w:rsidRPr="00C653DF">
        <w:t>rofiler</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212E0102" w:rsidR="00254777" w:rsidRPr="00C653DF" w:rsidRDefault="00921AFD" w:rsidP="00FB4E71">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25CBCD7" w:rsidR="00790B75" w:rsidRPr="00C653DF" w:rsidRDefault="002B4F6A" w:rsidP="00737029">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1A39A590"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22C2E55" w:rsidR="00254777" w:rsidRDefault="00921AFD" w:rsidP="00FB4E71">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2D7822">
      <w:pPr>
        <w:pStyle w:val="Heading2"/>
      </w:pPr>
      <w:bookmarkStart w:id="679" w:name="_Hardware_Diagram"/>
      <w:bookmarkStart w:id="680" w:name="_Toc469043284"/>
      <w:bookmarkStart w:id="681" w:name="_Toc469044918"/>
      <w:bookmarkStart w:id="682" w:name="_Toc469139214"/>
      <w:bookmarkStart w:id="683" w:name="_Toc469152659"/>
      <w:bookmarkStart w:id="684" w:name="_Toc491174758"/>
      <w:bookmarkStart w:id="685" w:name="_Toc491337739"/>
      <w:bookmarkStart w:id="686" w:name="_Toc491337913"/>
      <w:bookmarkStart w:id="687" w:name="_Toc491338686"/>
      <w:bookmarkStart w:id="688" w:name="_Toc532855668"/>
      <w:bookmarkStart w:id="689" w:name="_Toc532856690"/>
      <w:bookmarkStart w:id="690" w:name="_Toc53042112"/>
      <w:bookmarkStart w:id="691" w:name="_Toc53042297"/>
      <w:bookmarkStart w:id="692" w:name="_Toc86846269"/>
      <w:bookmarkStart w:id="693" w:name="_Toc86846460"/>
      <w:bookmarkStart w:id="694" w:name="_Toc119049723"/>
      <w:bookmarkStart w:id="695" w:name="_Toc119049838"/>
      <w:bookmarkStart w:id="696" w:name="_Toc119050403"/>
      <w:bookmarkStart w:id="697" w:name="_Toc119050593"/>
      <w:bookmarkStart w:id="698" w:name="_Toc120102955"/>
      <w:bookmarkStart w:id="699" w:name="_Toc129764252"/>
      <w:bookmarkStart w:id="700" w:name="_Toc130360662"/>
      <w:bookmarkStart w:id="701" w:name="_Ref392775168"/>
      <w:bookmarkStart w:id="702" w:name="_Toc394411680"/>
      <w:bookmarkStart w:id="703" w:name="_Toc394486318"/>
      <w:bookmarkStart w:id="704" w:name="_Toc394583251"/>
      <w:bookmarkStart w:id="705" w:name="_Toc394583407"/>
      <w:bookmarkStart w:id="706" w:name="_Toc468168389"/>
      <w:bookmarkEnd w:id="679"/>
      <w:r>
        <w:lastRenderedPageBreak/>
        <w:t>Hardware Diagram</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0913C3C"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4F5C9512" w:rsidR="0067399E" w:rsidRDefault="0067399E" w:rsidP="0067399E">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w:t>
      </w:r>
      <w:r w:rsidR="00EB54D7">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707" w:name="_Toc468171252"/>
      <w:bookmarkStart w:id="708" w:name="_Toc468549169"/>
      <w:bookmarkStart w:id="709" w:name="_Toc468552687"/>
      <w:bookmarkStart w:id="710" w:name="_Toc469041214"/>
      <w:bookmarkStart w:id="711" w:name="_Toc469041320"/>
      <w:bookmarkStart w:id="712" w:name="_Toc469043285"/>
      <w:bookmarkStart w:id="713" w:name="_Toc469044919"/>
      <w:bookmarkStart w:id="714" w:name="_Toc469139215"/>
      <w:bookmarkStart w:id="715" w:name="_Toc469143766"/>
      <w:bookmarkStart w:id="716" w:name="_Toc469152524"/>
      <w:bookmarkStart w:id="717" w:name="_Toc469152660"/>
      <w:bookmarkStart w:id="718" w:name="_Toc491174759"/>
      <w:bookmarkStart w:id="719" w:name="_Toc491175154"/>
      <w:bookmarkStart w:id="720" w:name="_Toc491337740"/>
      <w:bookmarkStart w:id="721" w:name="_Toc491337914"/>
      <w:bookmarkStart w:id="722" w:name="_Toc491338687"/>
      <w:bookmarkStart w:id="723" w:name="_Toc491339242"/>
      <w:bookmarkStart w:id="724" w:name="_Toc532836358"/>
      <w:bookmarkStart w:id="725" w:name="_Toc532855669"/>
      <w:bookmarkStart w:id="726" w:name="_Toc532856691"/>
      <w:bookmarkStart w:id="727" w:name="_Toc53042113"/>
      <w:bookmarkStart w:id="728" w:name="_Toc53042298"/>
      <w:bookmarkStart w:id="729" w:name="_Toc53042477"/>
      <w:bookmarkStart w:id="730" w:name="_Toc86846270"/>
      <w:bookmarkStart w:id="731" w:name="_Toc86846461"/>
      <w:bookmarkStart w:id="732" w:name="_Toc119049724"/>
      <w:bookmarkStart w:id="733" w:name="_Toc119049839"/>
      <w:bookmarkStart w:id="734" w:name="_Toc119050404"/>
      <w:bookmarkStart w:id="735" w:name="_Toc119050594"/>
      <w:bookmarkStart w:id="736" w:name="_Toc120102956"/>
      <w:bookmarkStart w:id="737" w:name="_Toc129764253"/>
      <w:bookmarkStart w:id="738" w:name="_Toc130360663"/>
      <w:r>
        <w:lastRenderedPageBreak/>
        <w:t>Dual Lane Systems</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0B30BB54" w14:textId="21792AB0" w:rsidR="00E767B9" w:rsidRPr="00E767B9" w:rsidRDefault="005C51AD" w:rsidP="00737029">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419D0F05" w:rsidR="0067399E" w:rsidRDefault="005C51AD" w:rsidP="00E767B9">
      <w:r>
        <w:t xml:space="preserve">  </w:t>
      </w:r>
      <w:bookmarkStart w:id="739" w:name="_Toc119468061"/>
      <w:bookmarkStart w:id="740" w:name="_Toc329784593"/>
    </w:p>
    <w:p w14:paraId="42E341A4" w14:textId="77777777" w:rsidR="0067399E" w:rsidRDefault="0067399E" w:rsidP="0067399E"/>
    <w:p w14:paraId="2359FCC8" w14:textId="7D2DEEC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741" w:name="_Toc486325557"/>
      <w:bookmarkStart w:id="742" w:name="_Toc488490431"/>
      <w:bookmarkStart w:id="743" w:name="_Toc119468068"/>
      <w:bookmarkStart w:id="744" w:name="_Toc329784591"/>
      <w:bookmarkStart w:id="745" w:name="_Toc331173655"/>
      <w:bookmarkStart w:id="746" w:name="_Toc332208762"/>
      <w:bookmarkStart w:id="747" w:name="_Toc332274009"/>
      <w:bookmarkStart w:id="748" w:name="_Toc367109130"/>
      <w:bookmarkStart w:id="749" w:name="_Toc394486329"/>
      <w:bookmarkStart w:id="750" w:name="_Toc394583535"/>
      <w:bookmarkEnd w:id="739"/>
      <w:bookmarkEnd w:id="740"/>
      <w:r>
        <w:br w:type="page"/>
      </w:r>
    </w:p>
    <w:p w14:paraId="07FD71CA" w14:textId="5B53E54F" w:rsidR="007224D2" w:rsidRDefault="00C653DF" w:rsidP="00737029">
      <w:pPr>
        <w:pStyle w:val="Heading1"/>
      </w:pPr>
      <w:bookmarkStart w:id="751" w:name="_Toc469043286"/>
      <w:bookmarkStart w:id="752" w:name="_Toc469044920"/>
      <w:bookmarkStart w:id="753" w:name="_Toc469139216"/>
      <w:bookmarkStart w:id="754" w:name="_Toc469152661"/>
      <w:bookmarkStart w:id="755" w:name="_Toc491174760"/>
      <w:bookmarkStart w:id="756" w:name="_Toc491175155"/>
      <w:bookmarkStart w:id="757" w:name="_Toc491337741"/>
      <w:bookmarkStart w:id="758" w:name="_Toc491337915"/>
      <w:bookmarkStart w:id="759" w:name="_Toc491338688"/>
      <w:bookmarkStart w:id="760" w:name="_Toc491339243"/>
      <w:bookmarkStart w:id="761" w:name="_Toc532836359"/>
      <w:bookmarkStart w:id="762" w:name="_Toc532855670"/>
      <w:bookmarkStart w:id="763" w:name="_Toc532856692"/>
      <w:bookmarkStart w:id="764" w:name="_Toc53042114"/>
      <w:bookmarkStart w:id="765" w:name="_Toc53042299"/>
      <w:bookmarkStart w:id="766" w:name="_Toc53042478"/>
      <w:bookmarkStart w:id="767" w:name="_Toc86846271"/>
      <w:bookmarkStart w:id="768" w:name="_Toc86846462"/>
      <w:bookmarkStart w:id="769" w:name="_Toc119049725"/>
      <w:bookmarkStart w:id="770" w:name="_Toc119049840"/>
      <w:bookmarkStart w:id="771" w:name="_Toc119050405"/>
      <w:bookmarkStart w:id="772" w:name="_Toc119050595"/>
      <w:bookmarkStart w:id="773" w:name="_Toc120102957"/>
      <w:bookmarkStart w:id="774" w:name="_Toc129764254"/>
      <w:bookmarkStart w:id="775" w:name="_Toc130360664"/>
      <w:r>
        <w:lastRenderedPageBreak/>
        <w:t>Install</w:t>
      </w:r>
      <w:r w:rsidR="007224D2">
        <w:t xml:space="preserve"> </w:t>
      </w:r>
      <w:bookmarkEnd w:id="741"/>
      <w:r w:rsidR="00D80151">
        <w:t>t</w:t>
      </w:r>
      <w:r w:rsidR="00754243">
        <w:t>he Software</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210302CA" w14:textId="77777777" w:rsidR="007224D2" w:rsidRPr="00923F10" w:rsidRDefault="007224D2" w:rsidP="006555DC">
      <w:pPr>
        <w:pStyle w:val="Heading3"/>
      </w:pPr>
      <w:bookmarkStart w:id="776" w:name="_Toc486325556"/>
      <w:bookmarkStart w:id="777" w:name="_Toc488490430"/>
      <w:bookmarkStart w:id="778" w:name="_Toc119468065"/>
      <w:bookmarkStart w:id="779" w:name="_Toc236802862"/>
      <w:bookmarkStart w:id="780" w:name="_Toc469043287"/>
      <w:bookmarkStart w:id="781" w:name="_Toc469044921"/>
      <w:bookmarkStart w:id="782" w:name="_Toc469139217"/>
      <w:bookmarkStart w:id="783" w:name="_Toc469152662"/>
      <w:bookmarkStart w:id="784" w:name="_Toc491174761"/>
      <w:bookmarkStart w:id="785" w:name="_Toc491337742"/>
      <w:bookmarkStart w:id="786" w:name="_Toc491337916"/>
      <w:bookmarkStart w:id="787" w:name="_Toc491338689"/>
      <w:bookmarkStart w:id="788" w:name="_Toc532855671"/>
      <w:bookmarkStart w:id="789" w:name="_Toc532856693"/>
      <w:bookmarkStart w:id="790" w:name="_Toc53042115"/>
      <w:bookmarkStart w:id="791" w:name="_Toc53042300"/>
      <w:bookmarkStart w:id="792" w:name="_Toc86846272"/>
      <w:bookmarkStart w:id="793" w:name="_Toc86846463"/>
      <w:bookmarkStart w:id="794" w:name="_Toc119049841"/>
      <w:bookmarkStart w:id="795" w:name="_Toc119050406"/>
      <w:bookmarkStart w:id="796" w:name="_Toc119050596"/>
      <w:bookmarkStart w:id="797" w:name="_Toc120102958"/>
      <w:bookmarkStart w:id="798" w:name="_Toc129764255"/>
      <w:bookmarkStart w:id="799" w:name="_Toc130360665"/>
      <w:r w:rsidRPr="00923F10">
        <w:t xml:space="preserve">Minimum </w:t>
      </w:r>
      <w:r>
        <w:t xml:space="preserve">PC </w:t>
      </w:r>
      <w:r w:rsidR="00C653DF">
        <w:t>System R</w:t>
      </w:r>
      <w:r w:rsidR="00C653DF" w:rsidRPr="00923F10">
        <w:t>equirements</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43FA374A"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27DBE51B" w14:textId="4C30CEE4" w:rsidR="007B7F36" w:rsidRDefault="007B7F36">
      <w:pPr>
        <w:pStyle w:val="ListParagraph"/>
        <w:numPr>
          <w:ilvl w:val="0"/>
          <w:numId w:val="90"/>
        </w:numPr>
        <w:rPr>
          <w:ins w:id="800" w:author="Ryan Beck" w:date="2022-11-18T12:15:00Z"/>
        </w:rPr>
      </w:pPr>
      <w:r>
        <w:t xml:space="preserve">For Operating System compatibility, please contact your automatic system </w:t>
      </w:r>
      <w:proofErr w:type="gramStart"/>
      <w:r>
        <w:t>supplier</w:t>
      </w:r>
      <w:proofErr w:type="gramEnd"/>
    </w:p>
    <w:p w14:paraId="077DD2CE" w14:textId="77777777" w:rsidR="00694846" w:rsidRDefault="00694846">
      <w:pPr>
        <w:ind w:left="360"/>
        <w:pPrChange w:id="801" w:author="Ryan Beck" w:date="2022-11-18T12:15:00Z">
          <w:pPr>
            <w:pStyle w:val="ListParagraph"/>
            <w:numPr>
              <w:numId w:val="90"/>
            </w:numPr>
            <w:ind w:hanging="360"/>
          </w:pPr>
        </w:pPrChange>
      </w:pPr>
    </w:p>
    <w:p w14:paraId="61927BA1" w14:textId="4FD721D0" w:rsidR="009C2049" w:rsidRPr="00913FB3" w:rsidRDefault="007224D2">
      <w:pPr>
        <w:ind w:left="360" w:firstLine="360"/>
        <w:pPrChange w:id="802" w:author="Ryan Beck" w:date="2022-11-18T12:15:00Z">
          <w:pPr>
            <w:ind w:left="360"/>
          </w:pPr>
        </w:pPrChange>
      </w:pPr>
      <w:r w:rsidRPr="00F204D6">
        <w:rPr>
          <w:b/>
        </w:rPr>
        <w:t>Note</w:t>
      </w:r>
      <w:r>
        <w:t xml:space="preserve">: </w:t>
      </w:r>
      <w:r w:rsidR="00C653DF" w:rsidRPr="00C653DF">
        <w:t>A</w:t>
      </w:r>
      <w:r>
        <w:t>dditional powered USB ports may be needed for additional accessories.</w:t>
      </w:r>
    </w:p>
    <w:p w14:paraId="6E98B1C5" w14:textId="7AC5DB74" w:rsidR="007224D2" w:rsidRPr="00864B2D" w:rsidRDefault="00C653DF" w:rsidP="006555DC">
      <w:pPr>
        <w:pStyle w:val="Heading3"/>
      </w:pPr>
      <w:bookmarkStart w:id="803" w:name="_Toc469043288"/>
      <w:bookmarkStart w:id="804" w:name="_Toc469044922"/>
      <w:bookmarkStart w:id="805" w:name="_Toc469139218"/>
      <w:bookmarkStart w:id="806" w:name="_Toc469152663"/>
      <w:bookmarkStart w:id="807" w:name="_Toc491174762"/>
      <w:bookmarkStart w:id="808" w:name="_Toc491337743"/>
      <w:bookmarkStart w:id="809" w:name="_Toc491337917"/>
      <w:bookmarkStart w:id="810" w:name="_Toc491338690"/>
      <w:bookmarkStart w:id="811" w:name="_Toc532855672"/>
      <w:bookmarkStart w:id="812" w:name="_Toc532856694"/>
      <w:bookmarkStart w:id="813" w:name="_Toc53042116"/>
      <w:bookmarkStart w:id="814" w:name="_Toc53042301"/>
      <w:bookmarkStart w:id="815" w:name="_Toc86846273"/>
      <w:bookmarkStart w:id="816" w:name="_Toc86846464"/>
      <w:bookmarkStart w:id="817" w:name="_Toc119049842"/>
      <w:bookmarkStart w:id="818" w:name="_Toc119050407"/>
      <w:bookmarkStart w:id="819" w:name="_Toc119050597"/>
      <w:bookmarkStart w:id="820" w:name="_Toc120102959"/>
      <w:bookmarkStart w:id="821" w:name="_Toc129764256"/>
      <w:bookmarkStart w:id="822" w:name="_Toc130360666"/>
      <w:r>
        <w:t xml:space="preserve">Note </w:t>
      </w:r>
      <w:ins w:id="823" w:author="Ryan Beck" w:date="2023-04-11T15:06:00Z">
        <w:r w:rsidR="003D6F47">
          <w:t>b</w:t>
        </w:r>
      </w:ins>
      <w:del w:id="824" w:author="Ryan Beck" w:date="2023-04-11T15:06:00Z">
        <w:r w:rsidDel="003D6F47">
          <w:delText>B</w:delText>
        </w:r>
      </w:del>
      <w:r>
        <w:t xml:space="preserve">efore </w:t>
      </w:r>
      <w:proofErr w:type="gramStart"/>
      <w:r>
        <w:t>Installation</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roofErr w:type="gramEnd"/>
    </w:p>
    <w:p w14:paraId="51D94046" w14:textId="1FDD3D42"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3D6F47">
        <w:rPr>
          <w:bCs/>
          <w:i/>
          <w:iCs/>
          <w:rPrChange w:id="825" w:author="Ryan Beck" w:date="2023-04-11T15:06:00Z">
            <w:rPr>
              <w:b/>
            </w:rPr>
          </w:rPrChange>
        </w:rPr>
        <w:t>DO NOT place the software icon in the Windows Startup folder</w:t>
      </w:r>
      <w:r w:rsidRPr="003D6F47">
        <w:rPr>
          <w:bCs/>
          <w:i/>
          <w:iCs/>
          <w:rPrChange w:id="826" w:author="Ryan Beck" w:date="2023-04-11T15:06:00Z">
            <w:rPr>
              <w:bCs/>
            </w:rPr>
          </w:rPrChange>
        </w:rPr>
        <w:t>.</w:t>
      </w:r>
      <w:r>
        <w:t xml:space="preserve">  If the software loads before the oven controller software, it can cause the oven controller software to malfunction.</w:t>
      </w:r>
    </w:p>
    <w:p w14:paraId="72E6C123" w14:textId="77777777" w:rsidR="00921AFD" w:rsidRDefault="00921AFD" w:rsidP="006555DC">
      <w:pPr>
        <w:pStyle w:val="Heading3"/>
      </w:pPr>
      <w:bookmarkStart w:id="827" w:name="_Ref113956992"/>
      <w:bookmarkStart w:id="828" w:name="_Toc466454395"/>
      <w:bookmarkStart w:id="829" w:name="_Toc491174763"/>
      <w:bookmarkStart w:id="830" w:name="_Toc491337744"/>
      <w:bookmarkStart w:id="831" w:name="_Toc491337918"/>
      <w:bookmarkStart w:id="832" w:name="_Toc491338691"/>
      <w:bookmarkStart w:id="833" w:name="_Toc532855673"/>
      <w:bookmarkStart w:id="834" w:name="_Toc532856695"/>
      <w:bookmarkStart w:id="835" w:name="_Toc53042117"/>
      <w:bookmarkStart w:id="836" w:name="_Toc53042302"/>
      <w:bookmarkStart w:id="837" w:name="_Toc86846274"/>
      <w:bookmarkStart w:id="838" w:name="_Toc86846465"/>
      <w:bookmarkStart w:id="839" w:name="_Toc119049843"/>
      <w:bookmarkStart w:id="840" w:name="_Toc119050408"/>
      <w:bookmarkStart w:id="841" w:name="_Toc119050598"/>
      <w:bookmarkStart w:id="842" w:name="_Toc120102960"/>
      <w:bookmarkStart w:id="843" w:name="_Toc129764257"/>
      <w:bookmarkStart w:id="844" w:name="_Toc130360667"/>
      <w:r>
        <w:t>Languages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198C53D4" w14:textId="77777777" w:rsidR="00921AFD" w:rsidRDefault="00921AFD" w:rsidP="00921AFD">
      <w:pPr>
        <w:keepNext/>
        <w:spacing w:after="120"/>
      </w:pPr>
      <w:r>
        <w:t>The software supports the following languages:</w:t>
      </w:r>
    </w:p>
    <w:p w14:paraId="1CA925B4" w14:textId="4BF6D25A" w:rsidR="00E555EC" w:rsidRDefault="00E555EC" w:rsidP="00737029">
      <w:pPr>
        <w:pStyle w:val="ListParagraph"/>
        <w:keepNext/>
        <w:numPr>
          <w:ilvl w:val="0"/>
          <w:numId w:val="147"/>
        </w:numPr>
        <w:spacing w:after="60"/>
      </w:pPr>
      <w:r>
        <w:t>English</w:t>
      </w:r>
    </w:p>
    <w:p w14:paraId="37FEFB2E" w14:textId="67710345" w:rsidR="00E555EC" w:rsidRDefault="00E555EC" w:rsidP="00737029">
      <w:pPr>
        <w:pStyle w:val="ListParagraph"/>
        <w:keepNext/>
        <w:numPr>
          <w:ilvl w:val="0"/>
          <w:numId w:val="147"/>
        </w:numPr>
        <w:spacing w:after="60"/>
      </w:pPr>
      <w:r>
        <w:t>Simplified Chinese</w:t>
      </w:r>
    </w:p>
    <w:p w14:paraId="56F09AD7" w14:textId="75974DBF" w:rsidR="00E555EC" w:rsidRDefault="00E555EC" w:rsidP="00737029">
      <w:pPr>
        <w:pStyle w:val="ListParagraph"/>
        <w:keepNext/>
        <w:numPr>
          <w:ilvl w:val="0"/>
          <w:numId w:val="147"/>
        </w:numPr>
        <w:spacing w:after="60"/>
      </w:pPr>
      <w:r>
        <w:t>Traditional Chinese</w:t>
      </w:r>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4ABA3BFA" w:rsidR="00921AFD" w:rsidRDefault="00921AFD" w:rsidP="00921AFD">
      <w:pPr>
        <w:pStyle w:val="ListBullet2"/>
        <w:spacing w:before="60" w:after="60"/>
        <w:ind w:left="360"/>
      </w:pPr>
      <w:r>
        <w:t>English</w:t>
      </w:r>
      <w:r w:rsidR="00E555EC">
        <w:t xml:space="preserve"> </w:t>
      </w:r>
      <w:r>
        <w:t>can be run on any of the supported Windows operating systems.</w:t>
      </w:r>
    </w:p>
    <w:p w14:paraId="58F31533" w14:textId="0A3A9FCB" w:rsidR="00921AFD" w:rsidRDefault="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6555DC">
      <w:pPr>
        <w:pStyle w:val="Heading3"/>
      </w:pPr>
      <w:bookmarkStart w:id="845" w:name="_Toc491174764"/>
      <w:bookmarkStart w:id="846" w:name="_Toc491337745"/>
      <w:bookmarkStart w:id="847" w:name="_Toc491337919"/>
      <w:bookmarkStart w:id="848" w:name="_Toc491338692"/>
      <w:bookmarkStart w:id="849" w:name="_Toc532855674"/>
      <w:bookmarkStart w:id="850" w:name="_Toc532856696"/>
      <w:bookmarkStart w:id="851" w:name="_Toc53042118"/>
      <w:bookmarkStart w:id="852" w:name="_Toc53042303"/>
      <w:bookmarkStart w:id="853" w:name="_Toc86846275"/>
      <w:bookmarkStart w:id="854" w:name="_Toc86846466"/>
      <w:bookmarkStart w:id="855" w:name="_Toc119049844"/>
      <w:bookmarkStart w:id="856" w:name="_Toc119050409"/>
      <w:bookmarkStart w:id="857" w:name="_Toc119050599"/>
      <w:bookmarkStart w:id="858" w:name="_Toc120102961"/>
      <w:bookmarkStart w:id="859" w:name="_Toc129764258"/>
      <w:bookmarkStart w:id="860" w:name="_Toc130360668"/>
      <w:r w:rsidRPr="00921AFD">
        <w:t>Install</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14:paraId="719B82BE" w14:textId="77777777" w:rsidR="00981D5B" w:rsidRDefault="00981D5B" w:rsidP="00981D5B">
      <w:pPr>
        <w:pStyle w:val="ListBullet"/>
        <w:numPr>
          <w:ilvl w:val="0"/>
          <w:numId w:val="13"/>
        </w:numPr>
      </w:pPr>
      <w:r>
        <w:t>Insert the USB flash drive into a USB port on your computer.</w:t>
      </w:r>
    </w:p>
    <w:p w14:paraId="75F3AE6D" w14:textId="77777777" w:rsidR="00981D5B" w:rsidRDefault="00981D5B" w:rsidP="00981D5B">
      <w:pPr>
        <w:pStyle w:val="ListBullet"/>
        <w:numPr>
          <w:ilvl w:val="0"/>
          <w:numId w:val="0"/>
        </w:numPr>
      </w:pPr>
    </w:p>
    <w:p w14:paraId="20779219" w14:textId="77777777" w:rsidR="00981D5B" w:rsidRDefault="00981D5B" w:rsidP="00981D5B">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262C7E5C" w14:textId="77777777" w:rsidR="00981D5B" w:rsidRDefault="00981D5B" w:rsidP="00981D5B">
      <w:pPr>
        <w:pStyle w:val="ListBullet"/>
        <w:numPr>
          <w:ilvl w:val="0"/>
          <w:numId w:val="0"/>
        </w:numPr>
      </w:pPr>
    </w:p>
    <w:p w14:paraId="13F84885" w14:textId="77777777" w:rsidR="00981D5B" w:rsidRDefault="00981D5B" w:rsidP="00981D5B">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Pr="00C32620" w:rsidRDefault="00921AFD" w:rsidP="00921AFD">
      <w:pPr>
        <w:pStyle w:val="ListBullet"/>
        <w:numPr>
          <w:ilvl w:val="0"/>
          <w:numId w:val="0"/>
        </w:numPr>
        <w:spacing w:before="60" w:after="60"/>
        <w:ind w:left="360"/>
        <w:rPr>
          <w:i/>
          <w:iCs/>
          <w:rPrChange w:id="861" w:author="Tom Bergeron" w:date="2022-11-11T08:09:00Z">
            <w:rPr/>
          </w:rPrChange>
        </w:rPr>
      </w:pPr>
      <w:r>
        <w:t xml:space="preserve"> The name of the backup </w:t>
      </w:r>
      <w:r w:rsidR="003E6A0A">
        <w:t xml:space="preserve">directory created will be </w:t>
      </w:r>
      <w:r w:rsidR="003E6A0A" w:rsidRPr="00C32620">
        <w:rPr>
          <w:rFonts w:ascii="Courier New" w:hAnsi="Courier New" w:cs="Courier New"/>
          <w:i/>
          <w:iCs/>
          <w:sz w:val="18"/>
          <w:szCs w:val="18"/>
          <w:rPrChange w:id="862" w:author="Tom Bergeron" w:date="2022-11-11T08:09:00Z">
            <w:rPr>
              <w:rFonts w:ascii="Courier New" w:hAnsi="Courier New" w:cs="Courier New"/>
              <w:sz w:val="18"/>
              <w:szCs w:val="18"/>
            </w:rPr>
          </w:rPrChange>
        </w:rPr>
        <w:t>C:\software root directory_Old_MM-DD_YYYY</w:t>
      </w:r>
    </w:p>
    <w:p w14:paraId="03A9DFCF" w14:textId="44BA81FC" w:rsidR="00E767B9" w:rsidRDefault="00921AFD" w:rsidP="00424624">
      <w:pPr>
        <w:pStyle w:val="ListParagraph"/>
        <w:rPr>
          <w:ins w:id="863" w:author="Ryan Beck" w:date="2022-11-18T12:15:00Z"/>
        </w:rPr>
      </w:pPr>
      <w:r w:rsidRPr="00E719F2">
        <w:rPr>
          <w:b/>
        </w:rPr>
        <w:t>Note</w:t>
      </w:r>
      <w:r w:rsidRPr="00E60C45">
        <w:t>: If you have question</w:t>
      </w:r>
      <w:r>
        <w:t>s</w:t>
      </w:r>
      <w:r w:rsidRPr="00E60C45">
        <w:t xml:space="preserve"> regarding your hardware or software configuration contact Tech Support.</w:t>
      </w:r>
      <w:bookmarkStart w:id="864" w:name="_Toc467446317"/>
    </w:p>
    <w:p w14:paraId="421966C1" w14:textId="1D973C5C" w:rsidR="00FB5502" w:rsidDel="003D6F47" w:rsidRDefault="00FB5502">
      <w:pPr>
        <w:rPr>
          <w:del w:id="865" w:author="Ryan Beck" w:date="2023-04-11T15:06:00Z"/>
          <w:rFonts w:ascii="Arial" w:hAnsi="Arial" w:cs="Arial"/>
          <w:b/>
          <w:bCs/>
          <w:sz w:val="28"/>
          <w:szCs w:val="26"/>
        </w:rPr>
      </w:pPr>
      <w:del w:id="866" w:author="Ryan Beck" w:date="2023-04-11T15:06:00Z">
        <w:r w:rsidDel="003D6F47">
          <w:rPr>
            <w:rFonts w:ascii="Arial" w:hAnsi="Arial" w:cs="Arial"/>
            <w:b/>
            <w:bCs/>
            <w:sz w:val="28"/>
            <w:szCs w:val="26"/>
          </w:rPr>
          <w:br w:type="page"/>
        </w:r>
      </w:del>
    </w:p>
    <w:p w14:paraId="4DF35556" w14:textId="1E7263EA" w:rsidR="00694846" w:rsidRPr="003D6F47" w:rsidDel="003D6F47" w:rsidRDefault="00694846">
      <w:pPr>
        <w:rPr>
          <w:del w:id="867" w:author="Ryan Beck" w:date="2023-04-11T15:06:00Z"/>
          <w:rFonts w:ascii="Arial" w:hAnsi="Arial" w:cs="Arial"/>
          <w:b/>
          <w:bCs/>
          <w:sz w:val="28"/>
          <w:szCs w:val="26"/>
          <w:rPrChange w:id="868" w:author="Ryan Beck" w:date="2023-04-11T15:06:00Z">
            <w:rPr>
              <w:del w:id="869" w:author="Ryan Beck" w:date="2023-04-11T15:06:00Z"/>
            </w:rPr>
          </w:rPrChange>
        </w:rPr>
        <w:pPrChange w:id="870" w:author="Ryan Beck" w:date="2023-04-11T15:06:00Z">
          <w:pPr>
            <w:pStyle w:val="ListParagraph"/>
          </w:pPr>
        </w:pPrChange>
      </w:pPr>
    </w:p>
    <w:p w14:paraId="09D191BE" w14:textId="77777777" w:rsidR="003D6F47" w:rsidRDefault="003D6F47">
      <w:pPr>
        <w:rPr>
          <w:ins w:id="871" w:author="Ryan Beck" w:date="2023-04-11T15:06:00Z"/>
        </w:rPr>
      </w:pPr>
      <w:bookmarkStart w:id="872" w:name="_Toc469043289"/>
      <w:bookmarkStart w:id="873" w:name="_Toc469044923"/>
      <w:bookmarkStart w:id="874" w:name="_Toc469139219"/>
      <w:bookmarkStart w:id="875" w:name="_Toc469152664"/>
      <w:bookmarkStart w:id="876" w:name="_Toc491174765"/>
      <w:bookmarkStart w:id="877" w:name="_Toc491337746"/>
      <w:bookmarkStart w:id="878" w:name="_Toc491337920"/>
      <w:bookmarkStart w:id="879" w:name="_Toc491338693"/>
      <w:bookmarkStart w:id="880" w:name="_Toc532855675"/>
      <w:bookmarkStart w:id="881" w:name="_Toc532856697"/>
      <w:bookmarkStart w:id="882" w:name="_Toc53042119"/>
      <w:bookmarkStart w:id="883" w:name="_Toc53042304"/>
      <w:ins w:id="884" w:author="Ryan Beck" w:date="2023-04-11T15:06:00Z">
        <w:r>
          <w:br w:type="page"/>
        </w:r>
      </w:ins>
    </w:p>
    <w:p w14:paraId="45238689" w14:textId="3AB34101" w:rsidR="004B6BDF" w:rsidRDefault="004B6BDF">
      <w:pPr>
        <w:pPrChange w:id="885" w:author="Ryan Beck" w:date="2022-11-18T12:15:00Z">
          <w:pPr>
            <w:ind w:firstLine="360"/>
          </w:pPr>
        </w:pPrChange>
      </w:pPr>
      <w:r w:rsidRPr="004951F2">
        <w:lastRenderedPageBreak/>
        <w:t>During the installation process, you will encounter the following screen:</w:t>
      </w:r>
    </w:p>
    <w:p w14:paraId="7EED1467" w14:textId="77777777" w:rsidR="004B6BDF" w:rsidRDefault="004B6BDF" w:rsidP="004B6BDF">
      <w:pPr>
        <w:ind w:firstLine="360"/>
      </w:pPr>
    </w:p>
    <w:p w14:paraId="68349D11" w14:textId="77777777" w:rsidR="004B6BDF" w:rsidRDefault="004B6BDF" w:rsidP="004B6BDF">
      <w:pPr>
        <w:ind w:firstLine="360"/>
        <w:jc w:val="center"/>
      </w:pPr>
      <w:r>
        <w:rPr>
          <w:noProof/>
        </w:rPr>
        <w:drawing>
          <wp:inline distT="0" distB="0" distL="0" distR="0" wp14:anchorId="6C26071A" wp14:editId="27197690">
            <wp:extent cx="3129729" cy="1336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129729" cy="1336366"/>
                    </a:xfrm>
                    <a:prstGeom prst="rect">
                      <a:avLst/>
                    </a:prstGeom>
                  </pic:spPr>
                </pic:pic>
              </a:graphicData>
            </a:graphic>
          </wp:inline>
        </w:drawing>
      </w:r>
    </w:p>
    <w:p w14:paraId="457A7383" w14:textId="77777777" w:rsidR="004B6BDF" w:rsidRDefault="004B6BDF" w:rsidP="004B6BDF">
      <w:pPr>
        <w:ind w:firstLine="360"/>
        <w:jc w:val="center"/>
      </w:pPr>
    </w:p>
    <w:p w14:paraId="05AE365F" w14:textId="77777777" w:rsidR="004B6BDF" w:rsidRDefault="004B6BDF" w:rsidP="004B6BDF">
      <w:pPr>
        <w:ind w:left="360"/>
      </w:pPr>
      <w:r>
        <w:t xml:space="preserve">When the supplied USB software dongle is connected, or your license has been activated, and then click </w:t>
      </w:r>
      <w:r w:rsidRPr="00E1392E">
        <w:rPr>
          <w:b/>
          <w:b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7687C75" w14:textId="77777777" w:rsidR="004B6BDF" w:rsidRDefault="004B6BDF" w:rsidP="004B6BDF">
      <w:pPr>
        <w:ind w:left="360"/>
      </w:pPr>
    </w:p>
    <w:p w14:paraId="4E7B52D8" w14:textId="77777777" w:rsidR="004B6BDF" w:rsidRDefault="004B6BDF" w:rsidP="004B6BDF">
      <w:pPr>
        <w:ind w:left="360"/>
      </w:pPr>
      <w:r>
        <w:t xml:space="preserve">If there is no USB software dongle or license present when clicking the </w:t>
      </w:r>
      <w:r w:rsidRPr="00E1392E">
        <w:rPr>
          <w:b/>
          <w:bCs/>
        </w:rPr>
        <w:t>Continue</w:t>
      </w:r>
      <w:r>
        <w:t xml:space="preserve"> button, the software will continue the installation with the standard, default configuration. </w:t>
      </w:r>
    </w:p>
    <w:p w14:paraId="16FC7FC8" w14:textId="77777777" w:rsidR="004B6BDF" w:rsidRPr="00CC7CEC" w:rsidRDefault="004B6BDF">
      <w:pPr>
        <w:pPrChange w:id="886" w:author="Tom Bergeron" w:date="2021-11-03T14:56:00Z">
          <w:pPr>
            <w:pStyle w:val="Heading3"/>
          </w:pPr>
        </w:pPrChange>
      </w:pPr>
    </w:p>
    <w:p w14:paraId="26FBBB87" w14:textId="05731900" w:rsidR="0052715E" w:rsidRPr="00C653DF" w:rsidRDefault="00A92C42" w:rsidP="006555DC">
      <w:pPr>
        <w:pStyle w:val="Heading3"/>
      </w:pPr>
      <w:bookmarkStart w:id="887" w:name="_Toc86846276"/>
      <w:bookmarkStart w:id="888" w:name="_Toc86846467"/>
      <w:bookmarkStart w:id="889" w:name="_Toc119049845"/>
      <w:bookmarkStart w:id="890" w:name="_Toc119050410"/>
      <w:bookmarkStart w:id="891" w:name="_Toc119050600"/>
      <w:bookmarkStart w:id="892" w:name="_Toc120102962"/>
      <w:bookmarkStart w:id="893" w:name="_Toc129764259"/>
      <w:bookmarkStart w:id="894" w:name="_Toc130360669"/>
      <w:r w:rsidRPr="00C653DF">
        <w:t>Start</w:t>
      </w:r>
      <w:r w:rsidR="0052715E" w:rsidRPr="00C653DF">
        <w:t xml:space="preserve"> </w:t>
      </w:r>
      <w:r w:rsidR="00C653DF">
        <w:t>t</w:t>
      </w:r>
      <w:r w:rsidR="00C653DF" w:rsidRPr="00C653DF">
        <w:t xml:space="preserve">he </w:t>
      </w:r>
      <w:r w:rsidR="0052715E" w:rsidRPr="00C653DF">
        <w:t>Software</w:t>
      </w:r>
      <w:bookmarkEnd w:id="864"/>
      <w:bookmarkEnd w:id="872"/>
      <w:bookmarkEnd w:id="873"/>
      <w:bookmarkEnd w:id="874"/>
      <w:bookmarkEnd w:id="875"/>
      <w:bookmarkEnd w:id="876"/>
      <w:bookmarkEnd w:id="877"/>
      <w:bookmarkEnd w:id="878"/>
      <w:bookmarkEnd w:id="879"/>
      <w:bookmarkEnd w:id="880"/>
      <w:bookmarkEnd w:id="881"/>
      <w:bookmarkEnd w:id="882"/>
      <w:bookmarkEnd w:id="883"/>
      <w:bookmarkEnd w:id="887"/>
      <w:bookmarkEnd w:id="888"/>
      <w:bookmarkEnd w:id="889"/>
      <w:bookmarkEnd w:id="890"/>
      <w:bookmarkEnd w:id="891"/>
      <w:bookmarkEnd w:id="892"/>
      <w:bookmarkEnd w:id="893"/>
      <w:bookmarkEnd w:id="894"/>
    </w:p>
    <w:p w14:paraId="2255EDC8" w14:textId="60FA10B8" w:rsidR="0052715E" w:rsidRPr="00C653DF" w:rsidRDefault="0052715E" w:rsidP="0052715E">
      <w:r w:rsidRPr="00C653DF">
        <w:t xml:space="preserve">The installation automatically adds a named software folder to the main Windows Start Menu.  Click the Windows Start button and scroll up to the software folder.  Then click the </w:t>
      </w:r>
      <w:r w:rsidR="00E1392E">
        <w:t>S</w:t>
      </w:r>
      <w:r w:rsidRPr="00C653DF">
        <w:t>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694846">
        <w:rPr>
          <w:b/>
          <w:bCs/>
          <w:rPrChange w:id="895" w:author="Ryan Beck" w:date="2022-11-18T12:15:00Z">
            <w:rPr/>
          </w:rPrChange>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5C8E6A1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2">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0C0B8AC3" w:rsidR="00A92C42" w:rsidRPr="00B14737" w:rsidRDefault="00A92C42" w:rsidP="00A92C42">
      <w:pPr>
        <w:pStyle w:val="Caption"/>
      </w:pPr>
      <w:r w:rsidRPr="00B14737">
        <w:t xml:space="preserve">Figure </w:t>
      </w:r>
      <w:r w:rsidR="00EB54D7">
        <w:fldChar w:fldCharType="begin"/>
      </w:r>
      <w:r w:rsidR="00EB54D7">
        <w:instrText xml:space="preserve"> SEQ Figure \* ARABIC </w:instrText>
      </w:r>
      <w:r w:rsidR="00EB54D7">
        <w:fldChar w:fldCharType="separate"/>
      </w:r>
      <w:r w:rsidR="00093938">
        <w:rPr>
          <w:noProof/>
        </w:rPr>
        <w:t>2</w:t>
      </w:r>
      <w:r w:rsidR="00EB54D7">
        <w:rPr>
          <w:noProof/>
        </w:rPr>
        <w:fldChar w:fldCharType="end"/>
      </w:r>
      <w:r w:rsidRPr="00B14737">
        <w:t xml:space="preserve">: </w:t>
      </w:r>
      <w:r w:rsidR="00470612">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6AC58037" w:rsidR="0052715E" w:rsidRDefault="00FD18FE" w:rsidP="00C653DF">
      <w:pPr>
        <w:ind w:left="360"/>
      </w:pPr>
      <w:r>
        <w:lastRenderedPageBreak/>
        <w:t>T</w:t>
      </w:r>
      <w:r w:rsidR="0052715E" w:rsidRPr="00C653DF">
        <w:t>he first screen in the software will prompt you to either enter the current belt speed for the oven</w:t>
      </w:r>
      <w:del w:id="896" w:author="Tom Bergeron" w:date="2022-11-11T08:09:00Z">
        <w:r w:rsidR="0052715E" w:rsidRPr="00C653DF" w:rsidDel="002111BB">
          <w:delText>,</w:delText>
        </w:r>
      </w:del>
      <w:r w:rsidR="0052715E" w:rsidRPr="00C653DF">
        <w:t xml:space="preserve"> or choose to work in History mode. </w:t>
      </w:r>
    </w:p>
    <w:p w14:paraId="73821A19" w14:textId="77777777" w:rsidR="009C2049" w:rsidRPr="00C653DF" w:rsidRDefault="009C2049" w:rsidP="00C653DF">
      <w:pPr>
        <w:ind w:left="360"/>
      </w:pPr>
    </w:p>
    <w:p w14:paraId="33C6946C" w14:textId="385F94DC" w:rsidR="0052715E" w:rsidRPr="00C653DF" w:rsidRDefault="0052715E" w:rsidP="00E1392E">
      <w:pPr>
        <w:ind w:left="72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w:t>
      </w:r>
      <w:ins w:id="897" w:author="Tom Bergeron" w:date="2023-04-11T20:42:00Z">
        <w:r w:rsidR="00DB5B26">
          <w:t>s</w:t>
        </w:r>
      </w:ins>
      <w:del w:id="898" w:author="Tom Bergeron" w:date="2023-04-11T20:42:00Z">
        <w:r w:rsidR="00A92C42" w:rsidRPr="00C653DF" w:rsidDel="00DB5B26">
          <w:delText>n</w:delText>
        </w:r>
      </w:del>
      <w:r w:rsidR="00A92C42" w:rsidRPr="00C653DF">
        <w:t xml:space="preserve"> not enable</w:t>
      </w:r>
      <w:r w:rsidR="00E555EC">
        <w:t>d</w:t>
      </w:r>
      <w:r w:rsidR="00A92C42" w:rsidRPr="00C653DF">
        <w:t xml:space="preserve">. </w:t>
      </w:r>
    </w:p>
    <w:p w14:paraId="6438C042" w14:textId="77777777" w:rsidR="0052715E" w:rsidRPr="00C653DF" w:rsidRDefault="0052715E"/>
    <w:p w14:paraId="703499B0" w14:textId="42878D0C" w:rsidR="006614E7" w:rsidRDefault="000E0382" w:rsidP="006614E7">
      <w:pPr>
        <w:jc w:val="center"/>
      </w:pPr>
      <w:r>
        <w:rPr>
          <w:noProof/>
        </w:rPr>
        <mc:AlternateContent>
          <mc:Choice Requires="wpg">
            <w:drawing>
              <wp:anchor distT="0" distB="0" distL="114300" distR="114300" simplePos="0" relativeHeight="250899456" behindDoc="0" locked="0" layoutInCell="1" allowOverlap="1" wp14:anchorId="0A0EE3C5" wp14:editId="020DB028">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089945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0882048" behindDoc="0" locked="0" layoutInCell="1" allowOverlap="1" wp14:anchorId="015E426D" wp14:editId="2A07A33A">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BB401D" w:rsidRDefault="00BB401D"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0882048"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BB401D" w:rsidRDefault="00BB401D"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3">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0C7CCB2E" w:rsidR="008708F9" w:rsidRDefault="00D41AFB" w:rsidP="00F5043F">
      <w:pPr>
        <w:pStyle w:val="Caption"/>
      </w:pPr>
      <w:bookmarkStart w:id="899" w:name="_Ref185667915"/>
      <w:r>
        <w:t xml:space="preserve">Figure </w:t>
      </w:r>
      <w:r w:rsidR="00EB54D7">
        <w:fldChar w:fldCharType="begin"/>
      </w:r>
      <w:r w:rsidR="00EB54D7">
        <w:instrText xml:space="preserve"> SEQ Figure \* ARABIC </w:instrText>
      </w:r>
      <w:r w:rsidR="00EB54D7">
        <w:fldChar w:fldCharType="separate"/>
      </w:r>
      <w:r w:rsidR="00093938">
        <w:rPr>
          <w:noProof/>
        </w:rPr>
        <w:t>3</w:t>
      </w:r>
      <w:r w:rsidR="00EB54D7">
        <w:rPr>
          <w:noProof/>
        </w:rPr>
        <w:fldChar w:fldCharType="end"/>
      </w:r>
      <w:bookmarkEnd w:id="899"/>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03E7C70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w:t>
      </w:r>
      <w:r w:rsidR="000A0C15" w:rsidRPr="00E1392E">
        <w:rPr>
          <w:rFonts w:ascii="Courier New" w:hAnsi="Courier New" w:cs="Courier New"/>
        </w:rPr>
        <w:t>Host.exe</w:t>
      </w:r>
      <w:r w:rsidR="000A0C15" w:rsidRPr="003E6083">
        <w:t xml:space="preserve"> file located</w:t>
      </w:r>
      <w:r w:rsidR="00070E42" w:rsidRPr="003E6083">
        <w:t xml:space="preserve"> in</w:t>
      </w:r>
      <w:r w:rsidR="000A0C15" w:rsidRPr="003E6083">
        <w:t xml:space="preserve">: </w:t>
      </w:r>
      <w:r w:rsidR="000A0C15" w:rsidRPr="002111BB">
        <w:rPr>
          <w:rStyle w:val="PlainTextChar"/>
          <w:i/>
          <w:iCs/>
          <w:rPrChange w:id="900" w:author="Tom Bergeron" w:date="2022-11-11T08:10:00Z">
            <w:rPr>
              <w:rStyle w:val="PlainTextChar"/>
            </w:rPr>
          </w:rPrChange>
        </w:rPr>
        <w:t>C:\</w:t>
      </w:r>
      <w:r w:rsidR="001A5791" w:rsidRPr="002111BB">
        <w:rPr>
          <w:rStyle w:val="PlainTextChar"/>
          <w:i/>
          <w:iCs/>
          <w:rPrChange w:id="901" w:author="Tom Bergeron" w:date="2022-11-11T08:10:00Z">
            <w:rPr>
              <w:rStyle w:val="PlainTextChar"/>
            </w:rPr>
          </w:rPrChange>
        </w:rPr>
        <w:t>software root directory</w:t>
      </w:r>
      <w:r w:rsidR="002F5D36" w:rsidRPr="002111BB">
        <w:rPr>
          <w:rStyle w:val="PlainTextChar"/>
          <w:i/>
          <w:iCs/>
          <w:rPrChange w:id="902" w:author="Tom Bergeron" w:date="2022-11-11T08:10:00Z">
            <w:rPr>
              <w:rStyle w:val="PlainTextChar"/>
            </w:rPr>
          </w:rPrChange>
        </w:rPr>
        <w:t>\</w:t>
      </w:r>
      <w:proofErr w:type="spellStart"/>
      <w:r w:rsidR="00E8013C" w:rsidRPr="002111BB">
        <w:rPr>
          <w:rStyle w:val="PlainTextChar"/>
          <w:i/>
          <w:iCs/>
          <w:rPrChange w:id="903" w:author="Tom Bergeron" w:date="2022-11-11T08:10:00Z">
            <w:rPr>
              <w:rStyle w:val="PlainTextChar"/>
            </w:rPr>
          </w:rPrChange>
        </w:rPr>
        <w:t>APP</w:t>
      </w:r>
      <w:r w:rsidR="000A0C15" w:rsidRPr="002111BB">
        <w:rPr>
          <w:rStyle w:val="PlainTextChar"/>
          <w:i/>
          <w:iCs/>
          <w:rPrChange w:id="904" w:author="Tom Bergeron" w:date="2022-11-11T08:10:00Z">
            <w:rPr>
              <w:rStyle w:val="PlainTextChar"/>
            </w:rPr>
          </w:rPrChange>
        </w:rPr>
        <w:t>forViewer</w:t>
      </w:r>
      <w:proofErr w:type="spellEnd"/>
      <w:r w:rsidR="000A0C15" w:rsidRPr="002111BB">
        <w:rPr>
          <w:rStyle w:val="PlainTextChar"/>
          <w:i/>
          <w:iCs/>
          <w:rPrChange w:id="905" w:author="Tom Bergeron" w:date="2022-11-11T08:10:00Z">
            <w:rPr>
              <w:rStyle w:val="PlainTextChar"/>
            </w:rPr>
          </w:rPrChange>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0B39F06D"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E1392E">
        <w:rPr>
          <w:b/>
          <w:bCs/>
          <w:iCs/>
          <w:rPrChange w:id="906" w:author="Ryan Beck" w:date="2022-10-10T10:14:00Z">
            <w:rPr>
              <w:i/>
            </w:rPr>
          </w:rPrChange>
        </w:rPr>
        <w:t>I am not going to</w:t>
      </w:r>
      <w:r w:rsidR="00A92C42" w:rsidRPr="00E1392E">
        <w:rPr>
          <w:b/>
          <w:bCs/>
          <w:iCs/>
          <w:rPrChange w:id="907" w:author="Ryan Beck" w:date="2022-10-10T10:14:00Z">
            <w:rPr>
              <w:i/>
            </w:rPr>
          </w:rPrChange>
        </w:rPr>
        <w:t xml:space="preserve"> run </w:t>
      </w:r>
      <w:r w:rsidR="006B59B0" w:rsidRPr="00E1392E">
        <w:rPr>
          <w:b/>
          <w:bCs/>
          <w:iCs/>
          <w:rPrChange w:id="908" w:author="Ryan Beck" w:date="2022-10-10T10:14:00Z">
            <w:rPr>
              <w:i/>
            </w:rPr>
          </w:rPrChange>
        </w:rPr>
        <w:t>profile</w:t>
      </w:r>
      <w:r w:rsidR="00A92C42" w:rsidRPr="00E1392E">
        <w:rPr>
          <w:b/>
          <w:bCs/>
          <w:iCs/>
          <w:rPrChange w:id="909" w:author="Ryan Beck" w:date="2022-10-10T10:14:00Z">
            <w:rPr>
              <w:i/>
            </w:rPr>
          </w:rPrChange>
        </w:rPr>
        <w:t>s</w:t>
      </w:r>
      <w:r w:rsidR="006B59B0" w:rsidRPr="00E1392E">
        <w:rPr>
          <w:b/>
          <w:bCs/>
          <w:iCs/>
          <w:rPrChange w:id="910" w:author="Ryan Beck" w:date="2022-10-10T10:14:00Z">
            <w:rPr>
              <w:i/>
            </w:rPr>
          </w:rPrChange>
        </w:rPr>
        <w:t xml:space="preserve"> or </w:t>
      </w:r>
      <w:r w:rsidR="00A92C42" w:rsidRPr="00E1392E">
        <w:rPr>
          <w:b/>
          <w:bCs/>
          <w:iCs/>
          <w:rPrChange w:id="911" w:author="Ryan Beck" w:date="2022-10-10T10:14:00Z">
            <w:rPr>
              <w:i/>
            </w:rPr>
          </w:rPrChange>
        </w:rPr>
        <w:t xml:space="preserve">live </w:t>
      </w:r>
      <w:r w:rsidR="006B59B0" w:rsidRPr="00E1392E">
        <w:rPr>
          <w:b/>
          <w:bCs/>
          <w:iCs/>
          <w:rPrChange w:id="912" w:author="Ryan Beck" w:date="2022-10-10T10:14:00Z">
            <w:rPr>
              <w:i/>
            </w:rPr>
          </w:rPrChange>
        </w:rPr>
        <w:t>Virtual Profil</w:t>
      </w:r>
      <w:r w:rsidR="00FD18FE" w:rsidRPr="00E1392E">
        <w:rPr>
          <w:b/>
          <w:bCs/>
          <w:iCs/>
          <w:rPrChange w:id="913" w:author="Ryan Beck" w:date="2022-10-10T10:14:00Z">
            <w:rPr>
              <w:i/>
            </w:rPr>
          </w:rPrChange>
        </w:rPr>
        <w:t>ing</w:t>
      </w:r>
      <w:r w:rsidR="006B59B0" w:rsidRPr="00E1392E">
        <w:rPr>
          <w:iCs/>
        </w:rPr>
        <w:t xml:space="preserve"> </w:t>
      </w:r>
      <w:r w:rsidR="006B59B0" w:rsidRPr="006C7149">
        <w:t xml:space="preserve">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555EC">
        <w:t>P</w:t>
      </w:r>
      <w:r w:rsidR="006B59B0" w:rsidRPr="003E6083">
        <w:t xml:space="preserve">rofile </w:t>
      </w:r>
      <w:r w:rsidR="00E555EC">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914" w:name="_Toc119468072"/>
      <w:bookmarkStart w:id="915" w:name="_Toc329784594"/>
      <w:bookmarkStart w:id="916" w:name="_Toc329852086"/>
      <w:bookmarkStart w:id="917" w:name="_Toc331173658"/>
      <w:bookmarkStart w:id="918" w:name="_Toc332208765"/>
      <w:bookmarkStart w:id="919" w:name="_Toc332274012"/>
      <w:bookmarkStart w:id="920" w:name="_Toc367109133"/>
      <w:bookmarkStart w:id="921" w:name="_Toc394486332"/>
      <w:bookmarkStart w:id="922" w:name="_Toc394583538"/>
      <w:bookmarkStart w:id="923" w:name="_Toc468171253"/>
      <w:bookmarkStart w:id="924" w:name="_Toc468549170"/>
      <w:bookmarkStart w:id="925" w:name="_Toc468552688"/>
      <w:bookmarkStart w:id="926" w:name="_Toc469041215"/>
      <w:bookmarkStart w:id="927" w:name="_Toc469041321"/>
      <w:bookmarkStart w:id="928" w:name="_Toc469043290"/>
      <w:bookmarkStart w:id="929" w:name="_Toc469044924"/>
      <w:bookmarkStart w:id="930" w:name="_Toc469139220"/>
      <w:bookmarkStart w:id="931" w:name="_Toc469143767"/>
      <w:bookmarkStart w:id="932" w:name="_Toc469152525"/>
      <w:bookmarkStart w:id="933" w:name="_Toc469152665"/>
      <w:bookmarkStart w:id="934" w:name="_Toc491174766"/>
      <w:bookmarkStart w:id="935" w:name="_Toc491175156"/>
      <w:bookmarkStart w:id="936" w:name="_Toc491337747"/>
      <w:bookmarkStart w:id="937" w:name="_Toc491337921"/>
      <w:bookmarkStart w:id="938" w:name="_Toc491338694"/>
      <w:bookmarkStart w:id="939" w:name="_Toc491339244"/>
      <w:bookmarkStart w:id="940" w:name="_Toc532836360"/>
      <w:bookmarkStart w:id="941" w:name="_Toc532855676"/>
      <w:bookmarkStart w:id="942" w:name="_Toc532856698"/>
      <w:bookmarkStart w:id="943" w:name="_Toc53042120"/>
      <w:bookmarkStart w:id="944" w:name="_Toc53042305"/>
      <w:bookmarkStart w:id="945" w:name="_Toc53042479"/>
      <w:bookmarkStart w:id="946" w:name="_Toc86846277"/>
      <w:bookmarkStart w:id="947" w:name="_Toc86846468"/>
      <w:bookmarkStart w:id="948" w:name="_Toc119049726"/>
      <w:bookmarkStart w:id="949" w:name="_Toc119049846"/>
      <w:bookmarkStart w:id="950" w:name="_Toc119050411"/>
      <w:bookmarkStart w:id="951" w:name="_Toc119050601"/>
      <w:bookmarkStart w:id="952" w:name="_Toc120102963"/>
      <w:bookmarkStart w:id="953" w:name="_Toc129764260"/>
      <w:bookmarkStart w:id="954" w:name="_Toc130360670"/>
      <w:r>
        <w:lastRenderedPageBreak/>
        <w:t>The Main Screen</w:t>
      </w:r>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2B049E56" w14:textId="2CC7D929"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w:t>
      </w:r>
      <w:r w:rsidR="00E1392E">
        <w:t xml:space="preserve"> </w:t>
      </w:r>
    </w:p>
    <w:p w14:paraId="6B3B166B" w14:textId="77777777" w:rsidR="006614E7" w:rsidRDefault="006614E7" w:rsidP="00D50042">
      <w:pPr>
        <w:jc w:val="center"/>
        <w:rPr>
          <w:noProof/>
        </w:rPr>
      </w:pPr>
    </w:p>
    <w:p w14:paraId="54D7E428" w14:textId="3DE868A1" w:rsidR="00D41AFB" w:rsidRDefault="000E0382" w:rsidP="009C2049">
      <w:pPr>
        <w:keepNext/>
        <w:jc w:val="center"/>
      </w:pPr>
      <w:r>
        <w:rPr>
          <w:noProof/>
        </w:rPr>
        <mc:AlternateContent>
          <mc:Choice Requires="wpg">
            <w:drawing>
              <wp:anchor distT="0" distB="0" distL="114300" distR="114300" simplePos="0" relativeHeight="250864640" behindDoc="0" locked="0" layoutInCell="1" allowOverlap="1" wp14:anchorId="141224CD" wp14:editId="59E7BB41">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086464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0916864" behindDoc="0" locked="0" layoutInCell="1" allowOverlap="1" wp14:anchorId="6F15BA29" wp14:editId="622B97F7">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091686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0934272" behindDoc="0" locked="0" layoutInCell="1" allowOverlap="1" wp14:anchorId="50F82AFF" wp14:editId="3D71C9BB">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093427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0969088" behindDoc="0" locked="0" layoutInCell="1" allowOverlap="1" wp14:anchorId="34595C4A" wp14:editId="40BF72C4">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096908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0951680" behindDoc="0" locked="0" layoutInCell="1" allowOverlap="1" wp14:anchorId="379E563C" wp14:editId="5154E419">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095168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del w:id="955" w:author="Tom Bergeron" w:date="2023-04-11T20:42:00Z">
        <w:r w:rsidR="00F44BB9" w:rsidDel="00DB5B26">
          <w:rPr>
            <w:noProof/>
          </w:rPr>
          <w:drawing>
            <wp:inline distT="0" distB="0" distL="0" distR="0" wp14:anchorId="51D61E68" wp14:editId="4D285AA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del>
      <w:ins w:id="956" w:author="Tom Bergeron" w:date="2023-04-11T20:42:00Z">
        <w:r w:rsidR="00DB5B26">
          <w:rPr>
            <w:noProof/>
          </w:rPr>
          <w:drawing>
            <wp:inline distT="0" distB="0" distL="0" distR="0" wp14:anchorId="1802CE3E" wp14:editId="37D809EB">
              <wp:extent cx="2450592" cy="1837944"/>
              <wp:effectExtent l="0" t="0" r="6985" b="0"/>
              <wp:docPr id="178" name="Picture 1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ins>
    </w:p>
    <w:p w14:paraId="7958B1E9" w14:textId="156534AF" w:rsidR="008708F9" w:rsidRPr="0025224B" w:rsidRDefault="00D41AFB" w:rsidP="00F5043F">
      <w:pPr>
        <w:pStyle w:val="Caption"/>
      </w:pPr>
      <w:bookmarkStart w:id="957" w:name="_Ref185668349"/>
      <w:r>
        <w:t xml:space="preserve">Figure </w:t>
      </w:r>
      <w:r w:rsidR="00EB54D7">
        <w:fldChar w:fldCharType="begin"/>
      </w:r>
      <w:r w:rsidR="00EB54D7">
        <w:instrText xml:space="preserve"> SEQ Figure \* ARABIC </w:instrText>
      </w:r>
      <w:r w:rsidR="00EB54D7">
        <w:fldChar w:fldCharType="separate"/>
      </w:r>
      <w:r w:rsidR="00093938">
        <w:rPr>
          <w:noProof/>
        </w:rPr>
        <w:t>4</w:t>
      </w:r>
      <w:r w:rsidR="00EB54D7">
        <w:rPr>
          <w:noProof/>
        </w:rPr>
        <w:fldChar w:fldCharType="end"/>
      </w:r>
      <w:bookmarkEnd w:id="957"/>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3B8EC417"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95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959" w:name="_Toc119468074"/>
      <w:bookmarkStart w:id="960" w:name="_Toc329784595"/>
      <w:bookmarkStart w:id="961" w:name="_Toc329852087"/>
      <w:bookmarkStart w:id="962" w:name="_Toc331173659"/>
      <w:bookmarkStart w:id="963" w:name="_Toc332208766"/>
      <w:bookmarkStart w:id="964" w:name="_Toc332274013"/>
      <w:bookmarkStart w:id="965" w:name="_Toc367109134"/>
      <w:bookmarkStart w:id="966" w:name="_Toc394486333"/>
      <w:bookmarkStart w:id="967" w:name="_Toc394583539"/>
      <w:bookmarkStart w:id="968" w:name="_Toc468171254"/>
      <w:bookmarkStart w:id="969" w:name="_Toc468549171"/>
      <w:bookmarkStart w:id="970" w:name="_Toc468552689"/>
      <w:bookmarkStart w:id="971" w:name="_Toc469041216"/>
      <w:bookmarkStart w:id="972" w:name="_Toc469041322"/>
      <w:bookmarkStart w:id="973" w:name="_Toc469043291"/>
      <w:bookmarkStart w:id="974" w:name="_Toc469044925"/>
      <w:bookmarkStart w:id="975" w:name="_Toc469139221"/>
      <w:bookmarkStart w:id="976" w:name="_Toc469143768"/>
      <w:bookmarkStart w:id="977" w:name="_Toc469152526"/>
      <w:bookmarkStart w:id="978" w:name="_Toc469152666"/>
      <w:bookmarkStart w:id="979" w:name="_Toc491174767"/>
      <w:bookmarkStart w:id="980" w:name="_Toc491175157"/>
      <w:bookmarkStart w:id="981" w:name="_Toc491337748"/>
      <w:bookmarkStart w:id="982" w:name="_Toc491337922"/>
      <w:bookmarkStart w:id="983" w:name="_Toc491338695"/>
      <w:bookmarkStart w:id="984" w:name="_Toc491339245"/>
      <w:bookmarkStart w:id="985" w:name="_Toc532836361"/>
      <w:bookmarkStart w:id="986" w:name="_Toc532855677"/>
      <w:bookmarkStart w:id="987" w:name="_Toc532856699"/>
      <w:bookmarkStart w:id="988" w:name="_Toc53042121"/>
      <w:bookmarkStart w:id="989" w:name="_Toc53042306"/>
      <w:bookmarkStart w:id="990" w:name="_Toc53042480"/>
      <w:bookmarkStart w:id="991" w:name="_Toc86846278"/>
      <w:bookmarkStart w:id="992" w:name="_Toc86846469"/>
      <w:bookmarkStart w:id="993" w:name="_Toc119049727"/>
      <w:bookmarkStart w:id="994" w:name="_Toc119049847"/>
      <w:bookmarkStart w:id="995" w:name="_Toc119050412"/>
      <w:bookmarkStart w:id="996" w:name="_Toc119050602"/>
      <w:bookmarkStart w:id="997" w:name="_Toc120102964"/>
      <w:bookmarkStart w:id="998" w:name="_Toc129764261"/>
      <w:bookmarkStart w:id="999" w:name="_Toc130360671"/>
      <w:bookmarkEnd w:id="958"/>
      <w:r>
        <w:rPr>
          <w:noProof/>
        </w:rPr>
        <w:lastRenderedPageBreak/>
        <w:drawing>
          <wp:anchor distT="0" distB="0" distL="114300" distR="114300" simplePos="0" relativeHeight="251418624" behindDoc="0" locked="0" layoutInCell="1" allowOverlap="1" wp14:anchorId="7A060327" wp14:editId="7B9A9311">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2594B6B1" w14:textId="77777777" w:rsidR="008708F9" w:rsidRDefault="008708F9" w:rsidP="00194E1A">
      <w:pPr>
        <w:rPr>
          <w:noProof/>
        </w:rPr>
      </w:pPr>
    </w:p>
    <w:p w14:paraId="5531583A" w14:textId="77777777" w:rsidR="008708F9" w:rsidRDefault="00636C9A" w:rsidP="002D7822">
      <w:pPr>
        <w:pStyle w:val="Heading2"/>
        <w:rPr>
          <w:noProof/>
        </w:rPr>
      </w:pPr>
      <w:bookmarkStart w:id="1000" w:name="_Toc119468075"/>
      <w:bookmarkStart w:id="1001" w:name="_Toc329784596"/>
      <w:bookmarkStart w:id="1002" w:name="_Toc469043292"/>
      <w:bookmarkStart w:id="1003" w:name="_Toc469044926"/>
      <w:bookmarkStart w:id="1004" w:name="_Toc469139222"/>
      <w:bookmarkStart w:id="1005" w:name="_Toc469152667"/>
      <w:bookmarkStart w:id="1006" w:name="_Toc491174768"/>
      <w:bookmarkStart w:id="1007" w:name="_Toc491337749"/>
      <w:bookmarkStart w:id="1008" w:name="_Toc491337923"/>
      <w:bookmarkStart w:id="1009" w:name="_Toc491338696"/>
      <w:bookmarkStart w:id="1010" w:name="_Toc532855678"/>
      <w:bookmarkStart w:id="1011" w:name="_Toc532856700"/>
      <w:bookmarkStart w:id="1012" w:name="_Toc53042122"/>
      <w:bookmarkStart w:id="1013" w:name="_Toc53042307"/>
      <w:bookmarkStart w:id="1014" w:name="_Toc86846279"/>
      <w:bookmarkStart w:id="1015" w:name="_Toc86846470"/>
      <w:bookmarkStart w:id="1016" w:name="_Toc119049728"/>
      <w:bookmarkStart w:id="1017" w:name="_Toc119049848"/>
      <w:bookmarkStart w:id="1018" w:name="_Toc119050413"/>
      <w:bookmarkStart w:id="1019" w:name="_Toc119050603"/>
      <w:bookmarkStart w:id="1020" w:name="_Toc120102965"/>
      <w:bookmarkStart w:id="1021" w:name="_Toc129764262"/>
      <w:bookmarkStart w:id="1022" w:name="_Toc130360672"/>
      <w:r>
        <w:rPr>
          <w:noProof/>
        </w:rPr>
        <w:t xml:space="preserve">Global </w:t>
      </w:r>
      <w:r w:rsidR="00754243">
        <w:rPr>
          <w:noProof/>
        </w:rPr>
        <w:t>Tab</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61127E30" w14:textId="6F058BCE"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293820B0"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r w:rsidR="00EB54D7">
        <w:fldChar w:fldCharType="begin"/>
      </w:r>
      <w:r w:rsidR="00EB54D7">
        <w:instrText xml:space="preserve"> SEQ Figure \* ARABIC </w:instrText>
      </w:r>
      <w:r w:rsidR="00EB54D7">
        <w:fldChar w:fldCharType="separate"/>
      </w:r>
      <w:r w:rsidR="00093938">
        <w:rPr>
          <w:noProof/>
        </w:rPr>
        <w:t>5</w:t>
      </w:r>
      <w:r w:rsidR="00EB54D7">
        <w:rPr>
          <w:noProof/>
        </w:rPr>
        <w:fldChar w:fldCharType="end"/>
      </w:r>
      <w:r w:rsidR="00311E47">
        <w:t>: Preferences – Global Tab</w:t>
      </w:r>
    </w:p>
    <w:p w14:paraId="4D864BB4" w14:textId="77777777" w:rsidR="00311E47" w:rsidRPr="00311E47" w:rsidRDefault="00311E47" w:rsidP="006C7149"/>
    <w:p w14:paraId="34131561" w14:textId="274DBFF1" w:rsidR="008708F9" w:rsidRDefault="008708F9" w:rsidP="006C7149">
      <w:pPr>
        <w:rPr>
          <w:i/>
        </w:rPr>
      </w:pPr>
      <w:r>
        <w:rPr>
          <w:b/>
        </w:rPr>
        <w:t>Units of Measure</w:t>
      </w:r>
      <w:r w:rsidR="000D35E3">
        <w:t xml:space="preserve"> – There are four </w:t>
      </w:r>
      <w:r>
        <w:t>drop</w:t>
      </w:r>
      <w:r w:rsidR="00515180">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6CC94D80"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5C16B7D" w:rsidR="00C87B8A" w:rsidRDefault="00C87B8A" w:rsidP="006C7149">
      <w:r>
        <w:rPr>
          <w:b/>
        </w:rPr>
        <w:t>Profiling Hardware</w:t>
      </w:r>
      <w:r>
        <w:t xml:space="preserve"> – Specify the model of your profiler, the number of channels (7, 9, or 12), and, if using the </w:t>
      </w:r>
      <w:r w:rsidR="00C7068C">
        <w:t>SPS Smart Profiler</w:t>
      </w:r>
      <w:r w:rsidR="004B6BDF">
        <w:t xml:space="preserve"> or</w:t>
      </w:r>
      <w:r>
        <w:t xml:space="preserve"> X5, specify the data transmission mode (</w:t>
      </w:r>
      <w:r w:rsidRPr="003E6083">
        <w:t>Datalogger or Transmitter</w:t>
      </w:r>
      <w:r>
        <w:t>).</w:t>
      </w:r>
    </w:p>
    <w:p w14:paraId="63334004" w14:textId="77777777" w:rsidR="008708F9" w:rsidRDefault="008708F9" w:rsidP="006C7149"/>
    <w:p w14:paraId="402BB730" w14:textId="4E216FB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Traditional Chinese, </w:t>
      </w:r>
      <w:r w:rsidR="00E555EC">
        <w:t xml:space="preserve">or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4CC1B63"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6555DC">
      <w:pPr>
        <w:pStyle w:val="Heading3"/>
        <w:rPr>
          <w:noProof/>
        </w:rPr>
      </w:pPr>
      <w:bookmarkStart w:id="1023" w:name="_Toc467442498"/>
      <w:bookmarkStart w:id="1024" w:name="_Toc469043293"/>
      <w:bookmarkStart w:id="1025" w:name="_Toc469044927"/>
      <w:bookmarkStart w:id="1026" w:name="_Toc469139223"/>
      <w:bookmarkStart w:id="1027" w:name="_Toc469152668"/>
      <w:bookmarkStart w:id="1028" w:name="_Toc491174769"/>
      <w:bookmarkStart w:id="1029" w:name="_Toc491337750"/>
      <w:bookmarkStart w:id="1030" w:name="_Toc491337924"/>
      <w:bookmarkStart w:id="1031" w:name="_Toc491338697"/>
      <w:bookmarkStart w:id="1032" w:name="_Toc532855679"/>
      <w:bookmarkStart w:id="1033" w:name="_Toc532856701"/>
      <w:bookmarkStart w:id="1034" w:name="_Toc53042123"/>
      <w:bookmarkStart w:id="1035" w:name="_Toc53042308"/>
      <w:bookmarkStart w:id="1036" w:name="_Toc86846280"/>
      <w:bookmarkStart w:id="1037" w:name="_Toc86846471"/>
      <w:bookmarkStart w:id="1038" w:name="_Toc119049849"/>
      <w:bookmarkStart w:id="1039" w:name="_Toc119050414"/>
      <w:bookmarkStart w:id="1040" w:name="_Toc119050604"/>
      <w:bookmarkStart w:id="1041" w:name="_Toc120102966"/>
      <w:bookmarkStart w:id="1042" w:name="_Toc129764263"/>
      <w:bookmarkStart w:id="1043" w:name="_Toc130360673"/>
      <w:bookmarkStart w:id="1044" w:name="_Toc119468077"/>
      <w:bookmarkStart w:id="1045" w:name="_Toc329784597"/>
      <w:bookmarkStart w:id="1046" w:name="_Toc486325570"/>
      <w:bookmarkStart w:id="1047" w:name="_Toc488490440"/>
      <w:r>
        <w:rPr>
          <w:noProof/>
        </w:rPr>
        <w:lastRenderedPageBreak/>
        <w:t xml:space="preserve">Define Your </w:t>
      </w:r>
      <w:r w:rsidR="005D0C19">
        <w:rPr>
          <w:noProof/>
        </w:rPr>
        <w:t>Oven</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sidRPr="006A4ACC">
              <w:rPr>
                <w:bCs/>
                <w:i/>
                <w:iCs/>
                <w:rPrChange w:id="1048" w:author="Ryan Beck" w:date="2023-04-11T15:08:00Z">
                  <w:rPr>
                    <w:b/>
                  </w:rPr>
                </w:rPrChange>
              </w:rPr>
              <w:t>Global Preferences</w:t>
            </w:r>
            <w:r>
              <w:t xml:space="preserve"> screen </w:t>
            </w:r>
            <w:r w:rsidRPr="006A4ACC">
              <w:rPr>
                <w:bCs/>
                <w:i/>
                <w:iCs/>
                <w:rPrChange w:id="1049" w:author="Ryan Beck" w:date="2023-04-11T15:08:00Z">
                  <w:rPr>
                    <w:b/>
                  </w:rPr>
                </w:rPrChange>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3C6B1CA"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025F21E9" w:rsidR="000E4CE3" w:rsidRDefault="000E4CE3" w:rsidP="000E4CE3">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6</w:t>
            </w:r>
            <w:r w:rsidR="00EB54D7">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4DF2F5A8" w:rsidR="005D0C19" w:rsidRPr="006C7149" w:rsidRDefault="005D0C19" w:rsidP="000E4CE3">
            <w:r w:rsidRPr="009236A0">
              <w:t>The Verify the Length of Each Zone and the Minimum and Maximum Setpoint Temperatures screen</w:t>
            </w:r>
            <w:r w:rsidR="006C7149" w:rsidRPr="006C7149">
              <w:t xml:space="preserve">. </w:t>
            </w:r>
            <w:del w:id="1050" w:author="Ryan Beck" w:date="2022-10-10T10:16:00Z">
              <w:r w:rsidR="006C7149" w:rsidRPr="006C7149" w:rsidDel="00781282">
                <w:delText xml:space="preserve">See </w:delText>
              </w:r>
              <w:r w:rsidR="006C7149" w:rsidRPr="006C7149" w:rsidDel="00781282">
                <w:fldChar w:fldCharType="begin"/>
              </w:r>
              <w:r w:rsidR="006C7149" w:rsidRPr="006C7149" w:rsidDel="00781282">
                <w:delInstrText xml:space="preserve"> REF _Ref468532713 \h  \* MERGEFORMAT </w:delInstrText>
              </w:r>
              <w:r w:rsidR="006C7149" w:rsidRPr="006C7149" w:rsidDel="00781282">
                <w:fldChar w:fldCharType="separate"/>
              </w:r>
              <w:r w:rsidR="00F9407E" w:rsidRPr="00F9407E" w:rsidDel="00781282">
                <w:delText xml:space="preserve">Figure </w:delText>
              </w:r>
              <w:r w:rsidR="00F9407E" w:rsidRPr="00F9407E" w:rsidDel="00781282">
                <w:rPr>
                  <w:noProof/>
                </w:rPr>
                <w:delText>7</w:delText>
              </w:r>
              <w:r w:rsidR="006C7149" w:rsidRPr="006C7149" w:rsidDel="00781282">
                <w:fldChar w:fldCharType="end"/>
              </w:r>
              <w:r w:rsidR="006C7149" w:rsidRPr="006C7149" w:rsidDel="00781282">
                <w:delText>.</w:delText>
              </w:r>
            </w:del>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740160" behindDoc="0" locked="0" layoutInCell="1" allowOverlap="1" wp14:anchorId="46C3D043" wp14:editId="378FBCA9">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4A20C" id="Rectangle 4621" o:spid="_x0000_s1026" style="position:absolute;margin-left:154.1pt;margin-top:24.4pt;width:65.05pt;height:15.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018D2C23" w:rsidR="005D0C19" w:rsidRPr="00A51897" w:rsidRDefault="005D0C19" w:rsidP="005D0C19">
            <w:pPr>
              <w:jc w:val="center"/>
              <w:rPr>
                <w:rFonts w:ascii="Arial" w:hAnsi="Arial" w:cs="Arial"/>
                <w:noProof/>
                <w:sz w:val="16"/>
                <w:szCs w:val="16"/>
              </w:rPr>
            </w:pPr>
            <w:bookmarkStart w:id="1051" w:name="_Ref468532713"/>
            <w:bookmarkStart w:id="1052" w:name="_Ref468167618"/>
            <w:bookmarkStart w:id="1053"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093938">
              <w:rPr>
                <w:rFonts w:ascii="Arial" w:hAnsi="Arial" w:cs="Arial"/>
                <w:noProof/>
                <w:sz w:val="16"/>
                <w:szCs w:val="16"/>
              </w:rPr>
              <w:t>7</w:t>
            </w:r>
            <w:r w:rsidRPr="00A51897">
              <w:rPr>
                <w:rFonts w:ascii="Arial" w:hAnsi="Arial" w:cs="Arial"/>
                <w:sz w:val="16"/>
                <w:szCs w:val="16"/>
              </w:rPr>
              <w:fldChar w:fldCharType="end"/>
            </w:r>
            <w:bookmarkEnd w:id="1051"/>
            <w:r w:rsidR="000E4CE3">
              <w:rPr>
                <w:rFonts w:ascii="Arial" w:hAnsi="Arial" w:cs="Arial"/>
                <w:sz w:val="16"/>
                <w:szCs w:val="16"/>
              </w:rPr>
              <w:t xml:space="preserve">: </w:t>
            </w:r>
            <w:bookmarkEnd w:id="1052"/>
            <w:r w:rsidR="000E4CE3">
              <w:rPr>
                <w:rFonts w:ascii="Arial" w:hAnsi="Arial" w:cs="Arial"/>
                <w:sz w:val="16"/>
                <w:szCs w:val="16"/>
              </w:rPr>
              <w:t>Verify Zone Length</w:t>
            </w:r>
            <w:bookmarkEnd w:id="1053"/>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0024E3">
              <w:rPr>
                <w:b/>
                <w:i/>
                <w:iCs/>
                <w:rPrChange w:id="1054" w:author="Ryan Beck" w:date="2023-04-11T15:08:00Z">
                  <w:rPr>
                    <w:b/>
                  </w:rPr>
                </w:rPrChange>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4A68C89C" w:rsidR="005D0C19" w:rsidRPr="007B25C4" w:rsidRDefault="005D0C19" w:rsidP="00AA5614">
            <w:pPr>
              <w:pStyle w:val="ListParagraph"/>
              <w:keepNext/>
              <w:numPr>
                <w:ilvl w:val="0"/>
                <w:numId w:val="35"/>
              </w:numPr>
              <w:ind w:left="360"/>
              <w:contextualSpacing/>
            </w:pPr>
            <w:r>
              <w:t xml:space="preserve">Click the </w:t>
            </w:r>
            <w:ins w:id="1055" w:author="Ryan Beck" w:date="2022-11-18T12:16:00Z">
              <w:r w:rsidR="00694846">
                <w:rPr>
                  <w:b/>
                  <w:bCs/>
                </w:rPr>
                <w:t>G</w:t>
              </w:r>
            </w:ins>
            <w:del w:id="1056" w:author="Ryan Beck" w:date="2022-11-18T12:16:00Z">
              <w:r w:rsidRPr="002974F8" w:rsidDel="00694846">
                <w:rPr>
                  <w:b/>
                  <w:bCs/>
                  <w:rPrChange w:id="1057" w:author="Ryan Beck" w:date="2022-10-10T10:16:00Z">
                    <w:rPr/>
                  </w:rPrChange>
                </w:rPr>
                <w:delText>g</w:delText>
              </w:r>
            </w:del>
            <w:r w:rsidRPr="002974F8">
              <w:rPr>
                <w:b/>
                <w:bCs/>
                <w:rPrChange w:id="1058" w:author="Ryan Beck" w:date="2022-10-10T10:16:00Z">
                  <w:rPr/>
                </w:rPrChange>
              </w:rPr>
              <w:t>reen check</w:t>
            </w:r>
            <w:r>
              <w:t xml:space="preserve">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694846">
              <w:rPr>
                <w:b/>
                <w:i/>
                <w:iCs/>
                <w:rPrChange w:id="1059" w:author="Ryan Beck" w:date="2022-11-18T12:16:00Z">
                  <w:rPr>
                    <w:b/>
                  </w:rPr>
                </w:rPrChange>
              </w:rPr>
              <w:t>Global Preferences</w:t>
            </w:r>
            <w:r>
              <w:t xml:space="preserve"> screen.</w:t>
            </w:r>
          </w:p>
        </w:tc>
      </w:tr>
    </w:tbl>
    <w:p w14:paraId="3FA9EBA7" w14:textId="289F8014" w:rsidR="008708F9" w:rsidRDefault="00F44BB9" w:rsidP="002D7822">
      <w:pPr>
        <w:pStyle w:val="Heading2"/>
      </w:pPr>
      <w:bookmarkStart w:id="1060" w:name="_Toc469043294"/>
      <w:bookmarkStart w:id="1061" w:name="_Toc469044928"/>
      <w:bookmarkStart w:id="1062" w:name="_Toc469139224"/>
      <w:bookmarkStart w:id="1063" w:name="_Toc469152669"/>
      <w:bookmarkStart w:id="1064" w:name="_Toc491174770"/>
      <w:bookmarkStart w:id="1065" w:name="_Toc491337751"/>
      <w:bookmarkStart w:id="1066" w:name="_Toc491337925"/>
      <w:bookmarkStart w:id="1067" w:name="_Toc491338698"/>
      <w:bookmarkStart w:id="1068" w:name="_Toc532855680"/>
      <w:bookmarkStart w:id="1069" w:name="_Toc532856702"/>
      <w:bookmarkStart w:id="1070" w:name="_Toc53042124"/>
      <w:bookmarkStart w:id="1071" w:name="_Toc53042309"/>
      <w:bookmarkStart w:id="1072" w:name="_Toc86846281"/>
      <w:bookmarkStart w:id="1073" w:name="_Toc86846472"/>
      <w:bookmarkStart w:id="1074" w:name="_Toc119049729"/>
      <w:bookmarkStart w:id="1075" w:name="_Toc119049850"/>
      <w:bookmarkStart w:id="1076" w:name="_Toc119050415"/>
      <w:bookmarkStart w:id="1077" w:name="_Toc119050605"/>
      <w:bookmarkStart w:id="1078" w:name="_Toc120102967"/>
      <w:bookmarkStart w:id="1079" w:name="_Toc129764264"/>
      <w:bookmarkStart w:id="1080" w:name="_Toc130360674"/>
      <w:r w:rsidRPr="00737029">
        <w:lastRenderedPageBreak/>
        <w:t>e-APS</w:t>
      </w:r>
      <w:r w:rsidR="00636C9A" w:rsidRPr="00F44BB9">
        <w:t xml:space="preserve"> </w:t>
      </w:r>
      <w:r w:rsidR="00754243">
        <w:t>Tab</w:t>
      </w:r>
      <w:bookmarkEnd w:id="1044"/>
      <w:bookmarkEnd w:id="1045"/>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74C241E7" w14:textId="0A01561C" w:rsidR="00D41AFB" w:rsidRDefault="00F44BB9" w:rsidP="009C2049">
      <w:pPr>
        <w:keepNext/>
        <w:jc w:val="center"/>
      </w:pPr>
      <w:r>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38">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064CF207" w:rsidR="0026496C" w:rsidRPr="0026496C" w:rsidRDefault="00D41AFB" w:rsidP="0026496C">
      <w:pPr>
        <w:pStyle w:val="Caption"/>
        <w:rPr>
          <w:rFonts w:ascii="Trebuchet MS" w:hAnsi="Trebuchet MS"/>
          <w:color w:val="FF0000"/>
          <w:sz w:val="32"/>
          <w:szCs w:val="32"/>
        </w:rPr>
      </w:pPr>
      <w:r>
        <w:t xml:space="preserve">Figure </w:t>
      </w:r>
      <w:r w:rsidR="00EB54D7">
        <w:fldChar w:fldCharType="begin"/>
      </w:r>
      <w:r w:rsidR="00EB54D7">
        <w:instrText xml:space="preserve"> SEQ Figure \* ARABIC </w:instrText>
      </w:r>
      <w:r w:rsidR="00EB54D7">
        <w:fldChar w:fldCharType="separate"/>
      </w:r>
      <w:r w:rsidR="00093938">
        <w:rPr>
          <w:noProof/>
        </w:rPr>
        <w:t>8</w:t>
      </w:r>
      <w:r w:rsidR="00EB54D7">
        <w:rPr>
          <w:noProof/>
        </w:rPr>
        <w:fldChar w:fldCharType="end"/>
      </w:r>
      <w:r w:rsidR="00934045">
        <w:t xml:space="preserve">: </w:t>
      </w:r>
      <w:r w:rsidR="009E1EFB">
        <w:t xml:space="preserve">Global </w:t>
      </w:r>
      <w:r w:rsidR="00934045">
        <w:t>Preferences – </w:t>
      </w:r>
      <w:r w:rsidR="00C701A7">
        <w:t>e-APS</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pPr>
      <w:r>
        <w:t>Settings on the e-APS</w:t>
      </w:r>
      <w:r w:rsidR="00027152">
        <w:rPr>
          <w:color w:val="FF0000"/>
        </w:rPr>
        <w:t xml:space="preserve"> </w:t>
      </w:r>
      <w:r w:rsidR="00027152" w:rsidRPr="00027152">
        <w:t>tab let you:</w:t>
      </w:r>
    </w:p>
    <w:p w14:paraId="67D8E2B3" w14:textId="4AEBD20D" w:rsidR="00027152" w:rsidRPr="00027152" w:rsidRDefault="00E555EC" w:rsidP="00027152">
      <w:pPr>
        <w:numPr>
          <w:ilvl w:val="0"/>
          <w:numId w:val="15"/>
        </w:numPr>
      </w:pPr>
      <w:r>
        <w:t xml:space="preserve">Specify time </w:t>
      </w:r>
      <w:r w:rsidR="00027152" w:rsidRPr="00027152">
        <w:t>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6555DC">
      <w:pPr>
        <w:pStyle w:val="Heading3"/>
      </w:pPr>
      <w:bookmarkStart w:id="1081" w:name="_Toc410590245"/>
      <w:bookmarkStart w:id="1082" w:name="_Toc491174771"/>
      <w:bookmarkStart w:id="1083" w:name="_Toc491337752"/>
      <w:bookmarkStart w:id="1084" w:name="_Toc491337926"/>
      <w:bookmarkStart w:id="1085" w:name="_Toc491338699"/>
      <w:bookmarkStart w:id="1086" w:name="_Toc532855681"/>
      <w:bookmarkStart w:id="1087" w:name="_Toc532856703"/>
      <w:bookmarkStart w:id="1088" w:name="_Toc53042125"/>
      <w:bookmarkStart w:id="1089" w:name="_Toc53042310"/>
      <w:bookmarkStart w:id="1090" w:name="_Toc86846282"/>
      <w:bookmarkStart w:id="1091" w:name="_Toc86846473"/>
      <w:bookmarkStart w:id="1092" w:name="_Toc119049851"/>
      <w:bookmarkStart w:id="1093" w:name="_Toc119050416"/>
      <w:bookmarkStart w:id="1094" w:name="_Toc119050606"/>
      <w:bookmarkStart w:id="1095" w:name="_Toc120102968"/>
      <w:bookmarkStart w:id="1096" w:name="_Toc129764265"/>
      <w:bookmarkStart w:id="1097" w:name="_Toc130360675"/>
      <w:r w:rsidRPr="00027152">
        <w:t>Specifying VP generation</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6555DC">
      <w:pPr>
        <w:pStyle w:val="Heading3"/>
      </w:pPr>
      <w:bookmarkStart w:id="1098" w:name="_Toc469043295"/>
      <w:bookmarkStart w:id="1099" w:name="_Toc469044929"/>
      <w:bookmarkStart w:id="1100" w:name="_Toc469139225"/>
      <w:bookmarkStart w:id="1101" w:name="_Toc469152670"/>
      <w:bookmarkStart w:id="1102" w:name="_Toc491174772"/>
      <w:bookmarkStart w:id="1103" w:name="_Toc491337753"/>
      <w:bookmarkStart w:id="1104" w:name="_Toc491337927"/>
      <w:bookmarkStart w:id="1105" w:name="_Toc491338700"/>
      <w:bookmarkStart w:id="1106" w:name="_Toc532855682"/>
      <w:bookmarkStart w:id="1107" w:name="_Toc532856704"/>
      <w:bookmarkStart w:id="1108" w:name="_Toc53042126"/>
      <w:bookmarkStart w:id="1109" w:name="_Toc53042311"/>
      <w:bookmarkStart w:id="1110" w:name="_Toc86846283"/>
      <w:bookmarkStart w:id="1111" w:name="_Toc86846474"/>
      <w:bookmarkStart w:id="1112" w:name="_Toc119049852"/>
      <w:bookmarkStart w:id="1113" w:name="_Toc119050417"/>
      <w:bookmarkStart w:id="1114" w:name="_Toc119050607"/>
      <w:bookmarkStart w:id="1115" w:name="_Toc120102969"/>
      <w:bookmarkStart w:id="1116" w:name="_Toc129764266"/>
      <w:bookmarkStart w:id="1117" w:name="_Toc130360676"/>
      <w:r>
        <w:lastRenderedPageBreak/>
        <w:t>Specifying</w:t>
      </w:r>
      <w:r w:rsidR="006C1BAA" w:rsidRPr="006C1BAA">
        <w:t xml:space="preserve"> Cpk</w:t>
      </w:r>
      <w:r w:rsidR="00636C9A">
        <w:t xml:space="preserve"> </w:t>
      </w:r>
      <w:r w:rsidR="00C653DF">
        <w:t>Computation Values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rPr>
          <w:ins w:id="1118" w:author="Ryan Beck" w:date="2022-10-10T10:22:00Z"/>
        </w:r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5BC6EC6F" w14:textId="77777777" w:rsidR="0082275B" w:rsidRDefault="0082275B">
      <w:pPr>
        <w:pStyle w:val="ListParagraph"/>
        <w:rPr>
          <w:ins w:id="1119" w:author="Ryan Beck" w:date="2022-10-10T10:22:00Z"/>
        </w:rPr>
        <w:pPrChange w:id="1120" w:author="Ryan Beck" w:date="2022-10-10T10:22:00Z">
          <w:pPr>
            <w:pStyle w:val="ListParagraph"/>
            <w:numPr>
              <w:numId w:val="91"/>
            </w:numPr>
            <w:ind w:hanging="360"/>
          </w:pPr>
        </w:pPrChange>
      </w:pPr>
    </w:p>
    <w:p w14:paraId="7C657859" w14:textId="77777777" w:rsidR="0082275B" w:rsidDel="0082275B" w:rsidRDefault="0082275B">
      <w:pPr>
        <w:ind w:left="720"/>
        <w:rPr>
          <w:del w:id="1121" w:author="Ryan Beck" w:date="2022-10-10T10:22:00Z"/>
        </w:rPr>
        <w:pPrChange w:id="1122" w:author="Ryan Beck" w:date="2022-11-18T12:16:00Z">
          <w:pPr>
            <w:pStyle w:val="ListParagraph"/>
            <w:numPr>
              <w:numId w:val="91"/>
            </w:numPr>
            <w:ind w:hanging="360"/>
          </w:pPr>
        </w:pPrChange>
      </w:pPr>
    </w:p>
    <w:p w14:paraId="0FA80274" w14:textId="77777777" w:rsidR="0082275B" w:rsidRDefault="0082275B">
      <w:pPr>
        <w:ind w:left="720"/>
        <w:rPr>
          <w:ins w:id="1123" w:author="Ryan Beck" w:date="2022-10-10T10:22:00Z"/>
        </w:rPr>
        <w:pPrChange w:id="1124" w:author="Ryan Beck" w:date="2022-11-18T12:16:00Z">
          <w:pPr>
            <w:pStyle w:val="ListParagraph"/>
            <w:numPr>
              <w:numId w:val="91"/>
            </w:numPr>
            <w:ind w:hanging="360"/>
          </w:pPr>
        </w:pPrChange>
      </w:pPr>
      <w:bookmarkStart w:id="1125" w:name="_Hlk132138235"/>
      <w:ins w:id="1126" w:author="Ryan Beck" w:date="2022-10-10T10:22:00Z">
        <w:r w:rsidRPr="0082275B">
          <w:rPr>
            <w:b/>
          </w:rPr>
          <w:t>Note</w:t>
        </w:r>
        <w:r>
          <w:t>: Cpk is only calculated and displayed when Virtual Profiling is running.</w:t>
        </w:r>
      </w:ins>
    </w:p>
    <w:bookmarkEnd w:id="1125"/>
    <w:p w14:paraId="02377554" w14:textId="6D6001EB" w:rsidR="0026496C" w:rsidRDefault="0026496C">
      <w:pPr>
        <w:ind w:left="360"/>
        <w:pPrChange w:id="1127" w:author="Ryan Beck" w:date="2022-10-10T10:22:00Z">
          <w:pPr>
            <w:pStyle w:val="ListParagraph"/>
          </w:pPr>
        </w:pPrChange>
      </w:pPr>
    </w:p>
    <w:p w14:paraId="2D99CECD" w14:textId="77777777" w:rsidR="008920C1" w:rsidRDefault="008920C1" w:rsidP="006555DC">
      <w:pPr>
        <w:pStyle w:val="Heading3"/>
        <w:rPr>
          <w:ins w:id="1128" w:author="Ryan Beck" w:date="2022-10-10T10:22:00Z"/>
        </w:rPr>
      </w:pPr>
      <w:bookmarkStart w:id="1129" w:name="_Toc115623698"/>
      <w:bookmarkStart w:id="1130" w:name="_Toc115624000"/>
      <w:bookmarkStart w:id="1131" w:name="_Toc115954974"/>
      <w:bookmarkStart w:id="1132" w:name="_Toc115957418"/>
      <w:bookmarkStart w:id="1133" w:name="_Toc115957722"/>
      <w:bookmarkStart w:id="1134" w:name="_Toc119049853"/>
      <w:bookmarkStart w:id="1135" w:name="_Toc119050418"/>
      <w:bookmarkStart w:id="1136" w:name="_Toc119050608"/>
      <w:bookmarkStart w:id="1137" w:name="_Toc120102970"/>
      <w:bookmarkStart w:id="1138" w:name="_Toc129764267"/>
      <w:bookmarkStart w:id="1139" w:name="_Toc130360677"/>
      <w:bookmarkStart w:id="1140" w:name="_Hlk132138212"/>
      <w:ins w:id="1141" w:author="Ryan Beck" w:date="2022-10-10T10:22:00Z">
        <w:r>
          <w:t>Virtual Profiling Settings</w:t>
        </w:r>
        <w:bookmarkEnd w:id="1129"/>
        <w:bookmarkEnd w:id="1130"/>
        <w:bookmarkEnd w:id="1131"/>
        <w:bookmarkEnd w:id="1132"/>
        <w:bookmarkEnd w:id="1133"/>
        <w:bookmarkEnd w:id="1134"/>
        <w:bookmarkEnd w:id="1135"/>
        <w:bookmarkEnd w:id="1136"/>
        <w:bookmarkEnd w:id="1137"/>
        <w:bookmarkEnd w:id="1138"/>
        <w:bookmarkEnd w:id="1139"/>
      </w:ins>
    </w:p>
    <w:p w14:paraId="2BB1A024" w14:textId="74F2F70D" w:rsidR="0026496C" w:rsidRDefault="001020F8" w:rsidP="006C7149">
      <w:pPr>
        <w:rPr>
          <w:ins w:id="1142" w:author="Ryan Beck" w:date="2022-10-10T10:23:00Z"/>
        </w:rPr>
      </w:pPr>
      <w:ins w:id="1143" w:author="Ryan Beck" w:date="2022-10-10T10:23:00Z">
        <w:r>
          <w:rPr>
            <w:noProof/>
          </w:rPr>
          <w:drawing>
            <wp:inline distT="0" distB="0" distL="0" distR="0" wp14:anchorId="27FC9D11" wp14:editId="125329F7">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ins>
    </w:p>
    <w:p w14:paraId="4C9B8090" w14:textId="77777777" w:rsidR="001020F8" w:rsidRDefault="001020F8" w:rsidP="006C7149"/>
    <w:p w14:paraId="58595F24" w14:textId="4F969D1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del w:id="1144" w:author="Ryan Beck" w:date="2022-10-10T10:21:00Z">
        <w:r w:rsidRPr="003E6083" w:rsidDel="00B73BFD">
          <w:delText>default</w:delText>
        </w:r>
      </w:del>
      <w:ins w:id="1145" w:author="Ryan Beck" w:date="2022-10-10T10:21:00Z">
        <w:r w:rsidR="00B73BFD" w:rsidRPr="003E6083">
          <w:t>default,</w:t>
        </w:r>
      </w:ins>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bookmarkEnd w:id="1140"/>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6555DC">
      <w:pPr>
        <w:pStyle w:val="Heading3"/>
      </w:pPr>
      <w:bookmarkStart w:id="1146" w:name="_Toc469043296"/>
      <w:bookmarkStart w:id="1147" w:name="_Toc469044930"/>
      <w:bookmarkStart w:id="1148" w:name="_Toc469139226"/>
      <w:bookmarkStart w:id="1149" w:name="_Toc469152671"/>
      <w:bookmarkStart w:id="1150" w:name="_Toc491174773"/>
      <w:bookmarkStart w:id="1151" w:name="_Toc491337754"/>
      <w:bookmarkStart w:id="1152" w:name="_Toc491337928"/>
      <w:bookmarkStart w:id="1153" w:name="_Toc491338701"/>
      <w:bookmarkStart w:id="1154" w:name="_Toc532855683"/>
      <w:bookmarkStart w:id="1155" w:name="_Toc532856705"/>
      <w:bookmarkStart w:id="1156" w:name="_Toc53042127"/>
      <w:bookmarkStart w:id="1157" w:name="_Toc53042312"/>
      <w:bookmarkStart w:id="1158" w:name="_Toc86846284"/>
      <w:bookmarkStart w:id="1159" w:name="_Toc86846475"/>
      <w:bookmarkStart w:id="1160" w:name="_Toc119049854"/>
      <w:bookmarkStart w:id="1161" w:name="_Toc119050419"/>
      <w:bookmarkStart w:id="1162" w:name="_Toc119050609"/>
      <w:bookmarkStart w:id="1163" w:name="_Toc120102971"/>
      <w:bookmarkStart w:id="1164" w:name="_Toc129764268"/>
      <w:bookmarkStart w:id="1165" w:name="_Toc130360678"/>
      <w:r w:rsidRPr="00F74DAC">
        <w:lastRenderedPageBreak/>
        <w:t>How</w:t>
      </w:r>
      <w:r w:rsidR="003C657F" w:rsidRPr="00F74DAC">
        <w:t xml:space="preserve"> </w:t>
      </w:r>
      <w:r w:rsidR="006C7149">
        <w:t>t</w:t>
      </w:r>
      <w:r w:rsidR="00C653DF" w:rsidRPr="00F74DAC">
        <w:t xml:space="preserve">he Software Calculates </w:t>
      </w:r>
      <w:r w:rsidRPr="00F74DAC">
        <w:t>Cpk</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67456" behindDoc="0" locked="1" layoutInCell="1" allowOverlap="1" wp14:anchorId="4D752C02" wp14:editId="5770038C">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F423B2" id="Line 32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v:textbox>
                <w10:anchorlock/>
              </v:shape>
            </w:pict>
          </mc:Fallback>
        </mc:AlternateContent>
      </w:r>
    </w:p>
    <w:p w14:paraId="241F6FB0" w14:textId="2144C03E" w:rsidR="008708F9" w:rsidRDefault="00D41AFB" w:rsidP="00730A42">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9</w:t>
      </w:r>
      <w:r w:rsidR="00EB54D7">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3F3E9DD9" w14:textId="77777777" w:rsidR="00515180" w:rsidRDefault="00515180" w:rsidP="00515180">
      <w:r>
        <w:t>Here is a simple example.  Let us set the Points to Compute Cpk to five, and the five PWI values are as follows: 68%, 88%, 70%, 64%, and 65%.</w:t>
      </w:r>
    </w:p>
    <w:p w14:paraId="603A73E2" w14:textId="77777777" w:rsidR="00515180" w:rsidRDefault="00515180" w:rsidP="00515180"/>
    <w:p w14:paraId="3D7C8E14" w14:textId="77777777" w:rsidR="00515180" w:rsidRPr="006C7149" w:rsidRDefault="00515180" w:rsidP="00515180">
      <w:r w:rsidRPr="006C7149">
        <w:t>Mean</w:t>
      </w:r>
      <w:r w:rsidRPr="006C7149">
        <w:tab/>
        <w:t xml:space="preserve">= (68 + 88 + 70 + 64 + </w:t>
      </w:r>
      <w:r>
        <w:t>65</w:t>
      </w:r>
      <w:r w:rsidRPr="006C7149">
        <w:t xml:space="preserve">) </w:t>
      </w:r>
      <w:r w:rsidRPr="006C7149">
        <w:sym w:font="Symbol" w:char="F0B8"/>
      </w:r>
      <w:r w:rsidRPr="006C7149">
        <w:t xml:space="preserve"> 5</w:t>
      </w:r>
    </w:p>
    <w:p w14:paraId="6E635B19" w14:textId="77777777" w:rsidR="00515180" w:rsidRPr="006C7149" w:rsidRDefault="00515180" w:rsidP="00515180">
      <w:r w:rsidRPr="006C7149">
        <w:tab/>
        <w:t xml:space="preserve">= </w:t>
      </w:r>
      <w:r>
        <w:t>71</w:t>
      </w:r>
    </w:p>
    <w:p w14:paraId="74AAB302" w14:textId="77777777" w:rsidR="00515180" w:rsidRPr="006C7149" w:rsidRDefault="00515180" w:rsidP="00515180"/>
    <w:p w14:paraId="53A24757" w14:textId="77777777" w:rsidR="00515180" w:rsidRPr="006C7149" w:rsidRDefault="00515180" w:rsidP="00515180">
      <w:r w:rsidRPr="006C7149">
        <w:rPr>
          <w:noProof/>
        </w:rPr>
        <mc:AlternateContent>
          <mc:Choice Requires="wps">
            <w:drawing>
              <wp:anchor distT="0" distB="0" distL="114300" distR="114300" simplePos="0" relativeHeight="251868160" behindDoc="0" locked="0" layoutInCell="1" allowOverlap="1" wp14:anchorId="6AF6C8D9" wp14:editId="2DD47A09">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A055D3" id="Line 3223"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830272" behindDoc="0" locked="0" layoutInCell="1" allowOverlap="1" wp14:anchorId="21FA016F" wp14:editId="1B898420">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156AFD" id="Line 3222"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1397B8F0" w14:textId="77777777" w:rsidR="00515180" w:rsidRPr="006C7149" w:rsidRDefault="00515180" w:rsidP="00515180">
      <w:r w:rsidRPr="006C7149">
        <w:rPr>
          <w:noProof/>
        </w:rPr>
        <mc:AlternateContent>
          <mc:Choice Requires="wps">
            <w:drawing>
              <wp:anchor distT="0" distB="0" distL="114300" distR="114300" simplePos="0" relativeHeight="251885568" behindDoc="0" locked="0" layoutInCell="1" allowOverlap="1" wp14:anchorId="4E98D2B9" wp14:editId="4B5A85C8">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D96B3C" id="Line 322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3E9E8AFB" w14:textId="77777777" w:rsidR="00515180" w:rsidRPr="006C7149" w:rsidRDefault="00515180" w:rsidP="00515180">
      <w:r w:rsidRPr="006C7149">
        <w:tab/>
        <w:t xml:space="preserve">= √ </w:t>
      </w:r>
      <w:r>
        <w:t>76.8</w:t>
      </w:r>
    </w:p>
    <w:p w14:paraId="63469713" w14:textId="77777777" w:rsidR="00515180" w:rsidRPr="002C2643" w:rsidRDefault="00515180" w:rsidP="00515180">
      <w:r w:rsidRPr="002C2643">
        <w:tab/>
        <w:t xml:space="preserve">= </w:t>
      </w:r>
      <w:r>
        <w:t>8.76</w:t>
      </w:r>
    </w:p>
    <w:p w14:paraId="261E9037" w14:textId="77777777" w:rsidR="00515180" w:rsidRDefault="00515180" w:rsidP="00515180"/>
    <w:p w14:paraId="7D8F5F6D" w14:textId="77777777" w:rsidR="00515180" w:rsidRDefault="00515180" w:rsidP="00515180">
      <w:r>
        <w:t>By definition, the overall PWI is always positive and the limit is always 100%.</w:t>
      </w:r>
    </w:p>
    <w:p w14:paraId="004CC373" w14:textId="77777777" w:rsidR="00515180" w:rsidRDefault="00515180" w:rsidP="00515180"/>
    <w:p w14:paraId="1BF2C728" w14:textId="77777777" w:rsidR="00515180" w:rsidRPr="002C2643" w:rsidRDefault="00515180" w:rsidP="0051518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4BCEFBBC" w14:textId="77777777" w:rsidR="00515180" w:rsidRPr="002C2643" w:rsidRDefault="00515180" w:rsidP="00515180">
      <w:r w:rsidRPr="002C2643">
        <w:tab/>
        <w:t xml:space="preserve">= </w:t>
      </w:r>
      <w:r>
        <w:t>29</w:t>
      </w:r>
      <w:r w:rsidRPr="002C2643">
        <w:t xml:space="preserve"> </w:t>
      </w:r>
      <w:r w:rsidRPr="002C2643">
        <w:sym w:font="Symbol" w:char="F0B8"/>
      </w:r>
      <w:r w:rsidRPr="002C2643">
        <w:t xml:space="preserve"> 2</w:t>
      </w:r>
      <w:r>
        <w:t>6.29</w:t>
      </w:r>
    </w:p>
    <w:p w14:paraId="5E9C37FB" w14:textId="77777777" w:rsidR="00515180" w:rsidRPr="002C2643" w:rsidRDefault="00515180" w:rsidP="00515180">
      <w:r w:rsidRPr="002C2643">
        <w:tab/>
        <w:t>= 1.1</w:t>
      </w:r>
      <w:r>
        <w:t>0</w:t>
      </w:r>
    </w:p>
    <w:p w14:paraId="2A1C8C79" w14:textId="77777777" w:rsidR="00515180" w:rsidRDefault="00515180" w:rsidP="00515180"/>
    <w:p w14:paraId="2445D434" w14:textId="77777777" w:rsidR="00515180" w:rsidRDefault="00515180" w:rsidP="00515180">
      <w:r>
        <w:t>Therefore, while the worst PWI is 88%, the Cpk is 1.10, which is below the typical target minimum of 1.33.  This tells us that the chance that the process drift out of spec is too high and this process should be improved.</w:t>
      </w:r>
    </w:p>
    <w:p w14:paraId="25EA84FE" w14:textId="77777777" w:rsidR="00515180" w:rsidRDefault="00515180" w:rsidP="00515180"/>
    <w:p w14:paraId="30FCBD4C" w14:textId="77777777" w:rsidR="00515180" w:rsidRDefault="00515180" w:rsidP="00515180">
      <w:r>
        <w:t>Here is five more sample PWIs: 91%, 91%, 92%, 89%, and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705344" behindDoc="0" locked="0" layoutInCell="1" allowOverlap="1" wp14:anchorId="163C11D6" wp14:editId="111BCED3">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E238E5" id="Line 32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558FAE" w:rsidR="008708F9" w:rsidRDefault="008708F9" w:rsidP="00DA3596">
      <w:r>
        <w:t>Even though every PWI in the second list is considerabl</w:t>
      </w:r>
      <w:r w:rsidR="00E53BC5">
        <w:t>y</w:t>
      </w:r>
      <w:r>
        <w:t xml:space="preserve"> higher/worse than the worst PWI in the first list, the Cpk is a very good 3.07.  Such a high Cpk indicates that there is very little chance this process will drift out of spec.  The reason </w:t>
      </w:r>
      <w:r w:rsidR="00E53BC5">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41D688DA" w:rsidR="00F74DAC" w:rsidRPr="0010465A" w:rsidRDefault="00F74DAC" w:rsidP="00F74DAC">
      <w:pPr>
        <w:jc w:val="center"/>
        <w:rPr>
          <w:lang w:val="en"/>
        </w:rPr>
      </w:pPr>
      <w:bookmarkStart w:id="1166" w:name="_Toc332208767"/>
      <w:bookmarkStart w:id="1167" w:name="_Toc332274014"/>
      <w:bookmarkStart w:id="1168" w:name="_Toc367109135"/>
      <w:bookmarkStart w:id="1169" w:name="_Toc394486334"/>
      <w:bookmarkStart w:id="1170" w:name="_Toc394583540"/>
    </w:p>
    <w:p w14:paraId="5C65B2A8" w14:textId="1A44D16E" w:rsidR="00F74DAC" w:rsidRDefault="00F74DAC" w:rsidP="00737029">
      <w:pPr>
        <w:pStyle w:val="Caption"/>
        <w:jc w:val="left"/>
      </w:pPr>
    </w:p>
    <w:p w14:paraId="4483AB8D" w14:textId="77777777" w:rsidR="00F74DAC" w:rsidRDefault="00F74DAC" w:rsidP="00F74DAC"/>
    <w:p w14:paraId="30B92132" w14:textId="0E09DA54" w:rsidR="00866C36" w:rsidRDefault="00690AED" w:rsidP="002D7822">
      <w:pPr>
        <w:pStyle w:val="Heading2"/>
      </w:pPr>
      <w:bookmarkStart w:id="1171" w:name="_Toc491174774"/>
      <w:bookmarkStart w:id="1172" w:name="_Toc491337755"/>
      <w:bookmarkStart w:id="1173" w:name="_Toc491337929"/>
      <w:bookmarkStart w:id="1174" w:name="_Toc491338702"/>
      <w:bookmarkStart w:id="1175" w:name="_Toc532855684"/>
      <w:bookmarkStart w:id="1176" w:name="_Toc532856706"/>
      <w:bookmarkStart w:id="1177" w:name="_Toc53042128"/>
      <w:bookmarkStart w:id="1178" w:name="_Toc53042313"/>
      <w:bookmarkStart w:id="1179" w:name="_Toc86846285"/>
      <w:bookmarkStart w:id="1180" w:name="_Toc86846476"/>
      <w:bookmarkStart w:id="1181" w:name="_Toc119049730"/>
      <w:bookmarkStart w:id="1182" w:name="_Toc119049855"/>
      <w:bookmarkStart w:id="1183" w:name="_Toc119050420"/>
      <w:bookmarkStart w:id="1184" w:name="_Toc119050610"/>
      <w:bookmarkStart w:id="1185" w:name="_Toc120102972"/>
      <w:bookmarkStart w:id="1186" w:name="_Toc129764269"/>
      <w:bookmarkStart w:id="1187" w:name="_Toc130360679"/>
      <w:bookmarkEnd w:id="1166"/>
      <w:bookmarkEnd w:id="1167"/>
      <w:bookmarkEnd w:id="1168"/>
      <w:bookmarkEnd w:id="1169"/>
      <w:bookmarkEnd w:id="1170"/>
      <w:r>
        <w:lastRenderedPageBreak/>
        <w:t>Data Backup</w:t>
      </w:r>
      <w:r w:rsidR="00866C36">
        <w:t xml:space="preserve"> Tab</w:t>
      </w:r>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3E548886" w14:textId="55B9F635" w:rsidR="0002491C" w:rsidRDefault="00625660" w:rsidP="00737029">
      <w:pPr>
        <w:jc w:val="center"/>
      </w:pPr>
      <w:del w:id="1188" w:author="Ryan Beck" w:date="2022-10-10T13:30:00Z">
        <w:r w:rsidDel="00635F38">
          <w:rPr>
            <w:rFonts w:ascii="Arial" w:hAnsi="Arial" w:cs="Arial"/>
            <w:b/>
            <w:noProof/>
            <w:sz w:val="24"/>
            <w:szCs w:val="26"/>
          </w:rPr>
          <w:drawing>
            <wp:inline distT="0" distB="0" distL="0" distR="0" wp14:anchorId="32DDD221" wp14:editId="778C3BF2">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del>
      <w:ins w:id="1189" w:author="Ryan Beck" w:date="2022-10-10T13:30:00Z">
        <w:r w:rsidR="00635F38" w:rsidRPr="00635F38">
          <w:rPr>
            <w:noProof/>
          </w:rPr>
          <w:t xml:space="preserve"> </w:t>
        </w:r>
        <w:r w:rsidR="00635F38" w:rsidRPr="00635F38">
          <w:rPr>
            <w:noProof/>
          </w:rPr>
          <w:drawing>
            <wp:inline distT="0" distB="0" distL="0" distR="0" wp14:anchorId="7B9C06A7" wp14:editId="317E300B">
              <wp:extent cx="5065392" cy="635000"/>
              <wp:effectExtent l="0" t="0" r="2540" b="0"/>
              <wp:docPr id="176" name="Picture 17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with low confidence"/>
                      <pic:cNvPicPr/>
                    </pic:nvPicPr>
                    <pic:blipFill rotWithShape="1">
                      <a:blip r:embed="rId42"/>
                      <a:srcRect t="10001" b="20549"/>
                      <a:stretch/>
                    </pic:blipFill>
                    <pic:spPr bwMode="auto">
                      <a:xfrm>
                        <a:off x="0" y="0"/>
                        <a:ext cx="5065776" cy="635048"/>
                      </a:xfrm>
                      <a:prstGeom prst="rect">
                        <a:avLst/>
                      </a:prstGeom>
                      <a:ln>
                        <a:noFill/>
                      </a:ln>
                      <a:extLst>
                        <a:ext uri="{53640926-AAD7-44D8-BBD7-CCE9431645EC}">
                          <a14:shadowObscured xmlns:a14="http://schemas.microsoft.com/office/drawing/2010/main"/>
                        </a:ext>
                      </a:extLst>
                    </pic:spPr>
                  </pic:pic>
                </a:graphicData>
              </a:graphic>
            </wp:inline>
          </w:drawing>
        </w:r>
      </w:ins>
    </w:p>
    <w:p w14:paraId="0984E4F7" w14:textId="77777777" w:rsidR="0002491C" w:rsidRDefault="0002491C" w:rsidP="00991084"/>
    <w:p w14:paraId="05E2424D" w14:textId="77777777" w:rsidR="00E34326" w:rsidRDefault="00C343C4" w:rsidP="006555DC">
      <w:pPr>
        <w:pStyle w:val="Heading3"/>
      </w:pPr>
      <w:bookmarkStart w:id="1190" w:name="_Toc469043301"/>
      <w:bookmarkStart w:id="1191" w:name="_Toc469044935"/>
      <w:bookmarkStart w:id="1192" w:name="_Toc469139231"/>
      <w:bookmarkStart w:id="1193" w:name="_Toc469152676"/>
      <w:bookmarkStart w:id="1194" w:name="_Toc491174775"/>
      <w:bookmarkStart w:id="1195" w:name="_Toc491337756"/>
      <w:bookmarkStart w:id="1196" w:name="_Toc491337930"/>
      <w:bookmarkStart w:id="1197" w:name="_Toc491338703"/>
      <w:bookmarkStart w:id="1198" w:name="_Toc532855685"/>
      <w:bookmarkStart w:id="1199" w:name="_Toc532856707"/>
      <w:bookmarkStart w:id="1200" w:name="_Toc53042129"/>
      <w:bookmarkStart w:id="1201" w:name="_Toc53042314"/>
      <w:bookmarkStart w:id="1202" w:name="_Toc86846286"/>
      <w:bookmarkStart w:id="1203" w:name="_Toc86846477"/>
      <w:bookmarkStart w:id="1204" w:name="_Toc119049856"/>
      <w:bookmarkStart w:id="1205" w:name="_Toc119050421"/>
      <w:bookmarkStart w:id="1206" w:name="_Toc119050611"/>
      <w:bookmarkStart w:id="1207" w:name="_Toc120102973"/>
      <w:bookmarkStart w:id="1208" w:name="_Toc129764270"/>
      <w:bookmarkStart w:id="1209" w:name="_Toc130360680"/>
      <w:r>
        <w:t>Copy</w:t>
      </w:r>
      <w:r w:rsidR="00E34326">
        <w:t xml:space="preserve"> </w:t>
      </w:r>
      <w:r w:rsidR="00116513">
        <w:t>Data to t</w:t>
      </w:r>
      <w:r w:rsidR="00C653DF">
        <w:t>he Network</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6A9125FF" w:rsidR="00E34326" w:rsidRDefault="00515180" w:rsidP="00E34326">
      <w:pPr>
        <w:keepNext/>
        <w:jc w:val="center"/>
      </w:pPr>
      <w:r>
        <w:rPr>
          <w:noProof/>
        </w:rPr>
        <w:drawing>
          <wp:inline distT="0" distB="0" distL="0" distR="0" wp14:anchorId="3E9229C0" wp14:editId="08587EE6">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6395CAD1" w:rsidR="00E34326" w:rsidRDefault="00E34326" w:rsidP="00E34326">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10</w:t>
      </w:r>
      <w:r w:rsidR="00EB54D7">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 xml:space="preserve">the </w:t>
      </w:r>
      <w:r w:rsidRPr="00D603CB">
        <w:rPr>
          <w:b/>
          <w:bCs/>
        </w:rPr>
        <w:t>Save and Start</w:t>
      </w:r>
      <w:r w:rsidRPr="003E6083">
        <w:t xml:space="preserve"> button</w:t>
      </w:r>
      <w:r>
        <w:t xml:space="preserve"> to begin copying the selected files and folders to selected network location.  </w:t>
      </w:r>
    </w:p>
    <w:p w14:paraId="0FF3BBE9" w14:textId="77777777" w:rsidR="00515180" w:rsidRDefault="00515180">
      <w:pPr>
        <w:ind w:left="720"/>
        <w:pPrChange w:id="1210" w:author="Ryan Beck" w:date="2022-11-18T12:16:00Z">
          <w:pPr/>
        </w:pPrChange>
      </w:pPr>
      <w:r w:rsidRPr="00153851">
        <w:rPr>
          <w:b/>
          <w:bCs/>
          <w:rPrChange w:id="1211" w:author="Ryan Beck" w:date="2022-10-10T10:31: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0CDFA416" w:rsidR="00E34326" w:rsidRDefault="00E34326" w:rsidP="00116513">
      <w:r>
        <w:t>The software will prompt you to either</w:t>
      </w:r>
      <w:r w:rsidR="000A47E5">
        <w:t xml:space="preserve"> </w:t>
      </w:r>
      <w:r>
        <w:t>copy all the data now or save the settings</w:t>
      </w:r>
      <w:r w:rsidR="00116513">
        <w:t xml:space="preserve"> without copying the data.</w:t>
      </w:r>
    </w:p>
    <w:p w14:paraId="1A40417A" w14:textId="77777777" w:rsidR="00116513" w:rsidRDefault="00116513" w:rsidP="00116513"/>
    <w:p w14:paraId="2E1C9C18" w14:textId="4F69FF0A" w:rsidR="00E34326" w:rsidRDefault="000E0382" w:rsidP="00C343C4">
      <w:pPr>
        <w:jc w:val="center"/>
      </w:pPr>
      <w:del w:id="1212" w:author="Ryan Beck" w:date="2022-10-10T10:31:00Z">
        <w:r w:rsidDel="00F454CB">
          <w:rPr>
            <w:noProof/>
          </w:rPr>
          <w:drawing>
            <wp:inline distT="0" distB="0" distL="0" distR="0" wp14:anchorId="374112A9" wp14:editId="3F3FFE5F">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1213" w:author="Ryan Beck" w:date="2022-10-10T10:31:00Z">
        <w:r w:rsidR="00F454CB">
          <w:rPr>
            <w:noProof/>
          </w:rPr>
          <w:drawing>
            <wp:inline distT="0" distB="0" distL="0" distR="0" wp14:anchorId="3069F4E8" wp14:editId="26756015">
              <wp:extent cx="2002536" cy="685800"/>
              <wp:effectExtent l="0" t="0" r="0" b="0"/>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02536" cy="685800"/>
                      </a:xfrm>
                      <a:prstGeom prst="rect">
                        <a:avLst/>
                      </a:prstGeom>
                    </pic:spPr>
                  </pic:pic>
                </a:graphicData>
              </a:graphic>
            </wp:inline>
          </w:drawing>
        </w:r>
      </w:ins>
    </w:p>
    <w:p w14:paraId="1A9D1618" w14:textId="0D4DF993" w:rsidR="00E34326" w:rsidRDefault="00E34326" w:rsidP="00E34326">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11</w:t>
      </w:r>
      <w:r w:rsidR="00EB54D7">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w:t>
      </w:r>
      <w:del w:id="1214" w:author="Ryan Beck" w:date="2022-11-18T12:16:00Z">
        <w:r w:rsidRPr="009C2049" w:rsidDel="00694846">
          <w:rPr>
            <w:b/>
          </w:rPr>
          <w:delText>s</w:delText>
        </w:r>
      </w:del>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lastRenderedPageBreak/>
        <w:t>The CopyToNetwork</w:t>
      </w:r>
      <w:r w:rsidRPr="001A516F">
        <w:t xml:space="preserve"> tool launch</w:t>
      </w:r>
      <w:r>
        <w:t>es</w:t>
      </w:r>
      <w:r w:rsidRPr="001A516F">
        <w:t xml:space="preserve"> automatically as long as the </w:t>
      </w:r>
      <w:r w:rsidRPr="00685028">
        <w:t xml:space="preserve">Copy </w:t>
      </w:r>
      <w:r w:rsidR="00E53BC5">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5FB0F46A" w14:textId="7051D7CD" w:rsidR="00E34326" w:rsidRDefault="00E7531E" w:rsidP="002B516A">
      <w:pPr>
        <w:pStyle w:val="ListParagraph"/>
        <w:numPr>
          <w:ilvl w:val="0"/>
          <w:numId w:val="92"/>
        </w:numPr>
      </w:pPr>
      <w:r>
        <w:t>Whenever any selected folder is updated with new/modified information, the new information is automatically backed up to the network location without any further user interaction.</w:t>
      </w:r>
    </w:p>
    <w:p w14:paraId="229D7960" w14:textId="7B4A9FD7" w:rsidR="008708F9" w:rsidRPr="00922305" w:rsidRDefault="00C343C4" w:rsidP="0026146F">
      <w:pPr>
        <w:pStyle w:val="Heading1"/>
      </w:pPr>
      <w:bookmarkStart w:id="1215" w:name="_Process_Window_Setup"/>
      <w:bookmarkStart w:id="1216" w:name="_Define/Edit_Process_Window"/>
      <w:bookmarkStart w:id="1217" w:name="_Ref91061158"/>
      <w:bookmarkStart w:id="1218" w:name="_Toc119468079"/>
      <w:bookmarkStart w:id="1219" w:name="_Toc329784598"/>
      <w:bookmarkStart w:id="1220" w:name="_Toc329852088"/>
      <w:bookmarkStart w:id="1221" w:name="_Toc331173660"/>
      <w:bookmarkStart w:id="1222" w:name="_Toc332208768"/>
      <w:bookmarkStart w:id="1223" w:name="_Toc332274015"/>
      <w:bookmarkStart w:id="1224" w:name="_Toc367109136"/>
      <w:bookmarkStart w:id="1225" w:name="_Toc394486335"/>
      <w:bookmarkStart w:id="1226" w:name="_Toc394583541"/>
      <w:bookmarkStart w:id="1227" w:name="_Toc468171257"/>
      <w:bookmarkStart w:id="1228" w:name="_Toc468549172"/>
      <w:bookmarkStart w:id="1229" w:name="_Toc468552690"/>
      <w:bookmarkStart w:id="1230" w:name="_Toc469041217"/>
      <w:bookmarkStart w:id="1231" w:name="_Toc469041323"/>
      <w:bookmarkStart w:id="1232" w:name="_Toc469043302"/>
      <w:bookmarkStart w:id="1233" w:name="_Toc469044936"/>
      <w:bookmarkStart w:id="1234" w:name="_Toc469139232"/>
      <w:bookmarkStart w:id="1235" w:name="_Toc469143769"/>
      <w:bookmarkStart w:id="1236" w:name="_Toc469152527"/>
      <w:bookmarkStart w:id="1237" w:name="_Toc469152677"/>
      <w:bookmarkStart w:id="1238" w:name="_Toc491174776"/>
      <w:bookmarkStart w:id="1239" w:name="_Toc491175158"/>
      <w:bookmarkStart w:id="1240" w:name="_Toc491337757"/>
      <w:bookmarkStart w:id="1241" w:name="_Toc491337931"/>
      <w:bookmarkStart w:id="1242" w:name="_Toc491338704"/>
      <w:bookmarkStart w:id="1243" w:name="_Toc491339246"/>
      <w:bookmarkStart w:id="1244" w:name="_Toc532836362"/>
      <w:bookmarkStart w:id="1245" w:name="_Toc532855686"/>
      <w:bookmarkStart w:id="1246" w:name="_Toc532856708"/>
      <w:bookmarkStart w:id="1247" w:name="_Toc53042130"/>
      <w:bookmarkStart w:id="1248" w:name="_Toc53042315"/>
      <w:bookmarkStart w:id="1249" w:name="_Toc53042481"/>
      <w:bookmarkStart w:id="1250" w:name="_Toc86846287"/>
      <w:bookmarkStart w:id="1251" w:name="_Toc86846478"/>
      <w:bookmarkStart w:id="1252" w:name="_Toc119049731"/>
      <w:bookmarkStart w:id="1253" w:name="_Toc119049857"/>
      <w:bookmarkStart w:id="1254" w:name="_Toc119050422"/>
      <w:bookmarkStart w:id="1255" w:name="_Toc119050612"/>
      <w:bookmarkStart w:id="1256" w:name="_Toc120102974"/>
      <w:bookmarkStart w:id="1257" w:name="_Toc129764271"/>
      <w:bookmarkStart w:id="1258" w:name="_Toc130360681"/>
      <w:bookmarkEnd w:id="1215"/>
      <w:bookmarkEnd w:id="1216"/>
      <w:r>
        <w:rPr>
          <w:noProof/>
        </w:rPr>
        <w:lastRenderedPageBreak/>
        <w:drawing>
          <wp:anchor distT="0" distB="0" distL="114300" distR="114300" simplePos="0" relativeHeight="251795456" behindDoc="0" locked="0" layoutInCell="1" allowOverlap="1" wp14:anchorId="79713397" wp14:editId="34A2C33A">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B54D7">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703808;mso-wrap-edited:f;mso-position-horizontal-relative:text;mso-position-vertical-relative:page" wrapcoords="-151 0 -151 21327 21600 21327 21600 0 -151 0" o:allowincell="f">
            <v:imagedata r:id="rId46" o:title=""/>
            <w10:wrap anchory="page"/>
          </v:shape>
          <o:OLEObject Type="Embed" ProgID="PBrush" ShapeID="_x0000_s2107" DrawAspect="Content" ObjectID="_1742760979" r:id="rId47"/>
        </w:object>
      </w:r>
      <w:r>
        <w:t xml:space="preserve">Define/Edit </w:t>
      </w:r>
      <w:r w:rsidR="006C7149">
        <w:t>Process Window</w:t>
      </w:r>
      <w:bookmarkEnd w:id="1046"/>
      <w:bookmarkEnd w:id="1047"/>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14:paraId="0E461CD0" w14:textId="77777777" w:rsidR="008708F9" w:rsidRDefault="008708F9" w:rsidP="00922305">
      <w:pPr>
        <w:rPr>
          <w:noProof/>
        </w:rPr>
      </w:pPr>
    </w:p>
    <w:p w14:paraId="32CC0F3C" w14:textId="3A51A377" w:rsidR="00D41AFB" w:rsidRDefault="00DF4FC3" w:rsidP="009C2049">
      <w:pPr>
        <w:keepNext/>
        <w:jc w:val="center"/>
      </w:pPr>
      <w:r>
        <w:rPr>
          <w:rFonts w:cs="Arial"/>
          <w:noProof/>
        </w:rPr>
        <mc:AlternateContent>
          <mc:Choice Requires="wpg">
            <w:drawing>
              <wp:anchor distT="0" distB="0" distL="114300" distR="114300" simplePos="0" relativeHeight="251470848" behindDoc="0" locked="0" layoutInCell="1" allowOverlap="1" wp14:anchorId="63E44C43" wp14:editId="2E404CE4">
                <wp:simplePos x="0" y="0"/>
                <wp:positionH relativeFrom="column">
                  <wp:posOffset>85725</wp:posOffset>
                </wp:positionH>
                <wp:positionV relativeFrom="paragraph">
                  <wp:posOffset>872490</wp:posOffset>
                </wp:positionV>
                <wp:extent cx="1485900" cy="1000125"/>
                <wp:effectExtent l="0" t="0" r="19050" b="66675"/>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00125"/>
                          <a:chOff x="1233" y="4134"/>
                          <a:chExt cx="2340" cy="1575"/>
                        </a:xfrm>
                      </wpg:grpSpPr>
                      <wps:wsp>
                        <wps:cNvPr id="2760" name="Text Box 2970"/>
                        <wps:cNvSpPr txBox="1">
                          <a:spLocks noChangeArrowheads="1"/>
                        </wps:cNvSpPr>
                        <wps:spPr bwMode="auto">
                          <a:xfrm>
                            <a:off x="1233" y="4134"/>
                            <a:ext cx="2340" cy="1105"/>
                          </a:xfrm>
                          <a:prstGeom prst="rect">
                            <a:avLst/>
                          </a:prstGeom>
                          <a:solidFill>
                            <a:srgbClr val="FFFFFF"/>
                          </a:solidFill>
                          <a:ln w="19050">
                            <a:solidFill>
                              <a:srgbClr val="FF0000"/>
                            </a:solidFill>
                            <a:miter lim="800000"/>
                            <a:headEnd/>
                            <a:tailEnd/>
                          </a:ln>
                        </wps:spPr>
                        <wps:txb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898" y="5239"/>
                            <a:ext cx="225" cy="47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6.75pt;margin-top:68.7pt;width:117pt;height:78.75pt;z-index:251470848;mso-position-horizontal-relative:text;mso-position-vertical-relative:text" coordorigin="1233,4134" coordsize="2340,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">
                <v:shape id="Text Box 2970" o:spid="_x0000_s1053" type="#_x0000_t202" style="position:absolute;left:1233;top:4134;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898,5239" to="3123,5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ins w:id="1259" w:author="Ryan Beck" w:date="2022-10-10T10:33:00Z">
        <w:del w:id="1260" w:author="Tom Bergeron" w:date="2022-11-11T08:12:00Z">
          <w:r w:rsidDel="0012581F">
            <w:rPr>
              <w:rFonts w:cs="Arial"/>
              <w:noProof/>
            </w:rPr>
            <mc:AlternateContent>
              <mc:Choice Requires="wps">
                <w:drawing>
                  <wp:anchor distT="0" distB="0" distL="114300" distR="114300" simplePos="0" relativeHeight="251509760" behindDoc="0" locked="0" layoutInCell="1" allowOverlap="1" wp14:anchorId="4E6173EF" wp14:editId="68F8E791">
                    <wp:simplePos x="0" y="0"/>
                    <wp:positionH relativeFrom="column">
                      <wp:posOffset>1059628</wp:posOffset>
                    </wp:positionH>
                    <wp:positionV relativeFrom="paragraph">
                      <wp:posOffset>725470</wp:posOffset>
                    </wp:positionV>
                    <wp:extent cx="3738133" cy="908610"/>
                    <wp:effectExtent l="0" t="0" r="15240" b="25400"/>
                    <wp:wrapNone/>
                    <wp:docPr id="65" name="Rectangle 65"/>
                    <wp:cNvGraphicFramePr/>
                    <a:graphic xmlns:a="http://schemas.openxmlformats.org/drawingml/2006/main">
                      <a:graphicData uri="http://schemas.microsoft.com/office/word/2010/wordprocessingShape">
                        <wps:wsp>
                          <wps:cNvSpPr/>
                          <wps:spPr>
                            <a:xfrm>
                              <a:off x="0" y="0"/>
                              <a:ext cx="3738133" cy="908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BC764" id="Rectangle 65" o:spid="_x0000_s1026" style="position:absolute;margin-left:83.45pt;margin-top:57.1pt;width:294.35pt;height:71.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" filled="f" strokecolor="red" strokeweight="2pt"/>
                </w:pict>
              </mc:Fallback>
            </mc:AlternateContent>
          </w:r>
        </w:del>
      </w:ins>
      <w:r w:rsidR="0026496C">
        <w:rPr>
          <w:noProof/>
        </w:rPr>
        <w:drawing>
          <wp:inline distT="0" distB="0" distL="0" distR="0" wp14:anchorId="7CDF6335" wp14:editId="73C5889F">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62661" cy="3072384"/>
                    </a:xfrm>
                    <a:prstGeom prst="rect">
                      <a:avLst/>
                    </a:prstGeom>
                  </pic:spPr>
                </pic:pic>
              </a:graphicData>
            </a:graphic>
          </wp:inline>
        </w:drawing>
      </w:r>
    </w:p>
    <w:p w14:paraId="59714910" w14:textId="14B08A65" w:rsidR="008708F9" w:rsidRDefault="00D41AFB"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12</w:t>
      </w:r>
      <w:r w:rsidR="00EB54D7">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D0CD784" w:rsidR="008708F9" w:rsidRPr="00186824" w:rsidRDefault="005058BE">
      <w:r>
        <w:rPr>
          <w:b/>
        </w:rPr>
        <w:t xml:space="preserve">Process </w:t>
      </w:r>
      <w:ins w:id="1261" w:author="Ryan Beck" w:date="2022-10-10T10:32:00Z">
        <w:r w:rsidR="00537EE0">
          <w:rPr>
            <w:b/>
          </w:rPr>
          <w:t>W</w:t>
        </w:r>
      </w:ins>
      <w:del w:id="1262" w:author="Ryan Beck" w:date="2022-10-10T10:32:00Z">
        <w:r w:rsidDel="00537EE0">
          <w:rPr>
            <w:b/>
          </w:rPr>
          <w:delText>w</w:delText>
        </w:r>
      </w:del>
      <w:r>
        <w:rPr>
          <w:b/>
        </w:rPr>
        <w:t xml:space="preserve">indow </w:t>
      </w:r>
      <w:ins w:id="1263" w:author="Ryan Beck" w:date="2022-10-10T10:32:00Z">
        <w:r w:rsidR="00537EE0">
          <w:rPr>
            <w:b/>
          </w:rPr>
          <w:t>N</w:t>
        </w:r>
      </w:ins>
      <w:del w:id="1264" w:author="Ryan Beck" w:date="2022-10-10T10:32:00Z">
        <w:r w:rsidDel="00537EE0">
          <w:rPr>
            <w:b/>
          </w:rPr>
          <w:delText>n</w:delText>
        </w:r>
      </w:del>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0F4A8124" w:rsidR="008708F9" w:rsidRDefault="008708F9" w:rsidP="00116513">
      <w:r>
        <w:rPr>
          <w:b/>
        </w:rPr>
        <w:t>Read only text box</w:t>
      </w:r>
      <w:r w:rsidR="00B02927">
        <w:t xml:space="preserve"> – </w:t>
      </w:r>
      <w:ins w:id="1265" w:author="Ryan Beck" w:date="2022-10-10T10:34:00Z">
        <w:r w:rsidR="00DF4FC3">
          <w:t xml:space="preserve">(Boxed in red) </w:t>
        </w:r>
      </w:ins>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3049C64"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2D7822">
      <w:pPr>
        <w:pStyle w:val="Heading2"/>
      </w:pPr>
      <w:bookmarkStart w:id="1266" w:name="_Toc488490441"/>
      <w:bookmarkStart w:id="1267" w:name="_Toc119468080"/>
      <w:bookmarkStart w:id="1268" w:name="_Toc329784599"/>
      <w:bookmarkStart w:id="1269" w:name="_Toc469043303"/>
      <w:bookmarkStart w:id="1270" w:name="_Toc469044937"/>
      <w:bookmarkStart w:id="1271" w:name="_Toc469139233"/>
      <w:bookmarkStart w:id="1272" w:name="_Toc469152678"/>
      <w:bookmarkStart w:id="1273" w:name="_Toc491174777"/>
      <w:bookmarkStart w:id="1274" w:name="_Toc491337758"/>
      <w:bookmarkStart w:id="1275" w:name="_Toc491337932"/>
      <w:bookmarkStart w:id="1276" w:name="_Toc491338705"/>
      <w:bookmarkStart w:id="1277" w:name="_Toc532855687"/>
      <w:bookmarkStart w:id="1278" w:name="_Toc532856709"/>
      <w:bookmarkStart w:id="1279" w:name="_Toc53042131"/>
      <w:bookmarkStart w:id="1280" w:name="_Toc53042316"/>
      <w:bookmarkStart w:id="1281" w:name="_Toc86846288"/>
      <w:bookmarkStart w:id="1282" w:name="_Toc86846479"/>
      <w:bookmarkStart w:id="1283" w:name="_Toc119049732"/>
      <w:bookmarkStart w:id="1284" w:name="_Toc119049858"/>
      <w:bookmarkStart w:id="1285" w:name="_Toc119050423"/>
      <w:bookmarkStart w:id="1286" w:name="_Toc119050613"/>
      <w:bookmarkStart w:id="1287" w:name="_Toc120102975"/>
      <w:bookmarkStart w:id="1288" w:name="_Toc129764272"/>
      <w:bookmarkStart w:id="1289" w:name="_Toc130360682"/>
      <w:r>
        <w:lastRenderedPageBreak/>
        <w:t>Solder Paste Menu</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21DE0A9D" w14:textId="77777777" w:rsidR="008708F9" w:rsidRDefault="008708F9" w:rsidP="009C2049">
      <w:pPr>
        <w:jc w:val="center"/>
      </w:pPr>
      <w:r>
        <w:object w:dxaOrig="2010" w:dyaOrig="750" w14:anchorId="03D1341E">
          <v:shape id="_x0000_i1026" type="#_x0000_t75" style="width:100.5pt;height:38.25pt" o:ole="" o:bordertopcolor="this" o:borderleftcolor="this" o:borderbottomcolor="this" o:borderrightcolor="this" fillcolor="window">
            <v:imagedata r:id="rId49" o:title=""/>
            <w10:bordertop type="single" width="6"/>
            <w10:borderleft type="single" width="6"/>
            <w10:borderbottom type="single" width="6"/>
            <w10:borderright type="single" width="6"/>
          </v:shape>
          <o:OLEObject Type="Embed" ProgID="PBrush" ShapeID="_x0000_i1026" DrawAspect="Content" ObjectID="_1742760968" r:id="rId50"/>
        </w:object>
      </w:r>
    </w:p>
    <w:p w14:paraId="5E49E5F3" w14:textId="77777777" w:rsidR="008708F9" w:rsidRDefault="008708F9"/>
    <w:p w14:paraId="54078EF7" w14:textId="596834F7" w:rsidR="00D41AFB" w:rsidRDefault="000E0382" w:rsidP="009C2049">
      <w:pPr>
        <w:keepNext/>
        <w:jc w:val="center"/>
      </w:pPr>
      <w:del w:id="1290" w:author="Ryan Beck" w:date="2022-10-10T10:34:00Z">
        <w:r w:rsidDel="00391D6D">
          <w:rPr>
            <w:noProof/>
          </w:rPr>
          <w:lastRenderedPageBreak/>
          <w:drawing>
            <wp:inline distT="0" distB="0" distL="0" distR="0" wp14:anchorId="66517E26" wp14:editId="741B04E0">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1291" w:author="Ryan Beck" w:date="2022-10-10T10:34:00Z">
        <w:r w:rsidR="00391D6D">
          <w:rPr>
            <w:noProof/>
          </w:rPr>
          <w:drawing>
            <wp:inline distT="0" distB="0" distL="0" distR="0" wp14:anchorId="0DC4D86D" wp14:editId="53AF8844">
              <wp:extent cx="4928235" cy="3684905"/>
              <wp:effectExtent l="0" t="0" r="571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28235" cy="3684905"/>
                      </a:xfrm>
                      <a:prstGeom prst="rect">
                        <a:avLst/>
                      </a:prstGeom>
                    </pic:spPr>
                  </pic:pic>
                </a:graphicData>
              </a:graphic>
            </wp:inline>
          </w:drawing>
        </w:r>
      </w:ins>
    </w:p>
    <w:p w14:paraId="410484F4" w14:textId="057B0736" w:rsidR="008708F9" w:rsidRDefault="00D41AFB" w:rsidP="00F5043F">
      <w:pPr>
        <w:pStyle w:val="Caption"/>
        <w:rPr>
          <w:noProof/>
        </w:rPr>
      </w:pPr>
      <w:bookmarkStart w:id="1292" w:name="_Ref185671013"/>
      <w:r>
        <w:t xml:space="preserve">Figure </w:t>
      </w:r>
      <w:r w:rsidR="00EB54D7">
        <w:fldChar w:fldCharType="begin"/>
      </w:r>
      <w:r w:rsidR="00EB54D7">
        <w:instrText xml:space="preserve"> SEQ Figure \* ARABIC </w:instrText>
      </w:r>
      <w:r w:rsidR="00EB54D7">
        <w:fldChar w:fldCharType="separate"/>
      </w:r>
      <w:r w:rsidR="00093938">
        <w:rPr>
          <w:noProof/>
        </w:rPr>
        <w:t>13</w:t>
      </w:r>
      <w:r w:rsidR="00EB54D7">
        <w:rPr>
          <w:noProof/>
        </w:rPr>
        <w:fldChar w:fldCharType="end"/>
      </w:r>
      <w:bookmarkEnd w:id="1292"/>
      <w:r w:rsidR="00435384">
        <w:t>: Solder Paste Menu</w:t>
      </w:r>
    </w:p>
    <w:p w14:paraId="656D5BB5" w14:textId="77777777" w:rsidR="008708F9" w:rsidRDefault="008708F9" w:rsidP="00194E1A"/>
    <w:p w14:paraId="2F640B24" w14:textId="2338309C"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635F38">
        <w:rPr>
          <w:iCs/>
          <w:rPrChange w:id="1293" w:author="Ryan Beck" w:date="2022-10-10T13:31:00Z">
            <w:rPr>
              <w:i/>
            </w:rPr>
          </w:rPrChange>
        </w:rPr>
        <w:t>the</w:t>
      </w:r>
      <w:r w:rsidR="008708F9" w:rsidRPr="00186824">
        <w:rPr>
          <w:i/>
        </w:rPr>
        <w:t xml:space="preserv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w:t>
      </w:r>
      <w:del w:id="1294" w:author="Ryan Beck" w:date="2022-10-10T13:31:00Z">
        <w:r w:rsidR="00D41AFB" w:rsidRPr="00090076" w:rsidDel="00635F38">
          <w:delText>See</w:delText>
        </w:r>
        <w:r w:rsidR="00090076" w:rsidDel="00635F38">
          <w:delText xml:space="preserve"> </w:delText>
        </w:r>
        <w:r w:rsidR="00090076" w:rsidDel="00635F38">
          <w:fldChar w:fldCharType="begin"/>
        </w:r>
        <w:r w:rsidR="00090076" w:rsidDel="00635F38">
          <w:delInstrText xml:space="preserve"> REF _Ref185671013 \h </w:delInstrText>
        </w:r>
        <w:r w:rsidR="00090076" w:rsidDel="00635F38">
          <w:fldChar w:fldCharType="separate"/>
        </w:r>
        <w:r w:rsidR="00F9407E" w:rsidDel="00635F38">
          <w:delText xml:space="preserve">Figure </w:delText>
        </w:r>
        <w:r w:rsidR="00F9407E" w:rsidDel="00635F38">
          <w:rPr>
            <w:noProof/>
          </w:rPr>
          <w:delText>13</w:delText>
        </w:r>
        <w:r w:rsidR="00090076" w:rsidDel="00635F38">
          <w:fldChar w:fldCharType="end"/>
        </w:r>
        <w:r w:rsidR="00D41AFB" w:rsidRPr="00090076" w:rsidDel="00635F38">
          <w:delText>.</w:delText>
        </w:r>
      </w:del>
    </w:p>
    <w:p w14:paraId="2C0C3C7F" w14:textId="77777777" w:rsidR="008708F9" w:rsidRDefault="008708F9"/>
    <w:p w14:paraId="6C79947F" w14:textId="34EBD16F" w:rsidR="008708F9" w:rsidRDefault="008708F9" w:rsidP="00194E1A">
      <w:pPr>
        <w:pStyle w:val="ListBullet"/>
      </w:pPr>
      <w:r>
        <w:lastRenderedPageBreak/>
        <w:t xml:space="preserve">Clicking the </w:t>
      </w:r>
      <w:ins w:id="1295" w:author="Ryan Beck" w:date="2022-11-18T12:17:00Z">
        <w:r w:rsidR="00694846">
          <w:rPr>
            <w:b/>
          </w:rPr>
          <w:t>G</w:t>
        </w:r>
      </w:ins>
      <w:del w:id="1296" w:author="Ryan Beck" w:date="2022-11-18T12:17:00Z">
        <w:r w:rsidR="00A46BC1" w:rsidDel="00694846">
          <w:rPr>
            <w:b/>
          </w:rPr>
          <w:delText>g</w:delText>
        </w:r>
      </w:del>
      <w:r w:rsidR="00A46BC1">
        <w:rPr>
          <w:b/>
        </w:rPr>
        <w:t>reen c</w:t>
      </w:r>
      <w:r>
        <w:rPr>
          <w:b/>
        </w:rPr>
        <w:t>heck</w:t>
      </w:r>
      <w:r>
        <w:t xml:space="preserve"> will accept that paste and load its specs.  </w:t>
      </w:r>
      <w:r w:rsidR="00A46BC1">
        <w:t xml:space="preserve">The software first presents disclaimer information.  When you click the green check, a new screen presents an opportunity to fine tune the solder paste specifications.  When you click the green check on this screen, you return to the </w:t>
      </w:r>
      <w:r w:rsidR="00A46BC1" w:rsidRPr="00D16D08">
        <w:rPr>
          <w:i/>
          <w:iCs/>
          <w:rPrChange w:id="1297" w:author="Ryan Beck" w:date="2023-04-11T15:11:00Z">
            <w:rPr/>
          </w:rPrChange>
        </w:rPr>
        <w:t>Process Window Setup</w:t>
      </w:r>
      <w:r w:rsidR="00A46BC1">
        <w:t xml:space="preserve"> screen.</w:t>
      </w:r>
      <w:r w:rsidR="00C3393C">
        <w:t xml:space="preserve">  Clicking the green check on this screen saves the named process and associated solder paste specs.</w:t>
      </w:r>
    </w:p>
    <w:p w14:paraId="0F42CD77" w14:textId="77777777" w:rsidR="007A746E" w:rsidRDefault="007A746E" w:rsidP="007A746E"/>
    <w:p w14:paraId="10D1157E" w14:textId="10F42DF8" w:rsidR="008708F9" w:rsidRDefault="008708F9" w:rsidP="00194E1A">
      <w:pPr>
        <w:pStyle w:val="ListBullet"/>
      </w:pPr>
      <w:r>
        <w:t xml:space="preserve">Clicking the </w:t>
      </w:r>
      <w:del w:id="1298" w:author="Ryan Beck" w:date="2023-04-11T15:10:00Z">
        <w:r w:rsidDel="00953CF1">
          <w:delText xml:space="preserve">picture of the </w:delText>
        </w:r>
      </w:del>
      <w:ins w:id="1299" w:author="Ryan Beck" w:date="2022-11-18T12:19:00Z">
        <w:r w:rsidR="00665021">
          <w:rPr>
            <w:b/>
          </w:rPr>
          <w:t>P</w:t>
        </w:r>
      </w:ins>
      <w:del w:id="1300" w:author="Ryan Beck" w:date="2022-11-18T12:19:00Z">
        <w:r w:rsidDel="00665021">
          <w:rPr>
            <w:b/>
          </w:rPr>
          <w:delText>p</w:delText>
        </w:r>
      </w:del>
      <w:r>
        <w:rPr>
          <w:b/>
        </w:rPr>
        <w:t>aste jar and tube</w:t>
      </w:r>
      <w:r>
        <w:t xml:space="preserve"> </w:t>
      </w:r>
      <w:ins w:id="1301" w:author="Ryan Beck" w:date="2023-04-11T15:10:00Z">
        <w:r w:rsidR="00953CF1">
          <w:t xml:space="preserve">button </w:t>
        </w:r>
      </w:ins>
      <w:r>
        <w:t>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2A4B7BAA" w:rsidR="008708F9" w:rsidRPr="00186824" w:rsidRDefault="008708F9" w:rsidP="00194E1A">
      <w:pPr>
        <w:pStyle w:val="ListBullet"/>
      </w:pPr>
      <w:r>
        <w:t xml:space="preserve">Clicking the </w:t>
      </w:r>
      <w:ins w:id="1302" w:author="Ryan Beck" w:date="2022-11-18T12:17:00Z">
        <w:r w:rsidR="00694846">
          <w:rPr>
            <w:b/>
            <w:bCs/>
          </w:rPr>
          <w:t>R</w:t>
        </w:r>
      </w:ins>
      <w:del w:id="1303" w:author="Ryan Beck" w:date="2022-11-18T12:17:00Z">
        <w:r w:rsidR="00860424" w:rsidRPr="00635F38" w:rsidDel="00694846">
          <w:rPr>
            <w:b/>
            <w:bCs/>
            <w:rPrChange w:id="1304" w:author="Ryan Beck" w:date="2022-10-10T13:31:00Z">
              <w:rPr/>
            </w:rPrChange>
          </w:rPr>
          <w:delText>r</w:delText>
        </w:r>
      </w:del>
      <w:r w:rsidRPr="00635F38">
        <w:rPr>
          <w:b/>
          <w:bCs/>
          <w:rPrChange w:id="1305" w:author="Ryan Beck" w:date="2022-10-10T13:31:00Z">
            <w:rPr/>
          </w:rPrChange>
        </w:rPr>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1EFE7AF3" w:rsidR="009E3543" w:rsidRDefault="009E3543">
      <w:pPr>
        <w:ind w:left="360" w:firstLine="360"/>
        <w:pPrChange w:id="1306" w:author="Ryan Beck" w:date="2022-11-18T12:17:00Z">
          <w:pPr/>
        </w:pPrChange>
      </w:pPr>
      <w:bookmarkStart w:id="1307" w:name="_Toc486325573"/>
      <w:bookmarkStart w:id="1308" w:name="_Toc488490442"/>
      <w:r w:rsidRPr="00A012A9">
        <w:rPr>
          <w:b/>
        </w:rPr>
        <w:t>Note</w:t>
      </w:r>
      <w:r>
        <w:t xml:space="preserve">:  Updates to the solder paste list occur on a regular basis.  </w:t>
      </w:r>
      <w:del w:id="1309" w:author="Ryan Beck" w:date="2022-11-18T12:17:00Z">
        <w:r w:rsidDel="00694846">
          <w:delText>Check for new additions at www.kicthermal.com.</w:delText>
        </w:r>
      </w:del>
    </w:p>
    <w:p w14:paraId="339674DF" w14:textId="77777777" w:rsidR="009E3543" w:rsidRDefault="009E3543" w:rsidP="009E3543"/>
    <w:p w14:paraId="2E0E6BB3" w14:textId="77777777" w:rsidR="008708F9" w:rsidRDefault="008708F9"/>
    <w:p w14:paraId="7A467FF3" w14:textId="77777777" w:rsidR="008708F9" w:rsidRDefault="00754243" w:rsidP="002D7822">
      <w:pPr>
        <w:pStyle w:val="Heading2"/>
      </w:pPr>
      <w:r>
        <w:br w:type="page"/>
      </w:r>
      <w:bookmarkStart w:id="1310" w:name="_Edit_Specs"/>
      <w:bookmarkStart w:id="1311" w:name="_Ref91061038"/>
      <w:bookmarkStart w:id="1312" w:name="_Toc119468081"/>
      <w:bookmarkStart w:id="1313" w:name="_Toc329784600"/>
      <w:bookmarkStart w:id="1314" w:name="_Toc469043304"/>
      <w:bookmarkStart w:id="1315" w:name="_Toc469044938"/>
      <w:bookmarkStart w:id="1316" w:name="_Toc469139234"/>
      <w:bookmarkStart w:id="1317" w:name="_Toc469152679"/>
      <w:bookmarkStart w:id="1318" w:name="_Toc491174778"/>
      <w:bookmarkStart w:id="1319" w:name="_Toc491337759"/>
      <w:bookmarkStart w:id="1320" w:name="_Toc491337933"/>
      <w:bookmarkStart w:id="1321" w:name="_Toc491338706"/>
      <w:bookmarkStart w:id="1322" w:name="_Toc532855688"/>
      <w:bookmarkStart w:id="1323" w:name="_Toc532856710"/>
      <w:bookmarkStart w:id="1324" w:name="_Toc53042132"/>
      <w:bookmarkStart w:id="1325" w:name="_Toc53042317"/>
      <w:bookmarkStart w:id="1326" w:name="_Toc86846289"/>
      <w:bookmarkStart w:id="1327" w:name="_Toc86846480"/>
      <w:bookmarkStart w:id="1328" w:name="_Toc119049733"/>
      <w:bookmarkStart w:id="1329" w:name="_Toc119049859"/>
      <w:bookmarkStart w:id="1330" w:name="_Toc119050424"/>
      <w:bookmarkStart w:id="1331" w:name="_Toc119050614"/>
      <w:bookmarkStart w:id="1332" w:name="_Toc120102976"/>
      <w:bookmarkStart w:id="1333" w:name="_Toc129764273"/>
      <w:bookmarkStart w:id="1334" w:name="_Toc130360683"/>
      <w:bookmarkEnd w:id="1310"/>
      <w:r>
        <w:lastRenderedPageBreak/>
        <w:t>Edit Specs</w:t>
      </w:r>
      <w:bookmarkEnd w:id="1307"/>
      <w:bookmarkEnd w:id="1308"/>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pt;height:38.25pt" o:ole="" fillcolor="window">
            <v:imagedata r:id="rId53" o:title=""/>
          </v:shape>
          <o:OLEObject Type="Embed" ProgID="PBrush" ShapeID="_x0000_i1027" DrawAspect="Content" ObjectID="_1742760969" r:id="rId54"/>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610887F" w:rsidR="008708F9" w:rsidRPr="0025224B" w:rsidRDefault="00D41AFB" w:rsidP="00F5043F">
      <w:pPr>
        <w:pStyle w:val="Caption"/>
      </w:pPr>
      <w:bookmarkStart w:id="1335" w:name="_Ref185671484"/>
      <w:r>
        <w:t xml:space="preserve">Figure </w:t>
      </w:r>
      <w:r w:rsidR="00EB54D7">
        <w:fldChar w:fldCharType="begin"/>
      </w:r>
      <w:r w:rsidR="00EB54D7">
        <w:instrText xml:space="preserve"> SEQ Figure \* ARABIC </w:instrText>
      </w:r>
      <w:r w:rsidR="00EB54D7">
        <w:fldChar w:fldCharType="separate"/>
      </w:r>
      <w:r w:rsidR="00093938">
        <w:rPr>
          <w:noProof/>
        </w:rPr>
        <w:t>14</w:t>
      </w:r>
      <w:r w:rsidR="00EB54D7">
        <w:rPr>
          <w:noProof/>
        </w:rPr>
        <w:fldChar w:fldCharType="end"/>
      </w:r>
      <w:bookmarkEnd w:id="1335"/>
      <w:r w:rsidR="00435384">
        <w:t>: Process Window Edit Specs</w:t>
      </w:r>
    </w:p>
    <w:p w14:paraId="4855A5A6" w14:textId="77777777" w:rsidR="008708F9" w:rsidRDefault="008708F9" w:rsidP="00194E1A"/>
    <w:p w14:paraId="18C09FAF" w14:textId="68DA45DD"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1336" w:author="Ryan Beck" w:date="2022-10-10T10:34:00Z">
        <w:r w:rsidR="00D41AFB" w:rsidRPr="00BD655D" w:rsidDel="00391D6D">
          <w:delText>See</w:delText>
        </w:r>
        <w:r w:rsidR="00BD655D" w:rsidDel="00391D6D">
          <w:delText xml:space="preserve"> </w:delText>
        </w:r>
        <w:r w:rsidR="00BD655D" w:rsidDel="00391D6D">
          <w:fldChar w:fldCharType="begin"/>
        </w:r>
        <w:r w:rsidR="00BD655D" w:rsidDel="00391D6D">
          <w:delInstrText xml:space="preserve"> REF _Ref185671484 \h </w:delInstrText>
        </w:r>
        <w:r w:rsidR="00BD655D" w:rsidDel="00391D6D">
          <w:fldChar w:fldCharType="separate"/>
        </w:r>
        <w:r w:rsidR="00F9407E" w:rsidDel="00391D6D">
          <w:delText xml:space="preserve">Figure </w:delText>
        </w:r>
        <w:r w:rsidR="00F9407E" w:rsidDel="00391D6D">
          <w:rPr>
            <w:noProof/>
          </w:rPr>
          <w:delText>14</w:delText>
        </w:r>
        <w:r w:rsidR="00BD655D" w:rsidDel="00391D6D">
          <w:fldChar w:fldCharType="end"/>
        </w:r>
        <w:r w:rsidR="00D41AFB" w:rsidRPr="00D41AFB" w:rsidDel="00391D6D">
          <w:rPr>
            <w:color w:val="FF0000"/>
          </w:rPr>
          <w:delText>.</w:delText>
        </w:r>
      </w:del>
    </w:p>
    <w:p w14:paraId="30BAAFE7" w14:textId="77777777" w:rsidR="00DA2F1E" w:rsidRDefault="00DA2F1E"/>
    <w:p w14:paraId="04FAF4A8" w14:textId="36C2DA4F" w:rsidR="008708F9" w:rsidRPr="00186824" w:rsidRDefault="00DA2F1E">
      <w:r>
        <w:t xml:space="preserve">There is a single </w:t>
      </w:r>
      <w:r w:rsidR="00515180">
        <w:t>drop-down</w:t>
      </w:r>
      <w:r>
        <w:t xml:space="preserve"> list at the top that contains </w:t>
      </w:r>
      <w:del w:id="1337" w:author="Ryan Beck" w:date="2022-10-10T10:35:00Z">
        <w:r w:rsidDel="00391D6D">
          <w:delText>all of</w:delText>
        </w:r>
      </w:del>
      <w:ins w:id="1338" w:author="Ryan Beck" w:date="2022-10-10T10:35:00Z">
        <w:r w:rsidR="00391D6D">
          <w:t>all</w:t>
        </w:r>
      </w:ins>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pPr>
        <w:ind w:firstLine="720"/>
        <w:pPrChange w:id="1339" w:author="Ryan Beck" w:date="2022-11-18T12:17:00Z">
          <w:pPr/>
        </w:pPrChange>
      </w:pPr>
      <w:r w:rsidRPr="00694846">
        <w:rPr>
          <w:b/>
          <w:u w:val="single"/>
          <w:rPrChange w:id="1340" w:author="Ryan Beck" w:date="2022-11-18T12:17:00Z">
            <w:rPr>
              <w:b/>
            </w:rPr>
          </w:rPrChange>
        </w:rPr>
        <w:t>Caution</w:t>
      </w:r>
      <w:r w:rsidRPr="00694846">
        <w:rPr>
          <w:u w:val="single"/>
          <w:rPrChange w:id="1341" w:author="Ryan Beck" w:date="2022-11-18T12:17:00Z">
            <w:rPr/>
          </w:rPrChange>
        </w:rPr>
        <w:t>:</w:t>
      </w:r>
      <w:r w:rsidRPr="009C2049">
        <w:t xml:space="preserve"> </w:t>
      </w:r>
      <w:r w:rsidR="00A11BA5" w:rsidRPr="009C2049">
        <w:t>Changes made within this screen will have a direct effect on the profile PWI value</w:t>
      </w:r>
      <w:r w:rsidR="00632595" w:rsidRPr="009C2049">
        <w:t>.</w:t>
      </w:r>
    </w:p>
    <w:p w14:paraId="79B04934" w14:textId="56EFC570" w:rsidR="00A11BA5" w:rsidRDefault="00694846" w:rsidP="00194E1A">
      <w:ins w:id="1342" w:author="Ryan Beck" w:date="2022-11-18T12:17:00Z">
        <w:r>
          <w:tab/>
        </w:r>
      </w:ins>
    </w:p>
    <w:p w14:paraId="7AF547B3" w14:textId="7F945BC3" w:rsidR="008708F9" w:rsidRDefault="008708F9">
      <w:r>
        <w:t xml:space="preserve">Once you have completed all spec modifications you can click on the </w:t>
      </w:r>
      <w:ins w:id="1343" w:author="Ryan Beck" w:date="2022-11-18T12:18:00Z">
        <w:r w:rsidR="00694846">
          <w:rPr>
            <w:b/>
          </w:rPr>
          <w:t>G</w:t>
        </w:r>
      </w:ins>
      <w:del w:id="1344" w:author="Ryan Beck" w:date="2022-11-18T12:17:00Z">
        <w:r w:rsidR="000A2FFD" w:rsidDel="00694846">
          <w:rPr>
            <w:b/>
          </w:rPr>
          <w:delText>g</w:delText>
        </w:r>
      </w:del>
      <w:r>
        <w:rPr>
          <w:b/>
        </w:rPr>
        <w:t xml:space="preserve">reen check </w:t>
      </w:r>
      <w:del w:id="1345" w:author="Ryan Beck" w:date="2022-11-18T12:17:00Z">
        <w:r w:rsidDel="00694846">
          <w:rPr>
            <w:b/>
          </w:rPr>
          <w:delText>“DONE”</w:delText>
        </w:r>
      </w:del>
      <w:r>
        <w:t xml:space="preserve"> button and your changes will be applied.  Clicking on the </w:t>
      </w:r>
      <w:ins w:id="1346" w:author="Ryan Beck" w:date="2022-11-18T12:17:00Z">
        <w:r w:rsidR="00694846">
          <w:rPr>
            <w:b/>
          </w:rPr>
          <w:t>R</w:t>
        </w:r>
      </w:ins>
      <w:del w:id="1347" w:author="Ryan Beck" w:date="2022-11-18T12:17:00Z">
        <w:r w:rsidR="000A2FFD" w:rsidDel="00694846">
          <w:rPr>
            <w:b/>
          </w:rPr>
          <w:delText>r</w:delText>
        </w:r>
      </w:del>
      <w:r>
        <w:rPr>
          <w:b/>
        </w:rPr>
        <w:t xml:space="preserve">ed X </w:t>
      </w:r>
      <w:del w:id="1348" w:author="Ryan Beck" w:date="2022-11-18T12:17:00Z">
        <w:r w:rsidDel="00694846">
          <w:rPr>
            <w:b/>
          </w:rPr>
          <w:delText>“CANCEL”</w:delText>
        </w:r>
      </w:del>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6555DC">
      <w:pPr>
        <w:pStyle w:val="Heading3"/>
      </w:pPr>
      <w:bookmarkStart w:id="1349" w:name="_Toc119468082"/>
      <w:r>
        <w:br w:type="page"/>
      </w:r>
      <w:bookmarkStart w:id="1350" w:name="_Toc329784601"/>
      <w:bookmarkStart w:id="1351" w:name="_Toc469043305"/>
      <w:bookmarkStart w:id="1352" w:name="_Toc469044939"/>
      <w:bookmarkStart w:id="1353" w:name="_Toc469139235"/>
      <w:bookmarkStart w:id="1354" w:name="_Toc469152680"/>
      <w:bookmarkStart w:id="1355" w:name="_Toc491174779"/>
      <w:bookmarkStart w:id="1356" w:name="_Toc491337760"/>
      <w:bookmarkStart w:id="1357" w:name="_Toc491337934"/>
      <w:bookmarkStart w:id="1358" w:name="_Toc491338707"/>
      <w:bookmarkStart w:id="1359" w:name="_Toc532855689"/>
      <w:bookmarkStart w:id="1360" w:name="_Toc532856711"/>
      <w:bookmarkStart w:id="1361" w:name="_Toc53042133"/>
      <w:bookmarkStart w:id="1362" w:name="_Toc53042318"/>
      <w:bookmarkStart w:id="1363" w:name="_Toc86846290"/>
      <w:bookmarkStart w:id="1364" w:name="_Toc86846481"/>
      <w:bookmarkStart w:id="1365" w:name="_Toc119049860"/>
      <w:bookmarkStart w:id="1366" w:name="_Toc119050425"/>
      <w:bookmarkStart w:id="1367" w:name="_Toc119050615"/>
      <w:bookmarkStart w:id="1368" w:name="_Toc120102977"/>
      <w:bookmarkStart w:id="1369" w:name="_Toc129764274"/>
      <w:bookmarkStart w:id="1370" w:name="_Toc130360684"/>
      <w:r w:rsidR="005D0ACF">
        <w:lastRenderedPageBreak/>
        <w:t>Specify</w:t>
      </w:r>
      <w:r w:rsidR="00636C9A">
        <w:t xml:space="preserve"> </w:t>
      </w:r>
      <w:r w:rsidR="00C343C4">
        <w:t>Different Specs f</w:t>
      </w:r>
      <w:r>
        <w:t>or Individual T</w:t>
      </w:r>
      <w:r w:rsidR="00C343C4">
        <w:t>C</w:t>
      </w:r>
      <w:r>
        <w:t>s</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14:paraId="1008DB36" w14:textId="77777777" w:rsidR="00D41AFB" w:rsidRDefault="004A5823" w:rsidP="00C343C4">
      <w:pPr>
        <w:jc w:val="center"/>
      </w:pPr>
      <w:r>
        <w:rPr>
          <w:noProof/>
        </w:rPr>
        <mc:AlternateContent>
          <mc:Choice Requires="wps">
            <w:drawing>
              <wp:anchor distT="0" distB="0" distL="114300" distR="114300" simplePos="0" relativeHeight="251328512" behindDoc="0" locked="0" layoutInCell="1" allowOverlap="1" wp14:anchorId="4E67FC6C" wp14:editId="3682EF78">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8B0DB" id="Line 2973" o:spid="_x0000_s1026" style="position:absolute;flip:x;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311104" behindDoc="0" locked="0" layoutInCell="1" allowOverlap="1" wp14:anchorId="00C4D888" wp14:editId="3454DBD9">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14F31BB" w:rsidR="00BE4981" w:rsidRPr="004A5823" w:rsidRDefault="00D41AFB" w:rsidP="00F5043F">
      <w:pPr>
        <w:pStyle w:val="Caption"/>
        <w:rPr>
          <w:rFonts w:ascii="Trebuchet MS" w:hAnsi="Trebuchet MS"/>
          <w:color w:val="FF0000"/>
          <w:sz w:val="24"/>
          <w:szCs w:val="24"/>
        </w:rPr>
      </w:pPr>
      <w:bookmarkStart w:id="1371" w:name="_Ref185671788"/>
      <w:r>
        <w:t xml:space="preserve">Figure </w:t>
      </w:r>
      <w:r w:rsidR="00EB54D7">
        <w:fldChar w:fldCharType="begin"/>
      </w:r>
      <w:r w:rsidR="00EB54D7">
        <w:instrText xml:space="preserve"> SEQ Figure \* ARABIC </w:instrText>
      </w:r>
      <w:r w:rsidR="00EB54D7">
        <w:fldChar w:fldCharType="separate"/>
      </w:r>
      <w:r w:rsidR="00093938">
        <w:rPr>
          <w:noProof/>
        </w:rPr>
        <w:t>15</w:t>
      </w:r>
      <w:r w:rsidR="00EB54D7">
        <w:rPr>
          <w:noProof/>
        </w:rPr>
        <w:fldChar w:fldCharType="end"/>
      </w:r>
      <w:bookmarkEnd w:id="1371"/>
      <w:r w:rsidR="00205334">
        <w:t xml:space="preserve">: Edit Specs </w:t>
      </w:r>
      <w:r w:rsidR="007D2AF2">
        <w:t>screen</w:t>
      </w:r>
      <w:r w:rsidR="00205334">
        <w:t xml:space="preserve"> with</w:t>
      </w:r>
      <w:r w:rsidR="00435384">
        <w:t xml:space="preserve"> </w:t>
      </w:r>
      <w:r w:rsidR="00205334">
        <w:t xml:space="preserve">TC Selection &amp; Label panel </w:t>
      </w:r>
      <w:proofErr w:type="gramStart"/>
      <w:r w:rsidR="007D2AF2">
        <w:t>displayed</w:t>
      </w:r>
      <w:proofErr w:type="gramEnd"/>
    </w:p>
    <w:p w14:paraId="0DD3375A" w14:textId="77777777" w:rsidR="00A11BA5" w:rsidRPr="007A0D7E" w:rsidRDefault="00C653DF" w:rsidP="006555DC">
      <w:pPr>
        <w:pStyle w:val="Heading3"/>
      </w:pPr>
      <w:bookmarkStart w:id="1372" w:name="_Toc469043306"/>
      <w:bookmarkStart w:id="1373" w:name="_Toc469044940"/>
      <w:bookmarkStart w:id="1374" w:name="_Toc469139236"/>
      <w:bookmarkStart w:id="1375" w:name="_Toc469152681"/>
      <w:bookmarkStart w:id="1376" w:name="_Toc491174780"/>
      <w:bookmarkStart w:id="1377" w:name="_Toc491337761"/>
      <w:bookmarkStart w:id="1378" w:name="_Toc491337935"/>
      <w:bookmarkStart w:id="1379" w:name="_Toc491338708"/>
      <w:bookmarkStart w:id="1380" w:name="_Toc532855690"/>
      <w:bookmarkStart w:id="1381" w:name="_Toc532856712"/>
      <w:bookmarkStart w:id="1382" w:name="_Toc53042134"/>
      <w:bookmarkStart w:id="1383" w:name="_Toc53042319"/>
      <w:bookmarkStart w:id="1384" w:name="_Toc86846291"/>
      <w:bookmarkStart w:id="1385" w:name="_Toc86846482"/>
      <w:bookmarkStart w:id="1386" w:name="_Toc119049861"/>
      <w:bookmarkStart w:id="1387" w:name="_Toc119050426"/>
      <w:bookmarkStart w:id="1388" w:name="_Toc119050616"/>
      <w:bookmarkStart w:id="1389" w:name="_Toc120102978"/>
      <w:bookmarkStart w:id="1390" w:name="_Toc129764275"/>
      <w:bookmarkStart w:id="1391" w:name="_Toc130360685"/>
      <w:r w:rsidRPr="007A0D7E">
        <w:t>T</w:t>
      </w:r>
      <w:r w:rsidR="00C343C4">
        <w:t xml:space="preserve">C </w:t>
      </w:r>
      <w:r w:rsidRPr="007A0D7E">
        <w:t>Selection &amp; Label</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7AFF2373" w14:textId="1889046C"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FD5262">
        <w:rPr>
          <w:b/>
          <w:i/>
          <w:iCs/>
          <w:rPrChange w:id="1392" w:author="Ryan Beck" w:date="2023-04-11T15:11:00Z">
            <w:rPr>
              <w:b/>
            </w:rPr>
          </w:rPrChange>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w:t>
      </w:r>
      <w:r w:rsidR="00205334" w:rsidRPr="007A31A6">
        <w:rPr>
          <w:i/>
          <w:iCs/>
          <w:rPrChange w:id="1393" w:author="Ryan Beck" w:date="2023-04-11T15:11:00Z">
            <w:rPr/>
          </w:rPrChange>
        </w:rPr>
        <w:t>Edit Specs</w:t>
      </w:r>
      <w:r w:rsidR="00205334" w:rsidRPr="00186824">
        <w:t xml:space="preserve"> screen </w:t>
      </w:r>
      <w:r w:rsidR="007D2AF2" w:rsidRPr="00186824">
        <w:t xml:space="preserve">will display an additional TC Selection &amp; Label.  </w:t>
      </w:r>
      <w:del w:id="1394" w:author="Ryan Beck" w:date="2022-10-10T10:35:00Z">
        <w:r w:rsidR="007D2AF2" w:rsidRPr="00186824" w:rsidDel="00D15133">
          <w:delText xml:space="preserve">See </w:delText>
        </w:r>
        <w:r w:rsidR="007D2AF2" w:rsidRPr="00186824" w:rsidDel="00D15133">
          <w:fldChar w:fldCharType="begin"/>
        </w:r>
        <w:r w:rsidR="007D2AF2" w:rsidRPr="00186824" w:rsidDel="00D15133">
          <w:delInstrText xml:space="preserve"> REF _Ref185671788 \h </w:delInstrText>
        </w:r>
        <w:r w:rsidR="00186824" w:rsidRPr="00186824" w:rsidDel="00D15133">
          <w:delInstrText xml:space="preserve"> \* MERGEFORMAT </w:delInstrText>
        </w:r>
        <w:r w:rsidR="007D2AF2" w:rsidRPr="00186824" w:rsidDel="00D15133">
          <w:fldChar w:fldCharType="separate"/>
        </w:r>
        <w:r w:rsidR="00F9407E" w:rsidDel="00D15133">
          <w:delText xml:space="preserve">Figure </w:delText>
        </w:r>
        <w:r w:rsidR="00F9407E" w:rsidDel="00D15133">
          <w:rPr>
            <w:noProof/>
          </w:rPr>
          <w:delText>15</w:delText>
        </w:r>
        <w:r w:rsidR="007D2AF2" w:rsidRPr="00186824" w:rsidDel="00D15133">
          <w:fldChar w:fldCharType="end"/>
        </w:r>
        <w:r w:rsidR="007D2AF2" w:rsidRPr="00186824" w:rsidDel="00D15133">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665021" w:rsidRDefault="00BB1B4C">
      <w:pPr>
        <w:ind w:left="720"/>
        <w:rPr>
          <w:bCs/>
          <w:rPrChange w:id="1395" w:author="Ryan Beck" w:date="2022-11-18T12:18:00Z">
            <w:rPr>
              <w:b/>
            </w:rPr>
          </w:rPrChange>
        </w:rPr>
        <w:pPrChange w:id="1396" w:author="Ryan Beck" w:date="2022-11-18T12:18:00Z">
          <w:pPr/>
        </w:pPrChange>
      </w:pPr>
      <w:r w:rsidRPr="00665021">
        <w:rPr>
          <w:b/>
          <w:bCs/>
          <w:rPrChange w:id="1397" w:author="Ryan Beck" w:date="2022-11-18T12:18:00Z">
            <w:rPr/>
          </w:rPrChange>
        </w:rPr>
        <w:t>Note:</w:t>
      </w:r>
      <w:r w:rsidRPr="00585CF3">
        <w:t xml:space="preserve"> </w:t>
      </w:r>
      <w:r w:rsidR="00BF7588" w:rsidRPr="00665021">
        <w:rPr>
          <w:bCs/>
          <w:rPrChange w:id="1398" w:author="Ryan Beck" w:date="2022-11-18T12:18:00Z">
            <w:rPr>
              <w:b/>
            </w:rPr>
          </w:rPrChange>
        </w:rPr>
        <w:t xml:space="preserve">When </w:t>
      </w:r>
      <w:r w:rsidR="007D2AF2" w:rsidRPr="00665021">
        <w:rPr>
          <w:bCs/>
          <w:rPrChange w:id="1399" w:author="Ryan Beck" w:date="2022-11-18T12:18:00Z">
            <w:rPr>
              <w:b/>
            </w:rPr>
          </w:rPrChange>
        </w:rPr>
        <w:t>using separate specs</w:t>
      </w:r>
      <w:r w:rsidR="00BF7588" w:rsidRPr="00665021">
        <w:rPr>
          <w:bCs/>
          <w:rPrChange w:id="1400" w:author="Ryan Beck" w:date="2022-11-18T12:18:00Z">
            <w:rPr>
              <w:b/>
            </w:rPr>
          </w:rPrChange>
        </w:rPr>
        <w:t xml:space="preserve">, </w:t>
      </w:r>
      <w:r w:rsidR="007D2AF2" w:rsidRPr="00665021">
        <w:rPr>
          <w:bCs/>
          <w:rPrChange w:id="1401" w:author="Ryan Beck" w:date="2022-11-18T12:18:00Z">
            <w:rPr>
              <w:b/>
            </w:rPr>
          </w:rPrChange>
        </w:rPr>
        <w:t>the Edit Specs screen</w:t>
      </w:r>
      <w:r w:rsidR="00BF7588" w:rsidRPr="00665021">
        <w:rPr>
          <w:bCs/>
          <w:rPrChange w:id="1402" w:author="Ryan Beck" w:date="2022-11-18T12:18:00Z">
            <w:rPr>
              <w:b/>
            </w:rPr>
          </w:rPrChange>
        </w:rPr>
        <w:t xml:space="preserve"> is the only place where you can select or deselect </w:t>
      </w:r>
      <w:r w:rsidR="00925F83" w:rsidRPr="00665021">
        <w:rPr>
          <w:bCs/>
          <w:rPrChange w:id="1403" w:author="Ryan Beck" w:date="2022-11-18T12:18:00Z">
            <w:rPr>
              <w:b/>
            </w:rPr>
          </w:rPrChange>
        </w:rPr>
        <w:t>which TC</w:t>
      </w:r>
      <w:r w:rsidR="00BF7588" w:rsidRPr="00665021">
        <w:rPr>
          <w:bCs/>
          <w:rPrChange w:id="1404" w:author="Ryan Beck" w:date="2022-11-18T12:18:00Z">
            <w:rPr>
              <w:b/>
            </w:rPr>
          </w:rPrChange>
        </w:rPr>
        <w:t>s will be used for a profile.</w:t>
      </w:r>
    </w:p>
    <w:p w14:paraId="6CE19C3F" w14:textId="77777777" w:rsidR="00245281" w:rsidRPr="00665021" w:rsidRDefault="00245281" w:rsidP="00245281">
      <w:pPr>
        <w:rPr>
          <w:bCs/>
        </w:rPr>
      </w:pPr>
    </w:p>
    <w:p w14:paraId="263404D0" w14:textId="5292A330" w:rsidR="00BF7588" w:rsidRPr="00186824" w:rsidRDefault="00BF7588" w:rsidP="00245281">
      <w:r w:rsidRPr="00186824">
        <w:t>Once you have compl</w:t>
      </w:r>
      <w:r w:rsidR="005D0ACF">
        <w:t xml:space="preserve">eted all edits of the specs, </w:t>
      </w:r>
      <w:r w:rsidRPr="00186824">
        <w:t xml:space="preserve">click the </w:t>
      </w:r>
      <w:ins w:id="1405" w:author="Ryan Beck" w:date="2023-04-11T15:12:00Z">
        <w:r w:rsidR="007A31A6" w:rsidRPr="007A31A6">
          <w:rPr>
            <w:b/>
            <w:bCs/>
            <w:rPrChange w:id="1406" w:author="Ryan Beck" w:date="2023-04-11T15:12:00Z">
              <w:rPr/>
            </w:rPrChange>
          </w:rPr>
          <w:t>G</w:t>
        </w:r>
      </w:ins>
      <w:del w:id="1407" w:author="Ryan Beck" w:date="2023-04-11T15:12:00Z">
        <w:r w:rsidR="000A2FFD" w:rsidRPr="007A31A6" w:rsidDel="007A31A6">
          <w:rPr>
            <w:b/>
            <w:bCs/>
            <w:rPrChange w:id="1408" w:author="Ryan Beck" w:date="2023-04-11T15:12:00Z">
              <w:rPr/>
            </w:rPrChange>
          </w:rPr>
          <w:delText>g</w:delText>
        </w:r>
      </w:del>
      <w:r w:rsidRPr="007A31A6">
        <w:rPr>
          <w:b/>
          <w:bCs/>
          <w:rPrChange w:id="1409" w:author="Ryan Beck" w:date="2023-04-11T15:12:00Z">
            <w:rPr/>
          </w:rPrChange>
        </w:rPr>
        <w:t xml:space="preserve">reen </w:t>
      </w:r>
      <w:r w:rsidR="000A2FFD" w:rsidRPr="007A31A6">
        <w:rPr>
          <w:b/>
          <w:bCs/>
          <w:rPrChange w:id="1410" w:author="Ryan Beck" w:date="2023-04-11T15:12:00Z">
            <w:rPr/>
          </w:rPrChange>
        </w:rPr>
        <w:t>c</w:t>
      </w:r>
      <w:r w:rsidRPr="007A31A6">
        <w:rPr>
          <w:b/>
          <w:bCs/>
          <w:rPrChange w:id="1411" w:author="Ryan Beck" w:date="2023-04-11T15:12:00Z">
            <w:rPr/>
          </w:rPrChange>
        </w:rPr>
        <w:t>heck</w:t>
      </w:r>
      <w:r w:rsidRPr="00186824">
        <w:t xml:space="preserve"> button and your changes will be applied.  Clicking the </w:t>
      </w:r>
      <w:ins w:id="1412" w:author="Ryan Beck" w:date="2022-11-18T12:18:00Z">
        <w:r w:rsidR="00694846">
          <w:rPr>
            <w:b/>
            <w:bCs/>
          </w:rPr>
          <w:t>R</w:t>
        </w:r>
      </w:ins>
      <w:del w:id="1413" w:author="Ryan Beck" w:date="2022-11-18T12:18:00Z">
        <w:r w:rsidR="000A2FFD" w:rsidRPr="00694846" w:rsidDel="00694846">
          <w:rPr>
            <w:b/>
            <w:bCs/>
            <w:rPrChange w:id="1414" w:author="Ryan Beck" w:date="2022-11-18T12:18:00Z">
              <w:rPr/>
            </w:rPrChange>
          </w:rPr>
          <w:delText>r</w:delText>
        </w:r>
      </w:del>
      <w:r w:rsidRPr="00694846">
        <w:rPr>
          <w:b/>
          <w:bCs/>
          <w:rPrChange w:id="1415" w:author="Ryan Beck" w:date="2022-11-18T12:18:00Z">
            <w:rPr/>
          </w:rPrChange>
        </w:rPr>
        <w:t>ed X</w:t>
      </w:r>
      <w:r w:rsidRPr="00694846">
        <w:rPr>
          <w:b/>
          <w:bCs/>
        </w:rPr>
        <w:t xml:space="preserve"> </w:t>
      </w:r>
      <w:del w:id="1416" w:author="Ryan Beck" w:date="2022-11-18T12:18:00Z">
        <w:r w:rsidRPr="00186824" w:rsidDel="00694846">
          <w:delText xml:space="preserve">(Cancel) </w:delText>
        </w:r>
      </w:del>
      <w:r w:rsidRPr="00186824">
        <w:t>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088896" behindDoc="0" locked="0" layoutInCell="1" allowOverlap="1" wp14:anchorId="777DD142" wp14:editId="0A82AAFF">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B7C7A" id="Oval 4149" o:spid="_x0000_s1026" style="position:absolute;margin-left:196.5pt;margin-top:97.2pt;width:59.5pt;height:54pt;z-index:2510888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74004" cy="2286000"/>
                    </a:xfrm>
                    <a:prstGeom prst="rect">
                      <a:avLst/>
                    </a:prstGeom>
                  </pic:spPr>
                </pic:pic>
              </a:graphicData>
            </a:graphic>
          </wp:inline>
        </w:drawing>
      </w:r>
    </w:p>
    <w:p w14:paraId="1B91AD3F" w14:textId="041D7163" w:rsidR="00D41AFB" w:rsidRPr="00D41AFB" w:rsidRDefault="00D41AFB" w:rsidP="004A5823">
      <w:pPr>
        <w:pStyle w:val="Caption"/>
      </w:pPr>
      <w:bookmarkStart w:id="1417" w:name="_Ref185671808"/>
      <w:r>
        <w:t xml:space="preserve">Figure </w:t>
      </w:r>
      <w:r w:rsidR="00EB54D7">
        <w:fldChar w:fldCharType="begin"/>
      </w:r>
      <w:r w:rsidR="00EB54D7">
        <w:instrText xml:space="preserve"> SEQ Figure \* ARABIC </w:instrText>
      </w:r>
      <w:r w:rsidR="00EB54D7">
        <w:fldChar w:fldCharType="separate"/>
      </w:r>
      <w:r w:rsidR="00093938">
        <w:rPr>
          <w:noProof/>
        </w:rPr>
        <w:t>16</w:t>
      </w:r>
      <w:r w:rsidR="00EB54D7">
        <w:rPr>
          <w:noProof/>
        </w:rPr>
        <w:fldChar w:fldCharType="end"/>
      </w:r>
      <w:bookmarkEnd w:id="1417"/>
      <w:r w:rsidR="00435384">
        <w:t>: Process Window Select TC to View</w:t>
      </w:r>
    </w:p>
    <w:p w14:paraId="3EB00C20" w14:textId="77777777" w:rsidR="005D0ACF" w:rsidRPr="005D0ACF" w:rsidRDefault="005D0ACF"/>
    <w:p w14:paraId="02CDF0FC" w14:textId="6B1A2706"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w:t>
      </w:r>
      <w:ins w:id="1418" w:author="Ryan Beck" w:date="2022-10-10T10:35:00Z">
        <w:r w:rsidR="00D15133">
          <w:t xml:space="preserve"> in the </w:t>
        </w:r>
      </w:ins>
      <w:del w:id="1419" w:author="Ryan Beck" w:date="2022-10-10T10:35:00Z">
        <w:r w:rsidDel="00D15133">
          <w:delText>.  (</w:delText>
        </w:r>
      </w:del>
      <w:ins w:id="1420" w:author="Ryan Beck" w:date="2022-10-10T10:35:00Z">
        <w:r w:rsidR="00D15133">
          <w:t>p</w:t>
        </w:r>
      </w:ins>
      <w:del w:id="1421" w:author="Ryan Beck" w:date="2022-10-10T10:35:00Z">
        <w:r w:rsidDel="00D15133">
          <w:delText>P</w:delText>
        </w:r>
      </w:del>
      <w:r>
        <w:t>revious step</w:t>
      </w:r>
      <w:del w:id="1422" w:author="Ryan Beck" w:date="2022-10-10T10:35:00Z">
        <w:r w:rsidDel="00D15133">
          <w:delText>)</w:delText>
        </w:r>
      </w:del>
      <w:r w:rsidR="00D41AFB" w:rsidRPr="005F134F">
        <w:t xml:space="preserve">. </w:t>
      </w:r>
      <w:del w:id="1423" w:author="Ryan Beck" w:date="2022-10-10T10:35:00Z">
        <w:r w:rsidR="00D41AFB" w:rsidRPr="005F134F" w:rsidDel="00D15133">
          <w:delText xml:space="preserve"> See</w:delText>
        </w:r>
        <w:r w:rsidR="005F134F" w:rsidDel="00D15133">
          <w:delText xml:space="preserve"> </w:delText>
        </w:r>
        <w:r w:rsidR="005F134F" w:rsidDel="00D15133">
          <w:fldChar w:fldCharType="begin"/>
        </w:r>
        <w:r w:rsidR="005F134F" w:rsidDel="00D15133">
          <w:delInstrText xml:space="preserve"> REF _Ref185671808 \h </w:delInstrText>
        </w:r>
        <w:r w:rsidR="005F134F" w:rsidDel="00D15133">
          <w:fldChar w:fldCharType="separate"/>
        </w:r>
        <w:r w:rsidR="00F9407E" w:rsidDel="00D15133">
          <w:delText xml:space="preserve">Figure </w:delText>
        </w:r>
        <w:r w:rsidR="00F9407E" w:rsidDel="00D15133">
          <w:rPr>
            <w:noProof/>
          </w:rPr>
          <w:delText>16</w:delText>
        </w:r>
        <w:r w:rsidR="005F134F" w:rsidDel="00D15133">
          <w:fldChar w:fldCharType="end"/>
        </w:r>
        <w:r w:rsidR="00D41AFB" w:rsidRPr="005F134F" w:rsidDel="00D15133">
          <w:delText>.</w:delText>
        </w:r>
      </w:del>
    </w:p>
    <w:p w14:paraId="31A2A05B" w14:textId="77777777" w:rsidR="004A5823" w:rsidRPr="005D0ACF" w:rsidRDefault="00C653DF" w:rsidP="006555DC">
      <w:pPr>
        <w:pStyle w:val="Heading3"/>
        <w:rPr>
          <w:rFonts w:ascii="Trebuchet MS" w:hAnsi="Trebuchet MS"/>
          <w:noProof/>
          <w:szCs w:val="24"/>
        </w:rPr>
      </w:pPr>
      <w:bookmarkStart w:id="1424" w:name="_Change_Specs_Name"/>
      <w:bookmarkStart w:id="1425" w:name="_Toc469043307"/>
      <w:bookmarkStart w:id="1426" w:name="_Toc469044941"/>
      <w:bookmarkStart w:id="1427" w:name="_Toc469139237"/>
      <w:bookmarkStart w:id="1428" w:name="_Toc469152682"/>
      <w:bookmarkStart w:id="1429" w:name="_Toc491174781"/>
      <w:bookmarkStart w:id="1430" w:name="_Toc491337762"/>
      <w:bookmarkStart w:id="1431" w:name="_Toc491337936"/>
      <w:bookmarkStart w:id="1432" w:name="_Toc491338709"/>
      <w:bookmarkStart w:id="1433" w:name="_Toc532855691"/>
      <w:bookmarkStart w:id="1434" w:name="_Toc532856713"/>
      <w:bookmarkStart w:id="1435" w:name="_Toc53042135"/>
      <w:bookmarkStart w:id="1436" w:name="_Toc53042320"/>
      <w:bookmarkStart w:id="1437" w:name="_Toc86846292"/>
      <w:bookmarkStart w:id="1438" w:name="_Toc86846483"/>
      <w:bookmarkStart w:id="1439" w:name="_Toc119049862"/>
      <w:bookmarkStart w:id="1440" w:name="_Toc119050427"/>
      <w:bookmarkStart w:id="1441" w:name="_Toc119050617"/>
      <w:bookmarkStart w:id="1442" w:name="_Toc120102979"/>
      <w:bookmarkStart w:id="1443" w:name="_Toc129764276"/>
      <w:bookmarkStart w:id="1444" w:name="_Toc130360686"/>
      <w:bookmarkEnd w:id="1424"/>
      <w:r w:rsidRPr="005D0ACF">
        <w:lastRenderedPageBreak/>
        <w:t>Change Specs Name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BDA44C4"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855E01">
        <w:rPr>
          <w:b/>
          <w:bCs/>
          <w:iCs/>
          <w:noProof/>
          <w:rPrChange w:id="1445" w:author="Ryan Beck" w:date="2022-10-10T10:36:00Z">
            <w:rPr>
              <w:i/>
              <w:noProof/>
            </w:rPr>
          </w:rPrChange>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D15133">
        <w:rPr>
          <w:b/>
          <w:bCs/>
          <w:noProof/>
          <w:rPrChange w:id="1446" w:author="Ryan Beck" w:date="2022-10-10T10:35:00Z">
            <w:rPr>
              <w:noProof/>
            </w:rPr>
          </w:rPrChange>
        </w:rPr>
        <w:t>Save</w:t>
      </w:r>
      <w:r w:rsidRPr="005D0ACF">
        <w:rPr>
          <w:noProof/>
        </w:rPr>
        <w:t xml:space="preserve">, then </w:t>
      </w:r>
      <w:r w:rsidRPr="00D15133">
        <w:rPr>
          <w:b/>
          <w:bCs/>
          <w:noProof/>
          <w:rPrChange w:id="1447" w:author="Ryan Beck" w:date="2022-10-10T10:35:00Z">
            <w:rPr>
              <w:noProof/>
            </w:rPr>
          </w:rPrChange>
        </w:rPr>
        <w:t>Exit</w:t>
      </w:r>
      <w:r w:rsidRPr="005D0ACF">
        <w:rPr>
          <w:noProof/>
        </w:rPr>
        <w:t xml:space="preserve"> </w:t>
      </w:r>
      <w:ins w:id="1448" w:author="Ryan Beck" w:date="2023-04-11T15:12:00Z">
        <w:r w:rsidR="00E30E4E">
          <w:rPr>
            <w:noProof/>
          </w:rPr>
          <w:t xml:space="preserve">button </w:t>
        </w:r>
      </w:ins>
      <w:r w:rsidRPr="005D0ACF">
        <w:rPr>
          <w:noProof/>
        </w:rPr>
        <w:t xml:space="preserve">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2D7822">
      <w:pPr>
        <w:pStyle w:val="Heading2"/>
      </w:pPr>
      <w:bookmarkStart w:id="1449" w:name="_Toc486325574"/>
      <w:bookmarkStart w:id="1450" w:name="_Toc488490443"/>
      <w:bookmarkStart w:id="1451" w:name="_Toc119468083"/>
      <w:bookmarkStart w:id="1452" w:name="_Toc329784602"/>
      <w:bookmarkStart w:id="1453" w:name="_Toc469043308"/>
      <w:bookmarkStart w:id="1454" w:name="_Toc469044942"/>
      <w:bookmarkStart w:id="1455" w:name="_Toc469139238"/>
      <w:bookmarkStart w:id="1456" w:name="_Toc469152683"/>
      <w:bookmarkStart w:id="1457" w:name="_Toc491174782"/>
      <w:bookmarkStart w:id="1458" w:name="_Toc491337763"/>
      <w:bookmarkStart w:id="1459" w:name="_Toc491337937"/>
      <w:bookmarkStart w:id="1460" w:name="_Toc491338710"/>
      <w:bookmarkStart w:id="1461" w:name="_Toc532855692"/>
      <w:bookmarkStart w:id="1462" w:name="_Toc532856714"/>
      <w:bookmarkStart w:id="1463" w:name="_Toc53042136"/>
      <w:bookmarkStart w:id="1464" w:name="_Toc53042321"/>
      <w:bookmarkStart w:id="1465" w:name="_Toc86846293"/>
      <w:bookmarkStart w:id="1466" w:name="_Toc86846484"/>
      <w:bookmarkStart w:id="1467" w:name="_Toc119049734"/>
      <w:bookmarkStart w:id="1468" w:name="_Toc119049863"/>
      <w:bookmarkStart w:id="1469" w:name="_Toc119050428"/>
      <w:bookmarkStart w:id="1470" w:name="_Toc119050618"/>
      <w:bookmarkStart w:id="1471" w:name="_Toc120102980"/>
      <w:bookmarkStart w:id="1472" w:name="_Toc129764277"/>
      <w:bookmarkStart w:id="1473" w:name="_Toc130360687"/>
      <w:r>
        <w:lastRenderedPageBreak/>
        <w:t>Sav</w:t>
      </w:r>
      <w:r w:rsidR="005D0ACF">
        <w:t xml:space="preserve">e </w:t>
      </w:r>
      <w:r>
        <w:t>Process Window</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62661" cy="3072384"/>
                    </a:xfrm>
                    <a:prstGeom prst="rect">
                      <a:avLst/>
                    </a:prstGeom>
                  </pic:spPr>
                </pic:pic>
              </a:graphicData>
            </a:graphic>
          </wp:inline>
        </w:drawing>
      </w:r>
    </w:p>
    <w:p w14:paraId="51D9BBB0" w14:textId="0487191F" w:rsidR="008708F9" w:rsidRPr="0025224B" w:rsidRDefault="00D41AFB" w:rsidP="00F5043F">
      <w:pPr>
        <w:pStyle w:val="Caption"/>
      </w:pPr>
      <w:bookmarkStart w:id="1474" w:name="_Ref185673863"/>
      <w:r>
        <w:t xml:space="preserve">Figure </w:t>
      </w:r>
      <w:r w:rsidR="00EB54D7">
        <w:fldChar w:fldCharType="begin"/>
      </w:r>
      <w:r w:rsidR="00EB54D7">
        <w:instrText xml:space="preserve"> SEQ Figure \* ARABIC </w:instrText>
      </w:r>
      <w:r w:rsidR="00EB54D7">
        <w:fldChar w:fldCharType="separate"/>
      </w:r>
      <w:r w:rsidR="00093938">
        <w:rPr>
          <w:noProof/>
        </w:rPr>
        <w:t>17</w:t>
      </w:r>
      <w:r w:rsidR="00EB54D7">
        <w:rPr>
          <w:noProof/>
        </w:rPr>
        <w:fldChar w:fldCharType="end"/>
      </w:r>
      <w:bookmarkEnd w:id="1474"/>
      <w:r w:rsidR="00F639E2">
        <w:t>: Save Process Window</w:t>
      </w:r>
    </w:p>
    <w:p w14:paraId="290220B0" w14:textId="77777777" w:rsidR="008708F9" w:rsidRDefault="008708F9"/>
    <w:p w14:paraId="6B210537" w14:textId="77777777" w:rsidR="00C247BA" w:rsidRPr="00186824" w:rsidRDefault="00C247BA" w:rsidP="00C247BA">
      <w:pPr>
        <w:rPr>
          <w:ins w:id="1475" w:author="Ryan Beck" w:date="2023-04-11T15:15:00Z"/>
        </w:rPr>
      </w:pPr>
      <w:ins w:id="1476" w:author="Ryan Beck" w:date="2023-04-11T15:15:00Z">
        <w:r>
          <w:rPr>
            <w:b/>
          </w:rPr>
          <w:t>To save</w:t>
        </w:r>
        <w:r>
          <w:t xml:space="preserve"> - </w:t>
        </w:r>
        <w:r w:rsidRPr="00186824">
          <w:t xml:space="preserve">Click </w:t>
        </w:r>
        <w:r w:rsidRPr="000A2FFD">
          <w:t xml:space="preserve">the green check </w:t>
        </w:r>
        <w:r w:rsidRPr="00186824">
          <w:t xml:space="preserve">button.  A dialog box will appear asking to </w:t>
        </w:r>
        <w:r>
          <w:t>"A</w:t>
        </w:r>
        <w:r w:rsidRPr="00186824">
          <w:t>dd this Process Window to your current list of Process Windows</w:t>
        </w:r>
        <w:r>
          <w:t>?”</w:t>
        </w:r>
        <w:r w:rsidRPr="00186824">
          <w:t xml:space="preserve">  </w:t>
        </w:r>
      </w:ins>
    </w:p>
    <w:p w14:paraId="51ACB9EE" w14:textId="4B08885B" w:rsidR="008708F9" w:rsidRPr="00186824" w:rsidDel="00C247BA" w:rsidRDefault="008708F9">
      <w:pPr>
        <w:rPr>
          <w:del w:id="1477" w:author="Ryan Beck" w:date="2023-04-11T15:15:00Z"/>
        </w:rPr>
      </w:pPr>
      <w:del w:id="1478" w:author="Ryan Beck" w:date="2023-04-11T15:15:00Z">
        <w:r w:rsidDel="00C247BA">
          <w:rPr>
            <w:b/>
          </w:rPr>
          <w:delText>To save</w:delText>
        </w:r>
        <w:r w:rsidDel="00C247BA">
          <w:delText xml:space="preserve"> - </w:delText>
        </w:r>
        <w:r w:rsidRPr="00186824" w:rsidDel="00C247BA">
          <w:delText xml:space="preserve">Click </w:delText>
        </w:r>
        <w:r w:rsidRPr="000A2FFD" w:rsidDel="00C247BA">
          <w:delText xml:space="preserve">the </w:delText>
        </w:r>
        <w:r w:rsidR="00624176" w:rsidRPr="00624176" w:rsidDel="00C247BA">
          <w:rPr>
            <w:b/>
            <w:bCs/>
          </w:rPr>
          <w:delText>G</w:delText>
        </w:r>
        <w:r w:rsidR="00BF7588" w:rsidRPr="00624176" w:rsidDel="00C247BA">
          <w:rPr>
            <w:b/>
            <w:bCs/>
          </w:rPr>
          <w:delText xml:space="preserve">reen </w:delText>
        </w:r>
        <w:r w:rsidR="00624176" w:rsidRPr="00624176" w:rsidDel="00C247BA">
          <w:rPr>
            <w:b/>
            <w:bCs/>
          </w:rPr>
          <w:delText>C</w:delText>
        </w:r>
        <w:r w:rsidR="00BF7588" w:rsidRPr="00624176" w:rsidDel="00C247BA">
          <w:rPr>
            <w:b/>
            <w:bCs/>
          </w:rPr>
          <w:delText>heck</w:delText>
        </w:r>
        <w:r w:rsidR="00BF7588" w:rsidRPr="000A2FFD" w:rsidDel="00C247BA">
          <w:delText xml:space="preserve"> </w:delText>
        </w:r>
        <w:r w:rsidRPr="00186824" w:rsidDel="00C247BA">
          <w:delText xml:space="preserve">button.  A dialog box will appear asking if you want to </w:delText>
        </w:r>
        <w:bookmarkStart w:id="1479" w:name="_Toc486325575"/>
        <w:bookmarkStart w:id="1480" w:name="_Toc488490444"/>
        <w:r w:rsidR="00FB7876" w:rsidRPr="00186824" w:rsidDel="00C247BA">
          <w:delText>add thi</w:delText>
        </w:r>
        <w:r w:rsidR="00F242CE" w:rsidRPr="00186824" w:rsidDel="00C247BA">
          <w:delText xml:space="preserve">s Process Window to your current list of </w:delText>
        </w:r>
        <w:r w:rsidR="00FB7876" w:rsidRPr="00186824" w:rsidDel="00C247BA">
          <w:delText>P</w:delText>
        </w:r>
        <w:r w:rsidR="00F242CE" w:rsidRPr="00186824" w:rsidDel="00C247BA">
          <w:delText>rocess Windows</w:delText>
        </w:r>
        <w:r w:rsidR="00194E1A" w:rsidRPr="00186824" w:rsidDel="00C247BA">
          <w:delText>.</w:delText>
        </w:r>
        <w:r w:rsidR="00194666" w:rsidRPr="00186824" w:rsidDel="00C247BA">
          <w:delText xml:space="preserve">  </w:delText>
        </w:r>
      </w:del>
      <w:del w:id="1481" w:author="Ryan Beck" w:date="2022-10-10T10:36:00Z">
        <w:r w:rsidR="00194666" w:rsidRPr="00186824" w:rsidDel="00855E01">
          <w:delText>See</w:delText>
        </w:r>
        <w:r w:rsidR="007E0F66" w:rsidRPr="00186824" w:rsidDel="00855E01">
          <w:delText xml:space="preserve"> </w:delText>
        </w:r>
        <w:r w:rsidR="007E0F66" w:rsidRPr="00186824" w:rsidDel="00855E01">
          <w:fldChar w:fldCharType="begin"/>
        </w:r>
        <w:r w:rsidR="007E0F66" w:rsidRPr="00186824" w:rsidDel="00855E01">
          <w:delInstrText xml:space="preserve"> REF _Ref185673863 \h </w:delInstrText>
        </w:r>
        <w:r w:rsidR="00186824" w:rsidRPr="00186824" w:rsidDel="00855E01">
          <w:delInstrText xml:space="preserve"> \* MERGEFORMAT </w:delInstrText>
        </w:r>
        <w:r w:rsidR="007E0F66" w:rsidRPr="00186824" w:rsidDel="00855E01">
          <w:fldChar w:fldCharType="separate"/>
        </w:r>
        <w:r w:rsidR="00F9407E" w:rsidDel="00855E01">
          <w:delText xml:space="preserve">Figure </w:delText>
        </w:r>
        <w:r w:rsidR="00F9407E" w:rsidDel="00855E01">
          <w:rPr>
            <w:noProof/>
          </w:rPr>
          <w:delText>17</w:delText>
        </w:r>
        <w:r w:rsidR="007E0F66" w:rsidRPr="00186824" w:rsidDel="00855E01">
          <w:fldChar w:fldCharType="end"/>
        </w:r>
        <w:r w:rsidR="002F0447" w:rsidRPr="00186824" w:rsidDel="00855E01">
          <w:delText xml:space="preserve"> and </w:delText>
        </w:r>
        <w:r w:rsidR="002F0447" w:rsidRPr="00186824" w:rsidDel="00855E01">
          <w:fldChar w:fldCharType="begin"/>
        </w:r>
        <w:r w:rsidR="002F0447" w:rsidRPr="00186824" w:rsidDel="00855E01">
          <w:delInstrText xml:space="preserve"> REF _Ref209341352 \h </w:delInstrText>
        </w:r>
        <w:r w:rsidR="00186824" w:rsidRPr="00186824" w:rsidDel="00855E01">
          <w:delInstrText xml:space="preserve"> \* MERGEFORMAT </w:delInstrText>
        </w:r>
        <w:r w:rsidR="002F0447" w:rsidRPr="00186824" w:rsidDel="00855E01">
          <w:fldChar w:fldCharType="separate"/>
        </w:r>
        <w:r w:rsidR="00F9407E" w:rsidDel="00855E01">
          <w:delText xml:space="preserve">Figure </w:delText>
        </w:r>
        <w:r w:rsidR="00F9407E" w:rsidDel="00855E01">
          <w:rPr>
            <w:noProof/>
          </w:rPr>
          <w:delText>18</w:delText>
        </w:r>
        <w:r w:rsidR="002F0447" w:rsidRPr="00186824" w:rsidDel="00855E01">
          <w:fldChar w:fldCharType="end"/>
        </w:r>
        <w:r w:rsidR="002F0447" w:rsidRPr="00186824" w:rsidDel="00855E01">
          <w:delText xml:space="preserve">.  </w:delText>
        </w:r>
      </w:del>
    </w:p>
    <w:p w14:paraId="6A65CFED" w14:textId="77777777" w:rsidR="008708F9" w:rsidRDefault="008708F9"/>
    <w:p w14:paraId="5EE6A996" w14:textId="32B4AA65" w:rsidR="00194666" w:rsidRDefault="000E0382" w:rsidP="009C2049">
      <w:pPr>
        <w:keepNext/>
        <w:jc w:val="center"/>
      </w:pPr>
      <w:del w:id="1482" w:author="Ryan Beck" w:date="2022-10-10T10:39:00Z">
        <w:r w:rsidDel="009C197C">
          <w:rPr>
            <w:noProof/>
          </w:rPr>
          <w:drawing>
            <wp:inline distT="0" distB="0" distL="0" distR="0" wp14:anchorId="2E6170AB" wp14:editId="5A4CE46C">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1483" w:author="Ryan Beck" w:date="2022-10-10T10:39:00Z">
        <w:r w:rsidR="009C197C" w:rsidRPr="009C197C">
          <w:rPr>
            <w:noProof/>
          </w:rPr>
          <w:drawing>
            <wp:inline distT="0" distB="0" distL="0" distR="0" wp14:anchorId="57F9AD39" wp14:editId="6F56CABA">
              <wp:extent cx="2615184" cy="950976"/>
              <wp:effectExtent l="0" t="0" r="0" b="190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2"/>
                      <a:stretch>
                        <a:fillRect/>
                      </a:stretch>
                    </pic:blipFill>
                    <pic:spPr>
                      <a:xfrm>
                        <a:off x="0" y="0"/>
                        <a:ext cx="2615184" cy="950976"/>
                      </a:xfrm>
                      <a:prstGeom prst="rect">
                        <a:avLst/>
                      </a:prstGeom>
                    </pic:spPr>
                  </pic:pic>
                </a:graphicData>
              </a:graphic>
            </wp:inline>
          </w:drawing>
        </w:r>
      </w:ins>
    </w:p>
    <w:p w14:paraId="5204CE4F" w14:textId="5747C95C" w:rsidR="008708F9" w:rsidRDefault="00194666" w:rsidP="00F5043F">
      <w:pPr>
        <w:pStyle w:val="Caption"/>
      </w:pPr>
      <w:bookmarkStart w:id="1484" w:name="_Ref209341352"/>
      <w:r>
        <w:t xml:space="preserve">Figure </w:t>
      </w:r>
      <w:r w:rsidR="00EB54D7">
        <w:fldChar w:fldCharType="begin"/>
      </w:r>
      <w:r w:rsidR="00EB54D7">
        <w:instrText xml:space="preserve"> SEQ Figure \* ARABIC </w:instrText>
      </w:r>
      <w:r w:rsidR="00EB54D7">
        <w:fldChar w:fldCharType="separate"/>
      </w:r>
      <w:r w:rsidR="00093938">
        <w:rPr>
          <w:noProof/>
        </w:rPr>
        <w:t>18</w:t>
      </w:r>
      <w:r w:rsidR="00EB54D7">
        <w:rPr>
          <w:noProof/>
        </w:rPr>
        <w:fldChar w:fldCharType="end"/>
      </w:r>
      <w:bookmarkEnd w:id="1484"/>
      <w:r w:rsidR="00F639E2">
        <w:t>: Add Process Window Prompt</w:t>
      </w:r>
    </w:p>
    <w:p w14:paraId="1D6B9F58" w14:textId="77777777" w:rsidR="00857F6F" w:rsidRDefault="00857F6F"/>
    <w:p w14:paraId="1E663620" w14:textId="77777777" w:rsidR="00141615" w:rsidRDefault="00141615" w:rsidP="00141615">
      <w:pPr>
        <w:rPr>
          <w:ins w:id="1485" w:author="Ryan Beck" w:date="2023-04-11T15:16:00Z"/>
        </w:rPr>
      </w:pPr>
      <w:ins w:id="1486" w:author="Ryan Beck" w:date="2023-04-11T15:16:00Z">
        <w:r>
          <w:t xml:space="preserve">Clicking </w:t>
        </w:r>
        <w:r w:rsidRPr="005D0ACF">
          <w:rPr>
            <w:b/>
          </w:rPr>
          <w:t>Yes</w:t>
        </w:r>
        <w:r>
          <w:t xml:space="preserve"> will save the Process Window and </w:t>
        </w:r>
        <w:proofErr w:type="gramStart"/>
        <w:r>
          <w:t>exit to</w:t>
        </w:r>
        <w:proofErr w:type="gramEnd"/>
        <w:r>
          <w:t xml:space="preserve"> the main screen.  Clicking </w:t>
        </w:r>
        <w:r>
          <w:rPr>
            <w:b/>
          </w:rPr>
          <w:t>No</w:t>
        </w:r>
        <w:r>
          <w:t xml:space="preserve"> and then the </w:t>
        </w:r>
        <w:r w:rsidRPr="00FE595C">
          <w:rPr>
            <w:b/>
            <w:bCs/>
          </w:rPr>
          <w:t>Red X</w:t>
        </w:r>
        <w:r w:rsidRPr="000A2FFD">
          <w:t xml:space="preserve"> </w:t>
        </w:r>
        <w:r>
          <w:t>will</w:t>
        </w:r>
        <w:r w:rsidRPr="000A2FFD">
          <w:t xml:space="preserve"> exit without accepting or saving any changes.</w:t>
        </w:r>
      </w:ins>
    </w:p>
    <w:p w14:paraId="44CCA2FF" w14:textId="0592D640" w:rsidR="006F225D" w:rsidDel="00141615" w:rsidRDefault="006F225D" w:rsidP="006F225D">
      <w:pPr>
        <w:rPr>
          <w:del w:id="1487" w:author="Ryan Beck" w:date="2023-04-11T15:16:00Z"/>
        </w:rPr>
      </w:pPr>
      <w:del w:id="1488" w:author="Ryan Beck" w:date="2023-04-11T15:16:00Z">
        <w:r w:rsidDel="00141615">
          <w:delText xml:space="preserve">Clicking </w:delText>
        </w:r>
        <w:r w:rsidR="005D0ACF" w:rsidRPr="005D0ACF" w:rsidDel="00141615">
          <w:rPr>
            <w:b/>
          </w:rPr>
          <w:delText>Yes</w:delText>
        </w:r>
        <w:r w:rsidDel="00141615">
          <w:delText xml:space="preserve"> will save it and exit to the main screen.  You can click </w:delText>
        </w:r>
        <w:r w:rsidR="005D0ACF" w:rsidDel="00141615">
          <w:rPr>
            <w:b/>
          </w:rPr>
          <w:delText>No</w:delText>
        </w:r>
        <w:r w:rsidDel="00141615">
          <w:delText xml:space="preserve"> and </w:delText>
        </w:r>
        <w:r w:rsidR="005D0ACF" w:rsidDel="00141615">
          <w:delText xml:space="preserve">then </w:delText>
        </w:r>
        <w:r w:rsidDel="00141615">
          <w:delText xml:space="preserve">click the </w:delText>
        </w:r>
        <w:r w:rsidR="000A2FFD" w:rsidRPr="009C197C" w:rsidDel="00141615">
          <w:rPr>
            <w:b/>
            <w:bCs/>
            <w:rPrChange w:id="1489" w:author="Ryan Beck" w:date="2022-10-10T10:39:00Z">
              <w:rPr/>
            </w:rPrChange>
          </w:rPr>
          <w:delText>r</w:delText>
        </w:r>
        <w:r w:rsidRPr="009C197C" w:rsidDel="00141615">
          <w:rPr>
            <w:b/>
            <w:bCs/>
            <w:rPrChange w:id="1490" w:author="Ryan Beck" w:date="2022-10-10T10:39:00Z">
              <w:rPr/>
            </w:rPrChange>
          </w:rPr>
          <w:delText>ed X</w:delText>
        </w:r>
        <w:r w:rsidRPr="000A2FFD" w:rsidDel="00141615">
          <w:delText xml:space="preserve"> </w:delText>
        </w:r>
      </w:del>
      <w:del w:id="1491" w:author="Ryan Beck" w:date="2022-10-10T10:39:00Z">
        <w:r w:rsidRPr="000A2FFD" w:rsidDel="009E5763">
          <w:delText xml:space="preserve">“Cancel </w:delText>
        </w:r>
      </w:del>
      <w:del w:id="1492" w:author="Ryan Beck" w:date="2023-04-11T15:16:00Z">
        <w:r w:rsidRPr="000A2FFD" w:rsidDel="00141615">
          <w:delText>button</w:delText>
        </w:r>
      </w:del>
      <w:del w:id="1493" w:author="Ryan Beck" w:date="2022-10-10T10:39:00Z">
        <w:r w:rsidRPr="000A2FFD" w:rsidDel="009E5763">
          <w:delText>”</w:delText>
        </w:r>
      </w:del>
      <w:del w:id="1494" w:author="Ryan Beck" w:date="2023-04-11T15:16:00Z">
        <w:r w:rsidRPr="000A2FFD" w:rsidDel="00141615">
          <w:delText xml:space="preserve"> to exit without accepting or saving any changes.</w:delText>
        </w:r>
      </w:del>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2D7822">
      <w:pPr>
        <w:pStyle w:val="Heading2"/>
      </w:pPr>
      <w:bookmarkStart w:id="1495" w:name="_Toc469043309"/>
      <w:bookmarkStart w:id="1496" w:name="_Toc469044943"/>
      <w:bookmarkStart w:id="1497" w:name="_Toc469139239"/>
      <w:bookmarkStart w:id="1498" w:name="_Toc469152684"/>
      <w:bookmarkStart w:id="1499" w:name="_Toc491174783"/>
      <w:bookmarkStart w:id="1500" w:name="_Toc491337764"/>
      <w:bookmarkStart w:id="1501" w:name="_Toc491337938"/>
      <w:bookmarkStart w:id="1502" w:name="_Toc491338711"/>
      <w:bookmarkStart w:id="1503" w:name="_Toc532855693"/>
      <w:bookmarkStart w:id="1504" w:name="_Toc532856715"/>
      <w:bookmarkStart w:id="1505" w:name="_Toc53042137"/>
      <w:bookmarkStart w:id="1506" w:name="_Toc53042322"/>
      <w:bookmarkStart w:id="1507" w:name="_Toc86846294"/>
      <w:bookmarkStart w:id="1508" w:name="_Toc86846485"/>
      <w:bookmarkStart w:id="1509" w:name="_Toc119049735"/>
      <w:bookmarkStart w:id="1510" w:name="_Toc119049864"/>
      <w:bookmarkStart w:id="1511" w:name="_Toc119050429"/>
      <w:bookmarkStart w:id="1512" w:name="_Toc119050619"/>
      <w:bookmarkStart w:id="1513" w:name="_Toc120102981"/>
      <w:bookmarkStart w:id="1514" w:name="_Toc129764278"/>
      <w:bookmarkStart w:id="1515" w:name="_Toc130360688"/>
      <w:r>
        <w:lastRenderedPageBreak/>
        <w:t>Import</w:t>
      </w:r>
      <w:r w:rsidR="00157356">
        <w:t xml:space="preserve"> </w:t>
      </w:r>
      <w:r w:rsidR="00754243">
        <w:t>Legacy Process Windows</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5"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635F38">
              <w:rPr>
                <w:rFonts w:ascii="Courier New" w:hAnsi="Courier New" w:cs="Courier New"/>
                <w:rPrChange w:id="1516" w:author="Ryan Beck" w:date="2022-10-10T13:31:00Z">
                  <w:rPr/>
                </w:rPrChange>
              </w:rPr>
              <w:t>C:\software root folder\</w:t>
            </w:r>
            <w:proofErr w:type="spellStart"/>
            <w:r w:rsidRPr="00635F38">
              <w:rPr>
                <w:rFonts w:ascii="Courier New" w:hAnsi="Courier New" w:cs="Courier New"/>
                <w:rPrChange w:id="1517" w:author="Ryan Beck" w:date="2022-10-10T13:31:00Z">
                  <w:rPr/>
                </w:rPrChange>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5pt;height:87pt" o:ole="">
                  <v:imagedata r:id="rId66" o:title=""/>
                </v:shape>
                <o:OLEObject Type="Embed" ProgID="PBrush" ShapeID="_x0000_i1028" DrawAspect="Content" ObjectID="_1742760970" r:id="rId67"/>
              </w:object>
            </w:r>
            <w:r w:rsidR="00D5165D">
              <w:rPr>
                <w:noProof/>
              </w:rPr>
              <w:drawing>
                <wp:anchor distT="0" distB="0" distL="114300" distR="114300" simplePos="0" relativeHeight="251345920" behindDoc="1" locked="0" layoutInCell="1" allowOverlap="1" wp14:anchorId="257ADE91" wp14:editId="5829AE0D">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518" w:name="_Toc119468084"/>
      <w:bookmarkStart w:id="1519" w:name="_Toc329784603"/>
      <w:bookmarkStart w:id="1520" w:name="_Toc329852089"/>
      <w:bookmarkStart w:id="1521" w:name="_Toc331173661"/>
      <w:bookmarkStart w:id="1522" w:name="_Toc332208769"/>
      <w:bookmarkStart w:id="1523" w:name="_Toc332274016"/>
      <w:bookmarkStart w:id="1524" w:name="_Toc367109137"/>
      <w:bookmarkStart w:id="1525" w:name="_Toc394486336"/>
      <w:bookmarkStart w:id="1526" w:name="_Toc394583542"/>
      <w:bookmarkStart w:id="1527" w:name="_Toc468171258"/>
      <w:bookmarkStart w:id="1528" w:name="_Toc468549173"/>
      <w:bookmarkStart w:id="1529" w:name="_Toc468552691"/>
      <w:bookmarkStart w:id="1530" w:name="_Toc469041218"/>
      <w:bookmarkStart w:id="1531" w:name="_Toc469041324"/>
      <w:bookmarkStart w:id="1532" w:name="_Toc469043310"/>
      <w:bookmarkStart w:id="1533" w:name="_Toc469044944"/>
      <w:bookmarkStart w:id="1534" w:name="_Toc469139240"/>
      <w:bookmarkStart w:id="1535" w:name="_Toc469143770"/>
      <w:bookmarkStart w:id="1536" w:name="_Toc469152528"/>
      <w:bookmarkStart w:id="1537" w:name="_Toc469152685"/>
      <w:bookmarkStart w:id="1538" w:name="_Toc491174784"/>
      <w:bookmarkStart w:id="1539" w:name="_Toc491175159"/>
      <w:bookmarkStart w:id="1540" w:name="_Toc491337765"/>
      <w:bookmarkStart w:id="1541" w:name="_Toc491337939"/>
      <w:bookmarkStart w:id="1542" w:name="_Toc491338712"/>
      <w:bookmarkStart w:id="1543" w:name="_Toc491339247"/>
      <w:bookmarkStart w:id="1544" w:name="_Toc532836363"/>
      <w:bookmarkStart w:id="1545" w:name="_Toc532855694"/>
      <w:bookmarkStart w:id="1546" w:name="_Toc532856716"/>
      <w:bookmarkStart w:id="1547" w:name="_Toc53042138"/>
      <w:bookmarkStart w:id="1548" w:name="_Toc53042323"/>
      <w:bookmarkStart w:id="1549" w:name="_Toc53042482"/>
      <w:bookmarkStart w:id="1550" w:name="_Toc86846295"/>
      <w:bookmarkStart w:id="1551" w:name="_Toc86846486"/>
      <w:bookmarkStart w:id="1552" w:name="_Toc119049736"/>
      <w:bookmarkStart w:id="1553" w:name="_Toc119049865"/>
      <w:bookmarkStart w:id="1554" w:name="_Toc119050430"/>
      <w:bookmarkStart w:id="1555" w:name="_Toc119050620"/>
      <w:bookmarkStart w:id="1556" w:name="_Toc120102982"/>
      <w:bookmarkStart w:id="1557" w:name="_Toc129764279"/>
      <w:bookmarkStart w:id="1558" w:name="_Toc130360689"/>
      <w:r>
        <w:rPr>
          <w:noProof/>
        </w:rPr>
        <w:lastRenderedPageBreak/>
        <w:drawing>
          <wp:anchor distT="0" distB="0" distL="114300" distR="114300" simplePos="0" relativeHeight="251436032" behindDoc="0" locked="0" layoutInCell="1" allowOverlap="1" wp14:anchorId="05F2670B" wp14:editId="7408E19E">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518"/>
      <w:r w:rsidR="00942166">
        <w:t xml:space="preserve"> </w:t>
      </w:r>
      <w:r w:rsidR="006C7149">
        <w:t>Screen</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5443D3E9" w14:textId="77777777" w:rsidR="008708F9" w:rsidRDefault="008708F9" w:rsidP="00194E1A">
      <w:pPr>
        <w:rPr>
          <w:noProof/>
        </w:rPr>
      </w:pPr>
    </w:p>
    <w:p w14:paraId="49258496" w14:textId="47BC597C" w:rsidR="00942166" w:rsidRPr="0033367E" w:rsidRDefault="00F44BB9" w:rsidP="00D5165D">
      <w:pPr>
        <w:jc w:val="center"/>
      </w:pPr>
      <w:r>
        <w:rPr>
          <w:noProof/>
        </w:rPr>
        <w:drawing>
          <wp:inline distT="0" distB="0" distL="0" distR="0" wp14:anchorId="37553728" wp14:editId="5C1E3D2F">
            <wp:extent cx="3680621" cy="312757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9">
                      <a:extLst>
                        <a:ext uri="{28A0092B-C50C-407E-A947-70E740481C1C}">
                          <a14:useLocalDpi xmlns:a14="http://schemas.microsoft.com/office/drawing/2010/main" val="0"/>
                        </a:ext>
                      </a:extLst>
                    </a:blip>
                    <a:stretch>
                      <a:fillRect/>
                    </a:stretch>
                  </pic:blipFill>
                  <pic:spPr>
                    <a:xfrm>
                      <a:off x="0" y="0"/>
                      <a:ext cx="3680621" cy="3127573"/>
                    </a:xfrm>
                    <a:prstGeom prst="rect">
                      <a:avLst/>
                    </a:prstGeom>
                  </pic:spPr>
                </pic:pic>
              </a:graphicData>
            </a:graphic>
          </wp:inline>
        </w:drawing>
      </w:r>
    </w:p>
    <w:p w14:paraId="3F5C3A65" w14:textId="29564423" w:rsidR="008708F9" w:rsidRDefault="00194666" w:rsidP="00F5043F">
      <w:pPr>
        <w:pStyle w:val="Caption"/>
      </w:pPr>
      <w:bookmarkStart w:id="1559" w:name="_Ref185674530"/>
      <w:r>
        <w:t xml:space="preserve">Figure </w:t>
      </w:r>
      <w:r w:rsidR="00EB54D7">
        <w:fldChar w:fldCharType="begin"/>
      </w:r>
      <w:r w:rsidR="00EB54D7">
        <w:instrText xml:space="preserve"> SEQ Figure \* ARABIC </w:instrText>
      </w:r>
      <w:r w:rsidR="00EB54D7">
        <w:fldChar w:fldCharType="separate"/>
      </w:r>
      <w:r w:rsidR="00093938">
        <w:rPr>
          <w:noProof/>
        </w:rPr>
        <w:t>19</w:t>
      </w:r>
      <w:r w:rsidR="00EB54D7">
        <w:rPr>
          <w:noProof/>
        </w:rPr>
        <w:fldChar w:fldCharType="end"/>
      </w:r>
      <w:bookmarkEnd w:id="155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22E3C557" w:rsidR="007A746E" w:rsidRDefault="005058BE" w:rsidP="0029047F">
      <w:r>
        <w:rPr>
          <w:b/>
        </w:rPr>
        <w:t xml:space="preserve">Oven </w:t>
      </w:r>
      <w:r w:rsidR="0029047F">
        <w:rPr>
          <w:b/>
        </w:rPr>
        <w:t>C</w:t>
      </w:r>
      <w:r w:rsidR="008708F9">
        <w:rPr>
          <w:b/>
        </w:rPr>
        <w:t>ontroller –</w:t>
      </w:r>
      <w:r w:rsidR="008708F9">
        <w:t xml:space="preserve"> When connected to an oven that </w:t>
      </w:r>
      <w:del w:id="1560" w:author="Ryan Beck" w:date="2022-10-10T10:40:00Z">
        <w:r w:rsidR="008708F9" w:rsidDel="003E1828">
          <w:delText>is capable of communicating</w:delText>
        </w:r>
      </w:del>
      <w:ins w:id="1561" w:author="Ryan Beck" w:date="2022-10-10T10:40:00Z">
        <w:r w:rsidR="003E1828">
          <w:t>can communicate</w:t>
        </w:r>
      </w:ins>
      <w:r w:rsidR="008708F9">
        <w:t xml:space="preserve"> with the software, the software will display oven status and display t</w:t>
      </w:r>
      <w:r w:rsidR="00194E1A">
        <w:t>he oven control</w:t>
      </w:r>
      <w:r w:rsidR="00E53BC5">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612CE35B" w14:textId="3D1094FF" w:rsidR="00C115E5" w:rsidRPr="00E1141B" w:rsidRDefault="003A3D8E">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26609417" w:rsidR="00C115E5" w:rsidRPr="00E1141B" w:rsidRDefault="00C115E5" w:rsidP="00AA5614">
      <w:pPr>
        <w:pStyle w:val="ListParagraph"/>
        <w:numPr>
          <w:ilvl w:val="0"/>
          <w:numId w:val="94"/>
        </w:numPr>
        <w:ind w:left="1260"/>
      </w:pPr>
      <w:r w:rsidRPr="00E1141B">
        <w:t xml:space="preserve">Battery </w:t>
      </w:r>
      <w:r w:rsidR="00515180">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4A6F0A11" w:rsidR="007A746E" w:rsidRDefault="0029047F" w:rsidP="0029047F">
      <w:r>
        <w:rPr>
          <w:b/>
        </w:rPr>
        <w:t>Software K</w:t>
      </w:r>
      <w:r w:rsidR="008708F9">
        <w:rPr>
          <w:b/>
        </w:rPr>
        <w:t>ey –</w:t>
      </w:r>
      <w:ins w:id="1562" w:author="Ryan Beck" w:date="2022-10-10T10:40:00Z">
        <w:r w:rsidR="003E1828">
          <w:t xml:space="preserve"> </w:t>
        </w:r>
      </w:ins>
      <w:del w:id="1563" w:author="Ryan Beck" w:date="2022-10-10T10:40:00Z">
        <w:r w:rsidR="00763EBD" w:rsidDel="003E1828">
          <w:delText>.</w:delText>
        </w:r>
        <w:r w:rsidR="00533AC4" w:rsidDel="003E1828">
          <w:delText xml:space="preserve"> </w:delText>
        </w:r>
      </w:del>
      <w:r w:rsidR="00533AC4">
        <w:t>Displays all of the features currently programmed on the USB Dongle key.</w:t>
      </w:r>
    </w:p>
    <w:p w14:paraId="3BB81536" w14:textId="77777777" w:rsidR="0029047F" w:rsidRDefault="0029047F" w:rsidP="00D5165D">
      <w:pPr>
        <w:pStyle w:val="List"/>
      </w:pPr>
    </w:p>
    <w:p w14:paraId="20128FD6" w14:textId="621DF598" w:rsidR="008708F9" w:rsidRDefault="008708F9" w:rsidP="0029047F">
      <w:pPr>
        <w:rPr>
          <w:ins w:id="1564" w:author="Ryan Beck" w:date="2022-10-10T10:40:00Z"/>
        </w:rPr>
      </w:pPr>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515180">
        <w:t>for</w:t>
      </w:r>
      <w:r>
        <w:t xml:space="preserve"> the </w:t>
      </w:r>
      <w:r w:rsidRPr="00E1141B">
        <w:t>Board Sensor, and Conveyor Speed Encoder</w:t>
      </w:r>
      <w:r w:rsidR="009E0929" w:rsidRPr="00E1141B">
        <w:t>.</w:t>
      </w:r>
    </w:p>
    <w:p w14:paraId="0D50039D" w14:textId="77777777" w:rsidR="003E1828" w:rsidRDefault="003E1828" w:rsidP="0029047F"/>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3D30FB0B" w:rsidR="00BF7588" w:rsidRDefault="00BF7588" w:rsidP="0029047F">
      <w:pPr>
        <w:rPr>
          <w:ins w:id="1565" w:author="Ryan Beck" w:date="2022-10-10T10:40:00Z"/>
        </w:rPr>
      </w:pPr>
      <w:r>
        <w:rPr>
          <w:b/>
        </w:rPr>
        <w:t xml:space="preserve">Test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0EFBC986" w14:textId="77777777" w:rsidR="003E1828" w:rsidRPr="00942266" w:rsidRDefault="003E1828" w:rsidP="0029047F"/>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254A8BC1" w:rsidR="008708F9" w:rsidRPr="00102D27" w:rsidRDefault="0029047F" w:rsidP="0026146F">
      <w:pPr>
        <w:pStyle w:val="Heading1"/>
      </w:pPr>
      <w:bookmarkStart w:id="1566" w:name="_Toc119468085"/>
      <w:bookmarkStart w:id="1567" w:name="_Toc329784604"/>
      <w:bookmarkStart w:id="1568" w:name="_Toc329852090"/>
      <w:bookmarkStart w:id="1569" w:name="_Toc331173662"/>
      <w:bookmarkStart w:id="1570" w:name="_Toc332208770"/>
      <w:bookmarkStart w:id="1571" w:name="_Toc332274017"/>
      <w:bookmarkStart w:id="1572" w:name="_Toc367109138"/>
      <w:bookmarkStart w:id="1573" w:name="_Toc394486337"/>
      <w:bookmarkStart w:id="1574" w:name="_Toc394583543"/>
      <w:bookmarkStart w:id="1575" w:name="_Toc468171259"/>
      <w:bookmarkStart w:id="1576" w:name="_Toc468549174"/>
      <w:bookmarkStart w:id="1577" w:name="_Toc468552692"/>
      <w:bookmarkStart w:id="1578" w:name="_Toc469041219"/>
      <w:bookmarkStart w:id="1579" w:name="_Toc469041325"/>
      <w:bookmarkStart w:id="1580" w:name="_Toc469043311"/>
      <w:bookmarkStart w:id="1581" w:name="_Toc469044945"/>
      <w:bookmarkStart w:id="1582" w:name="_Toc469139241"/>
      <w:bookmarkStart w:id="1583" w:name="_Toc469143771"/>
      <w:bookmarkStart w:id="1584" w:name="_Toc469152529"/>
      <w:bookmarkStart w:id="1585" w:name="_Toc469152686"/>
      <w:bookmarkStart w:id="1586" w:name="_Toc491174785"/>
      <w:bookmarkStart w:id="1587" w:name="_Toc491175160"/>
      <w:bookmarkStart w:id="1588" w:name="_Toc491337766"/>
      <w:bookmarkStart w:id="1589" w:name="_Toc491337940"/>
      <w:bookmarkStart w:id="1590" w:name="_Toc491338713"/>
      <w:bookmarkStart w:id="1591" w:name="_Toc491339248"/>
      <w:bookmarkStart w:id="1592" w:name="_Toc532836364"/>
      <w:bookmarkStart w:id="1593" w:name="_Toc532855695"/>
      <w:bookmarkStart w:id="1594" w:name="_Toc532856717"/>
      <w:bookmarkStart w:id="1595" w:name="_Toc53042139"/>
      <w:bookmarkStart w:id="1596" w:name="_Toc53042324"/>
      <w:bookmarkStart w:id="1597" w:name="_Toc53042483"/>
      <w:bookmarkStart w:id="1598" w:name="_Toc86846296"/>
      <w:bookmarkStart w:id="1599" w:name="_Toc86846487"/>
      <w:bookmarkStart w:id="1600" w:name="_Toc119049737"/>
      <w:bookmarkStart w:id="1601" w:name="_Toc119049866"/>
      <w:bookmarkStart w:id="1602" w:name="_Toc119050431"/>
      <w:bookmarkStart w:id="1603" w:name="_Toc119050621"/>
      <w:bookmarkStart w:id="1604" w:name="_Toc120102983"/>
      <w:bookmarkStart w:id="1605" w:name="_Toc129764280"/>
      <w:bookmarkStart w:id="1606" w:name="_Toc130360690"/>
      <w:r>
        <w:rPr>
          <w:noProof/>
        </w:rPr>
        <w:lastRenderedPageBreak/>
        <w:drawing>
          <wp:anchor distT="0" distB="0" distL="114300" distR="114300" simplePos="0" relativeHeight="251453440" behindDoc="0" locked="0" layoutInCell="1" allowOverlap="1" wp14:anchorId="130CA7B3" wp14:editId="13C460B7">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479"/>
      <w:bookmarkEnd w:id="1480"/>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22061CB3" w14:textId="77777777" w:rsidR="008708F9" w:rsidRDefault="008708F9" w:rsidP="00102D27">
      <w:pPr>
        <w:rPr>
          <w:noProof/>
        </w:rPr>
      </w:pPr>
    </w:p>
    <w:p w14:paraId="5F87D5F1" w14:textId="7C51BCA0"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665021">
        <w:rPr>
          <w:b/>
        </w:rPr>
        <w:t>Next</w:t>
      </w:r>
      <w:r w:rsidR="002948B1" w:rsidRPr="00665021">
        <w:rPr>
          <w:b/>
          <w:rPrChange w:id="1607" w:author="Ryan Beck" w:date="2022-11-18T12:19:00Z">
            <w:rPr>
              <w:bCs/>
            </w:rPr>
          </w:rPrChange>
        </w:rPr>
        <w:t xml:space="preserve"> arrow</w:t>
      </w:r>
      <w:r w:rsidR="002948B1" w:rsidRPr="00754243">
        <w:t xml:space="preserve">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pPr>
        <w:ind w:left="720"/>
        <w:pPrChange w:id="1608" w:author="Ryan Beck" w:date="2022-11-18T12:19:00Z">
          <w:pPr/>
        </w:pPrChange>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3D35B32F" w:rsidR="00194666" w:rsidRDefault="00D5165D" w:rsidP="009C2049">
      <w:pPr>
        <w:keepNext/>
        <w:jc w:val="center"/>
      </w:pPr>
      <w:r w:rsidRPr="00D5165D">
        <w:rPr>
          <w:noProof/>
        </w:rPr>
        <mc:AlternateContent>
          <mc:Choice Requires="wpg">
            <w:drawing>
              <wp:anchor distT="0" distB="0" distL="114300" distR="114300" simplePos="0" relativeHeight="251363328" behindDoc="0" locked="0" layoutInCell="1" allowOverlap="1" wp14:anchorId="3C7189D6" wp14:editId="5207124C">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63328;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1609" w:author="Ryan Beck" w:date="2022-10-10T10:41:00Z">
        <w:r w:rsidR="000E0382" w:rsidDel="00AE00CF">
          <w:rPr>
            <w:noProof/>
          </w:rPr>
          <w:drawing>
            <wp:inline distT="0" distB="0" distL="0" distR="0" wp14:anchorId="233B7A54" wp14:editId="03321ABB">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ins w:id="1610" w:author="Ryan Beck" w:date="2022-10-10T10:41:00Z">
        <w:r w:rsidR="00AE00CF">
          <w:rPr>
            <w:noProof/>
          </w:rPr>
          <w:drawing>
            <wp:inline distT="0" distB="0" distL="0" distR="0" wp14:anchorId="5027DA01" wp14:editId="23E34097">
              <wp:extent cx="4333875"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a:picLocks noChangeAspect="1"/>
                      </pic:cNvPicPr>
                    </pic:nvPicPr>
                    <pic:blipFill>
                      <a:blip r:embed="rId71"/>
                      <a:stretch>
                        <a:fillRect/>
                      </a:stretch>
                    </pic:blipFill>
                    <pic:spPr>
                      <a:xfrm>
                        <a:off x="0" y="0"/>
                        <a:ext cx="4333875" cy="3200400"/>
                      </a:xfrm>
                      <a:prstGeom prst="rect">
                        <a:avLst/>
                      </a:prstGeom>
                    </pic:spPr>
                  </pic:pic>
                </a:graphicData>
              </a:graphic>
            </wp:inline>
          </w:drawing>
        </w:r>
      </w:ins>
    </w:p>
    <w:p w14:paraId="2B4244E8" w14:textId="69BB5ED9" w:rsidR="008708F9" w:rsidRPr="0025224B" w:rsidRDefault="00194666"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20</w:t>
      </w:r>
      <w:r w:rsidR="00EB54D7">
        <w:rPr>
          <w:noProof/>
        </w:rPr>
        <w:fldChar w:fldCharType="end"/>
      </w:r>
      <w:r w:rsidR="001D41DE">
        <w:t>: Run a Profile Screen #1</w:t>
      </w:r>
    </w:p>
    <w:p w14:paraId="285A3A12" w14:textId="77777777" w:rsidR="00FE4897" w:rsidRDefault="00FE4897" w:rsidP="00102D27"/>
    <w:p w14:paraId="28728A73" w14:textId="5572E388"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515180">
        <w:t>drop-down</w:t>
      </w:r>
      <w:r w:rsidR="008708F9">
        <w:t xml:space="preserve"> list.</w:t>
      </w:r>
    </w:p>
    <w:p w14:paraId="4D36234F" w14:textId="77777777" w:rsidR="0029047F" w:rsidRDefault="0029047F" w:rsidP="0029047F"/>
    <w:p w14:paraId="30F57D1E" w14:textId="338FB08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515180">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6C726C52" w:rsidR="000372EC" w:rsidRDefault="000372EC" w:rsidP="0029047F">
      <w:r>
        <w:rPr>
          <w:b/>
        </w:rPr>
        <w:t xml:space="preserve">Application </w:t>
      </w:r>
      <w:r w:rsidRPr="00186824">
        <w:t xml:space="preserve">– Select your </w:t>
      </w:r>
      <w:del w:id="1611" w:author="Ryan Beck" w:date="2022-10-10T10:40:00Z">
        <w:r w:rsidRPr="00186824" w:rsidDel="00257D9B">
          <w:delText>Application</w:delText>
        </w:r>
      </w:del>
      <w:ins w:id="1612" w:author="Ryan Beck" w:date="2022-10-10T10:40:00Z">
        <w:r w:rsidR="00257D9B" w:rsidRPr="00186824">
          <w:t>application</w:t>
        </w:r>
      </w:ins>
      <w:r w:rsidRPr="00186824">
        <w:t xml:space="preserve"> type from the list.  The software will function depending on the selected Application type.  Some variables that might change depending on the selected Application type </w:t>
      </w:r>
      <w:del w:id="1613" w:author="Ryan Beck" w:date="2022-10-10T10:41:00Z">
        <w:r w:rsidRPr="00186824" w:rsidDel="00AE00CF">
          <w:delText>are:</w:delText>
        </w:r>
      </w:del>
      <w:ins w:id="1614" w:author="Ryan Beck" w:date="2022-10-10T10:41:00Z">
        <w:r w:rsidR="00AE00CF" w:rsidRPr="00186824">
          <w:t>are</w:t>
        </w:r>
      </w:ins>
      <w:r w:rsidRPr="00186824">
        <w:t xml:space="preserve"> </w:t>
      </w:r>
      <w:r w:rsidRPr="0040311C">
        <w:rPr>
          <w:iCs/>
          <w:rPrChange w:id="1615" w:author="Ryan Beck" w:date="2023-04-11T15:18:00Z">
            <w:rPr>
              <w:i/>
            </w:rPr>
          </w:rPrChange>
        </w:rPr>
        <w:t>data-sample rate, profile temperature trigger</w:t>
      </w:r>
      <w:r w:rsidR="00B54F3F" w:rsidRPr="0040311C">
        <w:rPr>
          <w:iCs/>
          <w:rPrChange w:id="1616" w:author="Ryan Beck" w:date="2023-04-11T15:18:00Z">
            <w:rPr>
              <w:i/>
            </w:rPr>
          </w:rPrChange>
        </w:rPr>
        <w:t xml:space="preserve"> values, and specific artwork</w:t>
      </w:r>
      <w:r w:rsidR="00B54F3F" w:rsidRPr="0040311C">
        <w:rPr>
          <w:iCs/>
        </w:rPr>
        <w:t>.</w:t>
      </w:r>
    </w:p>
    <w:p w14:paraId="08744BB2" w14:textId="77777777" w:rsidR="0029047F" w:rsidRPr="00186824" w:rsidRDefault="0029047F" w:rsidP="0029047F"/>
    <w:p w14:paraId="6DA77D58" w14:textId="77777777" w:rsidR="00515180" w:rsidRDefault="00515180" w:rsidP="00515180">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4017E326" w:rsidR="008708F9" w:rsidRDefault="005058BE" w:rsidP="0029047F">
      <w:pPr>
        <w:rPr>
          <w:ins w:id="1617" w:author="Tom Bergeron" w:date="2022-11-11T09:31:00Z"/>
        </w:rPr>
      </w:pPr>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6F71FB27" w14:textId="77777777" w:rsidR="00364D2F" w:rsidRPr="00186824" w:rsidRDefault="00364D2F" w:rsidP="0029047F"/>
    <w:p w14:paraId="7DB87C61" w14:textId="77777777" w:rsidR="00CB7395" w:rsidRDefault="0029047F" w:rsidP="002D7822">
      <w:pPr>
        <w:pStyle w:val="Heading2"/>
        <w:rPr>
          <w:noProof/>
        </w:rPr>
      </w:pPr>
      <w:bookmarkStart w:id="1618" w:name="_Toc322712143"/>
      <w:bookmarkStart w:id="1619" w:name="_Toc329249423"/>
      <w:bookmarkStart w:id="1620" w:name="_Toc469043312"/>
      <w:bookmarkStart w:id="1621" w:name="_Toc469044946"/>
      <w:bookmarkStart w:id="1622" w:name="_Toc469139242"/>
      <w:bookmarkStart w:id="1623" w:name="_Toc469152687"/>
      <w:bookmarkStart w:id="1624" w:name="_Toc491174786"/>
      <w:bookmarkStart w:id="1625" w:name="_Toc491337767"/>
      <w:bookmarkStart w:id="1626" w:name="_Toc491337941"/>
      <w:bookmarkStart w:id="1627" w:name="_Toc491338714"/>
      <w:bookmarkStart w:id="1628" w:name="_Toc532855696"/>
      <w:bookmarkStart w:id="1629" w:name="_Toc532856718"/>
      <w:bookmarkStart w:id="1630" w:name="_Toc53042140"/>
      <w:bookmarkStart w:id="1631" w:name="_Toc53042325"/>
      <w:bookmarkStart w:id="1632" w:name="_Toc86846297"/>
      <w:bookmarkStart w:id="1633" w:name="_Toc86846488"/>
      <w:bookmarkStart w:id="1634" w:name="_Toc119049738"/>
      <w:bookmarkStart w:id="1635" w:name="_Toc119049867"/>
      <w:bookmarkStart w:id="1636" w:name="_Toc119050432"/>
      <w:bookmarkStart w:id="1637" w:name="_Toc119050622"/>
      <w:bookmarkStart w:id="1638" w:name="_Toc120102984"/>
      <w:bookmarkStart w:id="1639" w:name="_Toc129764281"/>
      <w:bookmarkStart w:id="1640" w:name="_Toc130360691"/>
      <w:bookmarkStart w:id="1641" w:name="_Toc315443423"/>
      <w:bookmarkStart w:id="1642" w:name="_Toc316649882"/>
      <w:bookmarkStart w:id="1643" w:name="_Toc329784608"/>
      <w:bookmarkStart w:id="1644" w:name="_Ref113957180"/>
      <w:bookmarkStart w:id="1645" w:name="_Toc494599902"/>
      <w:r>
        <w:rPr>
          <w:noProof/>
        </w:rPr>
        <w:t>Specify</w:t>
      </w:r>
      <w:r w:rsidR="00CB7395">
        <w:rPr>
          <w:noProof/>
        </w:rPr>
        <w:t xml:space="preserve"> </w:t>
      </w:r>
      <w:r w:rsidR="00754243">
        <w:rPr>
          <w:noProof/>
        </w:rPr>
        <w:t>Oven Characteristics</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298890F2" w14:textId="4DA49A8D"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del w:id="1646" w:author="Ryan Beck" w:date="2022-10-10T10:41:00Z">
        <w:r w:rsidDel="00AE00CF">
          <w:delText xml:space="preserve">extension </w:delText>
        </w:r>
        <w:r w:rsidRPr="009D7BF7" w:rsidDel="00AE00CF">
          <w:rPr>
            <w:rStyle w:val="PlainTextChar"/>
          </w:rPr>
          <w:delText>.kiccfg</w:delText>
        </w:r>
      </w:del>
      <w:proofErr w:type="gramStart"/>
      <w:ins w:id="1647" w:author="Ryan Beck" w:date="2022-10-10T10:41:00Z">
        <w:r w:rsidR="00AE00CF">
          <w:t>extension .</w:t>
        </w:r>
        <w:proofErr w:type="spellStart"/>
        <w:r w:rsidR="00AE00CF">
          <w:t>kiccfg</w:t>
        </w:r>
      </w:ins>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48145573" w:rsidR="00CB7395" w:rsidRDefault="00CB7395" w:rsidP="00907313">
      <w:pPr>
        <w:pStyle w:val="ListParagraph"/>
        <w:numPr>
          <w:ilvl w:val="0"/>
          <w:numId w:val="96"/>
        </w:numPr>
        <w:spacing w:after="60"/>
      </w:pPr>
      <w:r w:rsidRPr="00192E11">
        <w:t xml:space="preserve">The maximum temperature for all zones is 350° </w:t>
      </w:r>
      <w:del w:id="1648" w:author="Ryan Beck" w:date="2023-04-11T15:18:00Z">
        <w:r w:rsidRPr="00192E11" w:rsidDel="007D15AB">
          <w:delText>C</w:delText>
        </w:r>
      </w:del>
      <w:ins w:id="1649" w:author="Ryan Beck" w:date="2023-04-11T15:18:00Z">
        <w:r w:rsidR="007D15AB" w:rsidRPr="00192E11">
          <w:t>C.</w:t>
        </w:r>
      </w:ins>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w:t>
      </w:r>
      <w:del w:id="1650" w:author="Ryan Beck" w:date="2023-04-11T15:18:00Z">
        <w:r w:rsidDel="007D15AB">
          <w:delText>s</w:delText>
        </w:r>
      </w:del>
      <w:r>
        <w:t xml:space="preserve">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6555DC">
      <w:pPr>
        <w:pStyle w:val="Heading3"/>
        <w:rPr>
          <w:noProof/>
        </w:rPr>
      </w:pPr>
      <w:bookmarkStart w:id="1651" w:name="_Toc358296238"/>
      <w:bookmarkStart w:id="1652" w:name="_Toc358298403"/>
      <w:bookmarkStart w:id="1653" w:name="_Toc469043313"/>
      <w:bookmarkStart w:id="1654" w:name="_Toc469044947"/>
      <w:bookmarkStart w:id="1655" w:name="_Toc469139243"/>
      <w:bookmarkStart w:id="1656" w:name="_Toc469152688"/>
      <w:bookmarkStart w:id="1657" w:name="_Toc491174787"/>
      <w:bookmarkStart w:id="1658" w:name="_Toc491337768"/>
      <w:bookmarkStart w:id="1659" w:name="_Toc491337942"/>
      <w:bookmarkStart w:id="1660" w:name="_Toc491338715"/>
      <w:bookmarkStart w:id="1661" w:name="_Toc532855697"/>
      <w:bookmarkStart w:id="1662" w:name="_Toc532856719"/>
      <w:bookmarkStart w:id="1663" w:name="_Toc53042141"/>
      <w:bookmarkStart w:id="1664" w:name="_Toc53042326"/>
      <w:bookmarkStart w:id="1665" w:name="_Toc86846298"/>
      <w:bookmarkStart w:id="1666" w:name="_Toc86846489"/>
      <w:bookmarkStart w:id="1667" w:name="_Toc119049868"/>
      <w:bookmarkStart w:id="1668" w:name="_Toc119050433"/>
      <w:bookmarkStart w:id="1669" w:name="_Toc119050623"/>
      <w:bookmarkStart w:id="1670" w:name="_Toc120102985"/>
      <w:bookmarkStart w:id="1671" w:name="_Toc129764282"/>
      <w:bookmarkStart w:id="1672" w:name="_Toc130360692"/>
      <w:r>
        <w:rPr>
          <w:noProof/>
        </w:rPr>
        <w:lastRenderedPageBreak/>
        <w:t>Specify An Oven Recipe</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5A88AFF9"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1673" w:author="Ryan Beck" w:date="2022-10-10T10:41:00Z">
              <w:r w:rsidRPr="0029047F" w:rsidDel="00B63FE8">
                <w:delText xml:space="preserve"> (</w:delText>
              </w:r>
              <w:r w:rsidRPr="0029047F" w:rsidDel="00B63FE8">
                <w:fldChar w:fldCharType="begin"/>
              </w:r>
              <w:r w:rsidRPr="0029047F" w:rsidDel="00B63FE8">
                <w:delInstrText xml:space="preserve"> REF _Ref185825698 \h  \* MERGEFORMAT </w:delInstrText>
              </w:r>
              <w:r w:rsidRPr="0029047F" w:rsidDel="00B63FE8">
                <w:fldChar w:fldCharType="separate"/>
              </w:r>
              <w:r w:rsidR="00F9407E" w:rsidDel="00B63FE8">
                <w:delText xml:space="preserve">Figure </w:delText>
              </w:r>
              <w:r w:rsidR="00F9407E" w:rsidDel="00B63FE8">
                <w:rPr>
                  <w:noProof/>
                </w:rPr>
                <w:delText>21</w:delText>
              </w:r>
              <w:r w:rsidRPr="0029047F" w:rsidDel="00B63FE8">
                <w:fldChar w:fldCharType="end"/>
              </w:r>
              <w:r w:rsidRPr="0029047F" w:rsidDel="00B63FE8">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66BE4E7E" w:rsidR="0055760E" w:rsidRDefault="00D12DB7" w:rsidP="00D32BD1">
            <w:pPr>
              <w:rPr>
                <w:noProof/>
              </w:rPr>
            </w:pPr>
            <w:r>
              <w:rPr>
                <w:noProof/>
              </w:rPr>
              <w:drawing>
                <wp:inline distT="0" distB="0" distL="0" distR="0" wp14:anchorId="1A243E95" wp14:editId="5B045381">
                  <wp:extent cx="2761757" cy="2080080"/>
                  <wp:effectExtent l="0" t="0" r="63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72">
                            <a:extLst>
                              <a:ext uri="{28A0092B-C50C-407E-A947-70E740481C1C}">
                                <a14:useLocalDpi xmlns:a14="http://schemas.microsoft.com/office/drawing/2010/main" val="0"/>
                              </a:ext>
                            </a:extLst>
                          </a:blip>
                          <a:stretch>
                            <a:fillRect/>
                          </a:stretch>
                        </pic:blipFill>
                        <pic:spPr>
                          <a:xfrm>
                            <a:off x="0" y="0"/>
                            <a:ext cx="2772351" cy="2088059"/>
                          </a:xfrm>
                          <a:prstGeom prst="rect">
                            <a:avLst/>
                          </a:prstGeom>
                        </pic:spPr>
                      </pic:pic>
                    </a:graphicData>
                  </a:graphic>
                </wp:inline>
              </w:drawing>
            </w:r>
          </w:p>
          <w:p w14:paraId="33D868CB" w14:textId="58F1716E" w:rsidR="0055760E" w:rsidRDefault="0055760E" w:rsidP="00D32BD1">
            <w:pPr>
              <w:pStyle w:val="Caption"/>
            </w:pPr>
            <w:bookmarkStart w:id="1674" w:name="_Ref185825698"/>
            <w:r>
              <w:t xml:space="preserve">Figure </w:t>
            </w:r>
            <w:r w:rsidR="00EB54D7">
              <w:fldChar w:fldCharType="begin"/>
            </w:r>
            <w:r w:rsidR="00EB54D7">
              <w:instrText xml:space="preserve"> SEQ Figure \* ARABIC </w:instrText>
            </w:r>
            <w:r w:rsidR="00EB54D7">
              <w:fldChar w:fldCharType="separate"/>
            </w:r>
            <w:r w:rsidR="00093938">
              <w:rPr>
                <w:noProof/>
              </w:rPr>
              <w:t>21</w:t>
            </w:r>
            <w:r w:rsidR="00EB54D7">
              <w:rPr>
                <w:noProof/>
              </w:rPr>
              <w:fldChar w:fldCharType="end"/>
            </w:r>
            <w:bookmarkEnd w:id="1674"/>
            <w:r>
              <w:t>: Run a Profile screen #2</w:t>
            </w:r>
          </w:p>
        </w:tc>
      </w:tr>
      <w:tr w:rsidR="0055760E" w14:paraId="7542E34E" w14:textId="77777777" w:rsidTr="00D32BD1">
        <w:trPr>
          <w:trHeight w:val="1611"/>
        </w:trPr>
        <w:tc>
          <w:tcPr>
            <w:tcW w:w="4738" w:type="dxa"/>
            <w:shd w:val="clear" w:color="auto" w:fill="auto"/>
          </w:tcPr>
          <w:p w14:paraId="779A275C" w14:textId="38E8CEFE" w:rsidR="0055760E" w:rsidRDefault="0055760E" w:rsidP="00AA5614">
            <w:pPr>
              <w:pStyle w:val="ListParagraph"/>
              <w:numPr>
                <w:ilvl w:val="0"/>
                <w:numId w:val="36"/>
              </w:numPr>
              <w:ind w:left="360"/>
              <w:contextualSpacing/>
            </w:pPr>
            <w:r>
              <w:t xml:space="preserve">If the bottom of the zones </w:t>
            </w:r>
            <w:del w:id="1675" w:author="Ryan Beck" w:date="2022-10-10T10:41:00Z">
              <w:r w:rsidDel="00B63FE8">
                <w:delText>are</w:delText>
              </w:r>
            </w:del>
            <w:ins w:id="1676" w:author="Ryan Beck" w:date="2022-10-10T10:41:00Z">
              <w:r w:rsidR="00B63FE8">
                <w:t>is</w:t>
              </w:r>
            </w:ins>
            <w:r>
              <w:t xml:space="preserve"> to have different setpoint values than the top, deselect the </w:t>
            </w:r>
            <w:r w:rsidRPr="0040022C">
              <w:rPr>
                <w:b/>
                <w:i/>
                <w:iCs/>
                <w:rPrChange w:id="1677" w:author="Ryan Beck" w:date="2023-04-11T15:19:00Z">
                  <w:rPr>
                    <w:b/>
                  </w:rPr>
                </w:rPrChange>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AA3C67">
              <w:rPr>
                <w:b/>
                <w:i/>
                <w:iCs/>
                <w:rPrChange w:id="1678" w:author="Ryan Beck" w:date="2023-04-11T15:19:00Z">
                  <w:rPr>
                    <w:b/>
                  </w:rPr>
                </w:rPrChange>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5DC74B90" w:rsidR="0055760E" w:rsidRDefault="0055760E" w:rsidP="00AA5614">
            <w:pPr>
              <w:pStyle w:val="ListParagraph"/>
              <w:numPr>
                <w:ilvl w:val="0"/>
                <w:numId w:val="36"/>
              </w:numPr>
              <w:ind w:left="360"/>
              <w:contextualSpacing/>
            </w:pPr>
            <w:r>
              <w:t xml:space="preserve">Click the </w:t>
            </w:r>
            <w:ins w:id="1679" w:author="Ryan Beck" w:date="2022-11-18T12:19:00Z">
              <w:r w:rsidR="00665021" w:rsidRPr="00665021">
                <w:rPr>
                  <w:b/>
                  <w:bCs/>
                  <w:rPrChange w:id="1680" w:author="Ryan Beck" w:date="2022-11-18T12:20:00Z">
                    <w:rPr/>
                  </w:rPrChange>
                </w:rPr>
                <w:t>N</w:t>
              </w:r>
            </w:ins>
            <w:del w:id="1681" w:author="Ryan Beck" w:date="2022-11-18T12:19:00Z">
              <w:r w:rsidRPr="00665021" w:rsidDel="00665021">
                <w:rPr>
                  <w:b/>
                  <w:bCs/>
                  <w:rPrChange w:id="1682" w:author="Ryan Beck" w:date="2022-11-18T12:20:00Z">
                    <w:rPr/>
                  </w:rPrChange>
                </w:rPr>
                <w:delText>n</w:delText>
              </w:r>
            </w:del>
            <w:r w:rsidRPr="00665021">
              <w:rPr>
                <w:b/>
                <w:bCs/>
                <w:rPrChange w:id="1683" w:author="Ryan Beck" w:date="2022-11-18T12:20:00Z">
                  <w:rPr/>
                </w:rPrChange>
              </w:rPr>
              <w:t>ext</w:t>
            </w:r>
            <w:r>
              <w:t xml:space="preserve">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0C8A5EC8"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3362D7C1"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684" w:name="_Toc329249424"/>
      <w:bookmarkStart w:id="1685" w:name="_Toc488490448"/>
      <w:bookmarkStart w:id="1686" w:name="_Toc119468092"/>
      <w:bookmarkStart w:id="1687" w:name="_Toc329784609"/>
      <w:bookmarkEnd w:id="1641"/>
      <w:bookmarkEnd w:id="1642"/>
      <w:bookmarkEnd w:id="1643"/>
      <w:bookmarkEnd w:id="1644"/>
      <w:bookmarkEnd w:id="1645"/>
      <w:r>
        <w:rPr>
          <w:noProof/>
        </w:rPr>
        <w:br w:type="page"/>
      </w:r>
    </w:p>
    <w:p w14:paraId="7A1C7EFF" w14:textId="77777777" w:rsidR="00121926" w:rsidRDefault="0029047F" w:rsidP="002D7822">
      <w:pPr>
        <w:pStyle w:val="Heading2"/>
        <w:rPr>
          <w:noProof/>
        </w:rPr>
      </w:pPr>
      <w:bookmarkStart w:id="1688" w:name="_Toc469043314"/>
      <w:bookmarkStart w:id="1689" w:name="_Toc469044948"/>
      <w:bookmarkStart w:id="1690" w:name="_Toc469139244"/>
      <w:bookmarkStart w:id="1691" w:name="_Toc469152689"/>
      <w:bookmarkStart w:id="1692" w:name="_Toc491174788"/>
      <w:bookmarkStart w:id="1693" w:name="_Toc491337769"/>
      <w:bookmarkStart w:id="1694" w:name="_Toc491337943"/>
      <w:bookmarkStart w:id="1695" w:name="_Toc491338716"/>
      <w:bookmarkStart w:id="1696" w:name="_Toc532855698"/>
      <w:bookmarkStart w:id="1697" w:name="_Toc532856720"/>
      <w:bookmarkStart w:id="1698" w:name="_Toc53042142"/>
      <w:bookmarkStart w:id="1699" w:name="_Toc53042327"/>
      <w:bookmarkStart w:id="1700" w:name="_Toc86846299"/>
      <w:bookmarkStart w:id="1701" w:name="_Toc86846490"/>
      <w:bookmarkStart w:id="1702" w:name="_Toc119049739"/>
      <w:bookmarkStart w:id="1703" w:name="_Toc119049869"/>
      <w:bookmarkStart w:id="1704" w:name="_Toc119050434"/>
      <w:bookmarkStart w:id="1705" w:name="_Toc119050624"/>
      <w:bookmarkStart w:id="1706" w:name="_Toc120102986"/>
      <w:bookmarkStart w:id="1707" w:name="_Toc129764283"/>
      <w:bookmarkStart w:id="1708" w:name="_Toc130360693"/>
      <w:r>
        <w:rPr>
          <w:noProof/>
        </w:rPr>
        <w:lastRenderedPageBreak/>
        <w:t>Attach</w:t>
      </w:r>
      <w:r w:rsidR="00121926">
        <w:rPr>
          <w:noProof/>
        </w:rPr>
        <w:t xml:space="preserve"> </w:t>
      </w:r>
      <w:r w:rsidR="00754243">
        <w:rPr>
          <w:noProof/>
        </w:rPr>
        <w:t>Thermocouples</w:t>
      </w:r>
      <w:bookmarkEnd w:id="1684"/>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6555DC">
      <w:pPr>
        <w:pStyle w:val="Heading3"/>
        <w:rPr>
          <w:noProof/>
        </w:rPr>
      </w:pPr>
      <w:bookmarkStart w:id="1709" w:name="_Toc316649883"/>
      <w:bookmarkStart w:id="1710" w:name="_Toc469043315"/>
      <w:bookmarkStart w:id="1711" w:name="_Toc469044949"/>
      <w:bookmarkStart w:id="1712" w:name="_Toc469139245"/>
      <w:bookmarkStart w:id="1713" w:name="_Toc469152690"/>
      <w:bookmarkStart w:id="1714" w:name="_Toc491174789"/>
      <w:bookmarkStart w:id="1715" w:name="_Toc491337770"/>
      <w:bookmarkStart w:id="1716" w:name="_Toc491337944"/>
      <w:bookmarkStart w:id="1717" w:name="_Toc491338717"/>
      <w:bookmarkStart w:id="1718" w:name="_Toc532855699"/>
      <w:bookmarkStart w:id="1719" w:name="_Toc532856721"/>
      <w:bookmarkStart w:id="1720" w:name="_Toc53042143"/>
      <w:bookmarkStart w:id="1721" w:name="_Toc53042328"/>
      <w:bookmarkStart w:id="1722" w:name="_Toc86846300"/>
      <w:bookmarkStart w:id="1723" w:name="_Toc86846491"/>
      <w:bookmarkStart w:id="1724" w:name="_Toc119049870"/>
      <w:bookmarkStart w:id="1725" w:name="_Toc119050435"/>
      <w:bookmarkStart w:id="1726" w:name="_Toc119050625"/>
      <w:bookmarkStart w:id="1727" w:name="_Toc120102987"/>
      <w:bookmarkStart w:id="1728" w:name="_Toc129764284"/>
      <w:bookmarkStart w:id="1729" w:name="_Toc130360694"/>
      <w:r>
        <w:rPr>
          <w:noProof/>
        </w:rPr>
        <w:lastRenderedPageBreak/>
        <w:t>Attach</w:t>
      </w:r>
      <w:r w:rsidR="0029047F">
        <w:rPr>
          <w:noProof/>
        </w:rPr>
        <w:t xml:space="preserve"> t</w:t>
      </w:r>
      <w:r w:rsidR="00C653DF">
        <w:rPr>
          <w:noProof/>
        </w:rPr>
        <w:t xml:space="preserve">he </w:t>
      </w:r>
      <w:r>
        <w:rPr>
          <w:noProof/>
        </w:rPr>
        <w:t>Air TC</w:t>
      </w:r>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DD62818" w:rsidR="00121926" w:rsidRDefault="00121926" w:rsidP="00AA5614">
            <w:pPr>
              <w:pStyle w:val="ListParagraph"/>
              <w:numPr>
                <w:ilvl w:val="0"/>
                <w:numId w:val="97"/>
              </w:numPr>
              <w:ind w:left="360"/>
            </w:pPr>
            <w:r>
              <w:t xml:space="preserve">It must be attached at the leading edge of the board, extending one inch (25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D80DAF">
              <w:rPr>
                <w:rPrChange w:id="1730" w:author="Ryan Beck" w:date="2023-04-11T15:20:00Z">
                  <w:rPr>
                    <w:u w:val="single"/>
                  </w:rPr>
                </w:rPrChange>
              </w:rPr>
              <w:t>MUST</w:t>
            </w:r>
            <w:r w:rsidRPr="00662DEC">
              <w:t xml:space="preserve"> be plugged into </w:t>
            </w:r>
            <w:r w:rsidRPr="00D80DAF">
              <w:rPr>
                <w:bCs/>
                <w:u w:val="single"/>
                <w:rPrChange w:id="1731" w:author="Ryan Beck" w:date="2023-04-11T15:20:00Z">
                  <w:rPr>
                    <w:bCs/>
                    <w:i/>
                    <w:iCs/>
                  </w:rPr>
                </w:rPrChange>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0A47E5" w:rsidRDefault="00111256" w:rsidP="000A47E5">
            <w:pPr>
              <w:ind w:left="360"/>
              <w:rPr>
                <w:b/>
                <w:noProof/>
              </w:rPr>
            </w:pPr>
            <w:r w:rsidRPr="000A47E5">
              <w:rPr>
                <w:bCs/>
                <w:noProof/>
                <w:rPrChange w:id="1732" w:author="Ryan Beck" w:date="2022-11-18T12:20:00Z">
                  <w:rPr>
                    <w:b/>
                    <w:noProof/>
                  </w:rPr>
                </w:rPrChange>
              </w:rPr>
              <w:t>Click the</w:t>
            </w:r>
            <w:r w:rsidRPr="000A47E5">
              <w:rPr>
                <w:b/>
                <w:noProof/>
              </w:rPr>
              <w:t xml:space="preserve"> Next </w:t>
            </w:r>
            <w:r w:rsidRPr="000A47E5">
              <w:rPr>
                <w:bCs/>
                <w:noProof/>
                <w:rPrChange w:id="1733" w:author="Ryan Beck" w:date="2022-11-18T12:20:00Z">
                  <w:rPr>
                    <w:b/>
                    <w:noProof/>
                  </w:rPr>
                </w:rPrChange>
              </w:rPr>
              <w:t>button.</w:t>
            </w:r>
          </w:p>
          <w:p w14:paraId="618ECE45" w14:textId="77777777" w:rsidR="00121926" w:rsidRDefault="00121926" w:rsidP="00192FFB">
            <w:pPr>
              <w:rPr>
                <w:noProof/>
              </w:rPr>
            </w:pPr>
          </w:p>
        </w:tc>
        <w:tc>
          <w:tcPr>
            <w:tcW w:w="5508" w:type="dxa"/>
            <w:shd w:val="clear" w:color="auto" w:fill="auto"/>
          </w:tcPr>
          <w:p w14:paraId="3E8C0C27" w14:textId="26E78607" w:rsidR="00121926" w:rsidRDefault="008835B9" w:rsidP="00192FFB">
            <w:pPr>
              <w:rPr>
                <w:noProof/>
              </w:rPr>
            </w:pPr>
            <w:ins w:id="1734" w:author="Tom Bergeron" w:date="2023-04-11T22:53:00Z">
              <w:r>
                <w:rPr>
                  <w:noProof/>
                </w:rPr>
                <w:drawing>
                  <wp:inline distT="0" distB="0" distL="0" distR="0" wp14:anchorId="7538FD8F" wp14:editId="45BE0C37">
                    <wp:extent cx="3182620" cy="23958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1735" w:author="Ryan Beck" w:date="2022-10-10T10:42:00Z">
              <w:r w:rsidR="000E0382" w:rsidDel="004E681C">
                <w:rPr>
                  <w:noProof/>
                </w:rPr>
                <w:drawing>
                  <wp:inline distT="0" distB="0" distL="0" distR="0" wp14:anchorId="25DA39C9" wp14:editId="30519959">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1736" w:author="Ryan Beck" w:date="2022-10-10T10:42:00Z">
              <w:del w:id="1737" w:author="Tom Bergeron" w:date="2023-04-11T22:53:00Z">
                <w:r w:rsidR="004E681C" w:rsidDel="008835B9">
                  <w:rPr>
                    <w:noProof/>
                  </w:rPr>
                  <w:drawing>
                    <wp:inline distT="0" distB="0" distL="0" distR="0" wp14:anchorId="3298CC0D" wp14:editId="6F1CBA67">
                      <wp:extent cx="3181985" cy="2395220"/>
                      <wp:effectExtent l="0" t="0" r="0" b="508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del>
            </w:ins>
          </w:p>
        </w:tc>
      </w:tr>
    </w:tbl>
    <w:p w14:paraId="29383561" w14:textId="588A6E08" w:rsidR="00121926" w:rsidRDefault="0029047F" w:rsidP="006555DC">
      <w:pPr>
        <w:pStyle w:val="Heading3"/>
      </w:pPr>
      <w:bookmarkStart w:id="1738" w:name="_Toc316649884"/>
      <w:bookmarkStart w:id="1739" w:name="_Toc469043316"/>
      <w:bookmarkStart w:id="1740" w:name="_Toc469044950"/>
      <w:bookmarkStart w:id="1741" w:name="_Toc469139246"/>
      <w:bookmarkStart w:id="1742" w:name="_Toc469152691"/>
      <w:bookmarkStart w:id="1743" w:name="_Toc491174790"/>
      <w:bookmarkStart w:id="1744" w:name="_Toc491337771"/>
      <w:bookmarkStart w:id="1745" w:name="_Toc491337945"/>
      <w:bookmarkStart w:id="1746" w:name="_Toc491338718"/>
      <w:bookmarkStart w:id="1747" w:name="_Toc532855700"/>
      <w:bookmarkStart w:id="1748" w:name="_Toc532856722"/>
      <w:bookmarkStart w:id="1749" w:name="_Toc53042144"/>
      <w:bookmarkStart w:id="1750" w:name="_Toc53042329"/>
      <w:bookmarkStart w:id="1751" w:name="_Toc86846301"/>
      <w:bookmarkStart w:id="1752" w:name="_Toc86846492"/>
      <w:bookmarkStart w:id="1753" w:name="_Toc119049871"/>
      <w:bookmarkStart w:id="1754" w:name="_Toc119050436"/>
      <w:bookmarkStart w:id="1755" w:name="_Toc119050626"/>
      <w:bookmarkStart w:id="1756" w:name="_Toc120102988"/>
      <w:bookmarkStart w:id="1757" w:name="_Toc129764285"/>
      <w:bookmarkStart w:id="1758" w:name="_Toc130360695"/>
      <w:r>
        <w:lastRenderedPageBreak/>
        <w:t>Attach</w:t>
      </w:r>
      <w:r w:rsidR="00121926">
        <w:t xml:space="preserve"> </w:t>
      </w:r>
      <w:r w:rsidR="00C653DF">
        <w:t>Standard T</w:t>
      </w:r>
      <w:r w:rsidR="00B77903">
        <w:t>C</w:t>
      </w:r>
      <w:r w:rsidR="00C653DF">
        <w:t>s</w:t>
      </w:r>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tbl>
      <w:tblPr>
        <w:tblW w:w="0" w:type="auto"/>
        <w:tblLook w:val="04A0" w:firstRow="1" w:lastRow="0" w:firstColumn="1" w:lastColumn="0" w:noHBand="0" w:noVBand="1"/>
      </w:tblPr>
      <w:tblGrid>
        <w:gridCol w:w="3873"/>
        <w:gridCol w:w="5487"/>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pPr>
              <w:pStyle w:val="ListParagraph"/>
              <w:numPr>
                <w:ilvl w:val="0"/>
                <w:numId w:val="173"/>
              </w:numPr>
              <w:rPr>
                <w:b/>
              </w:rPr>
              <w:pPrChange w:id="1759" w:author="Ryan Beck" w:date="2023-04-11T15:20:00Z">
                <w:pPr>
                  <w:pStyle w:val="ListParagraph"/>
                </w:pPr>
              </w:pPrChange>
            </w:pPr>
            <w:r w:rsidRPr="00665021">
              <w:rPr>
                <w:bCs/>
                <w:rPrChange w:id="1760" w:author="Ryan Beck" w:date="2022-11-18T12:20:00Z">
                  <w:rPr>
                    <w:b/>
                  </w:rPr>
                </w:rPrChange>
              </w:rPr>
              <w:t>Click the</w:t>
            </w:r>
            <w:r w:rsidRPr="0029047F">
              <w:rPr>
                <w:b/>
              </w:rPr>
              <w:t xml:space="preserve"> Next </w:t>
            </w:r>
            <w:r w:rsidRPr="00665021">
              <w:rPr>
                <w:bCs/>
                <w:rPrChange w:id="1761" w:author="Ryan Beck" w:date="2022-11-18T12:20:00Z">
                  <w:rPr>
                    <w:b/>
                  </w:rPr>
                </w:rPrChange>
              </w:rPr>
              <w:t>button.</w:t>
            </w:r>
          </w:p>
        </w:tc>
        <w:tc>
          <w:tcPr>
            <w:tcW w:w="5508" w:type="dxa"/>
            <w:shd w:val="clear" w:color="auto" w:fill="auto"/>
          </w:tcPr>
          <w:p w14:paraId="154A0262" w14:textId="2A8AB9B5" w:rsidR="00121926" w:rsidRDefault="008835B9" w:rsidP="00192FFB">
            <w:ins w:id="1762" w:author="Tom Bergeron" w:date="2023-04-11T22:54:00Z">
              <w:r>
                <w:rPr>
                  <w:noProof/>
                </w:rPr>
                <w:drawing>
                  <wp:inline distT="0" distB="0" distL="0" distR="0" wp14:anchorId="41F7C9BD" wp14:editId="768013F6">
                    <wp:extent cx="3182620" cy="23958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1763" w:author="Ryan Beck" w:date="2022-10-10T10:42:00Z">
              <w:r w:rsidR="000E0382" w:rsidDel="003A5BEF">
                <w:rPr>
                  <w:noProof/>
                </w:rPr>
                <w:drawing>
                  <wp:inline distT="0" distB="0" distL="0" distR="0" wp14:anchorId="308DCFF7" wp14:editId="7818CEFA">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1764" w:author="Ryan Beck" w:date="2022-10-10T10:42:00Z">
              <w:del w:id="1765" w:author="Tom Bergeron" w:date="2023-04-11T22:54:00Z">
                <w:r w:rsidR="003A5BEF" w:rsidDel="008835B9">
                  <w:rPr>
                    <w:noProof/>
                  </w:rPr>
                  <w:drawing>
                    <wp:inline distT="0" distB="0" distL="0" distR="0" wp14:anchorId="3D96681F" wp14:editId="4E254108">
                      <wp:extent cx="3181985" cy="2395220"/>
                      <wp:effectExtent l="0" t="0" r="0" b="5080"/>
                      <wp:docPr id="312" name="Picture 3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with medium confidence"/>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del>
            </w:ins>
          </w:p>
        </w:tc>
      </w:tr>
    </w:tbl>
    <w:p w14:paraId="60D0F154" w14:textId="77777777" w:rsidR="00121926" w:rsidRDefault="00121926" w:rsidP="002D7822">
      <w:pPr>
        <w:pStyle w:val="Heading2"/>
        <w:rPr>
          <w:noProof/>
        </w:rPr>
      </w:pPr>
      <w:bookmarkStart w:id="1766" w:name="_Toc329014340"/>
      <w:bookmarkStart w:id="1767" w:name="_Toc329249425"/>
      <w:bookmarkStart w:id="1768" w:name="_Toc469043317"/>
      <w:bookmarkStart w:id="1769" w:name="_Toc469044951"/>
      <w:bookmarkStart w:id="1770" w:name="_Toc469139247"/>
      <w:bookmarkStart w:id="1771" w:name="_Toc469152692"/>
      <w:bookmarkStart w:id="1772" w:name="_Toc491174791"/>
      <w:bookmarkStart w:id="1773" w:name="_Toc491337772"/>
      <w:bookmarkStart w:id="1774" w:name="_Toc491337946"/>
      <w:bookmarkStart w:id="1775" w:name="_Toc491338719"/>
      <w:bookmarkStart w:id="1776" w:name="_Toc532855701"/>
      <w:bookmarkStart w:id="1777" w:name="_Toc532856723"/>
      <w:bookmarkStart w:id="1778" w:name="_Toc53042145"/>
      <w:bookmarkStart w:id="1779" w:name="_Toc53042330"/>
      <w:bookmarkStart w:id="1780" w:name="_Toc86846302"/>
      <w:bookmarkStart w:id="1781" w:name="_Toc86846493"/>
      <w:bookmarkStart w:id="1782" w:name="_Toc119049740"/>
      <w:bookmarkStart w:id="1783" w:name="_Toc119049872"/>
      <w:bookmarkStart w:id="1784" w:name="_Toc119050437"/>
      <w:bookmarkStart w:id="1785" w:name="_Toc119050627"/>
      <w:bookmarkStart w:id="1786" w:name="_Toc120102989"/>
      <w:bookmarkStart w:id="1787" w:name="_Toc129764286"/>
      <w:bookmarkStart w:id="1788" w:name="_Toc130360696"/>
      <w:r>
        <w:rPr>
          <w:noProof/>
        </w:rPr>
        <w:lastRenderedPageBreak/>
        <w:t xml:space="preserve">Attach </w:t>
      </w:r>
      <w:r w:rsidR="00754243">
        <w:rPr>
          <w:noProof/>
        </w:rPr>
        <w:t>Thermocouples</w:t>
      </w:r>
      <w:bookmarkEnd w:id="1766"/>
      <w:r w:rsidR="00754243">
        <w:rPr>
          <w:noProof/>
        </w:rPr>
        <w:t xml:space="preserve"> To Semiconductor Wafers</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tbl>
      <w:tblPr>
        <w:tblW w:w="0" w:type="auto"/>
        <w:tblLook w:val="04A0" w:firstRow="1" w:lastRow="0" w:firstColumn="1" w:lastColumn="0" w:noHBand="0" w:noVBand="1"/>
      </w:tblPr>
      <w:tblGrid>
        <w:gridCol w:w="4132"/>
        <w:gridCol w:w="5228"/>
      </w:tblGrid>
      <w:tr w:rsidR="00121926" w14:paraId="1C407AF9" w14:textId="77777777" w:rsidTr="00192FFB">
        <w:tc>
          <w:tcPr>
            <w:tcW w:w="4788" w:type="dxa"/>
            <w:shd w:val="clear" w:color="auto" w:fill="auto"/>
          </w:tcPr>
          <w:p w14:paraId="4AC7073F" w14:textId="77777777" w:rsidR="00121926" w:rsidRDefault="00121926" w:rsidP="006555DC">
            <w:pPr>
              <w:pStyle w:val="Heading3"/>
              <w:rPr>
                <w:noProof/>
              </w:rPr>
            </w:pPr>
            <w:bookmarkStart w:id="1789" w:name="_Toc469043318"/>
            <w:bookmarkStart w:id="1790" w:name="_Toc469044952"/>
            <w:bookmarkStart w:id="1791" w:name="_Toc469139248"/>
            <w:bookmarkStart w:id="1792" w:name="_Toc469152693"/>
            <w:bookmarkStart w:id="1793" w:name="_Toc491174792"/>
            <w:bookmarkStart w:id="1794" w:name="_Toc491337773"/>
            <w:bookmarkStart w:id="1795" w:name="_Toc491337947"/>
            <w:bookmarkStart w:id="1796" w:name="_Toc491338720"/>
            <w:bookmarkStart w:id="1797" w:name="_Toc532855702"/>
            <w:bookmarkStart w:id="1798" w:name="_Toc532856724"/>
            <w:bookmarkStart w:id="1799" w:name="_Toc53042146"/>
            <w:bookmarkStart w:id="1800" w:name="_Toc53042331"/>
            <w:bookmarkStart w:id="1801" w:name="_Toc86846303"/>
            <w:bookmarkStart w:id="1802" w:name="_Toc86846494"/>
            <w:bookmarkStart w:id="1803" w:name="_Toc119049873"/>
            <w:bookmarkStart w:id="1804" w:name="_Toc119050438"/>
            <w:bookmarkStart w:id="1805" w:name="_Toc119050628"/>
            <w:bookmarkStart w:id="1806" w:name="_Toc120102990"/>
            <w:bookmarkStart w:id="1807" w:name="_Toc129764287"/>
            <w:bookmarkStart w:id="1808" w:name="_Toc130360697"/>
            <w:r>
              <w:rPr>
                <w:noProof/>
              </w:rPr>
              <w:lastRenderedPageBreak/>
              <w:t>Attach</w:t>
            </w:r>
            <w:r w:rsidR="0029047F">
              <w:rPr>
                <w:noProof/>
              </w:rPr>
              <w:t xml:space="preserve"> t</w:t>
            </w:r>
            <w:r w:rsidR="00C653DF">
              <w:rPr>
                <w:noProof/>
              </w:rPr>
              <w:t xml:space="preserve">he </w:t>
            </w:r>
            <w:r>
              <w:rPr>
                <w:noProof/>
              </w:rPr>
              <w:t>Air TC</w:t>
            </w:r>
            <w:r w:rsidR="00C653DF">
              <w:rPr>
                <w:noProof/>
              </w:rPr>
              <w: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506DCCA9" w14:textId="77777777" w:rsidR="00121926" w:rsidRDefault="00121926" w:rsidP="00192FFB"/>
          <w:p w14:paraId="1F5141E5" w14:textId="36F3387F" w:rsidR="00121926" w:rsidRDefault="00121926" w:rsidP="00AA5614">
            <w:pPr>
              <w:numPr>
                <w:ilvl w:val="0"/>
                <w:numId w:val="37"/>
              </w:numPr>
              <w:rPr>
                <w:noProof/>
              </w:rPr>
            </w:pPr>
            <w:r>
              <w:rPr>
                <w:noProof/>
              </w:rPr>
              <w:t xml:space="preserve">It must be attached at the leading edge of the </w:t>
            </w:r>
            <w:r w:rsidR="00E53BC5">
              <w:rPr>
                <w:noProof/>
              </w:rPr>
              <w:t>wafer</w:t>
            </w:r>
            <w:r>
              <w:rPr>
                <w:noProof/>
              </w:rPr>
              <w:t>, extending one inch (25</w:t>
            </w:r>
            <w:r w:rsidRPr="00AF1D5A">
              <w:rPr>
                <w:i/>
                <w:noProof/>
              </w:rPr>
              <w:t> </w:t>
            </w:r>
            <w:r>
              <w:rPr>
                <w:noProof/>
              </w:rPr>
              <w:t xml:space="preserve">mm) in front of the leading edge of the </w:t>
            </w:r>
            <w:r w:rsidR="00E53BC5">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D80DAF">
              <w:rPr>
                <w:noProof/>
                <w:rPrChange w:id="1809" w:author="Ryan Beck" w:date="2023-04-11T15:20:00Z">
                  <w:rPr>
                    <w:noProof/>
                    <w:u w:val="single"/>
                  </w:rPr>
                </w:rPrChange>
              </w:rPr>
              <w:t>MUST</w:t>
            </w:r>
            <w:r w:rsidRPr="00662DEC">
              <w:rPr>
                <w:noProof/>
              </w:rPr>
              <w:t xml:space="preserve"> be plugged into </w:t>
            </w:r>
            <w:r w:rsidRPr="00D80DAF">
              <w:rPr>
                <w:bCs/>
                <w:noProof/>
                <w:u w:val="single"/>
                <w:rPrChange w:id="1810" w:author="Ryan Beck" w:date="2023-04-11T15:20:00Z">
                  <w:rPr>
                    <w:bCs/>
                    <w:i/>
                    <w:iCs/>
                    <w:noProof/>
                  </w:rPr>
                </w:rPrChange>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46E449D5" w:rsidR="00121926" w:rsidRDefault="008835B9" w:rsidP="00192FFB">
            <w:ins w:id="1811" w:author="Tom Bergeron" w:date="2023-04-11T22:54:00Z">
              <w:r>
                <w:rPr>
                  <w:noProof/>
                </w:rPr>
                <w:drawing>
                  <wp:inline distT="0" distB="0" distL="0" distR="0" wp14:anchorId="21B3A1AD" wp14:editId="15C1CD0E">
                    <wp:extent cx="3182620" cy="23958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1812" w:author="Ryan Beck" w:date="2022-10-10T10:42:00Z">
              <w:r w:rsidR="000E0382" w:rsidDel="00470F5B">
                <w:rPr>
                  <w:noProof/>
                </w:rPr>
                <w:drawing>
                  <wp:inline distT="0" distB="0" distL="0" distR="0" wp14:anchorId="207E5929" wp14:editId="6A13C401">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1813" w:author="Ryan Beck" w:date="2022-10-10T10:42:00Z">
              <w:del w:id="1814" w:author="Tom Bergeron" w:date="2023-04-11T22:54:00Z">
                <w:r w:rsidR="00470F5B" w:rsidDel="008835B9">
                  <w:rPr>
                    <w:noProof/>
                  </w:rPr>
                  <w:drawing>
                    <wp:inline distT="0" distB="0" distL="0" distR="0" wp14:anchorId="10FA397B" wp14:editId="2B6C064D">
                      <wp:extent cx="3181985" cy="2395220"/>
                      <wp:effectExtent l="0" t="0" r="0" b="508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del>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6555DC">
            <w:pPr>
              <w:pStyle w:val="Heading3"/>
            </w:pPr>
            <w:bookmarkStart w:id="1815" w:name="_Toc469043319"/>
            <w:bookmarkStart w:id="1816" w:name="_Toc469044953"/>
            <w:bookmarkStart w:id="1817" w:name="_Toc469139249"/>
            <w:bookmarkStart w:id="1818" w:name="_Toc469152694"/>
            <w:bookmarkStart w:id="1819" w:name="_Toc491174793"/>
            <w:bookmarkStart w:id="1820" w:name="_Toc491337774"/>
            <w:bookmarkStart w:id="1821" w:name="_Toc491337948"/>
            <w:bookmarkStart w:id="1822" w:name="_Toc491338721"/>
            <w:bookmarkStart w:id="1823" w:name="_Toc532855703"/>
            <w:bookmarkStart w:id="1824" w:name="_Toc532856725"/>
            <w:bookmarkStart w:id="1825" w:name="_Toc53042147"/>
            <w:bookmarkStart w:id="1826" w:name="_Toc53042332"/>
            <w:bookmarkStart w:id="1827" w:name="_Toc86846304"/>
            <w:bookmarkStart w:id="1828" w:name="_Toc86846495"/>
            <w:bookmarkStart w:id="1829" w:name="_Toc119049874"/>
            <w:bookmarkStart w:id="1830" w:name="_Toc119050439"/>
            <w:bookmarkStart w:id="1831" w:name="_Toc119050629"/>
            <w:bookmarkStart w:id="1832" w:name="_Toc120102991"/>
            <w:bookmarkStart w:id="1833" w:name="_Toc129764288"/>
            <w:bookmarkStart w:id="1834" w:name="_Toc130360698"/>
            <w:r>
              <w:lastRenderedPageBreak/>
              <w:t>Attach</w:t>
            </w:r>
            <w:r w:rsidR="00121926">
              <w:t xml:space="preserve"> </w:t>
            </w:r>
            <w:r>
              <w:t>Standard TC</w:t>
            </w:r>
            <w:r w:rsidR="00C653DF">
              <w:t>s:</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3B7915B7" w14:textId="77777777" w:rsidR="00121926" w:rsidRDefault="00121926" w:rsidP="00192FFB"/>
          <w:p w14:paraId="2F42E5D3" w14:textId="2BCB3D93" w:rsidR="00121926" w:rsidRDefault="00121926" w:rsidP="00192FFB">
            <w:r>
              <w:rPr>
                <w:noProof/>
              </w:rPr>
              <w:t xml:space="preserve">Attach the standard TCs at selected sites on the </w:t>
            </w:r>
            <w:r w:rsidR="00E53BC5">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5E2425D2" w:rsidR="00121926" w:rsidRDefault="008835B9" w:rsidP="00192FFB">
            <w:ins w:id="1835" w:author="Tom Bergeron" w:date="2023-04-11T22:54:00Z">
              <w:r>
                <w:rPr>
                  <w:noProof/>
                </w:rPr>
                <w:drawing>
                  <wp:inline distT="0" distB="0" distL="0" distR="0" wp14:anchorId="270FE5EB" wp14:editId="625B2841">
                    <wp:extent cx="3182620" cy="23958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1836" w:author="Ryan Beck" w:date="2022-10-10T10:42:00Z">
              <w:r w:rsidR="000E0382" w:rsidDel="00677ED9">
                <w:rPr>
                  <w:noProof/>
                </w:rPr>
                <w:drawing>
                  <wp:inline distT="0" distB="0" distL="0" distR="0" wp14:anchorId="7025B916" wp14:editId="4E897947">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1837" w:author="Ryan Beck" w:date="2022-10-10T10:42:00Z">
              <w:del w:id="1838" w:author="Tom Bergeron" w:date="2023-04-11T22:54:00Z">
                <w:r w:rsidR="00677ED9" w:rsidDel="008835B9">
                  <w:rPr>
                    <w:noProof/>
                  </w:rPr>
                  <w:drawing>
                    <wp:inline distT="0" distB="0" distL="0" distR="0" wp14:anchorId="42A7B464" wp14:editId="57F5F666">
                      <wp:extent cx="3181985" cy="2395220"/>
                      <wp:effectExtent l="0" t="0" r="0" b="508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del>
            </w:ins>
          </w:p>
          <w:p w14:paraId="5FB45343" w14:textId="77777777" w:rsidR="00121926" w:rsidRDefault="00121926" w:rsidP="00192FFB"/>
        </w:tc>
      </w:tr>
    </w:tbl>
    <w:p w14:paraId="0D493C2B" w14:textId="77777777" w:rsidR="00615F5B" w:rsidRDefault="00615F5B" w:rsidP="0029047F"/>
    <w:p w14:paraId="4D95F2AB" w14:textId="7EE21826" w:rsidR="008708F9" w:rsidRDefault="008708F9" w:rsidP="002D7822">
      <w:pPr>
        <w:pStyle w:val="Heading2"/>
        <w:rPr>
          <w:noProof/>
        </w:rPr>
      </w:pPr>
      <w:bookmarkStart w:id="1839" w:name="_Toc469043320"/>
      <w:bookmarkStart w:id="1840" w:name="_Toc469044954"/>
      <w:bookmarkStart w:id="1841" w:name="_Toc469139250"/>
      <w:bookmarkStart w:id="1842" w:name="_Toc469152695"/>
      <w:bookmarkStart w:id="1843" w:name="_Toc491174794"/>
      <w:bookmarkStart w:id="1844" w:name="_Toc491337775"/>
      <w:bookmarkStart w:id="1845" w:name="_Toc491337949"/>
      <w:bookmarkStart w:id="1846" w:name="_Toc491338722"/>
      <w:bookmarkStart w:id="1847" w:name="_Toc532855704"/>
      <w:bookmarkStart w:id="1848" w:name="_Toc532856726"/>
      <w:bookmarkStart w:id="1849" w:name="_Toc53042148"/>
      <w:bookmarkStart w:id="1850" w:name="_Toc53042333"/>
      <w:bookmarkStart w:id="1851" w:name="_Toc86846305"/>
      <w:bookmarkStart w:id="1852" w:name="_Toc86846496"/>
      <w:bookmarkStart w:id="1853" w:name="_Toc119049741"/>
      <w:bookmarkStart w:id="1854" w:name="_Toc119049875"/>
      <w:bookmarkStart w:id="1855" w:name="_Toc119050440"/>
      <w:bookmarkStart w:id="1856" w:name="_Toc119050630"/>
      <w:bookmarkStart w:id="1857" w:name="_Toc120102992"/>
      <w:bookmarkStart w:id="1858" w:name="_Toc129764289"/>
      <w:bookmarkStart w:id="1859" w:name="_Toc130360699"/>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685"/>
      <w:bookmarkEnd w:id="1686"/>
      <w:bookmarkEnd w:id="1687"/>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121E5B8" w:rsidR="008708F9" w:rsidRDefault="00760132"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22</w:t>
      </w:r>
      <w:r w:rsidR="00EB54D7">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45C1961B" w:rsidR="008708F9" w:rsidRPr="00673430" w:rsidRDefault="008708F9" w:rsidP="00AA5614">
      <w:pPr>
        <w:pStyle w:val="ListParagraph"/>
        <w:numPr>
          <w:ilvl w:val="0"/>
          <w:numId w:val="98"/>
        </w:numPr>
      </w:pPr>
      <w:r w:rsidRPr="00673430">
        <w:t>Click</w:t>
      </w:r>
      <w:r w:rsidR="00860424">
        <w:t xml:space="preserve"> the </w:t>
      </w:r>
      <w:ins w:id="1860" w:author="Ryan Beck" w:date="2023-04-11T15:21:00Z">
        <w:r w:rsidR="00123BF6">
          <w:rPr>
            <w:b/>
            <w:bCs/>
          </w:rPr>
          <w:t>G</w:t>
        </w:r>
      </w:ins>
      <w:del w:id="1861" w:author="Ryan Beck" w:date="2023-04-11T15:21:00Z">
        <w:r w:rsidR="00860424" w:rsidRPr="000A47E5" w:rsidDel="00123BF6">
          <w:rPr>
            <w:b/>
            <w:bCs/>
          </w:rPr>
          <w:delText>g</w:delText>
        </w:r>
      </w:del>
      <w:r w:rsidRPr="000A47E5">
        <w:rPr>
          <w:b/>
          <w:bCs/>
        </w:rPr>
        <w:t>reen traffic light</w:t>
      </w:r>
      <w:r w:rsidR="004A1A9F" w:rsidRPr="00673430">
        <w:t xml:space="preserve"> button</w:t>
      </w:r>
      <w:r w:rsidRPr="00673430">
        <w:t xml:space="preserve"> to start the </w:t>
      </w:r>
      <w:del w:id="1862" w:author="Ryan Beck" w:date="2023-04-11T15:21:00Z">
        <w:r w:rsidRPr="00673430" w:rsidDel="00206F00">
          <w:delText>profile</w:delText>
        </w:r>
      </w:del>
      <w:ins w:id="1863" w:author="Ryan Beck" w:date="2023-04-11T15:21:00Z">
        <w:r w:rsidR="00206F00" w:rsidRPr="00673430">
          <w:t>profile.</w:t>
        </w:r>
      </w:ins>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0A1B2473" w:rsidR="008708F9" w:rsidRPr="00673430" w:rsidRDefault="00677ED9" w:rsidP="0029047F">
      <w:ins w:id="1864" w:author="Ryan Beck" w:date="2022-10-10T10:43: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9FF190"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ins w:id="1865" w:author="Ryan Beck" w:date="2022-10-10T10:43:00Z">
        <w:r w:rsidR="00677ED9">
          <w:t>feature</w:t>
        </w:r>
      </w:ins>
      <w:del w:id="1866" w:author="Ryan Beck" w:date="2022-10-10T10:43:00Z">
        <w:r w:rsidDel="00677ED9">
          <w:delText>option</w:delText>
        </w:r>
      </w:del>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rsidP="002D7822">
      <w:pPr>
        <w:pStyle w:val="Heading2"/>
      </w:pPr>
      <w:r>
        <w:br w:type="page"/>
      </w:r>
      <w:bookmarkStart w:id="1867" w:name="_Toc488490449"/>
      <w:bookmarkStart w:id="1868" w:name="_Toc119468093"/>
      <w:bookmarkStart w:id="1869" w:name="_Toc329784610"/>
      <w:bookmarkStart w:id="1870" w:name="_Toc469043321"/>
      <w:bookmarkStart w:id="1871" w:name="_Toc469044955"/>
      <w:bookmarkStart w:id="1872" w:name="_Toc469139251"/>
      <w:bookmarkStart w:id="1873" w:name="_Toc469152696"/>
      <w:bookmarkStart w:id="1874" w:name="_Toc491174795"/>
      <w:bookmarkStart w:id="1875" w:name="_Toc491337776"/>
      <w:bookmarkStart w:id="1876" w:name="_Toc491337950"/>
      <w:bookmarkStart w:id="1877" w:name="_Toc491338723"/>
      <w:bookmarkStart w:id="1878" w:name="_Toc532855705"/>
      <w:bookmarkStart w:id="1879" w:name="_Toc532856727"/>
      <w:bookmarkStart w:id="1880" w:name="_Toc53042149"/>
      <w:bookmarkStart w:id="1881" w:name="_Toc53042334"/>
      <w:bookmarkStart w:id="1882" w:name="_Toc86846306"/>
      <w:bookmarkStart w:id="1883" w:name="_Toc86846497"/>
      <w:bookmarkStart w:id="1884" w:name="_Toc119049742"/>
      <w:bookmarkStart w:id="1885" w:name="_Toc119049876"/>
      <w:bookmarkStart w:id="1886" w:name="_Toc119050441"/>
      <w:bookmarkStart w:id="1887" w:name="_Toc119050631"/>
      <w:bookmarkStart w:id="1888" w:name="_Toc120102993"/>
      <w:bookmarkStart w:id="1889" w:name="_Toc129764290"/>
      <w:bookmarkStart w:id="1890" w:name="_Toc130360700"/>
      <w:r w:rsidR="0029047F">
        <w:lastRenderedPageBreak/>
        <w:t>Start</w:t>
      </w:r>
      <w:r w:rsidR="00636C9A">
        <w:t xml:space="preserve"> </w:t>
      </w:r>
      <w:r>
        <w:t>The Profile</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14:paraId="561D9E2A" w14:textId="77777777" w:rsidR="00D738CD" w:rsidRPr="00550E3E" w:rsidRDefault="00D738CD">
      <w:pPr>
        <w:ind w:firstLine="720"/>
        <w:rPr>
          <w:b/>
        </w:rPr>
        <w:pPrChange w:id="1891" w:author="Ryan Beck" w:date="2022-11-18T12:20:00Z">
          <w:pPr/>
        </w:pPrChange>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3F30D6AD"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9E1827">
        <w:t xml:space="preserve">SPS, </w:t>
      </w:r>
      <w:r>
        <w:t>X5</w:t>
      </w:r>
      <w:r w:rsidR="00F34529">
        <w:t xml:space="preserve">, </w:t>
      </w:r>
      <w:r w:rsidR="009E1827">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380736" behindDoc="0" locked="0" layoutInCell="1" allowOverlap="1" wp14:anchorId="3606EA69" wp14:editId="7455C4D3">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380736;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25B2EE85" w:rsidR="00D738CD" w:rsidRDefault="00111256" w:rsidP="00D738CD">
      <w:r w:rsidRPr="00EE4612">
        <w:t xml:space="preserve">Once the oven has stabilized and you are ready to load the profiler and profile board into the oven select </w:t>
      </w:r>
      <w:r w:rsidRPr="00673430">
        <w:t xml:space="preserve">the </w:t>
      </w:r>
      <w:ins w:id="1892" w:author="Ryan Beck" w:date="2023-04-11T15:21:00Z">
        <w:r w:rsidR="00FE5312">
          <w:rPr>
            <w:b/>
            <w:bCs/>
          </w:rPr>
          <w:t>G</w:t>
        </w:r>
      </w:ins>
      <w:del w:id="1893" w:author="Ryan Beck" w:date="2023-04-11T15:21:00Z">
        <w:r w:rsidRPr="000A47E5" w:rsidDel="00FE5312">
          <w:rPr>
            <w:b/>
            <w:bCs/>
          </w:rPr>
          <w:delText>g</w:delText>
        </w:r>
      </w:del>
      <w:r w:rsidRPr="000A47E5">
        <w:rPr>
          <w:b/>
          <w:bCs/>
        </w:rPr>
        <w:t>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14"/>
        <w:gridCol w:w="5046"/>
      </w:tblGrid>
      <w:tr w:rsidR="00D738CD" w14:paraId="27585834" w14:textId="77777777" w:rsidTr="00192FFB">
        <w:tc>
          <w:tcPr>
            <w:tcW w:w="4573" w:type="dxa"/>
            <w:shd w:val="clear" w:color="auto" w:fill="auto"/>
          </w:tcPr>
          <w:p w14:paraId="5BF33E99" w14:textId="5BDD2F75"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1894" w:author="Ryan Beck" w:date="2022-10-10T10:43:00Z">
              <w:r w:rsidR="00D738CD" w:rsidRPr="00590B19" w:rsidDel="00A8063C">
                <w:delText>See</w:delText>
              </w:r>
              <w:r w:rsidR="00D738CD" w:rsidDel="00A8063C">
                <w:delText xml:space="preserve"> </w:delText>
              </w:r>
              <w:r w:rsidR="00D738CD" w:rsidDel="00A8063C">
                <w:fldChar w:fldCharType="begin"/>
              </w:r>
              <w:r w:rsidR="00D738CD" w:rsidDel="00A8063C">
                <w:delInstrText xml:space="preserve"> REF _Ref185828591 \h </w:delInstrText>
              </w:r>
              <w:r w:rsidR="00D738CD" w:rsidDel="00A8063C">
                <w:fldChar w:fldCharType="separate"/>
              </w:r>
              <w:r w:rsidR="00F9407E" w:rsidRPr="0060328D" w:rsidDel="00A8063C">
                <w:delText xml:space="preserve">Figure </w:delText>
              </w:r>
              <w:r w:rsidR="00F9407E" w:rsidDel="00A8063C">
                <w:rPr>
                  <w:noProof/>
                </w:rPr>
                <w:delText>23</w:delText>
              </w:r>
              <w:r w:rsidR="00D738CD" w:rsidDel="00A8063C">
                <w:fldChar w:fldCharType="end"/>
              </w:r>
              <w:r w:rsidR="00D738CD" w:rsidRPr="00590B19" w:rsidDel="00A8063C">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85BD024" w:rsidR="00D738CD" w:rsidRDefault="00BA3B34" w:rsidP="00192FFB">
            <w:del w:id="1895" w:author="Ryan Beck" w:date="2022-10-10T10:45:00Z">
              <w:r w:rsidDel="00A322E6">
                <w:rPr>
                  <w:noProof/>
                </w:rPr>
                <w:drawing>
                  <wp:inline distT="0" distB="0" distL="0" distR="0" wp14:anchorId="26E12511" wp14:editId="06A93D40">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88">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del>
            <w:ins w:id="1896" w:author="Ryan Beck" w:date="2022-10-10T10:45:00Z">
              <w:r w:rsidR="00A322E6" w:rsidRPr="00A322E6">
                <w:rPr>
                  <w:noProof/>
                </w:rPr>
                <w:drawing>
                  <wp:inline distT="0" distB="0" distL="0" distR="0" wp14:anchorId="754CF281" wp14:editId="7B1337AB">
                    <wp:extent cx="2743200" cy="9418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3200" cy="941832"/>
                            </a:xfrm>
                            <a:prstGeom prst="rect">
                              <a:avLst/>
                            </a:prstGeom>
                          </pic:spPr>
                        </pic:pic>
                      </a:graphicData>
                    </a:graphic>
                  </wp:inline>
                </w:drawing>
              </w:r>
            </w:ins>
          </w:p>
          <w:p w14:paraId="22FDC8BE" w14:textId="0FC9878B" w:rsidR="00D738CD" w:rsidRDefault="00D738CD" w:rsidP="00192FFB">
            <w:pPr>
              <w:pStyle w:val="Caption"/>
            </w:pPr>
            <w:bookmarkStart w:id="1897" w:name="_Ref185828591"/>
            <w:r w:rsidRPr="0060328D">
              <w:t xml:space="preserve">Figure </w:t>
            </w:r>
            <w:r w:rsidR="00EB54D7">
              <w:fldChar w:fldCharType="begin"/>
            </w:r>
            <w:r w:rsidR="00EB54D7">
              <w:instrText xml:space="preserve"> SEQ Figure \* ARABIC </w:instrText>
            </w:r>
            <w:r w:rsidR="00EB54D7">
              <w:fldChar w:fldCharType="separate"/>
            </w:r>
            <w:r w:rsidR="00093938">
              <w:rPr>
                <w:noProof/>
              </w:rPr>
              <w:t>23</w:t>
            </w:r>
            <w:r w:rsidR="00EB54D7">
              <w:rPr>
                <w:noProof/>
              </w:rPr>
              <w:fldChar w:fldCharType="end"/>
            </w:r>
            <w:bookmarkEnd w:id="1897"/>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43A9A2AB" w:rsidR="00D738CD" w:rsidRPr="00673430" w:rsidRDefault="00D738CD" w:rsidP="00192FFB">
            <w:r w:rsidRPr="00E9435F">
              <w:t xml:space="preserve">If the control thermocouples are NOT within 2 degrees of the setpoints, click </w:t>
            </w:r>
            <w:r w:rsidRPr="000A47E5">
              <w:rPr>
                <w:b/>
                <w:bCs/>
              </w:rPr>
              <w:t>No</w:t>
            </w:r>
            <w:r w:rsidRPr="00E9435F">
              <w:t xml:space="preserve">, then reference </w:t>
            </w:r>
            <w:hyperlink w:anchor="_Appendix_B:_Recalculating" w:history="1">
              <w:r w:rsidRPr="00624176">
                <w:rPr>
                  <w:rStyle w:val="Hyperlink"/>
                </w:rPr>
                <w:t>Appendix B</w:t>
              </w:r>
            </w:hyperlink>
            <w:r w:rsidRPr="00E9435F">
              <w:t>.</w:t>
            </w:r>
          </w:p>
          <w:p w14:paraId="31DA431B" w14:textId="77777777" w:rsidR="00D738CD" w:rsidRPr="00E9435F" w:rsidRDefault="00D738CD" w:rsidP="00192FFB">
            <w:pPr>
              <w:pStyle w:val="Caption"/>
              <w:rPr>
                <w:rFonts w:ascii="Times New Roman" w:hAnsi="Times New Roman"/>
                <w:bCs w:val="0"/>
                <w:sz w:val="20"/>
              </w:rPr>
            </w:pPr>
          </w:p>
        </w:tc>
      </w:tr>
      <w:tr w:rsidR="00624176" w14:paraId="21DED641" w14:textId="77777777" w:rsidTr="00192FFB">
        <w:tc>
          <w:tcPr>
            <w:tcW w:w="9576" w:type="dxa"/>
            <w:gridSpan w:val="2"/>
            <w:shd w:val="clear" w:color="auto" w:fill="auto"/>
          </w:tcPr>
          <w:p w14:paraId="1606E729" w14:textId="77777777" w:rsidR="00624176" w:rsidRDefault="00624176" w:rsidP="00192FFB"/>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7392DA7B" w:rsidR="00D738CD" w:rsidRPr="00673430" w:rsidRDefault="00D738CD" w:rsidP="00192FFB">
            <w:r w:rsidRPr="00624176">
              <w:rPr>
                <w:bCs/>
              </w:rPr>
              <w:t>If you answer</w:t>
            </w:r>
            <w:r w:rsidRPr="002C1026">
              <w:rPr>
                <w:b/>
              </w:rPr>
              <w:t xml:space="preserve"> </w:t>
            </w:r>
            <w:r w:rsidR="00624176">
              <w:rPr>
                <w:b/>
              </w:rPr>
              <w:t>Y</w:t>
            </w:r>
            <w:r w:rsidRPr="002C1026">
              <w:rPr>
                <w:b/>
              </w:rPr>
              <w:t>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del w:id="1898" w:author="Ryan Beck" w:date="2022-10-10T10:45:00Z">
              <w:r w:rsidRPr="00673430" w:rsidDel="000E6831">
                <w:delText xml:space="preserve">See </w:delText>
              </w:r>
              <w:r w:rsidRPr="00673430" w:rsidDel="000E6831">
                <w:fldChar w:fldCharType="begin"/>
              </w:r>
              <w:r w:rsidRPr="00673430" w:rsidDel="000E6831">
                <w:delInstrText xml:space="preserve"> REF _Ref185830029 \h  \* MERGEFORMAT </w:delInstrText>
              </w:r>
              <w:r w:rsidRPr="00673430" w:rsidDel="000E6831">
                <w:fldChar w:fldCharType="separate"/>
              </w:r>
              <w:r w:rsidR="00F9407E" w:rsidRPr="00673430" w:rsidDel="000E6831">
                <w:delText xml:space="preserve">Figure </w:delText>
              </w:r>
              <w:r w:rsidR="00F9407E" w:rsidDel="000E6831">
                <w:rPr>
                  <w:noProof/>
                </w:rPr>
                <w:delText>24</w:delText>
              </w:r>
              <w:r w:rsidRPr="00673430" w:rsidDel="000E6831">
                <w:fldChar w:fldCharType="end"/>
              </w:r>
              <w:r w:rsidRPr="00673430" w:rsidDel="000E6831">
                <w:delText>.</w:delText>
              </w:r>
            </w:del>
          </w:p>
          <w:p w14:paraId="2D58314D" w14:textId="77777777" w:rsidR="00D738CD" w:rsidRDefault="00D738CD" w:rsidP="00192FFB"/>
        </w:tc>
        <w:tc>
          <w:tcPr>
            <w:tcW w:w="5067" w:type="dxa"/>
            <w:shd w:val="clear" w:color="auto" w:fill="auto"/>
          </w:tcPr>
          <w:p w14:paraId="2B681218" w14:textId="6E41EAD7" w:rsidR="00D738CD" w:rsidRDefault="00BA3B34" w:rsidP="00192FFB">
            <w:pPr>
              <w:jc w:val="center"/>
            </w:pPr>
            <w:del w:id="1899" w:author="Ryan Beck" w:date="2022-10-10T10:46:00Z">
              <w:r w:rsidDel="000E6831">
                <w:rPr>
                  <w:noProof/>
                </w:rPr>
                <w:drawing>
                  <wp:inline distT="0" distB="0" distL="0" distR="0" wp14:anchorId="4194E347" wp14:editId="3A565BF6">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90">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del>
            <w:ins w:id="1900" w:author="Ryan Beck" w:date="2022-10-10T10:46:00Z">
              <w:r w:rsidR="000E6831">
                <w:rPr>
                  <w:noProof/>
                </w:rPr>
                <w:drawing>
                  <wp:inline distT="0" distB="0" distL="0" distR="0" wp14:anchorId="71DB27F3" wp14:editId="48222591">
                    <wp:extent cx="2270234" cy="1271185"/>
                    <wp:effectExtent l="0" t="0" r="0" b="5715"/>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282501" cy="1278054"/>
                            </a:xfrm>
                            <a:prstGeom prst="rect">
                              <a:avLst/>
                            </a:prstGeom>
                          </pic:spPr>
                        </pic:pic>
                      </a:graphicData>
                    </a:graphic>
                  </wp:inline>
                </w:drawing>
              </w:r>
            </w:ins>
          </w:p>
          <w:p w14:paraId="528AE242" w14:textId="40273EF7" w:rsidR="00D738CD" w:rsidRDefault="00D738CD" w:rsidP="00192FFB">
            <w:pPr>
              <w:pStyle w:val="Caption"/>
            </w:pPr>
            <w:bookmarkStart w:id="1901" w:name="_Ref185830029"/>
            <w:r w:rsidRPr="00673430">
              <w:t xml:space="preserve">Figure </w:t>
            </w:r>
            <w:r w:rsidR="00EB54D7">
              <w:fldChar w:fldCharType="begin"/>
            </w:r>
            <w:r w:rsidR="00EB54D7">
              <w:instrText xml:space="preserve"> SEQ Figure \* ARABIC </w:instrText>
            </w:r>
            <w:r w:rsidR="00EB54D7">
              <w:fldChar w:fldCharType="separate"/>
            </w:r>
            <w:r w:rsidR="00093938">
              <w:rPr>
                <w:noProof/>
              </w:rPr>
              <w:t>24</w:t>
            </w:r>
            <w:r w:rsidR="00EB54D7">
              <w:rPr>
                <w:noProof/>
              </w:rPr>
              <w:fldChar w:fldCharType="end"/>
            </w:r>
            <w:bookmarkEnd w:id="1901"/>
          </w:p>
        </w:tc>
      </w:tr>
      <w:tr w:rsidR="00D738CD" w14:paraId="73F833A1" w14:textId="77777777" w:rsidTr="00192FFB">
        <w:tc>
          <w:tcPr>
            <w:tcW w:w="4131" w:type="dxa"/>
            <w:shd w:val="clear" w:color="auto" w:fill="auto"/>
          </w:tcPr>
          <w:p w14:paraId="0B63CF28" w14:textId="77777777" w:rsidR="00624176" w:rsidRDefault="00624176" w:rsidP="00192FFB"/>
          <w:p w14:paraId="606EEB38" w14:textId="3B69E8BC" w:rsidR="00D738CD" w:rsidRPr="00673430" w:rsidRDefault="00D738CD" w:rsidP="00192FFB">
            <w:r w:rsidRPr="00673430">
              <w:t xml:space="preserve">Next, the software will prompt you to put the </w:t>
            </w:r>
            <w:r>
              <w:t>profiler</w:t>
            </w:r>
            <w:r w:rsidRPr="00673430">
              <w:t xml:space="preserve"> and profile board into the oven.  Then choose the </w:t>
            </w:r>
            <w:ins w:id="1902" w:author="Ryan Beck" w:date="2022-11-18T12:20:00Z">
              <w:r w:rsidR="00665021" w:rsidRPr="00665021">
                <w:rPr>
                  <w:b/>
                  <w:bCs/>
                  <w:rPrChange w:id="1903" w:author="Ryan Beck" w:date="2022-11-18T12:20:00Z">
                    <w:rPr/>
                  </w:rPrChange>
                </w:rPr>
                <w:t>F</w:t>
              </w:r>
            </w:ins>
            <w:del w:id="1904" w:author="Ryan Beck" w:date="2022-11-18T12:20:00Z">
              <w:r w:rsidRPr="00665021" w:rsidDel="00665021">
                <w:rPr>
                  <w:b/>
                  <w:bCs/>
                  <w:rPrChange w:id="1905" w:author="Ryan Beck" w:date="2022-11-18T12:20:00Z">
                    <w:rPr/>
                  </w:rPrChange>
                </w:rPr>
                <w:delText>f</w:delText>
              </w:r>
            </w:del>
            <w:r w:rsidRPr="00665021">
              <w:rPr>
                <w:b/>
                <w:bCs/>
                <w:rPrChange w:id="1906" w:author="Ryan Beck" w:date="2022-11-18T12:20:00Z">
                  <w:rPr/>
                </w:rPrChange>
              </w:rPr>
              <w:t>orwa</w:t>
            </w:r>
            <w:r w:rsidRPr="00665021">
              <w:rPr>
                <w:b/>
                <w:bCs/>
                <w:rPrChange w:id="1907" w:author="Ryan Beck" w:date="2022-11-18T12:21:00Z">
                  <w:rPr/>
                </w:rPrChange>
              </w:rPr>
              <w:t>rd</w:t>
            </w:r>
            <w:r w:rsidRPr="00673430">
              <w:t xml:space="preserve"> button.  </w:t>
            </w:r>
            <w:del w:id="1908" w:author="Ryan Beck" w:date="2022-10-10T10:46:00Z">
              <w:r w:rsidRPr="00673430" w:rsidDel="000E6831">
                <w:delText xml:space="preserve">See </w:delText>
              </w:r>
              <w:r w:rsidRPr="00673430" w:rsidDel="000E6831">
                <w:fldChar w:fldCharType="begin"/>
              </w:r>
              <w:r w:rsidRPr="00673430" w:rsidDel="000E6831">
                <w:delInstrText xml:space="preserve"> REF _Ref185830062 \h  \* MERGEFORMAT </w:delInstrText>
              </w:r>
              <w:r w:rsidRPr="00673430" w:rsidDel="000E6831">
                <w:fldChar w:fldCharType="separate"/>
              </w:r>
              <w:r w:rsidR="00F9407E" w:rsidDel="000E6831">
                <w:delText xml:space="preserve">Figure </w:delText>
              </w:r>
              <w:r w:rsidR="00F9407E" w:rsidDel="000E6831">
                <w:rPr>
                  <w:noProof/>
                </w:rPr>
                <w:delText>25</w:delText>
              </w:r>
              <w:r w:rsidRPr="00673430" w:rsidDel="000E6831">
                <w:fldChar w:fldCharType="end"/>
              </w:r>
              <w:r w:rsidRPr="00673430" w:rsidDel="000E6831">
                <w:delText>.</w:delText>
              </w:r>
            </w:del>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B151747" w:rsidR="00D738CD" w:rsidRDefault="00D738CD" w:rsidP="00192FFB">
            <w:pPr>
              <w:pStyle w:val="Caption"/>
            </w:pPr>
            <w:bookmarkStart w:id="1909" w:name="_Ref185830062"/>
            <w:r>
              <w:t xml:space="preserve">Figure </w:t>
            </w:r>
            <w:r w:rsidR="00EB54D7">
              <w:fldChar w:fldCharType="begin"/>
            </w:r>
            <w:r w:rsidR="00EB54D7">
              <w:instrText xml:space="preserve"> SEQ Figure \* ARABIC </w:instrText>
            </w:r>
            <w:r w:rsidR="00EB54D7">
              <w:fldChar w:fldCharType="separate"/>
            </w:r>
            <w:r w:rsidR="00093938">
              <w:rPr>
                <w:noProof/>
              </w:rPr>
              <w:t>25</w:t>
            </w:r>
            <w:r w:rsidR="00EB54D7">
              <w:rPr>
                <w:noProof/>
              </w:rPr>
              <w:fldChar w:fldCharType="end"/>
            </w:r>
            <w:bookmarkEnd w:id="1909"/>
            <w:r>
              <w:t>: Run a Profile screen #7 – Insert Profiler/Product</w:t>
            </w:r>
          </w:p>
        </w:tc>
      </w:tr>
    </w:tbl>
    <w:p w14:paraId="13E19556" w14:textId="77777777" w:rsidR="00D738CD" w:rsidRPr="00673430" w:rsidRDefault="00D738CD" w:rsidP="00D738CD"/>
    <w:p w14:paraId="502AC2CF" w14:textId="3DECC399" w:rsidR="00D738CD" w:rsidRDefault="00D738CD">
      <w:pPr>
        <w:ind w:left="720"/>
        <w:pPrChange w:id="1910" w:author="Ryan Beck" w:date="2023-04-11T15:23:00Z">
          <w:pPr/>
        </w:pPrChange>
      </w:pPr>
      <w:r w:rsidRPr="00297371">
        <w:rPr>
          <w:b/>
          <w:rPrChange w:id="1911" w:author="Ryan Beck" w:date="2023-04-11T15:23:00Z">
            <w:rPr>
              <w:b/>
              <w:u w:val="single"/>
            </w:rPr>
          </w:rPrChange>
        </w:rPr>
        <w:t>I</w:t>
      </w:r>
      <w:ins w:id="1912" w:author="Ryan Beck" w:date="2023-04-11T15:22:00Z">
        <w:r w:rsidR="00297371" w:rsidRPr="00297371">
          <w:rPr>
            <w:b/>
            <w:rPrChange w:id="1913" w:author="Ryan Beck" w:date="2023-04-11T15:23:00Z">
              <w:rPr>
                <w:b/>
                <w:u w:val="single"/>
              </w:rPr>
            </w:rPrChange>
          </w:rPr>
          <w:t>mportant</w:t>
        </w:r>
      </w:ins>
      <w:del w:id="1914" w:author="Ryan Beck" w:date="2023-04-11T15:22:00Z">
        <w:r w:rsidRPr="00297371" w:rsidDel="00297371">
          <w:rPr>
            <w:b/>
            <w:rPrChange w:id="1915" w:author="Ryan Beck" w:date="2023-04-11T15:23:00Z">
              <w:rPr>
                <w:b/>
                <w:u w:val="single"/>
              </w:rPr>
            </w:rPrChange>
          </w:rPr>
          <w:delText>MPORTANT NOTE</w:delText>
        </w:r>
      </w:del>
      <w:r w:rsidRPr="00297371">
        <w:t>:</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6555DC">
      <w:pPr>
        <w:pStyle w:val="Heading3"/>
      </w:pPr>
      <w:bookmarkStart w:id="1916" w:name="_Toc469043322"/>
      <w:bookmarkStart w:id="1917" w:name="_Toc469044956"/>
      <w:bookmarkStart w:id="1918" w:name="_Toc469139252"/>
      <w:bookmarkStart w:id="1919" w:name="_Toc469152697"/>
      <w:bookmarkStart w:id="1920" w:name="_Toc491174796"/>
      <w:bookmarkStart w:id="1921" w:name="_Toc491337777"/>
      <w:bookmarkStart w:id="1922" w:name="_Toc491337951"/>
      <w:bookmarkStart w:id="1923" w:name="_Toc491338724"/>
      <w:bookmarkStart w:id="1924" w:name="_Toc532855706"/>
      <w:bookmarkStart w:id="1925" w:name="_Toc532856728"/>
      <w:bookmarkStart w:id="1926" w:name="_Toc53042150"/>
      <w:bookmarkStart w:id="1927" w:name="_Toc53042335"/>
      <w:bookmarkStart w:id="1928" w:name="_Toc86846307"/>
      <w:bookmarkStart w:id="1929" w:name="_Toc86846498"/>
      <w:bookmarkStart w:id="1930" w:name="_Toc119049877"/>
      <w:bookmarkStart w:id="1931" w:name="_Toc119050442"/>
      <w:bookmarkStart w:id="1932" w:name="_Toc119050632"/>
      <w:bookmarkStart w:id="1933" w:name="_Toc120102994"/>
      <w:bookmarkStart w:id="1934" w:name="_Toc129764291"/>
      <w:bookmarkStart w:id="1935" w:name="_Toc130360701"/>
      <w:r>
        <w:t xml:space="preserve">Trailing </w:t>
      </w:r>
      <w:r w:rsidR="00C653DF">
        <w:t>Wire Profiling</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55FFE4E9" w14:textId="73497121" w:rsidR="00D738CD" w:rsidRPr="00673430" w:rsidRDefault="00D738CD" w:rsidP="00D738CD">
      <w:r>
        <w:t>You can also use t</w:t>
      </w:r>
      <w:r w:rsidRPr="00673430">
        <w:t xml:space="preserve">he </w:t>
      </w:r>
      <w:r w:rsidR="00D32F59">
        <w:t xml:space="preserve">SPS, </w:t>
      </w:r>
      <w:r>
        <w:t>X5,</w:t>
      </w:r>
      <w:r w:rsidR="00147680">
        <w:t xml:space="preserve"> </w:t>
      </w:r>
      <w:r w:rsidR="009E1827">
        <w:t xml:space="preserve">or </w:t>
      </w:r>
      <w:r w:rsidR="00147680">
        <w:t>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lastRenderedPageBreak/>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2D7822">
      <w:pPr>
        <w:pStyle w:val="Heading2"/>
        <w:rPr>
          <w:noProof/>
        </w:rPr>
      </w:pPr>
      <w:bookmarkStart w:id="1936" w:name="_Toc488490450"/>
      <w:bookmarkStart w:id="1937" w:name="_Toc119468094"/>
      <w:r>
        <w:rPr>
          <w:noProof/>
        </w:rPr>
        <w:br w:type="page"/>
      </w:r>
      <w:bookmarkStart w:id="1938" w:name="_Toc329784611"/>
      <w:bookmarkStart w:id="1939" w:name="_Toc469043323"/>
      <w:bookmarkStart w:id="1940" w:name="_Toc469044957"/>
      <w:bookmarkStart w:id="1941" w:name="_Toc469139253"/>
      <w:bookmarkStart w:id="1942" w:name="_Toc469152698"/>
      <w:bookmarkStart w:id="1943" w:name="_Toc491174797"/>
      <w:bookmarkStart w:id="1944" w:name="_Toc491337778"/>
      <w:bookmarkStart w:id="1945" w:name="_Toc491337952"/>
      <w:bookmarkStart w:id="1946" w:name="_Toc491338725"/>
      <w:bookmarkStart w:id="1947" w:name="_Toc532855707"/>
      <w:bookmarkStart w:id="1948" w:name="_Toc532856729"/>
      <w:bookmarkStart w:id="1949" w:name="_Toc53042151"/>
      <w:bookmarkStart w:id="1950" w:name="_Toc53042336"/>
      <w:bookmarkStart w:id="1951" w:name="_Toc86846308"/>
      <w:bookmarkStart w:id="1952" w:name="_Toc86846499"/>
      <w:bookmarkStart w:id="1953" w:name="_Toc119049743"/>
      <w:bookmarkStart w:id="1954" w:name="_Toc119049878"/>
      <w:bookmarkStart w:id="1955" w:name="_Toc119050443"/>
      <w:bookmarkStart w:id="1956" w:name="_Toc119050633"/>
      <w:bookmarkStart w:id="1957" w:name="_Toc120102995"/>
      <w:bookmarkStart w:id="1958" w:name="_Toc129764292"/>
      <w:bookmarkStart w:id="1959" w:name="_Toc130360702"/>
      <w:r w:rsidR="00111256" w:rsidRPr="00A64B31">
        <w:rPr>
          <w:noProof/>
        </w:rPr>
        <w:lastRenderedPageBreak/>
        <w:t>L</w:t>
      </w:r>
      <w:r w:rsidR="008708F9" w:rsidRPr="00A64B31">
        <w:rPr>
          <w:noProof/>
        </w:rPr>
        <w:t xml:space="preserve">ive </w:t>
      </w:r>
      <w:r w:rsidRPr="00A64B31">
        <w:rPr>
          <w:noProof/>
        </w:rPr>
        <w:t>Profile Graph</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14:paraId="280F6E18" w14:textId="1580C96F" w:rsidR="00133461" w:rsidRDefault="00254B34" w:rsidP="00A64B31">
      <w:pPr>
        <w:jc w:val="center"/>
      </w:pPr>
      <w:ins w:id="1960" w:author="Ryan Beck" w:date="2022-10-10T10:49:00Z">
        <w:r>
          <w:rPr>
            <w:noProof/>
            <w:sz w:val="24"/>
            <w:szCs w:val="24"/>
          </w:rPr>
          <mc:AlternateContent>
            <mc:Choice Requires="wpg">
              <w:drawing>
                <wp:anchor distT="0" distB="0" distL="114300" distR="114300" simplePos="0" relativeHeight="252540928" behindDoc="0" locked="0" layoutInCell="1" allowOverlap="1" wp14:anchorId="0CE0C01E" wp14:editId="081B736E">
                  <wp:simplePos x="0" y="0"/>
                  <wp:positionH relativeFrom="column">
                    <wp:posOffset>1219831</wp:posOffset>
                  </wp:positionH>
                  <wp:positionV relativeFrom="paragraph">
                    <wp:posOffset>2847862</wp:posOffset>
                  </wp:positionV>
                  <wp:extent cx="2171700" cy="260350"/>
                  <wp:effectExtent l="38100" t="0" r="19050" b="25400"/>
                  <wp:wrapNone/>
                  <wp:docPr id="2743" name="Group 2743"/>
                  <wp:cNvGraphicFramePr/>
                  <a:graphic xmlns:a="http://schemas.openxmlformats.org/drawingml/2006/main">
                    <a:graphicData uri="http://schemas.microsoft.com/office/word/2010/wordprocessingGroup">
                      <wpg:wgp>
                        <wpg:cNvGrpSpPr/>
                        <wpg:grpSpPr bwMode="auto">
                          <a:xfrm>
                            <a:off x="0" y="0"/>
                            <a:ext cx="2171700" cy="260350"/>
                            <a:chOff x="0" y="0"/>
                            <a:chExt cx="3420" cy="410"/>
                          </a:xfrm>
                        </wpg:grpSpPr>
                        <wps:wsp>
                          <wps:cNvPr id="132" name="Text Box 2643"/>
                          <wps:cNvSpPr txBox="1">
                            <a:spLocks noChangeArrowheads="1"/>
                          </wps:cNvSpPr>
                          <wps:spPr bwMode="auto">
                            <a:xfrm>
                              <a:off x="1260" y="0"/>
                              <a:ext cx="2160" cy="410"/>
                            </a:xfrm>
                            <a:prstGeom prst="rect">
                              <a:avLst/>
                            </a:prstGeom>
                            <a:solidFill>
                              <a:srgbClr val="FFFFFF"/>
                            </a:solidFill>
                            <a:ln w="19050">
                              <a:solidFill>
                                <a:srgbClr val="FF0000"/>
                              </a:solidFill>
                              <a:miter lim="800000"/>
                              <a:headEnd/>
                              <a:tailEnd/>
                            </a:ln>
                          </wps:spPr>
                          <wps:txbx>
                            <w:txbxContent>
                              <w:p w14:paraId="2536F3F3" w14:textId="77777777" w:rsidR="00254B34" w:rsidRDefault="00254B34" w:rsidP="00254B34">
                                <w:r>
                                  <w:t>Live profile status</w:t>
                                </w:r>
                              </w:p>
                            </w:txbxContent>
                          </wps:txbx>
                          <wps:bodyPr rot="0" vert="horz" wrap="square" lIns="91440" tIns="45720" rIns="91440" bIns="45720" anchor="t" anchorCtr="0" upright="1">
                            <a:noAutofit/>
                          </wps:bodyPr>
                        </wps:wsp>
                        <wps:wsp>
                          <wps:cNvPr id="133" name="Line 2644"/>
                          <wps:cNvCnPr/>
                          <wps:spPr bwMode="auto">
                            <a:xfrm flipH="1" flipV="1">
                              <a:off x="0" y="180"/>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E0C01E" id="Group 2743" o:spid="_x0000_s1066" style="position:absolute;left:0;text-align:left;margin-left:96.05pt;margin-top:224.25pt;width:171pt;height:20.5pt;z-index:252540928;mso-position-horizontal-relative:text;mso-position-vertical-relative:text"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">
                  <v:shape id="Text Box 2643" o:spid="_x0000_s1067" type="#_x0000_t202" style="position:absolute;left:1260;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" strokecolor="red" strokeweight="1.5pt">
                    <v:textbox>
                      <w:txbxContent>
                        <w:p w14:paraId="2536F3F3" w14:textId="77777777" w:rsidR="00254B34" w:rsidRDefault="00254B34" w:rsidP="00254B34">
                          <w:r>
                            <w:t>Live profile status</w:t>
                          </w:r>
                        </w:p>
                      </w:txbxContent>
                    </v:textbox>
                  </v:shape>
                  <v:line id="Line 2644" o:spid="_x0000_s1068" style="position:absolute;flip:x y;visibility:visible;mso-wrap-style:square" from="0,180" to="126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" strokecolor="red" strokeweight="1.5pt">
                    <v:stroke endarrow="block"/>
                  </v:line>
                </v:group>
              </w:pict>
            </mc:Fallback>
          </mc:AlternateContent>
        </w:r>
        <w:r w:rsidR="008B0212">
          <w:rPr>
            <w:noProof/>
            <w:sz w:val="24"/>
            <w:szCs w:val="24"/>
          </w:rPr>
          <mc:AlternateContent>
            <mc:Choice Requires="wpg">
              <w:drawing>
                <wp:anchor distT="0" distB="0" distL="114300" distR="114300" simplePos="0" relativeHeight="251812864" behindDoc="0" locked="0" layoutInCell="1" allowOverlap="1" wp14:anchorId="0BA7C88D" wp14:editId="6328491B">
                  <wp:simplePos x="0" y="0"/>
                  <wp:positionH relativeFrom="column">
                    <wp:posOffset>906556</wp:posOffset>
                  </wp:positionH>
                  <wp:positionV relativeFrom="paragraph">
                    <wp:posOffset>2116791</wp:posOffset>
                  </wp:positionV>
                  <wp:extent cx="3657600" cy="457200"/>
                  <wp:effectExtent l="76200" t="0" r="19050" b="57150"/>
                  <wp:wrapNone/>
                  <wp:docPr id="119" name="Group 4113"/>
                  <wp:cNvGraphicFramePr/>
                  <a:graphic xmlns:a="http://schemas.openxmlformats.org/drawingml/2006/main">
                    <a:graphicData uri="http://schemas.microsoft.com/office/word/2010/wordprocessingGroup">
                      <wpg:wgp>
                        <wpg:cNvGrpSpPr/>
                        <wpg:grpSpPr bwMode="auto">
                          <a:xfrm>
                            <a:off x="0" y="0"/>
                            <a:ext cx="3657600" cy="457200"/>
                            <a:chOff x="0" y="0"/>
                            <a:chExt cx="5760" cy="720"/>
                          </a:xfrm>
                        </wpg:grpSpPr>
                        <wps:wsp>
                          <wps:cNvPr id="122" name="Text Box 2642"/>
                          <wps:cNvSpPr txBox="1">
                            <a:spLocks noChangeArrowheads="1"/>
                          </wps:cNvSpPr>
                          <wps:spPr bwMode="auto">
                            <a:xfrm>
                              <a:off x="3240" y="0"/>
                              <a:ext cx="2520" cy="720"/>
                            </a:xfrm>
                            <a:prstGeom prst="rect">
                              <a:avLst/>
                            </a:prstGeom>
                            <a:solidFill>
                              <a:srgbClr val="FFFFFF"/>
                            </a:solidFill>
                            <a:ln w="19050">
                              <a:solidFill>
                                <a:srgbClr val="FF0000"/>
                              </a:solidFill>
                              <a:miter lim="800000"/>
                              <a:headEnd/>
                              <a:tailEnd/>
                            </a:ln>
                          </wps:spPr>
                          <wps:txbx>
                            <w:txbxContent>
                              <w:p w14:paraId="76C0DE88" w14:textId="77777777" w:rsidR="008B0212" w:rsidRDefault="008B0212" w:rsidP="008B0212">
                                <w:r>
                                  <w:t>Oven temperature settings and conveyor speed.</w:t>
                                </w:r>
                              </w:p>
                            </w:txbxContent>
                          </wps:txbx>
                          <wps:bodyPr rot="0" vert="horz" wrap="square" lIns="91440" tIns="45720" rIns="91440" bIns="45720" anchor="t" anchorCtr="0" upright="1">
                            <a:noAutofit/>
                          </wps:bodyPr>
                        </wps:wsp>
                        <wps:wsp>
                          <wps:cNvPr id="127" name="Line 2649"/>
                          <wps:cNvCnPr/>
                          <wps:spPr bwMode="auto">
                            <a:xfrm flipH="1">
                              <a:off x="0" y="540"/>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28" name="Line 2650"/>
                          <wps:cNvCnPr/>
                          <wps:spPr bwMode="auto">
                            <a:xfrm flipH="1">
                              <a:off x="252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9" name="Line 2651"/>
                          <wps:cNvCnPr/>
                          <wps:spPr bwMode="auto">
                            <a:xfrm flipH="1">
                              <a:off x="180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0" name="Line 2652"/>
                          <wps:cNvCnPr/>
                          <wps:spPr bwMode="auto">
                            <a:xfrm flipH="1">
                              <a:off x="90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1" name="Line 2653"/>
                          <wps:cNvCnPr/>
                          <wps:spPr bwMode="auto">
                            <a:xfrm flipH="1">
                              <a:off x="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A7C88D" id="Group 4113" o:spid="_x0000_s1069" style="position:absolute;left:0;text-align:left;margin-left:71.4pt;margin-top:166.7pt;width:4in;height:36pt;z-index:251812864;mso-position-horizontal-relative:text;mso-position-vertical-relative:text"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">
                  <v:shape id="Text Box 2642" o:spid="_x0000_s1070" type="#_x0000_t202" style="position:absolute;left:3240;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" strokecolor="red" strokeweight="1.5pt">
                    <v:textbox>
                      <w:txbxContent>
                        <w:p w14:paraId="76C0DE88" w14:textId="77777777" w:rsidR="008B0212" w:rsidRDefault="008B0212" w:rsidP="008B0212">
                          <w:r>
                            <w:t>Oven temperature settings and conveyor speed.</w:t>
                          </w:r>
                        </w:p>
                      </w:txbxContent>
                    </v:textbox>
                  </v:shape>
                  <v:line id="Line 2649" o:spid="_x0000_s1071" style="position:absolute;flip:x;visibility:visible;mso-wrap-style:square" from="0,540" to="324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" strokecolor="red" strokeweight="1.5pt"/>
                  <v:line id="Line 2650" o:spid="_x0000_s1072" style="position:absolute;flip:x;visibility:visible;mso-wrap-style:square" from="2520,540" to="2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" strokecolor="red" strokeweight="1.5pt">
                    <v:stroke endarrow="block"/>
                  </v:line>
                  <v:line id="Line 2651" o:spid="_x0000_s1073" style="position:absolute;flip:x;visibility:visible;mso-wrap-style:square" from="1800,540" to="180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" strokecolor="red" strokeweight="1.5pt">
                    <v:stroke endarrow="block"/>
                  </v:line>
                  <v:line id="Line 2652" o:spid="_x0000_s1074" style="position:absolute;flip:x;visibility:visible;mso-wrap-style:square" from="900,540" to="90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" strokecolor="red" strokeweight="1.5pt">
                    <v:stroke endarrow="block"/>
                  </v:line>
                  <v:line id="Line 2653" o:spid="_x0000_s1075" style="position:absolute;flip:x;visibility:visible;mso-wrap-style:square" from="0,540" to="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" strokecolor="red" strokeweight="1.5pt">
                    <v:stroke endarrow="block"/>
                  </v:line>
                </v:group>
              </w:pict>
            </mc:Fallback>
          </mc:AlternateContent>
        </w:r>
        <w:r w:rsidR="00385827">
          <w:rPr>
            <w:noProof/>
            <w:sz w:val="24"/>
            <w:szCs w:val="24"/>
          </w:rPr>
          <mc:AlternateContent>
            <mc:Choice Requires="wpg">
              <w:drawing>
                <wp:anchor distT="0" distB="0" distL="114300" distR="114300" simplePos="0" relativeHeight="251757568" behindDoc="0" locked="0" layoutInCell="1" allowOverlap="1" wp14:anchorId="022FB1E4" wp14:editId="20456741">
                  <wp:simplePos x="0" y="0"/>
                  <wp:positionH relativeFrom="column">
                    <wp:posOffset>849779</wp:posOffset>
                  </wp:positionH>
                  <wp:positionV relativeFrom="paragraph">
                    <wp:posOffset>1232348</wp:posOffset>
                  </wp:positionV>
                  <wp:extent cx="1828800" cy="260350"/>
                  <wp:effectExtent l="38100" t="57150" r="19050" b="25400"/>
                  <wp:wrapNone/>
                  <wp:docPr id="2739" name="Group 2739"/>
                  <wp:cNvGraphicFramePr/>
                  <a:graphic xmlns:a="http://schemas.openxmlformats.org/drawingml/2006/main">
                    <a:graphicData uri="http://schemas.microsoft.com/office/word/2010/wordprocessingGroup">
                      <wpg:wgp>
                        <wpg:cNvGrpSpPr/>
                        <wpg:grpSpPr bwMode="auto">
                          <a:xfrm>
                            <a:off x="0" y="0"/>
                            <a:ext cx="1828800" cy="260350"/>
                            <a:chOff x="0" y="0"/>
                            <a:chExt cx="2880" cy="410"/>
                          </a:xfrm>
                        </wpg:grpSpPr>
                        <wps:wsp>
                          <wps:cNvPr id="116" name="Text Box 2641"/>
                          <wps:cNvSpPr txBox="1">
                            <a:spLocks noChangeArrowheads="1"/>
                          </wps:cNvSpPr>
                          <wps:spPr bwMode="auto">
                            <a:xfrm>
                              <a:off x="1080" y="0"/>
                              <a:ext cx="1800" cy="410"/>
                            </a:xfrm>
                            <a:prstGeom prst="rect">
                              <a:avLst/>
                            </a:prstGeom>
                            <a:solidFill>
                              <a:srgbClr val="FFFFFF"/>
                            </a:solidFill>
                            <a:ln w="19050">
                              <a:solidFill>
                                <a:srgbClr val="FF0000"/>
                              </a:solidFill>
                              <a:miter lim="800000"/>
                              <a:headEnd/>
                              <a:tailEnd/>
                            </a:ln>
                          </wps:spPr>
                          <wps:txbx>
                            <w:txbxContent>
                              <w:p w14:paraId="7AC82CA7" w14:textId="77777777" w:rsidR="00385827" w:rsidRDefault="00385827" w:rsidP="00385827">
                                <w:r>
                                  <w:t>Temperature plots</w:t>
                                </w:r>
                              </w:p>
                            </w:txbxContent>
                          </wps:txbx>
                          <wps:bodyPr rot="0" vert="horz" wrap="square" lIns="91440" tIns="45720" rIns="91440" bIns="45720" anchor="t" anchorCtr="0" upright="1">
                            <a:noAutofit/>
                          </wps:bodyPr>
                        </wps:wsp>
                        <wps:wsp>
                          <wps:cNvPr id="118" name="Line 2646"/>
                          <wps:cNvCnPr/>
                          <wps:spPr bwMode="auto">
                            <a:xfrm flipH="1" flipV="1">
                              <a:off x="0" y="0"/>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2FB1E4" id="Group 2739" o:spid="_x0000_s1076" style="position:absolute;left:0;text-align:left;margin-left:66.9pt;margin-top:97.05pt;width:2in;height:20.5pt;z-index:251757568;mso-position-horizontal-relative:text;mso-position-vertical-relative:text"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">
                  <v:shape id="Text Box 2641" o:spid="_x0000_s1077" type="#_x0000_t202" style="position:absolute;left:1080;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" strokecolor="red" strokeweight="1.5pt">
                    <v:textbox>
                      <w:txbxContent>
                        <w:p w14:paraId="7AC82CA7" w14:textId="77777777" w:rsidR="00385827" w:rsidRDefault="00385827" w:rsidP="00385827">
                          <w:r>
                            <w:t>Temperature plots</w:t>
                          </w:r>
                        </w:p>
                      </w:txbxContent>
                    </v:textbox>
                  </v:shape>
                  <v:line id="Line 2646" o:spid="_x0000_s1078" style="position:absolute;flip:x y;visibility:visible;mso-wrap-style:square" from="0,0" to="108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" strokecolor="red" strokeweight="1.5pt">
                    <v:stroke endarrow="block"/>
                  </v:line>
                </v:group>
              </w:pict>
            </mc:Fallback>
          </mc:AlternateContent>
        </w:r>
      </w:ins>
      <w:ins w:id="1961" w:author="Ryan Beck" w:date="2022-10-10T10:48:00Z">
        <w:r w:rsidR="00135809">
          <w:rPr>
            <w:noProof/>
            <w:sz w:val="24"/>
            <w:szCs w:val="24"/>
          </w:rPr>
          <mc:AlternateContent>
            <mc:Choice Requires="wpg">
              <w:drawing>
                <wp:anchor distT="0" distB="0" distL="114300" distR="114300" simplePos="0" relativeHeight="251722752" behindDoc="0" locked="0" layoutInCell="1" allowOverlap="1" wp14:anchorId="5BA6C53F" wp14:editId="72DA30D1">
                  <wp:simplePos x="0" y="0"/>
                  <wp:positionH relativeFrom="column">
                    <wp:posOffset>621478</wp:posOffset>
                  </wp:positionH>
                  <wp:positionV relativeFrom="paragraph">
                    <wp:posOffset>540796</wp:posOffset>
                  </wp:positionV>
                  <wp:extent cx="2220595" cy="529590"/>
                  <wp:effectExtent l="38100" t="38100" r="27305" b="22860"/>
                  <wp:wrapNone/>
                  <wp:docPr id="108" name="Group 4111"/>
                  <wp:cNvGraphicFramePr/>
                  <a:graphic xmlns:a="http://schemas.openxmlformats.org/drawingml/2006/main">
                    <a:graphicData uri="http://schemas.microsoft.com/office/word/2010/wordprocessingGroup">
                      <wpg:wgp>
                        <wpg:cNvGrpSpPr/>
                        <wpg:grpSpPr bwMode="auto">
                          <a:xfrm>
                            <a:off x="0" y="0"/>
                            <a:ext cx="2220595" cy="529590"/>
                            <a:chOff x="0" y="0"/>
                            <a:chExt cx="3497" cy="834"/>
                          </a:xfrm>
                        </wpg:grpSpPr>
                        <wps:wsp>
                          <wps:cNvPr id="109" name="Text Box 2640"/>
                          <wps:cNvSpPr txBox="1">
                            <a:spLocks noChangeArrowheads="1"/>
                          </wps:cNvSpPr>
                          <wps:spPr bwMode="auto">
                            <a:xfrm>
                              <a:off x="257" y="344"/>
                              <a:ext cx="3240" cy="490"/>
                            </a:xfrm>
                            <a:prstGeom prst="rect">
                              <a:avLst/>
                            </a:prstGeom>
                            <a:solidFill>
                              <a:srgbClr val="FFFFFF"/>
                            </a:solidFill>
                            <a:ln w="19050">
                              <a:solidFill>
                                <a:srgbClr val="FF0000"/>
                              </a:solidFill>
                              <a:miter lim="800000"/>
                              <a:headEnd/>
                              <a:tailEnd/>
                            </a:ln>
                          </wps:spPr>
                          <wps:txbx>
                            <w:txbxContent>
                              <w:p w14:paraId="6FDA5552" w14:textId="77777777" w:rsidR="00135809" w:rsidRDefault="00135809" w:rsidP="00135809">
                                <w:r>
                                  <w:t>Live temperature readings and Delta</w:t>
                                </w:r>
                              </w:p>
                            </w:txbxContent>
                          </wps:txbx>
                          <wps:bodyPr rot="0" vert="horz" wrap="square" lIns="91440" tIns="45720" rIns="91440" bIns="45720" anchor="t" anchorCtr="0" upright="1">
                            <a:noAutofit/>
                          </wps:bodyPr>
                        </wps:wsp>
                        <wps:wsp>
                          <wps:cNvPr id="115" name="Line 2645"/>
                          <wps:cNvCnPr/>
                          <wps:spPr bwMode="auto">
                            <a:xfrm flipH="1" flipV="1">
                              <a:off x="0" y="0"/>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A6C53F" id="Group 4111" o:spid="_x0000_s1079" style="position:absolute;left:0;text-align:left;margin-left:48.95pt;margin-top:42.6pt;width:174.85pt;height:41.7pt;z-index:251722752;mso-position-horizontal-relative:text;mso-position-vertical-relative:text"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">
                  <v:shape id="Text Box 2640" o:spid="_x0000_s1080" type="#_x0000_t202" style="position:absolute;left:257;top:344;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" strokecolor="red" strokeweight="1.5pt">
                    <v:textbox>
                      <w:txbxContent>
                        <w:p w14:paraId="6FDA5552" w14:textId="77777777" w:rsidR="00135809" w:rsidRDefault="00135809" w:rsidP="00135809">
                          <w:r>
                            <w:t>Live temperature readings and Delta</w:t>
                          </w:r>
                        </w:p>
                      </w:txbxContent>
                    </v:textbox>
                  </v:shape>
                  <v:line id="Line 2645" o:spid="_x0000_s1081" style="position:absolute;flip:x y;visibility:visible;mso-wrap-style:square" from="0,0" to="25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" strokecolor="red" strokeweight="1.5pt">
                    <v:stroke endarrow="block"/>
                  </v:line>
                </v:group>
              </w:pict>
            </mc:Fallback>
          </mc:AlternateContent>
        </w:r>
        <w:r w:rsidR="000B0086">
          <w:rPr>
            <w:noProof/>
            <w:sz w:val="24"/>
            <w:szCs w:val="24"/>
          </w:rPr>
          <mc:AlternateContent>
            <mc:Choice Requires="wpg">
              <w:drawing>
                <wp:anchor distT="0" distB="0" distL="114300" distR="114300" simplePos="0" relativeHeight="251629568" behindDoc="0" locked="0" layoutInCell="1" allowOverlap="1" wp14:anchorId="0787D809" wp14:editId="682EC82A">
                  <wp:simplePos x="0" y="0"/>
                  <wp:positionH relativeFrom="column">
                    <wp:posOffset>1177962</wp:posOffset>
                  </wp:positionH>
                  <wp:positionV relativeFrom="paragraph">
                    <wp:posOffset>223259</wp:posOffset>
                  </wp:positionV>
                  <wp:extent cx="1468755" cy="260350"/>
                  <wp:effectExtent l="19050" t="57150" r="17145" b="25400"/>
                  <wp:wrapNone/>
                  <wp:docPr id="3019" name="Group 3019"/>
                  <wp:cNvGraphicFramePr/>
                  <a:graphic xmlns:a="http://schemas.openxmlformats.org/drawingml/2006/main">
                    <a:graphicData uri="http://schemas.microsoft.com/office/word/2010/wordprocessingGroup">
                      <wpg:wgp>
                        <wpg:cNvGrpSpPr/>
                        <wpg:grpSpPr bwMode="auto">
                          <a:xfrm>
                            <a:off x="0" y="0"/>
                            <a:ext cx="1468755" cy="260350"/>
                            <a:chOff x="0" y="0"/>
                            <a:chExt cx="2313" cy="410"/>
                          </a:xfrm>
                        </wpg:grpSpPr>
                        <wps:wsp>
                          <wps:cNvPr id="100" name="Text Box 2641"/>
                          <wps:cNvSpPr txBox="1">
                            <a:spLocks noChangeArrowheads="1"/>
                          </wps:cNvSpPr>
                          <wps:spPr bwMode="auto">
                            <a:xfrm>
                              <a:off x="681" y="0"/>
                              <a:ext cx="1632" cy="410"/>
                            </a:xfrm>
                            <a:prstGeom prst="rect">
                              <a:avLst/>
                            </a:prstGeom>
                            <a:solidFill>
                              <a:srgbClr val="FFFFFF"/>
                            </a:solidFill>
                            <a:ln w="19050">
                              <a:solidFill>
                                <a:srgbClr val="FF0000"/>
                              </a:solidFill>
                              <a:miter lim="800000"/>
                              <a:headEnd/>
                              <a:tailEnd/>
                            </a:ln>
                          </wps:spPr>
                          <wps:txbx>
                            <w:txbxContent>
                              <w:p w14:paraId="017794B6" w14:textId="77777777" w:rsidR="000B0086" w:rsidRDefault="000B0086" w:rsidP="000B0086">
                                <w:ins w:id="1962" w:author="Tom Bergeron" w:date="2022-09-30T09:55:00Z">
                                  <w:r>
                                    <w:t>Profile Board BNB</w:t>
                                  </w:r>
                                </w:ins>
                                <w:ins w:id="1963" w:author="Ryan Beck" w:date="2022-09-29T12:50:00Z">
                                  <w:del w:id="1964" w:author="Tom Bergeron" w:date="2022-09-30T09:55:00Z">
                                    <w:r>
                                      <w:delText>Board</w:delText>
                                    </w:r>
                                  </w:del>
                                  <w:r>
                                    <w:t xml:space="preserve"> Tracking</w:t>
                                  </w:r>
                                </w:ins>
                                <w:del w:id="1965" w:author="Ryan Beck" w:date="2022-09-29T12:50:00Z">
                                  <w:r>
                                    <w:delText>Temperature pl</w:delText>
                                  </w:r>
                                </w:del>
                                <w:del w:id="1966" w:author="Ryan Beck" w:date="2022-09-29T12:49:00Z">
                                  <w:r>
                                    <w:delText>ots</w:delText>
                                  </w:r>
                                </w:del>
                              </w:p>
                            </w:txbxContent>
                          </wps:txbx>
                          <wps:bodyPr rot="0" vert="horz" wrap="square" lIns="91440" tIns="45720" rIns="91440" bIns="45720" anchor="t" anchorCtr="0" upright="1">
                            <a:noAutofit/>
                          </wps:bodyPr>
                        </wps:wsp>
                        <wps:wsp>
                          <wps:cNvPr id="102" name="Line 2646"/>
                          <wps:cNvCnPr>
                            <a:cxnSpLocks noChangeShapeType="1"/>
                          </wps:cNvCnPr>
                          <wps:spPr bwMode="auto">
                            <a:xfrm flipH="1" flipV="1">
                              <a:off x="0" y="0"/>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87D809" id="Group 3019" o:spid="_x0000_s1082" style="position:absolute;left:0;text-align:left;margin-left:92.75pt;margin-top:17.6pt;width:115.65pt;height:20.5pt;z-index:251629568;mso-position-horizontal-relative:text;mso-position-vertical-relative:text"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">
                  <v:shape id="Text Box 2641" o:spid="_x0000_s1083" type="#_x0000_t202" style="position:absolute;left:681;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" strokecolor="red" strokeweight="1.5pt">
                    <v:textbox>
                      <w:txbxContent>
                        <w:p w14:paraId="017794B6" w14:textId="77777777" w:rsidR="000B0086" w:rsidRDefault="000B0086" w:rsidP="000B0086">
                          <w:ins w:id="1967" w:author="Tom Bergeron" w:date="2022-09-30T09:55:00Z">
                            <w:r>
                              <w:t>Profile Board BNB</w:t>
                            </w:r>
                          </w:ins>
                          <w:ins w:id="1968" w:author="Ryan Beck" w:date="2022-09-29T12:50:00Z">
                            <w:del w:id="1969" w:author="Tom Bergeron" w:date="2022-09-30T09:55:00Z">
                              <w:r>
                                <w:delText>Board</w:delText>
                              </w:r>
                            </w:del>
                            <w:r>
                              <w:t xml:space="preserve"> Tracking</w:t>
                            </w:r>
                          </w:ins>
                          <w:del w:id="1970" w:author="Ryan Beck" w:date="2022-09-29T12:50:00Z">
                            <w:r>
                              <w:delText>Temperature pl</w:delText>
                            </w:r>
                          </w:del>
                          <w:del w:id="1971" w:author="Ryan Beck" w:date="2022-09-29T12:49:00Z">
                            <w:r>
                              <w:delText>ots</w:delText>
                            </w:r>
                          </w:del>
                        </w:p>
                      </w:txbxContent>
                    </v:textbox>
                  </v:shape>
                  <v:line id="Line 2646" o:spid="_x0000_s1084" style="position:absolute;flip:x y;visibility:visible;mso-wrap-style:square" from="0,0" to="674,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" strokecolor="red" strokeweight="1.5pt">
                    <v:stroke endarrow="block"/>
                  </v:line>
                </v:group>
              </w:pict>
            </mc:Fallback>
          </mc:AlternateContent>
        </w:r>
      </w:ins>
      <w:del w:id="1972" w:author="Ryan Beck" w:date="2022-10-10T10:47:00Z">
        <w:r w:rsidR="0083712B" w:rsidDel="00687745">
          <w:rPr>
            <w:noProof/>
          </w:rPr>
          <w:drawing>
            <wp:inline distT="0" distB="0" distL="0" distR="0" wp14:anchorId="1B0C0B70" wp14:editId="02F21FB9">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del>
      <w:ins w:id="1973" w:author="Ryan Beck" w:date="2022-10-10T10:47:00Z">
        <w:r w:rsidR="00687745">
          <w:rPr>
            <w:noProof/>
          </w:rPr>
          <w:drawing>
            <wp:inline distT="0" distB="0" distL="0" distR="0" wp14:anchorId="0AA2A000" wp14:editId="5F641997">
              <wp:extent cx="5812407" cy="3109886"/>
              <wp:effectExtent l="19050" t="19050" r="17145" b="14605"/>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813979" cy="3110727"/>
                      </a:xfrm>
                      <a:prstGeom prst="rect">
                        <a:avLst/>
                      </a:prstGeom>
                      <a:noFill/>
                      <a:ln w="9525" cmpd="sng">
                        <a:solidFill>
                          <a:srgbClr val="000000"/>
                        </a:solidFill>
                        <a:miter lim="800000"/>
                        <a:headEnd/>
                        <a:tailEnd/>
                      </a:ln>
                      <a:effectLst/>
                    </pic:spPr>
                  </pic:pic>
                </a:graphicData>
              </a:graphic>
            </wp:inline>
          </w:drawing>
        </w:r>
      </w:ins>
    </w:p>
    <w:p w14:paraId="72FF4A22" w14:textId="3E0C0EC3" w:rsidR="008708F9" w:rsidRDefault="00AD2521" w:rsidP="00F5043F">
      <w:pPr>
        <w:pStyle w:val="Caption"/>
      </w:pPr>
      <w:bookmarkStart w:id="1974" w:name="_Ref185830241"/>
      <w:r>
        <w:rPr>
          <w:color w:val="FF0000"/>
        </w:rPr>
        <w:t xml:space="preserve"> </w:t>
      </w:r>
      <w:r w:rsidR="00133461">
        <w:t xml:space="preserve">Figure </w:t>
      </w:r>
      <w:r w:rsidR="00EB54D7">
        <w:fldChar w:fldCharType="begin"/>
      </w:r>
      <w:r w:rsidR="00EB54D7">
        <w:instrText xml:space="preserve"> SEQ Figure \* ARABIC </w:instrText>
      </w:r>
      <w:r w:rsidR="00EB54D7">
        <w:fldChar w:fldCharType="separate"/>
      </w:r>
      <w:r w:rsidR="00093938">
        <w:rPr>
          <w:noProof/>
        </w:rPr>
        <w:t>26</w:t>
      </w:r>
      <w:r w:rsidR="00EB54D7">
        <w:rPr>
          <w:noProof/>
        </w:rPr>
        <w:fldChar w:fldCharType="end"/>
      </w:r>
      <w:bookmarkEnd w:id="1974"/>
      <w:r w:rsidR="00B55293">
        <w:t>: Live Profile Graph Display</w:t>
      </w:r>
    </w:p>
    <w:p w14:paraId="46CBFC21" w14:textId="77777777" w:rsidR="00FE4897" w:rsidRDefault="00FE4897" w:rsidP="00005D10"/>
    <w:p w14:paraId="1A94488B" w14:textId="51BF5EF3" w:rsidR="008708F9" w:rsidRDefault="008708F9">
      <w:pPr>
        <w:rPr>
          <w:ins w:id="1975" w:author="Ryan Beck" w:date="2022-10-10T10:50:00Z"/>
        </w:rPr>
      </w:pPr>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093938" w:rsidRPr="00093938">
        <w:t xml:space="preserve"> </w:t>
      </w:r>
      <w:r w:rsidR="00093938">
        <w:t>Figure</w:t>
      </w:r>
      <w:r w:rsidR="00093938">
        <w:rPr>
          <w:noProof/>
        </w:rPr>
        <w:t xml:space="preserve"> 26</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ins w:id="1976" w:author="Ryan Beck" w:date="2022-11-18T12:21:00Z">
        <w:r w:rsidR="00665021">
          <w:rPr>
            <w:b/>
            <w:bCs/>
          </w:rPr>
          <w:t>R</w:t>
        </w:r>
      </w:ins>
      <w:del w:id="1977" w:author="Ryan Beck" w:date="2022-11-18T12:21:00Z">
        <w:r w:rsidRPr="00254B34" w:rsidDel="00665021">
          <w:rPr>
            <w:b/>
            <w:bCs/>
            <w:rPrChange w:id="1978" w:author="Ryan Beck" w:date="2022-10-10T10:49:00Z">
              <w:rPr/>
            </w:rPrChange>
          </w:rPr>
          <w:delText>r</w:delText>
        </w:r>
      </w:del>
      <w:r w:rsidRPr="00254B34">
        <w:rPr>
          <w:b/>
          <w:bCs/>
          <w:rPrChange w:id="1979" w:author="Ryan Beck" w:date="2022-10-10T10:49:00Z">
            <w:rPr/>
          </w:rPrChange>
        </w:rPr>
        <w:t>ed X</w:t>
      </w:r>
      <w:r w:rsidRPr="00673430">
        <w:t xml:space="preserve"> button</w:t>
      </w:r>
      <w:ins w:id="1980" w:author="Ryan Beck" w:date="2023-04-11T15:24:00Z">
        <w:r w:rsidR="00860E9C">
          <w:t>; t</w:t>
        </w:r>
      </w:ins>
      <w:del w:id="1981" w:author="Ryan Beck" w:date="2023-04-11T15:24:00Z">
        <w:r w:rsidRPr="00673430" w:rsidDel="00860E9C">
          <w:delText>.  T</w:delText>
        </w:r>
      </w:del>
      <w:r w:rsidRPr="00673430">
        <w:t>his will bring you back to the main menu.</w:t>
      </w:r>
    </w:p>
    <w:p w14:paraId="6213A89B" w14:textId="77777777" w:rsidR="00605BE5" w:rsidRPr="00673430" w:rsidRDefault="00605BE5"/>
    <w:p w14:paraId="703DE45E" w14:textId="77777777" w:rsidR="00605BE5" w:rsidRDefault="00605BE5" w:rsidP="00605BE5">
      <w:pPr>
        <w:rPr>
          <w:ins w:id="1982" w:author="Ryan Beck" w:date="2022-10-10T10:50:00Z"/>
        </w:rPr>
      </w:pPr>
      <w:ins w:id="1983" w:author="Ryan Beck" w:date="2022-10-10T10:50:00Z">
        <w:r>
          <w:t>Across the top of the graph, a green bar will represent the profile board progressing through the oven.</w:t>
        </w:r>
      </w:ins>
    </w:p>
    <w:p w14:paraId="45AFCC12" w14:textId="77777777" w:rsidR="008708F9" w:rsidRPr="00673430" w:rsidRDefault="008708F9" w:rsidP="00005D10"/>
    <w:p w14:paraId="0434A4A3" w14:textId="77777777" w:rsidR="00091930" w:rsidRPr="00673430" w:rsidDel="00605BE5" w:rsidRDefault="00091930" w:rsidP="00005D10">
      <w:pPr>
        <w:rPr>
          <w:del w:id="1984" w:author="Ryan Beck" w:date="2022-10-10T10:50:00Z"/>
        </w:rPr>
      </w:pPr>
      <w:r w:rsidRPr="00673430">
        <w:lastRenderedPageBreak/>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 xml:space="preserve">Waiting for the Air TC to exceed the start trigger </w:t>
      </w:r>
      <w:proofErr w:type="gramStart"/>
      <w:r w:rsidRPr="00673430">
        <w:t>temperature</w:t>
      </w:r>
      <w:proofErr w:type="gramEnd"/>
    </w:p>
    <w:p w14:paraId="3DCBA36F" w14:textId="77777777" w:rsidR="008D3363" w:rsidRPr="00673430" w:rsidRDefault="00005D10" w:rsidP="002F0447">
      <w:pPr>
        <w:pStyle w:val="ListNumber2"/>
        <w:spacing w:before="60" w:after="60"/>
      </w:pPr>
      <w:r w:rsidRPr="00673430">
        <w:t xml:space="preserve">Profile started- Waiting for the Air TC to exceed the midpoint trigger </w:t>
      </w:r>
      <w:proofErr w:type="gramStart"/>
      <w:r w:rsidRPr="00673430">
        <w:t>temperature</w:t>
      </w:r>
      <w:proofErr w:type="gramEnd"/>
    </w:p>
    <w:p w14:paraId="48499C63" w14:textId="77777777" w:rsidR="008D3363" w:rsidRPr="00673430" w:rsidRDefault="00005D10" w:rsidP="002F0447">
      <w:pPr>
        <w:pStyle w:val="ListNumber2"/>
        <w:spacing w:before="60" w:after="60"/>
      </w:pPr>
      <w:r w:rsidRPr="00673430">
        <w:t xml:space="preserve">Profile will stop when all thermocouples drop below 110 </w:t>
      </w:r>
      <w:proofErr w:type="gramStart"/>
      <w:r w:rsidRPr="00673430">
        <w:t>Celsius</w:t>
      </w:r>
      <w:proofErr w:type="gramEnd"/>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C2A98DE" w14:textId="77777777" w:rsidR="00624176" w:rsidRPr="005C0B3C" w:rsidRDefault="00624176" w:rsidP="00091930">
      <w:pPr>
        <w:rPr>
          <w:b/>
          <w:sz w:val="10"/>
          <w:szCs w:val="10"/>
          <w:rPrChange w:id="1985" w:author="Ryan Beck" w:date="2023-04-11T15:26:00Z">
            <w:rPr>
              <w:b/>
            </w:rPr>
          </w:rPrChange>
        </w:rPr>
      </w:pP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del w:id="1986" w:author="Ryan Beck" w:date="2022-10-10T10:50:00Z">
        <w:r w:rsidR="00005D10" w:rsidRPr="00673430" w:rsidDel="00E85D01">
          <w:delText>.</w:delText>
        </w:r>
      </w:del>
    </w:p>
    <w:p w14:paraId="32A87D3B" w14:textId="687B940C" w:rsidR="004E75B2" w:rsidDel="00E85D01" w:rsidRDefault="00091930">
      <w:pPr>
        <w:pStyle w:val="ListBullet2"/>
        <w:ind w:left="360" w:firstLine="0"/>
        <w:rPr>
          <w:del w:id="1987" w:author="Ryan Beck" w:date="2022-10-10T10:50:00Z"/>
        </w:rPr>
        <w:pPrChange w:id="1988" w:author="Ryan Beck" w:date="2022-10-10T10:50:00Z">
          <w:pPr>
            <w:pStyle w:val="ListBullet2"/>
          </w:pPr>
        </w:pPrChange>
      </w:pPr>
      <w:del w:id="1989" w:author="Ryan Beck" w:date="2022-10-10T10:50:00Z">
        <w:r w:rsidRPr="00673430" w:rsidDel="00E85D01">
          <w:delText xml:space="preserve">The current oven temperature setpoints and conveyor speed for this profile </w:delText>
        </w:r>
        <w:r w:rsidR="00DC7A51" w:rsidDel="00E85D01">
          <w:delText>a</w:delText>
        </w:r>
        <w:r w:rsidR="00E53BC5" w:rsidDel="00E85D01">
          <w:delText>p</w:delText>
        </w:r>
        <w:r w:rsidR="00DC7A51" w:rsidDel="00E85D01">
          <w:delText>pear</w:delText>
        </w:r>
        <w:r w:rsidRPr="00673430" w:rsidDel="00E85D01">
          <w:delText xml:space="preserve"> beneath the</w:delText>
        </w:r>
        <w:r w:rsidDel="00E85D01">
          <w:delText xml:space="preserve"> </w:delText>
        </w:r>
        <w:r w:rsidRPr="00673430" w:rsidDel="00E85D01">
          <w:delText>Statistics table</w:delText>
        </w:r>
        <w:r w:rsidR="00005D10" w:rsidRPr="00673430" w:rsidDel="00E85D01">
          <w:delText>.</w:delText>
        </w:r>
      </w:del>
    </w:p>
    <w:p w14:paraId="04D8FF4E" w14:textId="77777777" w:rsidR="00111256" w:rsidRPr="00673430" w:rsidRDefault="00111256">
      <w:pPr>
        <w:pStyle w:val="ListBullet2"/>
        <w:numPr>
          <w:ilvl w:val="0"/>
          <w:numId w:val="0"/>
        </w:numPr>
        <w:ind w:left="360"/>
        <w:pPrChange w:id="1990" w:author="Ryan Beck" w:date="2022-10-10T10:50:00Z">
          <w:pPr>
            <w:pStyle w:val="ListBullet2"/>
            <w:numPr>
              <w:numId w:val="0"/>
            </w:numPr>
            <w:tabs>
              <w:tab w:val="clear" w:pos="360"/>
            </w:tabs>
            <w:ind w:left="0" w:firstLine="0"/>
          </w:pPr>
        </w:pPrChange>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6555DC">
      <w:pPr>
        <w:pStyle w:val="Heading3"/>
      </w:pPr>
      <w:bookmarkStart w:id="1991" w:name="_Toc469043324"/>
      <w:bookmarkStart w:id="1992" w:name="_Toc469044958"/>
      <w:bookmarkStart w:id="1993" w:name="_Toc469139254"/>
      <w:bookmarkStart w:id="1994" w:name="_Toc469152699"/>
      <w:bookmarkStart w:id="1995" w:name="_Toc491174798"/>
      <w:bookmarkStart w:id="1996" w:name="_Toc491337779"/>
      <w:bookmarkStart w:id="1997" w:name="_Toc491337953"/>
      <w:bookmarkStart w:id="1998" w:name="_Toc491338726"/>
      <w:bookmarkStart w:id="1999" w:name="_Toc532855708"/>
      <w:bookmarkStart w:id="2000" w:name="_Toc532856730"/>
      <w:bookmarkStart w:id="2001" w:name="_Toc53042152"/>
      <w:bookmarkStart w:id="2002" w:name="_Toc53042337"/>
      <w:bookmarkStart w:id="2003" w:name="_Toc86846309"/>
      <w:bookmarkStart w:id="2004" w:name="_Toc86846500"/>
      <w:bookmarkStart w:id="2005" w:name="_Toc119049879"/>
      <w:bookmarkStart w:id="2006" w:name="_Toc119050444"/>
      <w:bookmarkStart w:id="2007" w:name="_Toc119050634"/>
      <w:bookmarkStart w:id="2008" w:name="_Toc120102996"/>
      <w:bookmarkStart w:id="2009" w:name="_Toc129764293"/>
      <w:bookmarkStart w:id="2010" w:name="_Toc130360703"/>
      <w:r w:rsidRPr="007531E5">
        <w:lastRenderedPageBreak/>
        <w:t>P</w:t>
      </w:r>
      <w:r w:rsidR="003A2A5F" w:rsidRPr="007531E5">
        <w:t xml:space="preserve">rofiler </w:t>
      </w:r>
      <w:r w:rsidR="00C653DF" w:rsidRPr="007531E5">
        <w:t>Temperature Triggers</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p>
    <w:p w14:paraId="768B242F" w14:textId="1A4F7B9E"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w:t>
      </w:r>
      <w:del w:id="2011" w:author="Tom Bergeron" w:date="2023-04-11T22:55:00Z">
        <w:r w:rsidRPr="007531E5" w:rsidDel="008835B9">
          <w:delText xml:space="preserve">started </w:delText>
        </w:r>
      </w:del>
      <w:ins w:id="2012" w:author="Tom Bergeron" w:date="2023-04-11T22:55:00Z">
        <w:r w:rsidR="008835B9">
          <w:t>starts</w:t>
        </w:r>
        <w:r w:rsidR="008835B9" w:rsidRPr="007531E5">
          <w:t xml:space="preserve"> </w:t>
        </w:r>
      </w:ins>
      <w:r w:rsidRPr="007531E5">
        <w:t xml:space="preserve">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3B5A2ADD" w:rsidR="00111256" w:rsidRPr="00667BE1" w:rsidRDefault="00111256" w:rsidP="00111256">
      <w:pPr>
        <w:pStyle w:val="Caption"/>
      </w:pPr>
      <w:r>
        <w:t xml:space="preserve">Table </w:t>
      </w:r>
      <w:r w:rsidR="00EB54D7">
        <w:fldChar w:fldCharType="begin"/>
      </w:r>
      <w:r w:rsidR="00EB54D7">
        <w:instrText xml:space="preserve"> SEQ Table \* ARABIC </w:instrText>
      </w:r>
      <w:r w:rsidR="00EB54D7">
        <w:fldChar w:fldCharType="separate"/>
      </w:r>
      <w:r w:rsidR="00093938">
        <w:rPr>
          <w:noProof/>
        </w:rPr>
        <w:t>1</w:t>
      </w:r>
      <w:r w:rsidR="00EB54D7">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w:t>
      </w:r>
      <w:r w:rsidRPr="000A723B">
        <w:rPr>
          <w:i/>
          <w:iCs/>
          <w:rPrChange w:id="2013" w:author="Ryan Beck" w:date="2023-04-11T15:26:00Z">
            <w:rPr/>
          </w:rPrChange>
        </w:rPr>
        <w:t>Global Preferences</w:t>
      </w:r>
      <w:r w:rsidRPr="00673430">
        <w:t xml:space="preserve"> screen.  The start trigger value is </w:t>
      </w:r>
      <w:r w:rsidR="004E75B2" w:rsidRPr="00673430">
        <w:t>always 2ºC above this setting.</w:t>
      </w:r>
    </w:p>
    <w:p w14:paraId="765E9258" w14:textId="77777777" w:rsidR="00091930" w:rsidRDefault="00341819" w:rsidP="006555DC">
      <w:pPr>
        <w:pStyle w:val="Heading3"/>
      </w:pPr>
      <w:bookmarkStart w:id="2014" w:name="_Toc469043325"/>
      <w:bookmarkStart w:id="2015" w:name="_Toc469044959"/>
      <w:bookmarkStart w:id="2016" w:name="_Toc469139255"/>
      <w:bookmarkStart w:id="2017" w:name="_Toc469152700"/>
      <w:bookmarkStart w:id="2018" w:name="_Toc491174799"/>
      <w:bookmarkStart w:id="2019" w:name="_Toc491337780"/>
      <w:bookmarkStart w:id="2020" w:name="_Toc491337954"/>
      <w:bookmarkStart w:id="2021" w:name="_Toc491338727"/>
      <w:bookmarkStart w:id="2022" w:name="_Toc532855709"/>
      <w:bookmarkStart w:id="2023" w:name="_Toc532856731"/>
      <w:bookmarkStart w:id="2024" w:name="_Toc53042153"/>
      <w:bookmarkStart w:id="2025" w:name="_Toc53042338"/>
      <w:bookmarkStart w:id="2026" w:name="_Toc86846310"/>
      <w:bookmarkStart w:id="2027" w:name="_Toc86846501"/>
      <w:bookmarkStart w:id="2028" w:name="_Toc119049880"/>
      <w:bookmarkStart w:id="2029" w:name="_Toc119050445"/>
      <w:bookmarkStart w:id="2030" w:name="_Toc119050635"/>
      <w:bookmarkStart w:id="2031" w:name="_Toc120102997"/>
      <w:bookmarkStart w:id="2032" w:name="_Toc129764294"/>
      <w:bookmarkStart w:id="2033" w:name="_Toc130360704"/>
      <w:r>
        <w:t>Chang</w:t>
      </w:r>
      <w:r w:rsidR="00111256">
        <w:t>e</w:t>
      </w:r>
      <w:r>
        <w:t xml:space="preserve"> </w:t>
      </w:r>
      <w:r w:rsidR="00A64B31">
        <w:t>t</w:t>
      </w:r>
      <w:r w:rsidR="00C653DF">
        <w:t>he Profiler Temperature Trigger Settings</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252126FE" w14:textId="114BABCA" w:rsidR="00341819" w:rsidRDefault="00341819" w:rsidP="00091930">
      <w:r>
        <w:t xml:space="preserve">To change the </w:t>
      </w:r>
      <w:r w:rsidR="003A2A5F">
        <w:t xml:space="preserve">profiler </w:t>
      </w:r>
      <w:r>
        <w:t xml:space="preserve">temperature trigger </w:t>
      </w:r>
      <w:del w:id="2034" w:author="Ryan Beck" w:date="2022-10-10T10:51:00Z">
        <w:r w:rsidDel="0001688C">
          <w:delText>settings</w:delText>
        </w:r>
      </w:del>
      <w:ins w:id="2035" w:author="Ryan Beck" w:date="2022-10-10T10:51:00Z">
        <w:r w:rsidR="0001688C">
          <w:t>settings,</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 xml:space="preserve">In the </w:t>
      </w:r>
      <w:r w:rsidRPr="000A723B">
        <w:rPr>
          <w:i/>
          <w:iCs/>
          <w:rPrChange w:id="2036" w:author="Ryan Beck" w:date="2023-04-11T15:27:00Z">
            <w:rPr/>
          </w:rPrChange>
        </w:rPr>
        <w:t>User</w:t>
      </w:r>
      <w:r w:rsidR="001E43DA" w:rsidRPr="000A723B">
        <w:rPr>
          <w:i/>
          <w:iCs/>
          <w:rPrChange w:id="2037" w:author="Ryan Beck" w:date="2023-04-11T15:27:00Z">
            <w:rPr/>
          </w:rPrChange>
        </w:rPr>
        <w:t xml:space="preserve"> </w:t>
      </w:r>
      <w:r w:rsidRPr="000A723B">
        <w:rPr>
          <w:i/>
          <w:iCs/>
          <w:rPrChange w:id="2038" w:author="Ryan Beck" w:date="2023-04-11T15:27:00Z">
            <w:rPr/>
          </w:rPrChange>
        </w:rPr>
        <w:t>Settings</w:t>
      </w:r>
      <w:r w:rsidRPr="009E25F2">
        <w:t xml:space="preserve"> tab enter the new temperature trigger settings for each application type; </w:t>
      </w:r>
      <w:r w:rsidRPr="000A723B">
        <w:t xml:space="preserve">Reflow, Cure, Semiconductor </w:t>
      </w:r>
      <w:r w:rsidRPr="009E25F2">
        <w:t xml:space="preserve">then select the </w:t>
      </w:r>
      <w:r w:rsidRPr="0001688C">
        <w:rPr>
          <w:b/>
          <w:bCs/>
          <w:iCs/>
          <w:rPrChange w:id="2039" w:author="Ryan Beck" w:date="2022-10-10T10:51:00Z">
            <w:rPr>
              <w:i/>
            </w:rPr>
          </w:rPrChange>
        </w:rPr>
        <w:t>Apply</w:t>
      </w:r>
      <w:r w:rsidRPr="009E25F2">
        <w:t xml:space="preserve">, or </w:t>
      </w:r>
      <w:r w:rsidRPr="0001688C">
        <w:rPr>
          <w:b/>
          <w:bCs/>
          <w:iCs/>
          <w:rPrChange w:id="2040" w:author="Ryan Beck" w:date="2022-10-10T10:51:00Z">
            <w:rPr>
              <w:i/>
            </w:rPr>
          </w:rPrChange>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E54C844"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259EACC5" w:rsidR="00091930" w:rsidRDefault="00232568" w:rsidP="00A64B31">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27</w:t>
      </w:r>
      <w:r w:rsidR="00EB54D7">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w:t>
      </w:r>
      <w:proofErr w:type="gramStart"/>
      <w:r w:rsidR="009506B5" w:rsidRPr="009506B5">
        <w:rPr>
          <w:rStyle w:val="CaptionChar"/>
        </w:rPr>
        <w:t>triggers</w:t>
      </w:r>
      <w:proofErr w:type="gramEnd"/>
      <w:r w:rsidRPr="00232568">
        <w:t xml:space="preserve"> </w:t>
      </w:r>
    </w:p>
    <w:p w14:paraId="63EAA056" w14:textId="77777777" w:rsidR="00A64B31" w:rsidRPr="00A64B31" w:rsidRDefault="00A64B31" w:rsidP="00A64B31"/>
    <w:p w14:paraId="3B15FC07" w14:textId="77777777" w:rsidR="00A64B31" w:rsidRDefault="00A64B31">
      <w:bookmarkStart w:id="2041" w:name="_Toc329784612"/>
      <w:r>
        <w:br w:type="page"/>
      </w:r>
    </w:p>
    <w:p w14:paraId="55726AE3" w14:textId="77777777" w:rsidR="00A64B31" w:rsidRDefault="00A64B31" w:rsidP="006555DC">
      <w:pPr>
        <w:pStyle w:val="Heading3"/>
      </w:pPr>
      <w:bookmarkStart w:id="2042" w:name="_Toc469043326"/>
      <w:bookmarkStart w:id="2043" w:name="_Toc469044960"/>
      <w:bookmarkStart w:id="2044" w:name="_Toc469139256"/>
      <w:bookmarkStart w:id="2045" w:name="_Toc469152701"/>
      <w:bookmarkStart w:id="2046" w:name="_Toc491174800"/>
      <w:bookmarkStart w:id="2047" w:name="_Toc491337781"/>
      <w:bookmarkStart w:id="2048" w:name="_Toc491337955"/>
      <w:bookmarkStart w:id="2049" w:name="_Toc491338728"/>
      <w:bookmarkStart w:id="2050" w:name="_Toc532855710"/>
      <w:bookmarkStart w:id="2051" w:name="_Toc532856732"/>
      <w:bookmarkStart w:id="2052" w:name="_Toc53042154"/>
      <w:bookmarkStart w:id="2053" w:name="_Toc53042339"/>
      <w:bookmarkStart w:id="2054" w:name="_Toc86846311"/>
      <w:bookmarkStart w:id="2055" w:name="_Toc86846502"/>
      <w:bookmarkStart w:id="2056" w:name="_Toc119049881"/>
      <w:bookmarkStart w:id="2057" w:name="_Toc119050446"/>
      <w:bookmarkStart w:id="2058" w:name="_Toc119050636"/>
      <w:bookmarkStart w:id="2059" w:name="_Toc120102998"/>
      <w:bookmarkStart w:id="2060" w:name="_Toc129764295"/>
      <w:bookmarkStart w:id="2061" w:name="_Toc130360705"/>
      <w:r>
        <w:lastRenderedPageBreak/>
        <w:t>Profile Retransmission</w:t>
      </w:r>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217B7835" w14:textId="77777777" w:rsidR="001C7CAC" w:rsidRPr="00673430" w:rsidRDefault="009E25F2">
      <w:pPr>
        <w:ind w:firstLine="720"/>
        <w:pPrChange w:id="2062" w:author="Ryan Beck" w:date="2022-11-18T12:21:00Z">
          <w:pPr/>
        </w:pPrChange>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73D1C92"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515180">
        <w:t>s</w:t>
      </w:r>
      <w:r w:rsidR="004E75B2" w:rsidRPr="00673430">
        <w:t xml:space="preserve"> at the bottom of the screen.</w:t>
      </w:r>
      <w:r w:rsidR="00133461" w:rsidRPr="00673430">
        <w:t xml:space="preserve">  </w:t>
      </w:r>
      <w:del w:id="2063" w:author="Ryan Beck" w:date="2022-10-10T10:51:00Z">
        <w:r w:rsidR="00133461" w:rsidRPr="00673430" w:rsidDel="0001688C">
          <w:delText>See</w:delText>
        </w:r>
        <w:r w:rsidR="00667BE1" w:rsidRPr="00673430" w:rsidDel="0001688C">
          <w:delText xml:space="preserve"> </w:delText>
        </w:r>
        <w:r w:rsidR="00667BE1" w:rsidRPr="00673430" w:rsidDel="0001688C">
          <w:fldChar w:fldCharType="begin"/>
        </w:r>
        <w:r w:rsidR="00667BE1" w:rsidRPr="00673430" w:rsidDel="0001688C">
          <w:delInstrText xml:space="preserve"> REF _Ref185830485 \h </w:delInstrText>
        </w:r>
        <w:r w:rsidR="00673430" w:rsidRPr="00673430" w:rsidDel="0001688C">
          <w:delInstrText xml:space="preserve"> \* MERGEFORMAT </w:delInstrText>
        </w:r>
        <w:r w:rsidR="00667BE1" w:rsidRPr="00673430" w:rsidDel="0001688C">
          <w:fldChar w:fldCharType="separate"/>
        </w:r>
        <w:r w:rsidR="00F9407E" w:rsidDel="0001688C">
          <w:delText xml:space="preserve">Figure </w:delText>
        </w:r>
        <w:r w:rsidR="00F9407E" w:rsidDel="0001688C">
          <w:rPr>
            <w:noProof/>
          </w:rPr>
          <w:delText>28</w:delText>
        </w:r>
        <w:r w:rsidR="00667BE1" w:rsidRPr="00673430" w:rsidDel="0001688C">
          <w:fldChar w:fldCharType="end"/>
        </w:r>
        <w:r w:rsidR="00133461" w:rsidRPr="00673430" w:rsidDel="0001688C">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338B4BDF" w:rsidR="00091930" w:rsidRDefault="00133461" w:rsidP="00F5043F">
      <w:pPr>
        <w:pStyle w:val="Caption"/>
      </w:pPr>
      <w:bookmarkStart w:id="2064" w:name="_Ref185830485"/>
      <w:r>
        <w:t xml:space="preserve">Figure </w:t>
      </w:r>
      <w:r w:rsidR="00EB54D7">
        <w:fldChar w:fldCharType="begin"/>
      </w:r>
      <w:r w:rsidR="00EB54D7">
        <w:instrText xml:space="preserve"> SEQ Figure \* ARABIC </w:instrText>
      </w:r>
      <w:r w:rsidR="00EB54D7">
        <w:fldChar w:fldCharType="separate"/>
      </w:r>
      <w:r w:rsidR="00093938">
        <w:rPr>
          <w:noProof/>
        </w:rPr>
        <w:t>28</w:t>
      </w:r>
      <w:r w:rsidR="00EB54D7">
        <w:rPr>
          <w:noProof/>
        </w:rPr>
        <w:fldChar w:fldCharType="end"/>
      </w:r>
      <w:bookmarkEnd w:id="2064"/>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D5B58" w:rsidR="002E44AB" w:rsidRPr="00EE312A" w:rsidRDefault="009506B5">
      <w:pPr>
        <w:ind w:firstLine="720"/>
        <w:rPr>
          <w:b/>
        </w:rPr>
        <w:pPrChange w:id="2065" w:author="Ryan Beck" w:date="2022-11-18T12:21:00Z">
          <w:pPr/>
        </w:pPrChange>
      </w:pPr>
      <w:r w:rsidRPr="0001688C">
        <w:rPr>
          <w:b/>
          <w:bCs/>
          <w:rPrChange w:id="2066" w:author="Ryan Beck" w:date="2022-10-10T10:51:00Z">
            <w:rPr/>
          </w:rPrChange>
        </w:rPr>
        <w:t>Caution:</w:t>
      </w:r>
      <w:r w:rsidRPr="00EE312A">
        <w:t xml:space="preserve"> </w:t>
      </w:r>
      <w:r w:rsidR="008F2709" w:rsidRPr="004F42B3">
        <w:rPr>
          <w:bCs/>
          <w:rPrChange w:id="2067" w:author="Ryan Beck" w:date="2023-04-11T15:27:00Z">
            <w:rPr>
              <w:b/>
            </w:rPr>
          </w:rPrChange>
        </w:rPr>
        <w:t xml:space="preserve">The </w:t>
      </w:r>
      <w:r w:rsidR="003A2A5F" w:rsidRPr="004F42B3">
        <w:rPr>
          <w:bCs/>
          <w:rPrChange w:id="2068" w:author="Ryan Beck" w:date="2023-04-11T15:27:00Z">
            <w:rPr>
              <w:b/>
            </w:rPr>
          </w:rPrChange>
        </w:rPr>
        <w:t xml:space="preserve">profiler </w:t>
      </w:r>
      <w:r w:rsidR="008F2709" w:rsidRPr="004F42B3">
        <w:rPr>
          <w:bCs/>
          <w:rPrChange w:id="2069" w:author="Ryan Beck" w:date="2023-04-11T15:27:00Z">
            <w:rPr>
              <w:b/>
            </w:rPr>
          </w:rPrChange>
        </w:rPr>
        <w:t>and your product may be hot when exiting the oven</w:t>
      </w:r>
      <w:ins w:id="2070" w:author="Ryan Beck" w:date="2023-04-11T15:27:00Z">
        <w:r w:rsidR="002C4789">
          <w:rPr>
            <w:bCs/>
          </w:rPr>
          <w:t>, u</w:t>
        </w:r>
      </w:ins>
      <w:del w:id="2071" w:author="Ryan Beck" w:date="2023-04-11T15:27:00Z">
        <w:r w:rsidR="008F2709" w:rsidRPr="004F42B3" w:rsidDel="002C4789">
          <w:rPr>
            <w:bCs/>
            <w:rPrChange w:id="2072" w:author="Ryan Beck" w:date="2023-04-11T15:27:00Z">
              <w:rPr>
                <w:b/>
              </w:rPr>
            </w:rPrChange>
          </w:rPr>
          <w:delText>.</w:delText>
        </w:r>
        <w:r w:rsidR="00577D36" w:rsidRPr="004F42B3" w:rsidDel="002C4789">
          <w:rPr>
            <w:bCs/>
            <w:rPrChange w:id="2073" w:author="Ryan Beck" w:date="2023-04-11T15:27:00Z">
              <w:rPr>
                <w:b/>
              </w:rPr>
            </w:rPrChange>
          </w:rPr>
          <w:delText xml:space="preserve">  </w:delText>
        </w:r>
        <w:r w:rsidR="008F2709" w:rsidRPr="004F42B3" w:rsidDel="002C4789">
          <w:rPr>
            <w:bCs/>
            <w:rPrChange w:id="2074" w:author="Ryan Beck" w:date="2023-04-11T15:27:00Z">
              <w:rPr>
                <w:b/>
              </w:rPr>
            </w:rPrChange>
          </w:rPr>
          <w:delText>U</w:delText>
        </w:r>
      </w:del>
      <w:r w:rsidR="008F2709" w:rsidRPr="004F42B3">
        <w:rPr>
          <w:bCs/>
          <w:rPrChange w:id="2075" w:author="Ryan Beck" w:date="2023-04-11T15:27:00Z">
            <w:rPr>
              <w:b/>
            </w:rPr>
          </w:rPrChange>
        </w:rPr>
        <w:t>se gloves if necessary</w:t>
      </w:r>
      <w:r w:rsidR="008F2709" w:rsidRPr="00624176">
        <w:rPr>
          <w:bCs/>
          <w:rPrChange w:id="2076" w:author="Ryan Beck" w:date="2022-11-18T12:21:00Z">
            <w:rPr>
              <w:b/>
            </w:rPr>
          </w:rPrChange>
        </w:rPr>
        <w:t>.</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01688C">
        <w:rPr>
          <w:b/>
          <w:bCs/>
          <w:rPrChange w:id="2077" w:author="Ryan Beck" w:date="2022-10-10T10:51:00Z">
            <w:rPr/>
          </w:rPrChange>
        </w:rPr>
        <w:t>OK</w:t>
      </w:r>
      <w:r w:rsidRPr="00673430">
        <w:t xml:space="preserve">.  </w:t>
      </w:r>
      <w:r w:rsidRPr="004F42B3">
        <w:rPr>
          <w:iCs/>
          <w:u w:val="single"/>
          <w:rPrChange w:id="2078" w:author="Ryan Beck" w:date="2023-04-11T15:27:00Z">
            <w:rPr>
              <w:i/>
            </w:rPr>
          </w:rPrChange>
        </w:rPr>
        <w:t xml:space="preserve">Failing to turn the </w:t>
      </w:r>
      <w:r w:rsidR="003A2A5F" w:rsidRPr="004F42B3">
        <w:rPr>
          <w:iCs/>
          <w:u w:val="single"/>
          <w:rPrChange w:id="2079" w:author="Ryan Beck" w:date="2023-04-11T15:27:00Z">
            <w:rPr>
              <w:i/>
            </w:rPr>
          </w:rPrChange>
        </w:rPr>
        <w:t xml:space="preserve">profiler </w:t>
      </w:r>
      <w:r w:rsidR="00B2165D" w:rsidRPr="004F42B3">
        <w:rPr>
          <w:iCs/>
          <w:u w:val="single"/>
          <w:rPrChange w:id="2080" w:author="Ryan Beck" w:date="2023-04-11T15:27:00Z">
            <w:rPr>
              <w:i/>
            </w:rPr>
          </w:rPrChange>
        </w:rPr>
        <w:t>OFF</w:t>
      </w:r>
      <w:r w:rsidRPr="004F42B3">
        <w:rPr>
          <w:iCs/>
          <w:u w:val="single"/>
          <w:rPrChange w:id="2081" w:author="Ryan Beck" w:date="2023-04-11T15:27:00Z">
            <w:rPr>
              <w:i/>
            </w:rPr>
          </w:rPrChange>
        </w:rPr>
        <w:t xml:space="preserve"> will drain the battery</w:t>
      </w:r>
      <w:r w:rsidRPr="004F42B3">
        <w:rPr>
          <w:iCs/>
          <w:rPrChange w:id="2082" w:author="Ryan Beck" w:date="2023-04-11T15:27:00Z">
            <w:rPr>
              <w:i/>
            </w:rPr>
          </w:rPrChange>
        </w:rPr>
        <w:t>.</w:t>
      </w:r>
    </w:p>
    <w:p w14:paraId="66A67DB6" w14:textId="77777777" w:rsidR="00451369" w:rsidRDefault="00451369" w:rsidP="00577D36"/>
    <w:p w14:paraId="1C319B77" w14:textId="28B825F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3B944001" w:rsidR="002F65A0" w:rsidRPr="00673430" w:rsidRDefault="00BD3E33" w:rsidP="00AA5614">
      <w:pPr>
        <w:pStyle w:val="ListParagraph"/>
        <w:numPr>
          <w:ilvl w:val="0"/>
          <w:numId w:val="99"/>
        </w:numPr>
      </w:pPr>
      <w:r w:rsidRPr="00673430">
        <w:t>If the message “</w:t>
      </w:r>
      <w:r w:rsidRPr="0001688C">
        <w:rPr>
          <w:i/>
          <w:iCs/>
          <w:rPrChange w:id="2083" w:author="Ryan Beck" w:date="2022-10-10T10:52:00Z">
            <w:rPr/>
          </w:rPrChange>
        </w:rPr>
        <w:t>Waiting for the board to exit</w:t>
      </w:r>
      <w:r w:rsidRPr="00673430">
        <w:t>” appe</w:t>
      </w:r>
      <w:r w:rsidR="00032D5C">
        <w:t xml:space="preserve">ars, wait </w:t>
      </w:r>
      <w:r w:rsidR="006D4A8B">
        <w:t>until the</w:t>
      </w:r>
      <w:r w:rsidR="00032D5C">
        <w:t xml:space="preserve"> “</w:t>
      </w:r>
      <w:r w:rsidR="00032D5C" w:rsidRPr="0001688C">
        <w:rPr>
          <w:i/>
          <w:iCs/>
          <w:rPrChange w:id="2084" w:author="Ryan Beck" w:date="2022-10-10T10:52: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2D7822">
      <w:pPr>
        <w:pStyle w:val="Heading2"/>
        <w:rPr>
          <w:noProof/>
        </w:rPr>
      </w:pPr>
      <w:r>
        <w:br w:type="page"/>
      </w:r>
      <w:bookmarkStart w:id="2085" w:name="_Toc488474955"/>
      <w:bookmarkStart w:id="2086" w:name="_Toc488490452"/>
      <w:bookmarkStart w:id="2087" w:name="_Toc119468095"/>
      <w:bookmarkStart w:id="2088" w:name="_Toc329784613"/>
      <w:bookmarkStart w:id="2089" w:name="_Toc469043327"/>
      <w:bookmarkStart w:id="2090" w:name="_Toc469044961"/>
      <w:bookmarkStart w:id="2091" w:name="_Toc469139257"/>
      <w:bookmarkStart w:id="2092" w:name="_Toc469152702"/>
      <w:bookmarkStart w:id="2093" w:name="_Toc491174801"/>
      <w:bookmarkStart w:id="2094" w:name="_Toc491337782"/>
      <w:bookmarkStart w:id="2095" w:name="_Toc491337956"/>
      <w:bookmarkStart w:id="2096" w:name="_Toc491338729"/>
      <w:bookmarkStart w:id="2097" w:name="_Toc532855711"/>
      <w:bookmarkStart w:id="2098" w:name="_Toc532856733"/>
      <w:bookmarkStart w:id="2099" w:name="_Toc53042155"/>
      <w:bookmarkStart w:id="2100" w:name="_Toc53042340"/>
      <w:bookmarkStart w:id="2101" w:name="_Toc86846312"/>
      <w:bookmarkStart w:id="2102" w:name="_Toc86846503"/>
      <w:bookmarkStart w:id="2103" w:name="_Toc119049744"/>
      <w:bookmarkStart w:id="2104" w:name="_Toc119049882"/>
      <w:bookmarkStart w:id="2105" w:name="_Toc119050447"/>
      <w:bookmarkStart w:id="2106" w:name="_Toc119050637"/>
      <w:bookmarkStart w:id="2107" w:name="_Toc120102999"/>
      <w:bookmarkStart w:id="2108" w:name="_Toc129764296"/>
      <w:bookmarkStart w:id="2109" w:name="_Toc130360706"/>
      <w:bookmarkStart w:id="2110" w:name="_Toc488490451"/>
      <w:r w:rsidR="00A64B31">
        <w:rPr>
          <w:noProof/>
        </w:rPr>
        <w:lastRenderedPageBreak/>
        <w:t>View t</w:t>
      </w:r>
      <w:r>
        <w:rPr>
          <w:noProof/>
        </w:rPr>
        <w:t xml:space="preserve">he Profile </w:t>
      </w:r>
      <w:r w:rsidR="00A64B31">
        <w:rPr>
          <w:noProof/>
        </w:rPr>
        <w:t>a</w:t>
      </w:r>
      <w:r>
        <w:rPr>
          <w:noProof/>
        </w:rPr>
        <w:t>nd Statistics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4E9A4FE1">
            <wp:extent cx="5798000" cy="3091647"/>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04638" cy="3095187"/>
                    </a:xfrm>
                    <a:prstGeom prst="rect">
                      <a:avLst/>
                    </a:prstGeom>
                  </pic:spPr>
                </pic:pic>
              </a:graphicData>
            </a:graphic>
          </wp:inline>
        </w:drawing>
      </w:r>
    </w:p>
    <w:p w14:paraId="0767B77B" w14:textId="3767547F" w:rsidR="00D250AC" w:rsidRPr="00A64B31" w:rsidRDefault="00133461" w:rsidP="00F5043F">
      <w:pPr>
        <w:pStyle w:val="Caption"/>
        <w:rPr>
          <w:rFonts w:ascii="Trebuchet MS" w:hAnsi="Trebuchet MS"/>
          <w:sz w:val="24"/>
          <w:szCs w:val="24"/>
        </w:rPr>
      </w:pPr>
      <w:bookmarkStart w:id="2111" w:name="_Ref185830907"/>
      <w:r w:rsidRPr="00A64B31">
        <w:t xml:space="preserve">Figure </w:t>
      </w:r>
      <w:r w:rsidR="00EB54D7">
        <w:fldChar w:fldCharType="begin"/>
      </w:r>
      <w:r w:rsidR="00EB54D7">
        <w:instrText xml:space="preserve"> SEQ Figure \* ARABIC </w:instrText>
      </w:r>
      <w:r w:rsidR="00EB54D7">
        <w:fldChar w:fldCharType="separate"/>
      </w:r>
      <w:r w:rsidR="00093938">
        <w:rPr>
          <w:noProof/>
        </w:rPr>
        <w:t>29</w:t>
      </w:r>
      <w:r w:rsidR="00EB54D7">
        <w:rPr>
          <w:noProof/>
        </w:rPr>
        <w:fldChar w:fldCharType="end"/>
      </w:r>
      <w:bookmarkEnd w:id="2111"/>
      <w:r w:rsidR="00271F23" w:rsidRPr="00A64B31">
        <w:t>:</w:t>
      </w:r>
      <w:r w:rsidR="0003430A" w:rsidRPr="00A64B31">
        <w:t xml:space="preserve"> </w:t>
      </w:r>
      <w:r w:rsidR="00271F23" w:rsidRPr="00A64B31">
        <w:t xml:space="preserve">Profile </w:t>
      </w:r>
      <w:r w:rsidR="0003430A" w:rsidRPr="00A64B31">
        <w:t xml:space="preserve">General Tab – Shows graph, statistics, and </w:t>
      </w:r>
      <w:proofErr w:type="gramStart"/>
      <w:r w:rsidR="0003430A" w:rsidRPr="00A64B31">
        <w:t>recipe</w:t>
      </w:r>
      <w:proofErr w:type="gramEnd"/>
    </w:p>
    <w:p w14:paraId="30F6AFE5" w14:textId="77777777" w:rsidR="008708F9" w:rsidRPr="00910E39" w:rsidRDefault="00636C9A" w:rsidP="006555DC">
      <w:pPr>
        <w:pStyle w:val="Heading3"/>
      </w:pPr>
      <w:bookmarkStart w:id="2112" w:name="_Toc469043328"/>
      <w:bookmarkStart w:id="2113" w:name="_Toc469044962"/>
      <w:bookmarkStart w:id="2114" w:name="_Toc469139258"/>
      <w:bookmarkStart w:id="2115" w:name="_Toc469152703"/>
      <w:bookmarkStart w:id="2116" w:name="_Toc491174802"/>
      <w:bookmarkStart w:id="2117" w:name="_Toc491337783"/>
      <w:bookmarkStart w:id="2118" w:name="_Toc491337957"/>
      <w:bookmarkStart w:id="2119" w:name="_Toc491338730"/>
      <w:bookmarkStart w:id="2120" w:name="_Toc532855712"/>
      <w:bookmarkStart w:id="2121" w:name="_Toc532856734"/>
      <w:bookmarkStart w:id="2122" w:name="_Toc53042156"/>
      <w:bookmarkStart w:id="2123" w:name="_Toc53042341"/>
      <w:bookmarkStart w:id="2124" w:name="_Toc86846313"/>
      <w:bookmarkStart w:id="2125" w:name="_Toc86846504"/>
      <w:bookmarkStart w:id="2126" w:name="_Toc119049883"/>
      <w:bookmarkStart w:id="2127" w:name="_Toc119050448"/>
      <w:bookmarkStart w:id="2128" w:name="_Toc119050638"/>
      <w:bookmarkStart w:id="2129" w:name="_Toc120103000"/>
      <w:bookmarkStart w:id="2130" w:name="_Toc129764297"/>
      <w:bookmarkStart w:id="2131" w:name="_Toc130360707"/>
      <w:r>
        <w:t xml:space="preserve">General </w:t>
      </w:r>
      <w:r w:rsidR="00C653DF">
        <w:t>T</w:t>
      </w:r>
      <w:r w:rsidR="00C653DF" w:rsidRPr="00910E39">
        <w:t>ab</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p>
    <w:p w14:paraId="02C69F3D" w14:textId="09F9A582" w:rsidR="008708F9" w:rsidRPr="00673430" w:rsidRDefault="008708F9" w:rsidP="00F33FFF">
      <w:bookmarkStart w:id="2132" w:name="_Toc486325585"/>
      <w:bookmarkStart w:id="2133" w:name="_Toc488490454"/>
      <w:r w:rsidRPr="00673430">
        <w:t xml:space="preserve">The </w:t>
      </w:r>
      <w:r w:rsidRPr="007902C3">
        <w:rPr>
          <w:i/>
          <w:iCs/>
          <w:rPrChange w:id="2134" w:author="Ryan Beck" w:date="2023-04-11T15:28:00Z">
            <w:rPr/>
          </w:rPrChange>
        </w:rPr>
        <w:t>General</w:t>
      </w:r>
      <w:r w:rsidRPr="00673430">
        <w:t xml:space="preserve">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2135" w:author="Ryan Beck" w:date="2022-10-10T10:52:00Z">
        <w:r w:rsidR="00133461" w:rsidRPr="00673430" w:rsidDel="003339DC">
          <w:delText>See</w:delText>
        </w:r>
        <w:r w:rsidR="00B2165D" w:rsidRPr="00673430" w:rsidDel="003339DC">
          <w:delText xml:space="preserve"> </w:delText>
        </w:r>
        <w:r w:rsidR="00B2165D" w:rsidRPr="00673430" w:rsidDel="003339DC">
          <w:fldChar w:fldCharType="begin"/>
        </w:r>
        <w:r w:rsidR="00B2165D" w:rsidRPr="00673430" w:rsidDel="003339DC">
          <w:delInstrText xml:space="preserve"> REF _Ref185830907 \h </w:delInstrText>
        </w:r>
        <w:r w:rsidR="00673430" w:rsidRPr="00673430" w:rsidDel="003339DC">
          <w:delInstrText xml:space="preserve"> \* MERGEFORMAT </w:delInstrText>
        </w:r>
        <w:r w:rsidR="00B2165D" w:rsidRPr="00673430" w:rsidDel="003339DC">
          <w:fldChar w:fldCharType="separate"/>
        </w:r>
        <w:r w:rsidR="00F9407E" w:rsidRPr="00A64B31" w:rsidDel="003339DC">
          <w:delText xml:space="preserve">Figure </w:delText>
        </w:r>
        <w:r w:rsidR="00F9407E" w:rsidDel="003339DC">
          <w:rPr>
            <w:noProof/>
          </w:rPr>
          <w:delText>29</w:delText>
        </w:r>
        <w:r w:rsidR="00B2165D" w:rsidRPr="00673430" w:rsidDel="003339DC">
          <w:fldChar w:fldCharType="end"/>
        </w:r>
        <w:r w:rsidR="00133461" w:rsidRPr="00673430" w:rsidDel="003339DC">
          <w:delText>.</w:delText>
        </w:r>
      </w:del>
    </w:p>
    <w:p w14:paraId="18D79FBC" w14:textId="77777777" w:rsidR="00BC1977" w:rsidRDefault="00BC1977" w:rsidP="00F33FFF"/>
    <w:p w14:paraId="2317A819" w14:textId="20812BBC" w:rsidR="00926297" w:rsidRPr="009C2049" w:rsidRDefault="00926297">
      <w:pPr>
        <w:ind w:left="720"/>
        <w:pPrChange w:id="2136" w:author="Ryan Beck" w:date="2022-11-18T12:22:00Z">
          <w:pPr/>
        </w:pPrChange>
      </w:pPr>
      <w:r w:rsidRPr="009C2049">
        <w:rPr>
          <w:b/>
        </w:rPr>
        <w:t>Tip</w:t>
      </w:r>
      <w:r w:rsidRPr="009C2049">
        <w:t xml:space="preserve">: If you have run a profile that meets the Virtual Profile criteria, then the Start Virtual Profiling button will appear once the profile has completed.  Click the </w:t>
      </w:r>
      <w:r w:rsidRPr="000A47E5">
        <w:rPr>
          <w:b/>
          <w:bCs/>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35302128" w:rsidR="00BC1977" w:rsidRDefault="00C653DF" w:rsidP="006555DC">
      <w:pPr>
        <w:pStyle w:val="Heading3"/>
      </w:pPr>
      <w:r>
        <w:br w:type="page"/>
      </w:r>
      <w:bookmarkStart w:id="2137" w:name="_Toc469043329"/>
      <w:bookmarkStart w:id="2138" w:name="_Toc469044963"/>
      <w:bookmarkStart w:id="2139" w:name="_Toc469139259"/>
      <w:bookmarkStart w:id="2140" w:name="_Toc469152704"/>
      <w:bookmarkStart w:id="2141" w:name="_Toc491174803"/>
      <w:bookmarkStart w:id="2142" w:name="_Toc491337784"/>
      <w:bookmarkStart w:id="2143" w:name="_Toc491337958"/>
      <w:bookmarkStart w:id="2144" w:name="_Toc491338731"/>
      <w:bookmarkStart w:id="2145" w:name="_Toc532855713"/>
      <w:bookmarkStart w:id="2146" w:name="_Toc532856735"/>
      <w:bookmarkStart w:id="2147" w:name="_Toc53042157"/>
      <w:bookmarkStart w:id="2148" w:name="_Toc53042342"/>
      <w:bookmarkStart w:id="2149" w:name="_Toc86846314"/>
      <w:bookmarkStart w:id="2150" w:name="_Toc86846505"/>
      <w:bookmarkStart w:id="2151" w:name="_Toc119049884"/>
      <w:bookmarkStart w:id="2152" w:name="_Toc119050449"/>
      <w:bookmarkStart w:id="2153" w:name="_Toc119050639"/>
      <w:bookmarkStart w:id="2154" w:name="_Toc120103001"/>
      <w:bookmarkStart w:id="2155" w:name="_Toc129764298"/>
      <w:bookmarkStart w:id="2156" w:name="_Toc130360708"/>
      <w:r>
        <w:lastRenderedPageBreak/>
        <w:t xml:space="preserve">The </w:t>
      </w:r>
      <w:r w:rsidR="00BC1977">
        <w:t>Graph Controller</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7F4918F0" w14:textId="1B60C0A6" w:rsidR="00515180" w:rsidRDefault="004901C7" w:rsidP="00515180">
      <w:r>
        <w:rPr>
          <w:noProof/>
        </w:rPr>
        <w:drawing>
          <wp:anchor distT="0" distB="0" distL="114300" distR="114300" simplePos="0" relativeHeight="251906048" behindDoc="1" locked="0" layoutInCell="1" allowOverlap="1" wp14:anchorId="449275F0" wp14:editId="04C0F783">
            <wp:simplePos x="0" y="0"/>
            <wp:positionH relativeFrom="column">
              <wp:posOffset>2096135</wp:posOffset>
            </wp:positionH>
            <wp:positionV relativeFrom="paragraph">
              <wp:posOffset>131445</wp:posOffset>
            </wp:positionV>
            <wp:extent cx="3674745" cy="2618740"/>
            <wp:effectExtent l="0" t="0" r="1905" b="0"/>
            <wp:wrapTight wrapText="left">
              <wp:wrapPolygon edited="0">
                <wp:start x="0" y="0"/>
                <wp:lineTo x="0" y="21370"/>
                <wp:lineTo x="21499" y="21370"/>
                <wp:lineTo x="21499"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74745" cy="2618740"/>
                    </a:xfrm>
                    <a:prstGeom prst="rect">
                      <a:avLst/>
                    </a:prstGeom>
                  </pic:spPr>
                </pic:pic>
              </a:graphicData>
            </a:graphic>
            <wp14:sizeRelH relativeFrom="margin">
              <wp14:pctWidth>0</wp14:pctWidth>
            </wp14:sizeRelH>
            <wp14:sizeRelV relativeFrom="margin">
              <wp14:pctHeight>0</wp14:pctHeight>
            </wp14:sizeRelV>
          </wp:anchor>
        </w:drawing>
      </w:r>
      <w:r w:rsidR="00515180" w:rsidRPr="005941AF">
        <w:t xml:space="preserve">The </w:t>
      </w:r>
      <w:r w:rsidR="00515180" w:rsidRPr="005941AF">
        <w:rPr>
          <w:i/>
        </w:rPr>
        <w:t>Graph Controller</w:t>
      </w:r>
      <w:r w:rsidR="00515180" w:rsidRPr="005941AF">
        <w:t xml:space="preserve"> allows you to modify the view of the profile graph.  </w:t>
      </w:r>
      <w:del w:id="2157" w:author="Ryan Beck" w:date="2022-10-10T10:52:00Z">
        <w:r w:rsidR="00515180" w:rsidRPr="005941AF" w:rsidDel="003339DC">
          <w:delText xml:space="preserve">See </w:delText>
        </w:r>
        <w:r w:rsidR="00515180" w:rsidRPr="005941AF" w:rsidDel="003339DC">
          <w:fldChar w:fldCharType="begin"/>
        </w:r>
        <w:r w:rsidR="00515180" w:rsidRPr="005941AF" w:rsidDel="003339DC">
          <w:delInstrText xml:space="preserve"> REF _Ref185831178 \h  \* MERGEFORMAT </w:delInstrText>
        </w:r>
        <w:r w:rsidR="00515180" w:rsidRPr="005941AF" w:rsidDel="003339DC">
          <w:fldChar w:fldCharType="separate"/>
        </w:r>
        <w:r w:rsidR="00F9407E" w:rsidDel="003339DC">
          <w:rPr>
            <w:b/>
            <w:bCs/>
          </w:rPr>
          <w:delText>Error! Reference source not found.</w:delText>
        </w:r>
        <w:r w:rsidR="00515180" w:rsidRPr="005941AF" w:rsidDel="003339DC">
          <w:fldChar w:fldCharType="end"/>
        </w:r>
        <w:r w:rsidR="00515180" w:rsidRPr="005941AF" w:rsidDel="003339DC">
          <w:delText xml:space="preserve">.  </w:delText>
        </w:r>
      </w:del>
      <w:r w:rsidR="00515180" w:rsidRPr="005941AF">
        <w:t xml:space="preserve">To open the Graph Controller, </w:t>
      </w:r>
      <w:r w:rsidR="00515180">
        <w:t>l</w:t>
      </w:r>
      <w:r w:rsidR="00515180" w:rsidRPr="005941AF">
        <w:t xml:space="preserve">eft-click on the </w:t>
      </w:r>
      <w:r w:rsidR="00515180" w:rsidRPr="00C82BEA">
        <w:rPr>
          <w:b/>
          <w:bCs/>
          <w:rPrChange w:id="2158" w:author="Ryan Beck" w:date="2023-04-11T15:28:00Z">
            <w:rPr>
              <w:i/>
              <w:iCs/>
            </w:rPr>
          </w:rPrChange>
        </w:rPr>
        <w:t>TCs and Settings</w:t>
      </w:r>
      <w:r w:rsidR="00515180" w:rsidRPr="00C82BEA">
        <w:rPr>
          <w:b/>
          <w:bCs/>
          <w:rPrChange w:id="2159" w:author="Ryan Beck" w:date="2023-04-11T15:28:00Z">
            <w:rPr/>
          </w:rPrChange>
        </w:rPr>
        <w:t xml:space="preserve"> </w:t>
      </w:r>
      <w:r w:rsidR="00515180">
        <w:t xml:space="preserve">button on the </w:t>
      </w:r>
      <w:r w:rsidR="00515180" w:rsidRPr="005941AF">
        <w:t xml:space="preserve">column header in the Statistics table or </w:t>
      </w:r>
      <w:r w:rsidR="00515180">
        <w:t>l</w:t>
      </w:r>
      <w:r w:rsidR="00515180" w:rsidRPr="005941AF">
        <w:t>eft-click anywhere just outside the</w:t>
      </w:r>
      <w:r w:rsidR="00515180">
        <w:t xml:space="preserve"> left side of the</w:t>
      </w:r>
      <w:r w:rsidR="00515180" w:rsidRPr="005941AF">
        <w:t xml:space="preserve"> profile graph</w:t>
      </w:r>
      <w:r w:rsidR="00515180">
        <w:t>.</w:t>
      </w:r>
    </w:p>
    <w:p w14:paraId="324EB7B5" w14:textId="77777777" w:rsidR="00515180" w:rsidRDefault="00515180" w:rsidP="00515180"/>
    <w:p w14:paraId="10EA72CC" w14:textId="77777777" w:rsidR="00515180" w:rsidRDefault="00515180" w:rsidP="00515180">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0D42BFFF" w14:textId="77777777" w:rsidR="00515180" w:rsidRDefault="00515180" w:rsidP="00515180">
      <w:pPr>
        <w:pStyle w:val="Caption"/>
        <w:ind w:left="2880" w:firstLine="720"/>
      </w:pPr>
      <w:r w:rsidRPr="00816D9D">
        <w:t xml:space="preserve">Figure </w:t>
      </w:r>
      <w:r>
        <w:rPr>
          <w:noProof/>
        </w:rPr>
        <w:t>31</w:t>
      </w:r>
      <w:r w:rsidRPr="00816D9D">
        <w:t>: Graph Controller</w:t>
      </w:r>
    </w:p>
    <w:p w14:paraId="022A3585" w14:textId="77777777" w:rsidR="0071496F" w:rsidRDefault="00515180" w:rsidP="000A47E5">
      <w:r w:rsidRPr="005941AF">
        <w:rPr>
          <w:b/>
        </w:rPr>
        <w:t xml:space="preserve">TCs </w:t>
      </w:r>
      <w:r w:rsidR="0071496F" w:rsidRPr="00F5383C">
        <w:rPr>
          <w:b/>
          <w:bCs/>
        </w:rPr>
        <w:t>–</w:t>
      </w:r>
      <w:r w:rsidR="0071496F">
        <w:t xml:space="preserve"> </w:t>
      </w:r>
      <w:r w:rsidR="000A47E5">
        <w:t>Y</w:t>
      </w:r>
      <w:r w:rsidR="000A47E5" w:rsidRPr="005941AF">
        <w:t xml:space="preserve">ou can </w:t>
      </w:r>
      <w:r w:rsidR="000A47E5">
        <w:t xml:space="preserve">deselect individual </w:t>
      </w:r>
      <w:proofErr w:type="gramStart"/>
      <w:r w:rsidR="000A47E5">
        <w:t>thermocouples</w:t>
      </w:r>
      <w:proofErr w:type="gramEnd"/>
      <w:r w:rsidR="000A47E5">
        <w:t xml:space="preserve"> </w:t>
      </w:r>
    </w:p>
    <w:p w14:paraId="6FFE86D0" w14:textId="28F961D0" w:rsidR="000A47E5" w:rsidRPr="0071496F" w:rsidRDefault="000A47E5" w:rsidP="000A47E5">
      <w:pPr>
        <w:rPr>
          <w:b/>
          <w:strike/>
        </w:rPr>
      </w:pPr>
      <w:r>
        <w:t>or</w:t>
      </w:r>
      <w:r w:rsidRPr="005941AF">
        <w:t xml:space="preserve"> deselect the </w:t>
      </w:r>
      <w:del w:id="2160" w:author="Ryan Beck" w:date="2023-04-11T15:28:00Z">
        <w:r w:rsidRPr="001C73EC" w:rsidDel="001C73EC">
          <w:rPr>
            <w:b/>
            <w:bCs/>
            <w:i/>
            <w:iCs/>
            <w:rPrChange w:id="2161" w:author="Ryan Beck" w:date="2023-04-11T15:28:00Z">
              <w:rPr/>
            </w:rPrChange>
          </w:rPr>
          <w:delText>“</w:delText>
        </w:r>
      </w:del>
      <w:r w:rsidRPr="001C73EC">
        <w:rPr>
          <w:b/>
          <w:bCs/>
          <w:i/>
          <w:iCs/>
          <w:rPrChange w:id="2162" w:author="Ryan Beck" w:date="2023-04-11T15:28:00Z">
            <w:rPr/>
          </w:rPrChange>
        </w:rPr>
        <w:t>All</w:t>
      </w:r>
      <w:del w:id="2163" w:author="Ryan Beck" w:date="2023-04-11T15:28:00Z">
        <w:r w:rsidRPr="005941AF" w:rsidDel="001C73EC">
          <w:delText>”</w:delText>
        </w:r>
      </w:del>
      <w:r w:rsidRPr="005941AF">
        <w:t xml:space="preserve"> check box and choose only the thermocouples you wish to view. The software recalculates the PWI and updates the profile statistics based on the remaining thermocouples selected.  You must </w:t>
      </w:r>
      <w:r>
        <w:t xml:space="preserve">include </w:t>
      </w:r>
      <w:r w:rsidRPr="005941AF">
        <w:t>at least one product thermocouple</w:t>
      </w:r>
      <w:r>
        <w:t>.</w:t>
      </w:r>
    </w:p>
    <w:p w14:paraId="0F554262" w14:textId="77777777" w:rsidR="00BC1977" w:rsidRDefault="00BC1977" w:rsidP="00BC1977">
      <w:pPr>
        <w:rPr>
          <w:ins w:id="2164" w:author="Ryan Beck" w:date="2022-10-10T10:53:00Z"/>
        </w:rPr>
      </w:pPr>
    </w:p>
    <w:p w14:paraId="304ED785" w14:textId="77777777" w:rsidR="003339DC" w:rsidRDefault="003339DC" w:rsidP="003339DC">
      <w:pPr>
        <w:rPr>
          <w:moveTo w:id="2165" w:author="Ryan Beck" w:date="2022-10-10T10:53:00Z"/>
        </w:rPr>
      </w:pPr>
      <w:moveToRangeStart w:id="2166" w:author="Ryan Beck" w:date="2022-10-10T10:53:00Z" w:name="move116291606"/>
      <w:moveTo w:id="2167" w:author="Ryan Beck" w:date="2022-10-10T10:53:00Z">
        <w:r>
          <w:rPr>
            <w:b/>
          </w:rPr>
          <w:t>TCs Line Thickness</w:t>
        </w:r>
        <w:r w:rsidRPr="00673430">
          <w:rPr>
            <w:b/>
          </w:rPr>
          <w:t xml:space="preserve"> </w:t>
        </w:r>
        <w:r>
          <w:t>– The pull-down menu lets you select five different thicknesses for the TC lines drawn on the graph.</w:t>
        </w:r>
      </w:moveTo>
    </w:p>
    <w:moveToRangeEnd w:id="2166"/>
    <w:p w14:paraId="7FF25F79" w14:textId="77777777" w:rsidR="003339DC" w:rsidRPr="00673430" w:rsidRDefault="003339DC" w:rsidP="00BC1977"/>
    <w:p w14:paraId="54E06458" w14:textId="24585074"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8319F00"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Del="003339DC" w:rsidRDefault="00BC1977" w:rsidP="00BC1977">
      <w:pPr>
        <w:rPr>
          <w:del w:id="2168" w:author="Ryan Beck" w:date="2022-10-10T10:53:00Z"/>
        </w:rPr>
      </w:pPr>
    </w:p>
    <w:p w14:paraId="47706713" w14:textId="693A216A" w:rsidR="00955AC0" w:rsidDel="003339DC" w:rsidRDefault="00955AC0" w:rsidP="00955AC0">
      <w:pPr>
        <w:rPr>
          <w:moveFrom w:id="2169" w:author="Ryan Beck" w:date="2022-10-10T10:53:00Z"/>
        </w:rPr>
      </w:pPr>
      <w:moveFromRangeStart w:id="2170" w:author="Ryan Beck" w:date="2022-10-10T10:53:00Z" w:name="move116291606"/>
      <w:moveFrom w:id="2171" w:author="Ryan Beck" w:date="2022-10-10T10:53:00Z">
        <w:r w:rsidDel="003339DC">
          <w:rPr>
            <w:b/>
          </w:rPr>
          <w:t>TCs Line Thickness</w:t>
        </w:r>
        <w:r w:rsidRPr="00673430" w:rsidDel="003339DC">
          <w:rPr>
            <w:b/>
          </w:rPr>
          <w:t xml:space="preserve"> </w:t>
        </w:r>
        <w:r w:rsidDel="003339DC">
          <w:t xml:space="preserve">– The </w:t>
        </w:r>
        <w:r w:rsidR="00515180" w:rsidDel="003339DC">
          <w:t>pull-down</w:t>
        </w:r>
        <w:r w:rsidDel="003339DC">
          <w:t xml:space="preserve"> menu lets you select five different thicknesses for the TC lines drawn on the graph</w:t>
        </w:r>
        <w:r w:rsidR="00A64B31" w:rsidDel="003339DC">
          <w:t>.</w:t>
        </w:r>
      </w:moveFrom>
    </w:p>
    <w:moveFromRangeEnd w:id="2170"/>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w:t>
      </w:r>
      <w:del w:id="2172" w:author="Ryan Beck" w:date="2023-04-11T15:29:00Z">
        <w:r w:rsidRPr="00A64B31" w:rsidDel="007A64B0">
          <w:delText>“</w:delText>
        </w:r>
      </w:del>
      <w:r w:rsidRPr="00A64B31">
        <w:t>overall</w:t>
      </w:r>
      <w:del w:id="2173" w:author="Ryan Beck" w:date="2023-04-11T15:29:00Z">
        <w:r w:rsidRPr="00A64B31" w:rsidDel="007A64B0">
          <w:delText>”</w:delText>
        </w:r>
      </w:del>
      <w:r w:rsidRPr="00A64B31">
        <w:t xml:space="preserve">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0511ED8E" w14:textId="77777777" w:rsidR="00515180" w:rsidRPr="00A64B31" w:rsidRDefault="00515180" w:rsidP="00515180">
      <w:bookmarkStart w:id="2174"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174"/>
      <w:r>
        <w:t>(see below for additional details on pointers).</w:t>
      </w:r>
    </w:p>
    <w:p w14:paraId="130FBE32" w14:textId="77777777" w:rsidR="00BC1977" w:rsidRPr="00A64B31" w:rsidRDefault="00BC1977" w:rsidP="00BC363E"/>
    <w:p w14:paraId="5E003EC2" w14:textId="77777777" w:rsidR="00BC363E" w:rsidRPr="00A64B31" w:rsidRDefault="00BC363E" w:rsidP="00BC363E"/>
    <w:p w14:paraId="4A7473F7" w14:textId="77777777" w:rsidR="00BC363E" w:rsidDel="00734A78" w:rsidRDefault="00BC363E" w:rsidP="00BC363E">
      <w:pPr>
        <w:rPr>
          <w:del w:id="2175" w:author="Tom Bergeron" w:date="2022-11-11T08:15:00Z"/>
        </w:rPr>
      </w:pPr>
    </w:p>
    <w:p w14:paraId="70919C40" w14:textId="77777777" w:rsidR="008708F9" w:rsidRDefault="008708F9" w:rsidP="00BC363E"/>
    <w:p w14:paraId="1D243512" w14:textId="20F223D2" w:rsidR="00BC363E" w:rsidRDefault="00C567A1" w:rsidP="006555DC">
      <w:pPr>
        <w:pStyle w:val="Heading3"/>
      </w:pPr>
      <w:bookmarkStart w:id="2176" w:name="_Toc469043330"/>
      <w:bookmarkStart w:id="2177" w:name="_Toc469044964"/>
      <w:bookmarkStart w:id="2178" w:name="_Toc469139260"/>
      <w:bookmarkStart w:id="2179" w:name="_Toc469152705"/>
      <w:bookmarkStart w:id="2180" w:name="_Toc491174804"/>
      <w:bookmarkStart w:id="2181" w:name="_Toc491337785"/>
      <w:bookmarkStart w:id="2182" w:name="_Toc491337959"/>
      <w:bookmarkStart w:id="2183" w:name="_Toc491338732"/>
      <w:bookmarkStart w:id="2184" w:name="_Toc532855714"/>
      <w:bookmarkStart w:id="2185" w:name="_Toc532856736"/>
      <w:bookmarkStart w:id="2186" w:name="_Toc53042158"/>
      <w:bookmarkStart w:id="2187" w:name="_Toc53042343"/>
      <w:bookmarkStart w:id="2188" w:name="_Toc86846315"/>
      <w:bookmarkStart w:id="2189" w:name="_Toc86846506"/>
      <w:bookmarkStart w:id="2190" w:name="_Toc119049885"/>
      <w:bookmarkStart w:id="2191" w:name="_Toc119050450"/>
      <w:bookmarkStart w:id="2192" w:name="_Toc119050640"/>
      <w:bookmarkStart w:id="2193" w:name="_Toc120103002"/>
      <w:bookmarkStart w:id="2194" w:name="_Toc129764299"/>
      <w:bookmarkStart w:id="2195" w:name="_Toc130360709"/>
      <w:r w:rsidRPr="00A64B31">
        <w:t>G</w:t>
      </w:r>
      <w:r w:rsidR="00636C9A" w:rsidRPr="00A64B31">
        <w:t>raph</w:t>
      </w:r>
      <w:r w:rsidRPr="00A64B31">
        <w:t xml:space="preserve"> Option Menu</w:t>
      </w:r>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2BF1810E" w:rsidR="00721E22" w:rsidRDefault="00721E22" w:rsidP="00721E22">
            <w:r>
              <w:t xml:space="preserve">To view the </w:t>
            </w:r>
            <w:ins w:id="2196" w:author="Ryan Beck" w:date="2023-04-11T15:38:00Z">
              <w:r w:rsidR="005A06F9" w:rsidRPr="00836393">
                <w:rPr>
                  <w:i/>
                  <w:iCs/>
                  <w:rPrChange w:id="2197" w:author="Ryan Beck" w:date="2023-04-11T15:38:00Z">
                    <w:rPr/>
                  </w:rPrChange>
                </w:rPr>
                <w:t>G</w:t>
              </w:r>
            </w:ins>
            <w:del w:id="2198" w:author="Ryan Beck" w:date="2023-04-11T15:38:00Z">
              <w:r w:rsidRPr="00836393" w:rsidDel="005A06F9">
                <w:rPr>
                  <w:i/>
                  <w:iCs/>
                  <w:rPrChange w:id="2199" w:author="Ryan Beck" w:date="2023-04-11T15:38:00Z">
                    <w:rPr/>
                  </w:rPrChange>
                </w:rPr>
                <w:delText>g</w:delText>
              </w:r>
            </w:del>
            <w:r w:rsidRPr="00836393">
              <w:rPr>
                <w:i/>
                <w:iCs/>
                <w:rPrChange w:id="2200" w:author="Ryan Beck" w:date="2023-04-11T15:38:00Z">
                  <w:rPr/>
                </w:rPrChange>
              </w:rPr>
              <w:t>raph option menu</w:t>
            </w:r>
            <w:r>
              <w:t xml:space="preserve">, right-click anywhere within the profile graph area.  </w:t>
            </w:r>
            <w:del w:id="2201" w:author="Ryan Beck" w:date="2022-10-10T10:53:00Z">
              <w:r w:rsidDel="00EE7F89">
                <w:delText xml:space="preserve">See </w:delText>
              </w:r>
              <w:r w:rsidDel="00EE7F89">
                <w:fldChar w:fldCharType="begin"/>
              </w:r>
              <w:r w:rsidDel="00EE7F89">
                <w:delInstrText xml:space="preserve"> REF _Ref220307928 \h  \* MERGEFORMAT </w:delInstrText>
              </w:r>
              <w:r w:rsidDel="00EE7F89">
                <w:fldChar w:fldCharType="separate"/>
              </w:r>
              <w:r w:rsidR="00F9407E" w:rsidDel="00EE7F89">
                <w:delText xml:space="preserve">Figure </w:delText>
              </w:r>
              <w:r w:rsidR="00F9407E" w:rsidDel="00EE7F89">
                <w:rPr>
                  <w:noProof/>
                </w:rPr>
                <w:delText>30</w:delText>
              </w:r>
              <w:r w:rsidDel="00EE7F89">
                <w:fldChar w:fldCharType="end"/>
              </w:r>
              <w:r w:rsidDel="00EE7F89">
                <w:delText xml:space="preserve">.  </w:delText>
              </w:r>
            </w:del>
          </w:p>
          <w:p w14:paraId="3A3B6FD3" w14:textId="77777777" w:rsidR="00721E22" w:rsidRDefault="00721E22" w:rsidP="00BC363E"/>
        </w:tc>
        <w:tc>
          <w:tcPr>
            <w:tcW w:w="1980" w:type="dxa"/>
            <w:shd w:val="clear" w:color="auto" w:fill="auto"/>
          </w:tcPr>
          <w:p w14:paraId="153DD5C2" w14:textId="37003456" w:rsidR="00721E22" w:rsidRDefault="00515180" w:rsidP="00211D6A">
            <w:pPr>
              <w:jc w:val="center"/>
            </w:pPr>
            <w:r>
              <w:rPr>
                <w:noProof/>
              </w:rPr>
              <w:drawing>
                <wp:inline distT="0" distB="0" distL="0" distR="0" wp14:anchorId="51702E7B" wp14:editId="57B40E1B">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3E66049E" w:rsidR="00721E22" w:rsidRDefault="00721E22" w:rsidP="00211D6A">
            <w:pPr>
              <w:pStyle w:val="Caption"/>
            </w:pPr>
            <w:bookmarkStart w:id="2202" w:name="_Ref220307928"/>
            <w:r>
              <w:t xml:space="preserve">Figure </w:t>
            </w:r>
            <w:r w:rsidR="00EB54D7">
              <w:fldChar w:fldCharType="begin"/>
            </w:r>
            <w:r w:rsidR="00EB54D7">
              <w:instrText xml:space="preserve"> SEQ Figure \* ARABIC </w:instrText>
            </w:r>
            <w:r w:rsidR="00EB54D7">
              <w:fldChar w:fldCharType="separate"/>
            </w:r>
            <w:r w:rsidR="00093938">
              <w:rPr>
                <w:noProof/>
              </w:rPr>
              <w:t>30</w:t>
            </w:r>
            <w:r w:rsidR="00EB54D7">
              <w:rPr>
                <w:noProof/>
              </w:rPr>
              <w:fldChar w:fldCharType="end"/>
            </w:r>
            <w:bookmarkEnd w:id="2202"/>
          </w:p>
        </w:tc>
      </w:tr>
    </w:tbl>
    <w:p w14:paraId="6C0D90D7" w14:textId="77777777" w:rsidR="00BC363E" w:rsidRPr="003335AF" w:rsidRDefault="00C653DF" w:rsidP="00FA7A5F">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612FE914" w:rsidR="00721E22" w:rsidRDefault="00721E22" w:rsidP="00BC363E">
            <w:r>
              <w:t xml:space="preserve">The </w:t>
            </w:r>
            <w:r w:rsidRPr="00836393">
              <w:rPr>
                <w:i/>
                <w:iCs/>
                <w:rPrChange w:id="2203" w:author="Ryan Beck" w:date="2023-04-11T15:38:00Z">
                  <w:rPr/>
                </w:rPrChange>
              </w:rPr>
              <w:t>Examine Line</w:t>
            </w:r>
            <w:r>
              <w:t xml:space="preserve"> feature displays the temperature for the location of the pointer on the profile graph.  </w:t>
            </w:r>
            <w:del w:id="2204" w:author="Ryan Beck" w:date="2022-10-10T10:53:00Z">
              <w:r w:rsidDel="00EE7F89">
                <w:delText xml:space="preserve">See </w:delText>
              </w:r>
              <w:r w:rsidR="00F9407E" w:rsidDel="00EE7F89">
                <w:fldChar w:fldCharType="begin"/>
              </w:r>
              <w:r w:rsidR="00F9407E" w:rsidDel="00EE7F89">
                <w:delInstrText xml:space="preserve"> REF _Ref173138906  \* MERGEFORMAT </w:delInstrText>
              </w:r>
              <w:r w:rsidR="00F9407E" w:rsidDel="00EE7F89">
                <w:fldChar w:fldCharType="separate"/>
              </w:r>
              <w:r w:rsidR="00F9407E" w:rsidRPr="00F9407E" w:rsidDel="00EE7F89">
                <w:delText xml:space="preserve">Figure </w:delText>
              </w:r>
              <w:r w:rsidR="00F9407E" w:rsidRPr="00F9407E" w:rsidDel="00EE7F89">
                <w:rPr>
                  <w:noProof/>
                </w:rPr>
                <w:delText>31</w:delText>
              </w:r>
              <w:r w:rsidR="00F9407E" w:rsidDel="00EE7F89">
                <w:rPr>
                  <w:noProof/>
                </w:rPr>
                <w:fldChar w:fldCharType="end"/>
              </w:r>
              <w:r w:rsidDel="00EE7F89">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22B33A81" w:rsidR="00721E22" w:rsidRPr="00211D6A" w:rsidRDefault="00721E22" w:rsidP="00BC363E">
            <w:pPr>
              <w:rPr>
                <w:rFonts w:ascii="Arial" w:hAnsi="Arial" w:cs="Arial"/>
                <w:sz w:val="16"/>
                <w:szCs w:val="16"/>
              </w:rPr>
            </w:pPr>
            <w:bookmarkStart w:id="2205"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31</w:t>
            </w:r>
            <w:r w:rsidRPr="00211D6A">
              <w:rPr>
                <w:rFonts w:ascii="Arial" w:hAnsi="Arial" w:cs="Arial"/>
                <w:sz w:val="16"/>
                <w:szCs w:val="16"/>
              </w:rPr>
              <w:fldChar w:fldCharType="end"/>
            </w:r>
            <w:bookmarkEnd w:id="2205"/>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04C53B63" w14:textId="77777777" w:rsidR="00624176" w:rsidRDefault="00624176" w:rsidP="00BC363E"/>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FA7A5F">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5832"/>
        <w:gridCol w:w="3528"/>
      </w:tblGrid>
      <w:tr w:rsidR="00721E22" w14:paraId="5B560F7E" w14:textId="77777777" w:rsidTr="00211D6A">
        <w:tc>
          <w:tcPr>
            <w:tcW w:w="6588" w:type="dxa"/>
            <w:shd w:val="clear" w:color="auto" w:fill="auto"/>
          </w:tcPr>
          <w:p w14:paraId="7CAA3122" w14:textId="5BFDBF0B" w:rsidR="00721E22" w:rsidRDefault="00721E22" w:rsidP="00BC363E">
            <w:r>
              <w:t xml:space="preserve">The </w:t>
            </w:r>
            <w:r w:rsidRPr="00306CB0">
              <w:rPr>
                <w:i/>
                <w:iCs/>
                <w:rPrChange w:id="2206" w:author="Ryan Beck" w:date="2023-04-11T15:39:00Z">
                  <w:rPr/>
                </w:rPrChange>
              </w:rPr>
              <w:t>Move TC line</w:t>
            </w:r>
            <w:r w:rsidRPr="00673430">
              <w:t xml:space="preserve"> feature allows the user to manually move the thermocouple plot on the profile graph.  This is used to fine tune the profile or make corrections in the event the software did not properly display the plot.  </w:t>
            </w:r>
            <w:del w:id="2207" w:author="Ryan Beck" w:date="2022-10-10T10:54:00Z">
              <w:r w:rsidRPr="00673430" w:rsidDel="00380016">
                <w:delText xml:space="preserve">See </w:delText>
              </w:r>
              <w:r w:rsidRPr="00673430" w:rsidDel="00380016">
                <w:fldChar w:fldCharType="begin"/>
              </w:r>
              <w:r w:rsidRPr="00673430" w:rsidDel="00380016">
                <w:delInstrText xml:space="preserve"> REF _Ref220307958 \h  \* MERGEFORMAT </w:delInstrText>
              </w:r>
              <w:r w:rsidRPr="00673430" w:rsidDel="00380016">
                <w:fldChar w:fldCharType="separate"/>
              </w:r>
              <w:r w:rsidR="00F9407E" w:rsidRPr="00F9407E" w:rsidDel="00380016">
                <w:delText xml:space="preserve">Figure </w:delText>
              </w:r>
              <w:r w:rsidR="00F9407E" w:rsidRPr="00F9407E" w:rsidDel="00380016">
                <w:rPr>
                  <w:noProof/>
                </w:rPr>
                <w:delText>32</w:delText>
              </w:r>
              <w:r w:rsidRPr="00673430" w:rsidDel="00380016">
                <w:fldChar w:fldCharType="end"/>
              </w:r>
              <w:r w:rsidRPr="00673430" w:rsidDel="00380016">
                <w:delText>.</w:delText>
              </w:r>
            </w:del>
          </w:p>
        </w:tc>
        <w:tc>
          <w:tcPr>
            <w:tcW w:w="2988" w:type="dxa"/>
            <w:shd w:val="clear" w:color="auto" w:fill="auto"/>
          </w:tcPr>
          <w:p w14:paraId="282BF058" w14:textId="2F4A49B7" w:rsidR="00721E22" w:rsidRDefault="000E0382" w:rsidP="00211D6A">
            <w:pPr>
              <w:jc w:val="center"/>
            </w:pPr>
            <w:del w:id="2208" w:author="Ryan Beck" w:date="2022-10-10T10:55:00Z">
              <w:r w:rsidDel="000D5703">
                <w:rPr>
                  <w:noProof/>
                </w:rPr>
                <w:drawing>
                  <wp:inline distT="0" distB="0" distL="0" distR="0" wp14:anchorId="19CCDD98" wp14:editId="7FE11EC0">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ins w:id="2209" w:author="Ryan Beck" w:date="2022-10-10T10:55:00Z">
              <w:r w:rsidR="000D5703">
                <w:rPr>
                  <w:noProof/>
                </w:rPr>
                <w:t xml:space="preserve"> </w:t>
              </w:r>
              <w:r w:rsidR="000D5703" w:rsidRPr="000D5703">
                <w:rPr>
                  <w:noProof/>
                </w:rPr>
                <w:drawing>
                  <wp:inline distT="0" distB="0" distL="0" distR="0" wp14:anchorId="2F2E5F4B" wp14:editId="3C77DE71">
                    <wp:extent cx="2103120" cy="685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0255"/>
                            <a:stretch/>
                          </pic:blipFill>
                          <pic:spPr bwMode="auto">
                            <a:xfrm>
                              <a:off x="0" y="0"/>
                              <a:ext cx="2103120" cy="685800"/>
                            </a:xfrm>
                            <a:prstGeom prst="rect">
                              <a:avLst/>
                            </a:prstGeom>
                            <a:ln>
                              <a:noFill/>
                            </a:ln>
                            <a:extLst>
                              <a:ext uri="{53640926-AAD7-44D8-BBD7-CCE9431645EC}">
                                <a14:shadowObscured xmlns:a14="http://schemas.microsoft.com/office/drawing/2010/main"/>
                              </a:ext>
                            </a:extLst>
                          </pic:spPr>
                        </pic:pic>
                      </a:graphicData>
                    </a:graphic>
                  </wp:inline>
                </w:drawing>
              </w:r>
            </w:ins>
          </w:p>
          <w:p w14:paraId="38B037B6" w14:textId="625B64AE" w:rsidR="00721E22" w:rsidRPr="00211D6A" w:rsidRDefault="00721E22" w:rsidP="00211D6A">
            <w:pPr>
              <w:jc w:val="center"/>
              <w:rPr>
                <w:rFonts w:ascii="Arial" w:hAnsi="Arial" w:cs="Arial"/>
                <w:sz w:val="16"/>
                <w:szCs w:val="16"/>
              </w:rPr>
            </w:pPr>
            <w:bookmarkStart w:id="221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32</w:t>
            </w:r>
            <w:r w:rsidRPr="00211D6A">
              <w:rPr>
                <w:rFonts w:ascii="Arial" w:hAnsi="Arial" w:cs="Arial"/>
                <w:sz w:val="16"/>
                <w:szCs w:val="16"/>
              </w:rPr>
              <w:fldChar w:fldCharType="end"/>
            </w:r>
            <w:bookmarkEnd w:id="2210"/>
          </w:p>
        </w:tc>
      </w:tr>
    </w:tbl>
    <w:p w14:paraId="0F9D2E77" w14:textId="77777777" w:rsidR="00721E22" w:rsidRDefault="00721E22" w:rsidP="00BC363E"/>
    <w:p w14:paraId="1F3E3B5D" w14:textId="2F6EE586" w:rsidR="00A64B31" w:rsidRDefault="00A64B31" w:rsidP="00BC363E">
      <w:r w:rsidRPr="00673430">
        <w:t xml:space="preserve">Select the thermocouple you wish to move and then click and drag the highlighted plot and move it to the desired location on the profile graph.  </w:t>
      </w:r>
      <w:del w:id="2211" w:author="Ryan Beck" w:date="2022-10-10T10:56:00Z">
        <w:r w:rsidRPr="00673430" w:rsidDel="000D5703">
          <w:delText xml:space="preserve"> See </w:delText>
        </w:r>
        <w:r w:rsidRPr="00673430" w:rsidDel="000D5703">
          <w:fldChar w:fldCharType="begin"/>
        </w:r>
        <w:r w:rsidRPr="00673430" w:rsidDel="000D5703">
          <w:delInstrText xml:space="preserve"> REF _Ref220307974 \h  \* MERGEFORMAT </w:delInstrText>
        </w:r>
        <w:r w:rsidRPr="00673430" w:rsidDel="000D5703">
          <w:fldChar w:fldCharType="separate"/>
        </w:r>
        <w:r w:rsidR="00F9407E" w:rsidDel="000D5703">
          <w:delText xml:space="preserve">Figure </w:delText>
        </w:r>
        <w:r w:rsidR="00F9407E" w:rsidDel="000D5703">
          <w:rPr>
            <w:noProof/>
          </w:rPr>
          <w:delText>33</w:delText>
        </w:r>
        <w:r w:rsidRPr="00673430" w:rsidDel="000D5703">
          <w:fldChar w:fldCharType="end"/>
        </w:r>
        <w:r w:rsidDel="000D5703">
          <w:delText xml:space="preserve">.  </w:delText>
        </w:r>
      </w:del>
    </w:p>
    <w:p w14:paraId="31782C43" w14:textId="11B9AAF2" w:rsidR="00BC363E" w:rsidRDefault="000E0382" w:rsidP="00BC363E">
      <w:pPr>
        <w:keepNext/>
        <w:jc w:val="center"/>
      </w:pPr>
      <w:del w:id="2212" w:author="Ryan Beck" w:date="2022-10-10T10:56:00Z">
        <w:r w:rsidDel="00B93515">
          <w:rPr>
            <w:noProof/>
          </w:rPr>
          <w:lastRenderedPageBreak/>
          <w:drawing>
            <wp:inline distT="0" distB="0" distL="0" distR="0" wp14:anchorId="1E771D5B" wp14:editId="29FBDCDA">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del>
      <w:ins w:id="2213" w:author="Ryan Beck" w:date="2022-10-10T10:57:00Z">
        <w:r w:rsidR="00B93515" w:rsidRPr="00B93515">
          <w:rPr>
            <w:noProof/>
          </w:rPr>
          <w:t xml:space="preserve"> </w:t>
        </w:r>
        <w:r w:rsidR="00B93515" w:rsidRPr="00B93515">
          <w:rPr>
            <w:noProof/>
          </w:rPr>
          <w:drawing>
            <wp:inline distT="0" distB="0" distL="0" distR="0" wp14:anchorId="36C35810" wp14:editId="7E7514CF">
              <wp:extent cx="4096512" cy="2194560"/>
              <wp:effectExtent l="0" t="0" r="0" b="0"/>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104"/>
                      <a:stretch>
                        <a:fillRect/>
                      </a:stretch>
                    </pic:blipFill>
                    <pic:spPr>
                      <a:xfrm>
                        <a:off x="0" y="0"/>
                        <a:ext cx="4096512" cy="2194560"/>
                      </a:xfrm>
                      <a:prstGeom prst="rect">
                        <a:avLst/>
                      </a:prstGeom>
                    </pic:spPr>
                  </pic:pic>
                </a:graphicData>
              </a:graphic>
            </wp:inline>
          </w:drawing>
        </w:r>
      </w:ins>
    </w:p>
    <w:p w14:paraId="6A46D922" w14:textId="2055C478" w:rsidR="00BC363E" w:rsidRDefault="00BC363E" w:rsidP="003335AF">
      <w:pPr>
        <w:pStyle w:val="Caption"/>
      </w:pPr>
      <w:bookmarkStart w:id="2214" w:name="_Ref220307974"/>
      <w:r>
        <w:t xml:space="preserve">Figure </w:t>
      </w:r>
      <w:r w:rsidR="00EB54D7">
        <w:fldChar w:fldCharType="begin"/>
      </w:r>
      <w:r w:rsidR="00EB54D7">
        <w:instrText xml:space="preserve"> SEQ Figure \* ARABIC </w:instrText>
      </w:r>
      <w:r w:rsidR="00EB54D7">
        <w:fldChar w:fldCharType="separate"/>
      </w:r>
      <w:r w:rsidR="00093938">
        <w:rPr>
          <w:noProof/>
        </w:rPr>
        <w:t>33</w:t>
      </w:r>
      <w:r w:rsidR="00EB54D7">
        <w:rPr>
          <w:noProof/>
        </w:rPr>
        <w:fldChar w:fldCharType="end"/>
      </w:r>
      <w:bookmarkEnd w:id="2214"/>
      <w:r>
        <w:t>: Move TC Line</w:t>
      </w:r>
    </w:p>
    <w:p w14:paraId="051307DD" w14:textId="3DC32CF9" w:rsidR="00734A78" w:rsidRPr="00302C15" w:rsidRDefault="00302C15">
      <w:pPr>
        <w:rPr>
          <w:ins w:id="2215" w:author="Tom Bergeron" w:date="2022-11-11T08:15:00Z"/>
          <w:lang w:val="en"/>
        </w:rPr>
        <w:pPrChange w:id="2216" w:author="Tom Bergeron" w:date="2022-11-11T08:16:00Z">
          <w:pPr>
            <w:pStyle w:val="Heading4"/>
          </w:pPr>
        </w:pPrChange>
      </w:pPr>
      <w:ins w:id="2217" w:author="Tom Bergeron" w:date="2022-11-11T08:16:00Z">
        <w:r>
          <w:rPr>
            <w:lang w:val="en"/>
          </w:rPr>
          <w:br w:type="page"/>
        </w:r>
      </w:ins>
    </w:p>
    <w:p w14:paraId="3B04E28A" w14:textId="3FB23D1C" w:rsidR="00BC363E" w:rsidRDefault="00C653DF" w:rsidP="00FA7A5F">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FA7A5F">
            <w:pPr>
              <w:pStyle w:val="Heading4"/>
              <w:rPr>
                <w:lang w:val="en"/>
              </w:rPr>
            </w:pPr>
            <w:r>
              <w:rPr>
                <w:lang w:val="en"/>
              </w:rPr>
              <w:t>Zone Resize</w:t>
            </w:r>
          </w:p>
          <w:p w14:paraId="6614C191" w14:textId="127EFA82" w:rsidR="00327CED" w:rsidRDefault="00327CED" w:rsidP="00BC363E">
            <w:r w:rsidRPr="00673430">
              <w:t>Select to move the first line (</w:t>
            </w:r>
            <w:r>
              <w:t>z</w:t>
            </w:r>
            <w:r w:rsidRPr="00673430">
              <w:t>on</w:t>
            </w:r>
            <w:r>
              <w:t xml:space="preserve">e beginning) or the </w:t>
            </w:r>
            <w:r w:rsidR="006D4A8B">
              <w:t>l</w:t>
            </w:r>
            <w:r>
              <w:t>ast line (z</w:t>
            </w:r>
            <w:r w:rsidRPr="00673430">
              <w:t>one ending) (</w:t>
            </w:r>
            <w:del w:id="2218" w:author="Ryan Beck" w:date="2022-10-10T10:59:00Z">
              <w:r w:rsidRPr="00673430" w:rsidDel="002F5C02">
                <w:delText xml:space="preserve">See </w:delText>
              </w:r>
              <w:r w:rsidRPr="00673430" w:rsidDel="002F5C02">
                <w:fldChar w:fldCharType="begin"/>
              </w:r>
              <w:r w:rsidRPr="00673430" w:rsidDel="002F5C02">
                <w:delInstrText xml:space="preserve"> REF _Ref237149178 \h  \* MERGEFORMAT </w:delInstrText>
              </w:r>
              <w:r w:rsidRPr="00673430" w:rsidDel="002F5C02">
                <w:fldChar w:fldCharType="separate"/>
              </w:r>
              <w:r w:rsidR="00F9407E" w:rsidRPr="00F9407E" w:rsidDel="002F5C02">
                <w:delText xml:space="preserve">Figure </w:delText>
              </w:r>
              <w:r w:rsidR="00F9407E" w:rsidRPr="00F9407E" w:rsidDel="002F5C02">
                <w:rPr>
                  <w:noProof/>
                </w:rPr>
                <w:delText>34</w:delText>
              </w:r>
              <w:r w:rsidRPr="00673430" w:rsidDel="002F5C02">
                <w:fldChar w:fldCharType="end"/>
              </w:r>
              <w:r w:rsidRPr="00673430" w:rsidDel="002F5C02">
                <w:delText xml:space="preserve">) </w:delText>
              </w:r>
            </w:del>
            <w:r w:rsidRPr="00673430">
              <w:t xml:space="preserve">and then click and drag it to the desired location on the profile graph.   </w:t>
            </w:r>
            <w:del w:id="2219" w:author="Ryan Beck" w:date="2022-10-10T10:58:00Z">
              <w:r w:rsidRPr="00673430" w:rsidDel="004D33CA">
                <w:delText xml:space="preserve">See </w:delText>
              </w:r>
              <w:r w:rsidRPr="00673430" w:rsidDel="004D33CA">
                <w:fldChar w:fldCharType="begin"/>
              </w:r>
              <w:r w:rsidRPr="00673430" w:rsidDel="004D33CA">
                <w:delInstrText xml:space="preserve"> REF _Ref220307995 \h  \* MERGEFORMAT </w:delInstrText>
              </w:r>
              <w:r w:rsidRPr="00673430" w:rsidDel="004D33CA">
                <w:fldChar w:fldCharType="separate"/>
              </w:r>
              <w:r w:rsidR="00F9407E" w:rsidDel="004D33CA">
                <w:delText xml:space="preserve">Figure </w:delText>
              </w:r>
              <w:r w:rsidR="00F9407E" w:rsidDel="004D33CA">
                <w:rPr>
                  <w:noProof/>
                </w:rPr>
                <w:delText>35</w:delText>
              </w:r>
              <w:r w:rsidRPr="00673430" w:rsidDel="004D33CA">
                <w:fldChar w:fldCharType="end"/>
              </w:r>
              <w:r w:rsidDel="004D33CA">
                <w:delText>.</w:delText>
              </w:r>
            </w:del>
          </w:p>
        </w:tc>
        <w:tc>
          <w:tcPr>
            <w:tcW w:w="3438" w:type="dxa"/>
            <w:shd w:val="clear" w:color="auto" w:fill="auto"/>
          </w:tcPr>
          <w:p w14:paraId="4552B663" w14:textId="7125600F" w:rsidR="00327CED" w:rsidRDefault="000E0382" w:rsidP="00211D6A">
            <w:pPr>
              <w:jc w:val="center"/>
            </w:pPr>
            <w:del w:id="2220" w:author="Ryan Beck" w:date="2022-10-10T10:58:00Z">
              <w:r w:rsidDel="00E714D7">
                <w:rPr>
                  <w:noProof/>
                </w:rPr>
                <w:drawing>
                  <wp:inline distT="0" distB="0" distL="0" distR="0" wp14:anchorId="5F1FB181" wp14:editId="0C61794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ins w:id="2221" w:author="Ryan Beck" w:date="2022-10-10T10:58:00Z">
              <w:r w:rsidR="00E714D7">
                <w:rPr>
                  <w:noProof/>
                </w:rPr>
                <w:t xml:space="preserve"> </w:t>
              </w:r>
              <w:r w:rsidR="00E714D7" w:rsidRPr="00E714D7">
                <w:rPr>
                  <w:noProof/>
                </w:rPr>
                <w:drawing>
                  <wp:inline distT="0" distB="0" distL="0" distR="0" wp14:anchorId="77C41F5F" wp14:editId="694F2EE9">
                    <wp:extent cx="2029460" cy="5778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5640"/>
                            <a:stretch/>
                          </pic:blipFill>
                          <pic:spPr bwMode="auto">
                            <a:xfrm>
                              <a:off x="0" y="0"/>
                              <a:ext cx="2029968" cy="577956"/>
                            </a:xfrm>
                            <a:prstGeom prst="rect">
                              <a:avLst/>
                            </a:prstGeom>
                            <a:ln>
                              <a:noFill/>
                            </a:ln>
                            <a:extLst>
                              <a:ext uri="{53640926-AAD7-44D8-BBD7-CCE9431645EC}">
                                <a14:shadowObscured xmlns:a14="http://schemas.microsoft.com/office/drawing/2010/main"/>
                              </a:ext>
                            </a:extLst>
                          </pic:spPr>
                        </pic:pic>
                      </a:graphicData>
                    </a:graphic>
                  </wp:inline>
                </w:drawing>
              </w:r>
            </w:ins>
          </w:p>
          <w:p w14:paraId="112BC9B0" w14:textId="22A31DF1" w:rsidR="00327CED" w:rsidRPr="00211D6A" w:rsidRDefault="00327CED" w:rsidP="00211D6A">
            <w:pPr>
              <w:jc w:val="center"/>
              <w:rPr>
                <w:rFonts w:ascii="Arial" w:hAnsi="Arial" w:cs="Arial"/>
                <w:sz w:val="16"/>
                <w:szCs w:val="16"/>
              </w:rPr>
            </w:pPr>
            <w:bookmarkStart w:id="2222"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34</w:t>
            </w:r>
            <w:r w:rsidRPr="00211D6A">
              <w:rPr>
                <w:rFonts w:ascii="Arial" w:hAnsi="Arial" w:cs="Arial"/>
                <w:sz w:val="16"/>
                <w:szCs w:val="16"/>
              </w:rPr>
              <w:fldChar w:fldCharType="end"/>
            </w:r>
            <w:bookmarkEnd w:id="2222"/>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109376" behindDoc="0" locked="0" layoutInCell="1" allowOverlap="0" wp14:anchorId="6318A498" wp14:editId="51E6AB10">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8F77B" id="Line 4188" o:spid="_x0000_s1026" style="position:absolute;flip:x;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129856" behindDoc="0" locked="0" layoutInCell="1" allowOverlap="0" wp14:anchorId="1D3947C7" wp14:editId="193D6805">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99AE4A" id="Line 4189"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6A11BE1" w:rsidR="00BC363E" w:rsidRDefault="00BC363E" w:rsidP="00BC363E">
      <w:pPr>
        <w:pStyle w:val="Caption"/>
      </w:pPr>
      <w:bookmarkStart w:id="2223" w:name="_Ref220307995"/>
      <w:r>
        <w:t xml:space="preserve">Figure </w:t>
      </w:r>
      <w:r w:rsidR="00EB54D7">
        <w:fldChar w:fldCharType="begin"/>
      </w:r>
      <w:r w:rsidR="00EB54D7">
        <w:instrText xml:space="preserve"> SEQ Figure \* ARABIC </w:instrText>
      </w:r>
      <w:r w:rsidR="00EB54D7">
        <w:fldChar w:fldCharType="separate"/>
      </w:r>
      <w:r w:rsidR="00093938">
        <w:rPr>
          <w:noProof/>
        </w:rPr>
        <w:t>35</w:t>
      </w:r>
      <w:r w:rsidR="00EB54D7">
        <w:rPr>
          <w:noProof/>
        </w:rPr>
        <w:fldChar w:fldCharType="end"/>
      </w:r>
      <w:bookmarkEnd w:id="2223"/>
      <w:r>
        <w:t>:  Move Zone Line</w:t>
      </w:r>
    </w:p>
    <w:p w14:paraId="101864DD" w14:textId="77777777" w:rsidR="00926297" w:rsidRDefault="00926297" w:rsidP="00FA7A5F">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0AAE61AE" w:rsidR="00926297" w:rsidRPr="00044029" w:rsidRDefault="00926297" w:rsidP="00192FFB">
            <w:pPr>
              <w:rPr>
                <w:lang w:val="en"/>
              </w:rPr>
            </w:pPr>
            <w:r w:rsidRPr="00044029">
              <w:rPr>
                <w:lang w:val="en"/>
              </w:rPr>
              <w:t xml:space="preserve">The </w:t>
            </w:r>
            <w:r w:rsidRPr="00306CB0">
              <w:rPr>
                <w:i/>
                <w:iCs/>
                <w:lang w:val="en"/>
                <w:rPrChange w:id="2224" w:author="Ryan Beck" w:date="2023-04-11T15:39:00Z">
                  <w:rPr>
                    <w:lang w:val="en"/>
                  </w:rPr>
                </w:rPrChange>
              </w:rPr>
              <w:t xml:space="preserve">Reset </w:t>
            </w:r>
            <w:r w:rsidRPr="00044029">
              <w:rPr>
                <w:lang w:val="en"/>
              </w:rPr>
              <w:t xml:space="preserve">feature will reset the profile and undo any changes you have made to the graph using the Graph Option Menu.  Select the TC Line, or Zone Line option.  </w:t>
            </w:r>
            <w:del w:id="2225" w:author="Ryan Beck" w:date="2022-10-10T10:57:00Z">
              <w:r w:rsidRPr="00044029" w:rsidDel="00B93515">
                <w:rPr>
                  <w:lang w:val="en"/>
                </w:rPr>
                <w:delText xml:space="preserve">See </w:delText>
              </w:r>
              <w:r w:rsidRPr="00044029" w:rsidDel="00B93515">
                <w:rPr>
                  <w:lang w:val="en"/>
                </w:rPr>
                <w:fldChar w:fldCharType="begin"/>
              </w:r>
              <w:r w:rsidRPr="00044029" w:rsidDel="00B93515">
                <w:rPr>
                  <w:lang w:val="en"/>
                </w:rPr>
                <w:delInstrText xml:space="preserve"> REF _Ref220308041 \h  \* MERGEFORMAT </w:delInstrText>
              </w:r>
              <w:r w:rsidRPr="00044029" w:rsidDel="00B93515">
                <w:rPr>
                  <w:lang w:val="en"/>
                </w:rPr>
              </w:r>
              <w:r w:rsidRPr="00044029" w:rsidDel="00B93515">
                <w:rPr>
                  <w:lang w:val="en"/>
                </w:rPr>
                <w:fldChar w:fldCharType="separate"/>
              </w:r>
              <w:r w:rsidR="00F9407E" w:rsidDel="00B93515">
                <w:delText xml:space="preserve">Figure </w:delText>
              </w:r>
              <w:r w:rsidR="00F9407E" w:rsidDel="00B93515">
                <w:rPr>
                  <w:noProof/>
                </w:rPr>
                <w:delText>36</w:delText>
              </w:r>
              <w:r w:rsidRPr="00044029" w:rsidDel="00B93515">
                <w:rPr>
                  <w:lang w:val="en"/>
                </w:rPr>
                <w:fldChar w:fldCharType="end"/>
              </w:r>
              <w:r w:rsidRPr="00044029" w:rsidDel="00B93515">
                <w:rPr>
                  <w:lang w:val="en"/>
                </w:rPr>
                <w:delText xml:space="preserve">.  </w:delText>
              </w:r>
            </w:del>
          </w:p>
          <w:p w14:paraId="72E5A418" w14:textId="77777777" w:rsidR="00926297" w:rsidRDefault="00926297" w:rsidP="00192FFB"/>
        </w:tc>
        <w:tc>
          <w:tcPr>
            <w:tcW w:w="4788" w:type="dxa"/>
            <w:shd w:val="clear" w:color="auto" w:fill="auto"/>
          </w:tcPr>
          <w:p w14:paraId="6ED5341D" w14:textId="31E4AD5D" w:rsidR="00926297" w:rsidRDefault="000E0382" w:rsidP="00192FFB">
            <w:del w:id="2226" w:author="Ryan Beck" w:date="2022-10-10T11:00:00Z">
              <w:r w:rsidDel="00E718CF">
                <w:rPr>
                  <w:noProof/>
                </w:rPr>
                <w:drawing>
                  <wp:inline distT="0" distB="0" distL="0" distR="0" wp14:anchorId="756E0068" wp14:editId="4668C8EA">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ins w:id="2227" w:author="Ryan Beck" w:date="2022-10-10T11:00:00Z">
              <w:r w:rsidR="00E718CF">
                <w:rPr>
                  <w:noProof/>
                </w:rPr>
                <w:t xml:space="preserve"> </w:t>
              </w:r>
              <w:r w:rsidR="00E718CF" w:rsidRPr="00E718CF">
                <w:rPr>
                  <w:noProof/>
                </w:rPr>
                <w:drawing>
                  <wp:inline distT="0" distB="0" distL="0" distR="0" wp14:anchorId="757E8B41" wp14:editId="1BEB322F">
                    <wp:extent cx="1938020" cy="758825"/>
                    <wp:effectExtent l="0" t="0" r="508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9"/>
                            <a:stretch/>
                          </pic:blipFill>
                          <pic:spPr bwMode="auto">
                            <a:xfrm>
                              <a:off x="0" y="0"/>
                              <a:ext cx="1938528" cy="759024"/>
                            </a:xfrm>
                            <a:prstGeom prst="rect">
                              <a:avLst/>
                            </a:prstGeom>
                            <a:ln>
                              <a:noFill/>
                            </a:ln>
                            <a:extLst>
                              <a:ext uri="{53640926-AAD7-44D8-BBD7-CCE9431645EC}">
                                <a14:shadowObscured xmlns:a14="http://schemas.microsoft.com/office/drawing/2010/main"/>
                              </a:ext>
                            </a:extLst>
                          </pic:spPr>
                        </pic:pic>
                      </a:graphicData>
                    </a:graphic>
                  </wp:inline>
                </w:drawing>
              </w:r>
            </w:ins>
          </w:p>
          <w:p w14:paraId="043D1F12" w14:textId="0F591374" w:rsidR="00926297" w:rsidRDefault="00926297" w:rsidP="00192FFB">
            <w:pPr>
              <w:pStyle w:val="Caption"/>
            </w:pPr>
            <w:bookmarkStart w:id="2228" w:name="_Ref220308041"/>
            <w:r>
              <w:t xml:space="preserve">Figure </w:t>
            </w:r>
            <w:r w:rsidR="00EB54D7">
              <w:fldChar w:fldCharType="begin"/>
            </w:r>
            <w:r w:rsidR="00EB54D7">
              <w:instrText xml:space="preserve"> SEQ Figure \* ARABIC </w:instrText>
            </w:r>
            <w:r w:rsidR="00EB54D7">
              <w:fldChar w:fldCharType="separate"/>
            </w:r>
            <w:r w:rsidR="00093938">
              <w:rPr>
                <w:noProof/>
              </w:rPr>
              <w:t>36</w:t>
            </w:r>
            <w:r w:rsidR="00EB54D7">
              <w:rPr>
                <w:noProof/>
              </w:rPr>
              <w:fldChar w:fldCharType="end"/>
            </w:r>
            <w:bookmarkEnd w:id="2228"/>
            <w:r>
              <w:t>: Reset</w:t>
            </w:r>
          </w:p>
        </w:tc>
      </w:tr>
    </w:tbl>
    <w:p w14:paraId="3C5790A4" w14:textId="77777777" w:rsidR="00515180" w:rsidRDefault="00515180" w:rsidP="00FA7A5F">
      <w:pPr>
        <w:pStyle w:val="Heading4"/>
        <w:rPr>
          <w:lang w:val="en"/>
        </w:rPr>
      </w:pPr>
      <w:bookmarkStart w:id="2229" w:name="_Toc469043331"/>
      <w:bookmarkStart w:id="2230" w:name="_Toc469044965"/>
      <w:bookmarkStart w:id="2231" w:name="_Toc469139261"/>
      <w:bookmarkStart w:id="2232" w:name="_Toc469152706"/>
      <w:bookmarkStart w:id="2233" w:name="_Toc491174805"/>
      <w:bookmarkStart w:id="2234" w:name="_Toc491337786"/>
      <w:bookmarkStart w:id="2235" w:name="_Toc491337960"/>
      <w:bookmarkStart w:id="2236" w:name="_Toc491338733"/>
      <w:bookmarkStart w:id="2237" w:name="_Toc532855715"/>
      <w:bookmarkStart w:id="2238" w:name="_Toc532856737"/>
      <w:r>
        <w:rPr>
          <w:lang w:val="en"/>
        </w:rPr>
        <w:t>Pointer Slopes</w:t>
      </w:r>
    </w:p>
    <w:p w14:paraId="0654B661" w14:textId="77777777" w:rsidR="00515180" w:rsidRDefault="00515180" w:rsidP="00515180">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624176">
        <w:rPr>
          <w:b/>
          <w:b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7AE54FB2" w14:textId="77777777" w:rsidR="00515180" w:rsidDel="00E45520" w:rsidRDefault="00515180" w:rsidP="00EC6841">
      <w:pPr>
        <w:jc w:val="center"/>
        <w:rPr>
          <w:del w:id="2239" w:author="Ryan Beck" w:date="2023-04-11T15:43:00Z"/>
        </w:rPr>
      </w:pPr>
      <w:r>
        <w:rPr>
          <w:noProof/>
        </w:rPr>
        <w:lastRenderedPageBreak/>
        <w:drawing>
          <wp:inline distT="0" distB="0" distL="0" distR="0" wp14:anchorId="00179B68" wp14:editId="24B19A6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0">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2AED48F" w14:textId="77777777" w:rsidR="00E45520" w:rsidRDefault="00E45520" w:rsidP="00515180">
      <w:pPr>
        <w:jc w:val="center"/>
        <w:rPr>
          <w:ins w:id="2240" w:author="Ryan Beck" w:date="2023-04-11T15:44:00Z"/>
        </w:rPr>
      </w:pPr>
    </w:p>
    <w:p w14:paraId="4A2F632A" w14:textId="77777777" w:rsidR="00515180" w:rsidDel="00487AEF" w:rsidRDefault="00515180" w:rsidP="00EC6841">
      <w:pPr>
        <w:jc w:val="center"/>
        <w:rPr>
          <w:del w:id="2241" w:author="Ryan Beck" w:date="2023-04-11T15:43:00Z"/>
        </w:rPr>
      </w:pPr>
    </w:p>
    <w:p w14:paraId="5F447FF2" w14:textId="77777777" w:rsidR="00487AEF" w:rsidRDefault="00487AEF" w:rsidP="00515180">
      <w:pPr>
        <w:rPr>
          <w:ins w:id="2242" w:author="Ryan Beck" w:date="2023-04-11T15:44:00Z"/>
        </w:rPr>
      </w:pPr>
    </w:p>
    <w:p w14:paraId="16FC13B5" w14:textId="77777777" w:rsidR="00515180" w:rsidDel="00EC6841" w:rsidRDefault="00515180" w:rsidP="00515180">
      <w:pPr>
        <w:rPr>
          <w:del w:id="2243" w:author="Ryan Beck" w:date="2023-04-11T15:43:00Z"/>
        </w:rPr>
      </w:pPr>
    </w:p>
    <w:p w14:paraId="58D54D4D" w14:textId="2DB5B718" w:rsidR="00515180" w:rsidDel="00EC6841" w:rsidRDefault="00C957B3" w:rsidP="00EC6841">
      <w:pPr>
        <w:jc w:val="center"/>
        <w:rPr>
          <w:del w:id="2244" w:author="Ryan Beck" w:date="2023-04-11T15:43:00Z"/>
        </w:rPr>
      </w:pPr>
      <w:ins w:id="2245" w:author="Tom Bergeron" w:date="2022-11-11T08:16:00Z">
        <w:del w:id="2246" w:author="Ryan Beck" w:date="2023-04-11T15:43:00Z">
          <w:r w:rsidDel="00EC6841">
            <w:br w:type="page"/>
          </w:r>
        </w:del>
      </w:ins>
    </w:p>
    <w:p w14:paraId="71D4566A" w14:textId="77777777" w:rsidR="00EC6841" w:rsidRDefault="00EC6841">
      <w:pPr>
        <w:jc w:val="center"/>
        <w:rPr>
          <w:ins w:id="2247" w:author="Ryan Beck" w:date="2023-04-11T15:43:00Z"/>
        </w:rPr>
        <w:pPrChange w:id="2248" w:author="Ryan Beck" w:date="2023-04-11T15:43:00Z">
          <w:pPr/>
        </w:pPrChange>
      </w:pPr>
    </w:p>
    <w:p w14:paraId="4BCD6497" w14:textId="77777777" w:rsidR="00487AEF" w:rsidRDefault="00487AEF" w:rsidP="00487AEF">
      <w:pPr>
        <w:rPr>
          <w:ins w:id="2249" w:author="Ryan Beck" w:date="2023-04-11T15:44:00Z"/>
        </w:rPr>
      </w:pPr>
      <w:ins w:id="2250" w:author="Ryan Beck" w:date="2023-04-11T15:44:00Z">
        <w:r>
          <w:t xml:space="preserve">To add pointers to the graph, choose the </w:t>
        </w:r>
        <w:r w:rsidRPr="00FE595C">
          <w:rPr>
            <w:b/>
            <w:bCs/>
          </w:rPr>
          <w:t>Pointer/Slopes</w:t>
        </w:r>
        <w:r>
          <w:t xml:space="preserve"> selection from the menu then left click on the graph to place a pointer at a given location. Continue left clicking at other locations to add up to six (6) pointers. </w:t>
        </w:r>
      </w:ins>
    </w:p>
    <w:p w14:paraId="375DBDC0" w14:textId="609BB6A1" w:rsidR="00515180" w:rsidDel="00487AEF" w:rsidRDefault="00515180" w:rsidP="00487AEF">
      <w:pPr>
        <w:rPr>
          <w:del w:id="2251" w:author="Ryan Beck" w:date="2023-04-11T15:44:00Z"/>
        </w:rPr>
      </w:pPr>
      <w:del w:id="2252" w:author="Ryan Beck" w:date="2023-04-11T15:44:00Z">
        <w:r w:rsidDel="00487AEF">
          <w:delText xml:space="preserve">To add pointers to the graph, choose the </w:delText>
        </w:r>
        <w:r w:rsidRPr="00EC6841" w:rsidDel="00487AEF">
          <w:rPr>
            <w:b/>
            <w:bCs/>
            <w:rPrChange w:id="2253" w:author="Ryan Beck" w:date="2023-04-11T15:43:00Z">
              <w:rPr>
                <w:i/>
                <w:iCs/>
              </w:rPr>
            </w:rPrChange>
          </w:rPr>
          <w:delText>Pointer/Slopes</w:delText>
        </w:r>
        <w:r w:rsidDel="00487AEF">
          <w:delText xml:space="preserve"> selection from the menu then left click on the graph to place</w:delText>
        </w:r>
        <w:r w:rsidDel="00E45520">
          <w:delText xml:space="preserve"> </w:delText>
        </w:r>
        <w:r w:rsidDel="00487AEF">
          <w:delText xml:space="preserve">a pointer at a given location. Continue left clicking at other locations to add up to six (6) pointers. </w:delText>
        </w:r>
      </w:del>
    </w:p>
    <w:p w14:paraId="22453961" w14:textId="77777777" w:rsidR="00515180" w:rsidRDefault="00515180" w:rsidP="00515180"/>
    <w:p w14:paraId="54B714C8" w14:textId="77777777" w:rsidR="00515180" w:rsidRDefault="00515180" w:rsidP="00515180">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0EA50EA2" w14:textId="77777777" w:rsidR="00515180" w:rsidRDefault="00515180" w:rsidP="00515180">
      <w:pPr>
        <w:jc w:val="center"/>
      </w:pPr>
      <w:r>
        <w:rPr>
          <w:noProof/>
        </w:rPr>
        <w:drawing>
          <wp:inline distT="0" distB="0" distL="0" distR="0" wp14:anchorId="4C7E49E6" wp14:editId="23E5DF2A">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1">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6D2F0563" w14:textId="77777777" w:rsidR="00515180" w:rsidRDefault="00515180" w:rsidP="00515180">
      <w:pPr>
        <w:jc w:val="center"/>
      </w:pPr>
    </w:p>
    <w:p w14:paraId="3FEE8B12" w14:textId="77777777" w:rsidR="00515180" w:rsidRDefault="00515180" w:rsidP="00515180">
      <w:pPr>
        <w:jc w:val="center"/>
      </w:pPr>
      <w:r>
        <w:rPr>
          <w:noProof/>
        </w:rPr>
        <w:drawing>
          <wp:inline distT="0" distB="0" distL="0" distR="0" wp14:anchorId="44AF033B" wp14:editId="091BD86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D59FECA" w14:textId="77777777" w:rsidR="00515180" w:rsidRDefault="00515180" w:rsidP="00515180">
      <w:pPr>
        <w:jc w:val="center"/>
      </w:pPr>
    </w:p>
    <w:p w14:paraId="40906FA3" w14:textId="56F83090" w:rsidR="00515180" w:rsidRDefault="00515180" w:rsidP="00515180">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0A6BDA2F" w14:textId="669DF6B1" w:rsidR="00515180" w:rsidRDefault="00515180" w:rsidP="00515180"/>
    <w:p w14:paraId="550DD84A" w14:textId="77777777" w:rsidR="00515180" w:rsidRDefault="00515180" w:rsidP="00515180"/>
    <w:p w14:paraId="4CDAD970" w14:textId="334194C7" w:rsidR="00BC363E" w:rsidRDefault="00BB7A5C" w:rsidP="006555DC">
      <w:pPr>
        <w:pStyle w:val="Heading3"/>
      </w:pPr>
      <w:bookmarkStart w:id="2254" w:name="_Toc53042159"/>
      <w:bookmarkStart w:id="2255" w:name="_Toc53042344"/>
      <w:bookmarkStart w:id="2256" w:name="_Toc86846316"/>
      <w:bookmarkStart w:id="2257" w:name="_Toc86846507"/>
      <w:bookmarkStart w:id="2258" w:name="_Toc119049886"/>
      <w:bookmarkStart w:id="2259" w:name="_Toc119050451"/>
      <w:bookmarkStart w:id="2260" w:name="_Toc119050641"/>
      <w:bookmarkStart w:id="2261" w:name="_Toc120103003"/>
      <w:bookmarkStart w:id="2262" w:name="_Toc129764300"/>
      <w:bookmarkStart w:id="2263" w:name="_Toc130360710"/>
      <w:r>
        <w:t xml:space="preserve">Profile </w:t>
      </w:r>
      <w:r w:rsidR="00C653DF">
        <w:t>Screen Buttons</w:t>
      </w:r>
      <w:bookmarkEnd w:id="2229"/>
      <w:bookmarkEnd w:id="2230"/>
      <w:bookmarkEnd w:id="2231"/>
      <w:bookmarkEnd w:id="2232"/>
      <w:bookmarkEnd w:id="2233"/>
      <w:bookmarkEnd w:id="2234"/>
      <w:bookmarkEnd w:id="2235"/>
      <w:bookmarkEnd w:id="2236"/>
      <w:bookmarkEnd w:id="2237"/>
      <w:bookmarkEnd w:id="2238"/>
      <w:bookmarkEnd w:id="2254"/>
      <w:bookmarkEnd w:id="2255"/>
      <w:bookmarkEnd w:id="2256"/>
      <w:bookmarkEnd w:id="2257"/>
      <w:bookmarkEnd w:id="2258"/>
      <w:bookmarkEnd w:id="2259"/>
      <w:bookmarkEnd w:id="2260"/>
      <w:bookmarkEnd w:id="2261"/>
      <w:bookmarkEnd w:id="2262"/>
      <w:bookmarkEnd w:id="2263"/>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264" w:name="_Toc494599913"/>
      <w:r>
        <w:rPr>
          <w:noProof/>
        </w:rPr>
        <w:br w:type="page"/>
      </w:r>
      <w:bookmarkEnd w:id="2264"/>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6555DC">
            <w:pPr>
              <w:pStyle w:val="Heading3"/>
            </w:pPr>
            <w:bookmarkStart w:id="2265" w:name="_Toc469043332"/>
            <w:bookmarkStart w:id="2266" w:name="_Toc469044966"/>
            <w:bookmarkStart w:id="2267" w:name="_Toc469139262"/>
            <w:bookmarkStart w:id="2268" w:name="_Toc469152707"/>
            <w:bookmarkStart w:id="2269" w:name="_Toc491174806"/>
            <w:bookmarkStart w:id="2270" w:name="_Toc491337787"/>
            <w:bookmarkStart w:id="2271" w:name="_Toc491337961"/>
            <w:bookmarkStart w:id="2272" w:name="_Toc491338734"/>
            <w:bookmarkStart w:id="2273" w:name="_Toc532855716"/>
            <w:bookmarkStart w:id="2274" w:name="_Toc532856738"/>
            <w:bookmarkStart w:id="2275" w:name="_Toc53042160"/>
            <w:bookmarkStart w:id="2276" w:name="_Toc53042345"/>
            <w:bookmarkStart w:id="2277" w:name="_Toc86846317"/>
            <w:bookmarkStart w:id="2278" w:name="_Toc86846508"/>
            <w:bookmarkStart w:id="2279" w:name="_Toc119049887"/>
            <w:bookmarkStart w:id="2280" w:name="_Toc119050452"/>
            <w:bookmarkStart w:id="2281" w:name="_Toc119050642"/>
            <w:bookmarkStart w:id="2282" w:name="_Toc120103004"/>
            <w:bookmarkStart w:id="2283" w:name="_Toc129764301"/>
            <w:bookmarkStart w:id="2284" w:name="_Toc130360711"/>
            <w:r w:rsidRPr="00541318">
              <w:lastRenderedPageBreak/>
              <w:t>Exit The Graph Screen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736CBDE5" w14:textId="3402E688" w:rsidR="000613A2" w:rsidRPr="00673430" w:rsidRDefault="000613A2" w:rsidP="000613A2">
            <w:r>
              <w:t xml:space="preserve">Upon exiting the graph screen, a message asks you, </w:t>
            </w:r>
            <w:ins w:id="2285" w:author="Ryan Beck" w:date="2022-11-18T12:22:00Z">
              <w:r w:rsidR="00665021">
                <w:t>“</w:t>
              </w:r>
            </w:ins>
            <w:r w:rsidRPr="00673430">
              <w:t>Do you wan</w:t>
            </w:r>
            <w:r>
              <w:t>t</w:t>
            </w:r>
            <w:r w:rsidRPr="00673430">
              <w:t xml:space="preserve"> to run a profile with this product?</w:t>
            </w:r>
            <w:ins w:id="2286" w:author="Ryan Beck" w:date="2022-11-18T12:22:00Z">
              <w:r w:rsidR="00665021">
                <w:t>”.</w:t>
              </w:r>
            </w:ins>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Del="00582F69" w:rsidRDefault="000613A2" w:rsidP="00192FFB">
            <w:pPr>
              <w:rPr>
                <w:del w:id="2287" w:author="Ryan Beck" w:date="2022-10-10T13:33:00Z"/>
              </w:rPr>
            </w:pPr>
          </w:p>
          <w:p w14:paraId="2E75C567" w14:textId="77777777" w:rsidR="000613A2" w:rsidRDefault="000613A2" w:rsidP="00192FFB"/>
        </w:tc>
        <w:tc>
          <w:tcPr>
            <w:tcW w:w="4788" w:type="dxa"/>
            <w:shd w:val="clear" w:color="auto" w:fill="auto"/>
          </w:tcPr>
          <w:p w14:paraId="7722C041" w14:textId="355B2B65" w:rsidR="000613A2" w:rsidRDefault="00C43BA2" w:rsidP="00192FFB">
            <w:del w:id="2288" w:author="Ryan Beck" w:date="2022-10-10T11:02:00Z">
              <w:r w:rsidDel="007D4BA4">
                <w:rPr>
                  <w:noProof/>
                </w:rPr>
                <w:drawing>
                  <wp:inline distT="0" distB="0" distL="0" distR="0" wp14:anchorId="3D06F2B2" wp14:editId="6D9A7E1A">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116">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del>
            <w:ins w:id="2289" w:author="Ryan Beck" w:date="2022-10-10T11:02:00Z">
              <w:r w:rsidR="007D4BA4">
                <w:rPr>
                  <w:noProof/>
                </w:rPr>
                <w:t xml:space="preserve"> </w:t>
              </w:r>
              <w:r w:rsidR="007D4BA4">
                <w:rPr>
                  <w:noProof/>
                </w:rPr>
                <w:drawing>
                  <wp:inline distT="0" distB="0" distL="0" distR="0" wp14:anchorId="20A86467" wp14:editId="77208354">
                    <wp:extent cx="3163570" cy="950595"/>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63570" cy="950595"/>
                            </a:xfrm>
                            <a:prstGeom prst="rect">
                              <a:avLst/>
                            </a:prstGeom>
                          </pic:spPr>
                        </pic:pic>
                      </a:graphicData>
                    </a:graphic>
                  </wp:inline>
                </w:drawing>
              </w:r>
            </w:ins>
          </w:p>
          <w:p w14:paraId="0B367487" w14:textId="584A7B12"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093938">
              <w:rPr>
                <w:rFonts w:ascii="Arial" w:hAnsi="Arial" w:cs="Arial"/>
                <w:noProof/>
                <w:sz w:val="16"/>
                <w:szCs w:val="16"/>
              </w:rPr>
              <w:t>37</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Pr>
              <w:rPr>
                <w:ins w:id="2290" w:author="Ryan Beck" w:date="2022-10-10T13:34:00Z"/>
              </w:rPr>
            </w:pPr>
          </w:p>
          <w:p w14:paraId="31EBBA22" w14:textId="77777777" w:rsidR="00582F69" w:rsidRDefault="00582F69"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1D5820A2" w:rsidR="000613A2" w:rsidRDefault="00C43BA2" w:rsidP="00192FFB">
            <w:del w:id="2291" w:author="Ryan Beck" w:date="2022-10-10T11:02:00Z">
              <w:r w:rsidDel="00E8685F">
                <w:rPr>
                  <w:noProof/>
                </w:rPr>
                <w:drawing>
                  <wp:inline distT="0" distB="0" distL="0" distR="0" wp14:anchorId="0696D9F8" wp14:editId="77B8D0B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118">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del>
            <w:ins w:id="2292" w:author="Ryan Beck" w:date="2022-10-10T11:02:00Z">
              <w:r w:rsidR="00E8685F">
                <w:rPr>
                  <w:noProof/>
                </w:rPr>
                <w:t xml:space="preserve"> </w:t>
              </w:r>
              <w:r w:rsidR="00E8685F">
                <w:rPr>
                  <w:noProof/>
                </w:rPr>
                <w:drawing>
                  <wp:inline distT="0" distB="0" distL="0" distR="0" wp14:anchorId="02E48D47" wp14:editId="150C8BB3">
                    <wp:extent cx="2953385"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953385" cy="960120"/>
                            </a:xfrm>
                            <a:prstGeom prst="rect">
                              <a:avLst/>
                            </a:prstGeom>
                          </pic:spPr>
                        </pic:pic>
                      </a:graphicData>
                    </a:graphic>
                  </wp:inline>
                </w:drawing>
              </w:r>
            </w:ins>
          </w:p>
          <w:p w14:paraId="0A0EB694" w14:textId="52B5F57D" w:rsidR="000613A2" w:rsidRPr="00673430" w:rsidRDefault="000613A2" w:rsidP="00192FFB">
            <w:pPr>
              <w:pStyle w:val="Caption"/>
            </w:pPr>
            <w:r w:rsidRPr="00673430">
              <w:t xml:space="preserve">Figure </w:t>
            </w:r>
            <w:r w:rsidR="00EB54D7">
              <w:fldChar w:fldCharType="begin"/>
            </w:r>
            <w:r w:rsidR="00EB54D7">
              <w:instrText xml:space="preserve"> SEQ Figure \* ARABIC </w:instrText>
            </w:r>
            <w:r w:rsidR="00EB54D7">
              <w:fldChar w:fldCharType="separate"/>
            </w:r>
            <w:r w:rsidR="00093938">
              <w:rPr>
                <w:noProof/>
              </w:rPr>
              <w:t>38</w:t>
            </w:r>
            <w:r w:rsidR="00EB54D7">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6D4A8B">
        <w:t>ler</w:t>
      </w:r>
      <w:r w:rsidRPr="00673430">
        <w:t xml:space="preserve"> software.  </w:t>
      </w:r>
    </w:p>
    <w:p w14:paraId="3DC50416" w14:textId="77777777" w:rsidR="00BC363E" w:rsidRDefault="00BC363E" w:rsidP="00BC363E"/>
    <w:p w14:paraId="4A3A9928" w14:textId="7E92B6C8" w:rsidR="00BC363E" w:rsidRDefault="000E0382" w:rsidP="008F51FF">
      <w:pPr>
        <w:keepNext/>
        <w:jc w:val="center"/>
      </w:pPr>
      <w:del w:id="2293" w:author="Ryan Beck" w:date="2022-10-10T11:02:00Z">
        <w:r w:rsidDel="0013039D">
          <w:rPr>
            <w:noProof/>
          </w:rPr>
          <w:lastRenderedPageBreak/>
          <w:drawing>
            <wp:inline distT="0" distB="0" distL="0" distR="0" wp14:anchorId="32DA81BD" wp14:editId="4DFD24AE">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2294" w:author="Ryan Beck" w:date="2022-10-10T11:02:00Z">
        <w:r w:rsidR="0013039D" w:rsidRPr="0013039D">
          <w:rPr>
            <w:noProof/>
          </w:rPr>
          <w:t xml:space="preserve"> </w:t>
        </w:r>
        <w:r w:rsidR="0013039D">
          <w:rPr>
            <w:noProof/>
          </w:rPr>
          <w:drawing>
            <wp:inline distT="0" distB="0" distL="0" distR="0" wp14:anchorId="5A9FB35B" wp14:editId="3BB0895E">
              <wp:extent cx="3126740" cy="2934970"/>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26740" cy="2934970"/>
                      </a:xfrm>
                      <a:prstGeom prst="rect">
                        <a:avLst/>
                      </a:prstGeom>
                    </pic:spPr>
                  </pic:pic>
                </a:graphicData>
              </a:graphic>
            </wp:inline>
          </w:drawing>
        </w:r>
      </w:ins>
    </w:p>
    <w:p w14:paraId="45127EAE" w14:textId="47B327AE" w:rsidR="00BC363E" w:rsidRDefault="00BC363E" w:rsidP="00BC363E">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39</w:t>
      </w:r>
      <w:r w:rsidR="00EB54D7">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 xml:space="preserve">to the </w:t>
      </w:r>
      <w:r w:rsidR="000B4010" w:rsidRPr="00A104D7">
        <w:rPr>
          <w:i/>
          <w:iCs/>
          <w:rPrChange w:id="2295" w:author="Ryan Beck" w:date="2023-04-11T15:48:00Z">
            <w:rPr/>
          </w:rPrChange>
        </w:rPr>
        <w:t>Run a Profile –Enter Set</w:t>
      </w:r>
      <w:r w:rsidR="00BC363E" w:rsidRPr="00A104D7">
        <w:rPr>
          <w:i/>
          <w:iCs/>
          <w:rPrChange w:id="2296" w:author="Ryan Beck" w:date="2023-04-11T15:48:00Z">
            <w:rPr/>
          </w:rPrChange>
        </w:rPr>
        <w:t>points</w:t>
      </w:r>
      <w:r w:rsidR="00BC363E" w:rsidRPr="00673430">
        <w:t xml:space="preserve">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5CA7B1F2" w:rsidR="000613A2" w:rsidRPr="00673430" w:rsidRDefault="000613A2" w:rsidP="00FA7A5F">
            <w:pPr>
              <w:pStyle w:val="Heading4"/>
            </w:pPr>
            <w:r w:rsidRPr="00673430">
              <w:lastRenderedPageBreak/>
              <w:t xml:space="preserve">Saving </w:t>
            </w:r>
            <w:r w:rsidR="00C653DF" w:rsidRPr="00673430">
              <w:t xml:space="preserve">Changes </w:t>
            </w:r>
            <w:r w:rsidR="005C4E26" w:rsidRPr="00673430">
              <w:t>to</w:t>
            </w:r>
            <w:r w:rsidR="00C653DF" w:rsidRPr="00673430">
              <w:t xml:space="preserve"> </w:t>
            </w:r>
            <w:r w:rsidR="005C4E26">
              <w:t>t</w:t>
            </w:r>
            <w:r w:rsidR="00C653DF" w:rsidRPr="00673430">
              <w:t>he Profile:</w:t>
            </w:r>
          </w:p>
          <w:p w14:paraId="6DC4108B" w14:textId="5AD9899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del w:id="2297" w:author="Ryan Beck" w:date="2022-10-10T11:08:00Z">
              <w:r w:rsidRPr="00673430" w:rsidDel="00D03BA4">
                <w:delText xml:space="preserve"> See </w:delText>
              </w:r>
              <w:r w:rsidRPr="00673430" w:rsidDel="00D03BA4">
                <w:fldChar w:fldCharType="begin"/>
              </w:r>
              <w:r w:rsidRPr="00673430" w:rsidDel="00D03BA4">
                <w:delInstrText xml:space="preserve"> REF _Ref270084164 \h  \* MERGEFORMAT </w:delInstrText>
              </w:r>
              <w:r w:rsidRPr="00673430" w:rsidDel="00D03BA4">
                <w:fldChar w:fldCharType="separate"/>
              </w:r>
              <w:r w:rsidR="00F9407E" w:rsidRPr="00673430" w:rsidDel="00D03BA4">
                <w:delText xml:space="preserve">Figure </w:delText>
              </w:r>
              <w:r w:rsidR="00F9407E" w:rsidDel="00D03BA4">
                <w:rPr>
                  <w:noProof/>
                </w:rPr>
                <w:delText>40</w:delText>
              </w:r>
              <w:r w:rsidRPr="00673430" w:rsidDel="00D03BA4">
                <w:fldChar w:fldCharType="end"/>
              </w:r>
              <w:r w:rsidDel="00D03BA4">
                <w:delText xml:space="preserve">.  </w:delText>
              </w:r>
            </w:del>
          </w:p>
        </w:tc>
        <w:tc>
          <w:tcPr>
            <w:tcW w:w="4788" w:type="dxa"/>
            <w:shd w:val="clear" w:color="auto" w:fill="auto"/>
          </w:tcPr>
          <w:p w14:paraId="15BB85C2" w14:textId="24770C9B" w:rsidR="000613A2" w:rsidRDefault="000E0382" w:rsidP="00BC363E">
            <w:del w:id="2298" w:author="Ryan Beck" w:date="2022-10-10T11:02:00Z">
              <w:r w:rsidDel="00A4542F">
                <w:rPr>
                  <w:noProof/>
                </w:rPr>
                <w:drawing>
                  <wp:inline distT="0" distB="0" distL="0" distR="0" wp14:anchorId="11F675DC" wp14:editId="69671CDE">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2299" w:author="Ryan Beck" w:date="2022-10-10T11:02:00Z">
              <w:r w:rsidR="00A4542F">
                <w:rPr>
                  <w:noProof/>
                </w:rPr>
                <w:t xml:space="preserve"> </w:t>
              </w:r>
              <w:r w:rsidR="00A4542F">
                <w:rPr>
                  <w:noProof/>
                </w:rPr>
                <w:drawing>
                  <wp:inline distT="0" distB="0" distL="0" distR="0" wp14:anchorId="1153F9B0" wp14:editId="5D9E7EE5">
                    <wp:extent cx="2738755" cy="1176020"/>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738755" cy="1176020"/>
                            </a:xfrm>
                            <a:prstGeom prst="rect">
                              <a:avLst/>
                            </a:prstGeom>
                          </pic:spPr>
                        </pic:pic>
                      </a:graphicData>
                    </a:graphic>
                  </wp:inline>
                </w:drawing>
              </w:r>
            </w:ins>
          </w:p>
          <w:p w14:paraId="56070E42" w14:textId="611BE596" w:rsidR="000613A2" w:rsidRPr="00673430" w:rsidRDefault="000613A2" w:rsidP="000613A2">
            <w:pPr>
              <w:pStyle w:val="Caption"/>
            </w:pPr>
            <w:bookmarkStart w:id="2300" w:name="_Ref270084164"/>
            <w:r w:rsidRPr="00673430">
              <w:t xml:space="preserve">Figure </w:t>
            </w:r>
            <w:r w:rsidR="00EB54D7">
              <w:fldChar w:fldCharType="begin"/>
            </w:r>
            <w:r w:rsidR="00EB54D7">
              <w:instrText xml:space="preserve"> SEQ Figure \* ARABIC </w:instrText>
            </w:r>
            <w:r w:rsidR="00EB54D7">
              <w:fldChar w:fldCharType="separate"/>
            </w:r>
            <w:r w:rsidR="00093938">
              <w:rPr>
                <w:noProof/>
              </w:rPr>
              <w:t>40</w:t>
            </w:r>
            <w:r w:rsidR="00EB54D7">
              <w:rPr>
                <w:noProof/>
              </w:rPr>
              <w:fldChar w:fldCharType="end"/>
            </w:r>
            <w:bookmarkEnd w:id="2300"/>
          </w:p>
          <w:p w14:paraId="67BAEF50" w14:textId="77777777" w:rsidR="000613A2" w:rsidRDefault="000613A2" w:rsidP="00BC363E"/>
        </w:tc>
      </w:tr>
      <w:tr w:rsidR="000613A2" w14:paraId="11C94A2E" w14:textId="77777777" w:rsidTr="00192FFB">
        <w:tc>
          <w:tcPr>
            <w:tcW w:w="4788" w:type="dxa"/>
            <w:shd w:val="clear" w:color="auto" w:fill="auto"/>
          </w:tcPr>
          <w:p w14:paraId="6AC6F6D8" w14:textId="7B3D5ABF" w:rsidR="000613A2" w:rsidRPr="00673430" w:rsidRDefault="000613A2" w:rsidP="00FA7A5F">
            <w:pPr>
              <w:pStyle w:val="Heading4"/>
            </w:pPr>
            <w:r w:rsidRPr="00673430">
              <w:t xml:space="preserve">Saving </w:t>
            </w:r>
            <w:r w:rsidR="00C653DF" w:rsidRPr="00673430">
              <w:t xml:space="preserve">Changes </w:t>
            </w:r>
            <w:r w:rsidR="005C4E26" w:rsidRPr="00673430">
              <w:t>to</w:t>
            </w:r>
            <w:r w:rsidR="00C653DF" w:rsidRPr="00673430">
              <w:t xml:space="preserve"> </w:t>
            </w:r>
            <w:r w:rsidR="005C4E26">
              <w:t>t</w:t>
            </w:r>
            <w:r w:rsidR="00C653DF" w:rsidRPr="00673430">
              <w:t xml:space="preserve">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6B60F3D1" w:rsidR="000613A2" w:rsidRDefault="000E0382" w:rsidP="00BC363E">
            <w:del w:id="2301" w:author="Ryan Beck" w:date="2022-10-10T11:03:00Z">
              <w:r w:rsidDel="002D7DD7">
                <w:rPr>
                  <w:noProof/>
                </w:rPr>
                <w:drawing>
                  <wp:inline distT="0" distB="0" distL="0" distR="0" wp14:anchorId="1B1500F2" wp14:editId="0B96E640">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2302" w:author="Ryan Beck" w:date="2022-10-10T11:03:00Z">
              <w:r w:rsidR="002D7DD7">
                <w:rPr>
                  <w:noProof/>
                </w:rPr>
                <w:t xml:space="preserve"> </w:t>
              </w:r>
              <w:r w:rsidR="002D7DD7">
                <w:rPr>
                  <w:noProof/>
                </w:rPr>
                <w:drawing>
                  <wp:inline distT="0" distB="0" distL="0" distR="0" wp14:anchorId="4382468D" wp14:editId="16490F1E">
                    <wp:extent cx="2831438" cy="1038488"/>
                    <wp:effectExtent l="0" t="0" r="7620" b="952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832155" cy="1038751"/>
                            </a:xfrm>
                            <a:prstGeom prst="rect">
                              <a:avLst/>
                            </a:prstGeom>
                          </pic:spPr>
                        </pic:pic>
                      </a:graphicData>
                    </a:graphic>
                  </wp:inline>
                </w:drawing>
              </w:r>
            </w:ins>
          </w:p>
          <w:p w14:paraId="6C8A541A" w14:textId="154C95C9"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093938">
              <w:rPr>
                <w:rFonts w:ascii="Arial" w:hAnsi="Arial" w:cs="Arial"/>
                <w:noProof/>
                <w:sz w:val="16"/>
                <w:szCs w:val="16"/>
              </w:rPr>
              <w:t>41</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w:t>
      </w:r>
      <w:r w:rsidRPr="00715B96">
        <w:rPr>
          <w:i/>
          <w:iCs/>
          <w:rPrChange w:id="2303" w:author="Ryan Beck" w:date="2023-04-11T15:57:00Z">
            <w:rPr/>
          </w:rPrChange>
        </w:rPr>
        <w:t>Edit Process Window</w:t>
      </w:r>
      <w:r w:rsidRPr="00673430">
        <w:t xml:space="preserve">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The first dialog – “Do you want to run a profile with this product?” will appear each time you exit the graph screen.  Click</w:t>
      </w:r>
      <w:del w:id="2304" w:author="Ryan Beck" w:date="2023-04-11T15:57:00Z">
        <w:r w:rsidRPr="00673430" w:rsidDel="00715B96">
          <w:delText xml:space="preserve"> on</w:delText>
        </w:r>
      </w:del>
      <w:r w:rsidRPr="00673430">
        <w:t xml:space="preserve"> </w:t>
      </w:r>
      <w:r w:rsidRPr="00673430">
        <w:rPr>
          <w:b/>
        </w:rPr>
        <w:t>No</w:t>
      </w:r>
      <w:r w:rsidRPr="00673430">
        <w:t xml:space="preserve"> if you do not wish to profile.</w:t>
      </w:r>
    </w:p>
    <w:p w14:paraId="4EA49221" w14:textId="77777777" w:rsidR="00BC363E" w:rsidRPr="00673430" w:rsidRDefault="00BC363E" w:rsidP="00BC363E"/>
    <w:p w14:paraId="1A86DBE6" w14:textId="489F79B7" w:rsidR="00BC363E" w:rsidRDefault="00BC363E" w:rsidP="00BC363E">
      <w:r w:rsidRPr="00673430">
        <w:t xml:space="preserve">You will be sent back to the Main menu if you had just completed running a profile.  If you opened the profile from the Profile </w:t>
      </w:r>
      <w:del w:id="2305" w:author="Ryan Beck" w:date="2022-10-10T11:03:00Z">
        <w:r w:rsidRPr="00673430" w:rsidDel="002D7DD7">
          <w:delText>Explorer</w:delText>
        </w:r>
      </w:del>
      <w:ins w:id="2306" w:author="Ryan Beck" w:date="2022-10-10T11:03:00Z">
        <w:r w:rsidR="002D7DD7" w:rsidRPr="00673430">
          <w:t>Explorer,</w:t>
        </w:r>
      </w:ins>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0E006778" w:rsidR="008708F9" w:rsidRPr="00673430" w:rsidDel="00A5405C" w:rsidRDefault="00A95608" w:rsidP="009B6340">
      <w:pPr>
        <w:pStyle w:val="Heading4"/>
        <w:rPr>
          <w:del w:id="2307" w:author="Ryan Beck" w:date="2022-10-10T11:08:00Z"/>
        </w:rPr>
      </w:pPr>
      <w:del w:id="2308" w:author="Ryan Beck" w:date="2022-10-10T11:08:00Z">
        <w:r w:rsidDel="00A5405C">
          <w:lastRenderedPageBreak/>
          <w:delText xml:space="preserve">General </w:delText>
        </w:r>
        <w:r w:rsidR="00C653DF" w:rsidDel="00A5405C">
          <w:delText>T</w:delText>
        </w:r>
        <w:r w:rsidR="00C653DF" w:rsidRPr="00673430" w:rsidDel="00A5405C">
          <w:delText xml:space="preserve">ab </w:delText>
        </w:r>
        <w:r w:rsidR="00C653DF" w:rsidDel="00A5405C">
          <w:delText>B</w:delText>
        </w:r>
        <w:r w:rsidR="00C653DF" w:rsidRPr="00673430" w:rsidDel="00A5405C">
          <w:delText>uttons</w:delText>
        </w:r>
      </w:del>
    </w:p>
    <w:p w14:paraId="6ABE692A" w14:textId="5B869BC7" w:rsidR="008708F9" w:rsidRPr="00673430" w:rsidDel="00A5405C" w:rsidRDefault="008708F9">
      <w:pPr>
        <w:pStyle w:val="Heading4"/>
        <w:rPr>
          <w:del w:id="2309" w:author="Ryan Beck" w:date="2022-10-10T11:08:00Z"/>
        </w:rPr>
        <w:pPrChange w:id="2310" w:author="Ryan Beck" w:date="2022-11-18T12:46:00Z">
          <w:pPr/>
        </w:pPrChange>
      </w:pPr>
      <w:del w:id="2311" w:author="Ryan Beck" w:date="2022-10-10T11:08:00Z">
        <w:r w:rsidRPr="00673430" w:rsidDel="00A5405C">
          <w:delText>Start Virtual Profile – If your profile meets Virtual Profile criteria, this button will appear.  Choose this button to start Virtual Profiling using the displayed profile as a Baseline</w:delText>
        </w:r>
        <w:r w:rsidR="00F33FFF" w:rsidRPr="00673430" w:rsidDel="00A5405C">
          <w:delText>.</w:delText>
        </w:r>
      </w:del>
    </w:p>
    <w:p w14:paraId="25D551AB" w14:textId="5612F6C9" w:rsidR="00D250AC" w:rsidRPr="00673430" w:rsidDel="00A5405C" w:rsidRDefault="00D250AC">
      <w:pPr>
        <w:pStyle w:val="Heading4"/>
        <w:rPr>
          <w:del w:id="2312" w:author="Ryan Beck" w:date="2022-10-10T11:08:00Z"/>
        </w:rPr>
        <w:pPrChange w:id="2313" w:author="Ryan Beck" w:date="2022-11-18T12:46:00Z">
          <w:pPr/>
        </w:pPrChange>
      </w:pPr>
    </w:p>
    <w:p w14:paraId="496EF676" w14:textId="2D84E7BC" w:rsidR="008708F9" w:rsidRPr="00673430" w:rsidDel="00A5405C" w:rsidRDefault="008708F9">
      <w:pPr>
        <w:pStyle w:val="Heading4"/>
        <w:rPr>
          <w:del w:id="2314" w:author="Ryan Beck" w:date="2022-10-10T11:08:00Z"/>
        </w:rPr>
        <w:pPrChange w:id="2315" w:author="Ryan Beck" w:date="2022-11-18T12:46:00Z">
          <w:pPr/>
        </w:pPrChange>
      </w:pPr>
      <w:del w:id="2316" w:author="Ryan Beck" w:date="2022-10-10T11:08:00Z">
        <w:r w:rsidRPr="00673430" w:rsidDel="00A5405C">
          <w:delText>View/Edit Process Window – This will allow you to view the Process Window specifications and limits</w:delText>
        </w:r>
        <w:r w:rsidR="00070E42" w:rsidRPr="00673430" w:rsidDel="00A5405C">
          <w:delText>.</w:delText>
        </w:r>
        <w:r w:rsidR="006D4A8B" w:rsidDel="00A5405C">
          <w:delText xml:space="preserve"> </w:delText>
        </w:r>
        <w:r w:rsidR="00405A23" w:rsidRPr="00673430" w:rsidDel="00A5405C">
          <w:delText>Changes</w:delText>
        </w:r>
        <w:r w:rsidRPr="00673430" w:rsidDel="00A5405C">
          <w:delText xml:space="preserve"> </w:delText>
        </w:r>
        <w:r w:rsidR="00405A23" w:rsidRPr="00673430" w:rsidDel="00A5405C">
          <w:delText xml:space="preserve">made to the Profile and Process Window can be saved </w:delText>
        </w:r>
        <w:r w:rsidR="00F33FFF" w:rsidRPr="00673430" w:rsidDel="00A5405C">
          <w:delText>when exiting the Graph screen.</w:delText>
        </w:r>
      </w:del>
    </w:p>
    <w:p w14:paraId="40F1DA91" w14:textId="5EBAF2B5" w:rsidR="00D250AC" w:rsidRPr="00673430" w:rsidDel="00A5405C" w:rsidRDefault="00D250AC">
      <w:pPr>
        <w:pStyle w:val="Heading4"/>
        <w:rPr>
          <w:del w:id="2317" w:author="Ryan Beck" w:date="2022-10-10T11:08:00Z"/>
        </w:rPr>
        <w:pPrChange w:id="2318" w:author="Ryan Beck" w:date="2022-11-18T12:46:00Z">
          <w:pPr/>
        </w:pPrChange>
      </w:pPr>
    </w:p>
    <w:p w14:paraId="195AD461" w14:textId="13E3C7E9" w:rsidR="002556D1" w:rsidRPr="00673430" w:rsidDel="00A5405C" w:rsidRDefault="008708F9">
      <w:pPr>
        <w:pStyle w:val="Heading4"/>
        <w:rPr>
          <w:del w:id="2319" w:author="Ryan Beck" w:date="2022-10-10T11:08:00Z"/>
        </w:rPr>
        <w:pPrChange w:id="2320" w:author="Ryan Beck" w:date="2022-11-18T12:46:00Z">
          <w:pPr/>
        </w:pPrChange>
      </w:pPr>
      <w:del w:id="2321" w:author="Ryan Beck" w:date="2022-10-10T11:08:00Z">
        <w:r w:rsidRPr="00673430" w:rsidDel="00A5405C">
          <w:delText xml:space="preserve">Copy to </w:delText>
        </w:r>
        <w:r w:rsidR="00671E0B" w:rsidDel="00A5405C">
          <w:delText>c</w:delText>
        </w:r>
        <w:r w:rsidRPr="00673430" w:rsidDel="00A5405C">
          <w:delText>lipboard – This button will copy the profile data to the clipboard for use with third-party software such as a spreadsheet application, or SPC software.</w:delText>
        </w:r>
      </w:del>
    </w:p>
    <w:p w14:paraId="4C924FB3" w14:textId="2478F1AA" w:rsidR="002556D1" w:rsidRPr="00673430" w:rsidDel="00A5405C" w:rsidRDefault="002556D1">
      <w:pPr>
        <w:pStyle w:val="Heading4"/>
        <w:rPr>
          <w:del w:id="2322" w:author="Ryan Beck" w:date="2022-10-10T11:08:00Z"/>
        </w:rPr>
        <w:pPrChange w:id="2323" w:author="Ryan Beck" w:date="2022-11-18T12:46:00Z">
          <w:pPr/>
        </w:pPrChange>
      </w:pPr>
    </w:p>
    <w:p w14:paraId="2408644A" w14:textId="718B43FF" w:rsidR="00906BD1" w:rsidRPr="00673430" w:rsidDel="00A5405C" w:rsidRDefault="008708F9">
      <w:pPr>
        <w:pStyle w:val="Heading4"/>
        <w:rPr>
          <w:del w:id="2324" w:author="Ryan Beck" w:date="2022-10-10T11:08:00Z"/>
        </w:rPr>
        <w:pPrChange w:id="2325" w:author="Ryan Beck" w:date="2022-11-18T12:46:00Z">
          <w:pPr/>
        </w:pPrChange>
      </w:pPr>
      <w:del w:id="2326" w:author="Ryan Beck" w:date="2022-10-10T11:08:00Z">
        <w:r w:rsidRPr="00673430" w:rsidDel="00A5405C">
          <w:delText xml:space="preserve">Print – This button will print the current profile.  </w:delText>
        </w:r>
        <w:r w:rsidR="00E44AD9" w:rsidRPr="00673430" w:rsidDel="00A5405C">
          <w:delText xml:space="preserve">For more information about printing, see the </w:delText>
        </w:r>
        <w:r w:rsidR="007A5091" w:rsidRPr="00801682" w:rsidDel="00A5405C">
          <w:rPr>
            <w:b w:val="0"/>
            <w:bCs w:val="0"/>
            <w:color w:val="365F91"/>
          </w:rPr>
          <w:fldChar w:fldCharType="begin"/>
        </w:r>
        <w:r w:rsidR="007A5091" w:rsidRPr="00801682" w:rsidDel="00A5405C">
          <w:rPr>
            <w:color w:val="365F91"/>
          </w:rPr>
          <w:delInstrText xml:space="preserve"> REF _Ref91061264 \h  \* MERGEFORMAT </w:delInstrText>
        </w:r>
        <w:r w:rsidR="007A5091" w:rsidRPr="00801682" w:rsidDel="00A5405C">
          <w:rPr>
            <w:b w:val="0"/>
            <w:bCs w:val="0"/>
            <w:color w:val="365F91"/>
          </w:rPr>
        </w:r>
        <w:r w:rsidR="007A5091" w:rsidRPr="00801682" w:rsidDel="00A5405C">
          <w:rPr>
            <w:b w:val="0"/>
            <w:bCs w:val="0"/>
            <w:color w:val="365F91"/>
          </w:rPr>
          <w:fldChar w:fldCharType="separate"/>
        </w:r>
        <w:r w:rsidR="00F9407E" w:rsidRPr="00F9407E" w:rsidDel="00A5405C">
          <w:rPr>
            <w:color w:val="365F91"/>
          </w:rPr>
          <w:delText>Printing</w:delText>
        </w:r>
        <w:r w:rsidR="007A5091" w:rsidRPr="00801682" w:rsidDel="00A5405C">
          <w:rPr>
            <w:b w:val="0"/>
            <w:bCs w:val="0"/>
            <w:color w:val="365F91"/>
          </w:rPr>
          <w:fldChar w:fldCharType="end"/>
        </w:r>
        <w:r w:rsidR="0006228B" w:rsidRPr="00673430" w:rsidDel="00A5405C">
          <w:delText xml:space="preserve"> </w:delText>
        </w:r>
        <w:r w:rsidR="007A5091" w:rsidDel="00A5405C">
          <w:delText>section</w:delText>
        </w:r>
        <w:r w:rsidR="003D0623" w:rsidRPr="00673430" w:rsidDel="00A5405C">
          <w:delText xml:space="preserve"> </w:delText>
        </w:r>
        <w:r w:rsidR="00E44AD9" w:rsidRPr="00673430" w:rsidDel="00A5405C">
          <w:delText>of this manual</w:delText>
        </w:r>
        <w:r w:rsidR="00F33FFF" w:rsidRPr="00673430" w:rsidDel="00A5405C">
          <w:delText>.</w:delText>
        </w:r>
      </w:del>
    </w:p>
    <w:p w14:paraId="70FC31B0" w14:textId="06BC8E98" w:rsidR="002556D1" w:rsidRPr="00673430" w:rsidDel="00A5405C" w:rsidRDefault="002556D1">
      <w:pPr>
        <w:pStyle w:val="Heading4"/>
        <w:rPr>
          <w:del w:id="2327" w:author="Ryan Beck" w:date="2022-10-10T11:08:00Z"/>
        </w:rPr>
        <w:pPrChange w:id="2328" w:author="Ryan Beck" w:date="2022-11-18T12:46:00Z">
          <w:pPr/>
        </w:pPrChange>
      </w:pPr>
    </w:p>
    <w:p w14:paraId="160B1FBB" w14:textId="114A561F" w:rsidR="008708F9" w:rsidRPr="00A64B31" w:rsidDel="00A5405C" w:rsidRDefault="00232568">
      <w:pPr>
        <w:pStyle w:val="Heading4"/>
        <w:rPr>
          <w:del w:id="2329" w:author="Ryan Beck" w:date="2022-10-10T11:08:00Z"/>
        </w:rPr>
        <w:pPrChange w:id="2330" w:author="Ryan Beck" w:date="2022-11-18T12:46:00Z">
          <w:pPr/>
        </w:pPrChange>
      </w:pPr>
      <w:del w:id="2331" w:author="Ryan Beck" w:date="2022-10-10T11:08:00Z">
        <w:r w:rsidRPr="00A64B31" w:rsidDel="00A5405C">
          <w:delText>Tip</w:delText>
        </w:r>
        <w:r w:rsidR="0006228B" w:rsidRPr="00A64B31" w:rsidDel="00A5405C">
          <w:delText xml:space="preserve">: </w:delText>
        </w:r>
        <w:r w:rsidR="008708F9" w:rsidRPr="00A64B31" w:rsidDel="00A5405C">
          <w:delText>If you wish to print a tab besides the General tab, pressing F9 on your keyboard will print the contents of any screen in the software.</w:delText>
        </w:r>
      </w:del>
    </w:p>
    <w:p w14:paraId="43CD06E6" w14:textId="6BD69D7B" w:rsidR="00D250AC" w:rsidRPr="00673430" w:rsidDel="00A5405C" w:rsidRDefault="00D250AC">
      <w:pPr>
        <w:pStyle w:val="Heading4"/>
        <w:rPr>
          <w:del w:id="2332" w:author="Ryan Beck" w:date="2022-10-10T11:08:00Z"/>
        </w:rPr>
        <w:pPrChange w:id="2333" w:author="Ryan Beck" w:date="2022-11-18T12:46:00Z">
          <w:pPr/>
        </w:pPrChange>
      </w:pPr>
    </w:p>
    <w:p w14:paraId="2B8E87B6" w14:textId="7211A8FC" w:rsidR="002F65A0" w:rsidRPr="00673430" w:rsidDel="00A5405C" w:rsidRDefault="008708F9">
      <w:pPr>
        <w:pStyle w:val="Heading4"/>
        <w:rPr>
          <w:del w:id="2334" w:author="Ryan Beck" w:date="2022-10-10T11:08:00Z"/>
        </w:rPr>
        <w:pPrChange w:id="2335" w:author="Ryan Beck" w:date="2022-11-18T12:46:00Z">
          <w:pPr/>
        </w:pPrChange>
      </w:pPr>
      <w:del w:id="2336" w:author="Ryan Beck" w:date="2022-10-10T11:08:00Z">
        <w:r w:rsidRPr="00673430" w:rsidDel="00A5405C">
          <w:delText xml:space="preserve">Green </w:delText>
        </w:r>
        <w:r w:rsidR="00A64B31" w:rsidDel="00A5405C">
          <w:delText>Check B</w:delText>
        </w:r>
        <w:r w:rsidRPr="00673430" w:rsidDel="00A5405C">
          <w:delText>utton – Select this button to run another profile or to exit</w:delText>
        </w:r>
        <w:r w:rsidR="00B2165D" w:rsidRPr="00673430" w:rsidDel="00A5405C">
          <w:delText>.</w:delText>
        </w:r>
      </w:del>
    </w:p>
    <w:p w14:paraId="15F92903" w14:textId="2A8CD318" w:rsidR="00D250AC" w:rsidDel="00A5405C" w:rsidRDefault="00D250AC">
      <w:pPr>
        <w:pStyle w:val="Heading4"/>
        <w:rPr>
          <w:del w:id="2337" w:author="Ryan Beck" w:date="2022-10-10T11:08:00Z"/>
        </w:rPr>
        <w:pPrChange w:id="2338" w:author="Ryan Beck" w:date="2022-11-18T12:46:00Z">
          <w:pPr/>
        </w:pPrChange>
      </w:pPr>
    </w:p>
    <w:p w14:paraId="7F645C22" w14:textId="77777777" w:rsidR="00A5405C" w:rsidRDefault="00A5405C" w:rsidP="00FA7A5F">
      <w:pPr>
        <w:pStyle w:val="Heading4"/>
        <w:rPr>
          <w:ins w:id="2339" w:author="Ryan Beck" w:date="2022-10-10T11:08:00Z"/>
        </w:rPr>
      </w:pPr>
      <w:ins w:id="2340" w:author="Ryan Beck" w:date="2022-10-10T11:08:00Z">
        <w:r>
          <w:t>General Tab Buttons</w:t>
        </w:r>
      </w:ins>
    </w:p>
    <w:tbl>
      <w:tblPr>
        <w:tblW w:w="0" w:type="auto"/>
        <w:tblLook w:val="04A0" w:firstRow="1" w:lastRow="0" w:firstColumn="1" w:lastColumn="0" w:noHBand="0" w:noVBand="1"/>
      </w:tblPr>
      <w:tblGrid>
        <w:gridCol w:w="2003"/>
        <w:gridCol w:w="7357"/>
      </w:tblGrid>
      <w:tr w:rsidR="00A5405C" w14:paraId="4082058F" w14:textId="77777777" w:rsidTr="00A5405C">
        <w:trPr>
          <w:trHeight w:val="1098"/>
          <w:ins w:id="2341" w:author="Ryan Beck" w:date="2022-10-10T11:08:00Z"/>
        </w:trPr>
        <w:tc>
          <w:tcPr>
            <w:tcW w:w="2016" w:type="dxa"/>
            <w:hideMark/>
          </w:tcPr>
          <w:p w14:paraId="482F708C" w14:textId="041AF972" w:rsidR="00A5405C" w:rsidRDefault="00A5405C">
            <w:pPr>
              <w:spacing w:before="120"/>
              <w:rPr>
                <w:ins w:id="2342" w:author="Ryan Beck" w:date="2022-10-10T11:08:00Z"/>
              </w:rPr>
            </w:pPr>
            <w:ins w:id="2343" w:author="Ryan Beck" w:date="2022-10-10T11:08:00Z">
              <w:r>
                <w:rPr>
                  <w:noProof/>
                </w:rPr>
                <w:drawing>
                  <wp:inline distT="0" distB="0" distL="0" distR="0" wp14:anchorId="2494C4D3" wp14:editId="3D41104C">
                    <wp:extent cx="855345" cy="467995"/>
                    <wp:effectExtent l="0" t="0" r="1905" b="8255"/>
                    <wp:docPr id="146" name="Picture 146"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descr="bt_Inspection_St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5EFD8FC9" w14:textId="77777777" w:rsidR="00A5405C" w:rsidRDefault="00A5405C">
            <w:pPr>
              <w:spacing w:before="120"/>
              <w:rPr>
                <w:ins w:id="2344" w:author="Ryan Beck" w:date="2022-10-10T11:08:00Z"/>
              </w:rPr>
            </w:pPr>
            <w:ins w:id="2345" w:author="Ryan Beck" w:date="2022-10-10T11:08:00Z">
              <w:r>
                <w:rPr>
                  <w:b/>
                </w:rPr>
                <w:t>Start Virtual Profile –</w:t>
              </w:r>
              <w:r>
                <w:t xml:space="preserve"> If your profile meets Virtual Profile criteria, this button will appear.  Choose this button to start Virtual Profiling using the displayed profile as a baseline.</w:t>
              </w:r>
            </w:ins>
          </w:p>
        </w:tc>
      </w:tr>
      <w:tr w:rsidR="00A5405C" w14:paraId="3A8E2C72" w14:textId="77777777" w:rsidTr="00A5405C">
        <w:trPr>
          <w:trHeight w:val="1080"/>
          <w:ins w:id="2346" w:author="Ryan Beck" w:date="2022-10-10T11:08:00Z"/>
        </w:trPr>
        <w:tc>
          <w:tcPr>
            <w:tcW w:w="2016" w:type="dxa"/>
            <w:hideMark/>
          </w:tcPr>
          <w:p w14:paraId="571C1C3C" w14:textId="0F33EF49" w:rsidR="00A5405C" w:rsidRDefault="00A5405C">
            <w:pPr>
              <w:spacing w:before="120"/>
              <w:rPr>
                <w:ins w:id="2347" w:author="Ryan Beck" w:date="2022-10-10T11:08:00Z"/>
              </w:rPr>
            </w:pPr>
            <w:ins w:id="2348" w:author="Ryan Beck" w:date="2022-10-10T11:08:00Z">
              <w:r>
                <w:rPr>
                  <w:noProof/>
                </w:rPr>
                <w:drawing>
                  <wp:inline distT="0" distB="0" distL="0" distR="0" wp14:anchorId="7A4F897F" wp14:editId="19027AF6">
                    <wp:extent cx="855345" cy="457200"/>
                    <wp:effectExtent l="0" t="0" r="1905" b="0"/>
                    <wp:docPr id="144" name="Picture 1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descr="bt-NAVint_Proc-men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5345" cy="457200"/>
                            </a:xfrm>
                            <a:prstGeom prst="rect">
                              <a:avLst/>
                            </a:prstGeom>
                            <a:noFill/>
                            <a:ln>
                              <a:noFill/>
                            </a:ln>
                          </pic:spPr>
                        </pic:pic>
                      </a:graphicData>
                    </a:graphic>
                  </wp:inline>
                </w:drawing>
              </w:r>
            </w:ins>
          </w:p>
        </w:tc>
        <w:tc>
          <w:tcPr>
            <w:tcW w:w="7560" w:type="dxa"/>
            <w:hideMark/>
          </w:tcPr>
          <w:p w14:paraId="6C74091A" w14:textId="77777777" w:rsidR="00A5405C" w:rsidRDefault="00A5405C">
            <w:pPr>
              <w:spacing w:before="120"/>
              <w:rPr>
                <w:ins w:id="2349" w:author="Ryan Beck" w:date="2022-10-10T11:08:00Z"/>
              </w:rPr>
            </w:pPr>
            <w:ins w:id="2350" w:author="Ryan Beck" w:date="2022-10-10T11:08:00Z">
              <w:r>
                <w:rPr>
                  <w:b/>
                </w:rPr>
                <w:t xml:space="preserve">View/Edit Process Window – </w:t>
              </w:r>
              <w:r>
                <w:t xml:space="preserve">This lets you view the Process Window specifications and limits.  </w:t>
              </w:r>
            </w:ins>
          </w:p>
        </w:tc>
      </w:tr>
      <w:tr w:rsidR="00A5405C" w14:paraId="3885AFC0" w14:textId="77777777" w:rsidTr="00A5405C">
        <w:trPr>
          <w:trHeight w:val="1053"/>
          <w:ins w:id="2351" w:author="Ryan Beck" w:date="2022-10-10T11:08:00Z"/>
        </w:trPr>
        <w:tc>
          <w:tcPr>
            <w:tcW w:w="2016" w:type="dxa"/>
            <w:hideMark/>
          </w:tcPr>
          <w:p w14:paraId="7B4BF0F2" w14:textId="404F20CB" w:rsidR="00A5405C" w:rsidRDefault="00A5405C">
            <w:pPr>
              <w:spacing w:before="120"/>
              <w:rPr>
                <w:ins w:id="2352" w:author="Ryan Beck" w:date="2022-10-10T11:08:00Z"/>
              </w:rPr>
            </w:pPr>
            <w:ins w:id="2353" w:author="Ryan Beck" w:date="2022-10-10T11:08:00Z">
              <w:r>
                <w:rPr>
                  <w:noProof/>
                </w:rPr>
                <w:drawing>
                  <wp:inline distT="0" distB="0" distL="0" distR="0" wp14:anchorId="585ACBD7" wp14:editId="4CD5C764">
                    <wp:extent cx="855345" cy="467995"/>
                    <wp:effectExtent l="0" t="0" r="1905" b="8255"/>
                    <wp:docPr id="143" name="Picture 14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descr="bt-NAVint_Copy2Clipb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2B676475" w14:textId="77777777" w:rsidR="00A5405C" w:rsidRDefault="00A5405C">
            <w:pPr>
              <w:spacing w:before="120"/>
              <w:rPr>
                <w:ins w:id="2354" w:author="Ryan Beck" w:date="2022-10-10T11:08:00Z"/>
              </w:rPr>
            </w:pPr>
            <w:ins w:id="2355" w:author="Ryan Beck" w:date="2022-10-10T11:08:00Z">
              <w:r>
                <w:rPr>
                  <w:b/>
                </w:rPr>
                <w:t xml:space="preserve">Copy to Clipboard – </w:t>
              </w:r>
              <w:r>
                <w:t>This button will copy the profile data to the clipboard for use with third-party software such as a spreadsheet application, or SPC software.</w:t>
              </w:r>
            </w:ins>
          </w:p>
        </w:tc>
      </w:tr>
      <w:tr w:rsidR="00A5405C" w14:paraId="35FDCE99" w14:textId="77777777" w:rsidTr="00A5405C">
        <w:trPr>
          <w:trHeight w:val="1269"/>
          <w:ins w:id="2356" w:author="Ryan Beck" w:date="2022-10-10T11:08:00Z"/>
        </w:trPr>
        <w:tc>
          <w:tcPr>
            <w:tcW w:w="2016" w:type="dxa"/>
            <w:hideMark/>
          </w:tcPr>
          <w:p w14:paraId="7BB42B05" w14:textId="6166456C" w:rsidR="00A5405C" w:rsidRDefault="00A5405C">
            <w:pPr>
              <w:spacing w:before="120"/>
              <w:rPr>
                <w:ins w:id="2357" w:author="Ryan Beck" w:date="2022-10-10T11:08:00Z"/>
              </w:rPr>
            </w:pPr>
            <w:ins w:id="2358" w:author="Ryan Beck" w:date="2022-10-10T11:08:00Z">
              <w:r>
                <w:rPr>
                  <w:noProof/>
                </w:rPr>
                <w:drawing>
                  <wp:inline distT="0" distB="0" distL="0" distR="0" wp14:anchorId="2E4AD6F1" wp14:editId="5169C2E2">
                    <wp:extent cx="898525" cy="489585"/>
                    <wp:effectExtent l="0" t="0" r="0" b="5715"/>
                    <wp:docPr id="140" name="Picture 140"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descr="bt-NAVint_Pri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8525" cy="489585"/>
                            </a:xfrm>
                            <a:prstGeom prst="rect">
                              <a:avLst/>
                            </a:prstGeom>
                            <a:noFill/>
                            <a:ln>
                              <a:noFill/>
                            </a:ln>
                          </pic:spPr>
                        </pic:pic>
                      </a:graphicData>
                    </a:graphic>
                  </wp:inline>
                </w:drawing>
              </w:r>
            </w:ins>
          </w:p>
        </w:tc>
        <w:tc>
          <w:tcPr>
            <w:tcW w:w="7560" w:type="dxa"/>
          </w:tcPr>
          <w:p w14:paraId="49E34997" w14:textId="77777777" w:rsidR="00A5405C" w:rsidRDefault="00A5405C">
            <w:pPr>
              <w:rPr>
                <w:ins w:id="2359" w:author="Ryan Beck" w:date="2022-10-10T11:08:00Z"/>
              </w:rPr>
            </w:pPr>
            <w:ins w:id="2360" w:author="Ryan Beck" w:date="2022-10-10T11:08: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"_Printing" </w:instrText>
              </w:r>
              <w:r>
                <w:fldChar w:fldCharType="separate"/>
              </w:r>
              <w:r>
                <w:rPr>
                  <w:rStyle w:val="Hyperlink"/>
                </w:rPr>
                <w:t>Profile Printing</w:t>
              </w:r>
              <w:r>
                <w:fldChar w:fldCharType="end"/>
              </w:r>
              <w:r>
                <w:t>.</w:t>
              </w:r>
            </w:ins>
          </w:p>
          <w:p w14:paraId="2F8AF98D" w14:textId="77777777" w:rsidR="00A5405C" w:rsidRDefault="00A5405C">
            <w:pPr>
              <w:rPr>
                <w:ins w:id="2361" w:author="Ryan Beck" w:date="2022-10-10T11:08:00Z"/>
                <w:b/>
                <w:sz w:val="12"/>
              </w:rPr>
            </w:pPr>
          </w:p>
          <w:p w14:paraId="01946BF2" w14:textId="6E38F64D" w:rsidR="00A5405C" w:rsidRDefault="00A5405C">
            <w:pPr>
              <w:ind w:left="720"/>
              <w:rPr>
                <w:ins w:id="2362" w:author="Ryan Beck" w:date="2022-10-10T11:08:00Z"/>
              </w:rPr>
            </w:pPr>
            <w:ins w:id="2363" w:author="Ryan Beck" w:date="2022-10-10T11:08:00Z">
              <w:r>
                <w:rPr>
                  <w:b/>
                </w:rPr>
                <w:t>Note</w:t>
              </w:r>
              <w:r>
                <w:t>: If you wish to print a tab besides the General tab, pressing F9 on your keyboard will print the contents of any screen in the software.</w:t>
              </w:r>
            </w:ins>
          </w:p>
        </w:tc>
      </w:tr>
      <w:tr w:rsidR="00A5405C" w14:paraId="6B105D3B" w14:textId="77777777" w:rsidTr="00A5405C">
        <w:trPr>
          <w:ins w:id="2364" w:author="Ryan Beck" w:date="2022-10-10T11:08:00Z"/>
        </w:trPr>
        <w:tc>
          <w:tcPr>
            <w:tcW w:w="2016" w:type="dxa"/>
            <w:hideMark/>
          </w:tcPr>
          <w:p w14:paraId="64EB9973" w14:textId="3D68F09A" w:rsidR="00A5405C" w:rsidRDefault="00A5405C">
            <w:pPr>
              <w:spacing w:before="120"/>
              <w:rPr>
                <w:ins w:id="2365" w:author="Ryan Beck" w:date="2022-10-10T11:08:00Z"/>
              </w:rPr>
            </w:pPr>
            <w:ins w:id="2366" w:author="Ryan Beck" w:date="2022-10-10T11:08:00Z">
              <w:r>
                <w:rPr>
                  <w:noProof/>
                </w:rPr>
                <w:drawing>
                  <wp:inline distT="0" distB="0" distL="0" distR="0" wp14:anchorId="08249B3E" wp14:editId="2BB798AD">
                    <wp:extent cx="855345" cy="467995"/>
                    <wp:effectExtent l="0" t="0" r="1905" b="8255"/>
                    <wp:docPr id="139" name="Picture 139"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tcPr>
          <w:p w14:paraId="3D6ABC3A" w14:textId="77777777" w:rsidR="00A5405C" w:rsidRDefault="00A5405C">
            <w:pPr>
              <w:rPr>
                <w:ins w:id="2367" w:author="Ryan Beck" w:date="2022-10-10T11:08:00Z"/>
                <w:b/>
              </w:rPr>
            </w:pPr>
          </w:p>
          <w:p w14:paraId="42C3C2AE" w14:textId="77777777" w:rsidR="00A5405C" w:rsidRDefault="00A5405C">
            <w:pPr>
              <w:rPr>
                <w:ins w:id="2368" w:author="Ryan Beck" w:date="2022-10-10T11:08:00Z"/>
              </w:rPr>
            </w:pPr>
            <w:ins w:id="2369" w:author="Ryan Beck" w:date="2022-10-10T11:08:00Z">
              <w:r>
                <w:rPr>
                  <w:b/>
                </w:rPr>
                <w:t>Green check button –</w:t>
              </w:r>
              <w:r>
                <w:t xml:space="preserve"> Select this button to run another profile or to exit.</w:t>
              </w:r>
            </w:ins>
          </w:p>
        </w:tc>
      </w:tr>
    </w:tbl>
    <w:p w14:paraId="12A70E0B" w14:textId="77777777" w:rsidR="00D250AC" w:rsidRDefault="00D250AC" w:rsidP="00F33FFF"/>
    <w:p w14:paraId="2DD26715" w14:textId="77777777" w:rsidR="00BC1977" w:rsidRDefault="00C653DF" w:rsidP="006555DC">
      <w:pPr>
        <w:pStyle w:val="Heading3"/>
      </w:pPr>
      <w:r>
        <w:br w:type="page"/>
      </w:r>
      <w:bookmarkStart w:id="2370" w:name="_Toc469043333"/>
      <w:bookmarkStart w:id="2371" w:name="_Toc469044967"/>
      <w:bookmarkStart w:id="2372" w:name="_Toc469139263"/>
      <w:bookmarkStart w:id="2373" w:name="_Toc469152708"/>
      <w:bookmarkStart w:id="2374" w:name="_Toc491174807"/>
      <w:bookmarkStart w:id="2375" w:name="_Toc491337788"/>
      <w:bookmarkStart w:id="2376" w:name="_Toc491337962"/>
      <w:bookmarkStart w:id="2377" w:name="_Toc491338735"/>
      <w:bookmarkStart w:id="2378" w:name="_Toc532855717"/>
      <w:bookmarkStart w:id="2379" w:name="_Toc532856739"/>
      <w:bookmarkStart w:id="2380" w:name="_Toc53042161"/>
      <w:bookmarkStart w:id="2381" w:name="_Toc53042346"/>
      <w:bookmarkStart w:id="2382" w:name="_Toc86846318"/>
      <w:bookmarkStart w:id="2383" w:name="_Toc86846509"/>
      <w:bookmarkStart w:id="2384" w:name="_Toc119049888"/>
      <w:bookmarkStart w:id="2385" w:name="_Toc119050453"/>
      <w:bookmarkStart w:id="2386" w:name="_Toc119050643"/>
      <w:bookmarkStart w:id="2387" w:name="_Toc120103005"/>
      <w:bookmarkStart w:id="2388" w:name="_Toc129764302"/>
      <w:bookmarkStart w:id="2389" w:name="_Toc130360712"/>
      <w:r w:rsidR="006E2A52">
        <w:lastRenderedPageBreak/>
        <w:t xml:space="preserve">Description </w:t>
      </w:r>
      <w:r>
        <w:t>Tab</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14:paraId="7BC9551C" w14:textId="77777777" w:rsidR="00BC1977" w:rsidRPr="00BC1977" w:rsidRDefault="00BC1977" w:rsidP="00BC1977"/>
    <w:p w14:paraId="75D3141F" w14:textId="7741DF91" w:rsidR="00133461" w:rsidRDefault="000E0382" w:rsidP="00133461">
      <w:pPr>
        <w:keepNext/>
        <w:jc w:val="center"/>
      </w:pPr>
      <w:del w:id="2390" w:author="Ryan Beck" w:date="2022-10-10T11:09:00Z">
        <w:r w:rsidDel="00291E58">
          <w:rPr>
            <w:noProof/>
          </w:rPr>
          <w:drawing>
            <wp:inline distT="0" distB="0" distL="0" distR="0" wp14:anchorId="07C70994" wp14:editId="4D2092CC">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ins w:id="2391" w:author="Ryan Beck" w:date="2022-10-10T11:09:00Z">
        <w:r w:rsidR="00291E58" w:rsidRPr="00291E58">
          <w:rPr>
            <w:noProof/>
          </w:rPr>
          <w:t xml:space="preserve"> </w:t>
        </w:r>
        <w:r w:rsidR="00291E58" w:rsidRPr="00291E58">
          <w:rPr>
            <w:noProof/>
          </w:rPr>
          <w:drawing>
            <wp:inline distT="0" distB="0" distL="0" distR="0" wp14:anchorId="546D61BB" wp14:editId="6BBF3B49">
              <wp:extent cx="5762445" cy="3084125"/>
              <wp:effectExtent l="0" t="0" r="0" b="2540"/>
              <wp:docPr id="148" name="Picture 1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able&#10;&#10;Description automatically generated"/>
                      <pic:cNvPicPr/>
                    </pic:nvPicPr>
                    <pic:blipFill>
                      <a:blip r:embed="rId128"/>
                      <a:stretch>
                        <a:fillRect/>
                      </a:stretch>
                    </pic:blipFill>
                    <pic:spPr>
                      <a:xfrm>
                        <a:off x="0" y="0"/>
                        <a:ext cx="5765065" cy="3085527"/>
                      </a:xfrm>
                      <a:prstGeom prst="rect">
                        <a:avLst/>
                      </a:prstGeom>
                    </pic:spPr>
                  </pic:pic>
                </a:graphicData>
              </a:graphic>
            </wp:inline>
          </w:drawing>
        </w:r>
      </w:ins>
    </w:p>
    <w:p w14:paraId="3DB7DA54" w14:textId="7E39B374" w:rsidR="008708F9" w:rsidRDefault="00133461"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42</w:t>
      </w:r>
      <w:r w:rsidR="00EB54D7">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w:t>
      </w:r>
      <w:proofErr w:type="gramStart"/>
      <w:r w:rsidR="00271F23">
        <w:t>recipe</w:t>
      </w:r>
      <w:proofErr w:type="gramEnd"/>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4F2DCDC4" w14:textId="77777777" w:rsidR="002938B0" w:rsidRDefault="002938B0" w:rsidP="00FA7A5F">
      <w:pPr>
        <w:pStyle w:val="Heading4"/>
        <w:rPr>
          <w:ins w:id="2392" w:author="Ryan Beck" w:date="2022-10-10T11:10:00Z"/>
        </w:rPr>
      </w:pPr>
      <w:ins w:id="2393" w:author="Ryan Beck" w:date="2022-10-10T11:10:00Z">
        <w:r>
          <w:lastRenderedPageBreak/>
          <w:t>Description Tab Buttons</w:t>
        </w:r>
      </w:ins>
    </w:p>
    <w:tbl>
      <w:tblPr>
        <w:tblW w:w="0" w:type="auto"/>
        <w:tblLook w:val="04A0" w:firstRow="1" w:lastRow="0" w:firstColumn="1" w:lastColumn="0" w:noHBand="0" w:noVBand="1"/>
      </w:tblPr>
      <w:tblGrid>
        <w:gridCol w:w="2005"/>
        <w:gridCol w:w="7355"/>
      </w:tblGrid>
      <w:tr w:rsidR="002938B0" w14:paraId="6D8B9721" w14:textId="77777777" w:rsidTr="002938B0">
        <w:trPr>
          <w:trHeight w:val="1152"/>
          <w:ins w:id="2394" w:author="Ryan Beck" w:date="2022-10-10T11:10:00Z"/>
        </w:trPr>
        <w:tc>
          <w:tcPr>
            <w:tcW w:w="2016" w:type="dxa"/>
            <w:hideMark/>
          </w:tcPr>
          <w:p w14:paraId="2B3BA6A8" w14:textId="4DA20C3A" w:rsidR="002938B0" w:rsidRDefault="002938B0">
            <w:pPr>
              <w:spacing w:before="120"/>
              <w:rPr>
                <w:ins w:id="2395" w:author="Ryan Beck" w:date="2022-10-10T11:10:00Z"/>
              </w:rPr>
            </w:pPr>
            <w:ins w:id="2396" w:author="Ryan Beck" w:date="2022-10-10T11:10:00Z">
              <w:r>
                <w:rPr>
                  <w:noProof/>
                </w:rPr>
                <w:drawing>
                  <wp:inline distT="0" distB="0" distL="0" distR="0" wp14:anchorId="539969FC" wp14:editId="11B0FB36">
                    <wp:extent cx="930275" cy="511175"/>
                    <wp:effectExtent l="0" t="0" r="3175" b="3175"/>
                    <wp:docPr id="156" name="Picture 156"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descr="bt-NAVint_Proc-men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2A753554" w14:textId="77777777" w:rsidR="002938B0" w:rsidRDefault="002938B0">
            <w:pPr>
              <w:spacing w:before="120"/>
              <w:rPr>
                <w:ins w:id="2397" w:author="Ryan Beck" w:date="2022-10-10T11:10:00Z"/>
              </w:rPr>
            </w:pPr>
            <w:ins w:id="2398" w:author="Ryan Beck" w:date="2022-10-10T11:10:00Z">
              <w:r>
                <w:rPr>
                  <w:b/>
                </w:rPr>
                <w:t xml:space="preserve">View/Edit Process Window – </w:t>
              </w:r>
              <w:r>
                <w:t>This lets you view the Process Window specifications and limits</w:t>
              </w:r>
            </w:ins>
          </w:p>
        </w:tc>
      </w:tr>
      <w:tr w:rsidR="002938B0" w14:paraId="0C22236A" w14:textId="77777777" w:rsidTr="002938B0">
        <w:trPr>
          <w:trHeight w:val="1224"/>
          <w:ins w:id="2399" w:author="Ryan Beck" w:date="2022-10-10T11:10:00Z"/>
        </w:trPr>
        <w:tc>
          <w:tcPr>
            <w:tcW w:w="2016" w:type="dxa"/>
            <w:hideMark/>
          </w:tcPr>
          <w:p w14:paraId="1F31AEFF" w14:textId="07306B19" w:rsidR="002938B0" w:rsidRDefault="002938B0">
            <w:pPr>
              <w:spacing w:before="120"/>
              <w:rPr>
                <w:ins w:id="2400" w:author="Ryan Beck" w:date="2022-10-10T11:10:00Z"/>
              </w:rPr>
            </w:pPr>
            <w:ins w:id="2401" w:author="Ryan Beck" w:date="2022-10-10T11:10:00Z">
              <w:r>
                <w:rPr>
                  <w:noProof/>
                </w:rPr>
                <w:drawing>
                  <wp:inline distT="0" distB="0" distL="0" distR="0" wp14:anchorId="3F83D378" wp14:editId="1F331EC7">
                    <wp:extent cx="930275" cy="511175"/>
                    <wp:effectExtent l="0" t="0" r="3175" b="3175"/>
                    <wp:docPr id="154" name="Picture 154"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descr="bt-NAVint_Copy2Clipb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50133697" w14:textId="77777777" w:rsidR="002938B0" w:rsidRDefault="002938B0">
            <w:pPr>
              <w:spacing w:before="120"/>
              <w:rPr>
                <w:ins w:id="2402" w:author="Ryan Beck" w:date="2022-10-10T11:10:00Z"/>
              </w:rPr>
            </w:pPr>
            <w:ins w:id="2403" w:author="Ryan Beck" w:date="2022-10-10T11:10:00Z">
              <w:r>
                <w:rPr>
                  <w:b/>
                </w:rPr>
                <w:t xml:space="preserve">Copy to Clipboard – </w:t>
              </w:r>
              <w:r>
                <w:t>This button will copy the profile data to the clipboard for use with third-party software such as a spreadsheet application, or SPC software.</w:t>
              </w:r>
            </w:ins>
          </w:p>
        </w:tc>
      </w:tr>
      <w:tr w:rsidR="002938B0" w14:paraId="133263CA" w14:textId="77777777" w:rsidTr="002938B0">
        <w:trPr>
          <w:trHeight w:val="1467"/>
          <w:ins w:id="2404" w:author="Ryan Beck" w:date="2022-10-10T11:10:00Z"/>
        </w:trPr>
        <w:tc>
          <w:tcPr>
            <w:tcW w:w="2016" w:type="dxa"/>
            <w:hideMark/>
          </w:tcPr>
          <w:p w14:paraId="14B543D8" w14:textId="640DFA8B" w:rsidR="002938B0" w:rsidRDefault="002938B0">
            <w:pPr>
              <w:spacing w:before="120"/>
              <w:rPr>
                <w:ins w:id="2405" w:author="Ryan Beck" w:date="2022-10-10T11:10:00Z"/>
              </w:rPr>
            </w:pPr>
            <w:ins w:id="2406" w:author="Ryan Beck" w:date="2022-10-10T11:10:00Z">
              <w:r>
                <w:rPr>
                  <w:noProof/>
                </w:rPr>
                <w:drawing>
                  <wp:inline distT="0" distB="0" distL="0" distR="0" wp14:anchorId="3F548427" wp14:editId="484A438B">
                    <wp:extent cx="930275" cy="511175"/>
                    <wp:effectExtent l="0" t="0" r="3175" b="3175"/>
                    <wp:docPr id="153" name="Picture 153"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descr="bt-NAVint_Pri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08F88100" w14:textId="77777777" w:rsidR="002938B0" w:rsidRDefault="002938B0">
            <w:pPr>
              <w:rPr>
                <w:ins w:id="2407" w:author="Ryan Beck" w:date="2022-10-10T11:10:00Z"/>
              </w:rPr>
            </w:pPr>
            <w:ins w:id="2408" w:author="Ryan Beck" w:date="2022-10-10T11:10: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"_Profile_Printing" </w:instrText>
              </w:r>
              <w:r>
                <w:fldChar w:fldCharType="separate"/>
              </w:r>
              <w:r>
                <w:rPr>
                  <w:rStyle w:val="Hyperlink"/>
                </w:rPr>
                <w:t>Profile Printing</w:t>
              </w:r>
              <w:r>
                <w:fldChar w:fldCharType="end"/>
              </w:r>
              <w:r>
                <w:t>.</w:t>
              </w:r>
            </w:ins>
          </w:p>
          <w:p w14:paraId="40799413" w14:textId="010E5209" w:rsidR="002938B0" w:rsidRDefault="002938B0">
            <w:pPr>
              <w:spacing w:before="120"/>
              <w:ind w:left="360"/>
              <w:rPr>
                <w:ins w:id="2409" w:author="Ryan Beck" w:date="2022-10-10T11:10:00Z"/>
              </w:rPr>
            </w:pPr>
            <w:ins w:id="2410" w:author="Ryan Beck" w:date="2022-10-10T11:10:00Z">
              <w:r>
                <w:rPr>
                  <w:b/>
                </w:rPr>
                <w:t>Note</w:t>
              </w:r>
              <w:r>
                <w:t>: If you wish to print a tab besides the General tab, pressing F9 on your keyboard will print the contents of any screen in the software.</w:t>
              </w:r>
            </w:ins>
          </w:p>
        </w:tc>
      </w:tr>
      <w:tr w:rsidR="002938B0" w14:paraId="1418D989" w14:textId="77777777" w:rsidTr="002938B0">
        <w:trPr>
          <w:ins w:id="2411" w:author="Ryan Beck" w:date="2022-10-10T11:10:00Z"/>
        </w:trPr>
        <w:tc>
          <w:tcPr>
            <w:tcW w:w="2016" w:type="dxa"/>
            <w:hideMark/>
          </w:tcPr>
          <w:p w14:paraId="0F2AE96B" w14:textId="0FA8F959" w:rsidR="002938B0" w:rsidRDefault="002938B0">
            <w:pPr>
              <w:spacing w:before="120"/>
              <w:rPr>
                <w:ins w:id="2412" w:author="Ryan Beck" w:date="2022-10-10T11:10:00Z"/>
              </w:rPr>
            </w:pPr>
            <w:ins w:id="2413" w:author="Ryan Beck" w:date="2022-10-10T11:10:00Z">
              <w:r>
                <w:rPr>
                  <w:noProof/>
                </w:rPr>
                <w:drawing>
                  <wp:inline distT="0" distB="0" distL="0" distR="0" wp14:anchorId="285E92AD" wp14:editId="6C36DC29">
                    <wp:extent cx="930275" cy="511175"/>
                    <wp:effectExtent l="0" t="0" r="3175" b="3175"/>
                    <wp:docPr id="151" name="Picture 151"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tcPr>
          <w:p w14:paraId="7C4967B6" w14:textId="77777777" w:rsidR="002938B0" w:rsidRDefault="002938B0">
            <w:pPr>
              <w:rPr>
                <w:ins w:id="2414" w:author="Ryan Beck" w:date="2022-10-10T11:10:00Z"/>
                <w:b/>
              </w:rPr>
            </w:pPr>
          </w:p>
          <w:p w14:paraId="1F18318C" w14:textId="77777777" w:rsidR="002938B0" w:rsidRDefault="002938B0">
            <w:pPr>
              <w:rPr>
                <w:ins w:id="2415" w:author="Ryan Beck" w:date="2022-10-10T11:10:00Z"/>
              </w:rPr>
            </w:pPr>
            <w:ins w:id="2416" w:author="Ryan Beck" w:date="2022-10-10T11:10:00Z">
              <w:r>
                <w:rPr>
                  <w:b/>
                </w:rPr>
                <w:t>Green check button –</w:t>
              </w:r>
              <w:r>
                <w:t xml:space="preserve"> Select this button to run another profile or to exit.</w:t>
              </w:r>
            </w:ins>
          </w:p>
          <w:p w14:paraId="16776467" w14:textId="77777777" w:rsidR="002938B0" w:rsidRDefault="002938B0">
            <w:pPr>
              <w:rPr>
                <w:ins w:id="2417" w:author="Ryan Beck" w:date="2022-10-10T11:10:00Z"/>
              </w:rPr>
            </w:pPr>
          </w:p>
          <w:p w14:paraId="7403780B" w14:textId="77777777" w:rsidR="002938B0" w:rsidRDefault="002938B0">
            <w:pPr>
              <w:rPr>
                <w:ins w:id="2418" w:author="Ryan Beck" w:date="2022-10-10T11:10:00Z"/>
              </w:rPr>
            </w:pPr>
          </w:p>
          <w:p w14:paraId="669A6F62" w14:textId="77777777" w:rsidR="002938B0" w:rsidRDefault="002938B0">
            <w:pPr>
              <w:rPr>
                <w:ins w:id="2419" w:author="Tom Bergeron" w:date="2022-11-11T09:32:00Z"/>
              </w:rPr>
            </w:pPr>
          </w:p>
          <w:p w14:paraId="40D6B1B0" w14:textId="77777777" w:rsidR="00364D2F" w:rsidRDefault="00364D2F">
            <w:pPr>
              <w:rPr>
                <w:ins w:id="2420" w:author="Tom Bergeron" w:date="2022-11-11T09:32:00Z"/>
              </w:rPr>
            </w:pPr>
          </w:p>
          <w:p w14:paraId="271CBA03" w14:textId="13731419" w:rsidR="00364D2F" w:rsidRDefault="00364D2F">
            <w:pPr>
              <w:rPr>
                <w:ins w:id="2421" w:author="Ryan Beck" w:date="2022-10-10T11:10:00Z"/>
              </w:rPr>
            </w:pPr>
          </w:p>
        </w:tc>
      </w:tr>
    </w:tbl>
    <w:p w14:paraId="5D2B2984" w14:textId="29FBC4E9" w:rsidR="008708F9" w:rsidDel="002938B0" w:rsidRDefault="008708F9" w:rsidP="002D7822">
      <w:pPr>
        <w:pStyle w:val="Heading2"/>
        <w:rPr>
          <w:del w:id="2422" w:author="Ryan Beck" w:date="2022-10-10T11:10:00Z"/>
        </w:rPr>
        <w:pPrChange w:id="2423" w:author="Tom Bergeron" w:date="2023-04-11T23:17:00Z">
          <w:pPr>
            <w:pStyle w:val="Heading4"/>
          </w:pPr>
        </w:pPrChange>
      </w:pPr>
      <w:del w:id="2424" w:author="Ryan Beck" w:date="2022-10-10T11:10:00Z">
        <w:r w:rsidRPr="00910E39" w:rsidDel="002938B0">
          <w:lastRenderedPageBreak/>
          <w:delText xml:space="preserve">Description </w:delText>
        </w:r>
        <w:r w:rsidR="00C653DF" w:rsidDel="002938B0">
          <w:delText>T</w:delText>
        </w:r>
        <w:r w:rsidR="00C653DF" w:rsidRPr="00910E39" w:rsidDel="002938B0">
          <w:delText xml:space="preserve">ab </w:delText>
        </w:r>
        <w:r w:rsidR="00C653DF" w:rsidDel="002938B0">
          <w:delText>B</w:delText>
        </w:r>
        <w:r w:rsidR="00C653DF" w:rsidRPr="00910E39" w:rsidDel="002938B0">
          <w:delText>uttons</w:delText>
        </w:r>
      </w:del>
    </w:p>
    <w:p w14:paraId="5BE48870" w14:textId="2D69AD3C" w:rsidR="008708F9" w:rsidDel="002938B0" w:rsidRDefault="008708F9" w:rsidP="002D7822">
      <w:pPr>
        <w:pStyle w:val="Heading2"/>
        <w:rPr>
          <w:del w:id="2425" w:author="Ryan Beck" w:date="2022-10-10T11:10:00Z"/>
        </w:rPr>
        <w:pPrChange w:id="2426" w:author="Tom Bergeron" w:date="2023-04-11T23:17:00Z">
          <w:pPr/>
        </w:pPrChange>
      </w:pPr>
      <w:del w:id="2427" w:author="Ryan Beck" w:date="2022-10-10T11:10:00Z">
        <w:r w:rsidDel="002938B0">
          <w:delText>View/Edit Process Window – This will allow you to view th</w:delText>
        </w:r>
        <w:r w:rsidR="00F33FFF" w:rsidDel="002938B0">
          <w:delText>e process window specifications</w:delText>
        </w:r>
        <w:r w:rsidR="00B2165D" w:rsidDel="002938B0">
          <w:delText>.</w:delText>
        </w:r>
      </w:del>
    </w:p>
    <w:p w14:paraId="69532892" w14:textId="4A27A7DE" w:rsidR="00D250AC" w:rsidDel="002938B0" w:rsidRDefault="00D250AC" w:rsidP="002D7822">
      <w:pPr>
        <w:pStyle w:val="Heading2"/>
        <w:rPr>
          <w:del w:id="2428" w:author="Ryan Beck" w:date="2022-10-10T11:10:00Z"/>
        </w:rPr>
        <w:pPrChange w:id="2429" w:author="Tom Bergeron" w:date="2023-04-11T23:17:00Z">
          <w:pPr/>
        </w:pPrChange>
      </w:pPr>
    </w:p>
    <w:p w14:paraId="36485ADB" w14:textId="04E27BBA" w:rsidR="008708F9" w:rsidDel="002938B0" w:rsidRDefault="008708F9" w:rsidP="002D7822">
      <w:pPr>
        <w:pStyle w:val="Heading2"/>
        <w:rPr>
          <w:del w:id="2430" w:author="Ryan Beck" w:date="2022-10-10T11:10:00Z"/>
        </w:rPr>
        <w:pPrChange w:id="2431" w:author="Tom Bergeron" w:date="2023-04-11T23:17:00Z">
          <w:pPr/>
        </w:pPrChange>
      </w:pPr>
      <w:del w:id="2432" w:author="Ryan Beck" w:date="2022-10-10T11:10:00Z">
        <w:r w:rsidDel="002938B0">
          <w:delText xml:space="preserve">Copy to </w:delText>
        </w:r>
        <w:r w:rsidR="00671E0B" w:rsidDel="002938B0">
          <w:delText>c</w:delText>
        </w:r>
        <w:r w:rsidDel="002938B0">
          <w:delText>lipboard – This button will copy the profile data to the clipboard for use with third-party software such as a spreadsheet application, or SPC software.</w:delText>
        </w:r>
      </w:del>
    </w:p>
    <w:p w14:paraId="10D25A07" w14:textId="7FB14FFB" w:rsidR="00D250AC" w:rsidDel="002938B0" w:rsidRDefault="00D250AC" w:rsidP="002D7822">
      <w:pPr>
        <w:pStyle w:val="Heading2"/>
        <w:rPr>
          <w:del w:id="2433" w:author="Ryan Beck" w:date="2022-10-10T11:10:00Z"/>
        </w:rPr>
        <w:pPrChange w:id="2434" w:author="Tom Bergeron" w:date="2023-04-11T23:17:00Z">
          <w:pPr/>
        </w:pPrChange>
      </w:pPr>
    </w:p>
    <w:p w14:paraId="70D4898B" w14:textId="69FA8920" w:rsidR="008708F9" w:rsidDel="002938B0" w:rsidRDefault="008708F9" w:rsidP="002D7822">
      <w:pPr>
        <w:pStyle w:val="Heading2"/>
        <w:rPr>
          <w:del w:id="2435" w:author="Ryan Beck" w:date="2022-10-10T11:10:00Z"/>
        </w:rPr>
        <w:pPrChange w:id="2436" w:author="Tom Bergeron" w:date="2023-04-11T23:17:00Z">
          <w:pPr/>
        </w:pPrChange>
      </w:pPr>
      <w:del w:id="2437" w:author="Ryan Beck" w:date="2022-10-10T11:10:00Z">
        <w:r w:rsidDel="002938B0">
          <w:delText xml:space="preserve">Print – This button will </w:delText>
        </w:r>
        <w:r w:rsidR="00F33FFF" w:rsidDel="002938B0">
          <w:delText>print the current profile.</w:delText>
        </w:r>
      </w:del>
    </w:p>
    <w:p w14:paraId="24AD92E2" w14:textId="4B6B86B6" w:rsidR="00D250AC" w:rsidDel="002938B0" w:rsidRDefault="00D250AC" w:rsidP="002D7822">
      <w:pPr>
        <w:pStyle w:val="Heading2"/>
        <w:rPr>
          <w:del w:id="2438" w:author="Ryan Beck" w:date="2022-10-10T11:10:00Z"/>
        </w:rPr>
        <w:pPrChange w:id="2439" w:author="Tom Bergeron" w:date="2023-04-11T23:17:00Z">
          <w:pPr/>
        </w:pPrChange>
      </w:pPr>
    </w:p>
    <w:p w14:paraId="31E8A578" w14:textId="21045BB0" w:rsidR="008708F9" w:rsidRPr="00A64B31" w:rsidDel="002938B0" w:rsidRDefault="00232568" w:rsidP="002D7822">
      <w:pPr>
        <w:pStyle w:val="Heading2"/>
        <w:rPr>
          <w:del w:id="2440" w:author="Ryan Beck" w:date="2022-10-10T11:10:00Z"/>
        </w:rPr>
        <w:pPrChange w:id="2441" w:author="Tom Bergeron" w:date="2023-04-11T23:17:00Z">
          <w:pPr/>
        </w:pPrChange>
      </w:pPr>
      <w:del w:id="2442" w:author="Ryan Beck" w:date="2022-10-10T11:10:00Z">
        <w:r w:rsidRPr="00A64B31" w:rsidDel="002938B0">
          <w:delText>Tip</w:delText>
        </w:r>
        <w:r w:rsidR="0006228B" w:rsidRPr="00A64B31" w:rsidDel="002938B0">
          <w:delText xml:space="preserve">: </w:delText>
        </w:r>
        <w:r w:rsidR="008708F9" w:rsidRPr="00A64B31" w:rsidDel="002938B0">
          <w:delText>If you wish to print a tab besides the General tab, pressing F9 on your keyboard will print the contents of any screen in the software.</w:delText>
        </w:r>
      </w:del>
    </w:p>
    <w:p w14:paraId="4520BD5E" w14:textId="3F3E30CD" w:rsidR="002E44AB" w:rsidDel="002938B0" w:rsidRDefault="002E44AB" w:rsidP="002D7822">
      <w:pPr>
        <w:pStyle w:val="Heading2"/>
        <w:rPr>
          <w:del w:id="2443" w:author="Ryan Beck" w:date="2022-10-10T11:10:00Z"/>
        </w:rPr>
        <w:pPrChange w:id="2444" w:author="Tom Bergeron" w:date="2023-04-11T23:17:00Z">
          <w:pPr/>
        </w:pPrChange>
      </w:pPr>
    </w:p>
    <w:p w14:paraId="140D91A6" w14:textId="4945A3EF" w:rsidR="0004552F" w:rsidDel="002938B0" w:rsidRDefault="008708F9" w:rsidP="002D7822">
      <w:pPr>
        <w:pStyle w:val="Heading2"/>
        <w:rPr>
          <w:del w:id="2445" w:author="Ryan Beck" w:date="2022-10-10T11:10:00Z"/>
          <w:noProof/>
        </w:rPr>
        <w:pPrChange w:id="2446" w:author="Tom Bergeron" w:date="2023-04-11T23:17:00Z">
          <w:pPr/>
        </w:pPrChange>
      </w:pPr>
      <w:del w:id="2447" w:author="Ryan Beck" w:date="2022-10-10T11:10:00Z">
        <w:r w:rsidDel="002938B0">
          <w:delText xml:space="preserve">Green </w:delText>
        </w:r>
        <w:r w:rsidR="00A64B31" w:rsidDel="002938B0">
          <w:delText>C</w:delText>
        </w:r>
        <w:r w:rsidDel="002938B0">
          <w:delText xml:space="preserve">heck </w:delText>
        </w:r>
        <w:r w:rsidR="00A64B31" w:rsidDel="002938B0">
          <w:delText>B</w:delText>
        </w:r>
        <w:r w:rsidDel="002938B0">
          <w:delText>utton – Select this button to run another profile or to exit</w:delText>
        </w:r>
        <w:r w:rsidR="00B2165D" w:rsidDel="002938B0">
          <w:delText>.</w:delText>
        </w:r>
        <w:bookmarkStart w:id="2448" w:name="_Profile_Optimization_with_the_KIC_N"/>
        <w:bookmarkStart w:id="2449" w:name="_Toc176001788"/>
        <w:bookmarkStart w:id="2450" w:name="_Ref187209815"/>
        <w:bookmarkStart w:id="2451" w:name="_Ref91061591"/>
        <w:bookmarkStart w:id="2452" w:name="_Toc119468097"/>
        <w:bookmarkStart w:id="2453" w:name="_Toc488490456"/>
        <w:bookmarkEnd w:id="2132"/>
        <w:bookmarkEnd w:id="2133"/>
        <w:bookmarkEnd w:id="2448"/>
      </w:del>
    </w:p>
    <w:p w14:paraId="67994041" w14:textId="0FAED59A" w:rsidR="0027112C" w:rsidRPr="00673430" w:rsidRDefault="00754243" w:rsidP="002D7822">
      <w:pPr>
        <w:pStyle w:val="Heading2"/>
      </w:pPr>
      <w:bookmarkStart w:id="2454" w:name="_Toc329784614"/>
      <w:bookmarkEnd w:id="2449"/>
      <w:bookmarkEnd w:id="2450"/>
      <w:del w:id="2455" w:author="Ryan Beck" w:date="2022-10-10T11:10:00Z">
        <w:r w:rsidDel="002938B0">
          <w:br w:type="page"/>
        </w:r>
      </w:del>
      <w:bookmarkStart w:id="2456" w:name="_Toc469043334"/>
      <w:bookmarkStart w:id="2457" w:name="_Toc469044968"/>
      <w:bookmarkStart w:id="2458" w:name="_Toc469139264"/>
      <w:bookmarkStart w:id="2459" w:name="_Toc469152709"/>
      <w:bookmarkStart w:id="2460" w:name="_Toc491174808"/>
      <w:bookmarkStart w:id="2461" w:name="_Toc491337789"/>
      <w:bookmarkStart w:id="2462" w:name="_Toc491337963"/>
      <w:bookmarkStart w:id="2463" w:name="_Toc491338736"/>
      <w:bookmarkStart w:id="2464" w:name="_Toc532855718"/>
      <w:bookmarkStart w:id="2465" w:name="_Toc532856740"/>
      <w:bookmarkStart w:id="2466" w:name="_Toc53042162"/>
      <w:bookmarkStart w:id="2467" w:name="_Toc53042347"/>
      <w:bookmarkStart w:id="2468" w:name="_Toc86846319"/>
      <w:bookmarkStart w:id="2469" w:name="_Toc86846510"/>
      <w:bookmarkStart w:id="2470" w:name="_Toc119049745"/>
      <w:bookmarkStart w:id="2471" w:name="_Toc119049889"/>
      <w:bookmarkStart w:id="2472" w:name="_Toc119050454"/>
      <w:bookmarkStart w:id="2473" w:name="_Toc119050644"/>
      <w:bookmarkStart w:id="2474" w:name="_Toc120103006"/>
      <w:bookmarkStart w:id="2475" w:name="_Toc129764303"/>
      <w:bookmarkStart w:id="2476" w:name="_Toc130360713"/>
      <w:r w:rsidR="0027112C" w:rsidRPr="00673430">
        <w:lastRenderedPageBreak/>
        <w:t xml:space="preserve">Manual </w:t>
      </w:r>
      <w:r>
        <w:t>P</w:t>
      </w:r>
      <w:r w:rsidRPr="00673430">
        <w:t xml:space="preserve">rofile </w:t>
      </w:r>
      <w:r>
        <w:t>P</w:t>
      </w:r>
      <w:r w:rsidRPr="00673430">
        <w:t>rediction</w:t>
      </w:r>
      <w:bookmarkEnd w:id="2451"/>
      <w:bookmarkEnd w:id="2452"/>
      <w:bookmarkEnd w:id="2454"/>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6555DC">
      <w:pPr>
        <w:pStyle w:val="Heading3"/>
      </w:pPr>
      <w:bookmarkStart w:id="2477" w:name="_Toc469043335"/>
      <w:bookmarkStart w:id="2478" w:name="_Toc469044969"/>
      <w:bookmarkStart w:id="2479" w:name="_Toc469139265"/>
      <w:bookmarkStart w:id="2480" w:name="_Toc469152710"/>
      <w:bookmarkStart w:id="2481" w:name="_Toc491174809"/>
      <w:bookmarkStart w:id="2482" w:name="_Toc491337790"/>
      <w:bookmarkStart w:id="2483" w:name="_Toc491337964"/>
      <w:bookmarkStart w:id="2484" w:name="_Toc491338737"/>
      <w:bookmarkStart w:id="2485" w:name="_Toc532855719"/>
      <w:bookmarkStart w:id="2486" w:name="_Toc532856741"/>
      <w:bookmarkStart w:id="2487" w:name="_Toc53042163"/>
      <w:bookmarkStart w:id="2488" w:name="_Toc53042348"/>
      <w:bookmarkStart w:id="2489" w:name="_Toc86846320"/>
      <w:bookmarkStart w:id="2490" w:name="_Toc86846511"/>
      <w:bookmarkStart w:id="2491" w:name="_Toc119049890"/>
      <w:bookmarkStart w:id="2492" w:name="_Toc119050455"/>
      <w:bookmarkStart w:id="2493" w:name="_Toc119050645"/>
      <w:bookmarkStart w:id="2494" w:name="_Toc120103007"/>
      <w:bookmarkStart w:id="2495" w:name="_Toc129764304"/>
      <w:bookmarkStart w:id="2496" w:name="_Toc130360714"/>
      <w:r>
        <w:t>Predict</w:t>
      </w:r>
      <w:r w:rsidR="00671E0B">
        <w:t xml:space="preserve"> </w:t>
      </w:r>
      <w:r w:rsidR="00C653DF">
        <w:t>C</w:t>
      </w:r>
      <w:r w:rsidR="00C653DF" w:rsidRPr="00673430">
        <w:t>hanges</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66918098" w:rsidR="0027112C" w:rsidRPr="00673430" w:rsidRDefault="0027112C" w:rsidP="003F6142">
      <w:pPr>
        <w:ind w:left="360"/>
      </w:pPr>
      <w:r w:rsidRPr="00673430">
        <w:t>In the example be</w:t>
      </w:r>
      <w:r w:rsidR="002B6A04" w:rsidRPr="00673430">
        <w:t xml:space="preserve">low, </w:t>
      </w:r>
      <w:ins w:id="2497" w:author="Ryan Beck" w:date="2022-11-18T12:23:00Z">
        <w:r w:rsidR="00665021">
          <w:t>Z</w:t>
        </w:r>
      </w:ins>
      <w:del w:id="2498" w:author="Ryan Beck" w:date="2022-11-18T12:23:00Z">
        <w:r w:rsidR="002B6A04" w:rsidRPr="00673430" w:rsidDel="00665021">
          <w:delText>z</w:delText>
        </w:r>
      </w:del>
      <w:r w:rsidR="002B6A04" w:rsidRPr="00673430">
        <w:t>one 1 has been selected.</w:t>
      </w:r>
      <w:r w:rsidR="00133461" w:rsidRPr="00673430">
        <w:t xml:space="preserve">  </w:t>
      </w:r>
      <w:del w:id="2499" w:author="Ryan Beck" w:date="2022-10-10T11:11:00Z">
        <w:r w:rsidR="00133461" w:rsidRPr="00673430" w:rsidDel="004B3996">
          <w:delText>See</w:delText>
        </w:r>
        <w:r w:rsidR="00311055" w:rsidRPr="00673430" w:rsidDel="004B3996">
          <w:delText xml:space="preserve"> </w:delText>
        </w:r>
        <w:r w:rsidR="00311055" w:rsidRPr="00673430" w:rsidDel="004B3996">
          <w:fldChar w:fldCharType="begin"/>
        </w:r>
        <w:r w:rsidR="00311055" w:rsidRPr="00673430" w:rsidDel="004B3996">
          <w:delInstrText xml:space="preserve"> REF _Ref185832902 \h </w:delInstrText>
        </w:r>
        <w:r w:rsidR="00673430" w:rsidRPr="00673430" w:rsidDel="004B3996">
          <w:delInstrText xml:space="preserve"> \* MERGEFORMAT </w:delInstrText>
        </w:r>
        <w:r w:rsidR="00311055" w:rsidRPr="00673430" w:rsidDel="004B3996">
          <w:fldChar w:fldCharType="separate"/>
        </w:r>
        <w:r w:rsidR="00F9407E" w:rsidDel="004B3996">
          <w:delText xml:space="preserve">Figure </w:delText>
        </w:r>
        <w:r w:rsidR="00F9407E" w:rsidDel="004B3996">
          <w:rPr>
            <w:noProof/>
          </w:rPr>
          <w:delText>43</w:delText>
        </w:r>
        <w:r w:rsidR="00311055" w:rsidRPr="00673430" w:rsidDel="004B3996">
          <w:fldChar w:fldCharType="end"/>
        </w:r>
        <w:r w:rsidR="00133461" w:rsidRPr="00673430" w:rsidDel="004B3996">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7935A54" w:rsidR="0027112C" w:rsidRDefault="00133461" w:rsidP="00F5043F">
      <w:pPr>
        <w:pStyle w:val="Caption"/>
      </w:pPr>
      <w:bookmarkStart w:id="2500" w:name="_Ref185832902"/>
      <w:r>
        <w:t xml:space="preserve">Figure </w:t>
      </w:r>
      <w:r w:rsidR="00EB54D7">
        <w:fldChar w:fldCharType="begin"/>
      </w:r>
      <w:r w:rsidR="00EB54D7">
        <w:instrText xml:space="preserve"> SEQ Figure \* ARABIC </w:instrText>
      </w:r>
      <w:r w:rsidR="00EB54D7">
        <w:fldChar w:fldCharType="separate"/>
      </w:r>
      <w:r w:rsidR="00093938">
        <w:rPr>
          <w:noProof/>
        </w:rPr>
        <w:t>43</w:t>
      </w:r>
      <w:r w:rsidR="00EB54D7">
        <w:rPr>
          <w:noProof/>
        </w:rPr>
        <w:fldChar w:fldCharType="end"/>
      </w:r>
      <w:bookmarkEnd w:id="2500"/>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Type the new temperature setting, and then press</w:t>
      </w:r>
      <w:r w:rsidRPr="00665021">
        <w:rPr>
          <w:b/>
          <w:bCs/>
          <w:rPrChange w:id="2501" w:author="Ryan Beck" w:date="2022-11-18T12:23:00Z">
            <w:rPr/>
          </w:rPrChange>
        </w:rPr>
        <w:t xml:space="preserve"> Enter</w:t>
      </w:r>
      <w:r w:rsidRPr="003F6142">
        <w:t xml:space="preserve">.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19AB5C84" w:rsidR="0087409C" w:rsidRDefault="00754243" w:rsidP="002D7822">
      <w:pPr>
        <w:pStyle w:val="Heading2"/>
      </w:pPr>
      <w:bookmarkStart w:id="2502" w:name="_Dealing_With_Different_Top_and_Bott"/>
      <w:bookmarkStart w:id="2503" w:name="_Ref91061109"/>
      <w:bookmarkStart w:id="2504" w:name="_Toc119468098"/>
      <w:bookmarkEnd w:id="2502"/>
      <w:r>
        <w:br w:type="page"/>
      </w:r>
      <w:bookmarkStart w:id="2505" w:name="_Toc329784615"/>
      <w:bookmarkStart w:id="2506" w:name="_Toc469043336"/>
      <w:bookmarkStart w:id="2507" w:name="_Toc469044970"/>
      <w:bookmarkStart w:id="2508" w:name="_Toc469139266"/>
      <w:bookmarkStart w:id="2509" w:name="_Toc469152711"/>
      <w:bookmarkStart w:id="2510" w:name="_Toc491174810"/>
      <w:bookmarkStart w:id="2511" w:name="_Toc491337791"/>
      <w:bookmarkStart w:id="2512" w:name="_Toc491337965"/>
      <w:bookmarkStart w:id="2513" w:name="_Toc491338738"/>
      <w:bookmarkStart w:id="2514" w:name="_Toc532855720"/>
      <w:bookmarkStart w:id="2515" w:name="_Toc532856742"/>
      <w:bookmarkStart w:id="2516" w:name="_Toc53042164"/>
      <w:bookmarkStart w:id="2517" w:name="_Toc53042349"/>
      <w:bookmarkStart w:id="2518" w:name="_Toc86846321"/>
      <w:bookmarkStart w:id="2519" w:name="_Toc86846512"/>
      <w:bookmarkStart w:id="2520" w:name="_Toc119049746"/>
      <w:bookmarkStart w:id="2521" w:name="_Toc119049891"/>
      <w:bookmarkStart w:id="2522" w:name="_Toc119050456"/>
      <w:bookmarkStart w:id="2523" w:name="_Toc119050646"/>
      <w:bookmarkStart w:id="2524" w:name="_Toc120103008"/>
      <w:bookmarkStart w:id="2525" w:name="_Toc129764305"/>
      <w:bookmarkStart w:id="2526" w:name="_Toc130360715"/>
      <w:r w:rsidR="003F6142">
        <w:lastRenderedPageBreak/>
        <w:t>Set</w:t>
      </w:r>
      <w:r w:rsidR="00910E39">
        <w:t xml:space="preserve"> </w:t>
      </w:r>
      <w:r>
        <w:t xml:space="preserve">Different Top </w:t>
      </w:r>
      <w:r w:rsidR="003F6142">
        <w:t>a</w:t>
      </w:r>
      <w:r>
        <w:t>nd Bottom Set</w:t>
      </w:r>
      <w:ins w:id="2527" w:author="Ryan Beck" w:date="2023-04-11T15:59:00Z">
        <w:r w:rsidR="00F27648">
          <w:t>p</w:t>
        </w:r>
      </w:ins>
      <w:del w:id="2528" w:author="Ryan Beck" w:date="2023-04-11T15:59:00Z">
        <w:r w:rsidDel="00F27648">
          <w:delText xml:space="preserve"> P</w:delText>
        </w:r>
      </w:del>
      <w:r>
        <w:t xml:space="preserve">oint </w:t>
      </w:r>
      <w:proofErr w:type="gramStart"/>
      <w:r>
        <w:t>Temperatures</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proofErr w:type="gramEnd"/>
    </w:p>
    <w:p w14:paraId="30358E5A" w14:textId="77777777" w:rsidR="00A646A2" w:rsidRPr="00A646A2" w:rsidRDefault="00A646A2" w:rsidP="00737029"/>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3899DB35" w:rsidR="000613A2" w:rsidRPr="00673430" w:rsidRDefault="000613A2" w:rsidP="000613A2">
            <w:r w:rsidRPr="00673430">
              <w:t xml:space="preserve">The software will allow you to enter different top and bottom setpoint temperatures prior to running a profile.  </w:t>
            </w:r>
            <w:del w:id="2529" w:author="Ryan Beck" w:date="2022-10-10T11:11:00Z">
              <w:r w:rsidRPr="00673430" w:rsidDel="004B3996">
                <w:delText xml:space="preserve">See </w:delText>
              </w:r>
              <w:r w:rsidRPr="00673430" w:rsidDel="004B3996">
                <w:fldChar w:fldCharType="begin"/>
              </w:r>
              <w:r w:rsidRPr="00673430" w:rsidDel="004B3996">
                <w:delInstrText xml:space="preserve"> REF _Ref185833331 \h  \* MERGEFORMAT </w:delInstrText>
              </w:r>
              <w:r w:rsidRPr="00673430" w:rsidDel="004B3996">
                <w:fldChar w:fldCharType="separate"/>
              </w:r>
              <w:r w:rsidR="00F9407E" w:rsidRPr="003F6142" w:rsidDel="004B3996">
                <w:delText xml:space="preserve">Figure </w:delText>
              </w:r>
              <w:r w:rsidR="00F9407E" w:rsidDel="004B3996">
                <w:rPr>
                  <w:noProof/>
                </w:rPr>
                <w:delText>44</w:delText>
              </w:r>
              <w:r w:rsidRPr="00673430" w:rsidDel="004B3996">
                <w:fldChar w:fldCharType="end"/>
              </w:r>
              <w:r w:rsidRPr="00673430" w:rsidDel="004B3996">
                <w:delText>.</w:delText>
              </w:r>
            </w:del>
          </w:p>
          <w:p w14:paraId="350506F2" w14:textId="77777777" w:rsidR="000613A2" w:rsidRPr="00673430" w:rsidRDefault="000613A2" w:rsidP="000613A2"/>
          <w:p w14:paraId="1CE850A0" w14:textId="4F8B9411" w:rsidR="000613A2" w:rsidRPr="00673430" w:rsidRDefault="00791E68" w:rsidP="000613A2">
            <w:r>
              <w:t xml:space="preserve">Notice the top of </w:t>
            </w:r>
            <w:ins w:id="2530" w:author="Ryan Beck" w:date="2022-11-18T12:23:00Z">
              <w:r w:rsidR="00665021">
                <w:t>Z</w:t>
              </w:r>
            </w:ins>
            <w:del w:id="2531" w:author="Ryan Beck" w:date="2022-11-18T12:23:00Z">
              <w:r w:rsidRPr="000B1171" w:rsidDel="00665021">
                <w:delText>z</w:delText>
              </w:r>
            </w:del>
            <w:r w:rsidRPr="000B1171">
              <w:t>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CEDF66F" w:rsidR="000613A2" w:rsidRPr="003F6142" w:rsidRDefault="00D12DB7" w:rsidP="00224600">
            <w:r>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1EB39732" w:rsidR="000613A2" w:rsidRPr="003F6142" w:rsidRDefault="000613A2" w:rsidP="003F6142">
            <w:pPr>
              <w:pStyle w:val="Caption"/>
              <w:rPr>
                <w:rFonts w:ascii="Trebuchet MS" w:hAnsi="Trebuchet MS"/>
                <w:sz w:val="24"/>
                <w:szCs w:val="24"/>
              </w:rPr>
            </w:pPr>
            <w:bookmarkStart w:id="2532" w:name="_Ref185833331"/>
            <w:r w:rsidRPr="003F6142">
              <w:t xml:space="preserve">Figure </w:t>
            </w:r>
            <w:r w:rsidR="00EB54D7">
              <w:fldChar w:fldCharType="begin"/>
            </w:r>
            <w:r w:rsidR="00EB54D7">
              <w:instrText xml:space="preserve"> SEQ Figure \* ARABIC </w:instrText>
            </w:r>
            <w:r w:rsidR="00EB54D7">
              <w:fldChar w:fldCharType="separate"/>
            </w:r>
            <w:r w:rsidR="00093938">
              <w:rPr>
                <w:noProof/>
              </w:rPr>
              <w:t>44</w:t>
            </w:r>
            <w:r w:rsidR="00EB54D7">
              <w:rPr>
                <w:noProof/>
              </w:rPr>
              <w:fldChar w:fldCharType="end"/>
            </w:r>
            <w:bookmarkEnd w:id="2532"/>
            <w:r w:rsidR="00791E68" w:rsidRPr="003F6142">
              <w:t xml:space="preserve"> </w:t>
            </w:r>
            <w:r w:rsidR="00D12DB7">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6555DC">
      <w:pPr>
        <w:pStyle w:val="Heading3"/>
      </w:pPr>
      <w:r>
        <w:br w:type="page"/>
      </w:r>
      <w:bookmarkStart w:id="2533" w:name="_Toc469043337"/>
      <w:bookmarkStart w:id="2534" w:name="_Toc469044971"/>
      <w:bookmarkStart w:id="2535" w:name="_Toc469139267"/>
      <w:bookmarkStart w:id="2536" w:name="_Toc469152712"/>
      <w:bookmarkStart w:id="2537" w:name="_Toc491174811"/>
      <w:bookmarkStart w:id="2538" w:name="_Toc491337792"/>
      <w:bookmarkStart w:id="2539" w:name="_Toc491337966"/>
      <w:bookmarkStart w:id="2540" w:name="_Toc491338739"/>
      <w:bookmarkStart w:id="2541" w:name="_Toc532855721"/>
      <w:bookmarkStart w:id="2542" w:name="_Toc532856743"/>
      <w:bookmarkStart w:id="2543" w:name="_Toc53042165"/>
      <w:bookmarkStart w:id="2544" w:name="_Toc53042350"/>
      <w:bookmarkStart w:id="2545" w:name="_Toc86846322"/>
      <w:bookmarkStart w:id="2546" w:name="_Toc86846513"/>
      <w:bookmarkStart w:id="2547" w:name="_Toc119049892"/>
      <w:bookmarkStart w:id="2548" w:name="_Toc119050457"/>
      <w:bookmarkStart w:id="2549" w:name="_Toc119050647"/>
      <w:bookmarkStart w:id="2550" w:name="_Toc120103009"/>
      <w:bookmarkStart w:id="2551" w:name="_Toc129764306"/>
      <w:bookmarkStart w:id="2552" w:name="_Toc130360716"/>
      <w:r w:rsidR="0027112C" w:rsidRPr="00990904">
        <w:lastRenderedPageBreak/>
        <w:t xml:space="preserve">Profile </w:t>
      </w:r>
      <w:r>
        <w:t>G</w:t>
      </w:r>
      <w:r w:rsidRPr="00990904">
        <w:t xml:space="preserve">raph </w:t>
      </w:r>
      <w:r>
        <w:t>D</w:t>
      </w:r>
      <w:r w:rsidRPr="00990904">
        <w:t>isplay</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071488" behindDoc="0" locked="0" layoutInCell="1" allowOverlap="1" wp14:anchorId="6AAEC933" wp14:editId="66273E01">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BB401D" w:rsidRDefault="00BB401D"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5" style="position:absolute;left:0;text-align:left;margin-left:243.45pt;margin-top:160.2pt;width:156.6pt;height:43.9pt;z-index:25107148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BVLxQXAwAAgAcAAA4AAAAAAAAAAAAA&#10;AAAALgIAAGRycy9lMm9Eb2MueG1sUEsBAi0AFAAGAAgAAAAhAIEQhZjhAAAACwEAAA8AAAAAAAAA&#10;AAAAAAAAcQUAAGRycy9kb3ducmV2LnhtbFBLBQYAAAAABAAEAPMAAAB/Bg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BB401D" w:rsidRDefault="00BB401D"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0806272" behindDoc="0" locked="0" layoutInCell="1" allowOverlap="1" wp14:anchorId="432344D3" wp14:editId="70629DA8">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BB401D" w:rsidRDefault="00BB401D"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8" style="position:absolute;left:0;text-align:left;margin-left:130.05pt;margin-top:57.1pt;width:131.4pt;height:55.1pt;z-index:25080627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VAQ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BB401D" w:rsidRDefault="00BB401D"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5A4468A1" w:rsidR="0027112C" w:rsidRDefault="00133461" w:rsidP="00F5043F">
      <w:pPr>
        <w:pStyle w:val="Caption"/>
      </w:pPr>
      <w:bookmarkStart w:id="2553" w:name="_Ref469039218"/>
      <w:bookmarkStart w:id="2554" w:name="_Ref469039188"/>
      <w:r>
        <w:t xml:space="preserve">Figure </w:t>
      </w:r>
      <w:r w:rsidR="00EB54D7">
        <w:fldChar w:fldCharType="begin"/>
      </w:r>
      <w:r w:rsidR="00EB54D7">
        <w:instrText xml:space="preserve"> SEQ Figure \* ARABIC </w:instrText>
      </w:r>
      <w:r w:rsidR="00EB54D7">
        <w:fldChar w:fldCharType="separate"/>
      </w:r>
      <w:r w:rsidR="00093938">
        <w:rPr>
          <w:noProof/>
        </w:rPr>
        <w:t>45</w:t>
      </w:r>
      <w:r w:rsidR="00EB54D7">
        <w:rPr>
          <w:noProof/>
        </w:rPr>
        <w:fldChar w:fldCharType="end"/>
      </w:r>
      <w:bookmarkEnd w:id="2553"/>
      <w:r w:rsidR="00226533">
        <w:t>: Profile Graph</w:t>
      </w:r>
      <w:r w:rsidR="00271F23">
        <w:t xml:space="preserve"> Display</w:t>
      </w:r>
      <w:bookmarkEnd w:id="2554"/>
    </w:p>
    <w:p w14:paraId="0C64FA56" w14:textId="77777777" w:rsidR="0027112C" w:rsidRDefault="0027112C" w:rsidP="002B6A04"/>
    <w:p w14:paraId="18E46546" w14:textId="77777777" w:rsidR="0027112C" w:rsidRDefault="0027112C" w:rsidP="0027112C"/>
    <w:p w14:paraId="0D0DF278" w14:textId="11EA02C8"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2555" w:author="Ryan Beck" w:date="2022-10-10T11:11:00Z">
        <w:r w:rsidR="00133461" w:rsidRPr="00226533" w:rsidDel="004B3996">
          <w:delText>See</w:delText>
        </w:r>
        <w:r w:rsidR="00226533" w:rsidDel="004B3996">
          <w:delText xml:space="preserve"> </w:delText>
        </w:r>
        <w:r w:rsidR="00CB7750" w:rsidDel="004B3996">
          <w:delText xml:space="preserve">Figure </w:delText>
        </w:r>
        <w:r w:rsidR="00226533" w:rsidDel="004B3996">
          <w:fldChar w:fldCharType="begin"/>
        </w:r>
        <w:r w:rsidR="00226533" w:rsidDel="004B3996">
          <w:delInstrText xml:space="preserve"> REF _Ref185834496 \h </w:delInstrText>
        </w:r>
        <w:r w:rsidR="00226533" w:rsidDel="004B3996">
          <w:fldChar w:fldCharType="separate"/>
        </w:r>
        <w:r w:rsidR="00F9407E" w:rsidRPr="00226533" w:rsidDel="004B3996">
          <w:delText xml:space="preserve">Figure </w:delText>
        </w:r>
        <w:r w:rsidR="00F9407E" w:rsidDel="004B3996">
          <w:rPr>
            <w:noProof/>
          </w:rPr>
          <w:delText>46</w:delText>
        </w:r>
        <w:r w:rsidR="00226533" w:rsidDel="004B3996">
          <w:fldChar w:fldCharType="end"/>
        </w:r>
        <w:r w:rsidR="00133461" w:rsidRPr="00226533" w:rsidDel="004B3996">
          <w:delText>.</w:delText>
        </w:r>
        <w:r w:rsidRPr="00226533" w:rsidDel="004B3996">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0826752" behindDoc="0" locked="0" layoutInCell="1" allowOverlap="1" wp14:anchorId="71B22338" wp14:editId="12472FCB">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BB401D" w:rsidRDefault="00BB401D"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1" style="position:absolute;left:0;text-align:left;margin-left:13.05pt;margin-top:4.7pt;width:135pt;height:36pt;z-index:25082675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qZ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ZlrqZ&#10;9QIAAGoHAAAOAAAAAAAAAAAAAAAAAC4CAABkcnMvZTJvRG9jLnhtbFBLAQItABQABgAIAAAAIQBn&#10;T4oO3QAAAAcBAAAPAAAAAAAAAAAAAAAAAE8FAABkcnMvZG93bnJldi54bWxQSwUGAAAAAAQABADz&#10;AAAAWQY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BB401D" w:rsidRDefault="00BB401D" w:rsidP="0027112C">
                        <w:r>
                          <w:t>A PWI under 100% is acceptable</w:t>
                        </w:r>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0847232" behindDoc="0" locked="0" layoutInCell="1" allowOverlap="1" wp14:anchorId="0470BBD0" wp14:editId="500138AA">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BB401D" w:rsidRDefault="00BB401D"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4" style="position:absolute;left:0;text-align:left;margin-left:319.05pt;margin-top:4.7pt;width:135pt;height:36pt;z-index:25084723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W//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U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pnAW//QIAAHQHAAAOAAAAAAAAAAAAAAAAAC4CAABkcnMvZTJvRG9jLnhtbFBLAQItABQA&#10;BgAIAAAAIQANHAQa3gAAAAgBAAAPAAAAAAAAAAAAAAAAAFcFAABkcnMvZG93bnJldi54bWxQSwUG&#10;AAAAAAQABADzAAAAYgY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BB401D" w:rsidRDefault="00BB401D" w:rsidP="0027112C">
                        <w:r>
                          <w:t>A PWI above 100% is unacceptable</w:t>
                        </w:r>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3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03B31BF7" w:rsidR="00133461" w:rsidRPr="00226533" w:rsidRDefault="00133461" w:rsidP="00226533">
      <w:pPr>
        <w:pStyle w:val="Caption"/>
      </w:pPr>
      <w:bookmarkStart w:id="2556" w:name="_Ref185834496"/>
      <w:r w:rsidRPr="00226533">
        <w:t xml:space="preserve">Figure </w:t>
      </w:r>
      <w:r w:rsidR="00EB54D7">
        <w:fldChar w:fldCharType="begin"/>
      </w:r>
      <w:r w:rsidR="00EB54D7">
        <w:instrText xml:space="preserve"> SEQ Figure \* ARABIC </w:instrText>
      </w:r>
      <w:r w:rsidR="00EB54D7">
        <w:fldChar w:fldCharType="separate"/>
      </w:r>
      <w:r w:rsidR="00093938">
        <w:rPr>
          <w:noProof/>
        </w:rPr>
        <w:t>46</w:t>
      </w:r>
      <w:r w:rsidR="00EB54D7">
        <w:rPr>
          <w:noProof/>
        </w:rPr>
        <w:fldChar w:fldCharType="end"/>
      </w:r>
      <w:bookmarkEnd w:id="2556"/>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6555DC">
      <w:pPr>
        <w:pStyle w:val="Heading3"/>
        <w:rPr>
          <w:noProof/>
        </w:rPr>
      </w:pPr>
      <w:r>
        <w:rPr>
          <w:noProof/>
        </w:rPr>
        <w:br w:type="page"/>
      </w:r>
      <w:bookmarkStart w:id="2557" w:name="_Toc469043338"/>
      <w:bookmarkStart w:id="2558" w:name="_Toc469044972"/>
      <w:bookmarkStart w:id="2559" w:name="_Toc469139268"/>
      <w:bookmarkStart w:id="2560" w:name="_Toc469152713"/>
      <w:bookmarkStart w:id="2561" w:name="_Toc491174812"/>
      <w:bookmarkStart w:id="2562" w:name="_Toc491337793"/>
      <w:bookmarkStart w:id="2563" w:name="_Toc491337967"/>
      <w:bookmarkStart w:id="2564" w:name="_Toc491338740"/>
      <w:bookmarkStart w:id="2565" w:name="_Toc532855722"/>
      <w:bookmarkStart w:id="2566" w:name="_Toc532856744"/>
      <w:bookmarkStart w:id="2567" w:name="_Toc53042166"/>
      <w:bookmarkStart w:id="2568" w:name="_Toc53042351"/>
      <w:bookmarkStart w:id="2569" w:name="_Toc86846323"/>
      <w:bookmarkStart w:id="2570" w:name="_Toc86846514"/>
      <w:bookmarkStart w:id="2571" w:name="_Toc119049893"/>
      <w:bookmarkStart w:id="2572" w:name="_Toc119050458"/>
      <w:bookmarkStart w:id="2573" w:name="_Toc119050648"/>
      <w:bookmarkStart w:id="2574" w:name="_Toc120103010"/>
      <w:bookmarkStart w:id="2575" w:name="_Toc129764307"/>
      <w:bookmarkStart w:id="2576" w:name="_Toc130360717"/>
      <w:bookmarkEnd w:id="2453"/>
      <w:r w:rsidR="00BC0634">
        <w:rPr>
          <w:noProof/>
        </w:rPr>
        <w:lastRenderedPageBreak/>
        <w:t>Exit t</w:t>
      </w:r>
      <w:r>
        <w:rPr>
          <w:noProof/>
        </w:rPr>
        <w:t>he Graph Screen</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4D2D926E"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2577" w:author="Ryan Beck" w:date="2022-10-10T11:11:00Z">
              <w:r w:rsidRPr="00673430" w:rsidDel="004B3996">
                <w:delText xml:space="preserve">See </w:delText>
              </w:r>
              <w:r w:rsidR="00F9407E" w:rsidDel="004B3996">
                <w:fldChar w:fldCharType="begin"/>
              </w:r>
              <w:r w:rsidR="00F9407E" w:rsidDel="004B3996">
                <w:delInstrText xml:space="preserve"> REF _Ref173139103  \* MERGEFORMAT </w:delInstrText>
              </w:r>
              <w:r w:rsidR="00F9407E" w:rsidDel="004B3996">
                <w:fldChar w:fldCharType="separate"/>
              </w:r>
              <w:r w:rsidR="00F9407E" w:rsidRPr="00F9407E" w:rsidDel="004B3996">
                <w:delText xml:space="preserve">Figure </w:delText>
              </w:r>
              <w:r w:rsidR="00F9407E" w:rsidRPr="00F9407E" w:rsidDel="004B3996">
                <w:rPr>
                  <w:noProof/>
                </w:rPr>
                <w:delText>47</w:delText>
              </w:r>
              <w:r w:rsidR="00F9407E" w:rsidDel="004B3996">
                <w:rPr>
                  <w:noProof/>
                </w:rPr>
                <w:fldChar w:fldCharType="end"/>
              </w:r>
              <w:r w:rsidRPr="00673430" w:rsidDel="004B3996">
                <w:delText>.</w:delText>
              </w:r>
            </w:del>
          </w:p>
          <w:p w14:paraId="01E86856" w14:textId="77777777" w:rsidR="005317FC" w:rsidRPr="00673430" w:rsidRDefault="005317FC" w:rsidP="005317FC"/>
          <w:p w14:paraId="4BF75B32" w14:textId="77777777" w:rsidR="005317FC" w:rsidRPr="00673430" w:rsidDel="00582F69" w:rsidRDefault="005317FC" w:rsidP="005317FC">
            <w:pPr>
              <w:rPr>
                <w:del w:id="2578" w:author="Ryan Beck" w:date="2022-10-10T13:34:00Z"/>
              </w:rPr>
            </w:pPr>
            <w:r w:rsidRPr="00673430">
              <w:t xml:space="preserve">If you select </w:t>
            </w:r>
            <w:r w:rsidRPr="00AD44B9">
              <w:rPr>
                <w:b/>
              </w:rPr>
              <w:t>No</w:t>
            </w:r>
            <w:r w:rsidRPr="00673430">
              <w:t>, you will be returned to the main screen or the Profile Explorer if the profile was originally opened from there.</w:t>
            </w:r>
          </w:p>
          <w:p w14:paraId="6B727098" w14:textId="03975604" w:rsidR="00582F69" w:rsidRPr="00582F69" w:rsidRDefault="00582F69" w:rsidP="00582F69"/>
        </w:tc>
        <w:tc>
          <w:tcPr>
            <w:tcW w:w="5033" w:type="dxa"/>
            <w:shd w:val="clear" w:color="auto" w:fill="auto"/>
          </w:tcPr>
          <w:p w14:paraId="2056697D" w14:textId="48F33446" w:rsidR="005317FC" w:rsidRDefault="000E0382" w:rsidP="00BC0634">
            <w:pPr>
              <w:jc w:val="center"/>
            </w:pPr>
            <w:del w:id="2579" w:author="Ryan Beck" w:date="2022-10-10T11:11:00Z">
              <w:r w:rsidDel="005B2223">
                <w:rPr>
                  <w:noProof/>
                </w:rPr>
                <w:drawing>
                  <wp:inline distT="0" distB="0" distL="0" distR="0" wp14:anchorId="06AEC77C" wp14:editId="66753656">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2580" w:author="Ryan Beck" w:date="2022-10-10T11:11:00Z">
              <w:r w:rsidR="005B2223">
                <w:rPr>
                  <w:noProof/>
                </w:rPr>
                <w:t xml:space="preserve"> </w:t>
              </w:r>
              <w:r w:rsidR="005B2223">
                <w:rPr>
                  <w:noProof/>
                </w:rPr>
                <w:drawing>
                  <wp:inline distT="0" distB="0" distL="0" distR="0" wp14:anchorId="1C2A9E59" wp14:editId="2A097C53">
                    <wp:extent cx="3163570" cy="950595"/>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63570" cy="950595"/>
                            </a:xfrm>
                            <a:prstGeom prst="rect">
                              <a:avLst/>
                            </a:prstGeom>
                          </pic:spPr>
                        </pic:pic>
                      </a:graphicData>
                    </a:graphic>
                  </wp:inline>
                </w:drawing>
              </w:r>
            </w:ins>
          </w:p>
          <w:p w14:paraId="2E19940A" w14:textId="5B310DF8" w:rsidR="005317FC" w:rsidRPr="00AD44B9" w:rsidRDefault="005317FC" w:rsidP="00AD44B9">
            <w:pPr>
              <w:jc w:val="center"/>
              <w:rPr>
                <w:rFonts w:ascii="Arial" w:hAnsi="Arial" w:cs="Arial"/>
                <w:sz w:val="16"/>
                <w:szCs w:val="16"/>
              </w:rPr>
            </w:pPr>
            <w:bookmarkStart w:id="258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093938">
              <w:rPr>
                <w:rFonts w:ascii="Arial" w:hAnsi="Arial" w:cs="Arial"/>
                <w:noProof/>
                <w:sz w:val="16"/>
                <w:szCs w:val="16"/>
              </w:rPr>
              <w:t>47</w:t>
            </w:r>
            <w:r w:rsidRPr="00AD44B9">
              <w:rPr>
                <w:rFonts w:ascii="Arial" w:hAnsi="Arial" w:cs="Arial"/>
                <w:sz w:val="16"/>
                <w:szCs w:val="16"/>
              </w:rPr>
              <w:fldChar w:fldCharType="end"/>
            </w:r>
            <w:bookmarkEnd w:id="2581"/>
          </w:p>
        </w:tc>
      </w:tr>
      <w:tr w:rsidR="005317FC" w14:paraId="7579FEDE" w14:textId="77777777" w:rsidTr="00AD44B9">
        <w:tc>
          <w:tcPr>
            <w:tcW w:w="4543" w:type="dxa"/>
            <w:shd w:val="clear" w:color="auto" w:fill="auto"/>
          </w:tcPr>
          <w:p w14:paraId="0C0214E4" w14:textId="4828ADB2"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del w:id="2582" w:author="Ryan Beck" w:date="2022-10-10T11:11:00Z">
              <w:r w:rsidRPr="00673430" w:rsidDel="004B3996">
                <w:delText xml:space="preserve">See </w:delText>
              </w:r>
              <w:r w:rsidR="00F9407E" w:rsidDel="004B3996">
                <w:fldChar w:fldCharType="begin"/>
              </w:r>
              <w:r w:rsidR="00F9407E" w:rsidDel="004B3996">
                <w:delInstrText xml:space="preserve"> REF _Ref173139177  \* MERGEFORMAT </w:delInstrText>
              </w:r>
              <w:r w:rsidR="00F9407E" w:rsidDel="004B3996">
                <w:fldChar w:fldCharType="separate"/>
              </w:r>
              <w:r w:rsidR="00F9407E" w:rsidRPr="00F9407E" w:rsidDel="004B3996">
                <w:delText xml:space="preserve">Figure </w:delText>
              </w:r>
              <w:r w:rsidR="00F9407E" w:rsidRPr="00F9407E" w:rsidDel="004B3996">
                <w:rPr>
                  <w:noProof/>
                </w:rPr>
                <w:delText>48</w:delText>
              </w:r>
              <w:r w:rsidR="00F9407E" w:rsidDel="004B3996">
                <w:rPr>
                  <w:noProof/>
                </w:rPr>
                <w:fldChar w:fldCharType="end"/>
              </w:r>
              <w:r w:rsidRPr="00673430" w:rsidDel="004B3996">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09CE8286" w:rsidR="005317FC" w:rsidRDefault="000E0382" w:rsidP="004D72B8">
            <w:del w:id="2583" w:author="Ryan Beck" w:date="2022-10-10T11:11:00Z">
              <w:r w:rsidDel="005B7486">
                <w:rPr>
                  <w:noProof/>
                </w:rPr>
                <w:drawing>
                  <wp:inline distT="0" distB="0" distL="0" distR="0" wp14:anchorId="58D52A10" wp14:editId="646FDBD3">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2584" w:author="Ryan Beck" w:date="2022-10-10T11:11:00Z">
              <w:r w:rsidR="005B7486">
                <w:rPr>
                  <w:noProof/>
                </w:rPr>
                <w:t xml:space="preserve"> </w:t>
              </w:r>
              <w:r w:rsidR="005B7486">
                <w:rPr>
                  <w:noProof/>
                </w:rPr>
                <w:drawing>
                  <wp:inline distT="0" distB="0" distL="0" distR="0" wp14:anchorId="759561E8" wp14:editId="7ED9EFB9">
                    <wp:extent cx="3020060" cy="981075"/>
                    <wp:effectExtent l="0" t="0" r="889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020060" cy="981075"/>
                            </a:xfrm>
                            <a:prstGeom prst="rect">
                              <a:avLst/>
                            </a:prstGeom>
                          </pic:spPr>
                        </pic:pic>
                      </a:graphicData>
                    </a:graphic>
                  </wp:inline>
                </w:drawing>
              </w:r>
            </w:ins>
          </w:p>
          <w:p w14:paraId="6EB01DF4" w14:textId="1E5D51CD" w:rsidR="005317FC" w:rsidRPr="00AD44B9" w:rsidRDefault="005317FC" w:rsidP="00AD44B9">
            <w:pPr>
              <w:jc w:val="center"/>
              <w:rPr>
                <w:rFonts w:ascii="Arial" w:hAnsi="Arial" w:cs="Arial"/>
                <w:sz w:val="16"/>
                <w:szCs w:val="16"/>
              </w:rPr>
            </w:pPr>
            <w:bookmarkStart w:id="2585"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093938">
              <w:rPr>
                <w:rFonts w:ascii="Arial" w:hAnsi="Arial" w:cs="Arial"/>
                <w:noProof/>
                <w:sz w:val="16"/>
                <w:szCs w:val="16"/>
              </w:rPr>
              <w:t>48</w:t>
            </w:r>
            <w:r w:rsidRPr="00AD44B9">
              <w:rPr>
                <w:rFonts w:ascii="Arial" w:hAnsi="Arial" w:cs="Arial"/>
                <w:sz w:val="16"/>
                <w:szCs w:val="16"/>
              </w:rPr>
              <w:fldChar w:fldCharType="end"/>
            </w:r>
            <w:bookmarkEnd w:id="2585"/>
          </w:p>
        </w:tc>
      </w:tr>
    </w:tbl>
    <w:p w14:paraId="643373C5" w14:textId="77777777" w:rsidR="00226533" w:rsidRPr="00673430" w:rsidRDefault="00226533" w:rsidP="004D72B8"/>
    <w:p w14:paraId="24ED46C7" w14:textId="6ADF3654"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CB7750">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CB7750">
        <w:t>ler</w:t>
      </w:r>
      <w:r w:rsidRPr="00673430">
        <w:t xml:space="preserve"> software</w:t>
      </w:r>
      <w:ins w:id="2586" w:author="Ryan Beck" w:date="2022-10-10T11:12:00Z">
        <w:r w:rsidR="005B7486">
          <w:t>.</w:t>
        </w:r>
      </w:ins>
      <w:del w:id="2587" w:author="Ryan Beck" w:date="2022-10-10T11:12:00Z">
        <w:r w:rsidRPr="00673430" w:rsidDel="005B7486">
          <w:delText xml:space="preserve">.  See </w:delText>
        </w:r>
        <w:r w:rsidRPr="00673430" w:rsidDel="005B7486">
          <w:fldChar w:fldCharType="begin"/>
        </w:r>
        <w:r w:rsidRPr="00673430" w:rsidDel="005B7486">
          <w:delInstrText xml:space="preserve"> REF _Ref173139192 </w:delInstrText>
        </w:r>
        <w:r w:rsidR="00673430" w:rsidRPr="00673430" w:rsidDel="005B7486">
          <w:delInstrText xml:space="preserve"> \* MERGEFORMAT </w:delInstrText>
        </w:r>
        <w:r w:rsidRPr="00673430" w:rsidDel="005B7486">
          <w:fldChar w:fldCharType="separate"/>
        </w:r>
        <w:r w:rsidR="00F9407E" w:rsidDel="005B7486">
          <w:delText xml:space="preserve">Figure </w:delText>
        </w:r>
        <w:r w:rsidR="00F9407E" w:rsidDel="005B7486">
          <w:rPr>
            <w:noProof/>
          </w:rPr>
          <w:delText>49</w:delText>
        </w:r>
        <w:r w:rsidRPr="00673430" w:rsidDel="005B7486">
          <w:fldChar w:fldCharType="end"/>
        </w:r>
        <w:r w:rsidR="00226533" w:rsidRPr="00673430" w:rsidDel="005B7486">
          <w:delText>.</w:delText>
        </w:r>
      </w:del>
    </w:p>
    <w:p w14:paraId="3DC0FD96" w14:textId="77777777" w:rsidR="004D72B8" w:rsidRDefault="004D72B8" w:rsidP="004D72B8"/>
    <w:p w14:paraId="2FCD2D4C" w14:textId="58BDB8C2" w:rsidR="004D72B8" w:rsidRDefault="000E0382" w:rsidP="003335AF">
      <w:pPr>
        <w:keepNext/>
        <w:jc w:val="center"/>
      </w:pPr>
      <w:del w:id="2588" w:author="Ryan Beck" w:date="2022-10-10T11:12:00Z">
        <w:r w:rsidDel="00505568">
          <w:rPr>
            <w:noProof/>
          </w:rPr>
          <w:lastRenderedPageBreak/>
          <w:drawing>
            <wp:inline distT="0" distB="0" distL="0" distR="0" wp14:anchorId="27784034" wp14:editId="1C00EA8D">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2589" w:author="Ryan Beck" w:date="2022-10-10T11:12:00Z">
        <w:r w:rsidR="00505568" w:rsidRPr="00505568">
          <w:rPr>
            <w:noProof/>
          </w:rPr>
          <w:t xml:space="preserve"> </w:t>
        </w:r>
        <w:r w:rsidR="00505568">
          <w:rPr>
            <w:noProof/>
          </w:rPr>
          <w:drawing>
            <wp:inline distT="0" distB="0" distL="0" distR="0" wp14:anchorId="38005ACE" wp14:editId="00A86F2D">
              <wp:extent cx="3126740" cy="2934970"/>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26740" cy="2934970"/>
                      </a:xfrm>
                      <a:prstGeom prst="rect">
                        <a:avLst/>
                      </a:prstGeom>
                    </pic:spPr>
                  </pic:pic>
                </a:graphicData>
              </a:graphic>
            </wp:inline>
          </w:drawing>
        </w:r>
      </w:ins>
    </w:p>
    <w:p w14:paraId="6D4F9339" w14:textId="0C9A2DE1" w:rsidR="004D72B8" w:rsidRDefault="004D72B8" w:rsidP="00226533">
      <w:pPr>
        <w:pStyle w:val="Caption"/>
      </w:pPr>
      <w:bookmarkStart w:id="2590" w:name="_Ref173139192"/>
      <w:r>
        <w:t xml:space="preserve">Figure </w:t>
      </w:r>
      <w:r w:rsidR="00EB54D7">
        <w:fldChar w:fldCharType="begin"/>
      </w:r>
      <w:r w:rsidR="00EB54D7">
        <w:instrText xml:space="preserve"> SEQ Figure \* ARABIC </w:instrText>
      </w:r>
      <w:r w:rsidR="00EB54D7">
        <w:fldChar w:fldCharType="separate"/>
      </w:r>
      <w:r w:rsidR="00093938">
        <w:rPr>
          <w:noProof/>
        </w:rPr>
        <w:t>49</w:t>
      </w:r>
      <w:r w:rsidR="00EB54D7">
        <w:rPr>
          <w:noProof/>
        </w:rPr>
        <w:fldChar w:fldCharType="end"/>
      </w:r>
      <w:bookmarkEnd w:id="259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 xml:space="preserve">to the </w:t>
      </w:r>
      <w:r w:rsidR="00D40D9F" w:rsidRPr="000417BF">
        <w:rPr>
          <w:i/>
          <w:iCs/>
          <w:rPrChange w:id="2591" w:author="Ryan Beck" w:date="2023-04-11T16:00:00Z">
            <w:rPr/>
          </w:rPrChange>
        </w:rPr>
        <w:t>Run a Profile –</w:t>
      </w:r>
      <w:r w:rsidR="00251B7B" w:rsidRPr="000417BF">
        <w:rPr>
          <w:i/>
          <w:iCs/>
          <w:rPrChange w:id="2592" w:author="Ryan Beck" w:date="2023-04-11T16:00:00Z">
            <w:rPr/>
          </w:rPrChange>
        </w:rPr>
        <w:t xml:space="preserve"> </w:t>
      </w:r>
      <w:r w:rsidR="00D40D9F" w:rsidRPr="000417BF">
        <w:rPr>
          <w:i/>
          <w:iCs/>
          <w:rPrChange w:id="2593" w:author="Ryan Beck" w:date="2023-04-11T16:00:00Z">
            <w:rPr/>
          </w:rPrChange>
        </w:rPr>
        <w:t>Enter Set</w:t>
      </w:r>
      <w:r w:rsidR="004D72B8" w:rsidRPr="000417BF">
        <w:rPr>
          <w:i/>
          <w:iCs/>
          <w:rPrChange w:id="2594" w:author="Ryan Beck" w:date="2023-04-11T16:00:00Z">
            <w:rPr/>
          </w:rPrChange>
        </w:rPr>
        <w:t>points</w:t>
      </w:r>
      <w:r w:rsidR="004D72B8" w:rsidRPr="00673430">
        <w:t xml:space="preserve">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139800BA" w:rsidR="004D72B8" w:rsidRPr="00673430" w:rsidRDefault="004D72B8" w:rsidP="004D72B8">
      <w:r w:rsidRPr="00673430">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del w:id="2595" w:author="Ryan Beck" w:date="2022-11-18T12:24:00Z">
        <w:r w:rsidR="00282CDB" w:rsidDel="00665021">
          <w:delText>will</w:delText>
        </w:r>
      </w:del>
      <w:ins w:id="2596" w:author="Ryan Beck" w:date="2022-11-18T12:24:00Z">
        <w:r w:rsidR="00665021">
          <w:t>would</w:t>
        </w:r>
      </w:ins>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6DC2C133" w:rsidR="00431FB0" w:rsidRPr="00226533" w:rsidRDefault="00431FB0" w:rsidP="00FA7A5F">
            <w:pPr>
              <w:pStyle w:val="Heading4"/>
            </w:pPr>
            <w:r w:rsidRPr="00226533">
              <w:lastRenderedPageBreak/>
              <w:t>S</w:t>
            </w:r>
            <w:r>
              <w:t>av</w:t>
            </w:r>
            <w:r w:rsidR="00251B7B">
              <w:t>e</w:t>
            </w:r>
            <w:r>
              <w:t xml:space="preserve"> </w:t>
            </w:r>
            <w:r w:rsidR="00C653DF">
              <w:t xml:space="preserve">Changes </w:t>
            </w:r>
            <w:del w:id="2597" w:author="Ryan Beck" w:date="2022-11-18T12:24:00Z">
              <w:r w:rsidR="00C653DF" w:rsidDel="00665021">
                <w:delText>To</w:delText>
              </w:r>
            </w:del>
            <w:ins w:id="2598" w:author="Ryan Beck" w:date="2022-11-18T12:24:00Z">
              <w:r w:rsidR="00665021">
                <w:t>to</w:t>
              </w:r>
            </w:ins>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06B45A91" w:rsidR="00431FB0" w:rsidRDefault="000E0382" w:rsidP="00192FFB">
            <w:del w:id="2599" w:author="Ryan Beck" w:date="2022-10-10T11:12:00Z">
              <w:r w:rsidDel="00091D46">
                <w:rPr>
                  <w:noProof/>
                </w:rPr>
                <w:drawing>
                  <wp:inline distT="0" distB="0" distL="0" distR="0" wp14:anchorId="06BBEAD5" wp14:editId="1CD8E5D6">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2600" w:author="Ryan Beck" w:date="2022-10-10T11:12:00Z">
              <w:r w:rsidR="00091D46">
                <w:rPr>
                  <w:noProof/>
                </w:rPr>
                <w:t xml:space="preserve"> </w:t>
              </w:r>
              <w:r w:rsidR="00091D46">
                <w:rPr>
                  <w:noProof/>
                </w:rPr>
                <w:drawing>
                  <wp:inline distT="0" distB="0" distL="0" distR="0" wp14:anchorId="4AA9C137" wp14:editId="6D66400E">
                    <wp:extent cx="2498090" cy="1072515"/>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498090" cy="1072515"/>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7E62211" w:rsidR="00431FB0" w:rsidRPr="00F50EF3" w:rsidRDefault="00431FB0" w:rsidP="00FA7A5F">
            <w:pPr>
              <w:pStyle w:val="Heading4"/>
            </w:pPr>
            <w:r w:rsidRPr="00F50EF3">
              <w:t>Sav</w:t>
            </w:r>
            <w:r w:rsidR="00251B7B">
              <w:t>e</w:t>
            </w:r>
            <w:r w:rsidRPr="00F50EF3">
              <w:t xml:space="preserve"> </w:t>
            </w:r>
            <w:r w:rsidR="00C653DF" w:rsidRPr="00F50EF3">
              <w:t>Ch</w:t>
            </w:r>
            <w:r w:rsidR="00C653DF" w:rsidRPr="00226533">
              <w:t xml:space="preserve">anges </w:t>
            </w:r>
            <w:del w:id="2601" w:author="Ryan Beck" w:date="2022-11-18T12:24:00Z">
              <w:r w:rsidR="00C653DF" w:rsidRPr="00226533" w:rsidDel="00665021">
                <w:delText>To</w:delText>
              </w:r>
            </w:del>
            <w:ins w:id="2602" w:author="Ryan Beck" w:date="2022-11-18T12:24:00Z">
              <w:r w:rsidR="00665021" w:rsidRPr="00226533">
                <w:t>to</w:t>
              </w:r>
            </w:ins>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3B292AA8" w:rsidR="00431FB0" w:rsidRDefault="000E0382" w:rsidP="00192FFB">
            <w:del w:id="2603" w:author="Ryan Beck" w:date="2022-10-10T11:12:00Z">
              <w:r w:rsidDel="00AF4E00">
                <w:rPr>
                  <w:noProof/>
                </w:rPr>
                <w:drawing>
                  <wp:inline distT="0" distB="0" distL="0" distR="0" wp14:anchorId="371DAC78" wp14:editId="22F4A2BE">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2604" w:author="Ryan Beck" w:date="2022-10-10T11:12:00Z">
              <w:r w:rsidR="00AF4E00">
                <w:rPr>
                  <w:noProof/>
                </w:rPr>
                <w:t xml:space="preserve"> </w:t>
              </w:r>
              <w:r w:rsidR="00AF4E00">
                <w:rPr>
                  <w:noProof/>
                </w:rPr>
                <w:drawing>
                  <wp:inline distT="0" distB="0" distL="0" distR="0" wp14:anchorId="27DF5F3A" wp14:editId="3F55018C">
                    <wp:extent cx="2818130" cy="1033145"/>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818130" cy="1033145"/>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 xml:space="preserve">If you select </w:t>
      </w:r>
      <w:del w:id="2605" w:author="Ryan Beck" w:date="2022-11-18T12:24:00Z">
        <w:r w:rsidRPr="00673430" w:rsidDel="00665021">
          <w:delText>“</w:delText>
        </w:r>
      </w:del>
      <w:r w:rsidRPr="00251B7B">
        <w:rPr>
          <w:b/>
        </w:rPr>
        <w:t>Yes</w:t>
      </w:r>
      <w:del w:id="2606" w:author="Ryan Beck" w:date="2022-11-18T12:24:00Z">
        <w:r w:rsidRPr="00673430" w:rsidDel="00665021">
          <w:delText>”</w:delText>
        </w:r>
      </w:del>
      <w:r w:rsidR="002224EF" w:rsidRPr="00673430">
        <w:t>,</w:t>
      </w:r>
      <w:r w:rsidRPr="00673430">
        <w:t xml:space="preserve"> the</w:t>
      </w:r>
      <w:r w:rsidR="00915B44" w:rsidRPr="00673430">
        <w:t xml:space="preserve"> software</w:t>
      </w:r>
      <w:r w:rsidRPr="00673430">
        <w:t xml:space="preserve"> will take you to the </w:t>
      </w:r>
      <w:r w:rsidRPr="00866062">
        <w:rPr>
          <w:i/>
          <w:iCs/>
          <w:rPrChange w:id="2607" w:author="Ryan Beck" w:date="2023-04-11T16:01:00Z">
            <w:rPr/>
          </w:rPrChange>
        </w:rPr>
        <w:t>Edit Process Window</w:t>
      </w:r>
      <w:r w:rsidRPr="00673430">
        <w:t xml:space="preserve"> screen in order to save the changes that you have made.</w:t>
      </w:r>
    </w:p>
    <w:p w14:paraId="51DD2FE6" w14:textId="77777777" w:rsidR="008708F9" w:rsidRDefault="008708F9"/>
    <w:p w14:paraId="2D835FC0" w14:textId="287CF5FB" w:rsidR="008708F9" w:rsidRPr="00673430" w:rsidRDefault="008708F9" w:rsidP="00224600">
      <w:pPr>
        <w:spacing w:after="60"/>
      </w:pPr>
      <w:r w:rsidRPr="00673430">
        <w:t xml:space="preserve">If your oven is capable of communicating with the </w:t>
      </w:r>
      <w:del w:id="2608" w:author="Ryan Beck" w:date="2022-10-10T13:35:00Z">
        <w:r w:rsidRPr="00673430" w:rsidDel="00582F69">
          <w:delText>software</w:delText>
        </w:r>
      </w:del>
      <w:ins w:id="2609" w:author="Ryan Beck" w:date="2022-10-10T13:35:00Z">
        <w:r w:rsidR="00582F69" w:rsidRPr="00673430">
          <w:t>software,</w:t>
        </w:r>
      </w:ins>
      <w:r w:rsidRPr="00673430">
        <w:t xml:space="preserve"> you w</w:t>
      </w:r>
      <w:r w:rsidR="00226533" w:rsidRPr="00673430">
        <w:t>ill see different dialog boxes.</w:t>
      </w:r>
    </w:p>
    <w:p w14:paraId="23FD1062" w14:textId="3B024989"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AF4E00">
        <w:rPr>
          <w:b/>
          <w:bCs/>
          <w:rPrChange w:id="2610" w:author="Ryan Beck" w:date="2022-10-10T11:12:00Z">
            <w:rPr/>
          </w:rPrChange>
        </w:rPr>
        <w:t>OK</w:t>
      </w:r>
      <w:r w:rsidR="005C06A1" w:rsidRPr="00224600">
        <w:t>.</w:t>
      </w:r>
      <w:r w:rsidR="00DA0D44" w:rsidRPr="00226533">
        <w:t xml:space="preserve">  </w:t>
      </w:r>
      <w:del w:id="2611" w:author="Ryan Beck" w:date="2022-10-10T11:12:00Z">
        <w:r w:rsidR="00DA0D44" w:rsidRPr="00226533" w:rsidDel="00AF4E00">
          <w:delText>See</w:delText>
        </w:r>
        <w:r w:rsidR="00226533" w:rsidDel="00AF4E00">
          <w:delText xml:space="preserve"> </w:delText>
        </w:r>
        <w:r w:rsidR="00226533" w:rsidDel="00AF4E00">
          <w:fldChar w:fldCharType="begin"/>
        </w:r>
        <w:r w:rsidR="00226533" w:rsidDel="00AF4E00">
          <w:delInstrText xml:space="preserve"> REF _Ref185835317 \h </w:delInstrText>
        </w:r>
        <w:r w:rsidR="00226533" w:rsidDel="00AF4E00">
          <w:fldChar w:fldCharType="separate"/>
        </w:r>
        <w:r w:rsidR="00F9407E" w:rsidRPr="00226533" w:rsidDel="00AF4E00">
          <w:delText xml:space="preserve">Figure </w:delText>
        </w:r>
        <w:r w:rsidR="00F9407E" w:rsidDel="00AF4E00">
          <w:rPr>
            <w:noProof/>
          </w:rPr>
          <w:delText>50</w:delText>
        </w:r>
        <w:r w:rsidR="00226533" w:rsidDel="00AF4E00">
          <w:fldChar w:fldCharType="end"/>
        </w:r>
        <w:r w:rsidR="00226533" w:rsidRPr="00226533" w:rsidDel="00AF4E00">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232256" behindDoc="0" locked="0" layoutInCell="1" allowOverlap="1" wp14:anchorId="138E53B1" wp14:editId="631FE4EA">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972229" id="Oval 4270" o:spid="_x0000_s1026" style="position:absolute;margin-left:57.2pt;margin-top:24.15pt;width:44.6pt;height:22.55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273216" behindDoc="0" locked="0" layoutInCell="1" allowOverlap="1" wp14:anchorId="0BB55B4F" wp14:editId="1558C95E">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EA6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231EECB" w:rsidR="008708F9" w:rsidRPr="00226533" w:rsidRDefault="004D72B8" w:rsidP="00226533">
      <w:pPr>
        <w:pStyle w:val="Caption"/>
      </w:pPr>
      <w:bookmarkStart w:id="2612" w:name="_Ref185835317"/>
      <w:r w:rsidRPr="00226533">
        <w:t xml:space="preserve">Figure </w:t>
      </w:r>
      <w:r w:rsidR="00EB54D7">
        <w:fldChar w:fldCharType="begin"/>
      </w:r>
      <w:r w:rsidR="00EB54D7">
        <w:instrText xml:space="preserve"> SEQ Figure \* ARABIC </w:instrText>
      </w:r>
      <w:r w:rsidR="00EB54D7">
        <w:fldChar w:fldCharType="separate"/>
      </w:r>
      <w:r w:rsidR="00093938">
        <w:rPr>
          <w:noProof/>
        </w:rPr>
        <w:t>50</w:t>
      </w:r>
      <w:r w:rsidR="00EB54D7">
        <w:rPr>
          <w:noProof/>
        </w:rPr>
        <w:fldChar w:fldCharType="end"/>
      </w:r>
      <w:bookmarkEnd w:id="2612"/>
      <w:r w:rsidR="00271F23">
        <w:t xml:space="preserve">: Oven controller acknowledge recipe change </w:t>
      </w:r>
      <w:proofErr w:type="gramStart"/>
      <w:r w:rsidR="00271F23">
        <w:t>request</w:t>
      </w:r>
      <w:proofErr w:type="gramEnd"/>
    </w:p>
    <w:p w14:paraId="569BDE4F" w14:textId="77777777" w:rsidR="00DA0D44" w:rsidRDefault="00DA0D44"/>
    <w:p w14:paraId="34AC5C89" w14:textId="5FA50177" w:rsidR="008708F9" w:rsidRPr="00226533" w:rsidRDefault="008708F9">
      <w:r>
        <w:t>When the oven has received the new recipe information, a confirmation dialog box will appear.</w:t>
      </w:r>
      <w:r w:rsidR="00DA0D44" w:rsidRPr="00226533">
        <w:t xml:space="preserve">  </w:t>
      </w:r>
      <w:del w:id="2613" w:author="Ryan Beck" w:date="2022-10-10T11:12:00Z">
        <w:r w:rsidR="00226533" w:rsidDel="00AF4E00">
          <w:delText xml:space="preserve">See </w:delText>
        </w:r>
        <w:r w:rsidR="00226533" w:rsidDel="00AF4E00">
          <w:fldChar w:fldCharType="begin"/>
        </w:r>
        <w:r w:rsidR="00226533" w:rsidDel="00AF4E00">
          <w:delInstrText xml:space="preserve"> REF _Ref185835344 \h </w:delInstrText>
        </w:r>
        <w:r w:rsidR="00226533" w:rsidDel="00AF4E00">
          <w:fldChar w:fldCharType="separate"/>
        </w:r>
        <w:r w:rsidR="00F9407E" w:rsidRPr="00226533" w:rsidDel="00AF4E00">
          <w:delText xml:space="preserve">Figure </w:delText>
        </w:r>
        <w:r w:rsidR="00F9407E" w:rsidDel="00AF4E00">
          <w:rPr>
            <w:noProof/>
          </w:rPr>
          <w:delText>51</w:delText>
        </w:r>
        <w:r w:rsidR="00226533" w:rsidDel="00AF4E00">
          <w:fldChar w:fldCharType="end"/>
        </w:r>
        <w:r w:rsidR="00DA0D44" w:rsidRPr="00226533" w:rsidDel="00AF4E00">
          <w:delText>.</w:delText>
        </w:r>
      </w:del>
    </w:p>
    <w:p w14:paraId="5366B375" w14:textId="77777777" w:rsidR="008708F9" w:rsidRDefault="008708F9"/>
    <w:p w14:paraId="25FF787B" w14:textId="77777777" w:rsidR="00DA0D44" w:rsidRDefault="000E0382" w:rsidP="00251B7B">
      <w:pPr>
        <w:jc w:val="center"/>
      </w:pPr>
      <w:r>
        <w:rPr>
          <w:noProof/>
        </w:rPr>
        <w:lastRenderedPageBreak/>
        <mc:AlternateContent>
          <mc:Choice Requires="wps">
            <w:drawing>
              <wp:anchor distT="0" distB="0" distL="114300" distR="114300" simplePos="0" relativeHeight="251293696" behindDoc="0" locked="0" layoutInCell="1" allowOverlap="1" wp14:anchorId="402224DE" wp14:editId="0A31D213">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F5C2F" id="AutoShape 4273" o:spid="_x0000_s1026" type="#_x0000_t13" style="position:absolute;margin-left:173.55pt;margin-top:31.1pt;width:78.45pt;height:9.7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252736" behindDoc="0" locked="0" layoutInCell="1" allowOverlap="1" wp14:anchorId="3FEA493F" wp14:editId="599DC9EF">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39528" id="Oval 4271" o:spid="_x0000_s1026" style="position:absolute;margin-left:143.45pt;margin-top:23.45pt;width:30.1pt;height:22.5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80CB1DB" w:rsidR="008708F9" w:rsidRPr="00DA0D44" w:rsidRDefault="00DA0D44" w:rsidP="00226533">
      <w:pPr>
        <w:pStyle w:val="Caption"/>
      </w:pPr>
      <w:bookmarkStart w:id="2614" w:name="_Ref185835344"/>
      <w:r w:rsidRPr="00226533">
        <w:t xml:space="preserve">Figure </w:t>
      </w:r>
      <w:r w:rsidR="00EB54D7">
        <w:fldChar w:fldCharType="begin"/>
      </w:r>
      <w:r w:rsidR="00EB54D7">
        <w:instrText xml:space="preserve"> SEQ Figure \* ARABIC </w:instrText>
      </w:r>
      <w:r w:rsidR="00EB54D7">
        <w:fldChar w:fldCharType="separate"/>
      </w:r>
      <w:r w:rsidR="00093938">
        <w:rPr>
          <w:noProof/>
        </w:rPr>
        <w:t>51</w:t>
      </w:r>
      <w:r w:rsidR="00EB54D7">
        <w:rPr>
          <w:noProof/>
        </w:rPr>
        <w:fldChar w:fldCharType="end"/>
      </w:r>
      <w:bookmarkEnd w:id="2614"/>
      <w:r w:rsidR="00271F23">
        <w:t>: Oven controller recipe change confirmation</w:t>
      </w:r>
    </w:p>
    <w:p w14:paraId="105BC8E3" w14:textId="77777777" w:rsidR="008708F9" w:rsidRPr="005061F6" w:rsidRDefault="008708F9" w:rsidP="005C06A1"/>
    <w:p w14:paraId="2C365347" w14:textId="0980D166" w:rsidR="00D93BB5" w:rsidRPr="003335AF" w:rsidRDefault="00EE6A35">
      <w:pPr>
        <w:ind w:left="720"/>
        <w:rPr>
          <w:noProof/>
        </w:rPr>
        <w:pPrChange w:id="2615" w:author="Ryan Beck" w:date="2022-11-18T12:24:00Z">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CB7750">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030319FD" w:rsidR="008708F9" w:rsidRDefault="00251B7B" w:rsidP="0026146F">
      <w:pPr>
        <w:pStyle w:val="Heading1"/>
      </w:pPr>
      <w:bookmarkStart w:id="2616" w:name="_Toc119468100"/>
      <w:bookmarkStart w:id="2617" w:name="_Toc329784616"/>
      <w:bookmarkStart w:id="2618" w:name="_Toc329852091"/>
      <w:bookmarkStart w:id="2619" w:name="_Toc331173663"/>
      <w:bookmarkStart w:id="2620" w:name="_Toc332208771"/>
      <w:bookmarkStart w:id="2621" w:name="_Toc332274018"/>
      <w:bookmarkStart w:id="2622" w:name="_Toc367109139"/>
      <w:bookmarkStart w:id="2623" w:name="_Toc394486338"/>
      <w:bookmarkStart w:id="2624" w:name="_Toc394583544"/>
      <w:bookmarkStart w:id="2625" w:name="_Toc468171260"/>
      <w:bookmarkStart w:id="2626" w:name="_Toc468549175"/>
      <w:bookmarkStart w:id="2627" w:name="_Toc468552693"/>
      <w:bookmarkStart w:id="2628" w:name="_Toc469041220"/>
      <w:bookmarkStart w:id="2629" w:name="_Toc469041326"/>
      <w:bookmarkStart w:id="2630" w:name="_Toc469043339"/>
      <w:bookmarkStart w:id="2631" w:name="_Toc469044973"/>
      <w:bookmarkStart w:id="2632" w:name="_Toc469139269"/>
      <w:bookmarkStart w:id="2633" w:name="_Toc469143772"/>
      <w:bookmarkStart w:id="2634" w:name="_Toc469152530"/>
      <w:bookmarkStart w:id="2635" w:name="_Toc469152714"/>
      <w:bookmarkStart w:id="2636" w:name="_Toc491174813"/>
      <w:bookmarkStart w:id="2637" w:name="_Toc491175161"/>
      <w:bookmarkStart w:id="2638" w:name="_Toc491337794"/>
      <w:bookmarkStart w:id="2639" w:name="_Toc491337968"/>
      <w:bookmarkStart w:id="2640" w:name="_Toc491338741"/>
      <w:bookmarkStart w:id="2641" w:name="_Toc491339249"/>
      <w:bookmarkStart w:id="2642" w:name="_Toc532836365"/>
      <w:bookmarkStart w:id="2643" w:name="_Toc532855723"/>
      <w:bookmarkStart w:id="2644" w:name="_Toc532856745"/>
      <w:bookmarkStart w:id="2645" w:name="_Toc53042167"/>
      <w:bookmarkStart w:id="2646" w:name="_Toc53042352"/>
      <w:bookmarkStart w:id="2647" w:name="_Toc53042484"/>
      <w:bookmarkStart w:id="2648" w:name="_Toc86846324"/>
      <w:bookmarkStart w:id="2649" w:name="_Toc86846515"/>
      <w:bookmarkStart w:id="2650" w:name="_Toc119049747"/>
      <w:bookmarkStart w:id="2651" w:name="_Toc119049894"/>
      <w:bookmarkStart w:id="2652" w:name="_Toc119050459"/>
      <w:bookmarkStart w:id="2653" w:name="_Toc119050649"/>
      <w:bookmarkStart w:id="2654" w:name="_Toc120103011"/>
      <w:bookmarkStart w:id="2655" w:name="_Toc129764308"/>
      <w:bookmarkStart w:id="2656" w:name="_Toc130360718"/>
      <w:r>
        <w:rPr>
          <w:noProof/>
        </w:rPr>
        <w:lastRenderedPageBreak/>
        <w:drawing>
          <wp:anchor distT="0" distB="0" distL="114300" distR="114300" simplePos="0" relativeHeight="251491328" behindDoc="0" locked="0" layoutInCell="1" allowOverlap="1" wp14:anchorId="636D6E56" wp14:editId="0C5A3818">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110"/>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14:paraId="2EADE693" w14:textId="77777777" w:rsidR="00226533" w:rsidRDefault="00226533" w:rsidP="00A4766B"/>
    <w:p w14:paraId="6073710A" w14:textId="6C243B42" w:rsidR="00A4766B" w:rsidRPr="00673430" w:rsidDel="00C957B3" w:rsidRDefault="00A4766B" w:rsidP="00A4766B">
      <w:pPr>
        <w:rPr>
          <w:del w:id="2657" w:author="Tom Bergeron" w:date="2022-11-11T08:18:00Z"/>
        </w:rPr>
      </w:pPr>
      <w:r w:rsidRPr="00673430">
        <w:t xml:space="preserve">The Profile Explorer is a powerful and simple data file management tool.  For each unique product </w:t>
      </w:r>
      <w:del w:id="2658" w:author="Ryan Beck" w:date="2022-10-10T13:35:00Z">
        <w:r w:rsidRPr="00673430" w:rsidDel="00582F69">
          <w:delText>name</w:delText>
        </w:r>
      </w:del>
      <w:ins w:id="2659" w:author="Ryan Beck" w:date="2022-10-10T13:35:00Z">
        <w:r w:rsidR="00582F69" w:rsidRPr="00673430">
          <w:t>name,</w:t>
        </w:r>
      </w:ins>
      <w:r>
        <w:t xml:space="preserve"> </w:t>
      </w:r>
      <w:r w:rsidRPr="00673430">
        <w:t xml:space="preserve">you use when profiling, the software will create a folder with the same name.  </w:t>
      </w:r>
      <w:del w:id="2660" w:author="Ryan Beck" w:date="2022-10-10T11:13:00Z">
        <w:r w:rsidRPr="00673430" w:rsidDel="00AF4E00">
          <w:delText>See</w:delText>
        </w:r>
        <w:r w:rsidRPr="00673430" w:rsidDel="00AF4E00">
          <w:rPr>
            <w:color w:val="FF0000"/>
          </w:rPr>
          <w:delText xml:space="preserve"> </w:delText>
        </w:r>
        <w:r w:rsidR="004D4640" w:rsidRPr="00673430" w:rsidDel="00AF4E00">
          <w:rPr>
            <w:color w:val="FF0000"/>
          </w:rPr>
          <w:fldChar w:fldCharType="begin"/>
        </w:r>
        <w:r w:rsidR="004D4640" w:rsidRPr="00673430" w:rsidDel="00AF4E00">
          <w:rPr>
            <w:color w:val="FF0000"/>
          </w:rPr>
          <w:delInstrText xml:space="preserve"> REF _Ref187210263 \h </w:delInstrText>
        </w:r>
        <w:r w:rsidR="00673430" w:rsidRPr="00673430" w:rsidDel="00AF4E00">
          <w:rPr>
            <w:color w:val="FF0000"/>
          </w:rPr>
          <w:delInstrText xml:space="preserve"> \* MERGEFORMAT </w:delInstrText>
        </w:r>
        <w:r w:rsidR="004D4640" w:rsidRPr="00673430" w:rsidDel="00AF4E00">
          <w:rPr>
            <w:color w:val="FF0000"/>
          </w:rPr>
        </w:r>
        <w:r w:rsidR="004D4640" w:rsidRPr="00673430" w:rsidDel="00AF4E00">
          <w:rPr>
            <w:color w:val="FF0000"/>
          </w:rPr>
          <w:fldChar w:fldCharType="separate"/>
        </w:r>
        <w:r w:rsidR="00F9407E" w:rsidRPr="00251B7B" w:rsidDel="00AF4E00">
          <w:delText xml:space="preserve">Figure </w:delText>
        </w:r>
        <w:r w:rsidR="00F9407E" w:rsidDel="00AF4E00">
          <w:rPr>
            <w:noProof/>
          </w:rPr>
          <w:delText>52</w:delText>
        </w:r>
        <w:r w:rsidR="004D4640" w:rsidRPr="00673430" w:rsidDel="00AF4E00">
          <w:rPr>
            <w:color w:val="FF0000"/>
          </w:rPr>
          <w:fldChar w:fldCharType="end"/>
        </w:r>
        <w:r w:rsidRPr="00673430" w:rsidDel="00AF4E00">
          <w:rPr>
            <w:color w:val="FF0000"/>
          </w:rPr>
          <w:delText>.</w:delText>
        </w:r>
        <w:r w:rsidRPr="00673430" w:rsidDel="00AF4E00">
          <w:delText xml:space="preserve"> </w:delText>
        </w:r>
      </w:del>
      <w:r w:rsidR="00B71C50">
        <w:t>The software saves all the profiles run using that product name in that folder.</w:t>
      </w:r>
      <w:r w:rsidRPr="00673430">
        <w:t xml:space="preserve"> </w:t>
      </w:r>
    </w:p>
    <w:p w14:paraId="47C46C17" w14:textId="77777777" w:rsidR="00A4766B" w:rsidDel="00C957B3" w:rsidRDefault="00A4766B" w:rsidP="00A4766B">
      <w:pPr>
        <w:rPr>
          <w:del w:id="2661" w:author="Tom Bergeron" w:date="2022-11-11T08:18:00Z"/>
        </w:rPr>
      </w:pPr>
    </w:p>
    <w:p w14:paraId="557397EE" w14:textId="3E745991" w:rsidR="00B14EB7" w:rsidRDefault="00B14EB7" w:rsidP="00251B7B"/>
    <w:p w14:paraId="4E985CAD" w14:textId="3B3F6133" w:rsidR="00251B7B" w:rsidRDefault="00251B7B" w:rsidP="00251B7B"/>
    <w:p w14:paraId="4628432C" w14:textId="3C2D2543" w:rsidR="00A4766B" w:rsidRDefault="00FA7A5F" w:rsidP="001A6E4B">
      <w:pPr>
        <w:jc w:val="center"/>
      </w:pPr>
      <w:r>
        <w:rPr>
          <w:noProof/>
        </w:rPr>
        <mc:AlternateContent>
          <mc:Choice Requires="wpg">
            <w:drawing>
              <wp:anchor distT="0" distB="0" distL="114300" distR="114300" simplePos="0" relativeHeight="251010048" behindDoc="0" locked="0" layoutInCell="1" allowOverlap="1" wp14:anchorId="5D2FFC25" wp14:editId="32B2046E">
                <wp:simplePos x="0" y="0"/>
                <wp:positionH relativeFrom="column">
                  <wp:posOffset>4399208</wp:posOffset>
                </wp:positionH>
                <wp:positionV relativeFrom="paragraph">
                  <wp:posOffset>1866924</wp:posOffset>
                </wp:positionV>
                <wp:extent cx="1542415" cy="1267460"/>
                <wp:effectExtent l="0" t="0" r="19685" b="2794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2415" cy="1267460"/>
                          <a:chOff x="6652" y="7043"/>
                          <a:chExt cx="2429" cy="1850"/>
                        </a:xfrm>
                      </wpg:grpSpPr>
                      <wps:wsp>
                        <wps:cNvPr id="466" name="Rectangle 3376"/>
                        <wps:cNvSpPr>
                          <a:spLocks noChangeArrowheads="1"/>
                        </wps:cNvSpPr>
                        <wps:spPr bwMode="auto">
                          <a:xfrm>
                            <a:off x="6652" y="8629"/>
                            <a:ext cx="540" cy="26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541"/>
                            <a:chOff x="6993" y="7043"/>
                            <a:chExt cx="2160" cy="1541"/>
                          </a:xfrm>
                        </wpg:grpSpPr>
                        <wps:wsp>
                          <wps:cNvPr id="468" name="Line 3372"/>
                          <wps:cNvCnPr/>
                          <wps:spPr bwMode="auto">
                            <a:xfrm flipH="1">
                              <a:off x="7143" y="7504"/>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7" style="position:absolute;left:0;text-align:left;margin-left:346.4pt;margin-top:147pt;width:121.45pt;height:99.8pt;z-index:251010048;mso-position-horizontal-relative:text;mso-position-vertical-relative:text" coordorigin="6652,7043" coordsize="2429,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">
                <v:rect id="Rectangle 3376" o:spid="_x0000_s1098" style="position:absolute;left:6652;top:8629;width:540;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9" style="position:absolute;left:6921;top:7043;width:2160;height:1541" coordorigin="6993,7043" coordsize="2160,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0" style="position:absolute;flip:x;visibility:visible;mso-wrap-style:square" from="7143,7504" to="7678,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1"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0989568" behindDoc="0" locked="0" layoutInCell="1" allowOverlap="1" wp14:anchorId="35F76E82" wp14:editId="2AFB3DE1">
                <wp:simplePos x="0" y="0"/>
                <wp:positionH relativeFrom="column">
                  <wp:posOffset>4727276</wp:posOffset>
                </wp:positionH>
                <wp:positionV relativeFrom="paragraph">
                  <wp:posOffset>12244</wp:posOffset>
                </wp:positionV>
                <wp:extent cx="1069676" cy="1229887"/>
                <wp:effectExtent l="0" t="0" r="16510" b="2794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9676" cy="1229887"/>
                          <a:chOff x="6633" y="4719"/>
                          <a:chExt cx="2160" cy="1964"/>
                        </a:xfrm>
                      </wpg:grpSpPr>
                      <wps:wsp>
                        <wps:cNvPr id="471" name="Rectangle 3373"/>
                        <wps:cNvSpPr>
                          <a:spLocks noChangeArrowheads="1"/>
                        </wps:cNvSpPr>
                        <wps:spPr bwMode="auto">
                          <a:xfrm>
                            <a:off x="6633" y="4719"/>
                            <a:ext cx="1980" cy="52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33" y="5243"/>
                            <a:ext cx="2160" cy="1440"/>
                            <a:chOff x="6633" y="5243"/>
                            <a:chExt cx="2160" cy="1440"/>
                          </a:xfrm>
                        </wpg:grpSpPr>
                        <wps:wsp>
                          <wps:cNvPr id="473" name="Text Box 3374"/>
                          <wps:cNvSpPr txBox="1">
                            <a:spLocks noChangeArrowheads="1"/>
                          </wps:cNvSpPr>
                          <wps:spPr bwMode="auto">
                            <a:xfrm>
                              <a:off x="663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BB401D" w:rsidRDefault="00BB401D">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56"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2" style="position:absolute;left:0;text-align:left;margin-left:372.25pt;margin-top:.95pt;width:84.25pt;height:96.85pt;z-index:250989568;mso-position-horizontal-relative:text;mso-position-vertical-relative:text" coordorigin="6633,4719" coordsize="2160,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">
                <v:rect id="Rectangle 3373" o:spid="_x0000_s1103" style="position:absolute;left:6633;top:4719;width:1980;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4" style="position:absolute;left:6633;top:5243;width:2160;height:1440" coordorigin="663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5" type="#_x0000_t202" style="position:absolute;left:663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BB401D" w:rsidRDefault="00BB401D">
                          <w:r>
                            <w:t xml:space="preserve">This field is only active when running in </w:t>
                          </w:r>
                          <w:r w:rsidRPr="00E7523C">
                            <w:rPr>
                              <w:b/>
                              <w:i/>
                            </w:rPr>
                            <w:t>History</w:t>
                          </w:r>
                          <w:r>
                            <w:t xml:space="preserve"> mode.</w:t>
                          </w:r>
                        </w:p>
                      </w:txbxContent>
                    </v:textbox>
                  </v:shape>
                  <v:line id="Line 3375" o:spid="_x0000_s1106" style="position:absolute;flip:x y;visibility:visible;mso-wrap-style:square" from="7456,5243" to="7996,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sidR="0086328A">
        <w:rPr>
          <w:noProof/>
        </w:rPr>
        <w:drawing>
          <wp:inline distT="0" distB="0" distL="0" distR="0" wp14:anchorId="1CE30A98" wp14:editId="24665C45">
            <wp:extent cx="5836269" cy="315742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2">
                      <a:extLst>
                        <a:ext uri="{28A0092B-C50C-407E-A947-70E740481C1C}">
                          <a14:useLocalDpi xmlns:a14="http://schemas.microsoft.com/office/drawing/2010/main" val="0"/>
                        </a:ext>
                      </a:extLst>
                    </a:blip>
                    <a:stretch>
                      <a:fillRect/>
                    </a:stretch>
                  </pic:blipFill>
                  <pic:spPr>
                    <a:xfrm>
                      <a:off x="0" y="0"/>
                      <a:ext cx="5836269" cy="3157421"/>
                    </a:xfrm>
                    <a:prstGeom prst="rect">
                      <a:avLst/>
                    </a:prstGeom>
                  </pic:spPr>
                </pic:pic>
              </a:graphicData>
            </a:graphic>
          </wp:inline>
        </w:drawing>
      </w:r>
    </w:p>
    <w:p w14:paraId="11A5BF29" w14:textId="6ED4BCAB" w:rsidR="00226533" w:rsidRPr="00251B7B" w:rsidRDefault="00226533" w:rsidP="00226533">
      <w:pPr>
        <w:pStyle w:val="Caption"/>
        <w:rPr>
          <w:rFonts w:ascii="Trebuchet MS" w:hAnsi="Trebuchet MS"/>
          <w:sz w:val="24"/>
          <w:szCs w:val="24"/>
        </w:rPr>
      </w:pPr>
      <w:bookmarkStart w:id="2662" w:name="_Ref187210263"/>
      <w:bookmarkStart w:id="2663" w:name="_Toc512685105"/>
      <w:bookmarkStart w:id="2664" w:name="_Toc512685201"/>
      <w:bookmarkStart w:id="2665" w:name="_Toc512686006"/>
      <w:bookmarkStart w:id="2666" w:name="_Toc512740441"/>
      <w:r w:rsidRPr="00251B7B">
        <w:t xml:space="preserve">Figure </w:t>
      </w:r>
      <w:r w:rsidR="00EB54D7">
        <w:fldChar w:fldCharType="begin"/>
      </w:r>
      <w:r w:rsidR="00EB54D7">
        <w:instrText xml:space="preserve"> SEQ Figure \* ARABIC </w:instrText>
      </w:r>
      <w:r w:rsidR="00EB54D7">
        <w:fldChar w:fldCharType="separate"/>
      </w:r>
      <w:r w:rsidR="00093938">
        <w:rPr>
          <w:noProof/>
        </w:rPr>
        <w:t>52</w:t>
      </w:r>
      <w:r w:rsidR="00EB54D7">
        <w:rPr>
          <w:noProof/>
        </w:rPr>
        <w:fldChar w:fldCharType="end"/>
      </w:r>
      <w:bookmarkEnd w:id="2662"/>
      <w:r w:rsidR="009F6CFB" w:rsidRPr="00251B7B">
        <w:t>: Profile Explorer</w:t>
      </w:r>
    </w:p>
    <w:bookmarkEnd w:id="2663"/>
    <w:bookmarkEnd w:id="2664"/>
    <w:bookmarkEnd w:id="2665"/>
    <w:bookmarkEnd w:id="2666"/>
    <w:p w14:paraId="1EA34902" w14:textId="77777777" w:rsidR="007F1DEE" w:rsidRPr="007F1DEE" w:rsidRDefault="007F1DEE" w:rsidP="00251B7B"/>
    <w:p w14:paraId="03F2F53F" w14:textId="28BC1654" w:rsidR="007B4DC2" w:rsidRPr="00251B7B" w:rsidRDefault="008708F9" w:rsidP="007B4DC2">
      <w:r w:rsidRPr="00251B7B">
        <w:t xml:space="preserve">The list of product folders is in the upper left of the Profile Explorer. </w:t>
      </w:r>
      <w:r w:rsidR="007B4DC2">
        <w:t>Click on the magnification glass button at the top left to search for a product name.</w:t>
      </w:r>
    </w:p>
    <w:p w14:paraId="73C39590" w14:textId="77777777" w:rsidR="00E56435" w:rsidRPr="00673430" w:rsidRDefault="00E56435" w:rsidP="00251B7B"/>
    <w:p w14:paraId="77F68F05" w14:textId="452DF195" w:rsidR="00C957B3" w:rsidRDefault="00C957B3" w:rsidP="00C957B3">
      <w:pPr>
        <w:numPr>
          <w:ilvl w:val="0"/>
          <w:numId w:val="139"/>
        </w:numPr>
        <w:ind w:left="360"/>
        <w:rPr>
          <w:ins w:id="2667" w:author="Tom Bergeron" w:date="2022-11-11T08:18:00Z"/>
        </w:rPr>
      </w:pPr>
      <w:bookmarkStart w:id="2668" w:name="_Hlk69496321"/>
      <w:bookmarkStart w:id="2669" w:name="_Toc119468101"/>
      <w:bookmarkStart w:id="2670" w:name="_Toc329784617"/>
      <w:ins w:id="2671" w:author="Tom Bergeron" w:date="2022-11-11T08:18:00Z">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5021">
          <w:rPr>
            <w:b/>
            <w:bCs/>
            <w:rPrChange w:id="2672" w:author="Ryan Beck" w:date="2022-11-18T12:24:00Z">
              <w:rPr>
                <w:i/>
                <w:iCs/>
              </w:rPr>
            </w:rPrChange>
          </w:rPr>
          <w:t>Last Modified</w:t>
        </w:r>
        <w:r w:rsidRPr="00665021">
          <w:rPr>
            <w:b/>
            <w:bCs/>
            <w:rPrChange w:id="2673" w:author="Ryan Beck" w:date="2022-11-18T12:24:00Z">
              <w:rPr/>
            </w:rPrChange>
          </w:rPr>
          <w:t xml:space="preserve"> </w:t>
        </w:r>
        <w:r>
          <w:t xml:space="preserve">button and selecting </w:t>
        </w:r>
        <w:r w:rsidRPr="005C4E26">
          <w:rPr>
            <w:b/>
            <w:bCs/>
          </w:rPr>
          <w:t>Most recent profile/profile modification</w:t>
        </w:r>
        <w:r>
          <w:t>.</w:t>
        </w:r>
      </w:ins>
    </w:p>
    <w:p w14:paraId="0E99B820" w14:textId="77777777" w:rsidR="00C957B3" w:rsidRDefault="00C957B3">
      <w:pPr>
        <w:ind w:left="360"/>
        <w:rPr>
          <w:ins w:id="2674" w:author="Tom Bergeron" w:date="2022-11-11T08:18:00Z"/>
        </w:rPr>
        <w:pPrChange w:id="2675" w:author="Tom Bergeron" w:date="2022-11-11T08:18:00Z">
          <w:pPr>
            <w:numPr>
              <w:numId w:val="139"/>
            </w:numPr>
            <w:ind w:left="360" w:hanging="360"/>
          </w:pPr>
        </w:pPrChange>
      </w:pPr>
    </w:p>
    <w:bookmarkEnd w:id="2668"/>
    <w:p w14:paraId="492A138A" w14:textId="77777777"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093C50">
        <w:rPr>
          <w:b/>
          <w:bCs/>
          <w:i/>
          <w:iCs/>
          <w:rPrChange w:id="2676" w:author="Ryan Beck" w:date="2022-10-10T11:13:00Z">
            <w:rPr/>
          </w:rPrChange>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pPr>
        <w:ind w:left="720"/>
        <w:pPrChange w:id="2677" w:author="Ryan Beck" w:date="2022-11-18T12:24:00Z">
          <w:pPr>
            <w:ind w:left="360"/>
          </w:pPr>
        </w:pPrChange>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70CA3D0" w:rsidR="00B71C50" w:rsidRDefault="00B71C50" w:rsidP="00B71C50">
      <w:pPr>
        <w:numPr>
          <w:ilvl w:val="0"/>
          <w:numId w:val="139"/>
        </w:numPr>
        <w:ind w:left="360"/>
      </w:pPr>
      <w:r>
        <w:t>Double-</w:t>
      </w:r>
      <w:r w:rsidRPr="00622EA5">
        <w:t xml:space="preserve">click the profile </w:t>
      </w:r>
      <w:r w:rsidR="00CB7750">
        <w:t>will</w:t>
      </w:r>
      <w:r w:rsidRPr="00622EA5">
        <w:t xml:space="preserve"> display the graph and statistics for that profile.</w:t>
      </w:r>
      <w:r>
        <w:t xml:space="preserve"> </w:t>
      </w:r>
      <w:r w:rsidRPr="00673430">
        <w:t xml:space="preserve">Clicking the </w:t>
      </w:r>
      <w:del w:id="2678" w:author="Ryan Beck" w:date="2023-04-11T16:02:00Z">
        <w:r w:rsidRPr="00622EA5" w:rsidDel="008161F4">
          <w:delText>“</w:delText>
        </w:r>
      </w:del>
      <w:r w:rsidRPr="005C4E26">
        <w:rPr>
          <w:b/>
          <w:bCs/>
          <w:i/>
          <w:iCs/>
          <w:rPrChange w:id="2679" w:author="Tom Bergeron" w:date="2022-11-11T08:19:00Z">
            <w:rPr/>
          </w:rPrChange>
        </w:rPr>
        <w:t>Display Graph</w:t>
      </w:r>
      <w:r w:rsidRPr="005C4E26">
        <w:rPr>
          <w:b/>
          <w:bCs/>
          <w:i/>
          <w:iCs/>
        </w:rPr>
        <w:t>…</w:t>
      </w:r>
      <w:del w:id="2680" w:author="Ryan Beck" w:date="2023-04-11T16:02:00Z">
        <w:r w:rsidRPr="00622EA5" w:rsidDel="008161F4">
          <w:delText>”</w:delText>
        </w:r>
      </w:del>
      <w:r w:rsidRPr="00622EA5">
        <w:t xml:space="preserve"> button</w:t>
      </w:r>
      <w:r w:rsidRPr="00673430">
        <w:t xml:space="preserve"> can also do this.</w:t>
      </w:r>
    </w:p>
    <w:p w14:paraId="4E9E12FF" w14:textId="77777777" w:rsidR="00B71C50" w:rsidRPr="00673430" w:rsidRDefault="00B71C50" w:rsidP="008F51FF"/>
    <w:p w14:paraId="3F76E0E2" w14:textId="4F876885" w:rsidR="00B71C50" w:rsidRDefault="00B71C50">
      <w:pPr>
        <w:ind w:left="720"/>
        <w:pPrChange w:id="2681" w:author="Ryan Beck" w:date="2023-04-11T16:02:00Z">
          <w:pPr/>
        </w:pPrChange>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lastRenderedPageBreak/>
        <w:br w:type="page"/>
      </w:r>
    </w:p>
    <w:p w14:paraId="7A6C8589" w14:textId="77777777" w:rsidR="00617055" w:rsidRPr="00617055" w:rsidRDefault="00617055" w:rsidP="002D7822">
      <w:pPr>
        <w:pStyle w:val="Heading2"/>
      </w:pPr>
      <w:bookmarkStart w:id="2682" w:name="_Toc469043340"/>
      <w:bookmarkStart w:id="2683" w:name="_Toc469044974"/>
      <w:bookmarkStart w:id="2684" w:name="_Toc469139270"/>
      <w:bookmarkStart w:id="2685" w:name="_Toc469152715"/>
      <w:bookmarkStart w:id="2686" w:name="_Toc491174814"/>
      <w:bookmarkStart w:id="2687" w:name="_Toc491337795"/>
      <w:bookmarkStart w:id="2688" w:name="_Toc491337969"/>
      <w:bookmarkStart w:id="2689" w:name="_Toc491338742"/>
      <w:bookmarkStart w:id="2690" w:name="_Toc532855724"/>
      <w:bookmarkStart w:id="2691" w:name="_Toc532856746"/>
      <w:bookmarkStart w:id="2692" w:name="_Toc53042168"/>
      <w:bookmarkStart w:id="2693" w:name="_Toc53042353"/>
      <w:bookmarkStart w:id="2694" w:name="_Toc86846325"/>
      <w:bookmarkStart w:id="2695" w:name="_Toc86846516"/>
      <w:bookmarkStart w:id="2696" w:name="_Toc119049748"/>
      <w:bookmarkStart w:id="2697" w:name="_Toc119049895"/>
      <w:bookmarkStart w:id="2698" w:name="_Toc119050460"/>
      <w:bookmarkStart w:id="2699" w:name="_Toc119050650"/>
      <w:bookmarkStart w:id="2700" w:name="_Toc120103012"/>
      <w:bookmarkStart w:id="2701" w:name="_Toc129764309"/>
      <w:bookmarkStart w:id="2702" w:name="_Toc130360719"/>
      <w:r w:rsidRPr="00617055">
        <w:lastRenderedPageBreak/>
        <w:t>Brows</w:t>
      </w:r>
      <w:r w:rsidR="00251B7B">
        <w:t>e</w:t>
      </w:r>
      <w:r w:rsidRPr="00617055">
        <w:t xml:space="preserve"> </w:t>
      </w:r>
      <w:r w:rsidR="00251B7B">
        <w:t>f</w:t>
      </w:r>
      <w:r w:rsidR="00754243" w:rsidRPr="00617055">
        <w:t xml:space="preserve">or </w:t>
      </w:r>
      <w:r w:rsidR="003E65A2">
        <w:t>Historical Data</w:t>
      </w:r>
      <w:bookmarkEnd w:id="2669"/>
      <w:bookmarkEnd w:id="2670"/>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14:paraId="304BD633" w14:textId="3451C07A"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del w:id="2703" w:author="Ryan Beck" w:date="2022-10-10T11:14:00Z">
        <w:r w:rsidR="006E6D85" w:rsidRPr="0032789B" w:rsidDel="00093C50">
          <w:rPr>
            <w:b/>
            <w:bCs/>
            <w:rPrChange w:id="2704" w:author="Ryan Beck" w:date="2022-10-10T11:14:00Z">
              <w:rPr/>
            </w:rPrChange>
          </w:rPr>
          <w:delText>“</w:delText>
        </w:r>
      </w:del>
      <w:r w:rsidRPr="0032789B">
        <w:rPr>
          <w:b/>
          <w:bCs/>
          <w:rPrChange w:id="2705" w:author="Ryan Beck" w:date="2022-10-10T11:14:00Z">
            <w:rPr/>
          </w:rPrChange>
        </w:rPr>
        <w:t xml:space="preserve">I am not going to </w:t>
      </w:r>
      <w:r w:rsidR="006E6D85" w:rsidRPr="0032789B">
        <w:rPr>
          <w:b/>
          <w:bCs/>
          <w:rPrChange w:id="2706" w:author="Ryan Beck" w:date="2022-10-10T11:14:00Z">
            <w:rPr/>
          </w:rPrChange>
        </w:rPr>
        <w:t>run p</w:t>
      </w:r>
      <w:r w:rsidRPr="0032789B">
        <w:rPr>
          <w:b/>
          <w:bCs/>
          <w:rPrChange w:id="2707" w:author="Ryan Beck" w:date="2022-10-10T11:14:00Z">
            <w:rPr/>
          </w:rPrChange>
        </w:rPr>
        <w:t>rofile</w:t>
      </w:r>
      <w:r w:rsidR="006E6D85" w:rsidRPr="0032789B">
        <w:rPr>
          <w:b/>
          <w:bCs/>
          <w:rPrChange w:id="2708" w:author="Ryan Beck" w:date="2022-10-10T11:14:00Z">
            <w:rPr/>
          </w:rPrChange>
        </w:rPr>
        <w:t xml:space="preserve">s </w:t>
      </w:r>
      <w:r w:rsidRPr="0032789B">
        <w:rPr>
          <w:b/>
          <w:bCs/>
          <w:rPrChange w:id="2709" w:author="Ryan Beck" w:date="2022-10-10T11:14:00Z">
            <w:rPr/>
          </w:rPrChange>
        </w:rPr>
        <w:t xml:space="preserve">or </w:t>
      </w:r>
      <w:r w:rsidR="006E6D85" w:rsidRPr="0032789B">
        <w:rPr>
          <w:b/>
          <w:bCs/>
          <w:rPrChange w:id="2710" w:author="Ryan Beck" w:date="2022-10-10T11:14:00Z">
            <w:rPr/>
          </w:rPrChange>
        </w:rPr>
        <w:t xml:space="preserve">live </w:t>
      </w:r>
      <w:r w:rsidRPr="0032789B">
        <w:rPr>
          <w:b/>
          <w:bCs/>
          <w:rPrChange w:id="2711" w:author="Ryan Beck" w:date="2022-10-10T11:14:00Z">
            <w:rPr/>
          </w:rPrChange>
        </w:rPr>
        <w:t>Virtual Profil</w:t>
      </w:r>
      <w:r w:rsidR="006E6D85" w:rsidRPr="0032789B">
        <w:rPr>
          <w:b/>
          <w:bCs/>
          <w:rPrChange w:id="2712" w:author="Ryan Beck" w:date="2022-10-10T11:14:00Z">
            <w:rPr/>
          </w:rPrChange>
        </w:rPr>
        <w:t>ing</w:t>
      </w:r>
      <w:del w:id="2713" w:author="Ryan Beck" w:date="2022-10-10T11:14:00Z">
        <w:r w:rsidR="006E6D85" w:rsidRPr="0032789B" w:rsidDel="00093C50">
          <w:rPr>
            <w:b/>
            <w:bCs/>
            <w:rPrChange w:id="2714" w:author="Ryan Beck" w:date="2022-10-10T11:14:00Z">
              <w:rPr/>
            </w:rPrChange>
          </w:rPr>
          <w:delText>”</w:delText>
        </w:r>
      </w:del>
      <w:r w:rsidRPr="0032789B">
        <w:rPr>
          <w:b/>
          <w:bCs/>
          <w:rPrChange w:id="2715" w:author="Ryan Beck" w:date="2022-10-10T11:14:00Z">
            <w:rPr/>
          </w:rPrChange>
        </w:rPr>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5E3A2DCB" w:rsidR="000D4FB5" w:rsidRPr="003315D5" w:rsidRDefault="000D4FB5" w:rsidP="003359C6">
      <w:pPr>
        <w:spacing w:before="60" w:after="60"/>
      </w:pPr>
      <w:r w:rsidRPr="003335AF">
        <w:t>The data path can be changed but must be done so through the</w:t>
      </w:r>
      <w:r w:rsidRPr="000D4FB5">
        <w:rPr>
          <w:b/>
        </w:rPr>
        <w:t xml:space="preserve"> </w:t>
      </w:r>
      <w:ins w:id="2716" w:author="Ryan Beck" w:date="2022-10-10T11:13:00Z">
        <w:r w:rsidR="00093C50" w:rsidRPr="00C957B3">
          <w:rPr>
            <w:rFonts w:ascii="Courier New" w:hAnsi="Courier New" w:cs="Courier New"/>
            <w:bCs/>
            <w:i/>
            <w:iCs/>
            <w:rPrChange w:id="2717" w:author="Tom Bergeron" w:date="2022-11-11T08:19:00Z">
              <w:rPr>
                <w:b/>
              </w:rPr>
            </w:rPrChange>
          </w:rPr>
          <w:t>C:</w:t>
        </w:r>
      </w:ins>
      <w:r w:rsidRPr="00C957B3">
        <w:rPr>
          <w:rStyle w:val="PlainTextChar"/>
          <w:bCs/>
          <w:i/>
          <w:iCs/>
          <w:rPrChange w:id="2718" w:author="Tom Bergeron" w:date="2022-11-11T08:19:00Z">
            <w:rPr>
              <w:rStyle w:val="PlainTextChar"/>
              <w:bCs/>
            </w:rPr>
          </w:rPrChange>
        </w:rPr>
        <w:t>\</w:t>
      </w:r>
      <w:r w:rsidR="00022665" w:rsidRPr="00C957B3">
        <w:rPr>
          <w:rStyle w:val="PlainTextChar"/>
          <w:i/>
          <w:iCs/>
          <w:rPrChange w:id="2719" w:author="Tom Bergeron" w:date="2022-11-11T08:19:00Z">
            <w:rPr>
              <w:rStyle w:val="PlainTextChar"/>
            </w:rPr>
          </w:rPrChange>
        </w:rPr>
        <w:t>software root directory</w:t>
      </w:r>
      <w:r w:rsidR="000D0494" w:rsidRPr="00C957B3">
        <w:rPr>
          <w:rStyle w:val="PlainTextChar"/>
          <w:i/>
          <w:iCs/>
          <w:rPrChange w:id="2720" w:author="Tom Bergeron" w:date="2022-11-11T08:19:00Z">
            <w:rPr>
              <w:rStyle w:val="PlainTextChar"/>
            </w:rPr>
          </w:rPrChange>
        </w:rPr>
        <w:t>\Log\KIC2000DataPath.kiccfg</w:t>
      </w:r>
      <w:r w:rsidR="00FE2E6E" w:rsidRPr="003315D5">
        <w:t xml:space="preserve"> file.</w:t>
      </w:r>
    </w:p>
    <w:p w14:paraId="6CEB3CBD" w14:textId="77777777" w:rsidR="008708F9" w:rsidRPr="00673430" w:rsidRDefault="008708F9" w:rsidP="00FE2E6E"/>
    <w:p w14:paraId="178620BD" w14:textId="02B57C7E"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C957B3">
        <w:rPr>
          <w:rStyle w:val="PlainTextChar"/>
          <w:i/>
          <w:iCs/>
          <w:rPrChange w:id="2721" w:author="Tom Bergeron" w:date="2022-11-11T08:19:00Z">
            <w:rPr>
              <w:rStyle w:val="PlainTextChar"/>
            </w:rPr>
          </w:rPrChange>
        </w:rPr>
        <w:t>C:\</w:t>
      </w:r>
      <w:r w:rsidR="00022665" w:rsidRPr="00C957B3">
        <w:rPr>
          <w:rStyle w:val="PlainTextChar"/>
          <w:i/>
          <w:iCs/>
          <w:rPrChange w:id="2722" w:author="Tom Bergeron" w:date="2022-11-11T08:19:00Z">
            <w:rPr>
              <w:rStyle w:val="PlainTextChar"/>
            </w:rPr>
          </w:rPrChange>
        </w:rPr>
        <w:t>software root directory\APP</w:t>
      </w:r>
      <w:r w:rsidRPr="00C957B3">
        <w:rPr>
          <w:rStyle w:val="PlainTextChar"/>
          <w:i/>
          <w:iCs/>
          <w:rPrChange w:id="2723" w:author="Tom Bergeron" w:date="2022-11-11T08:19:00Z">
            <w:rPr>
              <w:rStyle w:val="PlainTextChar"/>
            </w:rPr>
          </w:rPrChange>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pPr>
        <w:ind w:left="720"/>
        <w:pPrChange w:id="2724" w:author="Ryan Beck" w:date="2022-11-18T12:24:00Z">
          <w:pPr/>
        </w:pPrChange>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2D7822">
      <w:pPr>
        <w:pStyle w:val="Heading2"/>
      </w:pPr>
      <w:bookmarkStart w:id="2725" w:name="_Toc119468102"/>
      <w:bookmarkStart w:id="2726" w:name="_Toc329784618"/>
      <w:bookmarkStart w:id="2727" w:name="_Toc469043341"/>
      <w:bookmarkStart w:id="2728" w:name="_Toc469044975"/>
      <w:bookmarkStart w:id="2729" w:name="_Toc469139271"/>
      <w:bookmarkStart w:id="2730" w:name="_Toc469152716"/>
      <w:bookmarkStart w:id="2731" w:name="_Toc491174815"/>
      <w:bookmarkStart w:id="2732" w:name="_Toc491337796"/>
      <w:bookmarkStart w:id="2733" w:name="_Toc491337970"/>
      <w:bookmarkStart w:id="2734" w:name="_Toc491338743"/>
      <w:bookmarkStart w:id="2735" w:name="_Toc532855725"/>
      <w:bookmarkStart w:id="2736" w:name="_Toc532856747"/>
      <w:bookmarkStart w:id="2737" w:name="_Toc53042169"/>
      <w:bookmarkStart w:id="2738" w:name="_Toc53042354"/>
      <w:bookmarkStart w:id="2739" w:name="_Toc86846326"/>
      <w:bookmarkStart w:id="2740" w:name="_Toc86846517"/>
      <w:bookmarkStart w:id="2741" w:name="_Toc119049749"/>
      <w:bookmarkStart w:id="2742" w:name="_Toc119049896"/>
      <w:bookmarkStart w:id="2743" w:name="_Toc119050461"/>
      <w:bookmarkStart w:id="2744" w:name="_Toc119050651"/>
      <w:bookmarkStart w:id="2745" w:name="_Toc120103013"/>
      <w:bookmarkStart w:id="2746" w:name="_Toc129764310"/>
      <w:bookmarkStart w:id="2747" w:name="_Toc130360720"/>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53555B7" w:rsidR="00470ECC" w:rsidRPr="00673430" w:rsidRDefault="00470ECC" w:rsidP="00AA5614">
            <w:pPr>
              <w:pStyle w:val="ListParagraph"/>
              <w:numPr>
                <w:ilvl w:val="0"/>
                <w:numId w:val="104"/>
              </w:numPr>
            </w:pPr>
            <w:r w:rsidRPr="00673430">
              <w:t xml:space="preserve">From your remote PC, start the software and click on the </w:t>
            </w:r>
            <w:del w:id="2748" w:author="Ryan Beck" w:date="2022-10-10T11:14:00Z">
              <w:r w:rsidRPr="00673430" w:rsidDel="0032789B">
                <w:delText>“</w:delText>
              </w:r>
            </w:del>
            <w:r w:rsidRPr="0032789B">
              <w:rPr>
                <w:b/>
                <w:bCs/>
                <w:rPrChange w:id="2749" w:author="Ryan Beck" w:date="2022-10-10T11:14:00Z">
                  <w:rPr/>
                </w:rPrChange>
              </w:rPr>
              <w:t xml:space="preserve">I am not going to </w:t>
            </w:r>
            <w:r w:rsidR="001A6E4B" w:rsidRPr="0032789B">
              <w:rPr>
                <w:b/>
                <w:bCs/>
                <w:rPrChange w:id="2750" w:author="Ryan Beck" w:date="2022-10-10T11:14:00Z">
                  <w:rPr/>
                </w:rPrChange>
              </w:rPr>
              <w:t>run profiles</w:t>
            </w:r>
            <w:r w:rsidRPr="0032789B">
              <w:rPr>
                <w:b/>
                <w:bCs/>
                <w:rPrChange w:id="2751" w:author="Ryan Beck" w:date="2022-10-10T11:14:00Z">
                  <w:rPr/>
                </w:rPrChange>
              </w:rPr>
              <w:t xml:space="preserve"> or</w:t>
            </w:r>
            <w:r w:rsidR="001A6E4B" w:rsidRPr="0032789B">
              <w:rPr>
                <w:b/>
                <w:bCs/>
                <w:rPrChange w:id="2752" w:author="Ryan Beck" w:date="2022-10-10T11:14:00Z">
                  <w:rPr/>
                </w:rPrChange>
              </w:rPr>
              <w:t xml:space="preserve"> live</w:t>
            </w:r>
            <w:r w:rsidRPr="0032789B">
              <w:rPr>
                <w:b/>
                <w:bCs/>
                <w:rPrChange w:id="2753" w:author="Ryan Beck" w:date="2022-10-10T11:14:00Z">
                  <w:rPr/>
                </w:rPrChange>
              </w:rPr>
              <w:t xml:space="preserve"> Virtual Profile</w:t>
            </w:r>
            <w:del w:id="2754" w:author="Ryan Beck" w:date="2022-10-10T11:14:00Z">
              <w:r w:rsidRPr="00673430" w:rsidDel="0032789B">
                <w:delText>”</w:delText>
              </w:r>
            </w:del>
            <w:r w:rsidRPr="00673430">
              <w:t xml:space="preserve"> button.  </w:t>
            </w:r>
            <w:del w:id="2755" w:author="Ryan Beck" w:date="2022-10-10T11:14:00Z">
              <w:r w:rsidRPr="00673430" w:rsidDel="00093C50">
                <w:delText xml:space="preserve">See </w:delText>
              </w:r>
              <w:r w:rsidRPr="00673430" w:rsidDel="00093C50">
                <w:fldChar w:fldCharType="begin"/>
              </w:r>
              <w:r w:rsidRPr="00673430" w:rsidDel="00093C50">
                <w:delInstrText xml:space="preserve"> REF _Ref185837014 \h  \* MERGEFORMAT </w:delInstrText>
              </w:r>
              <w:r w:rsidRPr="00673430" w:rsidDel="00093C50">
                <w:fldChar w:fldCharType="separate"/>
              </w:r>
              <w:r w:rsidR="00F9407E" w:rsidRPr="00F9407E" w:rsidDel="00093C50">
                <w:delText xml:space="preserve"> Figure</w:delText>
              </w:r>
              <w:r w:rsidR="00F9407E" w:rsidRPr="00F9407E" w:rsidDel="00093C50">
                <w:rPr>
                  <w:noProof/>
                </w:rPr>
                <w:delText xml:space="preserve"> </w:delText>
              </w:r>
              <w:r w:rsidR="00F9407E" w:rsidDel="00093C50">
                <w:rPr>
                  <w:rFonts w:ascii="Arial" w:hAnsi="Arial" w:cs="Arial"/>
                  <w:noProof/>
                  <w:sz w:val="16"/>
                  <w:szCs w:val="16"/>
                </w:rPr>
                <w:delText>53</w:delText>
              </w:r>
              <w:r w:rsidRPr="00673430" w:rsidDel="00093C50">
                <w:fldChar w:fldCharType="end"/>
              </w:r>
              <w:r w:rsidRPr="00673430" w:rsidDel="00093C50">
                <w:delText>.</w:delText>
              </w:r>
            </w:del>
          </w:p>
          <w:p w14:paraId="26F3AB41" w14:textId="77777777" w:rsidR="008F51FF" w:rsidRDefault="008F51FF" w:rsidP="00251B7B">
            <w:pPr>
              <w:ind w:left="360"/>
            </w:pPr>
          </w:p>
          <w:p w14:paraId="440AD961" w14:textId="365CEA46" w:rsidR="00470ECC" w:rsidRDefault="00251B7B" w:rsidP="00251B7B">
            <w:pPr>
              <w:ind w:left="360"/>
            </w:pPr>
            <w:r w:rsidRPr="00673430">
              <w:t>The s</w:t>
            </w:r>
            <w:r>
              <w:t xml:space="preserve">oftware will </w:t>
            </w:r>
            <w:del w:id="2756" w:author="Ryan Beck" w:date="2022-10-10T13:35:00Z">
              <w:r w:rsidDel="00582F69">
                <w:delText>open up</w:delText>
              </w:r>
            </w:del>
            <w:ins w:id="2757" w:author="Ryan Beck" w:date="2022-10-10T13:35:00Z">
              <w:r w:rsidR="00582F69">
                <w:t>open</w:t>
              </w:r>
            </w:ins>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xml:space="preserve">, click the </w:t>
            </w:r>
            <w:r w:rsidRPr="0032789B">
              <w:rPr>
                <w:b/>
                <w:bCs/>
                <w:rPrChange w:id="2758" w:author="Ryan Beck" w:date="2022-10-10T11:14:00Z">
                  <w:rPr/>
                </w:rPrChange>
              </w:rPr>
              <w:t>Profile Explorer</w:t>
            </w:r>
            <w:r w:rsidRPr="00673430">
              <w:t xml:space="preserve"> button.</w:t>
            </w:r>
          </w:p>
          <w:p w14:paraId="2A0982A9" w14:textId="77777777" w:rsidR="0027655B" w:rsidRDefault="0027655B" w:rsidP="003E65A2"/>
        </w:tc>
        <w:tc>
          <w:tcPr>
            <w:tcW w:w="4328" w:type="dxa"/>
            <w:shd w:val="clear" w:color="auto" w:fill="auto"/>
          </w:tcPr>
          <w:p w14:paraId="49E6527A" w14:textId="0775A8BF" w:rsidR="0027655B" w:rsidRDefault="000E0382" w:rsidP="007F1DEE">
            <w:pPr>
              <w:jc w:val="center"/>
              <w:rPr>
                <w:noProof/>
              </w:rPr>
            </w:pPr>
            <w:r>
              <w:rPr>
                <w:noProof/>
              </w:rPr>
              <mc:AlternateContent>
                <mc:Choice Requires="wps">
                  <w:drawing>
                    <wp:anchor distT="0" distB="0" distL="114300" distR="114300" simplePos="0" relativeHeight="251030528" behindDoc="0" locked="0" layoutInCell="1" allowOverlap="1" wp14:anchorId="5F2FB062" wp14:editId="2044BECC">
                      <wp:simplePos x="0" y="0"/>
                      <wp:positionH relativeFrom="column">
                        <wp:posOffset>810260</wp:posOffset>
                      </wp:positionH>
                      <wp:positionV relativeFrom="paragraph">
                        <wp:posOffset>865769</wp:posOffset>
                      </wp:positionV>
                      <wp:extent cx="1005840" cy="411480"/>
                      <wp:effectExtent l="0" t="0" r="22860" b="2667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7816F" id="Rectangle 3378" o:spid="_x0000_s1026" style="position:absolute;margin-left:63.8pt;margin-top:68.15pt;width:79.2pt;height:32.4pt;z-index:25103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" filled="f" strokecolor="red" strokeweight="1.5pt"/>
                  </w:pict>
                </mc:Fallback>
              </mc:AlternateContent>
            </w:r>
            <w:r w:rsidR="00DC2D63">
              <w:rPr>
                <w:noProof/>
              </w:rPr>
              <w:drawing>
                <wp:inline distT="0" distB="0" distL="0" distR="0" wp14:anchorId="7B83A9F6" wp14:editId="19D3D975">
                  <wp:extent cx="2344240" cy="1327358"/>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2186" cy="1343182"/>
                          </a:xfrm>
                          <a:prstGeom prst="rect">
                            <a:avLst/>
                          </a:prstGeom>
                        </pic:spPr>
                      </pic:pic>
                    </a:graphicData>
                  </a:graphic>
                </wp:inline>
              </w:drawing>
            </w:r>
          </w:p>
          <w:p w14:paraId="23F6FE4B" w14:textId="106C6B59" w:rsidR="00470ECC" w:rsidRPr="00F201AC" w:rsidRDefault="00DC2D63" w:rsidP="00F201AC">
            <w:pPr>
              <w:jc w:val="center"/>
              <w:rPr>
                <w:rFonts w:ascii="Arial" w:hAnsi="Arial" w:cs="Arial"/>
                <w:sz w:val="16"/>
                <w:szCs w:val="16"/>
              </w:rPr>
            </w:pPr>
            <w:bookmarkStart w:id="2759"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093938">
              <w:rPr>
                <w:rFonts w:ascii="Arial" w:hAnsi="Arial" w:cs="Arial"/>
                <w:noProof/>
                <w:sz w:val="16"/>
                <w:szCs w:val="16"/>
              </w:rPr>
              <w:t>53</w:t>
            </w:r>
            <w:r w:rsidR="00470ECC" w:rsidRPr="00F201AC">
              <w:rPr>
                <w:rFonts w:ascii="Arial" w:hAnsi="Arial" w:cs="Arial"/>
                <w:sz w:val="16"/>
                <w:szCs w:val="16"/>
              </w:rPr>
              <w:fldChar w:fldCharType="end"/>
            </w:r>
            <w:bookmarkEnd w:id="2759"/>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63E20772"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515180" w:rsidRPr="00673430">
        <w:t>right-hand</w:t>
      </w:r>
      <w:r w:rsidR="003E65A2" w:rsidRPr="00673430">
        <w:t xml:space="preserve"> corner of the </w:t>
      </w:r>
      <w:r w:rsidR="005B44B5" w:rsidRPr="00673430">
        <w:t xml:space="preserve">Profile Explorer screen.  </w:t>
      </w:r>
      <w:del w:id="2760" w:author="Ryan Beck" w:date="2022-10-10T11:14:00Z">
        <w:r w:rsidR="005B44B5" w:rsidRPr="00673430" w:rsidDel="0032789B">
          <w:delText>See</w:delText>
        </w:r>
        <w:r w:rsidR="002174B3" w:rsidRPr="00673430" w:rsidDel="0032789B">
          <w:delText xml:space="preserve"> </w:delText>
        </w:r>
        <w:r w:rsidR="002174B3" w:rsidRPr="00673430" w:rsidDel="0032789B">
          <w:fldChar w:fldCharType="begin"/>
        </w:r>
        <w:r w:rsidR="002174B3" w:rsidRPr="00673430" w:rsidDel="0032789B">
          <w:delInstrText xml:space="preserve"> REF _Ref185837026 \h </w:delInstrText>
        </w:r>
        <w:r w:rsidR="00673430" w:rsidRPr="00673430" w:rsidDel="0032789B">
          <w:delInstrText xml:space="preserve"> \* MERGEFORMAT </w:delInstrText>
        </w:r>
        <w:r w:rsidR="002174B3" w:rsidRPr="00673430" w:rsidDel="0032789B">
          <w:fldChar w:fldCharType="separate"/>
        </w:r>
        <w:r w:rsidR="00F9407E" w:rsidRPr="00673430" w:rsidDel="0032789B">
          <w:delText xml:space="preserve">Figure </w:delText>
        </w:r>
        <w:r w:rsidR="00F9407E" w:rsidDel="0032789B">
          <w:rPr>
            <w:noProof/>
          </w:rPr>
          <w:delText>54</w:delText>
        </w:r>
        <w:r w:rsidR="002174B3" w:rsidRPr="00673430" w:rsidDel="0032789B">
          <w:fldChar w:fldCharType="end"/>
        </w:r>
        <w:r w:rsidR="005B44B5" w:rsidRPr="00673430" w:rsidDel="0032789B">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5A8AD84E" w:rsidR="009F005A" w:rsidRPr="00673430" w:rsidRDefault="009F005A" w:rsidP="009F005A">
      <w:pPr>
        <w:pStyle w:val="Caption"/>
      </w:pPr>
      <w:bookmarkStart w:id="2761" w:name="_Ref185837026"/>
      <w:r w:rsidRPr="00673430">
        <w:t xml:space="preserve">Figure </w:t>
      </w:r>
      <w:r w:rsidR="00EB54D7">
        <w:fldChar w:fldCharType="begin"/>
      </w:r>
      <w:r w:rsidR="00EB54D7">
        <w:instrText xml:space="preserve"> SEQ Figure \* ARABIC </w:instrText>
      </w:r>
      <w:r w:rsidR="00EB54D7">
        <w:fldChar w:fldCharType="separate"/>
      </w:r>
      <w:r w:rsidR="00093938">
        <w:rPr>
          <w:noProof/>
        </w:rPr>
        <w:t>54</w:t>
      </w:r>
      <w:r w:rsidR="00EB54D7">
        <w:rPr>
          <w:noProof/>
        </w:rPr>
        <w:fldChar w:fldCharType="end"/>
      </w:r>
      <w:bookmarkEnd w:id="2761"/>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5F7850" w:rsidRDefault="000D2BD6" w:rsidP="00251B7B">
      <w:pPr>
        <w:ind w:left="360"/>
        <w:rPr>
          <w:rStyle w:val="PlainTextChar"/>
          <w:sz w:val="20"/>
          <w:rPrChange w:id="2762" w:author="Ryan Beck" w:date="2022-11-18T12:25:00Z">
            <w:rPr>
              <w:rStyle w:val="PlainTextChar"/>
            </w:rPr>
          </w:rPrChange>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5F7850">
        <w:rPr>
          <w:rStyle w:val="PlainTextChar"/>
          <w:i/>
          <w:iCs/>
          <w:sz w:val="20"/>
          <w:rPrChange w:id="2763" w:author="Ryan Beck" w:date="2022-11-18T12:25:00Z">
            <w:rPr>
              <w:rStyle w:val="PlainTextChar"/>
            </w:rPr>
          </w:rPrChange>
        </w:rPr>
        <w:t>F:\</w:t>
      </w:r>
      <w:r w:rsidR="00022665" w:rsidRPr="005F7850">
        <w:rPr>
          <w:rStyle w:val="PlainTextChar"/>
          <w:i/>
          <w:iCs/>
          <w:sz w:val="20"/>
          <w:rPrChange w:id="2764" w:author="Ryan Beck" w:date="2022-11-18T12:25:00Z">
            <w:rPr>
              <w:rStyle w:val="PlainTextChar"/>
            </w:rPr>
          </w:rPrChange>
        </w:rPr>
        <w:t>software root directory</w:t>
      </w:r>
      <w:r w:rsidR="00FE2E6E" w:rsidRPr="005F7850">
        <w:rPr>
          <w:rStyle w:val="PlainTextChar"/>
          <w:i/>
          <w:iCs/>
          <w:sz w:val="20"/>
          <w:rPrChange w:id="2765" w:author="Ryan Beck" w:date="2022-11-18T12:25:00Z">
            <w:rPr>
              <w:rStyle w:val="PlainTextChar"/>
            </w:rPr>
          </w:rPrChange>
        </w:rPr>
        <w:t>\</w:t>
      </w:r>
      <w:r w:rsidR="003E65A2" w:rsidRPr="005F7850">
        <w:rPr>
          <w:rStyle w:val="PlainTextChar"/>
          <w:i/>
          <w:iCs/>
          <w:sz w:val="20"/>
          <w:rPrChange w:id="2766" w:author="Ryan Beck" w:date="2022-11-18T12:25:00Z">
            <w:rPr>
              <w:rStyle w:val="PlainTextChar"/>
            </w:rPr>
          </w:rPrChange>
        </w:rPr>
        <w:t>Profiles\Board</w:t>
      </w:r>
      <w:r w:rsidR="009F005A" w:rsidRPr="005F7850">
        <w:rPr>
          <w:rStyle w:val="PlainTextChar"/>
          <w:i/>
          <w:iCs/>
          <w:sz w:val="20"/>
          <w:rPrChange w:id="2767" w:author="Ryan Beck" w:date="2022-11-18T12:25:00Z">
            <w:rPr>
              <w:rStyle w:val="PlainTextChar"/>
            </w:rPr>
          </w:rPrChange>
        </w:rPr>
        <w:t> </w:t>
      </w:r>
      <w:r w:rsidR="003E65A2" w:rsidRPr="005F7850">
        <w:rPr>
          <w:rStyle w:val="PlainTextChar"/>
          <w:i/>
          <w:iCs/>
          <w:sz w:val="20"/>
          <w:rPrChange w:id="2768" w:author="Ryan Beck" w:date="2022-11-18T12:25:00Z">
            <w:rPr>
              <w:rStyle w:val="PlainTextChar"/>
            </w:rPr>
          </w:rPrChange>
        </w:rPr>
        <w:t>A</w:t>
      </w:r>
      <w:r w:rsidR="00022665" w:rsidRPr="005F7850">
        <w:rPr>
          <w:rStyle w:val="PlainTextChar"/>
          <w:sz w:val="20"/>
          <w:rPrChange w:id="2769" w:author="Ryan Beck" w:date="2022-11-18T12:25:00Z">
            <w:rPr>
              <w:rStyle w:val="PlainTextChar"/>
            </w:rPr>
          </w:rPrChange>
        </w:rPr>
        <w:t xml:space="preserve">, </w:t>
      </w:r>
      <w:r w:rsidR="003E65A2" w:rsidRPr="005F7850">
        <w:rPr>
          <w:rStyle w:val="PlainTextChar"/>
          <w:rFonts w:ascii="Times New Roman" w:hAnsi="Times New Roman" w:cs="Times New Roman"/>
          <w:sz w:val="20"/>
          <w:rPrChange w:id="2770" w:author="Ryan Beck" w:date="2022-11-18T12:25:00Z">
            <w:rPr>
              <w:rStyle w:val="PlainTextChar"/>
            </w:rPr>
          </w:rPrChange>
        </w:rPr>
        <w:t>you would direct it only to the</w:t>
      </w:r>
      <w:r w:rsidR="003E65A2" w:rsidRPr="005F7850">
        <w:rPr>
          <w:rStyle w:val="PlainTextChar"/>
          <w:sz w:val="20"/>
          <w:rPrChange w:id="2771" w:author="Ryan Beck" w:date="2022-11-18T12:25:00Z">
            <w:rPr>
              <w:rStyle w:val="PlainTextChar"/>
            </w:rPr>
          </w:rPrChange>
        </w:rPr>
        <w:t xml:space="preserve"> </w:t>
      </w:r>
      <w:r w:rsidR="003E65A2" w:rsidRPr="005F7850">
        <w:rPr>
          <w:rStyle w:val="PlainTextChar"/>
          <w:i/>
          <w:iCs/>
          <w:sz w:val="20"/>
          <w:rPrChange w:id="2772" w:author="Ryan Beck" w:date="2022-11-18T12:25:00Z">
            <w:rPr>
              <w:rStyle w:val="PlainTextChar"/>
            </w:rPr>
          </w:rPrChange>
        </w:rPr>
        <w:t>F:\</w:t>
      </w:r>
      <w:r w:rsidR="00022665" w:rsidRPr="005F7850">
        <w:rPr>
          <w:rStyle w:val="PlainTextChar"/>
          <w:i/>
          <w:iCs/>
          <w:sz w:val="20"/>
          <w:rPrChange w:id="2773" w:author="Ryan Beck" w:date="2022-11-18T12:25:00Z">
            <w:rPr>
              <w:rStyle w:val="PlainTextChar"/>
            </w:rPr>
          </w:rPrChange>
        </w:rPr>
        <w:t>software root directory</w:t>
      </w:r>
      <w:r w:rsidR="00C71B35" w:rsidRPr="005F7850">
        <w:rPr>
          <w:rStyle w:val="PlainTextChar"/>
          <w:sz w:val="20"/>
          <w:rPrChange w:id="2774" w:author="Ryan Beck" w:date="2022-11-18T12:25:00Z">
            <w:rPr>
              <w:rStyle w:val="PlainTextChar"/>
            </w:rPr>
          </w:rPrChange>
        </w:rPr>
        <w:t>\</w:t>
      </w:r>
      <w:r w:rsidR="00FE2E6E" w:rsidRPr="005F7850">
        <w:rPr>
          <w:rStyle w:val="PlainTextChar"/>
          <w:sz w:val="20"/>
          <w:rPrChange w:id="2775" w:author="Ryan Beck" w:date="2022-11-18T12:25:00Z">
            <w:rPr>
              <w:rStyle w:val="PlainTextChar"/>
            </w:rPr>
          </w:rPrChange>
        </w:rPr>
        <w:t xml:space="preserve"> </w:t>
      </w:r>
      <w:r w:rsidR="00FE2E6E" w:rsidRPr="005F7850">
        <w:rPr>
          <w:rStyle w:val="PlainTextChar"/>
          <w:rFonts w:ascii="Times New Roman" w:hAnsi="Times New Roman" w:cs="Times New Roman"/>
          <w:sz w:val="20"/>
          <w:rPrChange w:id="2776" w:author="Ryan Beck" w:date="2022-11-18T12:25:00Z">
            <w:rPr>
              <w:rStyle w:val="PlainTextChar"/>
            </w:rPr>
          </w:rPrChange>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6555DC">
      <w:pPr>
        <w:pStyle w:val="Heading3"/>
      </w:pPr>
      <w:r>
        <w:br w:type="page"/>
      </w:r>
      <w:bookmarkStart w:id="2777" w:name="_Toc469043342"/>
      <w:bookmarkStart w:id="2778" w:name="_Toc469044976"/>
      <w:bookmarkStart w:id="2779" w:name="_Toc469139272"/>
      <w:bookmarkStart w:id="2780" w:name="_Toc469152717"/>
      <w:bookmarkStart w:id="2781" w:name="_Toc491174816"/>
      <w:bookmarkStart w:id="2782" w:name="_Toc491337797"/>
      <w:bookmarkStart w:id="2783" w:name="_Toc491337971"/>
      <w:bookmarkStart w:id="2784" w:name="_Toc491338744"/>
      <w:bookmarkStart w:id="2785" w:name="_Toc532855726"/>
      <w:bookmarkStart w:id="2786" w:name="_Toc532856748"/>
      <w:bookmarkStart w:id="2787" w:name="_Toc53042170"/>
      <w:bookmarkStart w:id="2788" w:name="_Toc53042355"/>
      <w:bookmarkStart w:id="2789" w:name="_Toc86846327"/>
      <w:bookmarkStart w:id="2790" w:name="_Toc86846518"/>
      <w:bookmarkStart w:id="2791" w:name="_Toc119049897"/>
      <w:bookmarkStart w:id="2792" w:name="_Toc119050462"/>
      <w:bookmarkStart w:id="2793" w:name="_Toc119050652"/>
      <w:bookmarkStart w:id="2794" w:name="_Toc120103014"/>
      <w:bookmarkStart w:id="2795" w:name="_Toc129764311"/>
      <w:bookmarkStart w:id="2796" w:name="_Toc130360721"/>
      <w:r>
        <w:lastRenderedPageBreak/>
        <w:t xml:space="preserve">Profile </w:t>
      </w:r>
      <w:r w:rsidRPr="00C0592E">
        <w:t>Explorer Buttons</w:t>
      </w:r>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14:paraId="27AE584E" w14:textId="77777777" w:rsidR="00523E22" w:rsidRPr="00523E22" w:rsidRDefault="00523E22" w:rsidP="00523E22"/>
    <w:p w14:paraId="38F9FE2E" w14:textId="6F8CED43" w:rsidR="00B7341B" w:rsidRDefault="00DC2D63" w:rsidP="00B7341B">
      <w:r>
        <w:rPr>
          <w:noProof/>
        </w:rPr>
        <w:drawing>
          <wp:inline distT="0" distB="0" distL="0" distR="0" wp14:anchorId="713F86A7" wp14:editId="1DD3F9A8">
            <wp:extent cx="5796951" cy="303473"/>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33678" cy="305396"/>
                    </a:xfrm>
                    <a:prstGeom prst="rect">
                      <a:avLst/>
                    </a:prstGeom>
                  </pic:spPr>
                </pic:pic>
              </a:graphicData>
            </a:graphic>
          </wp:inline>
        </w:drawing>
      </w:r>
    </w:p>
    <w:p w14:paraId="320808D8" w14:textId="77777777" w:rsidR="00523E22" w:rsidRPr="00B7341B" w:rsidRDefault="00523E22" w:rsidP="00B7341B"/>
    <w:tbl>
      <w:tblPr>
        <w:tblW w:w="0" w:type="auto"/>
        <w:tblInd w:w="108" w:type="dxa"/>
        <w:tblLook w:val="04A0" w:firstRow="1" w:lastRow="0" w:firstColumn="1" w:lastColumn="0" w:noHBand="0" w:noVBand="1"/>
        <w:tblPrChange w:id="2797" w:author="Ryan Beck" w:date="2022-10-10T13:35:00Z">
          <w:tblPr>
            <w:tblW w:w="0" w:type="auto"/>
            <w:tblLook w:val="04A0" w:firstRow="1" w:lastRow="0" w:firstColumn="1" w:lastColumn="0" w:noHBand="0" w:noVBand="1"/>
          </w:tblPr>
        </w:tblPrChange>
      </w:tblPr>
      <w:tblGrid>
        <w:gridCol w:w="1356"/>
        <w:gridCol w:w="7896"/>
        <w:tblGridChange w:id="2798">
          <w:tblGrid>
            <w:gridCol w:w="108"/>
            <w:gridCol w:w="1248"/>
            <w:gridCol w:w="108"/>
            <w:gridCol w:w="7896"/>
            <w:gridCol w:w="216"/>
          </w:tblGrid>
        </w:tblGridChange>
      </w:tblGrid>
      <w:tr w:rsidR="00B26F61" w:rsidDel="00C957B3" w14:paraId="4FBB87B5" w14:textId="00705D53" w:rsidTr="00C957B3">
        <w:trPr>
          <w:trHeight w:val="837"/>
          <w:del w:id="2799" w:author="Tom Bergeron" w:date="2022-11-11T08:21:00Z"/>
          <w:trPrChange w:id="2800" w:author="Ryan Beck" w:date="2022-10-10T13:35:00Z">
            <w:trPr>
              <w:trHeight w:val="837"/>
            </w:trPr>
          </w:trPrChange>
        </w:trPr>
        <w:tc>
          <w:tcPr>
            <w:tcW w:w="1356" w:type="dxa"/>
            <w:shd w:val="clear" w:color="auto" w:fill="auto"/>
            <w:tcPrChange w:id="2801" w:author="Ryan Beck" w:date="2022-10-10T13:35:00Z">
              <w:tcPr>
                <w:tcW w:w="1278" w:type="dxa"/>
                <w:gridSpan w:val="2"/>
                <w:shd w:val="clear" w:color="auto" w:fill="auto"/>
              </w:tcPr>
            </w:tcPrChange>
          </w:tcPr>
          <w:p w14:paraId="69990526" w14:textId="55416726" w:rsidR="00B26F61" w:rsidDel="00C957B3" w:rsidRDefault="00DC2D63" w:rsidP="00251B7B">
            <w:pPr>
              <w:jc w:val="center"/>
              <w:rPr>
                <w:del w:id="2802" w:author="Tom Bergeron" w:date="2022-11-11T08:21:00Z"/>
              </w:rPr>
            </w:pPr>
            <w:del w:id="2803" w:author="Tom Bergeron" w:date="2022-11-11T08:21:00Z">
              <w:r w:rsidDel="00C957B3">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del>
          </w:p>
        </w:tc>
        <w:tc>
          <w:tcPr>
            <w:tcW w:w="8220" w:type="dxa"/>
            <w:shd w:val="clear" w:color="auto" w:fill="auto"/>
            <w:tcPrChange w:id="2804" w:author="Ryan Beck" w:date="2022-10-10T13:35:00Z">
              <w:tcPr>
                <w:tcW w:w="8298" w:type="dxa"/>
                <w:gridSpan w:val="3"/>
                <w:shd w:val="clear" w:color="auto" w:fill="auto"/>
              </w:tcPr>
            </w:tcPrChange>
          </w:tcPr>
          <w:p w14:paraId="2E6765DC" w14:textId="6929B778" w:rsidR="00B26F61" w:rsidDel="00C957B3" w:rsidRDefault="00B26F61" w:rsidP="00B26F61">
            <w:pPr>
              <w:rPr>
                <w:del w:id="2805" w:author="Tom Bergeron" w:date="2022-11-11T08:21:00Z"/>
              </w:rPr>
            </w:pPr>
            <w:del w:id="2806" w:author="Tom Bergeron" w:date="2022-11-11T08:21:00Z">
              <w:r w:rsidRPr="00AE77B6" w:rsidDel="00C957B3">
                <w:rPr>
                  <w:b/>
                </w:rPr>
                <w:delText>Start Virtual Profiling –</w:delText>
              </w:r>
              <w:r w:rsidRPr="00C0592E" w:rsidDel="00C957B3">
                <w:delText>Click this button to start Virtual Profiling.  The software will always use the latest qualifying profile as the Virtual Profile - Baseline profile.</w:delText>
              </w:r>
            </w:del>
          </w:p>
        </w:tc>
      </w:tr>
      <w:tr w:rsidR="00251B7B" w:rsidDel="00C957B3" w14:paraId="615E0B40" w14:textId="1476E9F6" w:rsidTr="00C957B3">
        <w:trPr>
          <w:trHeight w:val="900"/>
          <w:del w:id="2807" w:author="Tom Bergeron" w:date="2022-11-11T08:21:00Z"/>
          <w:trPrChange w:id="2808" w:author="Ryan Beck" w:date="2022-10-10T13:35:00Z">
            <w:trPr>
              <w:trHeight w:val="900"/>
            </w:trPr>
          </w:trPrChange>
        </w:trPr>
        <w:tc>
          <w:tcPr>
            <w:tcW w:w="1356" w:type="dxa"/>
            <w:shd w:val="clear" w:color="auto" w:fill="auto"/>
            <w:tcPrChange w:id="2809" w:author="Ryan Beck" w:date="2022-10-10T13:35:00Z">
              <w:tcPr>
                <w:tcW w:w="1278" w:type="dxa"/>
                <w:gridSpan w:val="2"/>
                <w:shd w:val="clear" w:color="auto" w:fill="auto"/>
              </w:tcPr>
            </w:tcPrChange>
          </w:tcPr>
          <w:p w14:paraId="6851FBF9" w14:textId="5E85CC38" w:rsidR="00251B7B" w:rsidDel="00C957B3" w:rsidRDefault="00251B7B" w:rsidP="00251B7B">
            <w:pPr>
              <w:jc w:val="center"/>
              <w:rPr>
                <w:del w:id="2810" w:author="Tom Bergeron" w:date="2022-11-11T08:21:00Z"/>
                <w:noProof/>
              </w:rPr>
            </w:pPr>
            <w:del w:id="2811" w:author="Tom Bergeron" w:date="2022-11-11T08:21:00Z">
              <w:r w:rsidDel="00C957B3">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del>
          </w:p>
        </w:tc>
        <w:tc>
          <w:tcPr>
            <w:tcW w:w="8220" w:type="dxa"/>
            <w:shd w:val="clear" w:color="auto" w:fill="auto"/>
            <w:tcPrChange w:id="2812" w:author="Ryan Beck" w:date="2022-10-10T13:35:00Z">
              <w:tcPr>
                <w:tcW w:w="8298" w:type="dxa"/>
                <w:gridSpan w:val="3"/>
                <w:shd w:val="clear" w:color="auto" w:fill="auto"/>
              </w:tcPr>
            </w:tcPrChange>
          </w:tcPr>
          <w:p w14:paraId="2C3C7BC4" w14:textId="66F5BD14" w:rsidR="00251B7B" w:rsidRPr="00C0592E" w:rsidDel="00C957B3" w:rsidRDefault="00251B7B" w:rsidP="00251B7B">
            <w:pPr>
              <w:rPr>
                <w:del w:id="2813" w:author="Tom Bergeron" w:date="2022-11-11T08:21:00Z"/>
              </w:rPr>
            </w:pPr>
            <w:del w:id="2814" w:author="Tom Bergeron" w:date="2022-11-11T08:21:00Z">
              <w:r w:rsidRPr="00C0592E" w:rsidDel="00C957B3">
                <w:rPr>
                  <w:b/>
                </w:rPr>
                <w:delText>Save Selected Profile –</w:delText>
              </w:r>
              <w:r w:rsidRPr="00C0592E" w:rsidDel="00C957B3">
                <w:delText xml:space="preserve"> Click this button to save an event or profile to the location of your choice, either hard disk, network drive, or floppy disk.</w:delText>
              </w:r>
            </w:del>
          </w:p>
          <w:p w14:paraId="2764CECB" w14:textId="7C639C7A" w:rsidR="00251B7B" w:rsidRPr="00AE77B6" w:rsidDel="00C957B3" w:rsidRDefault="00251B7B" w:rsidP="00B26F61">
            <w:pPr>
              <w:rPr>
                <w:del w:id="2815" w:author="Tom Bergeron" w:date="2022-11-11T08:21:00Z"/>
                <w:b/>
              </w:rPr>
            </w:pPr>
          </w:p>
        </w:tc>
      </w:tr>
      <w:tr w:rsidR="00251B7B" w:rsidDel="00C957B3" w14:paraId="240DA797" w14:textId="7D9BC6DE" w:rsidTr="00C957B3">
        <w:trPr>
          <w:trHeight w:val="900"/>
          <w:del w:id="2816" w:author="Tom Bergeron" w:date="2022-11-11T08:21:00Z"/>
          <w:trPrChange w:id="2817" w:author="Ryan Beck" w:date="2022-10-10T13:35:00Z">
            <w:trPr>
              <w:trHeight w:val="900"/>
            </w:trPr>
          </w:trPrChange>
        </w:trPr>
        <w:tc>
          <w:tcPr>
            <w:tcW w:w="1356" w:type="dxa"/>
            <w:shd w:val="clear" w:color="auto" w:fill="auto"/>
            <w:tcPrChange w:id="2818" w:author="Ryan Beck" w:date="2022-10-10T13:35:00Z">
              <w:tcPr>
                <w:tcW w:w="1278" w:type="dxa"/>
                <w:gridSpan w:val="2"/>
                <w:shd w:val="clear" w:color="auto" w:fill="auto"/>
              </w:tcPr>
            </w:tcPrChange>
          </w:tcPr>
          <w:p w14:paraId="6FE2775B" w14:textId="0AF8E53F" w:rsidR="00251B7B" w:rsidRPr="00251B7B" w:rsidDel="00C957B3" w:rsidRDefault="00251B7B" w:rsidP="00251B7B">
            <w:pPr>
              <w:jc w:val="center"/>
              <w:rPr>
                <w:del w:id="2819" w:author="Tom Bergeron" w:date="2022-11-11T08:21:00Z"/>
                <w:noProof/>
              </w:rPr>
            </w:pPr>
            <w:del w:id="2820" w:author="Tom Bergeron" w:date="2022-11-11T08:21:00Z">
              <w:r w:rsidRPr="00251B7B" w:rsidDel="00C957B3">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del>
          </w:p>
        </w:tc>
        <w:tc>
          <w:tcPr>
            <w:tcW w:w="8220" w:type="dxa"/>
            <w:shd w:val="clear" w:color="auto" w:fill="auto"/>
            <w:tcPrChange w:id="2821" w:author="Ryan Beck" w:date="2022-10-10T13:35:00Z">
              <w:tcPr>
                <w:tcW w:w="8298" w:type="dxa"/>
                <w:gridSpan w:val="3"/>
                <w:shd w:val="clear" w:color="auto" w:fill="auto"/>
              </w:tcPr>
            </w:tcPrChange>
          </w:tcPr>
          <w:p w14:paraId="5E09C77B" w14:textId="14B1B86C" w:rsidR="00251B7B" w:rsidRPr="00C0592E" w:rsidDel="00C957B3" w:rsidRDefault="00251B7B" w:rsidP="00251B7B">
            <w:pPr>
              <w:rPr>
                <w:del w:id="2822" w:author="Tom Bergeron" w:date="2022-11-11T08:21:00Z"/>
              </w:rPr>
            </w:pPr>
            <w:del w:id="2823" w:author="Tom Bergeron" w:date="2022-11-11T08:21:00Z">
              <w:r w:rsidRPr="00251B7B" w:rsidDel="00C957B3">
                <w:rPr>
                  <w:b/>
                </w:rPr>
                <w:delText xml:space="preserve">Delete File - </w:delText>
              </w:r>
              <w:r w:rsidRPr="00251B7B" w:rsidDel="00C957B3">
                <w:delText>Click this button to delete an event or profile</w:delText>
              </w:r>
            </w:del>
            <w:ins w:id="2824" w:author="Ryan Beck" w:date="2022-10-10T13:37:00Z">
              <w:del w:id="2825" w:author="Tom Bergeron" w:date="2022-11-11T08:21:00Z">
                <w:r w:rsidR="00582F69" w:rsidDel="00C957B3">
                  <w:delText>.</w:delText>
                </w:r>
              </w:del>
            </w:ins>
            <w:del w:id="2826" w:author="Tom Bergeron" w:date="2022-11-11T08:21:00Z">
              <w:r w:rsidRPr="00251B7B" w:rsidDel="00C957B3">
                <w:delText>.</w:delText>
              </w:r>
            </w:del>
          </w:p>
          <w:p w14:paraId="3836A967" w14:textId="00FCCEF2" w:rsidR="00251B7B" w:rsidRPr="00C0592E" w:rsidDel="00C957B3" w:rsidRDefault="00251B7B" w:rsidP="00251B7B">
            <w:pPr>
              <w:rPr>
                <w:del w:id="2827" w:author="Tom Bergeron" w:date="2022-11-11T08:21:00Z"/>
                <w:b/>
              </w:rPr>
            </w:pPr>
          </w:p>
        </w:tc>
      </w:tr>
      <w:tr w:rsidR="00251B7B" w:rsidDel="00C957B3" w14:paraId="4D7350D8" w14:textId="4F58F142" w:rsidTr="00C957B3">
        <w:trPr>
          <w:trHeight w:val="1530"/>
          <w:del w:id="2828" w:author="Tom Bergeron" w:date="2022-11-11T08:21:00Z"/>
          <w:trPrChange w:id="2829" w:author="Ryan Beck" w:date="2022-10-10T13:35:00Z">
            <w:trPr>
              <w:trHeight w:val="1530"/>
            </w:trPr>
          </w:trPrChange>
        </w:trPr>
        <w:tc>
          <w:tcPr>
            <w:tcW w:w="1356" w:type="dxa"/>
            <w:shd w:val="clear" w:color="auto" w:fill="auto"/>
            <w:tcPrChange w:id="2830" w:author="Ryan Beck" w:date="2022-10-10T13:35:00Z">
              <w:tcPr>
                <w:tcW w:w="1278" w:type="dxa"/>
                <w:gridSpan w:val="2"/>
                <w:shd w:val="clear" w:color="auto" w:fill="auto"/>
              </w:tcPr>
            </w:tcPrChange>
          </w:tcPr>
          <w:p w14:paraId="3AE31729" w14:textId="5EE8A8DE" w:rsidR="00251B7B" w:rsidRPr="00251B7B" w:rsidDel="00C957B3" w:rsidRDefault="00582F69" w:rsidP="00251B7B">
            <w:pPr>
              <w:jc w:val="center"/>
              <w:rPr>
                <w:del w:id="2831" w:author="Tom Bergeron" w:date="2022-11-11T08:21:00Z"/>
                <w:noProof/>
              </w:rPr>
            </w:pPr>
            <w:del w:id="2832" w:author="Tom Bergeron" w:date="2022-11-11T08:21:00Z">
              <w:r w:rsidDel="00C957B3">
                <w:rPr>
                  <w:noProof/>
                </w:rPr>
                <w:drawing>
                  <wp:inline distT="0" distB="0" distL="0" distR="0" wp14:anchorId="0AB74C78" wp14:editId="24657DCF">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r w:rsidR="00251B7B" w:rsidDel="00C957B3">
                <w:rPr>
                  <w:noProof/>
                </w:rPr>
                <w:drawing>
                  <wp:inline distT="0" distB="0" distL="0" distR="0" wp14:anchorId="2F34C884" wp14:editId="5427CA86">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del>
          </w:p>
        </w:tc>
        <w:tc>
          <w:tcPr>
            <w:tcW w:w="8220" w:type="dxa"/>
            <w:shd w:val="clear" w:color="auto" w:fill="auto"/>
            <w:vAlign w:val="center"/>
            <w:tcPrChange w:id="2833" w:author="Ryan Beck" w:date="2022-10-10T13:35:00Z">
              <w:tcPr>
                <w:tcW w:w="8298" w:type="dxa"/>
                <w:gridSpan w:val="3"/>
                <w:shd w:val="clear" w:color="auto" w:fill="auto"/>
                <w:vAlign w:val="center"/>
              </w:tcPr>
            </w:tcPrChange>
          </w:tcPr>
          <w:p w14:paraId="2E08A30F" w14:textId="58829E1D" w:rsidR="00251B7B" w:rsidDel="00C957B3" w:rsidRDefault="00251B7B" w:rsidP="00D7314E">
            <w:pPr>
              <w:rPr>
                <w:del w:id="2834" w:author="Tom Bergeron" w:date="2022-11-11T08:21:00Z"/>
              </w:rPr>
            </w:pPr>
            <w:del w:id="2835" w:author="Tom Bergeron" w:date="2022-11-11T08:21:00Z">
              <w:r w:rsidRPr="00AE77B6" w:rsidDel="00C957B3">
                <w:rPr>
                  <w:b/>
                </w:rPr>
                <w:delText>D</w:delText>
              </w:r>
            </w:del>
            <w:ins w:id="2836" w:author="Ryan Beck" w:date="2022-10-10T13:37:00Z">
              <w:del w:id="2837" w:author="Tom Bergeron" w:date="2022-11-11T08:21:00Z">
                <w:r w:rsidR="00582F69" w:rsidDel="00C957B3">
                  <w:rPr>
                    <w:b/>
                  </w:rPr>
                  <w:delText>D</w:delText>
                </w:r>
              </w:del>
            </w:ins>
            <w:del w:id="2838" w:author="Tom Bergeron" w:date="2022-11-11T08:21:00Z">
              <w:r w:rsidRPr="00AE77B6" w:rsidDel="00C957B3">
                <w:rPr>
                  <w:b/>
                </w:rPr>
                <w:delText>isplay the Graph and Statistics for this profile -</w:delText>
              </w:r>
              <w:r w:rsidRPr="00C0592E" w:rsidDel="00C957B3">
                <w:delText xml:space="preserve"> Click this button to display the graph and statistics for the selected profile.  If you have an event other than a profile, the Display Graph and Statistics button will change to a Charts button.</w:delText>
              </w:r>
            </w:del>
          </w:p>
          <w:p w14:paraId="34FC486D" w14:textId="25F8A830" w:rsidR="00D7314E" w:rsidRPr="00251B7B" w:rsidDel="00C957B3" w:rsidRDefault="00D7314E" w:rsidP="00D7314E">
            <w:pPr>
              <w:rPr>
                <w:del w:id="2839" w:author="Tom Bergeron" w:date="2022-11-11T08:21:00Z"/>
                <w:b/>
              </w:rPr>
            </w:pPr>
          </w:p>
        </w:tc>
      </w:tr>
      <w:tr w:rsidR="00251B7B" w:rsidDel="00C957B3" w14:paraId="24D1DEF2" w14:textId="1C45D40F" w:rsidTr="00C957B3">
        <w:trPr>
          <w:del w:id="2840" w:author="Tom Bergeron" w:date="2022-11-11T08:21:00Z"/>
        </w:trPr>
        <w:tc>
          <w:tcPr>
            <w:tcW w:w="1356" w:type="dxa"/>
            <w:shd w:val="clear" w:color="auto" w:fill="auto"/>
            <w:tcPrChange w:id="2841" w:author="Ryan Beck" w:date="2022-10-10T13:35:00Z">
              <w:tcPr>
                <w:tcW w:w="1278" w:type="dxa"/>
                <w:gridSpan w:val="2"/>
                <w:shd w:val="clear" w:color="auto" w:fill="auto"/>
              </w:tcPr>
            </w:tcPrChange>
          </w:tcPr>
          <w:p w14:paraId="5BF140BD" w14:textId="1A195043" w:rsidR="00251B7B" w:rsidDel="00C957B3" w:rsidRDefault="00251B7B" w:rsidP="00251B7B">
            <w:pPr>
              <w:jc w:val="center"/>
              <w:rPr>
                <w:del w:id="2842" w:author="Tom Bergeron" w:date="2022-11-11T08:21:00Z"/>
                <w:noProof/>
              </w:rPr>
            </w:pPr>
            <w:del w:id="2843" w:author="Tom Bergeron" w:date="2022-11-11T08:21:00Z">
              <w:r w:rsidDel="00C957B3">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del>
          </w:p>
        </w:tc>
        <w:tc>
          <w:tcPr>
            <w:tcW w:w="8220" w:type="dxa"/>
            <w:shd w:val="clear" w:color="auto" w:fill="auto"/>
            <w:tcPrChange w:id="2844" w:author="Ryan Beck" w:date="2022-10-10T13:35:00Z">
              <w:tcPr>
                <w:tcW w:w="8298" w:type="dxa"/>
                <w:gridSpan w:val="3"/>
                <w:shd w:val="clear" w:color="auto" w:fill="auto"/>
              </w:tcPr>
            </w:tcPrChange>
          </w:tcPr>
          <w:p w14:paraId="514D7D6F" w14:textId="78E24A35" w:rsidR="00251B7B" w:rsidRPr="00AE77B6" w:rsidDel="00C957B3" w:rsidRDefault="00251B7B" w:rsidP="00251B7B">
            <w:pPr>
              <w:rPr>
                <w:del w:id="2845" w:author="Tom Bergeron" w:date="2022-11-11T08:21:00Z"/>
                <w:b/>
              </w:rPr>
            </w:pPr>
            <w:del w:id="2846" w:author="Tom Bergeron" w:date="2022-11-11T08:21:00Z">
              <w:r w:rsidRPr="00C0592E" w:rsidDel="00C957B3">
                <w:rPr>
                  <w:b/>
                </w:rPr>
                <w:delText>Return to Main Menu –</w:delText>
              </w:r>
              <w:r w:rsidRPr="00C0592E" w:rsidDel="00C957B3">
                <w:delText>Click this button to return to the main menu screen.</w:delText>
              </w:r>
            </w:del>
          </w:p>
        </w:tc>
      </w:tr>
    </w:tbl>
    <w:tbl>
      <w:tblPr>
        <w:tblW w:w="0" w:type="auto"/>
        <w:tblInd w:w="108" w:type="dxa"/>
        <w:tblLook w:val="04A0" w:firstRow="1" w:lastRow="0" w:firstColumn="1" w:lastColumn="0" w:noHBand="0" w:noVBand="1"/>
      </w:tblPr>
      <w:tblGrid>
        <w:gridCol w:w="1356"/>
        <w:gridCol w:w="7896"/>
      </w:tblGrid>
      <w:tr w:rsidR="00C957B3" w14:paraId="1EE86DDC" w14:textId="77777777" w:rsidTr="00C957B3">
        <w:trPr>
          <w:trHeight w:val="837"/>
          <w:ins w:id="2847" w:author="Tom Bergeron" w:date="2022-11-11T08:21:00Z"/>
        </w:trPr>
        <w:tc>
          <w:tcPr>
            <w:tcW w:w="1356" w:type="dxa"/>
            <w:shd w:val="clear" w:color="auto" w:fill="auto"/>
          </w:tcPr>
          <w:p w14:paraId="07664B5A" w14:textId="77777777" w:rsidR="00C957B3" w:rsidRDefault="00C957B3" w:rsidP="0097489B">
            <w:pPr>
              <w:jc w:val="center"/>
              <w:rPr>
                <w:ins w:id="2848" w:author="Tom Bergeron" w:date="2022-11-11T08:21:00Z"/>
              </w:rPr>
            </w:pPr>
            <w:ins w:id="2849" w:author="Tom Bergeron" w:date="2022-11-11T08:21:00Z">
              <w:r>
                <w:rPr>
                  <w:noProof/>
                </w:rPr>
                <w:drawing>
                  <wp:inline distT="0" distB="0" distL="0" distR="0" wp14:anchorId="0CC201D3" wp14:editId="262A827B">
                    <wp:extent cx="675005" cy="367502"/>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75005" cy="367502"/>
                            </a:xfrm>
                            <a:prstGeom prst="rect">
                              <a:avLst/>
                            </a:prstGeom>
                            <a:noFill/>
                            <a:ln>
                              <a:noFill/>
                            </a:ln>
                          </pic:spPr>
                        </pic:pic>
                      </a:graphicData>
                    </a:graphic>
                  </wp:inline>
                </w:drawing>
              </w:r>
            </w:ins>
          </w:p>
        </w:tc>
        <w:tc>
          <w:tcPr>
            <w:tcW w:w="8004" w:type="dxa"/>
            <w:shd w:val="clear" w:color="auto" w:fill="auto"/>
          </w:tcPr>
          <w:p w14:paraId="7A656534" w14:textId="77777777" w:rsidR="00C957B3" w:rsidRDefault="00C957B3" w:rsidP="0097489B">
            <w:pPr>
              <w:rPr>
                <w:ins w:id="2850" w:author="Tom Bergeron" w:date="2022-11-11T08:21:00Z"/>
              </w:rPr>
            </w:pPr>
            <w:ins w:id="2851" w:author="Tom Bergeron" w:date="2022-11-11T08:21:00Z">
              <w:r w:rsidRPr="00AE77B6">
                <w:rPr>
                  <w:b/>
                </w:rPr>
                <w:t>Start Virtual Profiling –</w:t>
              </w:r>
              <w:r w:rsidRPr="00C0592E">
                <w:t>Click this button to start Virtual Profiling.  The software will always use the latest qualifying profile as the Virtual Profile - Baseline profile.</w:t>
              </w:r>
            </w:ins>
          </w:p>
        </w:tc>
      </w:tr>
      <w:tr w:rsidR="00C957B3" w:rsidRPr="00AE77B6" w14:paraId="4CFBBE76" w14:textId="77777777" w:rsidTr="00C957B3">
        <w:trPr>
          <w:trHeight w:val="900"/>
          <w:ins w:id="2852" w:author="Tom Bergeron" w:date="2022-11-11T08:21:00Z"/>
        </w:trPr>
        <w:tc>
          <w:tcPr>
            <w:tcW w:w="1356" w:type="dxa"/>
            <w:shd w:val="clear" w:color="auto" w:fill="auto"/>
          </w:tcPr>
          <w:p w14:paraId="55CB4F09" w14:textId="77777777" w:rsidR="00C957B3" w:rsidRDefault="00C957B3" w:rsidP="0097489B">
            <w:pPr>
              <w:jc w:val="center"/>
              <w:rPr>
                <w:ins w:id="2853" w:author="Tom Bergeron" w:date="2022-11-11T08:21:00Z"/>
                <w:noProof/>
              </w:rPr>
            </w:pPr>
            <w:ins w:id="2854" w:author="Tom Bergeron" w:date="2022-11-11T08:21:00Z">
              <w:r>
                <w:rPr>
                  <w:noProof/>
                </w:rPr>
                <w:drawing>
                  <wp:inline distT="0" distB="0" distL="0" distR="0" wp14:anchorId="0B8A009F" wp14:editId="48469134">
                    <wp:extent cx="667512" cy="365270"/>
                    <wp:effectExtent l="19050" t="19050" r="18415" b="15875"/>
                    <wp:docPr id="2051" name="Picture 205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ins>
          </w:p>
        </w:tc>
        <w:tc>
          <w:tcPr>
            <w:tcW w:w="8004" w:type="dxa"/>
            <w:shd w:val="clear" w:color="auto" w:fill="auto"/>
          </w:tcPr>
          <w:p w14:paraId="73A3FC5C" w14:textId="77777777" w:rsidR="00C957B3" w:rsidRPr="00C0592E" w:rsidRDefault="00C957B3" w:rsidP="0097489B">
            <w:pPr>
              <w:rPr>
                <w:ins w:id="2855" w:author="Tom Bergeron" w:date="2022-11-11T08:21:00Z"/>
              </w:rPr>
            </w:pPr>
            <w:ins w:id="2856" w:author="Tom Bergeron" w:date="2022-11-11T08:21:00Z">
              <w:r w:rsidRPr="00C0592E">
                <w:rPr>
                  <w:b/>
                </w:rPr>
                <w:t>Save Selected Profile –</w:t>
              </w:r>
              <w:r w:rsidRPr="00C0592E">
                <w:t xml:space="preserve"> Click this button to save an event or profile to the location of your choice, either hard disk, network drive, or floppy disk.</w:t>
              </w:r>
            </w:ins>
          </w:p>
          <w:p w14:paraId="75154B6E" w14:textId="77777777" w:rsidR="00C957B3" w:rsidRPr="00AE77B6" w:rsidRDefault="00C957B3" w:rsidP="0097489B">
            <w:pPr>
              <w:rPr>
                <w:ins w:id="2857" w:author="Tom Bergeron" w:date="2022-11-11T08:21:00Z"/>
                <w:b/>
              </w:rPr>
            </w:pPr>
          </w:p>
        </w:tc>
      </w:tr>
      <w:tr w:rsidR="00C957B3" w:rsidRPr="00C0592E" w14:paraId="535D162A" w14:textId="77777777" w:rsidTr="00C957B3">
        <w:trPr>
          <w:trHeight w:val="900"/>
          <w:ins w:id="2858" w:author="Tom Bergeron" w:date="2022-11-11T08:21:00Z"/>
        </w:trPr>
        <w:tc>
          <w:tcPr>
            <w:tcW w:w="1356" w:type="dxa"/>
            <w:shd w:val="clear" w:color="auto" w:fill="auto"/>
          </w:tcPr>
          <w:p w14:paraId="70C68650" w14:textId="77777777" w:rsidR="00C957B3" w:rsidRPr="00251B7B" w:rsidRDefault="00C957B3" w:rsidP="0097489B">
            <w:pPr>
              <w:jc w:val="center"/>
              <w:rPr>
                <w:ins w:id="2859" w:author="Tom Bergeron" w:date="2022-11-11T08:21:00Z"/>
                <w:noProof/>
              </w:rPr>
            </w:pPr>
            <w:ins w:id="2860" w:author="Tom Bergeron" w:date="2022-11-11T08:21:00Z">
              <w:r w:rsidRPr="00251B7B">
                <w:rPr>
                  <w:noProof/>
                </w:rPr>
                <w:drawing>
                  <wp:inline distT="0" distB="0" distL="0" distR="0" wp14:anchorId="563D4FA1" wp14:editId="0924C83B">
                    <wp:extent cx="678815" cy="365760"/>
                    <wp:effectExtent l="19050" t="19050" r="26035" b="15240"/>
                    <wp:docPr id="2052" name="Picture 205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ins>
          </w:p>
        </w:tc>
        <w:tc>
          <w:tcPr>
            <w:tcW w:w="8004" w:type="dxa"/>
            <w:shd w:val="clear" w:color="auto" w:fill="auto"/>
          </w:tcPr>
          <w:p w14:paraId="0B1B95EA" w14:textId="77777777" w:rsidR="00C957B3" w:rsidRPr="00C0592E" w:rsidRDefault="00C957B3" w:rsidP="0097489B">
            <w:pPr>
              <w:rPr>
                <w:ins w:id="2861" w:author="Tom Bergeron" w:date="2022-11-11T08:21:00Z"/>
              </w:rPr>
            </w:pPr>
            <w:ins w:id="2862" w:author="Tom Bergeron" w:date="2022-11-11T08:21:00Z">
              <w:r w:rsidRPr="00251B7B">
                <w:rPr>
                  <w:b/>
                </w:rPr>
                <w:t xml:space="preserve">Delete File - </w:t>
              </w:r>
              <w:r w:rsidRPr="00251B7B">
                <w:t>Click this button to delete an event or profile.</w:t>
              </w:r>
            </w:ins>
          </w:p>
          <w:p w14:paraId="3C52E662" w14:textId="77777777" w:rsidR="00C957B3" w:rsidRPr="00C0592E" w:rsidRDefault="00C957B3" w:rsidP="0097489B">
            <w:pPr>
              <w:rPr>
                <w:ins w:id="2863" w:author="Tom Bergeron" w:date="2022-11-11T08:21:00Z"/>
                <w:b/>
              </w:rPr>
            </w:pPr>
          </w:p>
        </w:tc>
      </w:tr>
      <w:tr w:rsidR="00C957B3" w:rsidRPr="00251B7B" w14:paraId="71B49BAD" w14:textId="77777777" w:rsidTr="00C957B3">
        <w:trPr>
          <w:trHeight w:val="1530"/>
          <w:ins w:id="2864" w:author="Tom Bergeron" w:date="2022-11-11T08:21:00Z"/>
        </w:trPr>
        <w:tc>
          <w:tcPr>
            <w:tcW w:w="1356" w:type="dxa"/>
            <w:shd w:val="clear" w:color="auto" w:fill="auto"/>
          </w:tcPr>
          <w:p w14:paraId="35283DEC" w14:textId="77777777" w:rsidR="00C957B3" w:rsidRPr="00251B7B" w:rsidRDefault="00C957B3" w:rsidP="0097489B">
            <w:pPr>
              <w:jc w:val="center"/>
              <w:rPr>
                <w:ins w:id="2865" w:author="Tom Bergeron" w:date="2022-11-11T08:21:00Z"/>
                <w:noProof/>
              </w:rPr>
            </w:pPr>
            <w:ins w:id="2866" w:author="Tom Bergeron" w:date="2022-11-11T08:21:00Z">
              <w:r>
                <w:rPr>
                  <w:noProof/>
                </w:rPr>
                <w:drawing>
                  <wp:inline distT="0" distB="0" distL="0" distR="0" wp14:anchorId="632232C2" wp14:editId="32022694">
                    <wp:extent cx="722376" cy="393192"/>
                    <wp:effectExtent l="0" t="0" r="1905" b="6985"/>
                    <wp:docPr id="2053" name="Picture 205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178EB709" wp14:editId="5910A1BF">
                    <wp:extent cx="668020" cy="365760"/>
                    <wp:effectExtent l="19050" t="19050" r="17780" b="15240"/>
                    <wp:docPr id="2054" name="Picture 205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ins>
          </w:p>
        </w:tc>
        <w:tc>
          <w:tcPr>
            <w:tcW w:w="8004" w:type="dxa"/>
            <w:shd w:val="clear" w:color="auto" w:fill="auto"/>
            <w:vAlign w:val="center"/>
          </w:tcPr>
          <w:p w14:paraId="63DC5974" w14:textId="77777777" w:rsidR="00C957B3" w:rsidRDefault="00C957B3" w:rsidP="0097489B">
            <w:pPr>
              <w:rPr>
                <w:ins w:id="2867" w:author="Tom Bergeron" w:date="2022-11-11T08:21:00Z"/>
              </w:rPr>
            </w:pPr>
            <w:ins w:id="2868" w:author="Tom Bergeron" w:date="2022-11-11T08:21:00Z">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ins>
          </w:p>
          <w:p w14:paraId="1760A55D" w14:textId="77777777" w:rsidR="00C957B3" w:rsidRPr="00251B7B" w:rsidRDefault="00C957B3" w:rsidP="0097489B">
            <w:pPr>
              <w:rPr>
                <w:ins w:id="2869" w:author="Tom Bergeron" w:date="2022-11-11T08:21:00Z"/>
                <w:b/>
              </w:rPr>
            </w:pPr>
          </w:p>
        </w:tc>
      </w:tr>
      <w:tr w:rsidR="00C957B3" w:rsidRPr="00AE77B6" w14:paraId="40475CDB" w14:textId="77777777" w:rsidTr="00C957B3">
        <w:trPr>
          <w:ins w:id="2870" w:author="Tom Bergeron" w:date="2022-11-11T08:21:00Z"/>
        </w:trPr>
        <w:tc>
          <w:tcPr>
            <w:tcW w:w="1356" w:type="dxa"/>
            <w:shd w:val="clear" w:color="auto" w:fill="auto"/>
          </w:tcPr>
          <w:p w14:paraId="38C53336" w14:textId="77777777" w:rsidR="00C957B3" w:rsidRDefault="00C957B3" w:rsidP="0097489B">
            <w:pPr>
              <w:jc w:val="center"/>
              <w:rPr>
                <w:ins w:id="2871" w:author="Tom Bergeron" w:date="2022-11-11T08:21:00Z"/>
                <w:noProof/>
              </w:rPr>
            </w:pPr>
            <w:ins w:id="2872" w:author="Tom Bergeron" w:date="2022-11-11T08:21:00Z">
              <w:r>
                <w:rPr>
                  <w:noProof/>
                </w:rPr>
                <w:drawing>
                  <wp:inline distT="0" distB="0" distL="0" distR="0" wp14:anchorId="6E19EF2E" wp14:editId="73F9ACE5">
                    <wp:extent cx="684883" cy="365760"/>
                    <wp:effectExtent l="0" t="0" r="1270" b="0"/>
                    <wp:docPr id="2055" name="Picture 20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descr="Ic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ins>
          </w:p>
        </w:tc>
        <w:tc>
          <w:tcPr>
            <w:tcW w:w="8004" w:type="dxa"/>
            <w:shd w:val="clear" w:color="auto" w:fill="auto"/>
          </w:tcPr>
          <w:p w14:paraId="004A5FBC" w14:textId="77777777" w:rsidR="00C957B3" w:rsidRPr="00AE77B6" w:rsidRDefault="00C957B3" w:rsidP="0097489B">
            <w:pPr>
              <w:rPr>
                <w:ins w:id="2873" w:author="Tom Bergeron" w:date="2022-11-11T08:21:00Z"/>
                <w:b/>
              </w:rPr>
            </w:pPr>
            <w:ins w:id="2874" w:author="Tom Bergeron" w:date="2022-11-11T08:21:00Z">
              <w:r w:rsidRPr="00C0592E">
                <w:rPr>
                  <w:b/>
                </w:rPr>
                <w:t>Return to Main Menu –</w:t>
              </w:r>
              <w:r w:rsidRPr="00C0592E">
                <w:t>Click this button to return to the main menu screen.</w:t>
              </w:r>
            </w:ins>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6555DC">
      <w:pPr>
        <w:pStyle w:val="Heading3"/>
      </w:pPr>
      <w:bookmarkStart w:id="2875" w:name="_Toc469139273"/>
      <w:bookmarkStart w:id="2876" w:name="_Toc469152718"/>
      <w:bookmarkStart w:id="2877" w:name="_Toc491174817"/>
      <w:bookmarkStart w:id="2878" w:name="_Toc491337798"/>
      <w:bookmarkStart w:id="2879" w:name="_Toc491337972"/>
      <w:bookmarkStart w:id="2880" w:name="_Toc491338745"/>
      <w:bookmarkStart w:id="2881" w:name="_Toc532855727"/>
      <w:bookmarkStart w:id="2882" w:name="_Toc532856749"/>
      <w:bookmarkStart w:id="2883" w:name="_Toc53042171"/>
      <w:bookmarkStart w:id="2884" w:name="_Toc53042356"/>
      <w:bookmarkStart w:id="2885" w:name="_Toc86846328"/>
      <w:bookmarkStart w:id="2886" w:name="_Toc86846519"/>
      <w:bookmarkStart w:id="2887" w:name="_Toc119049898"/>
      <w:bookmarkStart w:id="2888" w:name="_Toc119050463"/>
      <w:bookmarkStart w:id="2889" w:name="_Toc119050653"/>
      <w:bookmarkStart w:id="2890" w:name="_Toc120103015"/>
      <w:bookmarkStart w:id="2891" w:name="_Toc129764312"/>
      <w:bookmarkStart w:id="2892" w:name="_Toc130360722"/>
      <w:bookmarkStart w:id="2893" w:name="_Toc119468103"/>
      <w:bookmarkStart w:id="2894" w:name="_Toc486325584"/>
      <w:r>
        <w:t xml:space="preserve">Profile </w:t>
      </w:r>
      <w:r w:rsidRPr="00C0592E">
        <w:t>Explorer</w:t>
      </w:r>
      <w:r>
        <w:t xml:space="preserve"> Checkboxes</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7FE698D7" w14:textId="58C039EB" w:rsidR="00523E22" w:rsidRPr="00B7341B" w:rsidRDefault="00523E22" w:rsidP="00523E22">
      <w:r>
        <w:rPr>
          <w:noProof/>
        </w:rPr>
        <w:lastRenderedPageBreak/>
        <w:drawing>
          <wp:anchor distT="0" distB="0" distL="114300" distR="114300" simplePos="0" relativeHeight="251687936" behindDoc="1" locked="0" layoutInCell="1" allowOverlap="1" wp14:anchorId="25676EEA" wp14:editId="7F44E540">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EA317D">
      <w:pPr>
        <w:pStyle w:val="ListBullet"/>
        <w:numPr>
          <w:ilvl w:val="0"/>
          <w:numId w:val="171"/>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EA317D">
      <w:pPr>
        <w:pStyle w:val="ListBullet"/>
        <w:numPr>
          <w:ilvl w:val="0"/>
          <w:numId w:val="171"/>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EA317D">
      <w:pPr>
        <w:pStyle w:val="ListBullet"/>
        <w:numPr>
          <w:ilvl w:val="0"/>
          <w:numId w:val="171"/>
        </w:numPr>
      </w:pPr>
      <w:r w:rsidRPr="00B7341B">
        <w:rPr>
          <w:b/>
        </w:rPr>
        <w:t>Show Alarms –</w:t>
      </w:r>
      <w:r w:rsidRPr="00B7341B">
        <w:t xml:space="preserve"> </w:t>
      </w:r>
      <w:r>
        <w:t>D</w:t>
      </w:r>
      <w:r w:rsidRPr="00B7341B">
        <w:t xml:space="preserve">isplay the Alarm state changes for the selected product. </w:t>
      </w:r>
    </w:p>
    <w:p w14:paraId="1C14D85C" w14:textId="32D8D9ED" w:rsidR="00523E22" w:rsidRDefault="00523E22" w:rsidP="00523E22">
      <w:pPr>
        <w:rPr>
          <w:ins w:id="2895" w:author="Ryan Beck" w:date="2022-11-18T12:25:00Z"/>
        </w:rPr>
      </w:pPr>
    </w:p>
    <w:p w14:paraId="442D1BDC" w14:textId="558B2F64" w:rsidR="005F7850" w:rsidRDefault="005F7850" w:rsidP="00523E22">
      <w:pPr>
        <w:rPr>
          <w:ins w:id="2896" w:author="Ryan Beck" w:date="2022-11-18T12:25:00Z"/>
        </w:rPr>
      </w:pPr>
    </w:p>
    <w:p w14:paraId="57A5FBF9" w14:textId="77777777" w:rsidR="005F7850" w:rsidRPr="00C0592E" w:rsidRDefault="005F7850" w:rsidP="00523E22"/>
    <w:p w14:paraId="1AC6A1EB" w14:textId="77777777" w:rsidR="00523E22" w:rsidRDefault="00523E22" w:rsidP="00523E22">
      <w:pPr>
        <w:rPr>
          <w:b/>
        </w:rPr>
      </w:pPr>
    </w:p>
    <w:p w14:paraId="5D83A762" w14:textId="77777777" w:rsidR="00AD4006" w:rsidRDefault="00AD4006">
      <w:pPr>
        <w:ind w:left="720"/>
        <w:rPr>
          <w:ins w:id="2897" w:author="Ryan Beck" w:date="2022-10-10T11:16:00Z"/>
        </w:rPr>
        <w:pPrChange w:id="2898" w:author="Ryan Beck" w:date="2022-11-18T12:25:00Z">
          <w:pPr/>
        </w:pPrChange>
      </w:pPr>
      <w:ins w:id="2899" w:author="Ryan Beck" w:date="2022-10-10T11:16:00Z">
        <w:r>
          <w:rPr>
            <w:b/>
          </w:rPr>
          <w:t>Note</w:t>
        </w:r>
        <w:r>
          <w:t>: Double click any event to view the details including alarm event history.  If two alarm/alert acknowledgements appear at the same time, only one will appear in Profile Explorer.</w:t>
        </w:r>
      </w:ins>
    </w:p>
    <w:p w14:paraId="513E69CB" w14:textId="63BFF877" w:rsidR="00523E22" w:rsidDel="00AD4006" w:rsidRDefault="00523E22" w:rsidP="00523E22">
      <w:pPr>
        <w:rPr>
          <w:del w:id="2900" w:author="Ryan Beck" w:date="2022-10-10T11:16:00Z"/>
          <w:b/>
        </w:rPr>
      </w:pPr>
    </w:p>
    <w:p w14:paraId="66BCF0ED" w14:textId="69AE1036" w:rsidR="00523E22" w:rsidDel="00AD4006" w:rsidRDefault="00523E22" w:rsidP="00523E22">
      <w:pPr>
        <w:rPr>
          <w:del w:id="2901" w:author="Ryan Beck" w:date="2022-10-10T11:16:00Z"/>
        </w:rPr>
      </w:pPr>
      <w:del w:id="2902" w:author="Ryan Beck" w:date="2022-10-10T11:16:00Z">
        <w:r w:rsidRPr="003335AF" w:rsidDel="00AD4006">
          <w:rPr>
            <w:b/>
          </w:rPr>
          <w:delText>Note</w:delText>
        </w:r>
        <w:r w:rsidRPr="00470ECC" w:rsidDel="00AD4006">
          <w:delText xml:space="preserve">: Double click any event to view the details including alarm event history.  </w:delText>
        </w:r>
      </w:del>
    </w:p>
    <w:p w14:paraId="626D7E24" w14:textId="55B0C9B3" w:rsidR="00523E22" w:rsidDel="00AD4006" w:rsidRDefault="00523E22" w:rsidP="00523E22">
      <w:pPr>
        <w:rPr>
          <w:del w:id="2903" w:author="Ryan Beck" w:date="2022-10-10T11:16:00Z"/>
        </w:rPr>
      </w:pPr>
    </w:p>
    <w:p w14:paraId="1D8D0C6A" w14:textId="7A36A8F2" w:rsidR="00523E22" w:rsidRPr="00470ECC" w:rsidDel="00AD4006" w:rsidRDefault="00523E22" w:rsidP="00523E22">
      <w:pPr>
        <w:rPr>
          <w:del w:id="2904" w:author="Ryan Beck" w:date="2022-10-10T11:16:00Z"/>
        </w:rPr>
      </w:pPr>
    </w:p>
    <w:p w14:paraId="79739414" w14:textId="3CCE2412" w:rsidR="00523E22" w:rsidDel="00AD4006" w:rsidRDefault="00523E22" w:rsidP="00523E22">
      <w:pPr>
        <w:rPr>
          <w:del w:id="2905" w:author="Ryan Beck" w:date="2022-10-10T11:16:00Z"/>
        </w:rPr>
      </w:pPr>
      <w:del w:id="2906" w:author="Ryan Beck" w:date="2022-10-10T11:16:00Z">
        <w:r w:rsidRPr="003335AF" w:rsidDel="00AD4006">
          <w:rPr>
            <w:b/>
          </w:rPr>
          <w:delText>Note</w:delText>
        </w:r>
        <w:r w:rsidRPr="00470ECC" w:rsidDel="00AD4006">
          <w:delText>: If two alarm/alert acknowledgements appear at the same time, only one will appear in Profile Explorer.</w:delText>
        </w:r>
      </w:del>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2D7822">
      <w:pPr>
        <w:pStyle w:val="Heading2"/>
      </w:pPr>
      <w:bookmarkStart w:id="2907" w:name="_Toc469043343"/>
      <w:bookmarkStart w:id="2908" w:name="_Toc469044977"/>
      <w:bookmarkStart w:id="2909" w:name="_Toc469139274"/>
      <w:bookmarkStart w:id="2910" w:name="_Toc469152719"/>
      <w:bookmarkStart w:id="2911" w:name="_Toc491174818"/>
      <w:bookmarkStart w:id="2912" w:name="_Toc491337799"/>
      <w:bookmarkStart w:id="2913" w:name="_Toc491337973"/>
      <w:bookmarkStart w:id="2914" w:name="_Toc491338746"/>
      <w:bookmarkStart w:id="2915" w:name="_Toc532855728"/>
      <w:bookmarkStart w:id="2916" w:name="_Toc532856750"/>
      <w:bookmarkStart w:id="2917" w:name="_Toc53042172"/>
      <w:bookmarkStart w:id="2918" w:name="_Toc53042357"/>
      <w:bookmarkStart w:id="2919" w:name="_Toc86846329"/>
      <w:bookmarkStart w:id="2920" w:name="_Toc86846520"/>
      <w:bookmarkStart w:id="2921" w:name="_Toc119049750"/>
      <w:bookmarkStart w:id="2922" w:name="_Toc119049899"/>
      <w:bookmarkStart w:id="2923" w:name="_Toc119050464"/>
      <w:bookmarkStart w:id="2924" w:name="_Toc119050654"/>
      <w:bookmarkStart w:id="2925" w:name="_Toc120103016"/>
      <w:bookmarkStart w:id="2926" w:name="_Toc129764313"/>
      <w:bookmarkStart w:id="2927" w:name="_Toc130360723"/>
      <w:r w:rsidRPr="00C0592E">
        <w:lastRenderedPageBreak/>
        <w:t>Profile Explorer – Virtual Profiling</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6555DC">
      <w:pPr>
        <w:pStyle w:val="Heading3"/>
      </w:pPr>
      <w:bookmarkStart w:id="2928" w:name="_Toc469043344"/>
      <w:bookmarkStart w:id="2929" w:name="_Toc469044978"/>
      <w:bookmarkStart w:id="2930" w:name="_Toc469139275"/>
      <w:bookmarkStart w:id="2931" w:name="_Toc469152720"/>
      <w:bookmarkStart w:id="2932" w:name="_Toc491174819"/>
      <w:bookmarkStart w:id="2933" w:name="_Toc491337800"/>
      <w:bookmarkStart w:id="2934" w:name="_Toc491337974"/>
      <w:bookmarkStart w:id="2935" w:name="_Toc491338747"/>
      <w:bookmarkStart w:id="2936" w:name="_Toc532855729"/>
      <w:bookmarkStart w:id="2937" w:name="_Toc532856751"/>
      <w:bookmarkStart w:id="2938" w:name="_Toc53042173"/>
      <w:bookmarkStart w:id="2939" w:name="_Toc53042358"/>
      <w:bookmarkStart w:id="2940" w:name="_Toc86846330"/>
      <w:bookmarkStart w:id="2941" w:name="_Toc86846521"/>
      <w:bookmarkStart w:id="2942" w:name="_Toc119049900"/>
      <w:bookmarkStart w:id="2943" w:name="_Toc119050465"/>
      <w:bookmarkStart w:id="2944" w:name="_Toc119050655"/>
      <w:bookmarkStart w:id="2945" w:name="_Toc120103017"/>
      <w:bookmarkStart w:id="2946" w:name="_Toc129764314"/>
      <w:bookmarkStart w:id="2947" w:name="_Toc130360724"/>
      <w:r>
        <w:t>V</w:t>
      </w:r>
      <w:r w:rsidR="00603767" w:rsidRPr="00C0592E">
        <w:t xml:space="preserve">iew Virtual Profile </w:t>
      </w:r>
      <w:r>
        <w:t>D</w:t>
      </w:r>
      <w:r w:rsidR="00603767" w:rsidRPr="00C0592E">
        <w:t>ata</w:t>
      </w:r>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6555DC">
      <w:pPr>
        <w:pStyle w:val="Heading3"/>
      </w:pPr>
      <w:bookmarkStart w:id="2948" w:name="_Toc469043345"/>
      <w:bookmarkStart w:id="2949" w:name="_Toc469044979"/>
      <w:bookmarkStart w:id="2950" w:name="_Toc469139276"/>
      <w:bookmarkStart w:id="2951" w:name="_Toc469152721"/>
      <w:bookmarkStart w:id="2952" w:name="_Toc491174820"/>
      <w:bookmarkStart w:id="2953" w:name="_Toc491337801"/>
      <w:bookmarkStart w:id="2954" w:name="_Toc491337975"/>
      <w:bookmarkStart w:id="2955" w:name="_Toc491338748"/>
      <w:bookmarkStart w:id="2956" w:name="_Toc532855730"/>
      <w:bookmarkStart w:id="2957" w:name="_Toc532856752"/>
      <w:bookmarkStart w:id="2958" w:name="_Toc53042174"/>
      <w:bookmarkStart w:id="2959" w:name="_Toc53042359"/>
      <w:bookmarkStart w:id="2960" w:name="_Toc86846331"/>
      <w:bookmarkStart w:id="2961" w:name="_Toc86846522"/>
      <w:bookmarkStart w:id="2962" w:name="_Toc119049901"/>
      <w:bookmarkStart w:id="2963" w:name="_Toc119050466"/>
      <w:bookmarkStart w:id="2964" w:name="_Toc119050656"/>
      <w:bookmarkStart w:id="2965" w:name="_Toc120103018"/>
      <w:bookmarkStart w:id="2966" w:name="_Toc129764315"/>
      <w:bookmarkStart w:id="2967" w:name="_Toc130360725"/>
      <w:r w:rsidRPr="00C0592E">
        <w:t>Profile Explorer Event Icons</w:t>
      </w:r>
      <w:bookmarkEnd w:id="2893"/>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p>
    <w:p w14:paraId="7C62DAED" w14:textId="77777777" w:rsidR="003335AF" w:rsidRDefault="003335AF" w:rsidP="003335AF"/>
    <w:p w14:paraId="422AA34A" w14:textId="77777777" w:rsidR="008708F9" w:rsidRDefault="00B7341B" w:rsidP="00FA7A5F">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6555DC">
      <w:pPr>
        <w:pStyle w:val="Heading3"/>
      </w:pPr>
      <w:bookmarkStart w:id="2968" w:name="_Toc469139277"/>
      <w:bookmarkStart w:id="2969" w:name="_Toc469152722"/>
      <w:bookmarkStart w:id="2970" w:name="_Toc491174821"/>
      <w:bookmarkStart w:id="2971" w:name="_Toc491337802"/>
      <w:bookmarkStart w:id="2972" w:name="_Toc491337976"/>
      <w:bookmarkStart w:id="2973" w:name="_Toc491338749"/>
      <w:bookmarkStart w:id="2974" w:name="_Toc532855731"/>
      <w:bookmarkStart w:id="2975" w:name="_Toc532856753"/>
      <w:bookmarkStart w:id="2976" w:name="_Toc53042175"/>
      <w:bookmarkStart w:id="2977" w:name="_Toc53042360"/>
      <w:bookmarkStart w:id="2978" w:name="_Toc86846332"/>
      <w:bookmarkStart w:id="2979" w:name="_Toc86846523"/>
      <w:bookmarkStart w:id="2980" w:name="_Toc119049902"/>
      <w:bookmarkStart w:id="2981" w:name="_Toc119050467"/>
      <w:bookmarkStart w:id="2982" w:name="_Toc119050657"/>
      <w:bookmarkStart w:id="2983" w:name="_Toc120103019"/>
      <w:bookmarkStart w:id="2984" w:name="_Toc129764316"/>
      <w:bookmarkStart w:id="2985" w:name="_Toc130360726"/>
      <w:r>
        <w:lastRenderedPageBreak/>
        <w:t>Virtual Profile Event Icons</w:t>
      </w:r>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2FBD5720"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0DC42A37"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FA7A5F">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r w:rsidR="00CB7750">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39942D50"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FA7A5F">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75pt;height:18.75pt" o:ole="" fillcolor="window">
            <v:imagedata r:id="rId162" o:title=""/>
          </v:shape>
          <o:OLEObject Type="Embed" ProgID="PBrush" ShapeID="_x0000_i1029" DrawAspect="Content" ObjectID="_1742760971" r:id="rId163"/>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75pt;height:18.75pt" o:ole="" fillcolor="window">
            <v:imagedata r:id="rId164" o:title=""/>
          </v:shape>
          <o:OLEObject Type="Embed" ProgID="PBrush" ShapeID="_x0000_i1030" DrawAspect="Content" ObjectID="_1742760972" r:id="rId165"/>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2D7822">
      <w:pPr>
        <w:pStyle w:val="Heading2"/>
      </w:pPr>
      <w:r>
        <w:br w:type="page"/>
      </w:r>
      <w:bookmarkStart w:id="2986" w:name="_Toc469043346"/>
      <w:bookmarkStart w:id="2987" w:name="_Toc469044980"/>
      <w:bookmarkStart w:id="2988" w:name="_Toc469139278"/>
      <w:bookmarkStart w:id="2989" w:name="_Toc469152723"/>
      <w:bookmarkStart w:id="2990" w:name="_Toc491174822"/>
      <w:bookmarkStart w:id="2991" w:name="_Toc491337803"/>
      <w:bookmarkStart w:id="2992" w:name="_Toc491337977"/>
      <w:bookmarkStart w:id="2993" w:name="_Toc491338750"/>
      <w:bookmarkStart w:id="2994" w:name="_Toc532855732"/>
      <w:bookmarkStart w:id="2995" w:name="_Toc532856754"/>
      <w:bookmarkStart w:id="2996" w:name="_Toc53042176"/>
      <w:bookmarkStart w:id="2997" w:name="_Toc53042361"/>
      <w:bookmarkStart w:id="2998" w:name="_Toc86846333"/>
      <w:bookmarkStart w:id="2999" w:name="_Toc86846524"/>
      <w:bookmarkStart w:id="3000" w:name="_Toc119049751"/>
      <w:bookmarkStart w:id="3001" w:name="_Toc119049903"/>
      <w:bookmarkStart w:id="3002" w:name="_Toc119050468"/>
      <w:bookmarkStart w:id="3003" w:name="_Toc119050658"/>
      <w:bookmarkStart w:id="3004" w:name="_Toc120103020"/>
      <w:bookmarkStart w:id="3005" w:name="_Toc129764317"/>
      <w:bookmarkStart w:id="3006" w:name="_Toc130360727"/>
      <w:r w:rsidR="009B7153">
        <w:lastRenderedPageBreak/>
        <w:t>Access</w:t>
      </w:r>
      <w:r>
        <w:t xml:space="preserve"> History Data Backup Files</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w:t>
      </w:r>
      <w:proofErr w:type="gramStart"/>
      <w:r>
        <w:t>to</w:t>
      </w:r>
      <w:proofErr w:type="gramEnd"/>
      <w:r>
        <w:t xml:space="preserve">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082EA2AF" w:rsidR="00787C24" w:rsidRDefault="00787C24" w:rsidP="00737029"/>
    <w:p w14:paraId="1E550C9E" w14:textId="77777777" w:rsidR="000A4191" w:rsidRDefault="000A4191" w:rsidP="009B7153"/>
    <w:p w14:paraId="3FD1D59A" w14:textId="77777777" w:rsidR="008708F9" w:rsidRDefault="009B7153" w:rsidP="002D7822">
      <w:pPr>
        <w:pStyle w:val="Heading2"/>
      </w:pPr>
      <w:bookmarkStart w:id="3007" w:name="_Toc119468104"/>
      <w:bookmarkStart w:id="3008" w:name="_Toc329784619"/>
      <w:bookmarkStart w:id="3009" w:name="_Toc469043347"/>
      <w:bookmarkStart w:id="3010" w:name="_Toc469044981"/>
      <w:bookmarkStart w:id="3011" w:name="_Toc469139279"/>
      <w:bookmarkStart w:id="3012" w:name="_Toc469152724"/>
      <w:bookmarkStart w:id="3013" w:name="_Toc491174823"/>
      <w:bookmarkStart w:id="3014" w:name="_Toc491337804"/>
      <w:bookmarkStart w:id="3015" w:name="_Toc491337978"/>
      <w:bookmarkStart w:id="3016" w:name="_Toc491338751"/>
      <w:bookmarkStart w:id="3017" w:name="_Toc532855733"/>
      <w:bookmarkStart w:id="3018" w:name="_Toc532856755"/>
      <w:bookmarkStart w:id="3019" w:name="_Toc53042177"/>
      <w:bookmarkStart w:id="3020" w:name="_Toc53042362"/>
      <w:bookmarkStart w:id="3021" w:name="_Toc86846334"/>
      <w:bookmarkStart w:id="3022" w:name="_Toc86846525"/>
      <w:bookmarkStart w:id="3023" w:name="_Toc119049752"/>
      <w:bookmarkStart w:id="3024" w:name="_Toc119049904"/>
      <w:bookmarkStart w:id="3025" w:name="_Toc119050469"/>
      <w:bookmarkStart w:id="3026" w:name="_Toc119050659"/>
      <w:bookmarkStart w:id="3027" w:name="_Toc120103021"/>
      <w:bookmarkStart w:id="3028" w:name="_Toc129764318"/>
      <w:bookmarkStart w:id="3029" w:name="_Toc130360728"/>
      <w:r>
        <w:t>Insert</w:t>
      </w:r>
      <w:r w:rsidR="008708F9">
        <w:t xml:space="preserve"> </w:t>
      </w:r>
      <w:r w:rsidR="00754243">
        <w:t xml:space="preserve">Data Files </w:t>
      </w:r>
      <w:r>
        <w:t>f</w:t>
      </w:r>
      <w:r w:rsidR="00754243">
        <w:t xml:space="preserve">rom </w:t>
      </w:r>
      <w:r>
        <w:t>a</w:t>
      </w:r>
      <w:r w:rsidR="00754243">
        <w:t>n Outside Source</w:t>
      </w:r>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p>
    <w:p w14:paraId="6FFC445E" w14:textId="6E544024"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ins w:id="3030" w:author="Ryan Beck" w:date="2022-10-10T13:38:00Z">
        <w:r w:rsidR="00582F69" w:rsidRPr="00623624">
          <w:rPr>
            <w:rFonts w:ascii="Courier New" w:hAnsi="Courier New" w:cs="Courier New"/>
          </w:rPr>
          <w:t>C:\</w:t>
        </w:r>
      </w:ins>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2D7822">
      <w:pPr>
        <w:pStyle w:val="Heading2"/>
      </w:pPr>
      <w:bookmarkStart w:id="3031" w:name="_Toc69272384"/>
      <w:bookmarkStart w:id="3032" w:name="_Toc119468105"/>
      <w:bookmarkStart w:id="3033" w:name="_Toc329784620"/>
      <w:bookmarkStart w:id="3034" w:name="_Toc469043348"/>
      <w:bookmarkStart w:id="3035" w:name="_Toc469044982"/>
      <w:bookmarkStart w:id="3036" w:name="_Toc469139280"/>
      <w:bookmarkStart w:id="3037" w:name="_Toc469152725"/>
      <w:bookmarkStart w:id="3038" w:name="_Toc491174824"/>
      <w:bookmarkStart w:id="3039" w:name="_Toc491337805"/>
      <w:bookmarkStart w:id="3040" w:name="_Toc491337979"/>
      <w:bookmarkStart w:id="3041" w:name="_Toc491338752"/>
      <w:bookmarkStart w:id="3042" w:name="_Toc532855734"/>
      <w:bookmarkStart w:id="3043" w:name="_Toc532856756"/>
      <w:bookmarkStart w:id="3044" w:name="_Toc53042178"/>
      <w:bookmarkStart w:id="3045" w:name="_Toc53042363"/>
      <w:bookmarkStart w:id="3046" w:name="_Toc86846335"/>
      <w:bookmarkStart w:id="3047" w:name="_Toc86846526"/>
      <w:bookmarkStart w:id="3048" w:name="_Toc119049753"/>
      <w:bookmarkStart w:id="3049" w:name="_Toc119049905"/>
      <w:bookmarkStart w:id="3050" w:name="_Toc119050470"/>
      <w:bookmarkStart w:id="3051" w:name="_Toc119050660"/>
      <w:bookmarkStart w:id="3052" w:name="_Toc120103022"/>
      <w:bookmarkStart w:id="3053" w:name="_Toc129764319"/>
      <w:bookmarkStart w:id="3054" w:name="_Toc130360729"/>
      <w:r w:rsidRPr="008B09BB">
        <w:t>Renam</w:t>
      </w:r>
      <w:r w:rsidR="009B7153">
        <w:t>e</w:t>
      </w:r>
      <w:r w:rsidRPr="008B09BB">
        <w:t xml:space="preserve"> </w:t>
      </w:r>
      <w:r w:rsidR="00754243">
        <w:t>P</w:t>
      </w:r>
      <w:r w:rsidR="00754243" w:rsidRPr="008B09BB">
        <w:t>rofiles</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p w14:paraId="5DD44EF6" w14:textId="7709E39B" w:rsidR="00864B2D" w:rsidRPr="008B09BB" w:rsidRDefault="00864B2D" w:rsidP="00864B2D">
      <w:r w:rsidRPr="008B09BB">
        <w:t xml:space="preserve">In situations that require it, </w:t>
      </w:r>
      <w:r w:rsidR="00BF3428">
        <w:t>you</w:t>
      </w:r>
      <w:r w:rsidRPr="008B09BB">
        <w:t xml:space="preserve"> </w:t>
      </w:r>
      <w:del w:id="3055" w:author="Ryan Beck" w:date="2022-10-10T11:17:00Z">
        <w:r w:rsidR="00070E42" w:rsidRPr="008B09BB" w:rsidDel="001A1A78">
          <w:delText>have</w:delText>
        </w:r>
        <w:r w:rsidRPr="008B09BB" w:rsidDel="001A1A78">
          <w:delText xml:space="preserve"> the abi</w:delText>
        </w:r>
        <w:r w:rsidR="00FE227B" w:rsidDel="001A1A78">
          <w:delText>lity to</w:delText>
        </w:r>
      </w:del>
      <w:ins w:id="3056" w:author="Ryan Beck" w:date="2022-10-10T11:17:00Z">
        <w:r w:rsidR="001A1A78" w:rsidRPr="008B09BB">
          <w:t>can</w:t>
        </w:r>
      </w:ins>
      <w:r w:rsidR="00FE227B">
        <w:t xml:space="preserve">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pPr>
        <w:ind w:firstLine="360"/>
        <w:pPrChange w:id="3057" w:author="Ryan Beck" w:date="2022-11-18T12:25:00Z">
          <w:pPr/>
        </w:pPrChange>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C957B3">
        <w:rPr>
          <w:rFonts w:ascii="Courier New" w:hAnsi="Courier New" w:cs="Courier New"/>
          <w:i/>
          <w:iCs/>
          <w:rPrChange w:id="3058" w:author="Tom Bergeron" w:date="2022-11-11T08:22:00Z">
            <w:rPr/>
          </w:rPrChange>
        </w:rPr>
        <w:t>C:\</w:t>
      </w:r>
      <w:r w:rsidRPr="00C957B3">
        <w:rPr>
          <w:rStyle w:val="PlainTextChar"/>
          <w:i/>
          <w:iCs/>
          <w:rPrChange w:id="3059" w:author="Tom Bergeron" w:date="2022-11-11T08:22:00Z">
            <w:rPr>
              <w:rStyle w:val="PlainTextChar"/>
            </w:rPr>
          </w:rPrChange>
        </w:rPr>
        <w:t>software root directory</w:t>
      </w:r>
      <w:del w:id="3060" w:author="Ryan Beck" w:date="2022-10-10T11:16:00Z">
        <w:r w:rsidRPr="00C957B3" w:rsidDel="001A1A78">
          <w:rPr>
            <w:rFonts w:ascii="Courier New" w:hAnsi="Courier New" w:cs="Courier New"/>
            <w:i/>
            <w:iCs/>
            <w:rPrChange w:id="3061" w:author="Tom Bergeron" w:date="2022-11-11T08:22:00Z">
              <w:rPr/>
            </w:rPrChange>
          </w:rPr>
          <w:delText xml:space="preserve"> </w:delText>
        </w:r>
      </w:del>
      <w:r w:rsidRPr="00C957B3">
        <w:rPr>
          <w:rFonts w:ascii="Courier New" w:hAnsi="Courier New" w:cs="Courier New"/>
          <w:i/>
          <w:iCs/>
          <w:rPrChange w:id="3062" w:author="Tom Bergeron" w:date="2022-11-11T08:22:00Z">
            <w:rPr/>
          </w:rPrChange>
        </w:rPr>
        <w:t>\Profiles</w:t>
      </w:r>
      <w:r w:rsidRPr="00C957B3">
        <w:rPr>
          <w:i/>
          <w:iCs/>
          <w:rPrChange w:id="3063" w:author="Tom Bergeron" w:date="2022-11-11T08:22:00Z">
            <w:rPr/>
          </w:rPrChange>
        </w:rPr>
        <w:t xml:space="preserve"> </w:t>
      </w:r>
      <w:r w:rsidRPr="009B7153">
        <w:t xml:space="preserve">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087CC158" w:rsidR="000A4191" w:rsidRPr="009B7153" w:rsidRDefault="000A4191" w:rsidP="00AA5614">
      <w:pPr>
        <w:pStyle w:val="ListParagraph"/>
        <w:numPr>
          <w:ilvl w:val="0"/>
          <w:numId w:val="107"/>
        </w:numPr>
      </w:pPr>
      <w:r w:rsidRPr="009B7153">
        <w:t>None of the files on the PC are actually renamed, when viewing the profiles in Profile Explorer, they all look the same.  However, profiles run after the name has been changed will use the new product name as part of their file names</w:t>
      </w:r>
      <w:ins w:id="3064" w:author="Tom Bergeron" w:date="2023-04-11T22:58:00Z">
        <w:r w:rsidR="008835B9">
          <w:t>.</w:t>
        </w:r>
      </w:ins>
      <w:r w:rsidRPr="009B7153">
        <w:t xml:space="preserve">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360"/>
        <w:pPrChange w:id="3065" w:author="Ryan Beck" w:date="2022-11-18T12:25:00Z">
          <w:pPr/>
        </w:pPrChange>
      </w:pPr>
      <w:r w:rsidRPr="003335AF">
        <w:rPr>
          <w:b/>
        </w:rPr>
        <w:t>Note</w:t>
      </w:r>
      <w:r w:rsidRPr="007F1DEE">
        <w:t xml:space="preserve">: </w:t>
      </w:r>
      <w:r w:rsidR="00864B2D" w:rsidRPr="007F1DEE">
        <w:t>Virtual Profiling will be most accurate for products that have their own baseline profile.</w:t>
      </w:r>
    </w:p>
    <w:p w14:paraId="4F25C602" w14:textId="2E617A88" w:rsidR="00864B2D" w:rsidRPr="008B09BB" w:rsidRDefault="005F7850" w:rsidP="00864B2D">
      <w:ins w:id="3066" w:author="Ryan Beck" w:date="2022-11-18T12:25:00Z">
        <w:r>
          <w:tab/>
        </w:r>
      </w:ins>
    </w:p>
    <w:p w14:paraId="772A220D" w14:textId="77777777" w:rsidR="008708F9" w:rsidRDefault="006C7149" w:rsidP="0026146F">
      <w:pPr>
        <w:pStyle w:val="Heading1"/>
      </w:pPr>
      <w:bookmarkStart w:id="3067" w:name="_Understanding_Virtual_Profiling"/>
      <w:bookmarkStart w:id="3068" w:name="_Toc119468106"/>
      <w:bookmarkStart w:id="3069" w:name="_Ref119744922"/>
      <w:bookmarkStart w:id="3070" w:name="_Toc329784621"/>
      <w:bookmarkStart w:id="3071" w:name="_Toc329852092"/>
      <w:bookmarkStart w:id="3072" w:name="_Toc331173664"/>
      <w:bookmarkStart w:id="3073" w:name="_Toc332208772"/>
      <w:bookmarkStart w:id="3074" w:name="_Toc332274019"/>
      <w:bookmarkStart w:id="3075" w:name="_Toc367109140"/>
      <w:bookmarkStart w:id="3076" w:name="_Toc394486339"/>
      <w:bookmarkStart w:id="3077" w:name="_Toc394583545"/>
      <w:bookmarkStart w:id="3078" w:name="_Toc468171261"/>
      <w:bookmarkStart w:id="3079" w:name="_Toc468549176"/>
      <w:bookmarkStart w:id="3080" w:name="_Toc468552694"/>
      <w:bookmarkStart w:id="3081" w:name="_Toc469041221"/>
      <w:bookmarkStart w:id="3082" w:name="_Toc469041327"/>
      <w:bookmarkStart w:id="3083" w:name="_Toc469043349"/>
      <w:bookmarkStart w:id="3084" w:name="_Toc469044983"/>
      <w:bookmarkStart w:id="3085" w:name="_Toc469139281"/>
      <w:bookmarkStart w:id="3086" w:name="_Toc469143773"/>
      <w:bookmarkStart w:id="3087" w:name="_Toc469152531"/>
      <w:bookmarkStart w:id="3088" w:name="_Toc469152726"/>
      <w:bookmarkStart w:id="3089" w:name="_Toc491174825"/>
      <w:bookmarkStart w:id="3090" w:name="_Toc491175162"/>
      <w:bookmarkStart w:id="3091" w:name="_Toc491337806"/>
      <w:bookmarkStart w:id="3092" w:name="_Toc491337980"/>
      <w:bookmarkStart w:id="3093" w:name="_Toc491338753"/>
      <w:bookmarkStart w:id="3094" w:name="_Toc491339250"/>
      <w:bookmarkStart w:id="3095" w:name="_Toc532836366"/>
      <w:bookmarkStart w:id="3096" w:name="_Toc532855735"/>
      <w:bookmarkStart w:id="3097" w:name="_Toc532856757"/>
      <w:bookmarkStart w:id="3098" w:name="_Toc53042179"/>
      <w:bookmarkStart w:id="3099" w:name="_Toc53042364"/>
      <w:bookmarkStart w:id="3100" w:name="_Toc53042485"/>
      <w:bookmarkStart w:id="3101" w:name="_Toc86846336"/>
      <w:bookmarkStart w:id="3102" w:name="_Toc86846527"/>
      <w:bookmarkStart w:id="3103" w:name="_Toc119049754"/>
      <w:bookmarkStart w:id="3104" w:name="_Toc119049906"/>
      <w:bookmarkStart w:id="3105" w:name="_Toc119050471"/>
      <w:bookmarkStart w:id="3106" w:name="_Toc119050661"/>
      <w:bookmarkStart w:id="3107" w:name="_Toc120103023"/>
      <w:bookmarkStart w:id="3108" w:name="_Toc129764320"/>
      <w:bookmarkStart w:id="3109" w:name="_Toc130360730"/>
      <w:bookmarkStart w:id="3110" w:name="_Toc486325587"/>
      <w:bookmarkEnd w:id="2894"/>
      <w:bookmarkEnd w:id="3067"/>
      <w:r>
        <w:lastRenderedPageBreak/>
        <w:t>Virtual Profiling</w:t>
      </w:r>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p>
    <w:p w14:paraId="216AB3B1" w14:textId="7DB65AD0" w:rsidR="004E6F9A" w:rsidRPr="004E6F9A" w:rsidRDefault="00667D1B" w:rsidP="00667D1B">
      <w:bookmarkStart w:id="3111" w:name="_Toc119468110"/>
      <w:bookmarkStart w:id="3112"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7F6B394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CB7750">
        <w:t xml:space="preserve"> and</w:t>
      </w:r>
      <w:r>
        <w:t xml:space="preserve"> stores this data as</w:t>
      </w:r>
      <w:r w:rsidR="00035FF6">
        <w:t xml:space="preserve"> part of the baseline profile.</w:t>
      </w:r>
    </w:p>
    <w:p w14:paraId="5039B247" w14:textId="77777777" w:rsidR="00667D1B" w:rsidRDefault="00667D1B" w:rsidP="00667D1B"/>
    <w:p w14:paraId="507926CF" w14:textId="0332AAAB"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5C4E26">
      <w:pPr>
        <w:ind w:firstLine="720"/>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2D7822">
      <w:pPr>
        <w:pStyle w:val="Heading2"/>
      </w:pPr>
      <w:bookmarkStart w:id="3113" w:name="_Get_a_Valid"/>
      <w:bookmarkStart w:id="3114" w:name="_Toc119468109"/>
      <w:bookmarkStart w:id="3115" w:name="_Ref323303447"/>
      <w:bookmarkStart w:id="3116" w:name="_Toc353195420"/>
      <w:bookmarkStart w:id="3117" w:name="_Toc358296277"/>
      <w:bookmarkStart w:id="3118" w:name="_Toc358298442"/>
      <w:bookmarkStart w:id="3119" w:name="_Toc393899753"/>
      <w:bookmarkStart w:id="3120" w:name="_Toc469043350"/>
      <w:bookmarkStart w:id="3121" w:name="_Toc469044984"/>
      <w:bookmarkStart w:id="3122" w:name="_Toc469139282"/>
      <w:bookmarkStart w:id="3123" w:name="_Toc469152727"/>
      <w:bookmarkStart w:id="3124" w:name="_Toc491174826"/>
      <w:bookmarkStart w:id="3125" w:name="_Toc491337807"/>
      <w:bookmarkStart w:id="3126" w:name="_Toc491337981"/>
      <w:bookmarkStart w:id="3127" w:name="_Toc491338754"/>
      <w:bookmarkStart w:id="3128" w:name="_Toc532855736"/>
      <w:bookmarkStart w:id="3129" w:name="_Toc532856758"/>
      <w:bookmarkStart w:id="3130" w:name="_Toc53042180"/>
      <w:bookmarkStart w:id="3131" w:name="_Toc53042365"/>
      <w:bookmarkStart w:id="3132" w:name="_Toc86846337"/>
      <w:bookmarkStart w:id="3133" w:name="_Toc86846528"/>
      <w:bookmarkStart w:id="3134" w:name="_Toc119049755"/>
      <w:bookmarkStart w:id="3135" w:name="_Toc119049907"/>
      <w:bookmarkStart w:id="3136" w:name="_Toc119050472"/>
      <w:bookmarkStart w:id="3137" w:name="_Toc119050662"/>
      <w:bookmarkStart w:id="3138" w:name="_Toc120103024"/>
      <w:bookmarkStart w:id="3139" w:name="_Toc129764321"/>
      <w:bookmarkStart w:id="3140" w:name="_Toc130360731"/>
      <w:bookmarkEnd w:id="3113"/>
      <w:r>
        <w:t>Get</w:t>
      </w:r>
      <w:r w:rsidR="00035FF6">
        <w:t xml:space="preserve"> a</w:t>
      </w:r>
      <w:r w:rsidR="00754243">
        <w:t xml:space="preserve"> Valid Baseline P</w:t>
      </w:r>
      <w:r w:rsidR="00754243" w:rsidRPr="00C0592E">
        <w:t>rofile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6996EC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6555DC">
      <w:pPr>
        <w:pStyle w:val="Heading3"/>
      </w:pPr>
      <w:bookmarkStart w:id="3141" w:name="_Integrate_Empty_Oven"/>
      <w:bookmarkStart w:id="3142" w:name="_Ref324433808"/>
      <w:bookmarkStart w:id="3143" w:name="_Toc358296278"/>
      <w:bookmarkStart w:id="3144" w:name="_Toc358298443"/>
      <w:bookmarkStart w:id="3145" w:name="_Toc469043351"/>
      <w:bookmarkStart w:id="3146" w:name="_Toc469044985"/>
      <w:bookmarkStart w:id="3147" w:name="_Toc469139283"/>
      <w:bookmarkStart w:id="3148" w:name="_Toc469152728"/>
      <w:bookmarkStart w:id="3149" w:name="_Toc491174827"/>
      <w:bookmarkStart w:id="3150" w:name="_Toc491337808"/>
      <w:bookmarkStart w:id="3151" w:name="_Toc491337982"/>
      <w:bookmarkStart w:id="3152" w:name="_Toc491338755"/>
      <w:bookmarkStart w:id="3153" w:name="_Toc532855737"/>
      <w:bookmarkStart w:id="3154" w:name="_Toc532856759"/>
      <w:bookmarkStart w:id="3155" w:name="_Toc53042181"/>
      <w:bookmarkStart w:id="3156" w:name="_Toc53042366"/>
      <w:bookmarkStart w:id="3157" w:name="_Toc86846338"/>
      <w:bookmarkStart w:id="3158" w:name="_Toc86846529"/>
      <w:bookmarkStart w:id="3159" w:name="_Toc119049908"/>
      <w:bookmarkStart w:id="3160" w:name="_Toc119050473"/>
      <w:bookmarkStart w:id="3161" w:name="_Toc119050663"/>
      <w:bookmarkStart w:id="3162" w:name="_Toc120103025"/>
      <w:bookmarkStart w:id="3163" w:name="_Toc129764322"/>
      <w:bookmarkStart w:id="3164" w:name="_Toc130360732"/>
      <w:bookmarkEnd w:id="3141"/>
      <w:r w:rsidRPr="00F3112F">
        <w:t>Integrat</w:t>
      </w:r>
      <w:r w:rsidR="00035FF6">
        <w:t>e</w:t>
      </w:r>
      <w:r>
        <w:t xml:space="preserve"> </w:t>
      </w:r>
      <w:r w:rsidR="00C653DF">
        <w:t>Empty Oven Data</w:t>
      </w:r>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060EB913" w:rsidR="00667D1B" w:rsidRDefault="00667D1B">
      <w:pPr>
        <w:ind w:left="720"/>
        <w:pPrChange w:id="3165" w:author="Ryan Beck" w:date="2022-11-18T12:25:00Z">
          <w:pPr/>
        </w:pPrChange>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rsidP="002D7822">
      <w:pPr>
        <w:pStyle w:val="Heading2"/>
      </w:pPr>
      <w:bookmarkStart w:id="3166" w:name="_Toc469043352"/>
      <w:bookmarkStart w:id="3167" w:name="_Toc469044986"/>
      <w:bookmarkStart w:id="3168" w:name="_Toc469139284"/>
      <w:bookmarkStart w:id="3169" w:name="_Toc469152729"/>
      <w:bookmarkStart w:id="3170" w:name="_Toc491174828"/>
      <w:bookmarkStart w:id="3171" w:name="_Toc491337809"/>
      <w:bookmarkStart w:id="3172" w:name="_Toc491337983"/>
      <w:bookmarkStart w:id="3173" w:name="_Toc491338756"/>
      <w:bookmarkStart w:id="3174" w:name="_Toc532855738"/>
      <w:bookmarkStart w:id="3175" w:name="_Toc532856760"/>
      <w:bookmarkStart w:id="3176" w:name="_Toc53042182"/>
      <w:bookmarkStart w:id="3177" w:name="_Toc53042367"/>
      <w:bookmarkStart w:id="3178" w:name="_Toc86846339"/>
      <w:bookmarkStart w:id="3179" w:name="_Toc86846530"/>
      <w:bookmarkStart w:id="3180" w:name="_Toc119049756"/>
      <w:bookmarkStart w:id="3181" w:name="_Toc119049909"/>
      <w:bookmarkStart w:id="3182" w:name="_Toc119050474"/>
      <w:bookmarkStart w:id="3183" w:name="_Toc119050664"/>
      <w:bookmarkStart w:id="3184" w:name="_Toc120103026"/>
      <w:bookmarkStart w:id="3185" w:name="_Toc129764323"/>
      <w:bookmarkStart w:id="3186" w:name="_Toc130360733"/>
      <w:r>
        <w:lastRenderedPageBreak/>
        <w:t>Creat</w:t>
      </w:r>
      <w:r w:rsidR="00035FF6">
        <w:t>e</w:t>
      </w:r>
      <w:r w:rsidR="00754243">
        <w:t>/</w:t>
      </w:r>
      <w:r w:rsidR="00035FF6">
        <w:t>Load a</w:t>
      </w:r>
      <w:r w:rsidR="00754243">
        <w:t xml:space="preserve"> </w:t>
      </w:r>
      <w:r w:rsidR="008708F9">
        <w:t>Virtual Profil</w:t>
      </w:r>
      <w:bookmarkEnd w:id="3111"/>
      <w:r>
        <w:t>e</w:t>
      </w:r>
      <w:bookmarkEnd w:id="3112"/>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p>
    <w:p w14:paraId="0FDE9146" w14:textId="7DDEC280"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5AAF5D5C"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B20F95">
              <w:t xml:space="preserve"> A message will display asking you to confirm if you want to proceed. </w:t>
            </w:r>
            <w:del w:id="3187" w:author="Ryan Beck" w:date="2022-10-10T11:17:00Z">
              <w:r w:rsidR="00B20F95" w:rsidDel="00630138">
                <w:delText>See Figure 57.</w:delText>
              </w:r>
            </w:del>
          </w:p>
        </w:tc>
        <w:tc>
          <w:tcPr>
            <w:tcW w:w="1626" w:type="dxa"/>
            <w:shd w:val="clear" w:color="auto" w:fill="auto"/>
          </w:tcPr>
          <w:p w14:paraId="2D8579ED" w14:textId="16A051A5" w:rsidR="007379CA" w:rsidRDefault="000E0382" w:rsidP="00BC6102">
            <w:r>
              <w:rPr>
                <w:noProof/>
              </w:rPr>
              <w:drawing>
                <wp:inline distT="0" distB="0" distL="0" distR="0" wp14:anchorId="4B97A3E7" wp14:editId="70FF939A">
                  <wp:extent cx="814012" cy="442008"/>
                  <wp:effectExtent l="0" t="0" r="571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16086" cy="443134"/>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6FD7C1D3" w:rsidR="00D517A1" w:rsidRPr="00C0592E" w:rsidRDefault="00D517A1" w:rsidP="00737029">
            <w:pPr>
              <w:pStyle w:val="ListParagraph"/>
              <w:ind w:left="0"/>
            </w:pPr>
          </w:p>
        </w:tc>
        <w:tc>
          <w:tcPr>
            <w:tcW w:w="1626" w:type="dxa"/>
            <w:shd w:val="clear" w:color="auto" w:fill="auto"/>
          </w:tcPr>
          <w:p w14:paraId="1008D5FA" w14:textId="4333B855"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pPr>
        <w:ind w:left="720"/>
        <w:pPrChange w:id="3188" w:author="Ryan Beck" w:date="2022-11-18T12:25:00Z">
          <w:pPr/>
        </w:pPrChange>
      </w:pPr>
      <w:r w:rsidRPr="002A4FF7">
        <w:rPr>
          <w:b/>
        </w:rPr>
        <w:t>Caution</w:t>
      </w:r>
      <w:r w:rsidRPr="002A4FF7">
        <w:t>:</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189" w:name="_Process_Control_Barcode_Option"/>
      <w:bookmarkEnd w:id="3189"/>
    </w:p>
    <w:p w14:paraId="18588853" w14:textId="0CC28537" w:rsidR="008708F9" w:rsidRPr="007379CA" w:rsidRDefault="0095411B" w:rsidP="008835B9">
      <w:pPr>
        <w:ind w:left="720"/>
        <w:pPrChange w:id="3190" w:author="Tom Bergeron" w:date="2023-04-11T22:59:00Z">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w:t>
      </w:r>
      <w:ins w:id="3191" w:author="Ryan Beck" w:date="2022-11-18T12:25:00Z">
        <w:del w:id="3192" w:author="Tom Bergeron" w:date="2023-04-11T22:59:00Z">
          <w:r w:rsidR="005F7850" w:rsidDel="008835B9">
            <w:tab/>
          </w:r>
        </w:del>
      </w:ins>
      <w:r w:rsidR="008708F9" w:rsidRPr="007379CA">
        <w:t xml:space="preserve">hat Virtual Profile is </w:t>
      </w:r>
      <w:del w:id="3193" w:author="Ryan Beck" w:date="2022-10-10T11:17:00Z">
        <w:r w:rsidR="008708F9" w:rsidRPr="007379CA" w:rsidDel="00630138">
          <w:delText>starting</w:delText>
        </w:r>
      </w:del>
      <w:ins w:id="3194" w:author="Ryan Beck" w:date="2022-10-10T11:17:00Z">
        <w:r w:rsidR="00630138" w:rsidRPr="007379CA">
          <w:t>starting,</w:t>
        </w:r>
      </w:ins>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170816" behindDoc="0" locked="0" layoutInCell="1" allowOverlap="1" wp14:anchorId="5F49660D" wp14:editId="2FDFDD54">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E3807" id="AutoShape 4267" o:spid="_x0000_s1026" type="#_x0000_t13" style="position:absolute;margin-left:180pt;margin-top:48.4pt;width:67.9pt;height:12.9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50336" behindDoc="0" locked="0" layoutInCell="1" allowOverlap="1" wp14:anchorId="4145C39C" wp14:editId="63CC4E2C">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F244ED" id="Oval 4266" o:spid="_x0000_s1026" style="position:absolute;margin-left:118.15pt;margin-top:35.5pt;width:61.85pt;height:32.6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9C2BF6D" w:rsidR="008708F9" w:rsidRDefault="00566FC7" w:rsidP="00F5043F">
      <w:pPr>
        <w:pStyle w:val="Caption"/>
      </w:pPr>
      <w:r w:rsidRPr="00566FC7">
        <w:t xml:space="preserve">Figure </w:t>
      </w:r>
      <w:r w:rsidR="00EB54D7">
        <w:fldChar w:fldCharType="begin"/>
      </w:r>
      <w:r w:rsidR="00EB54D7">
        <w:instrText xml:space="preserve"> SEQ Figure \* ARABIC </w:instrText>
      </w:r>
      <w:r w:rsidR="00EB54D7">
        <w:fldChar w:fldCharType="separate"/>
      </w:r>
      <w:r w:rsidR="00093938">
        <w:rPr>
          <w:noProof/>
        </w:rPr>
        <w:t>55</w:t>
      </w:r>
      <w:r w:rsidR="00EB54D7">
        <w:rPr>
          <w:noProof/>
        </w:rPr>
        <w:fldChar w:fldCharType="end"/>
      </w:r>
      <w:r w:rsidR="009F6CFB">
        <w:t>: Profile Explorer – Start Virtual Profiling</w:t>
      </w:r>
    </w:p>
    <w:p w14:paraId="1ACC22BF" w14:textId="77777777" w:rsidR="00AE6454" w:rsidRDefault="00AE6454"/>
    <w:p w14:paraId="245DAD04" w14:textId="1EF827DA"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3195" w:author="Ryan Beck" w:date="2022-10-10T11:17:00Z">
        <w:r w:rsidR="00566FC7" w:rsidRPr="00C0592E" w:rsidDel="005E58AF">
          <w:delText>See</w:delText>
        </w:r>
        <w:r w:rsidR="003258DE" w:rsidRPr="00C0592E" w:rsidDel="005E58AF">
          <w:delText xml:space="preserve"> </w:delText>
        </w:r>
        <w:r w:rsidR="003258DE" w:rsidRPr="00C0592E" w:rsidDel="005E58AF">
          <w:fldChar w:fldCharType="begin"/>
        </w:r>
        <w:r w:rsidR="003258DE" w:rsidRPr="00C0592E" w:rsidDel="005E58AF">
          <w:delInstrText xml:space="preserve"> REF _Ref185837842 \h </w:delInstrText>
        </w:r>
        <w:r w:rsidR="00C0592E" w:rsidRPr="00C0592E" w:rsidDel="005E58AF">
          <w:delInstrText xml:space="preserve"> \* MERGEFORMAT </w:delInstrText>
        </w:r>
        <w:r w:rsidR="003258DE" w:rsidRPr="00C0592E" w:rsidDel="005E58AF">
          <w:fldChar w:fldCharType="separate"/>
        </w:r>
        <w:r w:rsidR="00F9407E" w:rsidRPr="00BC6102" w:rsidDel="005E58AF">
          <w:delText xml:space="preserve">Figure </w:delText>
        </w:r>
        <w:r w:rsidR="00F9407E" w:rsidDel="005E58AF">
          <w:rPr>
            <w:noProof/>
          </w:rPr>
          <w:delText>56</w:delText>
        </w:r>
        <w:r w:rsidR="003258DE" w:rsidRPr="00C0592E" w:rsidDel="005E58AF">
          <w:fldChar w:fldCharType="end"/>
        </w:r>
        <w:r w:rsidR="00566FC7" w:rsidRPr="00C0592E" w:rsidDel="005E58AF">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211776" behindDoc="0" locked="0" layoutInCell="1" allowOverlap="1" wp14:anchorId="0C4FFCF3" wp14:editId="796CEF29">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96818" id="AutoShape 4269" o:spid="_x0000_s1026" type="#_x0000_t13" style="position:absolute;margin-left:189.95pt;margin-top:27.65pt;width:67.9pt;height:12.9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91296" behindDoc="0" locked="0" layoutInCell="1" allowOverlap="1" wp14:anchorId="02F159BD" wp14:editId="3A3AB635">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7263C" id="Oval 4268" o:spid="_x0000_s1026" style="position:absolute;margin-left:128.15pt;margin-top:17.7pt;width:57.3pt;height:32.6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5CF3CFC0" w:rsidR="008708F9" w:rsidRDefault="00566FC7" w:rsidP="00BC6102">
      <w:pPr>
        <w:pStyle w:val="Caption"/>
        <w:rPr>
          <w:ins w:id="3196" w:author="Tom Bergeron" w:date="2023-04-11T22:59:00Z"/>
        </w:rPr>
      </w:pPr>
      <w:bookmarkStart w:id="3197" w:name="_Ref185837842"/>
      <w:r w:rsidRPr="00BC6102">
        <w:t xml:space="preserve">Figure </w:t>
      </w:r>
      <w:r w:rsidR="00EB54D7">
        <w:fldChar w:fldCharType="begin"/>
      </w:r>
      <w:r w:rsidR="00EB54D7">
        <w:instrText xml:space="preserve"> SEQ Figure \* ARABIC </w:instrText>
      </w:r>
      <w:r w:rsidR="00EB54D7">
        <w:fldChar w:fldCharType="separate"/>
      </w:r>
      <w:r w:rsidR="00093938">
        <w:rPr>
          <w:noProof/>
        </w:rPr>
        <w:t>56</w:t>
      </w:r>
      <w:r w:rsidR="00EB54D7">
        <w:rPr>
          <w:noProof/>
        </w:rPr>
        <w:fldChar w:fldCharType="end"/>
      </w:r>
      <w:bookmarkEnd w:id="3197"/>
      <w:r w:rsidR="009F6CFB">
        <w:t xml:space="preserve">: Virtual Profiling – Oven Recipe set </w:t>
      </w:r>
      <w:proofErr w:type="gramStart"/>
      <w:r w:rsidR="009F6CFB">
        <w:t>correctly</w:t>
      </w:r>
      <w:proofErr w:type="gramEnd"/>
    </w:p>
    <w:p w14:paraId="1D91B1E8" w14:textId="77777777" w:rsidR="008835B9" w:rsidRPr="008835B9" w:rsidRDefault="008835B9" w:rsidP="008835B9">
      <w:pPr>
        <w:pPrChange w:id="3198" w:author="Tom Bergeron" w:date="2023-04-11T22:59:00Z">
          <w:pPr>
            <w:pStyle w:val="Caption"/>
          </w:pPr>
        </w:pPrChange>
      </w:pPr>
    </w:p>
    <w:p w14:paraId="50BD08DC" w14:textId="671854CB" w:rsidR="002F582D" w:rsidRDefault="00AF75F5">
      <w:pPr>
        <w:ind w:left="720"/>
        <w:rPr>
          <w:noProof/>
        </w:rPr>
        <w:pPrChange w:id="3199" w:author="Ryan Beck" w:date="2022-11-18T12:25:00Z">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r w:rsidR="00B20F95">
        <w:rPr>
          <w:noProof/>
        </w:rPr>
        <w:t>er</w:t>
      </w:r>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Del="008835B9" w:rsidRDefault="00014AF6" w:rsidP="003335AF">
      <w:pPr>
        <w:rPr>
          <w:del w:id="3200" w:author="Tom Bergeron" w:date="2023-04-11T22:59:00Z"/>
          <w:noProof/>
        </w:rPr>
      </w:pPr>
    </w:p>
    <w:p w14:paraId="4189F7E9" w14:textId="77777777" w:rsidR="005E2966" w:rsidDel="00C957B3" w:rsidRDefault="005E2966">
      <w:pPr>
        <w:rPr>
          <w:del w:id="3201" w:author="Tom Bergeron" w:date="2022-11-11T08:23:00Z"/>
        </w:rPr>
      </w:pPr>
    </w:p>
    <w:p w14:paraId="64584F92" w14:textId="77777777" w:rsidR="00014AF6" w:rsidRDefault="00014AF6"/>
    <w:p w14:paraId="29F27DC1" w14:textId="202A770A" w:rsidR="008708F9" w:rsidRDefault="008708F9" w:rsidP="002D7822">
      <w:pPr>
        <w:pStyle w:val="Heading2"/>
      </w:pPr>
      <w:bookmarkStart w:id="3202" w:name="_Monitoring_Production_In"/>
      <w:bookmarkStart w:id="3203" w:name="_Toc119468113"/>
      <w:bookmarkStart w:id="3204" w:name="_Toc329784628"/>
      <w:bookmarkStart w:id="3205" w:name="_Toc469043358"/>
      <w:bookmarkStart w:id="3206" w:name="_Toc469044992"/>
      <w:bookmarkStart w:id="3207" w:name="_Toc469139290"/>
      <w:bookmarkStart w:id="3208" w:name="_Toc469152735"/>
      <w:bookmarkStart w:id="3209" w:name="_Toc491174829"/>
      <w:bookmarkStart w:id="3210" w:name="_Toc491337810"/>
      <w:bookmarkStart w:id="3211" w:name="_Toc491337984"/>
      <w:bookmarkStart w:id="3212" w:name="_Toc491338757"/>
      <w:bookmarkStart w:id="3213" w:name="_Toc532855739"/>
      <w:bookmarkStart w:id="3214" w:name="_Toc532856761"/>
      <w:bookmarkStart w:id="3215" w:name="_Toc53042183"/>
      <w:bookmarkStart w:id="3216" w:name="_Toc53042368"/>
      <w:bookmarkStart w:id="3217" w:name="_Toc86846340"/>
      <w:bookmarkStart w:id="3218" w:name="_Toc86846531"/>
      <w:bookmarkStart w:id="3219" w:name="_Toc119049757"/>
      <w:bookmarkStart w:id="3220" w:name="_Toc119049910"/>
      <w:bookmarkStart w:id="3221" w:name="_Toc119050475"/>
      <w:bookmarkStart w:id="3222" w:name="_Toc119050665"/>
      <w:bookmarkStart w:id="3223" w:name="_Toc120103027"/>
      <w:bookmarkStart w:id="3224" w:name="_Toc129764324"/>
      <w:bookmarkStart w:id="3225" w:name="_Toc130360734"/>
      <w:bookmarkEnd w:id="3202"/>
      <w:r>
        <w:t xml:space="preserve">Live Mode </w:t>
      </w:r>
      <w:r w:rsidR="00754243">
        <w:t xml:space="preserve">- </w:t>
      </w:r>
      <w:r>
        <w:t xml:space="preserve">General </w:t>
      </w:r>
      <w:r w:rsidR="00754243">
        <w:t>Tab</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14:paraId="56CF1D1E" w14:textId="0E571BDB" w:rsidR="00CE6832" w:rsidRDefault="00014AF6" w:rsidP="00737029">
      <w:pPr>
        <w:keepNext/>
        <w:jc w:val="center"/>
      </w:pPr>
      <w:del w:id="3226" w:author="Ryan Beck" w:date="2022-10-10T11:23:00Z">
        <w:r w:rsidDel="007F2202">
          <w:rPr>
            <w:noProof/>
          </w:rPr>
          <w:drawing>
            <wp:inline distT="0" distB="0" distL="0" distR="0" wp14:anchorId="374194EE" wp14:editId="2EA09899">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del>
      <w:ins w:id="3227" w:author="Ryan Beck" w:date="2022-10-10T11:23:00Z">
        <w:r w:rsidR="007F2202" w:rsidRPr="007F2202">
          <w:rPr>
            <w:noProof/>
          </w:rPr>
          <w:t xml:space="preserve"> </w:t>
        </w:r>
        <w:r w:rsidR="007F2202" w:rsidRPr="007F2202">
          <w:rPr>
            <w:noProof/>
          </w:rPr>
          <w:drawing>
            <wp:inline distT="0" distB="0" distL="0" distR="0" wp14:anchorId="458343E9" wp14:editId="56638F3D">
              <wp:extent cx="5340096" cy="2862072"/>
              <wp:effectExtent l="0" t="0" r="0" b="0"/>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pic:nvPicPr>
                    <pic:blipFill>
                      <a:blip r:embed="rId172"/>
                      <a:stretch>
                        <a:fillRect/>
                      </a:stretch>
                    </pic:blipFill>
                    <pic:spPr>
                      <a:xfrm>
                        <a:off x="0" y="0"/>
                        <a:ext cx="5340096" cy="2862072"/>
                      </a:xfrm>
                      <a:prstGeom prst="rect">
                        <a:avLst/>
                      </a:prstGeom>
                    </pic:spPr>
                  </pic:pic>
                </a:graphicData>
              </a:graphic>
            </wp:inline>
          </w:drawing>
        </w:r>
      </w:ins>
    </w:p>
    <w:p w14:paraId="629CF717" w14:textId="27753933" w:rsidR="00B65C7B" w:rsidRPr="00B65C7B" w:rsidRDefault="00B65C7B" w:rsidP="00B65C7B">
      <w:pPr>
        <w:pStyle w:val="Caption"/>
        <w:rPr>
          <w:rFonts w:ascii="Trebuchet MS" w:hAnsi="Trebuchet MS"/>
          <w:sz w:val="24"/>
          <w:szCs w:val="24"/>
        </w:rPr>
      </w:pPr>
      <w:r>
        <w:t xml:space="preserve">Figure </w:t>
      </w:r>
      <w:r w:rsidR="00EB54D7">
        <w:fldChar w:fldCharType="begin"/>
      </w:r>
      <w:r w:rsidR="00EB54D7">
        <w:instrText xml:space="preserve"> SEQ Figure \* ARABIC </w:instrText>
      </w:r>
      <w:r w:rsidR="00EB54D7">
        <w:fldChar w:fldCharType="separate"/>
      </w:r>
      <w:r w:rsidR="00093938">
        <w:rPr>
          <w:noProof/>
        </w:rPr>
        <w:t>57</w:t>
      </w:r>
      <w:r w:rsidR="00EB54D7">
        <w:rPr>
          <w:noProof/>
        </w:rPr>
        <w:fldChar w:fldCharType="end"/>
      </w:r>
      <w:r>
        <w:t>:</w:t>
      </w:r>
      <w:bookmarkStart w:id="3228" w:name="_Ref324342193"/>
      <w:r w:rsidRPr="00B65C7B">
        <w:t xml:space="preserve"> General Tab</w:t>
      </w:r>
      <w:bookmarkEnd w:id="3228"/>
      <w:r w:rsidRPr="00B65C7B">
        <w:t xml:space="preserve"> Screen</w:t>
      </w:r>
    </w:p>
    <w:p w14:paraId="3AC01C7A" w14:textId="77777777" w:rsidR="00B65C7B" w:rsidRDefault="00B65C7B" w:rsidP="00CE6832"/>
    <w:p w14:paraId="7711361B" w14:textId="09DDAC93" w:rsidR="00CE6832" w:rsidRDefault="00CE6832" w:rsidP="00CE6832">
      <w:r>
        <w:lastRenderedPageBreak/>
        <w:t xml:space="preserve">On the </w:t>
      </w:r>
      <w:r w:rsidRPr="00AD718F">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del w:id="3229" w:author="Ryan Beck" w:date="2022-10-10T13:39:00Z">
        <w:r w:rsidRPr="00C0592E" w:rsidDel="00582F69">
          <w:delText>dashed-line</w:delText>
        </w:r>
        <w:r w:rsidDel="00582F69">
          <w:delText>s</w:delText>
        </w:r>
      </w:del>
      <w:ins w:id="3230" w:author="Ryan Beck" w:date="2022-10-10T13:39:00Z">
        <w:r w:rsidR="00582F69" w:rsidRPr="00C0592E">
          <w:t>dashed lines</w:t>
        </w:r>
      </w:ins>
      <w:r w:rsidRPr="00C0592E">
        <w:t xml:space="preserve">.  </w:t>
      </w:r>
    </w:p>
    <w:p w14:paraId="6A559614" w14:textId="77777777" w:rsidR="00CE6832" w:rsidRDefault="00CE6832" w:rsidP="00CE6832"/>
    <w:p w14:paraId="706B693C" w14:textId="77777777" w:rsidR="00CE6832" w:rsidRDefault="00CE6832">
      <w:pPr>
        <w:ind w:left="720"/>
        <w:pPrChange w:id="3231" w:author="Ryan Beck" w:date="2022-11-18T12:26:00Z">
          <w:pPr/>
        </w:pPrChange>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6555DC">
      <w:pPr>
        <w:pStyle w:val="Heading3"/>
      </w:pPr>
      <w:bookmarkStart w:id="3232" w:name="_Toc394482460"/>
      <w:bookmarkStart w:id="3233" w:name="_Toc469043360"/>
      <w:bookmarkStart w:id="3234" w:name="_Toc469044994"/>
      <w:bookmarkStart w:id="3235" w:name="_Toc469139292"/>
      <w:bookmarkStart w:id="3236" w:name="_Toc469152737"/>
      <w:bookmarkStart w:id="3237" w:name="_Toc491174830"/>
      <w:bookmarkStart w:id="3238" w:name="_Toc491337811"/>
      <w:bookmarkStart w:id="3239" w:name="_Toc491337985"/>
      <w:bookmarkStart w:id="3240" w:name="_Toc491338758"/>
      <w:bookmarkStart w:id="3241" w:name="_Toc532855740"/>
      <w:bookmarkStart w:id="3242" w:name="_Toc532856762"/>
      <w:bookmarkStart w:id="3243" w:name="_Toc53042184"/>
      <w:bookmarkStart w:id="3244" w:name="_Toc53042369"/>
      <w:bookmarkStart w:id="3245" w:name="_Toc86846341"/>
      <w:bookmarkStart w:id="3246" w:name="_Toc86846532"/>
      <w:bookmarkStart w:id="3247" w:name="_Toc119049911"/>
      <w:bookmarkStart w:id="3248" w:name="_Toc119050476"/>
      <w:bookmarkStart w:id="3249" w:name="_Toc119050666"/>
      <w:bookmarkStart w:id="3250" w:name="_Toc120103028"/>
      <w:bookmarkStart w:id="3251" w:name="_Toc129764325"/>
      <w:bookmarkStart w:id="3252" w:name="_Toc130360735"/>
      <w:r>
        <w:t xml:space="preserve">Profile </w:t>
      </w:r>
      <w:r w:rsidR="00C653DF">
        <w:t>Statistics</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14:paraId="0E11F0B8" w14:textId="58FE8070" w:rsidR="00CE6832" w:rsidRDefault="00CE6832" w:rsidP="00CE6832">
      <w:pPr>
        <w:rPr>
          <w:ins w:id="3253" w:author="Tom Bergeron" w:date="2022-11-11T08:23:00Z"/>
        </w:rPr>
      </w:pPr>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p>
    <w:p w14:paraId="79596101" w14:textId="4F0F6956" w:rsidR="00C957B3" w:rsidRPr="00C0592E" w:rsidRDefault="00C957B3" w:rsidP="00CE6832">
      <w:ins w:id="3254" w:author="Tom Bergeron" w:date="2022-11-11T08:23:00Z">
        <w:r>
          <w:br w:type="page"/>
        </w:r>
      </w:ins>
    </w:p>
    <w:p w14:paraId="614C75DE" w14:textId="77777777" w:rsidR="0090134B" w:rsidRDefault="00C653DF" w:rsidP="006555DC">
      <w:pPr>
        <w:pStyle w:val="Heading3"/>
      </w:pPr>
      <w:bookmarkStart w:id="3255" w:name="_Toc469043361"/>
      <w:bookmarkStart w:id="3256" w:name="_Toc469044995"/>
      <w:bookmarkStart w:id="3257" w:name="_Toc469139293"/>
      <w:bookmarkStart w:id="3258" w:name="_Toc469152738"/>
      <w:bookmarkStart w:id="3259" w:name="_Toc491174831"/>
      <w:bookmarkStart w:id="3260" w:name="_Toc491337812"/>
      <w:bookmarkStart w:id="3261" w:name="_Toc491337986"/>
      <w:bookmarkStart w:id="3262" w:name="_Toc491338759"/>
      <w:bookmarkStart w:id="3263" w:name="_Toc532855741"/>
      <w:bookmarkStart w:id="3264" w:name="_Toc532856763"/>
      <w:bookmarkStart w:id="3265" w:name="_Toc53042185"/>
      <w:bookmarkStart w:id="3266" w:name="_Toc53042370"/>
      <w:bookmarkStart w:id="3267" w:name="_Toc86846342"/>
      <w:bookmarkStart w:id="3268" w:name="_Toc86846533"/>
      <w:bookmarkStart w:id="3269" w:name="_Toc119049912"/>
      <w:bookmarkStart w:id="3270" w:name="_Toc119050477"/>
      <w:bookmarkStart w:id="3271" w:name="_Toc119050667"/>
      <w:bookmarkStart w:id="3272" w:name="_Toc120103029"/>
      <w:bookmarkStart w:id="3273" w:name="_Toc129764326"/>
      <w:bookmarkStart w:id="3274" w:name="_Toc130360736"/>
      <w:r>
        <w:lastRenderedPageBreak/>
        <w:t>Graph Controller</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tbl>
      <w:tblPr>
        <w:tblW w:w="0" w:type="auto"/>
        <w:tblLook w:val="04A0" w:firstRow="1" w:lastRow="0" w:firstColumn="1" w:lastColumn="0" w:noHBand="0" w:noVBand="1"/>
      </w:tblPr>
      <w:tblGrid>
        <w:gridCol w:w="4070"/>
        <w:gridCol w:w="5290"/>
      </w:tblGrid>
      <w:tr w:rsidR="00327CED" w14:paraId="2E8CA9F2" w14:textId="77777777" w:rsidTr="00211D6A">
        <w:tc>
          <w:tcPr>
            <w:tcW w:w="4788" w:type="dxa"/>
            <w:shd w:val="clear" w:color="auto" w:fill="auto"/>
          </w:tcPr>
          <w:p w14:paraId="4D52BA3D" w14:textId="79AB0B2F" w:rsidR="00327CED" w:rsidRPr="00C0592E" w:rsidRDefault="00327CED" w:rsidP="00327CED">
            <w:r w:rsidRPr="00C0592E">
              <w:t xml:space="preserve">The Graph Controller allows you to modify the view of the profile graph.  </w:t>
            </w:r>
            <w:del w:id="3275" w:author="Ryan Beck" w:date="2022-10-10T11:23:00Z">
              <w:r w:rsidRPr="00C0592E" w:rsidDel="007F2202">
                <w:delText xml:space="preserve">See </w:delText>
              </w:r>
              <w:r w:rsidRPr="00C0592E" w:rsidDel="007F2202">
                <w:fldChar w:fldCharType="begin"/>
              </w:r>
              <w:r w:rsidRPr="00C0592E" w:rsidDel="007F2202">
                <w:delInstrText xml:space="preserve"> REF _Ref185838512 \h  \* MERGEFORMAT </w:delInstrText>
              </w:r>
              <w:r w:rsidRPr="00C0592E" w:rsidDel="007F2202">
                <w:fldChar w:fldCharType="separate"/>
              </w:r>
              <w:r w:rsidR="00F9407E" w:rsidRPr="00F9407E" w:rsidDel="007F2202">
                <w:delText xml:space="preserve">Figure </w:delText>
              </w:r>
              <w:r w:rsidR="00F9407E" w:rsidRPr="00F9407E" w:rsidDel="007F2202">
                <w:rPr>
                  <w:noProof/>
                </w:rPr>
                <w:delText>58</w:delText>
              </w:r>
              <w:r w:rsidRPr="00C0592E" w:rsidDel="007F2202">
                <w:fldChar w:fldCharType="end"/>
              </w:r>
              <w:r w:rsidRPr="00C0592E" w:rsidDel="007F2202">
                <w:delText xml:space="preserve">. </w:delText>
              </w:r>
              <w:r w:rsidR="00894391" w:rsidDel="007F2202">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ED4C7EC" w:rsidR="00327CED" w:rsidRPr="00C0592E" w:rsidRDefault="00327CED" w:rsidP="00327CED">
            <w:r w:rsidRPr="00211D6A">
              <w:rPr>
                <w:b/>
              </w:rPr>
              <w:t>Auto Scale –</w:t>
            </w:r>
            <w:r w:rsidRPr="00C0592E">
              <w:t xml:space="preserve"> The Auto Scale feature </w:t>
            </w:r>
            <w:r w:rsidR="00894391">
              <w:t>will automatically adjust the X</w:t>
            </w:r>
            <w:r w:rsidR="008B39CA">
              <w:t xml:space="preserve"> </w:t>
            </w:r>
            <w:r w:rsidRPr="00C0592E">
              <w:t xml:space="preserve">and Y-axis scales to fit all of the data in the profile graph.  When the Auto Scale feature is disabled, you must manually input the minimum and maximum scale settings </w:t>
            </w:r>
            <w:r w:rsidR="00894391">
              <w:t>for the X</w:t>
            </w:r>
            <w:r w:rsidR="006E276C">
              <w:t xml:space="preserve"> </w:t>
            </w:r>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3F34F48C" w:rsidR="00327CED" w:rsidRDefault="00515180" w:rsidP="00211D6A">
            <w:pPr>
              <w:jc w:val="center"/>
            </w:pPr>
            <w:r>
              <w:rPr>
                <w:noProof/>
              </w:rPr>
              <w:drawing>
                <wp:inline distT="0" distB="0" distL="0" distR="0" wp14:anchorId="440CCD20" wp14:editId="3A262D27">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8">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p>
          <w:p w14:paraId="7CF3C2FF" w14:textId="2FF5C7DF" w:rsidR="00327CED" w:rsidRPr="00B65C7B" w:rsidRDefault="00327CED" w:rsidP="00B65C7B">
            <w:pPr>
              <w:jc w:val="center"/>
              <w:rPr>
                <w:rFonts w:ascii="Trebuchet MS" w:hAnsi="Trebuchet MS" w:cs="Arial"/>
                <w:sz w:val="24"/>
                <w:szCs w:val="24"/>
              </w:rPr>
            </w:pPr>
            <w:bookmarkStart w:id="3276"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58</w:t>
            </w:r>
            <w:r w:rsidRPr="00211D6A">
              <w:rPr>
                <w:rFonts w:ascii="Arial" w:hAnsi="Arial" w:cs="Arial"/>
                <w:sz w:val="16"/>
                <w:szCs w:val="16"/>
              </w:rPr>
              <w:fldChar w:fldCharType="end"/>
            </w:r>
            <w:bookmarkEnd w:id="3276"/>
            <w:r w:rsidRPr="00211D6A">
              <w:rPr>
                <w:rFonts w:ascii="Arial" w:hAnsi="Arial" w:cs="Arial"/>
                <w:sz w:val="16"/>
                <w:szCs w:val="16"/>
              </w:rPr>
              <w:t>: Graph Controller</w:t>
            </w:r>
          </w:p>
        </w:tc>
      </w:tr>
    </w:tbl>
    <w:p w14:paraId="656085C0" w14:textId="77777777" w:rsidR="0090134B" w:rsidRPr="00C0592E" w:rsidRDefault="0090134B" w:rsidP="0090134B"/>
    <w:p w14:paraId="214F520E" w14:textId="77777777" w:rsidR="00277530" w:rsidRDefault="00277530" w:rsidP="00277530">
      <w:pPr>
        <w:rPr>
          <w:moveTo w:id="3277" w:author="Ryan Beck" w:date="2022-10-10T11:24:00Z"/>
        </w:rPr>
      </w:pPr>
      <w:moveToRangeStart w:id="3278" w:author="Ryan Beck" w:date="2022-10-10T11:24:00Z" w:name="move116293490"/>
      <w:moveTo w:id="3279" w:author="Ryan Beck" w:date="2022-10-10T11:24:00Z">
        <w:r w:rsidRPr="00764231">
          <w:rPr>
            <w:b/>
          </w:rPr>
          <w:t xml:space="preserve">TCs Line Thickness </w:t>
        </w:r>
        <w:r w:rsidRPr="00764231">
          <w:t>– The pull-down menu lets you select five different thicknesses for the TC lines drawn on the graph.</w:t>
        </w:r>
        <w:r w:rsidRPr="00673430">
          <w:t xml:space="preserve">  </w:t>
        </w:r>
      </w:moveTo>
    </w:p>
    <w:p w14:paraId="7B0BB49B" w14:textId="77777777" w:rsidR="00277530" w:rsidDel="00277530" w:rsidRDefault="00277530" w:rsidP="00277530">
      <w:pPr>
        <w:rPr>
          <w:del w:id="3280" w:author="Ryan Beck" w:date="2022-10-10T11:24:00Z"/>
          <w:moveTo w:id="3281" w:author="Ryan Beck" w:date="2022-10-10T11:24:00Z"/>
        </w:rPr>
      </w:pPr>
    </w:p>
    <w:moveToRangeEnd w:id="3278"/>
    <w:p w14:paraId="42F7F29D" w14:textId="77777777" w:rsidR="0090134B" w:rsidRPr="00C0592E" w:rsidRDefault="0090134B" w:rsidP="0090134B"/>
    <w:p w14:paraId="3D233F09" w14:textId="675943C1"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72A12BA" w:rsidR="00D32BD1" w:rsidRPr="00764231" w:rsidRDefault="00D32BD1" w:rsidP="00764231">
      <w:r w:rsidRPr="00764231">
        <w:t xml:space="preserve"> </w:t>
      </w:r>
    </w:p>
    <w:p w14:paraId="045D8051" w14:textId="36CEC858" w:rsidR="00431716" w:rsidDel="00277530" w:rsidRDefault="00A553EE" w:rsidP="00764231">
      <w:pPr>
        <w:rPr>
          <w:moveFrom w:id="3282" w:author="Ryan Beck" w:date="2022-10-10T11:24:00Z"/>
        </w:rPr>
      </w:pPr>
      <w:moveFromRangeStart w:id="3283" w:author="Ryan Beck" w:date="2022-10-10T11:24:00Z" w:name="move116293490"/>
      <w:moveFrom w:id="3284" w:author="Ryan Beck" w:date="2022-10-10T11:24:00Z">
        <w:r w:rsidRPr="00764231" w:rsidDel="00277530">
          <w:rPr>
            <w:b/>
          </w:rPr>
          <w:t xml:space="preserve">TCs Line Thickness </w:t>
        </w:r>
        <w:r w:rsidRPr="00764231" w:rsidDel="00277530">
          <w:t xml:space="preserve">– The </w:t>
        </w:r>
        <w:r w:rsidR="00515180" w:rsidRPr="00764231" w:rsidDel="00277530">
          <w:t>pull-down</w:t>
        </w:r>
        <w:r w:rsidRPr="00764231" w:rsidDel="00277530">
          <w:t xml:space="preserve"> menu lets you select five different thicknesses for the TC lines drawn on the graph.</w:t>
        </w:r>
        <w:r w:rsidRPr="00673430" w:rsidDel="00277530">
          <w:t xml:space="preserve">  </w:t>
        </w:r>
      </w:moveFrom>
    </w:p>
    <w:p w14:paraId="12104CF0" w14:textId="35E8B8A1" w:rsidR="00431716" w:rsidDel="00277530" w:rsidRDefault="00431716" w:rsidP="00764231">
      <w:pPr>
        <w:rPr>
          <w:moveFrom w:id="3285" w:author="Ryan Beck" w:date="2022-10-10T11:24:00Z"/>
        </w:rPr>
      </w:pPr>
    </w:p>
    <w:moveFromRangeEnd w:id="3283"/>
    <w:p w14:paraId="57184154" w14:textId="77777777" w:rsidR="00515180" w:rsidRPr="00673430" w:rsidRDefault="00515180" w:rsidP="00515180">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16645ECB" w14:textId="40257142" w:rsidR="00431716" w:rsidRDefault="00431716" w:rsidP="00764231"/>
    <w:p w14:paraId="13165E62" w14:textId="0718D68D" w:rsidR="00C957B3" w:rsidRDefault="00C957B3">
      <w:pPr>
        <w:rPr>
          <w:ins w:id="3286" w:author="Tom Bergeron" w:date="2022-11-11T08:24:00Z"/>
        </w:rPr>
      </w:pPr>
      <w:ins w:id="3287" w:author="Tom Bergeron" w:date="2022-11-11T08:24:00Z">
        <w:r>
          <w:br w:type="page"/>
        </w:r>
      </w:ins>
    </w:p>
    <w:p w14:paraId="5EEB9DF0" w14:textId="77777777" w:rsidR="00515180" w:rsidDel="00C957B3" w:rsidRDefault="00515180" w:rsidP="006555DC">
      <w:pPr>
        <w:pStyle w:val="Heading3"/>
        <w:rPr>
          <w:del w:id="3288" w:author="Tom Bergeron" w:date="2022-11-11T08:24:00Z"/>
        </w:rPr>
        <w:pPrChange w:id="3289" w:author="Tom Bergeron" w:date="2023-04-11T23:15:00Z">
          <w:pPr/>
        </w:pPrChange>
      </w:pPr>
    </w:p>
    <w:p w14:paraId="75DEBFAE" w14:textId="77777777" w:rsidR="00515180" w:rsidDel="00C957B3" w:rsidRDefault="00515180" w:rsidP="006555DC">
      <w:pPr>
        <w:pStyle w:val="Heading3"/>
        <w:rPr>
          <w:del w:id="3290" w:author="Tom Bergeron" w:date="2022-11-11T08:24:00Z"/>
        </w:rPr>
        <w:pPrChange w:id="3291" w:author="Tom Bergeron" w:date="2023-04-11T23:15:00Z">
          <w:pPr/>
        </w:pPrChange>
      </w:pPr>
    </w:p>
    <w:p w14:paraId="23954FCA" w14:textId="77777777" w:rsidR="00431716" w:rsidDel="00C957B3" w:rsidRDefault="00431716" w:rsidP="006555DC">
      <w:pPr>
        <w:pStyle w:val="Heading3"/>
        <w:rPr>
          <w:del w:id="3292" w:author="Tom Bergeron" w:date="2022-11-11T08:24:00Z"/>
        </w:rPr>
        <w:pPrChange w:id="3293" w:author="Tom Bergeron" w:date="2023-04-11T23:15:00Z">
          <w:pPr/>
        </w:pPrChange>
      </w:pPr>
    </w:p>
    <w:p w14:paraId="3222BB25" w14:textId="77777777" w:rsidR="00431716" w:rsidDel="00E56B1B" w:rsidRDefault="00431716" w:rsidP="006555DC">
      <w:pPr>
        <w:pStyle w:val="Heading3"/>
        <w:rPr>
          <w:del w:id="3294" w:author="Ryan Beck" w:date="2022-10-10T11:26:00Z"/>
        </w:rPr>
        <w:pPrChange w:id="3295" w:author="Tom Bergeron" w:date="2023-04-11T23:15:00Z">
          <w:pPr/>
        </w:pPrChange>
      </w:pPr>
    </w:p>
    <w:p w14:paraId="3610DDDE" w14:textId="32D9C6A1" w:rsidR="00671A6F" w:rsidRPr="00C0592E" w:rsidDel="00C957B3" w:rsidRDefault="00671A6F" w:rsidP="006555DC">
      <w:pPr>
        <w:pStyle w:val="Heading3"/>
        <w:rPr>
          <w:del w:id="3296" w:author="Tom Bergeron" w:date="2022-11-11T08:24:00Z"/>
        </w:rPr>
        <w:pPrChange w:id="3297" w:author="Tom Bergeron" w:date="2023-04-11T23:15:00Z">
          <w:pPr/>
        </w:pPrChange>
      </w:pPr>
    </w:p>
    <w:p w14:paraId="401C61DE" w14:textId="591905F9" w:rsidR="0090134B" w:rsidRPr="00C0592E" w:rsidRDefault="0090134B" w:rsidP="006555DC">
      <w:pPr>
        <w:pStyle w:val="Heading3"/>
      </w:pPr>
      <w:bookmarkStart w:id="3298" w:name="_Toc469043362"/>
      <w:bookmarkStart w:id="3299" w:name="_Toc469044996"/>
      <w:bookmarkStart w:id="3300" w:name="_Toc469139294"/>
      <w:bookmarkStart w:id="3301" w:name="_Toc469152739"/>
      <w:bookmarkStart w:id="3302" w:name="_Toc491174832"/>
      <w:bookmarkStart w:id="3303" w:name="_Toc491337813"/>
      <w:bookmarkStart w:id="3304" w:name="_Toc491337987"/>
      <w:bookmarkStart w:id="3305" w:name="_Toc491338760"/>
      <w:bookmarkStart w:id="3306" w:name="_Toc532855742"/>
      <w:bookmarkStart w:id="3307" w:name="_Toc532856764"/>
      <w:bookmarkStart w:id="3308" w:name="_Toc53042186"/>
      <w:bookmarkStart w:id="3309" w:name="_Toc53042371"/>
      <w:bookmarkStart w:id="3310" w:name="_Toc86846343"/>
      <w:bookmarkStart w:id="3311" w:name="_Toc86846534"/>
      <w:bookmarkStart w:id="3312" w:name="_Toc119049913"/>
      <w:bookmarkStart w:id="3313" w:name="_Toc119050478"/>
      <w:bookmarkStart w:id="3314" w:name="_Toc119050668"/>
      <w:bookmarkStart w:id="3315" w:name="_Toc120103030"/>
      <w:bookmarkStart w:id="3316" w:name="_Toc129764327"/>
      <w:bookmarkStart w:id="3317" w:name="_Toc130360737"/>
      <w:r w:rsidRPr="00C0592E">
        <w:t xml:space="preserve">Automatic </w:t>
      </w:r>
      <w:r w:rsidR="00C653DF">
        <w:t>C</w:t>
      </w:r>
      <w:r w:rsidR="00C653DF" w:rsidRPr="00C0592E">
        <w:t xml:space="preserve">alculation </w:t>
      </w:r>
      <w:ins w:id="3318" w:author="Ryan Beck" w:date="2022-10-10T11:25:00Z">
        <w:r w:rsidR="00CF2A23">
          <w:t>o</w:t>
        </w:r>
      </w:ins>
      <w:del w:id="3319" w:author="Ryan Beck" w:date="2022-10-10T11:25:00Z">
        <w:r w:rsidR="00C653DF" w:rsidRPr="00C0592E" w:rsidDel="00CF2A23">
          <w:delText>O</w:delText>
        </w:r>
      </w:del>
      <w:r w:rsidR="00C653DF" w:rsidRPr="00C0592E">
        <w:t xml:space="preserve">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p>
    <w:p w14:paraId="1BE361C9" w14:textId="2E3366B3"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320" w:author="Ryan Beck" w:date="2022-10-10T13:39:00Z">
        <w:r w:rsidRPr="00C0592E" w:rsidDel="00582F69">
          <w:delText xml:space="preserve">See </w:delText>
        </w:r>
        <w:r w:rsidR="00070E42" w:rsidRPr="00C0592E" w:rsidDel="00582F69">
          <w:fldChar w:fldCharType="begin"/>
        </w:r>
        <w:r w:rsidR="00070E42" w:rsidRPr="00C0592E" w:rsidDel="00582F69">
          <w:delInstrText xml:space="preserve"> REF _Ref185838662 \h </w:delInstrText>
        </w:r>
        <w:r w:rsidR="00C0592E" w:rsidRPr="00C0592E" w:rsidDel="00582F69">
          <w:delInstrText xml:space="preserve"> \* MERGEFORMAT </w:delInstrText>
        </w:r>
        <w:r w:rsidR="00070E42" w:rsidRPr="00C0592E" w:rsidDel="00582F69">
          <w:fldChar w:fldCharType="separate"/>
        </w:r>
        <w:r w:rsidR="00F9407E" w:rsidRPr="00F9407E" w:rsidDel="00582F69">
          <w:delText xml:space="preserve">Figure </w:delText>
        </w:r>
        <w:r w:rsidR="00F9407E" w:rsidRPr="00F9407E" w:rsidDel="00582F69">
          <w:rPr>
            <w:noProof/>
          </w:rPr>
          <w:delText>59</w:delText>
        </w:r>
        <w:r w:rsidR="00070E42" w:rsidRPr="00C0592E" w:rsidDel="00582F69">
          <w:fldChar w:fldCharType="end"/>
        </w:r>
        <w:r w:rsidRPr="00C0592E" w:rsidDel="00582F69">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6555DC">
      <w:pPr>
        <w:pStyle w:val="Heading3"/>
      </w:pPr>
      <w:r w:rsidRPr="00764231">
        <w:t xml:space="preserve"> </w:t>
      </w:r>
      <w:bookmarkStart w:id="3321" w:name="_Toc469043363"/>
      <w:bookmarkStart w:id="3322" w:name="_Toc469044997"/>
      <w:bookmarkStart w:id="3323" w:name="_Toc469139295"/>
      <w:bookmarkStart w:id="3324" w:name="_Toc469152740"/>
      <w:bookmarkStart w:id="3325" w:name="_Toc491174833"/>
      <w:bookmarkStart w:id="3326" w:name="_Toc491337814"/>
      <w:bookmarkStart w:id="3327" w:name="_Toc491337988"/>
      <w:bookmarkStart w:id="3328" w:name="_Toc491338761"/>
      <w:bookmarkStart w:id="3329" w:name="_Toc532855743"/>
      <w:bookmarkStart w:id="3330" w:name="_Toc532856765"/>
      <w:bookmarkStart w:id="3331" w:name="_Toc53042187"/>
      <w:bookmarkStart w:id="3332" w:name="_Toc53042372"/>
      <w:bookmarkStart w:id="3333" w:name="_Toc86846344"/>
      <w:bookmarkStart w:id="3334" w:name="_Toc86846535"/>
      <w:bookmarkStart w:id="3335" w:name="_Toc119049914"/>
      <w:bookmarkStart w:id="3336" w:name="_Toc119050479"/>
      <w:bookmarkStart w:id="3337" w:name="_Toc119050669"/>
      <w:bookmarkStart w:id="3338" w:name="_Toc120103031"/>
      <w:bookmarkStart w:id="3339" w:name="_Toc129764328"/>
      <w:bookmarkStart w:id="3340" w:name="_Toc130360738"/>
      <w:r w:rsidRPr="00764231">
        <w:t>Examine Tool</w:t>
      </w:r>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3C0BFBB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3341" w:author="Ryan Beck" w:date="2022-10-10T11:25:00Z">
              <w:r w:rsidRPr="00C0592E" w:rsidDel="00CF2A23">
                <w:delText xml:space="preserve">See </w:delText>
              </w:r>
              <w:r w:rsidRPr="00C0592E" w:rsidDel="00CF2A23">
                <w:fldChar w:fldCharType="begin"/>
              </w:r>
              <w:r w:rsidRPr="00C0592E" w:rsidDel="00CF2A23">
                <w:delInstrText xml:space="preserve"> REF _Ref185838662 \h  \* MERGEFORMAT </w:delInstrText>
              </w:r>
              <w:r w:rsidRPr="00C0592E" w:rsidDel="00CF2A23">
                <w:fldChar w:fldCharType="separate"/>
              </w:r>
              <w:r w:rsidR="00F9407E" w:rsidRPr="00F9407E" w:rsidDel="00CF2A23">
                <w:delText xml:space="preserve">Figure </w:delText>
              </w:r>
              <w:r w:rsidR="00F9407E" w:rsidRPr="00F9407E" w:rsidDel="00CF2A23">
                <w:rPr>
                  <w:noProof/>
                </w:rPr>
                <w:delText>59</w:delText>
              </w:r>
              <w:r w:rsidRPr="00C0592E" w:rsidDel="00CF2A23">
                <w:fldChar w:fldCharType="end"/>
              </w:r>
              <w:r w:rsidRPr="00C0592E" w:rsidDel="00CF2A23">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0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F748E4E" w:rsidR="00A1319A" w:rsidRPr="00211D6A" w:rsidRDefault="00A1319A" w:rsidP="00E332CD">
            <w:pPr>
              <w:jc w:val="center"/>
              <w:rPr>
                <w:rFonts w:ascii="Arial" w:hAnsi="Arial" w:cs="Arial"/>
                <w:sz w:val="16"/>
                <w:szCs w:val="16"/>
              </w:rPr>
            </w:pPr>
            <w:bookmarkStart w:id="3342"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59</w:t>
            </w:r>
            <w:r w:rsidRPr="00211D6A">
              <w:rPr>
                <w:rFonts w:ascii="Arial" w:hAnsi="Arial" w:cs="Arial"/>
                <w:sz w:val="16"/>
                <w:szCs w:val="16"/>
              </w:rPr>
              <w:fldChar w:fldCharType="end"/>
            </w:r>
            <w:bookmarkEnd w:id="3342"/>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4C983062" w:rsidR="0090134B" w:rsidDel="00C957B3" w:rsidRDefault="0090134B" w:rsidP="00C957B3">
      <w:pPr>
        <w:pStyle w:val="ListParagraph"/>
        <w:numPr>
          <w:ilvl w:val="0"/>
          <w:numId w:val="110"/>
        </w:numPr>
        <w:rPr>
          <w:del w:id="3343" w:author="Ryan Beck" w:date="2022-10-10T11:27:00Z"/>
        </w:rPr>
      </w:pPr>
      <w:r w:rsidRPr="00C0592E">
        <w:t>The time during the profile at which the pointer is placed</w:t>
      </w:r>
      <w:r w:rsidR="00764231">
        <w:t>.</w:t>
      </w:r>
    </w:p>
    <w:p w14:paraId="0584EA9C" w14:textId="77777777" w:rsidR="00C957B3" w:rsidRDefault="00C957B3">
      <w:pPr>
        <w:pStyle w:val="ListParagraph"/>
        <w:numPr>
          <w:ilvl w:val="0"/>
          <w:numId w:val="110"/>
        </w:numPr>
        <w:rPr>
          <w:ins w:id="3344" w:author="Tom Bergeron" w:date="2022-11-11T08:25:00Z"/>
        </w:rPr>
      </w:pPr>
    </w:p>
    <w:p w14:paraId="797B592F" w14:textId="5F5C3461" w:rsidR="00C957B3" w:rsidRPr="00C0592E" w:rsidRDefault="00C957B3" w:rsidP="00C957B3">
      <w:ins w:id="3345" w:author="Tom Bergeron" w:date="2022-11-11T08:25:00Z">
        <w:r>
          <w:br w:type="page"/>
        </w:r>
      </w:ins>
    </w:p>
    <w:p w14:paraId="69F41D4E" w14:textId="13EBC886" w:rsidR="00EE5C1A" w:rsidRDefault="00754243" w:rsidP="002D7822">
      <w:pPr>
        <w:pStyle w:val="Heading2"/>
      </w:pPr>
      <w:bookmarkStart w:id="3346" w:name="_Toc119468114"/>
      <w:del w:id="3347" w:author="Ryan Beck" w:date="2022-10-10T11:27:00Z">
        <w:r w:rsidDel="008E7B18">
          <w:lastRenderedPageBreak/>
          <w:br w:type="page"/>
        </w:r>
      </w:del>
      <w:bookmarkStart w:id="3348" w:name="_Toc329784629"/>
      <w:bookmarkStart w:id="3349" w:name="_Toc469043365"/>
      <w:bookmarkStart w:id="3350" w:name="_Toc469044999"/>
      <w:bookmarkStart w:id="3351" w:name="_Toc469139297"/>
      <w:bookmarkStart w:id="3352" w:name="_Toc469152742"/>
      <w:bookmarkStart w:id="3353" w:name="_Toc491174834"/>
      <w:bookmarkStart w:id="3354" w:name="_Toc491337815"/>
      <w:bookmarkStart w:id="3355" w:name="_Toc491337989"/>
      <w:bookmarkStart w:id="3356" w:name="_Toc491338762"/>
      <w:bookmarkStart w:id="3357" w:name="_Toc532855744"/>
      <w:bookmarkStart w:id="3358" w:name="_Toc532856766"/>
      <w:bookmarkStart w:id="3359" w:name="_Toc53042188"/>
      <w:bookmarkStart w:id="3360" w:name="_Toc53042373"/>
      <w:bookmarkStart w:id="3361" w:name="_Toc86846345"/>
      <w:bookmarkStart w:id="3362" w:name="_Toc86846536"/>
      <w:bookmarkStart w:id="3363" w:name="_Toc119049758"/>
      <w:bookmarkStart w:id="3364" w:name="_Toc119049915"/>
      <w:bookmarkStart w:id="3365" w:name="_Toc119050480"/>
      <w:bookmarkStart w:id="3366" w:name="_Toc119050670"/>
      <w:bookmarkStart w:id="3367" w:name="_Toc120103032"/>
      <w:bookmarkStart w:id="3368" w:name="_Toc129764329"/>
      <w:bookmarkStart w:id="3369" w:name="_Toc130360739"/>
      <w:r w:rsidR="008708F9">
        <w:lastRenderedPageBreak/>
        <w:t xml:space="preserve">Live Mode </w:t>
      </w:r>
      <w:r>
        <w:t xml:space="preserve">- </w:t>
      </w:r>
      <w:r w:rsidR="008708F9">
        <w:t xml:space="preserve">Description </w:t>
      </w:r>
      <w:r>
        <w:t>Tab</w:t>
      </w:r>
      <w:bookmarkEnd w:id="3346"/>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p>
    <w:tbl>
      <w:tblPr>
        <w:tblW w:w="0" w:type="auto"/>
        <w:tblLook w:val="04A0" w:firstRow="1" w:lastRow="0" w:firstColumn="1" w:lastColumn="0" w:noHBand="0" w:noVBand="1"/>
      </w:tblPr>
      <w:tblGrid>
        <w:gridCol w:w="3174"/>
        <w:gridCol w:w="6186"/>
      </w:tblGrid>
      <w:tr w:rsidR="000011E8" w14:paraId="7A96B061" w14:textId="77777777" w:rsidTr="00CB121F">
        <w:tc>
          <w:tcPr>
            <w:tcW w:w="4788" w:type="dxa"/>
            <w:shd w:val="clear" w:color="auto" w:fill="auto"/>
          </w:tcPr>
          <w:p w14:paraId="55152CE0" w14:textId="100937D3" w:rsidR="000011E8" w:rsidRPr="00C0592E" w:rsidRDefault="000011E8" w:rsidP="000011E8">
            <w:r w:rsidRPr="00C0592E">
              <w:t xml:space="preserve">The Description tab displays the profile Description notes for the Baseline profile.  </w:t>
            </w:r>
            <w:del w:id="3370" w:author="Ryan Beck" w:date="2022-10-10T11:27:00Z">
              <w:r w:rsidRPr="00C0592E" w:rsidDel="008E7B18">
                <w:delText xml:space="preserve">See </w:delText>
              </w:r>
              <w:r w:rsidRPr="00C0592E" w:rsidDel="008E7B18">
                <w:fldChar w:fldCharType="begin"/>
              </w:r>
              <w:r w:rsidRPr="00C0592E" w:rsidDel="008E7B18">
                <w:delInstrText xml:space="preserve"> REF _Ref185839328 \h  \* MERGEFORMAT </w:delInstrText>
              </w:r>
              <w:r w:rsidRPr="00C0592E" w:rsidDel="008E7B18">
                <w:fldChar w:fldCharType="separate"/>
              </w:r>
              <w:r w:rsidR="00F9407E" w:rsidRPr="00F9407E" w:rsidDel="008E7B18">
                <w:delText xml:space="preserve">Figure </w:delText>
              </w:r>
              <w:r w:rsidR="00F9407E" w:rsidRPr="00F9407E" w:rsidDel="008E7B18">
                <w:rPr>
                  <w:noProof/>
                </w:rPr>
                <w:delText>60</w:delText>
              </w:r>
              <w:r w:rsidRPr="00C0592E" w:rsidDel="008E7B18">
                <w:fldChar w:fldCharType="end"/>
              </w:r>
              <w:r w:rsidRPr="00C0592E" w:rsidDel="008E7B18">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09F0FB12" w:rsidR="000011E8" w:rsidRPr="00764231" w:rsidRDefault="00127BBC">
            <w:pPr>
              <w:rPr>
                <w:noProof/>
              </w:rPr>
            </w:pPr>
            <w:r>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73">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47B49240" w:rsidR="000011E8" w:rsidRPr="00764231" w:rsidRDefault="000011E8" w:rsidP="00764231">
            <w:pPr>
              <w:jc w:val="center"/>
              <w:rPr>
                <w:rFonts w:ascii="Trebuchet MS" w:hAnsi="Trebuchet MS" w:cs="Arial"/>
                <w:sz w:val="24"/>
                <w:szCs w:val="24"/>
              </w:rPr>
            </w:pPr>
            <w:bookmarkStart w:id="3371"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093938">
              <w:rPr>
                <w:rFonts w:ascii="Arial" w:hAnsi="Arial" w:cs="Arial"/>
                <w:noProof/>
                <w:sz w:val="16"/>
                <w:szCs w:val="16"/>
              </w:rPr>
              <w:t>60</w:t>
            </w:r>
            <w:r w:rsidRPr="00764231">
              <w:rPr>
                <w:rFonts w:ascii="Arial" w:hAnsi="Arial" w:cs="Arial"/>
                <w:sz w:val="16"/>
                <w:szCs w:val="16"/>
              </w:rPr>
              <w:fldChar w:fldCharType="end"/>
            </w:r>
            <w:bookmarkEnd w:id="3371"/>
            <w:r w:rsidRPr="00764231">
              <w:rPr>
                <w:rFonts w:ascii="Arial" w:hAnsi="Arial" w:cs="Arial"/>
                <w:sz w:val="16"/>
                <w:szCs w:val="16"/>
              </w:rPr>
              <w:t>: Virtual Profiling – Description Tab</w:t>
            </w:r>
          </w:p>
        </w:tc>
      </w:tr>
    </w:tbl>
    <w:p w14:paraId="01F960B8" w14:textId="77777777" w:rsidR="008708F9" w:rsidRPr="00D40ECD" w:rsidRDefault="00035FF6" w:rsidP="002D7822">
      <w:pPr>
        <w:pStyle w:val="Heading2"/>
      </w:pPr>
      <w:bookmarkStart w:id="3372" w:name="_Verify_the_Virtual"/>
      <w:bookmarkStart w:id="3373" w:name="_Toc119468120"/>
      <w:bookmarkStart w:id="3374" w:name="_Toc329784632"/>
      <w:bookmarkStart w:id="3375" w:name="_Ref394324506"/>
      <w:bookmarkStart w:id="3376" w:name="_Toc469043366"/>
      <w:bookmarkStart w:id="3377" w:name="_Toc469045000"/>
      <w:bookmarkStart w:id="3378" w:name="_Toc469139298"/>
      <w:bookmarkStart w:id="3379" w:name="_Toc469152743"/>
      <w:bookmarkStart w:id="3380" w:name="_Toc491174835"/>
      <w:bookmarkStart w:id="3381" w:name="_Toc491337816"/>
      <w:bookmarkStart w:id="3382" w:name="_Toc491337990"/>
      <w:bookmarkStart w:id="3383" w:name="_Toc491338763"/>
      <w:bookmarkStart w:id="3384" w:name="_Toc532855745"/>
      <w:bookmarkStart w:id="3385" w:name="_Toc532856767"/>
      <w:bookmarkStart w:id="3386" w:name="_Toc53042189"/>
      <w:bookmarkStart w:id="3387" w:name="_Toc53042374"/>
      <w:bookmarkStart w:id="3388" w:name="_Toc86846346"/>
      <w:bookmarkStart w:id="3389" w:name="_Toc86846537"/>
      <w:bookmarkStart w:id="3390" w:name="_Toc119049759"/>
      <w:bookmarkStart w:id="3391" w:name="_Toc119049916"/>
      <w:bookmarkStart w:id="3392" w:name="_Toc119050481"/>
      <w:bookmarkStart w:id="3393" w:name="_Toc119050671"/>
      <w:bookmarkStart w:id="3394" w:name="_Toc120103033"/>
      <w:bookmarkStart w:id="3395" w:name="_Toc129764330"/>
      <w:bookmarkStart w:id="3396" w:name="_Toc130360740"/>
      <w:bookmarkEnd w:id="3372"/>
      <w:r>
        <w:t>Verify</w:t>
      </w:r>
      <w:r w:rsidR="008708F9">
        <w:t xml:space="preserve"> </w:t>
      </w:r>
      <w:r>
        <w:t>t</w:t>
      </w:r>
      <w:r w:rsidR="00754243">
        <w:t xml:space="preserve">he </w:t>
      </w:r>
      <w:r w:rsidR="008708F9">
        <w:t>Virtual Profile</w:t>
      </w:r>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5D5AB4D6"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ins w:id="3397" w:author="Tom Bergeron" w:date="2022-11-11T08:26:00Z">
        <w:r w:rsidR="00C957B3">
          <w:t>e</w:t>
        </w:r>
      </w:ins>
      <w:del w:id="3398" w:author="Tom Bergeron" w:date="2022-11-11T08:26:00Z">
        <w:r w:rsidRPr="00C0592E" w:rsidDel="00C957B3">
          <w:delText>i</w:delText>
        </w:r>
      </w:del>
      <w:r w:rsidRPr="00C0592E">
        <w:t xml:space="preserve">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8BE679A" w:rsidR="005C0E00" w:rsidRDefault="005C0E00">
      <w:pPr>
        <w:spacing w:before="240"/>
        <w:ind w:left="720"/>
        <w:pPrChange w:id="3399" w:author="Ryan Beck" w:date="2022-11-18T12:26:00Z">
          <w:pPr>
            <w:spacing w:before="240"/>
          </w:pPr>
        </w:pPrChange>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fldChar w:fldCharType="begin"/>
      </w:r>
      <w:r>
        <w:instrText>HYPERLINK \l "_Get_a_Valid"</w:instrText>
      </w:r>
      <w:r>
        <w:fldChar w:fldCharType="separate"/>
      </w:r>
      <w:r w:rsidR="00764231" w:rsidRPr="00764231">
        <w:rPr>
          <w:rStyle w:val="Hyperlink"/>
        </w:rPr>
        <w:t>Get a Valid Baseline Profile</w:t>
      </w:r>
      <w:r>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6A2CE4CA" w14:textId="77777777" w:rsidR="002169E2" w:rsidRPr="00D32BD1" w:rsidRDefault="002169E2" w:rsidP="006555DC">
      <w:pPr>
        <w:pStyle w:val="Heading3"/>
      </w:pPr>
      <w:bookmarkStart w:id="3400" w:name="_Toc469043367"/>
      <w:bookmarkStart w:id="3401" w:name="_Toc469045001"/>
      <w:bookmarkStart w:id="3402" w:name="_Toc469139299"/>
      <w:bookmarkStart w:id="3403" w:name="_Toc469152744"/>
      <w:bookmarkStart w:id="3404" w:name="_Toc491174836"/>
      <w:bookmarkStart w:id="3405" w:name="_Toc494304068"/>
      <w:bookmarkStart w:id="3406" w:name="_Toc532827418"/>
      <w:bookmarkStart w:id="3407" w:name="_Toc532827826"/>
      <w:bookmarkStart w:id="3408" w:name="_Toc52898888"/>
      <w:bookmarkStart w:id="3409" w:name="_Toc52899078"/>
      <w:bookmarkStart w:id="3410" w:name="_Toc86830683"/>
      <w:bookmarkStart w:id="3411" w:name="_Toc86831484"/>
      <w:bookmarkStart w:id="3412" w:name="_Toc86831680"/>
      <w:r w:rsidRPr="00764231">
        <w:lastRenderedPageBreak/>
        <w:t>Start A Verification Profile</w:t>
      </w:r>
      <w:bookmarkEnd w:id="3400"/>
      <w:bookmarkEnd w:id="3401"/>
      <w:bookmarkEnd w:id="3402"/>
      <w:bookmarkEnd w:id="3403"/>
      <w:bookmarkEnd w:id="3404"/>
      <w:bookmarkEnd w:id="3405"/>
      <w:bookmarkEnd w:id="3406"/>
      <w:bookmarkEnd w:id="3407"/>
      <w:bookmarkEnd w:id="3408"/>
      <w:bookmarkEnd w:id="3409"/>
      <w:bookmarkEnd w:id="3410"/>
      <w:bookmarkEnd w:id="3411"/>
      <w:bookmarkEnd w:id="3412"/>
    </w:p>
    <w:tbl>
      <w:tblPr>
        <w:tblW w:w="0" w:type="auto"/>
        <w:tblLook w:val="04A0" w:firstRow="1" w:lastRow="0" w:firstColumn="1" w:lastColumn="0" w:noHBand="0" w:noVBand="1"/>
      </w:tblPr>
      <w:tblGrid>
        <w:gridCol w:w="6107"/>
        <w:gridCol w:w="3253"/>
      </w:tblGrid>
      <w:tr w:rsidR="002169E2" w14:paraId="30D46C38" w14:textId="77777777" w:rsidTr="00FE595C">
        <w:trPr>
          <w:trHeight w:val="1557"/>
        </w:trPr>
        <w:tc>
          <w:tcPr>
            <w:tcW w:w="6318" w:type="dxa"/>
            <w:shd w:val="clear" w:color="auto" w:fill="auto"/>
          </w:tcPr>
          <w:p w14:paraId="57521BAF" w14:textId="77777777" w:rsidR="002169E2" w:rsidRPr="00C0592E" w:rsidRDefault="002169E2" w:rsidP="00FE595C">
            <w:r w:rsidRPr="00C0592E">
              <w:t>A Verification Profile can run only when Virtual Profiling is running in live mode.</w:t>
            </w:r>
          </w:p>
          <w:p w14:paraId="03FCDD8C" w14:textId="77777777" w:rsidR="002169E2" w:rsidRPr="00C0592E" w:rsidRDefault="002169E2" w:rsidP="00FE595C"/>
          <w:p w14:paraId="16CBF697" w14:textId="77777777" w:rsidR="002169E2" w:rsidRDefault="002169E2" w:rsidP="00FE595C">
            <w:pPr>
              <w:pStyle w:val="ListParagraph"/>
              <w:numPr>
                <w:ilvl w:val="0"/>
                <w:numId w:val="73"/>
              </w:numPr>
            </w:pPr>
            <w:r w:rsidRPr="00C0592E">
              <w:t xml:space="preserve">With Virtual Profiling running in live mode, select the </w:t>
            </w:r>
            <w:r w:rsidRPr="00FE595C">
              <w:rPr>
                <w:b/>
                <w:bCs/>
              </w:rPr>
              <w:t>Run Profile</w:t>
            </w:r>
            <w:r w:rsidRPr="00C0592E">
              <w:t xml:space="preserve"> button at the bottom of the Virtual Profiling-live screen.  </w:t>
            </w:r>
          </w:p>
        </w:tc>
        <w:tc>
          <w:tcPr>
            <w:tcW w:w="3258" w:type="dxa"/>
            <w:shd w:val="clear" w:color="auto" w:fill="auto"/>
          </w:tcPr>
          <w:p w14:paraId="29BFB135" w14:textId="77777777" w:rsidR="002169E2" w:rsidRDefault="002169E2" w:rsidP="00FE595C">
            <w:pPr>
              <w:jc w:val="center"/>
            </w:pPr>
            <w:r>
              <w:rPr>
                <w:noProof/>
              </w:rPr>
              <w:drawing>
                <wp:inline distT="0" distB="0" distL="0" distR="0" wp14:anchorId="4BFFE79B" wp14:editId="336514E1">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39FE1A7E" w14:textId="77777777" w:rsidR="002169E2" w:rsidRPr="00211D6A" w:rsidRDefault="002169E2" w:rsidP="00FE595C">
            <w:pPr>
              <w:jc w:val="center"/>
              <w:rPr>
                <w:rFonts w:ascii="Arial" w:hAnsi="Arial" w:cs="Arial"/>
                <w:sz w:val="16"/>
                <w:szCs w:val="16"/>
              </w:rPr>
            </w:pPr>
            <w:bookmarkStart w:id="3413"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Pr>
                <w:rFonts w:ascii="Arial" w:hAnsi="Arial" w:cs="Arial"/>
                <w:noProof/>
                <w:sz w:val="16"/>
                <w:szCs w:val="16"/>
              </w:rPr>
              <w:t>61</w:t>
            </w:r>
            <w:r w:rsidRPr="00211D6A">
              <w:rPr>
                <w:rFonts w:ascii="Arial" w:hAnsi="Arial" w:cs="Arial"/>
                <w:sz w:val="16"/>
                <w:szCs w:val="16"/>
              </w:rPr>
              <w:fldChar w:fldCharType="end"/>
            </w:r>
            <w:bookmarkEnd w:id="3413"/>
            <w:r w:rsidRPr="00211D6A">
              <w:rPr>
                <w:rFonts w:ascii="Arial" w:hAnsi="Arial" w:cs="Arial"/>
                <w:sz w:val="16"/>
                <w:szCs w:val="16"/>
              </w:rPr>
              <w:t xml:space="preserve">: Run Profile Button, Main </w:t>
            </w:r>
            <w:proofErr w:type="gramStart"/>
            <w:r w:rsidRPr="00211D6A">
              <w:rPr>
                <w:rFonts w:ascii="Arial" w:hAnsi="Arial" w:cs="Arial"/>
                <w:sz w:val="16"/>
                <w:szCs w:val="16"/>
              </w:rPr>
              <w:t>screen</w:t>
            </w:r>
            <w:proofErr w:type="gramEnd"/>
          </w:p>
          <w:p w14:paraId="644B1E40" w14:textId="77777777" w:rsidR="002169E2" w:rsidRPr="00211D6A" w:rsidRDefault="002169E2" w:rsidP="00FE595C">
            <w:pPr>
              <w:jc w:val="center"/>
              <w:rPr>
                <w:rFonts w:ascii="Arial" w:hAnsi="Arial" w:cs="Arial"/>
                <w:sz w:val="16"/>
                <w:szCs w:val="16"/>
              </w:rPr>
            </w:pPr>
          </w:p>
        </w:tc>
      </w:tr>
      <w:tr w:rsidR="002169E2" w14:paraId="1F20E50D" w14:textId="77777777" w:rsidTr="00FE595C">
        <w:tc>
          <w:tcPr>
            <w:tcW w:w="6318" w:type="dxa"/>
            <w:shd w:val="clear" w:color="auto" w:fill="auto"/>
          </w:tcPr>
          <w:p w14:paraId="60487A8E" w14:textId="77777777" w:rsidR="002169E2" w:rsidRPr="00C0592E" w:rsidRDefault="002169E2" w:rsidP="00FE595C">
            <w:pPr>
              <w:pStyle w:val="ListParagraph"/>
              <w:numPr>
                <w:ilvl w:val="0"/>
                <w:numId w:val="73"/>
              </w:numPr>
              <w:spacing w:after="60"/>
            </w:pPr>
            <w:r w:rsidRPr="00C0592E">
              <w:t xml:space="preserve">The software will display a message asking if you want to run a Verification profile:  </w:t>
            </w:r>
          </w:p>
          <w:p w14:paraId="57928E19" w14:textId="77777777" w:rsidR="002169E2" w:rsidRPr="00C0592E" w:rsidRDefault="002169E2" w:rsidP="00FE595C">
            <w:pPr>
              <w:pStyle w:val="ListParagraph"/>
              <w:numPr>
                <w:ilvl w:val="0"/>
                <w:numId w:val="111"/>
              </w:numPr>
            </w:pPr>
            <w:r w:rsidRPr="00C0592E">
              <w:t xml:space="preserve">If you choose </w:t>
            </w:r>
            <w:r w:rsidRPr="00764231">
              <w:rPr>
                <w:b/>
              </w:rPr>
              <w:t>No</w:t>
            </w:r>
            <w:r w:rsidRPr="00C0592E">
              <w:t>, the software will return to the previous screen.</w:t>
            </w:r>
          </w:p>
          <w:p w14:paraId="2C62403B" w14:textId="77777777" w:rsidR="002169E2" w:rsidRDefault="002169E2" w:rsidP="00FE595C">
            <w:pPr>
              <w:pStyle w:val="ListParagraph"/>
              <w:numPr>
                <w:ilvl w:val="0"/>
                <w:numId w:val="111"/>
              </w:numPr>
            </w:pPr>
            <w:r w:rsidRPr="00C0592E">
              <w:t xml:space="preserve">If you choose </w:t>
            </w:r>
            <w:r w:rsidRPr="00764231">
              <w:rPr>
                <w:b/>
              </w:rPr>
              <w:t>Yes</w:t>
            </w:r>
            <w:r w:rsidRPr="00C0592E">
              <w:t>, the software will begin stepping through</w:t>
            </w:r>
            <w:r>
              <w:t xml:space="preserve"> </w:t>
            </w:r>
            <w:r w:rsidRPr="00C0592E">
              <w:t>the run profile routine.</w:t>
            </w:r>
          </w:p>
        </w:tc>
        <w:tc>
          <w:tcPr>
            <w:tcW w:w="3258" w:type="dxa"/>
            <w:shd w:val="clear" w:color="auto" w:fill="auto"/>
          </w:tcPr>
          <w:p w14:paraId="5046E788" w14:textId="77777777" w:rsidR="002169E2" w:rsidRDefault="002169E2" w:rsidP="00FE595C">
            <w:pPr>
              <w:jc w:val="center"/>
            </w:pPr>
            <w:r>
              <w:rPr>
                <w:noProof/>
              </w:rPr>
              <w:drawing>
                <wp:inline distT="0" distB="0" distL="0" distR="0" wp14:anchorId="47DEC0F9" wp14:editId="479DE400">
                  <wp:extent cx="1854902" cy="802649"/>
                  <wp:effectExtent l="0" t="0" r="0" b="0"/>
                  <wp:docPr id="1071301590" name="Picture 10713015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01590" name="Picture 1071301590" descr="Graphical user interface, text, applicatio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1854902" cy="802649"/>
                          </a:xfrm>
                          <a:prstGeom prst="rect">
                            <a:avLst/>
                          </a:prstGeom>
                        </pic:spPr>
                      </pic:pic>
                    </a:graphicData>
                  </a:graphic>
                </wp:inline>
              </w:drawing>
            </w:r>
          </w:p>
          <w:p w14:paraId="4B2D2CEA" w14:textId="77777777" w:rsidR="002169E2" w:rsidRPr="00211D6A" w:rsidRDefault="002169E2" w:rsidP="00FE595C">
            <w:pPr>
              <w:jc w:val="center"/>
              <w:rPr>
                <w:rFonts w:ascii="Arial" w:hAnsi="Arial" w:cs="Arial"/>
                <w:sz w:val="16"/>
                <w:szCs w:val="16"/>
              </w:rPr>
            </w:pPr>
            <w:bookmarkStart w:id="341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Pr>
                <w:rFonts w:ascii="Arial" w:hAnsi="Arial" w:cs="Arial"/>
                <w:noProof/>
                <w:sz w:val="16"/>
                <w:szCs w:val="16"/>
              </w:rPr>
              <w:t>62</w:t>
            </w:r>
            <w:r w:rsidRPr="00211D6A">
              <w:rPr>
                <w:rFonts w:ascii="Arial" w:hAnsi="Arial" w:cs="Arial"/>
                <w:sz w:val="16"/>
                <w:szCs w:val="16"/>
              </w:rPr>
              <w:fldChar w:fldCharType="end"/>
            </w:r>
            <w:bookmarkEnd w:id="3414"/>
          </w:p>
        </w:tc>
      </w:tr>
    </w:tbl>
    <w:p w14:paraId="46846F74" w14:textId="77777777" w:rsidR="008D4B05" w:rsidRDefault="008D4B05" w:rsidP="008D4B05"/>
    <w:p w14:paraId="7082EFEF" w14:textId="77777777" w:rsidR="002169E2" w:rsidRDefault="002169E2"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31722D">
      <w:pPr>
        <w:pStyle w:val="ListParagraph"/>
        <w:numPr>
          <w:ilvl w:val="0"/>
          <w:numId w:val="166"/>
        </w:numPr>
        <w:rPr>
          <w:b/>
        </w:rPr>
      </w:pPr>
      <w:r w:rsidRPr="00C0592E">
        <w:t xml:space="preserve">The </w:t>
      </w:r>
      <w:r w:rsidR="008D4B05" w:rsidRPr="00C0592E">
        <w:t>Profiler is o</w:t>
      </w:r>
      <w:r w:rsidRPr="00C0592E">
        <w:t>n and ready to profile.</w:t>
      </w:r>
    </w:p>
    <w:p w14:paraId="47CD1CD8" w14:textId="77777777" w:rsidR="00C84079" w:rsidRPr="00764231" w:rsidRDefault="00D40ECD" w:rsidP="0031722D">
      <w:pPr>
        <w:pStyle w:val="ListParagraph"/>
        <w:numPr>
          <w:ilvl w:val="1"/>
          <w:numId w:val="166"/>
        </w:numPr>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31722D">
      <w:pPr>
        <w:pStyle w:val="ListParagraph"/>
        <w:numPr>
          <w:ilvl w:val="1"/>
          <w:numId w:val="166"/>
        </w:numPr>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31722D">
      <w:pPr>
        <w:pStyle w:val="ListParagraph"/>
        <w:numPr>
          <w:ilvl w:val="0"/>
          <w:numId w:val="166"/>
        </w:numPr>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Default="00D40ECD" w:rsidP="0031722D">
      <w:pPr>
        <w:pStyle w:val="ListParagraph"/>
        <w:numPr>
          <w:ilvl w:val="0"/>
          <w:numId w:val="166"/>
        </w:numPr>
      </w:pPr>
      <w:r w:rsidRPr="00C0592E">
        <w:t>All thermocouples attached to the</w:t>
      </w:r>
      <w:r w:rsidR="00C84079" w:rsidRPr="00C0592E">
        <w:t xml:space="preserve"> profiler</w:t>
      </w:r>
      <w:r w:rsidRPr="00C0592E">
        <w:t xml:space="preserve"> are below the defined product start temperature.</w:t>
      </w:r>
    </w:p>
    <w:p w14:paraId="6E9960C9" w14:textId="77777777" w:rsidR="00E07A4B" w:rsidRPr="00B361DE" w:rsidRDefault="00E07A4B" w:rsidP="00E07A4B">
      <w:pPr>
        <w:rPr>
          <w:sz w:val="10"/>
          <w:szCs w:val="10"/>
        </w:rPr>
      </w:pPr>
    </w:p>
    <w:p w14:paraId="2C7C1C21" w14:textId="77777777" w:rsidR="00D40ECD" w:rsidRDefault="009D219D" w:rsidP="00E07A4B">
      <w:pPr>
        <w:ind w:left="720"/>
      </w:pPr>
      <w:r w:rsidRPr="00E07A4B">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E07A4B">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54014F62" w:rsidR="00D40ECD" w:rsidRPr="00C0592E" w:rsidRDefault="00764231" w:rsidP="00AA5614">
      <w:pPr>
        <w:pStyle w:val="ListParagraph"/>
        <w:numPr>
          <w:ilvl w:val="0"/>
          <w:numId w:val="73"/>
        </w:numPr>
        <w:spacing w:after="60"/>
      </w:pPr>
      <w:r>
        <w:t>C</w:t>
      </w:r>
      <w:r w:rsidR="00860424">
        <w:t>lick the</w:t>
      </w:r>
      <w:r w:rsidR="00E07A4B">
        <w:t xml:space="preserve"> </w:t>
      </w:r>
      <w:r w:rsidR="00E07A4B" w:rsidRPr="00F5383C">
        <w:rPr>
          <w:b/>
          <w:bCs/>
        </w:rPr>
        <w:t>Green traffic light</w:t>
      </w:r>
      <w:r w:rsidR="00E07A4B">
        <w:t xml:space="preserve"> button.</w:t>
      </w:r>
    </w:p>
    <w:p w14:paraId="46020F0C" w14:textId="77777777" w:rsidR="008D4B05" w:rsidRPr="00C0592E" w:rsidRDefault="008D4B05" w:rsidP="00764231"/>
    <w:p w14:paraId="580818D3" w14:textId="33202D24" w:rsidR="008708F9"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3415" w:author="Ryan Beck" w:date="2022-10-10T11:28:00Z">
        <w:r w:rsidR="00060FF7" w:rsidDel="001474B5">
          <w:delText>(</w:delText>
        </w:r>
        <w:r w:rsidR="00C4486E" w:rsidRPr="00C0592E" w:rsidDel="001474B5">
          <w:delText>See</w:delText>
        </w:r>
        <w:r w:rsidR="000415F2" w:rsidRPr="00C0592E" w:rsidDel="001474B5">
          <w:delText xml:space="preserve"> </w:delText>
        </w:r>
        <w:r w:rsidR="000415F2" w:rsidRPr="00C0592E" w:rsidDel="001474B5">
          <w:fldChar w:fldCharType="begin"/>
        </w:r>
        <w:r w:rsidR="000415F2" w:rsidRPr="00C0592E" w:rsidDel="001474B5">
          <w:delInstrText xml:space="preserve"> REF _Ref185905094 \h </w:delInstrText>
        </w:r>
        <w:r w:rsidR="00C0592E" w:rsidRPr="00C0592E" w:rsidDel="001474B5">
          <w:delInstrText xml:space="preserve"> \* MERGEFORMAT </w:delInstrText>
        </w:r>
        <w:r w:rsidR="000415F2" w:rsidRPr="00C0592E" w:rsidDel="001474B5">
          <w:fldChar w:fldCharType="separate"/>
        </w:r>
        <w:r w:rsidR="00F9407E" w:rsidRPr="00C0592E" w:rsidDel="001474B5">
          <w:delText xml:space="preserve">Figure </w:delText>
        </w:r>
        <w:r w:rsidR="00F9407E" w:rsidDel="001474B5">
          <w:rPr>
            <w:noProof/>
          </w:rPr>
          <w:delText>63</w:delText>
        </w:r>
        <w:r w:rsidR="000415F2" w:rsidRPr="00C0592E" w:rsidDel="001474B5">
          <w:fldChar w:fldCharType="end"/>
        </w:r>
        <w:r w:rsidR="00C4486E" w:rsidRPr="00C0592E" w:rsidDel="001474B5">
          <w:delText>.</w:delText>
        </w:r>
        <w:r w:rsidR="00060FF7" w:rsidDel="001474B5">
          <w:delText>)</w:delText>
        </w:r>
      </w:del>
    </w:p>
    <w:p w14:paraId="1DDD0B6B" w14:textId="77777777" w:rsidR="0046516B" w:rsidRPr="00C0592E" w:rsidRDefault="0046516B" w:rsidP="00764231"/>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429D92EF" w:rsidR="00C70673" w:rsidRPr="00C0592E" w:rsidRDefault="00C4486E" w:rsidP="00F5043F">
      <w:pPr>
        <w:pStyle w:val="Caption"/>
      </w:pPr>
      <w:bookmarkStart w:id="3416" w:name="_Ref185905094"/>
      <w:r w:rsidRPr="00C0592E">
        <w:t xml:space="preserve">Figure </w:t>
      </w:r>
      <w:r w:rsidR="00EB54D7">
        <w:fldChar w:fldCharType="begin"/>
      </w:r>
      <w:r w:rsidR="00EB54D7">
        <w:instrText xml:space="preserve"> SEQ Figure \* ARABIC </w:instrText>
      </w:r>
      <w:r w:rsidR="00EB54D7">
        <w:fldChar w:fldCharType="separate"/>
      </w:r>
      <w:r w:rsidR="00093938">
        <w:rPr>
          <w:noProof/>
        </w:rPr>
        <w:t>63</w:t>
      </w:r>
      <w:r w:rsidR="00EB54D7">
        <w:rPr>
          <w:noProof/>
        </w:rPr>
        <w:fldChar w:fldCharType="end"/>
      </w:r>
      <w:bookmarkEnd w:id="3416"/>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0DCAA138"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3417" w:author="Ryan Beck" w:date="2022-10-10T11:29:00Z">
        <w:r w:rsidR="00C4486E" w:rsidRPr="00C0592E" w:rsidDel="00FD5235">
          <w:delText>See</w:delText>
        </w:r>
        <w:r w:rsidR="000415F2" w:rsidRPr="00C0592E" w:rsidDel="00FD5235">
          <w:delText xml:space="preserve"> </w:delText>
        </w:r>
        <w:r w:rsidR="000415F2" w:rsidRPr="00C0592E" w:rsidDel="00FD5235">
          <w:fldChar w:fldCharType="begin"/>
        </w:r>
        <w:r w:rsidR="000415F2" w:rsidRPr="00C0592E" w:rsidDel="00FD5235">
          <w:delInstrText xml:space="preserve"> REF _Ref185905107 \h </w:delInstrText>
        </w:r>
        <w:r w:rsidR="00C0592E" w:rsidRPr="00C0592E" w:rsidDel="00FD5235">
          <w:delInstrText xml:space="preserve"> \* MERGEFORMAT </w:delInstrText>
        </w:r>
        <w:r w:rsidR="000415F2" w:rsidRPr="00C0592E" w:rsidDel="00FD5235">
          <w:fldChar w:fldCharType="separate"/>
        </w:r>
        <w:r w:rsidR="00F9407E" w:rsidRPr="00C0592E" w:rsidDel="00FD5235">
          <w:delText xml:space="preserve">Figure </w:delText>
        </w:r>
        <w:r w:rsidR="00F9407E" w:rsidDel="00FD5235">
          <w:rPr>
            <w:noProof/>
          </w:rPr>
          <w:delText>64</w:delText>
        </w:r>
        <w:r w:rsidR="000415F2" w:rsidRPr="00C0592E" w:rsidDel="00FD5235">
          <w:fldChar w:fldCharType="end"/>
        </w:r>
        <w:r w:rsidR="00C4486E" w:rsidRPr="00C0592E" w:rsidDel="00FD5235">
          <w:delText>.</w:delText>
        </w:r>
      </w:del>
    </w:p>
    <w:p w14:paraId="2D33ED32" w14:textId="77777777" w:rsidR="00C4486E" w:rsidRPr="00C0592E" w:rsidRDefault="00C4486E" w:rsidP="00BC7495"/>
    <w:p w14:paraId="3C1F6EE8" w14:textId="435D588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515180"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A56EA5D" w:rsidR="009D219D" w:rsidRPr="00C0592E" w:rsidRDefault="009D219D" w:rsidP="00F5043F">
      <w:pPr>
        <w:pStyle w:val="Caption"/>
      </w:pPr>
      <w:bookmarkStart w:id="3418" w:name="_Ref185905107"/>
      <w:r w:rsidRPr="00C0592E">
        <w:t xml:space="preserve">Figure </w:t>
      </w:r>
      <w:r w:rsidR="00EB54D7">
        <w:fldChar w:fldCharType="begin"/>
      </w:r>
      <w:r w:rsidR="00EB54D7">
        <w:instrText xml:space="preserve"> SEQ Figure \* ARABIC </w:instrText>
      </w:r>
      <w:r w:rsidR="00EB54D7">
        <w:fldChar w:fldCharType="separate"/>
      </w:r>
      <w:r w:rsidR="00093938">
        <w:rPr>
          <w:noProof/>
        </w:rPr>
        <w:t>64</w:t>
      </w:r>
      <w:r w:rsidR="00EB54D7">
        <w:rPr>
          <w:noProof/>
        </w:rPr>
        <w:fldChar w:fldCharType="end"/>
      </w:r>
      <w:bookmarkEnd w:id="3418"/>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7E17405" w:rsidR="008708F9" w:rsidRPr="003335AF" w:rsidRDefault="00AF75F5">
      <w:pPr>
        <w:ind w:firstLine="720"/>
        <w:pPrChange w:id="3419" w:author="Ryan Beck" w:date="2022-11-18T12:26:00Z">
          <w:pPr/>
        </w:pPrChange>
      </w:pPr>
      <w:r w:rsidRPr="003335AF">
        <w:rPr>
          <w:b/>
        </w:rPr>
        <w:t>Tip</w:t>
      </w:r>
      <w:r w:rsidRPr="003335AF">
        <w:t xml:space="preserve">: </w:t>
      </w:r>
      <w:r w:rsidR="008708F9" w:rsidRPr="003335AF">
        <w:t xml:space="preserve">For an explanation of Virtual Profile criteria, see the </w:t>
      </w:r>
      <w:r>
        <w:fldChar w:fldCharType="begin"/>
      </w:r>
      <w:r>
        <w:instrText>HYPERLINK \l "_Understanding_Virtual_Profiling"</w:instrText>
      </w:r>
      <w:r>
        <w:fldChar w:fldCharType="separate"/>
      </w:r>
      <w:r w:rsidR="008708F9" w:rsidRPr="003335AF">
        <w:rPr>
          <w:rStyle w:val="Hyperlink"/>
        </w:rPr>
        <w:t>Virtual Profiling</w:t>
      </w:r>
      <w:r>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2D7822">
      <w:pPr>
        <w:pStyle w:val="Heading2"/>
      </w:pPr>
      <w:bookmarkStart w:id="3420" w:name="_Toc119468121"/>
      <w:bookmarkStart w:id="3421" w:name="_Toc329784633"/>
      <w:bookmarkStart w:id="3422" w:name="_Toc469043368"/>
      <w:bookmarkStart w:id="3423" w:name="_Toc469045002"/>
      <w:bookmarkStart w:id="3424" w:name="_Toc469139300"/>
      <w:bookmarkStart w:id="3425" w:name="_Toc469152745"/>
      <w:bookmarkStart w:id="3426" w:name="_Toc491174837"/>
      <w:bookmarkStart w:id="3427" w:name="_Toc491337818"/>
      <w:bookmarkStart w:id="3428" w:name="_Toc491337992"/>
      <w:bookmarkStart w:id="3429" w:name="_Toc491338765"/>
      <w:bookmarkStart w:id="3430" w:name="_Toc532855747"/>
      <w:bookmarkStart w:id="3431" w:name="_Toc532856769"/>
      <w:bookmarkStart w:id="3432" w:name="_Toc53042191"/>
      <w:bookmarkStart w:id="3433" w:name="_Toc53042376"/>
      <w:bookmarkStart w:id="3434" w:name="_Toc86846348"/>
      <w:bookmarkStart w:id="3435" w:name="_Toc86846539"/>
      <w:bookmarkStart w:id="3436" w:name="_Toc119049760"/>
      <w:bookmarkStart w:id="3437" w:name="_Toc119049918"/>
      <w:bookmarkStart w:id="3438" w:name="_Toc119050483"/>
      <w:bookmarkStart w:id="3439" w:name="_Toc119050673"/>
      <w:bookmarkStart w:id="3440" w:name="_Toc120103035"/>
      <w:bookmarkStart w:id="3441" w:name="_Toc129764332"/>
      <w:bookmarkStart w:id="3442" w:name="_Toc130360742"/>
      <w:r>
        <w:lastRenderedPageBreak/>
        <w:t>Historical Mode</w:t>
      </w:r>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p>
    <w:p w14:paraId="2DFD8164" w14:textId="0FB824C8" w:rsidR="008708F9" w:rsidRPr="00C0592E" w:rsidRDefault="008708F9">
      <w:r w:rsidRPr="00C0592E">
        <w:t xml:space="preserve">The software has a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31722D">
        <w:rPr>
          <w:b/>
          <w:bCs/>
        </w:rPr>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3443" w:author="Ryan Beck" w:date="2022-10-10T11:29:00Z">
        <w:r w:rsidR="008D4B05" w:rsidRPr="00764231" w:rsidDel="001000C8">
          <w:delText xml:space="preserve">See </w:delText>
        </w:r>
        <w:r w:rsidR="001627E3" w:rsidRPr="00764231" w:rsidDel="001000C8">
          <w:fldChar w:fldCharType="begin"/>
        </w:r>
        <w:r w:rsidR="001627E3" w:rsidRPr="00764231" w:rsidDel="001000C8">
          <w:delInstrText xml:space="preserve"> REF _Ref185909935 \h </w:delInstrText>
        </w:r>
        <w:r w:rsidR="00C0592E" w:rsidRPr="00764231" w:rsidDel="001000C8">
          <w:delInstrText xml:space="preserve"> \* MERGEFORMAT </w:delInstrText>
        </w:r>
        <w:r w:rsidR="001627E3" w:rsidRPr="00764231" w:rsidDel="001000C8">
          <w:fldChar w:fldCharType="separate"/>
        </w:r>
        <w:r w:rsidR="00F9407E" w:rsidRPr="00C0592E" w:rsidDel="001000C8">
          <w:delText xml:space="preserve">Figure </w:delText>
        </w:r>
        <w:r w:rsidR="00F9407E" w:rsidDel="001000C8">
          <w:rPr>
            <w:noProof/>
          </w:rPr>
          <w:delText>65</w:delText>
        </w:r>
        <w:r w:rsidR="001627E3" w:rsidRPr="00764231" w:rsidDel="001000C8">
          <w:fldChar w:fldCharType="end"/>
        </w:r>
        <w:r w:rsidR="001627E3" w:rsidRPr="00764231" w:rsidDel="001000C8">
          <w:delText xml:space="preserve"> a</w:delText>
        </w:r>
        <w:r w:rsidR="008D4B05" w:rsidRPr="00764231" w:rsidDel="001000C8">
          <w:delText>nd</w:delText>
        </w:r>
        <w:r w:rsidR="001627E3" w:rsidRPr="00764231" w:rsidDel="001000C8">
          <w:delText xml:space="preserve"> </w:delText>
        </w:r>
        <w:r w:rsidR="001627E3" w:rsidRPr="00C0592E" w:rsidDel="001000C8">
          <w:fldChar w:fldCharType="begin"/>
        </w:r>
        <w:r w:rsidR="001627E3" w:rsidRPr="00C0592E" w:rsidDel="001000C8">
          <w:delInstrText xml:space="preserve"> REF _Ref185909946 \h </w:delInstrText>
        </w:r>
        <w:r w:rsidR="00C0592E" w:rsidRPr="00C0592E" w:rsidDel="001000C8">
          <w:delInstrText xml:space="preserve"> \* MERGEFORMAT </w:delInstrText>
        </w:r>
        <w:r w:rsidR="001627E3" w:rsidRPr="00C0592E" w:rsidDel="001000C8">
          <w:fldChar w:fldCharType="separate"/>
        </w:r>
        <w:r w:rsidR="00F9407E" w:rsidRPr="00C0592E" w:rsidDel="001000C8">
          <w:delText xml:space="preserve">Figure </w:delText>
        </w:r>
        <w:r w:rsidR="00F9407E" w:rsidDel="001000C8">
          <w:rPr>
            <w:noProof/>
          </w:rPr>
          <w:delText>66</w:delText>
        </w:r>
        <w:r w:rsidR="001627E3" w:rsidRPr="00C0592E" w:rsidDel="001000C8">
          <w:fldChar w:fldCharType="end"/>
        </w:r>
        <w:r w:rsidR="00BA5862" w:rsidRPr="00C0592E" w:rsidDel="001000C8">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77" o:title=""/>
                  <w10:bordertop type="single" width="6"/>
                  <w10:borderleft type="single" width="6"/>
                  <w10:borderbottom type="single" width="6"/>
                  <w10:borderright type="single" width="6"/>
                </v:shape>
                <o:OLEObject Type="Embed" ProgID="PBrush" ShapeID="_x0000_i1031" DrawAspect="Content" ObjectID="_1742760973" r:id="rId178"/>
              </w:object>
            </w:r>
          </w:p>
          <w:p w14:paraId="5F5A21EF" w14:textId="0CEBA67F" w:rsidR="00461367" w:rsidRPr="00C0592E" w:rsidRDefault="00461367" w:rsidP="00461367">
            <w:pPr>
              <w:pStyle w:val="Caption"/>
            </w:pPr>
            <w:bookmarkStart w:id="3444" w:name="_Ref185909935"/>
            <w:r w:rsidRPr="00C0592E">
              <w:t xml:space="preserve">Figure </w:t>
            </w:r>
            <w:r w:rsidR="00EB54D7">
              <w:fldChar w:fldCharType="begin"/>
            </w:r>
            <w:r w:rsidR="00EB54D7">
              <w:instrText xml:space="preserve"> SEQ Figure \* ARABIC </w:instrText>
            </w:r>
            <w:r w:rsidR="00EB54D7">
              <w:fldChar w:fldCharType="separate"/>
            </w:r>
            <w:r w:rsidR="00093938">
              <w:rPr>
                <w:noProof/>
              </w:rPr>
              <w:t>65</w:t>
            </w:r>
            <w:r w:rsidR="00EB54D7">
              <w:rPr>
                <w:noProof/>
              </w:rPr>
              <w:fldChar w:fldCharType="end"/>
            </w:r>
            <w:bookmarkEnd w:id="344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24A309F0" w:rsidR="00461367" w:rsidRPr="00C0592E" w:rsidRDefault="00461367" w:rsidP="00461367">
            <w:pPr>
              <w:pStyle w:val="Caption"/>
            </w:pPr>
            <w:bookmarkStart w:id="3445" w:name="_Ref185909946"/>
            <w:r w:rsidRPr="00C0592E">
              <w:t xml:space="preserve">Figure </w:t>
            </w:r>
            <w:r w:rsidR="00EB54D7">
              <w:fldChar w:fldCharType="begin"/>
            </w:r>
            <w:r w:rsidR="00EB54D7">
              <w:instrText xml:space="preserve"> SEQ Figure \* ARABIC </w:instrText>
            </w:r>
            <w:r w:rsidR="00EB54D7">
              <w:fldChar w:fldCharType="separate"/>
            </w:r>
            <w:r w:rsidR="00093938">
              <w:rPr>
                <w:noProof/>
              </w:rPr>
              <w:t>66</w:t>
            </w:r>
            <w:r w:rsidR="00EB54D7">
              <w:rPr>
                <w:noProof/>
              </w:rPr>
              <w:fldChar w:fldCharType="end"/>
            </w:r>
            <w:bookmarkEnd w:id="3445"/>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2D7822">
      <w:pPr>
        <w:pStyle w:val="Heading2"/>
      </w:pPr>
      <w:bookmarkStart w:id="3446" w:name="_Toc119468123"/>
      <w:bookmarkStart w:id="3447" w:name="_Toc329784634"/>
      <w:bookmarkStart w:id="3448" w:name="_Toc469043369"/>
      <w:bookmarkStart w:id="3449" w:name="_Toc469045003"/>
      <w:bookmarkStart w:id="3450" w:name="_Toc469139301"/>
      <w:bookmarkStart w:id="3451" w:name="_Toc469152746"/>
      <w:bookmarkStart w:id="3452" w:name="_Toc491174838"/>
      <w:bookmarkStart w:id="3453" w:name="_Toc491337819"/>
      <w:bookmarkStart w:id="3454" w:name="_Toc491337993"/>
      <w:bookmarkStart w:id="3455" w:name="_Toc491338766"/>
      <w:bookmarkStart w:id="3456" w:name="_Toc532855748"/>
      <w:bookmarkStart w:id="3457" w:name="_Toc532856770"/>
      <w:bookmarkStart w:id="3458" w:name="_Toc53042192"/>
      <w:bookmarkStart w:id="3459" w:name="_Toc53042377"/>
      <w:bookmarkStart w:id="3460" w:name="_Toc86846349"/>
      <w:bookmarkStart w:id="3461" w:name="_Toc86846540"/>
      <w:bookmarkStart w:id="3462" w:name="_Toc119049761"/>
      <w:bookmarkStart w:id="3463" w:name="_Toc119049919"/>
      <w:bookmarkStart w:id="3464" w:name="_Toc119050484"/>
      <w:bookmarkStart w:id="3465" w:name="_Toc119050674"/>
      <w:bookmarkStart w:id="3466" w:name="_Toc120103036"/>
      <w:bookmarkStart w:id="3467" w:name="_Toc129764333"/>
      <w:bookmarkStart w:id="3468" w:name="_Toc130360743"/>
      <w:r>
        <w:lastRenderedPageBreak/>
        <w:t xml:space="preserve">Historical Mode </w:t>
      </w:r>
      <w:r w:rsidR="00754243">
        <w:t xml:space="preserve">- </w:t>
      </w:r>
      <w:r>
        <w:t xml:space="preserve">General </w:t>
      </w:r>
      <w:r w:rsidR="00754243">
        <w:t>Tab</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14:paraId="31B8301C" w14:textId="2DA08876" w:rsidR="009D219D" w:rsidRDefault="00DE392C" w:rsidP="003335AF">
      <w:pPr>
        <w:keepNext/>
        <w:jc w:val="center"/>
      </w:pPr>
      <w:del w:id="3469" w:author="Ryan Beck" w:date="2022-10-10T11:32:00Z">
        <w:r w:rsidDel="00F348AB">
          <w:rPr>
            <w:noProof/>
          </w:rPr>
          <w:drawing>
            <wp:inline distT="0" distB="0" distL="0" distR="0" wp14:anchorId="06023D9A" wp14:editId="7E3E87BF">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del>
      <w:ins w:id="3470" w:author="Ryan Beck" w:date="2022-10-10T11:32:00Z">
        <w:r w:rsidR="00F348AB" w:rsidRPr="00F348AB">
          <w:rPr>
            <w:noProof/>
          </w:rPr>
          <w:t xml:space="preserve"> </w:t>
        </w:r>
        <w:r w:rsidR="00F348AB" w:rsidRPr="00F348AB">
          <w:rPr>
            <w:noProof/>
          </w:rPr>
          <w:drawing>
            <wp:inline distT="0" distB="0" distL="0" distR="0" wp14:anchorId="15CC72BD" wp14:editId="72A06F43">
              <wp:extent cx="5266944" cy="2816352"/>
              <wp:effectExtent l="0" t="0" r="0" b="3175"/>
              <wp:docPr id="165" name="Picture 1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medium confidence"/>
                      <pic:cNvPicPr/>
                    </pic:nvPicPr>
                    <pic:blipFill>
                      <a:blip r:embed="rId180"/>
                      <a:stretch>
                        <a:fillRect/>
                      </a:stretch>
                    </pic:blipFill>
                    <pic:spPr>
                      <a:xfrm>
                        <a:off x="0" y="0"/>
                        <a:ext cx="5266944" cy="2816352"/>
                      </a:xfrm>
                      <a:prstGeom prst="rect">
                        <a:avLst/>
                      </a:prstGeom>
                    </pic:spPr>
                  </pic:pic>
                </a:graphicData>
              </a:graphic>
            </wp:inline>
          </w:drawing>
        </w:r>
      </w:ins>
    </w:p>
    <w:p w14:paraId="021A7D24" w14:textId="6942FDF9" w:rsidR="008708F9" w:rsidRDefault="009D219D"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67</w:t>
      </w:r>
      <w:r w:rsidR="00EB54D7">
        <w:rPr>
          <w:noProof/>
        </w:rPr>
        <w:fldChar w:fldCharType="end"/>
      </w:r>
      <w:r w:rsidR="00C300AB">
        <w:t>: Virtual Profiling History – General Tab</w:t>
      </w:r>
    </w:p>
    <w:p w14:paraId="4D3F6ED2" w14:textId="77777777" w:rsidR="000479AA" w:rsidRDefault="000479AA" w:rsidP="00F2645B"/>
    <w:p w14:paraId="158B5698" w14:textId="49F9CD3B"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523934E1" w14:textId="77777777" w:rsidR="00634FE5" w:rsidRDefault="00634FE5" w:rsidP="00634FE5">
      <w:pPr>
        <w:rPr>
          <w:ins w:id="3471" w:author="Ryan Beck" w:date="2022-10-10T11:33:00Z"/>
        </w:rPr>
      </w:pPr>
      <w:ins w:id="3472" w:author="Ryan Beck" w:date="2022-10-10T11:33:00Z">
        <w:r>
          <w:t>Below the profile graph, the Virtual Profile and Baseline profile statistics appear.  Below the statistics, the Virtual Profile and Baseline profile recipes appear.</w:t>
        </w:r>
      </w:ins>
    </w:p>
    <w:p w14:paraId="3B393BBA" w14:textId="67CEEE14" w:rsidR="00DE392C" w:rsidDel="00634FE5" w:rsidRDefault="008708F9">
      <w:pPr>
        <w:rPr>
          <w:del w:id="3473" w:author="Ryan Beck" w:date="2022-10-10T11:33:00Z"/>
        </w:rPr>
      </w:pPr>
      <w:del w:id="3474" w:author="Ryan Beck" w:date="2022-10-10T11:33:00Z">
        <w:r w:rsidRPr="00C0592E" w:rsidDel="00634FE5">
          <w:delText xml:space="preserve">Below the profile graph, the Virtual Profile and Baseline profile statistics </w:delText>
        </w:r>
        <w:r w:rsidR="00B16913" w:rsidDel="00634FE5">
          <w:delText>appear.</w:delText>
        </w:r>
        <w:r w:rsidRPr="00C0592E" w:rsidDel="00634FE5">
          <w:delText xml:space="preserve">  Uncheck the Baseline check box to remove the Baseline statistics from view.  Below the statistics, the Virtual Profile and Baseline </w:delText>
        </w:r>
        <w:r w:rsidR="003552E0" w:rsidRPr="00C0592E" w:rsidDel="00634FE5">
          <w:delText xml:space="preserve">profile recipes </w:delText>
        </w:r>
        <w:r w:rsidR="00B16913" w:rsidDel="00634FE5">
          <w:delText>appear</w:delText>
        </w:r>
        <w:r w:rsidR="003552E0" w:rsidRPr="00C0592E" w:rsidDel="00634FE5">
          <w:delText>.</w:delText>
        </w:r>
      </w:del>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3475" w:name="_Toc491174839"/>
      <w:bookmarkStart w:id="3476" w:name="_Toc491337820"/>
      <w:bookmarkStart w:id="3477" w:name="_Toc491337994"/>
      <w:bookmarkStart w:id="3478" w:name="_Toc491338767"/>
      <w:bookmarkStart w:id="3479" w:name="_Toc532855749"/>
      <w:bookmarkStart w:id="3480" w:name="_Toc532856771"/>
      <w:bookmarkStart w:id="3481" w:name="_Toc53042193"/>
      <w:bookmarkStart w:id="3482" w:name="_Toc53042378"/>
      <w:bookmarkStart w:id="3483" w:name="_Toc86846350"/>
      <w:bookmarkStart w:id="3484" w:name="_Toc86846541"/>
      <w:bookmarkStart w:id="3485" w:name="_Toc119049920"/>
      <w:bookmarkStart w:id="3486" w:name="_Toc119050485"/>
      <w:bookmarkStart w:id="3487" w:name="_Toc119050675"/>
      <w:bookmarkStart w:id="3488" w:name="_Toc120103037"/>
      <w:bookmarkStart w:id="3489" w:name="_Toc129764334"/>
      <w:bookmarkStart w:id="3490" w:name="_Toc130360744"/>
      <w:r w:rsidRPr="00DE392C">
        <w:rPr>
          <w:rFonts w:ascii="Arial" w:hAnsi="Arial" w:cs="Arial"/>
          <w:b/>
          <w:bCs/>
          <w:sz w:val="28"/>
          <w:szCs w:val="26"/>
        </w:rPr>
        <w:lastRenderedPageBreak/>
        <w:t>Viewing Historical Profiles</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14:paraId="0DB0DC31" w14:textId="7D1EB542" w:rsidR="00DE392C" w:rsidRPr="00DE392C" w:rsidRDefault="00DE392C" w:rsidP="00DE392C">
      <w:r w:rsidRPr="00DE392C">
        <w:t xml:space="preserve">To view the </w:t>
      </w:r>
      <w:r w:rsidRPr="00DE392C">
        <w:rPr>
          <w:i/>
        </w:rPr>
        <w:t>Virtual Profiles</w:t>
      </w:r>
      <w:r w:rsidRPr="00DE392C">
        <w:t xml:space="preserve"> for this </w:t>
      </w:r>
      <w:del w:id="3491" w:author="Ryan Beck" w:date="2022-10-10T13:40:00Z">
        <w:r w:rsidRPr="00DE392C" w:rsidDel="00994476">
          <w:delText>product</w:delText>
        </w:r>
      </w:del>
      <w:ins w:id="3492" w:author="Ryan Beck" w:date="2022-10-10T13:40:00Z">
        <w:r w:rsidR="00994476" w:rsidRPr="00DE392C">
          <w:t>product,</w:t>
        </w:r>
      </w:ins>
      <w:r w:rsidRPr="00DE392C">
        <w:t xml:space="preserve"> use the </w:t>
      </w:r>
      <w:proofErr w:type="gramStart"/>
      <w:r w:rsidRPr="00994476">
        <w:rPr>
          <w:b/>
          <w:bCs/>
          <w:rPrChange w:id="3493" w:author="Ryan Beck" w:date="2022-10-10T13:40:00Z">
            <w:rPr/>
          </w:rPrChange>
        </w:rPr>
        <w:t>Green</w:t>
      </w:r>
      <w:proofErr w:type="gramEnd"/>
      <w:r w:rsidRPr="00994476">
        <w:rPr>
          <w:b/>
          <w:bCs/>
          <w:rPrChange w:id="3494" w:author="Ryan Beck" w:date="2022-10-10T13:40:00Z">
            <w:rPr/>
          </w:rPrChange>
        </w:rPr>
        <w:t xml:space="preserve"> arrow</w:t>
      </w:r>
      <w:r w:rsidRPr="00DE392C">
        <w:t xml:space="preserve"> buttons to eith</w:t>
      </w:r>
      <w:r w:rsidR="008B39CA">
        <w:t>er go forward in history or go b</w:t>
      </w:r>
      <w:r w:rsidRPr="00DE392C">
        <w:t xml:space="preserve">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6555DC">
      <w:pPr>
        <w:pStyle w:val="Heading3"/>
      </w:pPr>
      <w:bookmarkStart w:id="3495" w:name="_Toc469043370"/>
      <w:bookmarkStart w:id="3496" w:name="_Toc469045004"/>
      <w:bookmarkStart w:id="3497" w:name="_Toc469139302"/>
      <w:bookmarkStart w:id="3498" w:name="_Toc469152747"/>
      <w:bookmarkStart w:id="3499" w:name="_Toc491174840"/>
      <w:bookmarkStart w:id="3500" w:name="_Toc491337821"/>
      <w:bookmarkStart w:id="3501" w:name="_Toc491337995"/>
      <w:bookmarkStart w:id="3502" w:name="_Toc491338768"/>
      <w:bookmarkStart w:id="3503" w:name="_Toc532855750"/>
      <w:bookmarkStart w:id="3504" w:name="_Toc532856772"/>
      <w:bookmarkStart w:id="3505" w:name="_Toc53042194"/>
      <w:bookmarkStart w:id="3506" w:name="_Toc53042379"/>
      <w:bookmarkStart w:id="3507" w:name="_Toc86846351"/>
      <w:bookmarkStart w:id="3508" w:name="_Toc86846542"/>
      <w:bookmarkStart w:id="3509" w:name="_Toc119049921"/>
      <w:bookmarkStart w:id="3510" w:name="_Toc119050486"/>
      <w:bookmarkStart w:id="3511" w:name="_Toc119050676"/>
      <w:bookmarkStart w:id="3512" w:name="_Toc120103038"/>
      <w:bookmarkStart w:id="3513" w:name="_Toc129764335"/>
      <w:bookmarkStart w:id="3514" w:name="_Toc130360745"/>
      <w:bookmarkStart w:id="3515" w:name="_Toc119468124"/>
      <w:r w:rsidRPr="00A553EE">
        <w:t>Graph Controller</w:t>
      </w:r>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tbl>
      <w:tblPr>
        <w:tblW w:w="0" w:type="auto"/>
        <w:tblLook w:val="04A0" w:firstRow="1" w:lastRow="0" w:firstColumn="1" w:lastColumn="0" w:noHBand="0" w:noVBand="1"/>
      </w:tblPr>
      <w:tblGrid>
        <w:gridCol w:w="4450"/>
        <w:gridCol w:w="4910"/>
      </w:tblGrid>
      <w:tr w:rsidR="00F70C34" w14:paraId="4F3C1275" w14:textId="77777777" w:rsidTr="00F348AB">
        <w:tc>
          <w:tcPr>
            <w:tcW w:w="4666" w:type="dxa"/>
            <w:shd w:val="clear" w:color="auto" w:fill="auto"/>
          </w:tcPr>
          <w:p w14:paraId="6176051A" w14:textId="77777777" w:rsidR="00F70C34" w:rsidRDefault="00F70C34" w:rsidP="00F70C34"/>
          <w:p w14:paraId="07AEAEC9" w14:textId="7C4059DD" w:rsidR="00F70C34" w:rsidRPr="00C0592E" w:rsidRDefault="00F70C34" w:rsidP="00F70C34">
            <w:r w:rsidRPr="00C0592E">
              <w:t xml:space="preserve">The Graph Controller allows you to modify the view of the profile graph. </w:t>
            </w:r>
            <w:ins w:id="3516" w:author="Ryan Beck" w:date="2022-10-10T11:32:00Z">
              <w:r w:rsidR="00F348AB">
                <w:t xml:space="preserve"> </w:t>
              </w:r>
            </w:ins>
            <w:del w:id="3517" w:author="Ryan Beck" w:date="2022-10-10T11:32:00Z">
              <w:r w:rsidRPr="00C0592E" w:rsidDel="00F348AB">
                <w:delText xml:space="preserve"> See </w:delText>
              </w:r>
              <w:r w:rsidRPr="00C0592E" w:rsidDel="00F348AB">
                <w:fldChar w:fldCharType="begin"/>
              </w:r>
              <w:r w:rsidRPr="00C0592E" w:rsidDel="00F348AB">
                <w:delInstrText xml:space="preserve"> REF _Ref185910477 \h  \* MERGEFORMAT </w:delInstrText>
              </w:r>
              <w:r w:rsidRPr="00C0592E" w:rsidDel="00F348AB">
                <w:fldChar w:fldCharType="separate"/>
              </w:r>
              <w:r w:rsidR="00F9407E" w:rsidRPr="00F9407E" w:rsidDel="00F348AB">
                <w:delText xml:space="preserve">Figure </w:delText>
              </w:r>
              <w:r w:rsidR="00F9407E" w:rsidRPr="00F9407E" w:rsidDel="00F348AB">
                <w:rPr>
                  <w:noProof/>
                </w:rPr>
                <w:delText>68</w:delText>
              </w:r>
              <w:r w:rsidRPr="00C0592E" w:rsidDel="00F348AB">
                <w:fldChar w:fldCharType="end"/>
              </w:r>
              <w:r w:rsidRPr="00C0592E" w:rsidDel="00F348AB">
                <w:delText xml:space="preserve">. </w:delText>
              </w:r>
              <w:r w:rsidR="00894391" w:rsidDel="00F348AB">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20BC19F4"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4FF4A9D1" w14:textId="7132B2C2" w:rsidR="002A4FF7" w:rsidRPr="002B0062" w:rsidRDefault="00A553EE" w:rsidP="002A4FF7">
            <w:pPr>
              <w:rPr>
                <w:b/>
                <w:strike/>
              </w:rPr>
            </w:pPr>
            <w:r w:rsidRPr="00764231">
              <w:rPr>
                <w:b/>
              </w:rPr>
              <w:t xml:space="preserve">TCs </w:t>
            </w:r>
            <w:r w:rsidR="002B0062">
              <w:rPr>
                <w:b/>
              </w:rPr>
              <w:t>–</w:t>
            </w:r>
            <w:r w:rsidR="002B0062">
              <w:t xml:space="preserve"> </w:t>
            </w:r>
            <w:r w:rsidR="002A4FF7">
              <w:t>Y</w:t>
            </w:r>
            <w:r w:rsidR="002A4FF7" w:rsidRPr="005941AF">
              <w:t xml:space="preserve">ou can </w:t>
            </w:r>
            <w:r w:rsidR="002A4FF7">
              <w:t>deselect individual thermocouples or</w:t>
            </w:r>
            <w:r w:rsidR="002A4FF7" w:rsidRPr="005941AF">
              <w:t xml:space="preserve"> deselect the “All” check box and choose only the thermocouples you wish to view. The software recalculates the PWI and updates the profile statistics based on the remaining thermocouples selected.  You must </w:t>
            </w:r>
            <w:r w:rsidR="002A4FF7">
              <w:t xml:space="preserve">include </w:t>
            </w:r>
            <w:r w:rsidR="002A4FF7" w:rsidRPr="005941AF">
              <w:t>at least one product thermocouple</w:t>
            </w:r>
            <w:r w:rsidR="002A4FF7">
              <w:t>.</w:t>
            </w:r>
          </w:p>
          <w:p w14:paraId="611F83A8" w14:textId="28ECE2FD" w:rsidR="00F348AB" w:rsidRDefault="00F348AB" w:rsidP="002A4FF7"/>
        </w:tc>
        <w:tc>
          <w:tcPr>
            <w:tcW w:w="4910" w:type="dxa"/>
            <w:shd w:val="clear" w:color="auto" w:fill="auto"/>
          </w:tcPr>
          <w:p w14:paraId="110AADFC" w14:textId="1766299E" w:rsidR="00F70C34" w:rsidRDefault="00515180" w:rsidP="00211D6A">
            <w:pPr>
              <w:jc w:val="center"/>
            </w:pPr>
            <w:r>
              <w:rPr>
                <w:noProof/>
              </w:rPr>
              <w:drawing>
                <wp:inline distT="0" distB="0" distL="0" distR="0" wp14:anchorId="70E423E9" wp14:editId="7B42A79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p>
          <w:p w14:paraId="61C149E0" w14:textId="40F2CED0" w:rsidR="00F70C34" w:rsidRPr="00A553EE" w:rsidRDefault="00F70C34" w:rsidP="00764231">
            <w:pPr>
              <w:jc w:val="center"/>
              <w:rPr>
                <w:rFonts w:ascii="Trebuchet MS" w:hAnsi="Trebuchet MS" w:cs="Arial"/>
                <w:color w:val="FF0000"/>
                <w:sz w:val="24"/>
                <w:szCs w:val="24"/>
              </w:rPr>
            </w:pPr>
            <w:bookmarkStart w:id="3518"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093938">
              <w:rPr>
                <w:rFonts w:ascii="Arial" w:hAnsi="Arial" w:cs="Arial"/>
                <w:noProof/>
                <w:sz w:val="16"/>
                <w:szCs w:val="16"/>
              </w:rPr>
              <w:t>68</w:t>
            </w:r>
            <w:r w:rsidRPr="00211D6A">
              <w:rPr>
                <w:rFonts w:ascii="Arial" w:hAnsi="Arial" w:cs="Arial"/>
                <w:sz w:val="16"/>
                <w:szCs w:val="16"/>
              </w:rPr>
              <w:fldChar w:fldCharType="end"/>
            </w:r>
            <w:bookmarkEnd w:id="3518"/>
            <w:r w:rsidRPr="00211D6A">
              <w:rPr>
                <w:rFonts w:ascii="Arial" w:hAnsi="Arial" w:cs="Arial"/>
                <w:sz w:val="16"/>
                <w:szCs w:val="16"/>
              </w:rPr>
              <w:t>: Graph Controller</w:t>
            </w:r>
            <w:r w:rsidR="00A553EE">
              <w:rPr>
                <w:rFonts w:ascii="Arial" w:hAnsi="Arial" w:cs="Arial"/>
                <w:sz w:val="16"/>
                <w:szCs w:val="16"/>
              </w:rPr>
              <w:t xml:space="preserve"> </w:t>
            </w:r>
          </w:p>
        </w:tc>
      </w:tr>
    </w:tbl>
    <w:p w14:paraId="34638A5F" w14:textId="77777777" w:rsidR="00F348AB" w:rsidRPr="00764231" w:rsidRDefault="00F348AB" w:rsidP="00F348AB">
      <w:pPr>
        <w:rPr>
          <w:moveTo w:id="3519" w:author="Ryan Beck" w:date="2022-10-10T11:33:00Z"/>
        </w:rPr>
      </w:pPr>
      <w:moveToRangeStart w:id="3520" w:author="Ryan Beck" w:date="2022-10-10T11:33:00Z" w:name="move116294005"/>
      <w:moveTo w:id="3521" w:author="Ryan Beck" w:date="2022-10-10T11:33:00Z">
        <w:r w:rsidRPr="00764231">
          <w:rPr>
            <w:b/>
          </w:rPr>
          <w:t xml:space="preserve">TCs Line Thickness </w:t>
        </w:r>
        <w:r w:rsidRPr="00764231">
          <w:t xml:space="preserve">– The pull-down menu lets you select five different thicknesses for the TC lines drawn on the graph.  </w:t>
        </w:r>
      </w:moveTo>
    </w:p>
    <w:moveToRangeEnd w:id="3520"/>
    <w:p w14:paraId="73F8CB16" w14:textId="77777777" w:rsidR="009D219D" w:rsidRPr="00C0592E" w:rsidRDefault="009D219D" w:rsidP="009D219D"/>
    <w:p w14:paraId="2A941157" w14:textId="0991D344"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53715EA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Del="00F348AB" w:rsidRDefault="00671A6F" w:rsidP="00764231">
      <w:pPr>
        <w:rPr>
          <w:del w:id="3522" w:author="Ryan Beck" w:date="2022-10-10T11:33:00Z"/>
        </w:rPr>
      </w:pPr>
    </w:p>
    <w:p w14:paraId="17EBBE3E" w14:textId="1A26099E" w:rsidR="00671A6F" w:rsidRPr="00764231" w:rsidDel="00F348AB" w:rsidRDefault="00671A6F" w:rsidP="00764231">
      <w:pPr>
        <w:rPr>
          <w:moveFrom w:id="3523" w:author="Ryan Beck" w:date="2022-10-10T11:33:00Z"/>
        </w:rPr>
      </w:pPr>
      <w:moveFromRangeStart w:id="3524" w:author="Ryan Beck" w:date="2022-10-10T11:33:00Z" w:name="move116294005"/>
      <w:moveFrom w:id="3525" w:author="Ryan Beck" w:date="2022-10-10T11:33:00Z">
        <w:r w:rsidRPr="00764231" w:rsidDel="00F348AB">
          <w:rPr>
            <w:b/>
          </w:rPr>
          <w:t xml:space="preserve">TCs Line Thickness </w:t>
        </w:r>
        <w:r w:rsidRPr="00764231" w:rsidDel="00F348AB">
          <w:t xml:space="preserve">– The </w:t>
        </w:r>
        <w:r w:rsidR="00515180" w:rsidRPr="00764231" w:rsidDel="00F348AB">
          <w:t>pull-down</w:t>
        </w:r>
        <w:r w:rsidRPr="00764231" w:rsidDel="00F348AB">
          <w:t xml:space="preserve"> menu lets you select five different thicknesses for the TC lines drawn on the graph.  </w:t>
        </w:r>
      </w:moveFrom>
    </w:p>
    <w:moveFromRangeEnd w:id="3524"/>
    <w:p w14:paraId="49EE12AF" w14:textId="4D7956A4" w:rsidR="00671A6F" w:rsidRDefault="00671A6F" w:rsidP="00764231"/>
    <w:p w14:paraId="16951157" w14:textId="77777777" w:rsidR="00515180" w:rsidRPr="00764231" w:rsidRDefault="00515180" w:rsidP="00515180">
      <w:r w:rsidRPr="00482024">
        <w:rPr>
          <w:b/>
          <w:bCs/>
        </w:rPr>
        <w:lastRenderedPageBreak/>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2FD9DA1" w14:textId="77777777" w:rsidR="00515180" w:rsidRPr="00764231" w:rsidRDefault="00515180" w:rsidP="00764231"/>
    <w:p w14:paraId="4D4FAC53" w14:textId="54377312" w:rsidR="009D219D" w:rsidRPr="00C0592E" w:rsidRDefault="00C653DF" w:rsidP="006555DC">
      <w:pPr>
        <w:pStyle w:val="Heading3"/>
      </w:pPr>
      <w:r w:rsidRPr="00764231">
        <w:br w:type="page"/>
      </w:r>
      <w:bookmarkStart w:id="3526" w:name="_Toc469043371"/>
      <w:bookmarkStart w:id="3527" w:name="_Toc469045005"/>
      <w:bookmarkStart w:id="3528" w:name="_Toc469139303"/>
      <w:bookmarkStart w:id="3529" w:name="_Toc469152748"/>
      <w:bookmarkStart w:id="3530" w:name="_Toc491174841"/>
      <w:bookmarkStart w:id="3531" w:name="_Toc491337822"/>
      <w:bookmarkStart w:id="3532" w:name="_Toc491337996"/>
      <w:bookmarkStart w:id="3533" w:name="_Toc491338769"/>
      <w:bookmarkStart w:id="3534" w:name="_Toc532855751"/>
      <w:bookmarkStart w:id="3535" w:name="_Toc532856773"/>
      <w:bookmarkStart w:id="3536" w:name="_Toc53042195"/>
      <w:bookmarkStart w:id="3537" w:name="_Toc53042380"/>
      <w:bookmarkStart w:id="3538" w:name="_Toc86846352"/>
      <w:bookmarkStart w:id="3539" w:name="_Toc86846543"/>
      <w:bookmarkStart w:id="3540" w:name="_Toc119049922"/>
      <w:bookmarkStart w:id="3541" w:name="_Toc119050487"/>
      <w:bookmarkStart w:id="3542" w:name="_Toc119050677"/>
      <w:bookmarkStart w:id="3543" w:name="_Toc120103039"/>
      <w:bookmarkStart w:id="3544" w:name="_Toc129764336"/>
      <w:bookmarkStart w:id="3545" w:name="_Toc130360746"/>
      <w:r w:rsidR="009D219D" w:rsidRPr="00C0592E">
        <w:lastRenderedPageBreak/>
        <w:t xml:space="preserve">Automatic </w:t>
      </w:r>
      <w:r>
        <w:t>C</w:t>
      </w:r>
      <w:r w:rsidRPr="00C0592E">
        <w:t xml:space="preserve">alculation </w:t>
      </w:r>
      <w:del w:id="3546" w:author="Ryan Beck" w:date="2022-11-18T12:27:00Z">
        <w:r w:rsidRPr="00C0592E" w:rsidDel="005F7850">
          <w:delText>Of</w:delText>
        </w:r>
      </w:del>
      <w:ins w:id="3547" w:author="Ryan Beck" w:date="2022-11-18T12:27:00Z">
        <w:r w:rsidR="005F7850" w:rsidRPr="00C0592E">
          <w:t>of</w:t>
        </w:r>
      </w:ins>
      <w:r w:rsidRPr="00C0592E">
        <w:t xml:space="preserve"> </w:t>
      </w:r>
      <w:r w:rsidR="009D219D" w:rsidRPr="00C0592E">
        <w:t xml:space="preserve">Delta T </w:t>
      </w:r>
      <w:r w:rsidRPr="00C0592E">
        <w:t xml:space="preserve">+ </w:t>
      </w:r>
      <w:r w:rsidR="009D219D" w:rsidRPr="00C0592E">
        <w:t xml:space="preserve">Delta </w:t>
      </w:r>
      <w:r w:rsidRPr="00C0592E">
        <w:t xml:space="preserve">(Or Range) </w:t>
      </w:r>
      <w:ins w:id="3548" w:author="Ryan Beck" w:date="2022-11-18T12:27:00Z">
        <w:r w:rsidR="005F7850">
          <w:t>f</w:t>
        </w:r>
      </w:ins>
      <w:del w:id="3549" w:author="Ryan Beck" w:date="2022-11-18T12:27:00Z">
        <w:r w:rsidRPr="00C0592E" w:rsidDel="005F7850">
          <w:delText>F</w:delText>
        </w:r>
      </w:del>
      <w:r w:rsidRPr="00C0592E">
        <w:t xml:space="preserve">or </w:t>
      </w:r>
      <w:ins w:id="3550" w:author="Ryan Beck" w:date="2022-11-18T12:27:00Z">
        <w:r w:rsidR="005F7850">
          <w:t>a</w:t>
        </w:r>
      </w:ins>
      <w:del w:id="3551" w:author="Ryan Beck" w:date="2022-11-18T12:27:00Z">
        <w:r w:rsidRPr="00C0592E" w:rsidDel="005F7850">
          <w:delText>A</w:delText>
        </w:r>
      </w:del>
      <w:r w:rsidRPr="00C0592E">
        <w:t xml:space="preserve">ll </w:t>
      </w:r>
      <w:r>
        <w:t>S</w:t>
      </w:r>
      <w:r w:rsidRPr="00C0592E">
        <w:t>tat</w:t>
      </w:r>
      <w:r w:rsidR="009258AE">
        <w:t>istic</w:t>
      </w:r>
      <w:r w:rsidRPr="00C0592E">
        <w:t>s</w:t>
      </w:r>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14:paraId="0492C373" w14:textId="511A8D6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552" w:author="Ryan Beck" w:date="2022-10-10T11:34:00Z">
        <w:r w:rsidRPr="00C0592E" w:rsidDel="007F7B41">
          <w:delText>See</w:delText>
        </w:r>
        <w:r w:rsidR="00E87BEE" w:rsidRPr="00C0592E" w:rsidDel="007F7B41">
          <w:delText xml:space="preserve"> </w:delText>
        </w:r>
        <w:r w:rsidR="00D77FE8" w:rsidRPr="00C0592E" w:rsidDel="007F7B41">
          <w:fldChar w:fldCharType="begin"/>
        </w:r>
        <w:r w:rsidR="00D77FE8" w:rsidRPr="00C0592E" w:rsidDel="007F7B41">
          <w:delInstrText xml:space="preserve"> REF _Ref185912399 \h </w:delInstrText>
        </w:r>
        <w:r w:rsidR="00C0592E" w:rsidRPr="00C0592E" w:rsidDel="007F7B41">
          <w:delInstrText xml:space="preserve"> \* MERGEFORMAT </w:delInstrText>
        </w:r>
        <w:r w:rsidR="00D77FE8" w:rsidRPr="00C0592E" w:rsidDel="007F7B41">
          <w:fldChar w:fldCharType="separate"/>
        </w:r>
        <w:r w:rsidR="00F9407E" w:rsidRPr="00211D6A" w:rsidDel="007F7B41">
          <w:delText xml:space="preserve">Figure </w:delText>
        </w:r>
        <w:r w:rsidR="00F9407E" w:rsidDel="007F7B41">
          <w:rPr>
            <w:noProof/>
          </w:rPr>
          <w:delText>69</w:delText>
        </w:r>
        <w:r w:rsidR="00D77FE8" w:rsidRPr="00C0592E" w:rsidDel="007F7B41">
          <w:fldChar w:fldCharType="end"/>
        </w:r>
        <w:r w:rsidRPr="00C0592E" w:rsidDel="007F7B41">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6555DC">
      <w:pPr>
        <w:pStyle w:val="Heading3"/>
      </w:pPr>
      <w:bookmarkStart w:id="3553" w:name="_Toc469043372"/>
      <w:bookmarkStart w:id="3554" w:name="_Toc469045006"/>
      <w:bookmarkStart w:id="3555" w:name="_Toc469139304"/>
      <w:bookmarkStart w:id="3556" w:name="_Toc469152749"/>
      <w:bookmarkStart w:id="3557" w:name="_Toc491174842"/>
      <w:bookmarkStart w:id="3558" w:name="_Toc491337823"/>
      <w:bookmarkStart w:id="3559" w:name="_Toc491337997"/>
      <w:bookmarkStart w:id="3560" w:name="_Toc491338770"/>
      <w:bookmarkStart w:id="3561" w:name="_Toc532855752"/>
      <w:bookmarkStart w:id="3562" w:name="_Toc532856774"/>
      <w:bookmarkStart w:id="3563" w:name="_Toc53042196"/>
      <w:bookmarkStart w:id="3564" w:name="_Toc53042381"/>
      <w:bookmarkStart w:id="3565" w:name="_Toc86846353"/>
      <w:bookmarkStart w:id="3566" w:name="_Toc86846544"/>
      <w:bookmarkStart w:id="3567" w:name="_Toc119049923"/>
      <w:bookmarkStart w:id="3568" w:name="_Toc119050488"/>
      <w:bookmarkStart w:id="3569" w:name="_Toc119050678"/>
      <w:bookmarkStart w:id="3570" w:name="_Toc120103040"/>
      <w:bookmarkStart w:id="3571" w:name="_Toc129764337"/>
      <w:bookmarkStart w:id="3572" w:name="_Toc130360747"/>
      <w:r w:rsidRPr="00764231">
        <w:t>Examine Tool</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3983C67"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del w:id="3573" w:author="Ryan Beck" w:date="2022-10-10T11:34:00Z">
              <w:r w:rsidRPr="00C0592E" w:rsidDel="007F7B41">
                <w:delText xml:space="preserve">See </w:delText>
              </w:r>
              <w:r w:rsidRPr="00C0592E" w:rsidDel="007F7B41">
                <w:fldChar w:fldCharType="begin"/>
              </w:r>
              <w:r w:rsidRPr="00C0592E" w:rsidDel="007F7B41">
                <w:delInstrText xml:space="preserve"> REF _Ref185912399 \h  \* MERGEFORMAT </w:delInstrText>
              </w:r>
              <w:r w:rsidRPr="00C0592E" w:rsidDel="007F7B41">
                <w:fldChar w:fldCharType="separate"/>
              </w:r>
              <w:r w:rsidR="00F9407E" w:rsidRPr="00211D6A" w:rsidDel="007F7B41">
                <w:delText xml:space="preserve">Figure </w:delText>
              </w:r>
              <w:r w:rsidR="00F9407E" w:rsidDel="007F7B41">
                <w:rPr>
                  <w:noProof/>
                </w:rPr>
                <w:delText>69</w:delText>
              </w:r>
              <w:r w:rsidRPr="00C0592E" w:rsidDel="007F7B41">
                <w:fldChar w:fldCharType="end"/>
              </w:r>
              <w:r w:rsidR="004D0CA1" w:rsidDel="007F7B41">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401216" behindDoc="1" locked="0" layoutInCell="1" allowOverlap="1" wp14:anchorId="1487744D" wp14:editId="196CBCFA">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0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0AFCF58" w:rsidR="00F70C34" w:rsidRPr="00211D6A" w:rsidRDefault="00F70C34" w:rsidP="004D0CA1">
            <w:pPr>
              <w:pStyle w:val="Caption"/>
            </w:pPr>
            <w:bookmarkStart w:id="3574" w:name="_Ref185912399"/>
            <w:r w:rsidRPr="00211D6A">
              <w:t xml:space="preserve">Figure </w:t>
            </w:r>
            <w:r w:rsidR="00EB54D7">
              <w:fldChar w:fldCharType="begin"/>
            </w:r>
            <w:r w:rsidR="00EB54D7">
              <w:instrText xml:space="preserve"> SEQ Figure \* ARABIC </w:instrText>
            </w:r>
            <w:r w:rsidR="00EB54D7">
              <w:fldChar w:fldCharType="separate"/>
            </w:r>
            <w:r w:rsidR="00093938">
              <w:rPr>
                <w:noProof/>
              </w:rPr>
              <w:t>69</w:t>
            </w:r>
            <w:r w:rsidR="00EB54D7">
              <w:rPr>
                <w:noProof/>
              </w:rPr>
              <w:fldChar w:fldCharType="end"/>
            </w:r>
            <w:bookmarkEnd w:id="3574"/>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r w:rsidR="006E276C">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575" w:name="_Toc329784635"/>
      <w:r>
        <w:br w:type="page"/>
      </w:r>
    </w:p>
    <w:p w14:paraId="2708B92F" w14:textId="77777777" w:rsidR="008708F9" w:rsidRDefault="008708F9" w:rsidP="002D7822">
      <w:pPr>
        <w:pStyle w:val="Heading2"/>
      </w:pPr>
      <w:bookmarkStart w:id="3576" w:name="_Toc469043373"/>
      <w:bookmarkStart w:id="3577" w:name="_Toc469045007"/>
      <w:bookmarkStart w:id="3578" w:name="_Toc469139305"/>
      <w:bookmarkStart w:id="3579" w:name="_Toc469152750"/>
      <w:bookmarkStart w:id="3580" w:name="_Toc491174843"/>
      <w:bookmarkStart w:id="3581" w:name="_Toc491337824"/>
      <w:bookmarkStart w:id="3582" w:name="_Toc491337998"/>
      <w:bookmarkStart w:id="3583" w:name="_Toc491338771"/>
      <w:bookmarkStart w:id="3584" w:name="_Toc532855753"/>
      <w:bookmarkStart w:id="3585" w:name="_Toc532856775"/>
      <w:bookmarkStart w:id="3586" w:name="_Toc53042197"/>
      <w:bookmarkStart w:id="3587" w:name="_Toc53042382"/>
      <w:bookmarkStart w:id="3588" w:name="_Toc86846354"/>
      <w:bookmarkStart w:id="3589" w:name="_Toc86846545"/>
      <w:bookmarkStart w:id="3590" w:name="_Toc119049762"/>
      <w:bookmarkStart w:id="3591" w:name="_Toc119049924"/>
      <w:bookmarkStart w:id="3592" w:name="_Toc119050489"/>
      <w:bookmarkStart w:id="3593" w:name="_Toc119050679"/>
      <w:bookmarkStart w:id="3594" w:name="_Toc120103041"/>
      <w:bookmarkStart w:id="3595" w:name="_Toc129764338"/>
      <w:bookmarkStart w:id="3596" w:name="_Toc130360748"/>
      <w:r>
        <w:lastRenderedPageBreak/>
        <w:t xml:space="preserve">Historical Mode </w:t>
      </w:r>
      <w:r w:rsidR="00754243">
        <w:t xml:space="preserve">- </w:t>
      </w:r>
      <w:r>
        <w:t xml:space="preserve">Description </w:t>
      </w:r>
      <w:r w:rsidR="00754243">
        <w:t>Tab</w:t>
      </w:r>
      <w:bookmarkEnd w:id="3515"/>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p>
    <w:p w14:paraId="14B50CBB" w14:textId="231FAEA4" w:rsidR="00C03E9C" w:rsidRDefault="00DE392C" w:rsidP="003335AF">
      <w:pPr>
        <w:keepNext/>
        <w:jc w:val="center"/>
      </w:pPr>
      <w:r>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p>
    <w:p w14:paraId="00B60E72" w14:textId="317DF227" w:rsidR="008708F9" w:rsidRDefault="00C03E9C" w:rsidP="00F5043F">
      <w:pPr>
        <w:pStyle w:val="Caption"/>
      </w:pPr>
      <w:bookmarkStart w:id="3597" w:name="_Ref185912530"/>
      <w:r>
        <w:t xml:space="preserve">Figure </w:t>
      </w:r>
      <w:r w:rsidR="00EB54D7">
        <w:fldChar w:fldCharType="begin"/>
      </w:r>
      <w:r w:rsidR="00EB54D7">
        <w:instrText xml:space="preserve"> SEQ Figure \* ARABIC </w:instrText>
      </w:r>
      <w:r w:rsidR="00EB54D7">
        <w:fldChar w:fldCharType="separate"/>
      </w:r>
      <w:r w:rsidR="00093938">
        <w:rPr>
          <w:noProof/>
        </w:rPr>
        <w:t>70</w:t>
      </w:r>
      <w:r w:rsidR="00EB54D7">
        <w:rPr>
          <w:noProof/>
        </w:rPr>
        <w:fldChar w:fldCharType="end"/>
      </w:r>
      <w:bookmarkEnd w:id="3597"/>
      <w:r w:rsidR="00C300AB">
        <w:t>: Virtual Profiling History – Description Tab</w:t>
      </w:r>
    </w:p>
    <w:p w14:paraId="6354DAD8" w14:textId="77777777" w:rsidR="008708F9" w:rsidRDefault="008708F9"/>
    <w:p w14:paraId="495C697C" w14:textId="120758EA" w:rsidR="000479AA" w:rsidRDefault="0009468B">
      <w:r w:rsidRPr="00C0592E">
        <w:t>In Historical mode t</w:t>
      </w:r>
      <w:r w:rsidR="008708F9" w:rsidRPr="00C0592E">
        <w:t xml:space="preserve">he Description tab displays the </w:t>
      </w:r>
      <w:r w:rsidRPr="00C0592E">
        <w:t xml:space="preserve">Baseline </w:t>
      </w:r>
      <w:r w:rsidR="008708F9" w:rsidRPr="00C0592E">
        <w:t>profile description notes</w:t>
      </w:r>
      <w:del w:id="3598" w:author="Ryan Beck" w:date="2022-10-10T11:35:00Z">
        <w:r w:rsidR="008708F9" w:rsidRPr="00C0592E" w:rsidDel="00EE28B9">
          <w:delText xml:space="preserve">. </w:delText>
        </w:r>
        <w:r w:rsidR="00C03E9C" w:rsidRPr="00C0592E" w:rsidDel="00EE28B9">
          <w:delText xml:space="preserve"> See</w:delText>
        </w:r>
        <w:r w:rsidR="00110D6C" w:rsidRPr="00C0592E" w:rsidDel="00EE28B9">
          <w:delText xml:space="preserve"> </w:delText>
        </w:r>
        <w:r w:rsidR="00110D6C" w:rsidRPr="00C0592E" w:rsidDel="00EE28B9">
          <w:fldChar w:fldCharType="begin"/>
        </w:r>
        <w:r w:rsidR="00110D6C" w:rsidRPr="00C0592E" w:rsidDel="00EE28B9">
          <w:delInstrText xml:space="preserve"> REF _Ref185912530 \h </w:delInstrText>
        </w:r>
        <w:r w:rsidR="00C0592E" w:rsidRPr="00C0592E" w:rsidDel="00EE28B9">
          <w:delInstrText xml:space="preserve"> \* MERGEFORMAT </w:delInstrText>
        </w:r>
        <w:r w:rsidR="00110D6C" w:rsidRPr="00C0592E" w:rsidDel="00EE28B9">
          <w:fldChar w:fldCharType="separate"/>
        </w:r>
        <w:r w:rsidR="00F9407E" w:rsidDel="00EE28B9">
          <w:delText xml:space="preserve">Figure </w:delText>
        </w:r>
        <w:r w:rsidR="00F9407E" w:rsidDel="00EE28B9">
          <w:rPr>
            <w:noProof/>
          </w:rPr>
          <w:delText>70</w:delText>
        </w:r>
        <w:r w:rsidR="00110D6C" w:rsidRPr="00C0592E" w:rsidDel="00EE28B9">
          <w:fldChar w:fldCharType="end"/>
        </w:r>
      </w:del>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ins w:id="3599" w:author="Ryan Beck" w:date="2022-10-10T11:35:00Z">
        <w:r w:rsidR="000846F7" w:rsidRPr="000846F7">
          <w:t xml:space="preserve"> </w:t>
        </w:r>
        <w:r w:rsidR="000846F7">
          <w:t xml:space="preserve"> </w:t>
        </w:r>
        <w:del w:id="3600" w:author="Tom Bergeron" w:date="2023-04-11T23:00:00Z">
          <w:r w:rsidR="000846F7" w:rsidDel="008835B9">
            <w:delText>The PWI for the selected board appears in the bottom-left corner.</w:delText>
          </w:r>
        </w:del>
      </w:ins>
    </w:p>
    <w:p w14:paraId="79479741" w14:textId="2F341C6C" w:rsidR="008708F9" w:rsidRDefault="008708F9" w:rsidP="0026146F">
      <w:pPr>
        <w:pStyle w:val="Heading1"/>
      </w:pPr>
      <w:bookmarkStart w:id="3601" w:name="_Password_protection"/>
      <w:bookmarkStart w:id="3602" w:name="_Toc488490460"/>
      <w:bookmarkStart w:id="3603" w:name="_Toc119468183"/>
      <w:bookmarkStart w:id="3604" w:name="_Toc329784637"/>
      <w:bookmarkStart w:id="3605" w:name="_Toc329852094"/>
      <w:bookmarkStart w:id="3606" w:name="_Toc331173666"/>
      <w:bookmarkStart w:id="3607" w:name="_Toc332208774"/>
      <w:bookmarkStart w:id="3608" w:name="_Toc332274021"/>
      <w:bookmarkStart w:id="3609" w:name="_Toc367109142"/>
      <w:bookmarkStart w:id="3610" w:name="_Toc394486341"/>
      <w:bookmarkStart w:id="3611" w:name="_Toc394583547"/>
      <w:bookmarkStart w:id="3612" w:name="_Toc468171263"/>
      <w:bookmarkStart w:id="3613" w:name="_Toc468549178"/>
      <w:bookmarkStart w:id="3614" w:name="_Toc468552696"/>
      <w:bookmarkStart w:id="3615" w:name="_Toc469041223"/>
      <w:bookmarkStart w:id="3616" w:name="_Toc469041329"/>
      <w:bookmarkStart w:id="3617" w:name="_Toc469043374"/>
      <w:bookmarkStart w:id="3618" w:name="_Toc469045008"/>
      <w:bookmarkStart w:id="3619" w:name="_Toc469139306"/>
      <w:bookmarkStart w:id="3620" w:name="_Toc469143775"/>
      <w:bookmarkStart w:id="3621" w:name="_Toc469152533"/>
      <w:bookmarkStart w:id="3622" w:name="_Toc469152751"/>
      <w:bookmarkStart w:id="3623" w:name="_Toc491174844"/>
      <w:bookmarkStart w:id="3624" w:name="_Toc491175163"/>
      <w:bookmarkStart w:id="3625" w:name="_Toc491337825"/>
      <w:bookmarkStart w:id="3626" w:name="_Toc491337999"/>
      <w:bookmarkStart w:id="3627" w:name="_Toc491338772"/>
      <w:bookmarkStart w:id="3628" w:name="_Toc491339251"/>
      <w:bookmarkStart w:id="3629" w:name="_Toc532836367"/>
      <w:bookmarkStart w:id="3630" w:name="_Toc532855754"/>
      <w:bookmarkStart w:id="3631" w:name="_Toc532856776"/>
      <w:bookmarkStart w:id="3632" w:name="_Toc53042198"/>
      <w:bookmarkStart w:id="3633" w:name="_Toc53042383"/>
      <w:bookmarkStart w:id="3634" w:name="_Toc53042486"/>
      <w:bookmarkStart w:id="3635" w:name="_Toc86846355"/>
      <w:bookmarkStart w:id="3636" w:name="_Toc86846546"/>
      <w:bookmarkStart w:id="3637" w:name="_Toc119049763"/>
      <w:bookmarkStart w:id="3638" w:name="_Toc119049925"/>
      <w:bookmarkStart w:id="3639" w:name="_Toc119050490"/>
      <w:bookmarkStart w:id="3640" w:name="_Toc119050680"/>
      <w:bookmarkStart w:id="3641" w:name="_Toc120103042"/>
      <w:bookmarkStart w:id="3642" w:name="_Toc129764339"/>
      <w:bookmarkStart w:id="3643" w:name="_Toc130360749"/>
      <w:bookmarkEnd w:id="3110"/>
      <w:bookmarkEnd w:id="3601"/>
      <w:r>
        <w:lastRenderedPageBreak/>
        <w:t xml:space="preserve">Password </w:t>
      </w:r>
      <w:r w:rsidR="006C7149">
        <w:t>Protection</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p>
    <w:p w14:paraId="4A829751" w14:textId="07FE75FA"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5F7850">
        <w:rPr>
          <w:b/>
          <w:bCs/>
          <w:i/>
          <w:rPrChange w:id="3644" w:author="Ryan Beck" w:date="2022-11-18T12:27:00Z">
            <w:rPr>
              <w:i/>
            </w:rPr>
          </w:rPrChange>
        </w:rPr>
        <w:t>Password Protection</w:t>
      </w:r>
      <w:r w:rsidRPr="005F7850">
        <w:rPr>
          <w:b/>
          <w:bCs/>
          <w:rPrChange w:id="3645" w:author="Ryan Beck" w:date="2022-11-18T12:27:00Z">
            <w:rPr/>
          </w:rPrChange>
        </w:rPr>
        <w:t xml:space="preserve"> </w:t>
      </w:r>
      <w:r>
        <w:t>check box.</w:t>
      </w:r>
      <w:r w:rsidR="00090B6F">
        <w:t xml:space="preserve">  </w:t>
      </w:r>
      <w:del w:id="3646" w:author="Ryan Beck" w:date="2022-10-10T11:35:00Z">
        <w:r w:rsidR="00090B6F" w:rsidDel="000846F7">
          <w:delText xml:space="preserve">See </w:delText>
        </w:r>
        <w:r w:rsidR="00090B6F" w:rsidDel="000846F7">
          <w:fldChar w:fldCharType="begin"/>
        </w:r>
        <w:r w:rsidR="00090B6F" w:rsidDel="000846F7">
          <w:delInstrText xml:space="preserve"> REF _Ref186043884 \h </w:delInstrText>
        </w:r>
        <w:r w:rsidR="00090B6F" w:rsidDel="000846F7">
          <w:fldChar w:fldCharType="separate"/>
        </w:r>
        <w:r w:rsidR="00F9407E" w:rsidDel="000846F7">
          <w:delText xml:space="preserve">Figure </w:delText>
        </w:r>
        <w:r w:rsidR="00F9407E" w:rsidDel="000846F7">
          <w:rPr>
            <w:noProof/>
          </w:rPr>
          <w:delText>71</w:delText>
        </w:r>
        <w:r w:rsidR="00090B6F" w:rsidDel="000846F7">
          <w:fldChar w:fldCharType="end"/>
        </w:r>
        <w:r w:rsidR="00090B6F" w:rsidDel="000846F7">
          <w:delText>.</w:delText>
        </w:r>
      </w:del>
    </w:p>
    <w:p w14:paraId="0EF3DE43" w14:textId="77777777" w:rsidR="00CD22E5" w:rsidRPr="00740974" w:rsidRDefault="00CD22E5" w:rsidP="00740974"/>
    <w:p w14:paraId="3CA27008" w14:textId="200E8D6D" w:rsidR="00D04024" w:rsidRDefault="000E0382" w:rsidP="003335AF">
      <w:pPr>
        <w:keepNext/>
        <w:jc w:val="center"/>
      </w:pPr>
      <w:del w:id="3647" w:author="Ryan Beck" w:date="2022-10-10T11:36:00Z">
        <w:r w:rsidDel="006360E2">
          <w:rPr>
            <w:noProof/>
          </w:rPr>
          <w:drawing>
            <wp:inline distT="0" distB="0" distL="0" distR="0" wp14:anchorId="3B231C1E" wp14:editId="58D975C9">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3648" w:author="Ryan Beck" w:date="2022-10-10T11:36:00Z">
        <w:r w:rsidR="006360E2" w:rsidRPr="006360E2">
          <w:rPr>
            <w:noProof/>
          </w:rPr>
          <w:t xml:space="preserve"> </w:t>
        </w:r>
        <w:r w:rsidR="006360E2">
          <w:rPr>
            <w:noProof/>
          </w:rPr>
          <w:drawing>
            <wp:inline distT="0" distB="0" distL="0" distR="0" wp14:anchorId="43AFED6C" wp14:editId="4F342F7C">
              <wp:extent cx="3848100" cy="1323975"/>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3848100" cy="1323975"/>
                      </a:xfrm>
                      <a:prstGeom prst="rect">
                        <a:avLst/>
                      </a:prstGeom>
                    </pic:spPr>
                  </pic:pic>
                </a:graphicData>
              </a:graphic>
            </wp:inline>
          </w:drawing>
        </w:r>
      </w:ins>
    </w:p>
    <w:p w14:paraId="3EB0A585" w14:textId="0F4E8ADD" w:rsidR="008708F9" w:rsidRDefault="00D04024" w:rsidP="00F5043F">
      <w:pPr>
        <w:pStyle w:val="Caption"/>
      </w:pPr>
      <w:bookmarkStart w:id="3649" w:name="_Ref186043884"/>
      <w:r>
        <w:t xml:space="preserve">Figure </w:t>
      </w:r>
      <w:r w:rsidR="00EB54D7">
        <w:fldChar w:fldCharType="begin"/>
      </w:r>
      <w:r w:rsidR="00EB54D7">
        <w:instrText xml:space="preserve"> SEQ Figure \* ARABIC </w:instrText>
      </w:r>
      <w:r w:rsidR="00EB54D7">
        <w:fldChar w:fldCharType="separate"/>
      </w:r>
      <w:r w:rsidR="00093938">
        <w:rPr>
          <w:noProof/>
        </w:rPr>
        <w:t>71</w:t>
      </w:r>
      <w:r w:rsidR="00EB54D7">
        <w:rPr>
          <w:noProof/>
        </w:rPr>
        <w:fldChar w:fldCharType="end"/>
      </w:r>
      <w:bookmarkEnd w:id="364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 xml:space="preserve">In the Profile Explorer – Delete a </w:t>
      </w:r>
      <w:proofErr w:type="gramStart"/>
      <w:r w:rsidRPr="00F0388A">
        <w:t>profile</w:t>
      </w:r>
      <w:proofErr w:type="gramEnd"/>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085BDECA" w:rsidR="00535AC7" w:rsidRPr="00185FFE" w:rsidRDefault="00535AC7" w:rsidP="00535AC7">
      <w:bookmarkStart w:id="3650" w:name="_Hlk506801373"/>
      <w:r>
        <w:t xml:space="preserve">You can also configure the software to have different access for different user levels. For more information on additional password protection features, see </w:t>
      </w:r>
      <w:bookmarkStart w:id="3651" w:name="_Hlk532834987"/>
      <w:r w:rsidR="00622AD2">
        <w:rPr>
          <w:i/>
        </w:rPr>
        <w:fldChar w:fldCharType="begin"/>
      </w:r>
      <w:r w:rsidR="00622AD2">
        <w:rPr>
          <w:i/>
        </w:rPr>
        <w:instrText xml:space="preserve"> HYPERLINK  \l "_Password_Control_–" </w:instrText>
      </w:r>
      <w:r w:rsidR="00622AD2">
        <w:rPr>
          <w:i/>
        </w:rPr>
      </w:r>
      <w:r w:rsidR="00622AD2">
        <w:rPr>
          <w:i/>
        </w:rPr>
        <w:fldChar w:fldCharType="separate"/>
      </w:r>
      <w:r w:rsidRPr="00E0734F">
        <w:rPr>
          <w:rStyle w:val="Hyperlink"/>
          <w:i/>
        </w:rPr>
        <w:t>Appendix C: Password Control – Multi User</w:t>
      </w:r>
      <w:bookmarkEnd w:id="3651"/>
      <w:r w:rsidRPr="00622AD2">
        <w:rPr>
          <w:rStyle w:val="Hyperlink"/>
        </w:rPr>
        <w:t>.</w:t>
      </w:r>
      <w:r w:rsidRPr="00622AD2" w:rsidDel="006A508E">
        <w:rPr>
          <w:rStyle w:val="Hyperlink"/>
        </w:rPr>
        <w:t xml:space="preserve"> </w:t>
      </w:r>
      <w:r w:rsidR="00622AD2">
        <w:rPr>
          <w:i/>
        </w:rPr>
        <w:fldChar w:fldCharType="end"/>
      </w:r>
      <w:r>
        <w:t xml:space="preserve"> </w:t>
      </w:r>
    </w:p>
    <w:bookmarkEnd w:id="3650"/>
    <w:p w14:paraId="78843A45" w14:textId="77777777" w:rsidR="00090B6F" w:rsidRDefault="00090B6F" w:rsidP="00764231"/>
    <w:p w14:paraId="03BC5F9C" w14:textId="77777777" w:rsidR="0031598D" w:rsidRDefault="0031598D" w:rsidP="0026146F">
      <w:pPr>
        <w:pStyle w:val="Heading1"/>
      </w:pPr>
      <w:bookmarkStart w:id="3652" w:name="_Printing"/>
      <w:bookmarkStart w:id="3653" w:name="_Ref91061264"/>
      <w:bookmarkStart w:id="3654" w:name="_Toc141866770"/>
      <w:bookmarkStart w:id="3655" w:name="_Toc329784638"/>
      <w:bookmarkStart w:id="3656" w:name="_Toc329852095"/>
      <w:bookmarkStart w:id="3657" w:name="_Toc331173667"/>
      <w:bookmarkStart w:id="3658" w:name="_Toc332208775"/>
      <w:bookmarkStart w:id="3659" w:name="_Toc332274022"/>
      <w:bookmarkStart w:id="3660" w:name="_Toc367109143"/>
      <w:bookmarkStart w:id="3661" w:name="_Toc394486342"/>
      <w:bookmarkStart w:id="3662" w:name="_Toc394583548"/>
      <w:bookmarkStart w:id="3663" w:name="_Toc468171264"/>
      <w:bookmarkStart w:id="3664" w:name="_Toc468549179"/>
      <w:bookmarkStart w:id="3665" w:name="_Toc468552697"/>
      <w:bookmarkStart w:id="3666" w:name="_Toc469041224"/>
      <w:bookmarkStart w:id="3667" w:name="_Toc469041330"/>
      <w:bookmarkStart w:id="3668" w:name="_Toc469043375"/>
      <w:bookmarkStart w:id="3669" w:name="_Toc469045009"/>
      <w:bookmarkStart w:id="3670" w:name="_Toc469139307"/>
      <w:bookmarkStart w:id="3671" w:name="_Toc469143776"/>
      <w:bookmarkStart w:id="3672" w:name="_Toc469152534"/>
      <w:bookmarkStart w:id="3673" w:name="_Toc469152752"/>
      <w:bookmarkStart w:id="3674" w:name="_Toc491174845"/>
      <w:bookmarkStart w:id="3675" w:name="_Toc491175164"/>
      <w:bookmarkStart w:id="3676" w:name="_Toc491337826"/>
      <w:bookmarkStart w:id="3677" w:name="_Toc491338000"/>
      <w:bookmarkStart w:id="3678" w:name="_Toc491338773"/>
      <w:bookmarkStart w:id="3679" w:name="_Toc491339252"/>
      <w:bookmarkStart w:id="3680" w:name="_Toc532836368"/>
      <w:bookmarkStart w:id="3681" w:name="_Toc532855755"/>
      <w:bookmarkStart w:id="3682" w:name="_Toc532856777"/>
      <w:bookmarkStart w:id="3683" w:name="_Toc53042199"/>
      <w:bookmarkStart w:id="3684" w:name="_Toc53042384"/>
      <w:bookmarkStart w:id="3685" w:name="_Toc53042487"/>
      <w:bookmarkStart w:id="3686" w:name="_Toc86846356"/>
      <w:bookmarkStart w:id="3687" w:name="_Toc86846547"/>
      <w:bookmarkStart w:id="3688" w:name="_Toc119049764"/>
      <w:bookmarkStart w:id="3689" w:name="_Toc119049926"/>
      <w:bookmarkStart w:id="3690" w:name="_Toc119050491"/>
      <w:bookmarkStart w:id="3691" w:name="_Toc119050681"/>
      <w:bookmarkStart w:id="3692" w:name="_Toc120103043"/>
      <w:bookmarkStart w:id="3693" w:name="_Toc129764340"/>
      <w:bookmarkStart w:id="3694" w:name="_Toc130360750"/>
      <w:bookmarkEnd w:id="3652"/>
      <w:r>
        <w:lastRenderedPageBreak/>
        <w:t>Printing</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14:paraId="6CAC89F5" w14:textId="1BC436A5" w:rsidR="0054633C" w:rsidRPr="00185FFE" w:rsidRDefault="0054633C" w:rsidP="0054633C">
      <w:r w:rsidRPr="00416784">
        <w:t xml:space="preserve">The software will print profiles only from within the profile display screens.  Click on the </w:t>
      </w:r>
      <w:r w:rsidR="0031722D" w:rsidRPr="0031722D">
        <w:rPr>
          <w:b/>
          <w:bCs/>
        </w:rPr>
        <w:t>P</w:t>
      </w:r>
      <w:r w:rsidRPr="0031722D">
        <w:rPr>
          <w:b/>
          <w:bCs/>
        </w:rPr>
        <w:t>rint</w:t>
      </w:r>
      <w:r w:rsidRPr="00416784">
        <w:t xml:space="preserve"> button at the bottom of the profile display to open the Profile printout setup menu. There are two print formats available – Portrait or Landscape. </w:t>
      </w:r>
    </w:p>
    <w:p w14:paraId="3235753D" w14:textId="77777777" w:rsidR="0054633C" w:rsidRPr="00185FFE" w:rsidRDefault="0054633C" w:rsidP="002D7822">
      <w:pPr>
        <w:pStyle w:val="Heading2"/>
      </w:pPr>
      <w:bookmarkStart w:id="3695" w:name="_Toc353195460"/>
      <w:bookmarkStart w:id="3696" w:name="_Toc358296392"/>
      <w:bookmarkStart w:id="3697" w:name="_Toc358298557"/>
      <w:bookmarkStart w:id="3698" w:name="_Toc468131802"/>
      <w:bookmarkStart w:id="3699" w:name="_Toc469043376"/>
      <w:bookmarkStart w:id="3700" w:name="_Toc469045010"/>
      <w:bookmarkStart w:id="3701" w:name="_Toc469139308"/>
      <w:bookmarkStart w:id="3702" w:name="_Toc469152753"/>
      <w:bookmarkStart w:id="3703" w:name="_Toc491174846"/>
      <w:bookmarkStart w:id="3704" w:name="_Toc491337827"/>
      <w:bookmarkStart w:id="3705" w:name="_Toc491338001"/>
      <w:bookmarkStart w:id="3706" w:name="_Toc491338774"/>
      <w:bookmarkStart w:id="3707" w:name="_Toc532855756"/>
      <w:bookmarkStart w:id="3708" w:name="_Toc532856778"/>
      <w:bookmarkStart w:id="3709" w:name="_Toc53042200"/>
      <w:bookmarkStart w:id="3710" w:name="_Toc53042385"/>
      <w:bookmarkStart w:id="3711" w:name="_Toc86846357"/>
      <w:bookmarkStart w:id="3712" w:name="_Toc86846548"/>
      <w:bookmarkStart w:id="3713" w:name="_Toc119049765"/>
      <w:bookmarkStart w:id="3714" w:name="_Toc119049927"/>
      <w:bookmarkStart w:id="3715" w:name="_Toc119050492"/>
      <w:bookmarkStart w:id="3716" w:name="_Toc119050682"/>
      <w:bookmarkStart w:id="3717" w:name="_Toc120103044"/>
      <w:bookmarkStart w:id="3718" w:name="_Toc129764341"/>
      <w:bookmarkStart w:id="3719" w:name="_Toc130360751"/>
      <w:r w:rsidRPr="00706E3F">
        <w:t>P</w:t>
      </w:r>
      <w:r w:rsidRPr="00185FFE">
        <w:t xml:space="preserve">ortrait </w:t>
      </w:r>
      <w:r>
        <w:t>M</w:t>
      </w:r>
      <w:r w:rsidRPr="00185FFE">
        <w:t>ode</w:t>
      </w:r>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p>
    <w:p w14:paraId="47DF7B1A" w14:textId="6CC6431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550720" behindDoc="0" locked="0" layoutInCell="1" allowOverlap="1" wp14:anchorId="43A322BC" wp14:editId="059AE93B">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07" style="position:absolute;left:0;text-align:left;margin-left:298pt;margin-top:83.3pt;width:131.4pt;height:63pt;z-index:25155072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85B/cwwE&#10;AADtCgAADgAAAAAAAAAAAAAAAAAuAgAAZHJzL2Uyb0RvYy54bWxQSwECLQAUAAYACAAAACEAl3hm&#10;IeEAAAALAQAADwAAAAAAAAAAAAAAAABmBgAAZHJzL2Rvd25yZXYueG1sUEsFBgAAAAAEAAQA8wAA&#10;AHQHAAAAAA==&#10;">
                <v:shape id="Text Box 4579" o:spid="_x0000_s110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v:textbox>
                </v:shape>
                <v:shape id="Freeform 4580" o:spid="_x0000_s110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30240" behindDoc="0" locked="0" layoutInCell="1" allowOverlap="1" wp14:anchorId="7954CD26" wp14:editId="73364FA9">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10" style="position:absolute;left:0;text-align:left;margin-left:262.1pt;margin-top:56.15pt;width:167.4pt;height:90pt;z-index:25153024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">
                <v:shape id="Text Box 4576" o:spid="_x0000_s111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BB401D" w:rsidRDefault="00BB401D" w:rsidP="0054633C">
                        <w:pPr>
                          <w:jc w:val="center"/>
                        </w:pPr>
                        <w:r>
                          <w:t>Print</w:t>
                        </w:r>
                      </w:p>
                    </w:txbxContent>
                  </v:textbox>
                </v:shape>
                <v:shape id="Freeform 4577" o:spid="_x0000_s111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71200" behindDoc="0" locked="0" layoutInCell="1" allowOverlap="1" wp14:anchorId="0AEF4982" wp14:editId="22F22007">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13" style="position:absolute;left:0;text-align:left;margin-left:343.1pt;margin-top:119.15pt;width:86.4pt;height:27pt;z-index:25157120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">
                <v:shape id="Text Box 4582" o:spid="_x0000_s111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BB401D" w:rsidRDefault="00BB401D" w:rsidP="0054633C">
                        <w:pPr>
                          <w:jc w:val="center"/>
                        </w:pPr>
                        <w:r>
                          <w:t>Cancel</w:t>
                        </w:r>
                      </w:p>
                    </w:txbxContent>
                  </v:textbox>
                </v:shape>
                <v:shape id="Freeform 4583" o:spid="_x0000_s111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08EF665">
            <wp:extent cx="3200958" cy="2127874"/>
            <wp:effectExtent l="0" t="0" r="0" b="6350"/>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 name="Picture 2981"/>
                    <pic:cNvPicPr/>
                  </pic:nvPicPr>
                  <pic:blipFill>
                    <a:blip r:embed="rId184">
                      <a:extLst>
                        <a:ext uri="{28A0092B-C50C-407E-A947-70E740481C1C}">
                          <a14:useLocalDpi xmlns:a14="http://schemas.microsoft.com/office/drawing/2010/main" val="0"/>
                        </a:ext>
                      </a:extLst>
                    </a:blip>
                    <a:stretch>
                      <a:fillRect/>
                    </a:stretch>
                  </pic:blipFill>
                  <pic:spPr>
                    <a:xfrm>
                      <a:off x="0" y="0"/>
                      <a:ext cx="3200958" cy="2127874"/>
                    </a:xfrm>
                    <a:prstGeom prst="rect">
                      <a:avLst/>
                    </a:prstGeom>
                  </pic:spPr>
                </pic:pic>
              </a:graphicData>
            </a:graphic>
          </wp:inline>
        </w:drawing>
      </w:r>
    </w:p>
    <w:p w14:paraId="63827B65" w14:textId="371B5B26" w:rsidR="0054633C" w:rsidRPr="00185FFE" w:rsidRDefault="0054633C" w:rsidP="0054633C">
      <w:pPr>
        <w:spacing w:before="20" w:after="20"/>
        <w:jc w:val="center"/>
        <w:rPr>
          <w:rFonts w:ascii="Trebuchet MS" w:hAnsi="Trebuchet MS"/>
          <w:bCs/>
          <w:color w:val="FF0000"/>
          <w:sz w:val="24"/>
          <w:szCs w:val="24"/>
        </w:rPr>
      </w:pPr>
      <w:bookmarkStart w:id="3720"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93938">
        <w:rPr>
          <w:rFonts w:ascii="Arial" w:hAnsi="Arial"/>
          <w:bCs/>
          <w:noProof/>
          <w:sz w:val="16"/>
        </w:rPr>
        <w:t>72</w:t>
      </w:r>
      <w:r w:rsidRPr="00185FFE">
        <w:rPr>
          <w:rFonts w:ascii="Arial" w:hAnsi="Arial"/>
          <w:bCs/>
          <w:sz w:val="16"/>
        </w:rPr>
        <w:fldChar w:fldCharType="end"/>
      </w:r>
      <w:bookmarkEnd w:id="3720"/>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2BCF7993"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del w:id="3721" w:author="Ryan Beck" w:date="2022-10-10T11:36:00Z">
        <w:r w:rsidRPr="00185FFE" w:rsidDel="006360E2">
          <w:delText xml:space="preserve">See </w:delText>
        </w:r>
        <w:r w:rsidRPr="00185FFE" w:rsidDel="006360E2">
          <w:fldChar w:fldCharType="begin"/>
        </w:r>
        <w:r w:rsidRPr="00185FFE" w:rsidDel="006360E2">
          <w:delInstrText xml:space="preserve"> REF _Ref186043977 \h  \* MERGEFORMAT </w:delInstrText>
        </w:r>
        <w:r w:rsidRPr="00185FFE" w:rsidDel="006360E2">
          <w:fldChar w:fldCharType="separate"/>
        </w:r>
        <w:r w:rsidR="00F9407E" w:rsidRPr="00185FFE" w:rsidDel="006360E2">
          <w:delText xml:space="preserve">Figure </w:delText>
        </w:r>
        <w:r w:rsidR="00F9407E" w:rsidDel="006360E2">
          <w:rPr>
            <w:noProof/>
          </w:rPr>
          <w:delText>73</w:delText>
        </w:r>
        <w:r w:rsidRPr="00185FFE" w:rsidDel="006360E2">
          <w:fldChar w:fldCharType="end"/>
        </w:r>
        <w:r w:rsidRPr="00185FFE" w:rsidDel="006360E2">
          <w:delText>.</w:delText>
        </w:r>
      </w:del>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6397C6B9">
            <wp:extent cx="4533399" cy="2442513"/>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4533399" cy="2442513"/>
                    </a:xfrm>
                    <a:prstGeom prst="rect">
                      <a:avLst/>
                    </a:prstGeom>
                    <a:noFill/>
                    <a:ln>
                      <a:noFill/>
                    </a:ln>
                  </pic:spPr>
                </pic:pic>
              </a:graphicData>
            </a:graphic>
          </wp:inline>
        </w:drawing>
      </w:r>
    </w:p>
    <w:p w14:paraId="6601CF07" w14:textId="74A9AC31" w:rsidR="00E00AF5" w:rsidRDefault="0054633C" w:rsidP="00E332CD">
      <w:pPr>
        <w:pStyle w:val="Caption"/>
      </w:pPr>
      <w:bookmarkStart w:id="3722" w:name="_Ref186043977"/>
      <w:r w:rsidRPr="00185FFE">
        <w:t xml:space="preserve">Figure </w:t>
      </w:r>
      <w:r w:rsidR="00EB54D7">
        <w:fldChar w:fldCharType="begin"/>
      </w:r>
      <w:r w:rsidR="00EB54D7">
        <w:instrText xml:space="preserve"> SEQ Figure \* ARABIC </w:instrText>
      </w:r>
      <w:r w:rsidR="00EB54D7">
        <w:fldChar w:fldCharType="separate"/>
      </w:r>
      <w:r w:rsidR="00093938">
        <w:rPr>
          <w:noProof/>
        </w:rPr>
        <w:t>73</w:t>
      </w:r>
      <w:r w:rsidR="00EB54D7">
        <w:rPr>
          <w:noProof/>
        </w:rPr>
        <w:fldChar w:fldCharType="end"/>
      </w:r>
      <w:bookmarkEnd w:id="3722"/>
      <w:r w:rsidRPr="00185FFE">
        <w:t xml:space="preserve">: Sample </w:t>
      </w:r>
      <w:r>
        <w:t xml:space="preserve">Portrait </w:t>
      </w:r>
      <w:r w:rsidRPr="00185FFE">
        <w:t>Print</w:t>
      </w:r>
      <w:r>
        <w:t xml:space="preserve"> Preview </w:t>
      </w:r>
      <w:bookmarkStart w:id="3723" w:name="_Toc353195461"/>
      <w:bookmarkStart w:id="3724" w:name="_Toc358296393"/>
      <w:bookmarkStart w:id="3725" w:name="_Toc358298558"/>
      <w:bookmarkStart w:id="3726" w:name="_Toc468131803"/>
    </w:p>
    <w:p w14:paraId="76AA0C60" w14:textId="3FAFD5AB" w:rsidR="0054633C" w:rsidRPr="00E00AF5" w:rsidRDefault="00E00AF5" w:rsidP="00E00AF5">
      <w:pPr>
        <w:rPr>
          <w:rFonts w:ascii="Arial" w:hAnsi="Arial"/>
          <w:bCs/>
          <w:sz w:val="16"/>
        </w:rPr>
      </w:pPr>
      <w:r>
        <w:br w:type="page"/>
      </w:r>
    </w:p>
    <w:p w14:paraId="6E702D63" w14:textId="77777777" w:rsidR="0054633C" w:rsidRPr="00185FFE" w:rsidRDefault="0054633C" w:rsidP="002D7822">
      <w:pPr>
        <w:pStyle w:val="Heading2"/>
      </w:pPr>
      <w:bookmarkStart w:id="3727" w:name="_Toc469043377"/>
      <w:bookmarkStart w:id="3728" w:name="_Toc469045011"/>
      <w:bookmarkStart w:id="3729" w:name="_Toc469139309"/>
      <w:bookmarkStart w:id="3730" w:name="_Toc469152754"/>
      <w:bookmarkStart w:id="3731" w:name="_Toc491174847"/>
      <w:bookmarkStart w:id="3732" w:name="_Toc491337828"/>
      <w:bookmarkStart w:id="3733" w:name="_Toc491338002"/>
      <w:bookmarkStart w:id="3734" w:name="_Toc491338775"/>
      <w:bookmarkStart w:id="3735" w:name="_Toc532855757"/>
      <w:bookmarkStart w:id="3736" w:name="_Toc532856779"/>
      <w:bookmarkStart w:id="3737" w:name="_Toc53042201"/>
      <w:bookmarkStart w:id="3738" w:name="_Toc53042386"/>
      <w:bookmarkStart w:id="3739" w:name="_Toc86846358"/>
      <w:bookmarkStart w:id="3740" w:name="_Toc86846549"/>
      <w:bookmarkStart w:id="3741" w:name="_Toc119049766"/>
      <w:bookmarkStart w:id="3742" w:name="_Toc119049928"/>
      <w:bookmarkStart w:id="3743" w:name="_Toc119050493"/>
      <w:bookmarkStart w:id="3744" w:name="_Toc119050683"/>
      <w:bookmarkStart w:id="3745" w:name="_Toc120103045"/>
      <w:bookmarkStart w:id="3746" w:name="_Toc129764342"/>
      <w:bookmarkStart w:id="3747" w:name="_Toc130360752"/>
      <w:r w:rsidRPr="00A24EC7">
        <w:lastRenderedPageBreak/>
        <w:t>Landscape Mode</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14:paraId="608A13BE" w14:textId="77777777" w:rsidR="0054633C" w:rsidRPr="00185FFE" w:rsidRDefault="0054633C" w:rsidP="0054633C"/>
    <w:p w14:paraId="2C2445B4" w14:textId="181B6B89"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50048" behindDoc="0" locked="0" layoutInCell="1" allowOverlap="1" wp14:anchorId="335B85F6" wp14:editId="65C1D0B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16" style="position:absolute;left:0;text-align:left;margin-left:365.5pt;margin-top:160.3pt;width:75.5pt;height:23.4pt;z-index:25165004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">
                <v:shape id="Text Box 4591" o:spid="_x0000_s111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BB401D" w:rsidRDefault="00BB401D" w:rsidP="0054633C">
                        <w:pPr>
                          <w:jc w:val="center"/>
                        </w:pPr>
                        <w:r>
                          <w:t>Cancel</w:t>
                        </w:r>
                      </w:p>
                    </w:txbxContent>
                  </v:textbox>
                </v:shape>
                <v:shape id="Freeform 4592" o:spid="_x0000_s111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591680" behindDoc="0" locked="0" layoutInCell="1" allowOverlap="1" wp14:anchorId="7AB41DEF" wp14:editId="3DC36ABC">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19" style="position:absolute;left:0;text-align:left;margin-left:249pt;margin-top:99.3pt;width:191.5pt;height:84.2pt;z-index:251591680;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">
                <v:shape id="Text Box 4585" o:spid="_x0000_s112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BB401D" w:rsidRDefault="00BB401D" w:rsidP="0054633C">
                        <w:pPr>
                          <w:jc w:val="center"/>
                        </w:pPr>
                        <w:r>
                          <w:t>Print</w:t>
                        </w:r>
                      </w:p>
                    </w:txbxContent>
                  </v:textbox>
                </v:shape>
                <v:shape id="Freeform 4586" o:spid="_x0000_s112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12160" behindDoc="0" locked="0" layoutInCell="1" allowOverlap="1" wp14:anchorId="2D5EBEFB" wp14:editId="0CE27F00">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22" style="position:absolute;left:0;text-align:left;margin-left:310pt;margin-top:124.8pt;width:131pt;height:59.1pt;z-index:251612160;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dIEgQAAOw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">
                <v:shape id="Text Box 4588" o:spid="_x0000_s112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v:textbox>
                </v:shape>
                <v:shape id="Freeform 4589" o:spid="_x0000_s112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009F65D3">
            <wp:extent cx="4046219" cy="2697480"/>
            <wp:effectExtent l="0" t="0" r="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186">
                      <a:extLst>
                        <a:ext uri="{28A0092B-C50C-407E-A947-70E740481C1C}">
                          <a14:useLocalDpi xmlns:a14="http://schemas.microsoft.com/office/drawing/2010/main" val="0"/>
                        </a:ext>
                      </a:extLst>
                    </a:blip>
                    <a:stretch>
                      <a:fillRect/>
                    </a:stretch>
                  </pic:blipFill>
                  <pic:spPr>
                    <a:xfrm>
                      <a:off x="0" y="0"/>
                      <a:ext cx="4046219" cy="2697480"/>
                    </a:xfrm>
                    <a:prstGeom prst="rect">
                      <a:avLst/>
                    </a:prstGeom>
                  </pic:spPr>
                </pic:pic>
              </a:graphicData>
            </a:graphic>
          </wp:inline>
        </w:drawing>
      </w:r>
    </w:p>
    <w:p w14:paraId="0692D087" w14:textId="4A9A7DA5" w:rsidR="0054633C" w:rsidRPr="00185FFE" w:rsidRDefault="0054633C" w:rsidP="0054633C">
      <w:pPr>
        <w:spacing w:before="20" w:after="20"/>
        <w:jc w:val="center"/>
        <w:rPr>
          <w:rFonts w:ascii="Arial" w:hAnsi="Arial"/>
          <w:bCs/>
          <w:sz w:val="16"/>
        </w:rPr>
      </w:pPr>
      <w:bookmarkStart w:id="3748"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93938">
        <w:rPr>
          <w:rFonts w:ascii="Arial" w:hAnsi="Arial"/>
          <w:bCs/>
          <w:noProof/>
          <w:sz w:val="16"/>
        </w:rPr>
        <w:t>74</w:t>
      </w:r>
      <w:r w:rsidRPr="00185FFE">
        <w:rPr>
          <w:rFonts w:ascii="Arial" w:hAnsi="Arial"/>
          <w:bCs/>
          <w:sz w:val="16"/>
        </w:rPr>
        <w:fldChar w:fldCharType="end"/>
      </w:r>
      <w:bookmarkEnd w:id="3748"/>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5481609" w:rsidR="0054633C" w:rsidRPr="00185FFE" w:rsidRDefault="0054633C" w:rsidP="00AA5614">
      <w:pPr>
        <w:numPr>
          <w:ilvl w:val="0"/>
          <w:numId w:val="75"/>
        </w:numPr>
      </w:pPr>
      <w:r w:rsidRPr="00185FFE">
        <w:rPr>
          <w:b/>
        </w:rPr>
        <w:t>Lead Free Logo</w:t>
      </w:r>
      <w:r w:rsidRPr="00185FFE">
        <w:t xml:space="preserve"> – Enables/Disables the </w:t>
      </w:r>
      <w:r w:rsidR="006E276C">
        <w:t xml:space="preserve">image </w:t>
      </w:r>
      <w:r w:rsidRPr="00185FFE">
        <w:t>display area.</w:t>
      </w:r>
    </w:p>
    <w:p w14:paraId="4DF0D976" w14:textId="600DAE96"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6E276C">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2D868A2">
            <wp:extent cx="3973963" cy="2141099"/>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3973963" cy="2141099"/>
                    </a:xfrm>
                    <a:prstGeom prst="rect">
                      <a:avLst/>
                    </a:prstGeom>
                    <a:noFill/>
                    <a:ln>
                      <a:noFill/>
                    </a:ln>
                  </pic:spPr>
                </pic:pic>
              </a:graphicData>
            </a:graphic>
          </wp:inline>
        </w:drawing>
      </w:r>
    </w:p>
    <w:p w14:paraId="65A10CA7" w14:textId="3F7E6567" w:rsidR="0054633C" w:rsidRPr="002F1C35" w:rsidRDefault="0054633C" w:rsidP="0054633C">
      <w:pPr>
        <w:spacing w:before="20" w:after="20"/>
        <w:jc w:val="center"/>
        <w:rPr>
          <w:rFonts w:ascii="Trebuchet MS" w:hAnsi="Trebuchet MS"/>
          <w:bCs/>
          <w:color w:val="FF0000"/>
        </w:rPr>
      </w:pPr>
      <w:bookmarkStart w:id="3749"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93938">
        <w:rPr>
          <w:rFonts w:ascii="Arial" w:hAnsi="Arial"/>
          <w:bCs/>
          <w:noProof/>
          <w:sz w:val="16"/>
        </w:rPr>
        <w:t>75</w:t>
      </w:r>
      <w:r w:rsidRPr="00185FFE">
        <w:rPr>
          <w:rFonts w:ascii="Arial" w:hAnsi="Arial"/>
          <w:bCs/>
          <w:sz w:val="16"/>
        </w:rPr>
        <w:fldChar w:fldCharType="end"/>
      </w:r>
      <w:bookmarkEnd w:id="3749"/>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422E5C">
        <w:rPr>
          <w:bCs/>
        </w:rPr>
        <w:t>F9</w:t>
      </w:r>
      <w:r w:rsidRPr="0031722D">
        <w:rPr>
          <w:bCs/>
        </w:rPr>
        <w:t xml:space="preserve"> </w:t>
      </w:r>
      <w:r w:rsidRPr="00185FFE">
        <w:t>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pPr>
        <w:ind w:firstLine="720"/>
        <w:pPrChange w:id="3750" w:author="Ryan Beck" w:date="2022-11-18T12:27:00Z">
          <w:pPr/>
        </w:pPrChange>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751" w:name="_Toc119468185"/>
      <w:bookmarkStart w:id="3752" w:name="_Toc329784642"/>
      <w:bookmarkStart w:id="3753" w:name="_Toc329852096"/>
      <w:bookmarkStart w:id="3754" w:name="_Toc331173668"/>
      <w:bookmarkStart w:id="3755" w:name="_Toc332208776"/>
      <w:bookmarkStart w:id="3756" w:name="_Toc332274023"/>
      <w:bookmarkStart w:id="3757" w:name="_Toc367109144"/>
      <w:bookmarkStart w:id="3758" w:name="_Toc394486343"/>
      <w:bookmarkStart w:id="3759" w:name="_Toc394583549"/>
      <w:bookmarkStart w:id="3760" w:name="_Toc468171265"/>
      <w:bookmarkStart w:id="3761" w:name="_Toc468549180"/>
      <w:bookmarkStart w:id="3762" w:name="_Toc468552698"/>
      <w:bookmarkStart w:id="3763" w:name="_Toc469041225"/>
      <w:bookmarkStart w:id="3764" w:name="_Toc469041331"/>
      <w:bookmarkStart w:id="3765" w:name="_Toc469043378"/>
      <w:bookmarkStart w:id="3766" w:name="_Toc469045012"/>
      <w:bookmarkStart w:id="3767" w:name="_Toc469139310"/>
      <w:bookmarkStart w:id="3768" w:name="_Toc469143777"/>
      <w:bookmarkStart w:id="3769" w:name="_Toc469152535"/>
      <w:bookmarkStart w:id="3770" w:name="_Toc469152755"/>
      <w:bookmarkStart w:id="3771" w:name="_Toc491174848"/>
      <w:bookmarkStart w:id="3772" w:name="_Toc491175165"/>
      <w:bookmarkStart w:id="3773" w:name="_Toc491337829"/>
      <w:bookmarkStart w:id="3774" w:name="_Toc491338003"/>
      <w:bookmarkStart w:id="3775" w:name="_Toc491338776"/>
      <w:bookmarkStart w:id="3776" w:name="_Toc491339253"/>
      <w:bookmarkStart w:id="3777" w:name="_Toc532836369"/>
      <w:bookmarkStart w:id="3778" w:name="_Toc532855758"/>
      <w:bookmarkStart w:id="3779" w:name="_Toc532856780"/>
      <w:bookmarkStart w:id="3780" w:name="_Toc53042202"/>
      <w:bookmarkStart w:id="3781" w:name="_Toc53042387"/>
      <w:bookmarkStart w:id="3782" w:name="_Toc53042488"/>
      <w:bookmarkStart w:id="3783" w:name="_Toc86846359"/>
      <w:bookmarkStart w:id="3784" w:name="_Toc86846550"/>
      <w:bookmarkStart w:id="3785" w:name="_Toc119049767"/>
      <w:bookmarkStart w:id="3786" w:name="_Toc119049929"/>
      <w:bookmarkStart w:id="3787" w:name="_Toc119050494"/>
      <w:bookmarkStart w:id="3788" w:name="_Toc119050684"/>
      <w:bookmarkStart w:id="3789" w:name="_Toc120103046"/>
      <w:bookmarkStart w:id="3790" w:name="_Toc129764343"/>
      <w:bookmarkStart w:id="3791" w:name="_Toc130360753"/>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p>
    <w:p w14:paraId="16F9449D" w14:textId="6BC7B530" w:rsidR="008708F9" w:rsidRDefault="008708F9" w:rsidP="002D7822">
      <w:pPr>
        <w:pStyle w:val="Heading2"/>
      </w:pPr>
      <w:bookmarkStart w:id="3792" w:name="_Toc119468186"/>
      <w:bookmarkStart w:id="3793" w:name="_Toc329784643"/>
      <w:bookmarkStart w:id="3794" w:name="_Toc469043379"/>
      <w:bookmarkStart w:id="3795" w:name="_Toc469045013"/>
      <w:bookmarkStart w:id="3796" w:name="_Toc469139311"/>
      <w:bookmarkStart w:id="3797" w:name="_Toc469152756"/>
      <w:bookmarkStart w:id="3798" w:name="_Toc491174849"/>
      <w:bookmarkStart w:id="3799" w:name="_Toc491337830"/>
      <w:bookmarkStart w:id="3800" w:name="_Toc491338004"/>
      <w:bookmarkStart w:id="3801" w:name="_Toc491338777"/>
      <w:bookmarkStart w:id="3802" w:name="_Toc532855759"/>
      <w:bookmarkStart w:id="3803" w:name="_Toc532856781"/>
      <w:bookmarkStart w:id="3804" w:name="_Toc53042203"/>
      <w:bookmarkStart w:id="3805" w:name="_Toc53042388"/>
      <w:bookmarkStart w:id="3806" w:name="_Toc86846360"/>
      <w:bookmarkStart w:id="3807" w:name="_Toc86846551"/>
      <w:bookmarkStart w:id="3808" w:name="_Toc119049768"/>
      <w:bookmarkStart w:id="3809" w:name="_Toc119049930"/>
      <w:bookmarkStart w:id="3810" w:name="_Toc119050495"/>
      <w:bookmarkStart w:id="3811" w:name="_Toc119050685"/>
      <w:bookmarkStart w:id="3812" w:name="_Toc120103047"/>
      <w:bookmarkStart w:id="3813" w:name="_Toc129764344"/>
      <w:bookmarkStart w:id="3814" w:name="_Toc130360754"/>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792"/>
      <w:r w:rsidR="00754243">
        <w:t xml:space="preserve"> Drive</w:t>
      </w:r>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E6CEF52"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3815" w:author="Ryan Beck" w:date="2022-10-10T11:38:00Z">
        <w:r w:rsidR="004B7887" w:rsidRPr="00F0388A" w:rsidDel="00B4180B">
          <w:delText xml:space="preserve">See </w:delText>
        </w:r>
        <w:r w:rsidR="004B7887" w:rsidRPr="00F0388A" w:rsidDel="00B4180B">
          <w:fldChar w:fldCharType="begin"/>
        </w:r>
        <w:r w:rsidR="004B7887" w:rsidRPr="00F0388A" w:rsidDel="00B4180B">
          <w:delInstrText xml:space="preserve"> REF _Ref187210986 \h </w:delInstrText>
        </w:r>
        <w:r w:rsidR="00F0388A" w:rsidRPr="00F0388A" w:rsidDel="00B4180B">
          <w:delInstrText xml:space="preserve"> \* MERGEFORMAT </w:delInstrText>
        </w:r>
        <w:r w:rsidR="004B7887" w:rsidRPr="00F0388A" w:rsidDel="00B4180B">
          <w:fldChar w:fldCharType="separate"/>
        </w:r>
        <w:r w:rsidR="00F9407E" w:rsidDel="00B4180B">
          <w:delText xml:space="preserve">Figure </w:delText>
        </w:r>
        <w:r w:rsidR="00F9407E" w:rsidDel="00B4180B">
          <w:rPr>
            <w:noProof/>
          </w:rPr>
          <w:delText>76</w:delText>
        </w:r>
        <w:r w:rsidR="004B7887" w:rsidRPr="00F0388A" w:rsidDel="00B4180B">
          <w:fldChar w:fldCharType="end"/>
        </w:r>
        <w:r w:rsidR="00CD22E5" w:rsidRPr="00F0388A" w:rsidDel="00B4180B">
          <w:delText>.</w:delText>
        </w:r>
      </w:del>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0B680EB8" w:rsidR="008708F9" w:rsidRDefault="00CD22E5" w:rsidP="00F5043F">
      <w:pPr>
        <w:pStyle w:val="Caption"/>
      </w:pPr>
      <w:bookmarkStart w:id="3816" w:name="_Ref187210986"/>
      <w:r>
        <w:t xml:space="preserve">Figure </w:t>
      </w:r>
      <w:r w:rsidR="00EB54D7">
        <w:fldChar w:fldCharType="begin"/>
      </w:r>
      <w:r w:rsidR="00EB54D7">
        <w:instrText xml:space="preserve"> SEQ Figure \* ARABIC </w:instrText>
      </w:r>
      <w:r w:rsidR="00EB54D7">
        <w:fldChar w:fldCharType="separate"/>
      </w:r>
      <w:r w:rsidR="00093938">
        <w:rPr>
          <w:noProof/>
        </w:rPr>
        <w:t>76</w:t>
      </w:r>
      <w:r w:rsidR="00EB54D7">
        <w:rPr>
          <w:noProof/>
        </w:rPr>
        <w:fldChar w:fldCharType="end"/>
      </w:r>
      <w:bookmarkEnd w:id="3816"/>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5F7850">
        <w:rPr>
          <w:rFonts w:ascii="Courier New" w:hAnsi="Courier New" w:cs="Courier New"/>
          <w:rPrChange w:id="3817" w:author="Ryan Beck" w:date="2022-11-18T12:27:00Z">
            <w:rPr/>
          </w:rPrChange>
        </w:rPr>
        <w:t>C:\software root folder d</w:t>
      </w:r>
      <w:r w:rsidRPr="005F7850">
        <w:rPr>
          <w:rFonts w:ascii="Courier New" w:hAnsi="Courier New" w:cs="Courier New"/>
          <w:rPrChange w:id="3818" w:author="Ryan Beck" w:date="2022-11-18T12:27: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5F66885F"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7EC585E9"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3819" w:author="Ryan Beck" w:date="2022-10-10T11:37:00Z">
        <w:r w:rsidR="00CD22E5" w:rsidRPr="00F0388A" w:rsidDel="00B168E2">
          <w:delText xml:space="preserve">See </w:delText>
        </w:r>
        <w:r w:rsidR="00DD2ED5" w:rsidRPr="00F0388A" w:rsidDel="00B168E2">
          <w:fldChar w:fldCharType="begin"/>
        </w:r>
        <w:r w:rsidR="00DD2ED5" w:rsidRPr="00F0388A" w:rsidDel="00B168E2">
          <w:delInstrText xml:space="preserve"> REF _Ref186044410 \h </w:delInstrText>
        </w:r>
        <w:r w:rsidR="00F0388A" w:rsidRPr="00F0388A" w:rsidDel="00B168E2">
          <w:delInstrText xml:space="preserve"> \* MERGEFORMAT </w:delInstrText>
        </w:r>
        <w:r w:rsidR="00DD2ED5" w:rsidRPr="00F0388A" w:rsidDel="00B168E2">
          <w:fldChar w:fldCharType="separate"/>
        </w:r>
        <w:r w:rsidR="00F9407E" w:rsidDel="00B168E2">
          <w:delText xml:space="preserve">Figure </w:delText>
        </w:r>
        <w:r w:rsidR="00F9407E" w:rsidDel="00B168E2">
          <w:rPr>
            <w:noProof/>
          </w:rPr>
          <w:delText>77</w:delText>
        </w:r>
        <w:r w:rsidR="00DD2ED5" w:rsidRPr="00F0388A" w:rsidDel="00B168E2">
          <w:fldChar w:fldCharType="end"/>
        </w:r>
        <w:r w:rsidR="00CD22E5" w:rsidRPr="00F0388A" w:rsidDel="00B168E2">
          <w:delText>.</w:delText>
        </w:r>
      </w:del>
    </w:p>
    <w:p w14:paraId="1A380E82" w14:textId="07EFA502"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9">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2F4BB95F" w:rsidR="008708F9" w:rsidRDefault="00CD22E5" w:rsidP="00F5043F">
      <w:pPr>
        <w:pStyle w:val="Caption"/>
      </w:pPr>
      <w:bookmarkStart w:id="3820" w:name="_Ref186044410"/>
      <w:r>
        <w:t xml:space="preserve">Figure </w:t>
      </w:r>
      <w:r w:rsidR="00EB54D7">
        <w:fldChar w:fldCharType="begin"/>
      </w:r>
      <w:r w:rsidR="00EB54D7">
        <w:instrText xml:space="preserve"> SEQ Figure \* ARABIC </w:instrText>
      </w:r>
      <w:r w:rsidR="00EB54D7">
        <w:fldChar w:fldCharType="separate"/>
      </w:r>
      <w:r w:rsidR="00093938">
        <w:rPr>
          <w:noProof/>
        </w:rPr>
        <w:t>77</w:t>
      </w:r>
      <w:r w:rsidR="00EB54D7">
        <w:rPr>
          <w:noProof/>
        </w:rPr>
        <w:fldChar w:fldCharType="end"/>
      </w:r>
      <w:bookmarkEnd w:id="3820"/>
    </w:p>
    <w:p w14:paraId="2ABFD421" w14:textId="1EA47BBA"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w:t>
      </w:r>
      <w:del w:id="3821" w:author="Ryan Beck" w:date="2022-10-10T11:38:00Z">
        <w:r w:rsidR="00CD22E5" w:rsidRPr="00DD2ED5" w:rsidDel="00B4180B">
          <w:delText xml:space="preserve">See </w:delText>
        </w:r>
        <w:r w:rsidR="00DD2ED5" w:rsidDel="00B4180B">
          <w:fldChar w:fldCharType="begin"/>
        </w:r>
        <w:r w:rsidR="00DD2ED5" w:rsidDel="00B4180B">
          <w:delInstrText xml:space="preserve"> REF _Ref186044505 \h </w:delInstrText>
        </w:r>
        <w:r w:rsidR="00DD2ED5" w:rsidDel="00B4180B">
          <w:fldChar w:fldCharType="separate"/>
        </w:r>
        <w:r w:rsidR="00F9407E" w:rsidDel="00B4180B">
          <w:delText xml:space="preserve">Figure </w:delText>
        </w:r>
        <w:r w:rsidR="00F9407E" w:rsidDel="00B4180B">
          <w:rPr>
            <w:noProof/>
          </w:rPr>
          <w:delText>78</w:delText>
        </w:r>
        <w:r w:rsidR="00DD2ED5" w:rsidDel="00B4180B">
          <w:fldChar w:fldCharType="end"/>
        </w:r>
        <w:r w:rsidR="00CD22E5" w:rsidRPr="00DD2ED5" w:rsidDel="00B4180B">
          <w:delText>.</w:delText>
        </w:r>
      </w:del>
    </w:p>
    <w:p w14:paraId="1C39B60E" w14:textId="48A46C28"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90">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514E2DB1" w:rsidR="008708F9" w:rsidRDefault="00CD22E5" w:rsidP="00F5043F">
      <w:pPr>
        <w:pStyle w:val="Caption"/>
      </w:pPr>
      <w:bookmarkStart w:id="3822" w:name="_Ref186044505"/>
      <w:r>
        <w:t xml:space="preserve">Figure </w:t>
      </w:r>
      <w:r w:rsidR="00EB54D7">
        <w:fldChar w:fldCharType="begin"/>
      </w:r>
      <w:r w:rsidR="00EB54D7">
        <w:instrText xml:space="preserve"> SEQ Figure \* ARABIC </w:instrText>
      </w:r>
      <w:r w:rsidR="00EB54D7">
        <w:fldChar w:fldCharType="separate"/>
      </w:r>
      <w:r w:rsidR="00093938">
        <w:rPr>
          <w:noProof/>
        </w:rPr>
        <w:t>78</w:t>
      </w:r>
      <w:r w:rsidR="00EB54D7">
        <w:rPr>
          <w:noProof/>
        </w:rPr>
        <w:fldChar w:fldCharType="end"/>
      </w:r>
      <w:bookmarkEnd w:id="3822"/>
    </w:p>
    <w:p w14:paraId="3235F3F1" w14:textId="77777777" w:rsidR="00E52844" w:rsidRDefault="00E52844" w:rsidP="00E52844"/>
    <w:p w14:paraId="124D48F4" w14:textId="7C0736D8" w:rsidR="005F7850" w:rsidRDefault="003A14AE" w:rsidP="003A14AE">
      <w:pPr>
        <w:pStyle w:val="ListNumber4"/>
        <w:keepNext/>
        <w:spacing w:after="120"/>
        <w:rPr>
          <w:ins w:id="3823" w:author="Ryan Beck" w:date="2022-11-18T12:28:00Z"/>
        </w:rPr>
      </w:pPr>
      <w:r w:rsidRPr="00987654">
        <w:t xml:space="preserve">Change </w:t>
      </w:r>
      <w:r>
        <w:t xml:space="preserve">all of the lines </w:t>
      </w:r>
      <w:r w:rsidR="003936D1">
        <w:t>highlighted</w:t>
      </w:r>
      <w:r>
        <w:t xml:space="preserve"> below to </w:t>
      </w:r>
      <w:r w:rsidRPr="00987654">
        <w:rPr>
          <w:rFonts w:ascii="Courier New" w:hAnsi="Courier New" w:cs="Courier New"/>
        </w:rPr>
        <w:t>=</w:t>
      </w:r>
      <w:r w:rsidRPr="00987654">
        <w:t xml:space="preserve"> the desired network location</w:t>
      </w:r>
      <w:r>
        <w:t xml:space="preserve">. </w:t>
      </w:r>
    </w:p>
    <w:p w14:paraId="5ADC2510" w14:textId="08D94589" w:rsidR="008708F9" w:rsidRDefault="003A14AE">
      <w:pPr>
        <w:pStyle w:val="ListNumber4"/>
        <w:keepNext/>
        <w:numPr>
          <w:ilvl w:val="0"/>
          <w:numId w:val="0"/>
        </w:numPr>
        <w:spacing w:after="120"/>
        <w:ind w:left="720"/>
        <w:pPrChange w:id="3824" w:author="Ryan Beck" w:date="2022-11-18T12:28:00Z">
          <w:pPr>
            <w:pStyle w:val="ListNumber4"/>
            <w:keepNext/>
            <w:spacing w:after="120"/>
          </w:pPr>
        </w:pPrChange>
      </w:pPr>
      <w:r w:rsidRPr="005F7850">
        <w:rPr>
          <w:b/>
          <w:rPrChange w:id="3825" w:author="Ryan Beck" w:date="2022-11-18T12:28:00Z">
            <w:rPr>
              <w:b/>
              <w:u w:val="single"/>
            </w:rPr>
          </w:rPrChange>
        </w:rPr>
        <w:t>Note:</w:t>
      </w:r>
      <w:r>
        <w:t xml:space="preserve"> This will be the main network folder you created and copied the Log, Ovens, Process Spec, and Profiles folders into. </w:t>
      </w:r>
      <w:r w:rsidRPr="00DD2ED5">
        <w:t xml:space="preserve"> </w:t>
      </w:r>
      <w:del w:id="3826" w:author="Ryan Beck" w:date="2022-10-10T11:38:00Z">
        <w:r w:rsidR="00CD22E5" w:rsidRPr="00DD2ED5" w:rsidDel="00B4180B">
          <w:delText xml:space="preserve">See </w:delText>
        </w:r>
        <w:r w:rsidR="00DD2ED5" w:rsidDel="00B4180B">
          <w:fldChar w:fldCharType="begin"/>
        </w:r>
        <w:r w:rsidR="00DD2ED5" w:rsidDel="00B4180B">
          <w:delInstrText xml:space="preserve"> REF _Ref186044574 \h </w:delInstrText>
        </w:r>
        <w:r w:rsidR="00DD2ED5" w:rsidDel="00B4180B">
          <w:fldChar w:fldCharType="separate"/>
        </w:r>
        <w:r w:rsidR="00F9407E" w:rsidDel="00B4180B">
          <w:delText xml:space="preserve">Figure </w:delText>
        </w:r>
        <w:r w:rsidR="00F9407E" w:rsidDel="00B4180B">
          <w:rPr>
            <w:noProof/>
          </w:rPr>
          <w:delText>79</w:delText>
        </w:r>
        <w:r w:rsidR="00DD2ED5" w:rsidDel="00B4180B">
          <w:fldChar w:fldCharType="end"/>
        </w:r>
        <w:r w:rsidR="00CD22E5" w:rsidRPr="00DD2ED5" w:rsidDel="00B4180B">
          <w:delText>.</w:delText>
        </w:r>
      </w:del>
    </w:p>
    <w:p w14:paraId="4A86BFB6" w14:textId="0A89CD4C"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91">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5F7B3DFF" w:rsidR="008708F9" w:rsidRDefault="00CD22E5" w:rsidP="00F5043F">
      <w:pPr>
        <w:pStyle w:val="Caption"/>
      </w:pPr>
      <w:bookmarkStart w:id="3827" w:name="_Ref186044574"/>
      <w:r>
        <w:t xml:space="preserve">Figure </w:t>
      </w:r>
      <w:r w:rsidR="00EB54D7">
        <w:fldChar w:fldCharType="begin"/>
      </w:r>
      <w:r w:rsidR="00EB54D7">
        <w:instrText xml:space="preserve"> SEQ Figure \* ARABIC </w:instrText>
      </w:r>
      <w:r w:rsidR="00EB54D7">
        <w:fldChar w:fldCharType="separate"/>
      </w:r>
      <w:r w:rsidR="00093938">
        <w:rPr>
          <w:noProof/>
        </w:rPr>
        <w:t>79</w:t>
      </w:r>
      <w:r w:rsidR="00EB54D7">
        <w:rPr>
          <w:noProof/>
        </w:rPr>
        <w:fldChar w:fldCharType="end"/>
      </w:r>
      <w:bookmarkEnd w:id="3827"/>
    </w:p>
    <w:p w14:paraId="6EE2AF04" w14:textId="77777777" w:rsidR="008708F9" w:rsidRDefault="008708F9" w:rsidP="00740974"/>
    <w:p w14:paraId="09611F9F" w14:textId="4F89729A" w:rsidR="008708F9" w:rsidRDefault="00867BF8" w:rsidP="00DD2ED5">
      <w:pPr>
        <w:pStyle w:val="ListNumber4"/>
      </w:pPr>
      <w:r>
        <w:t xml:space="preserve">Once the </w:t>
      </w:r>
      <w:proofErr w:type="spellStart"/>
      <w:r w:rsidRPr="005F7850">
        <w:rPr>
          <w:rFonts w:ascii="Courier New" w:hAnsi="Courier New" w:cs="Courier New"/>
          <w:rPrChange w:id="3828" w:author="Ryan Beck" w:date="2022-11-18T12:28:00Z">
            <w:rPr/>
          </w:rPrChange>
        </w:rPr>
        <w:t>DataPath.kiccfg</w:t>
      </w:r>
      <w:proofErr w:type="spellEnd"/>
      <w:r w:rsidR="008708F9">
        <w:t xml:space="preserve"> file has been modified with the new locations, choose File/Save from the </w:t>
      </w:r>
      <w:r w:rsidR="00515180">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4013E93"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21E729A" w:rsidR="00CD22E5" w:rsidRDefault="00FA7A5F" w:rsidP="00CD22E5">
      <w:pPr>
        <w:keepNext/>
      </w:pPr>
      <w:r>
        <w:rPr>
          <w:noProof/>
        </w:rPr>
        <mc:AlternateContent>
          <mc:Choice Requires="wps">
            <w:drawing>
              <wp:anchor distT="0" distB="0" distL="114300" distR="114300" simplePos="0" relativeHeight="250785792" behindDoc="0" locked="0" layoutInCell="1" allowOverlap="1" wp14:anchorId="46B09F67" wp14:editId="6414C227">
                <wp:simplePos x="0" y="0"/>
                <wp:positionH relativeFrom="column">
                  <wp:posOffset>4321834</wp:posOffset>
                </wp:positionH>
                <wp:positionV relativeFrom="paragraph">
                  <wp:posOffset>15839</wp:posOffset>
                </wp:positionV>
                <wp:extent cx="1402910" cy="293298"/>
                <wp:effectExtent l="0" t="0" r="26035" b="12065"/>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29329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8B2C5" id="Rectangle 1363" o:spid="_x0000_s1026" style="position:absolute;margin-left:340.3pt;margin-top:1.25pt;width:110.45pt;height:23.1pt;z-index:2507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" filled="f" strokecolor="red" strokeweight="1.5pt"/>
            </w:pict>
          </mc:Fallback>
        </mc:AlternateContent>
      </w:r>
      <w:r w:rsidR="00BE6535">
        <w:rPr>
          <w:noProof/>
        </w:rPr>
        <w:drawing>
          <wp:inline distT="0" distB="0" distL="0" distR="0" wp14:anchorId="44F90336" wp14:editId="57B665AE">
            <wp:extent cx="5796951" cy="3094185"/>
            <wp:effectExtent l="0" t="0" r="0" b="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99254" cy="3095414"/>
                    </a:xfrm>
                    <a:prstGeom prst="rect">
                      <a:avLst/>
                    </a:prstGeom>
                    <a:noFill/>
                    <a:ln>
                      <a:noFill/>
                    </a:ln>
                  </pic:spPr>
                </pic:pic>
              </a:graphicData>
            </a:graphic>
          </wp:inline>
        </w:drawing>
      </w:r>
    </w:p>
    <w:p w14:paraId="0D97613A" w14:textId="2AA0F46D" w:rsidR="008708F9" w:rsidRDefault="00CD22E5" w:rsidP="00F5043F">
      <w:pPr>
        <w:pStyle w:val="Caption"/>
      </w:pPr>
      <w:bookmarkStart w:id="3829" w:name="_Ref186044650"/>
      <w:r>
        <w:t xml:space="preserve">Figure </w:t>
      </w:r>
      <w:r w:rsidR="00EB54D7">
        <w:fldChar w:fldCharType="begin"/>
      </w:r>
      <w:r w:rsidR="00EB54D7">
        <w:instrText xml:space="preserve"> SEQ Figure \* ARABIC </w:instrText>
      </w:r>
      <w:r w:rsidR="00EB54D7">
        <w:fldChar w:fldCharType="separate"/>
      </w:r>
      <w:r w:rsidR="00093938">
        <w:rPr>
          <w:noProof/>
        </w:rPr>
        <w:t>80</w:t>
      </w:r>
      <w:r w:rsidR="00EB54D7">
        <w:rPr>
          <w:noProof/>
        </w:rPr>
        <w:fldChar w:fldCharType="end"/>
      </w:r>
      <w:bookmarkEnd w:id="3829"/>
    </w:p>
    <w:p w14:paraId="0379B362" w14:textId="77777777" w:rsidR="008708F9" w:rsidRDefault="008708F9" w:rsidP="0041338C"/>
    <w:p w14:paraId="6EE36AC0" w14:textId="6BFFC2A0" w:rsidR="008708F9" w:rsidRDefault="008708F9">
      <w:r>
        <w:t xml:space="preserve">Your new network drive should be displayed in the upper </w:t>
      </w:r>
      <w:del w:id="3830" w:author="Ryan Beck" w:date="2022-10-10T13:40:00Z">
        <w:r w:rsidDel="00994476">
          <w:delText>right hand</w:delText>
        </w:r>
      </w:del>
      <w:ins w:id="3831" w:author="Ryan Beck" w:date="2022-10-10T13:40:00Z">
        <w:r w:rsidR="00994476">
          <w:t>right-hand</w:t>
        </w:r>
      </w:ins>
      <w:r>
        <w:t xml:space="preserve"> corner of the s</w:t>
      </w:r>
      <w:r w:rsidR="0041338C">
        <w:t>creen as the Current Data Path</w:t>
      </w:r>
      <w:r w:rsidR="0041338C" w:rsidRPr="0050511A">
        <w:t>.</w:t>
      </w:r>
      <w:r w:rsidR="00CD22E5" w:rsidRPr="0050511A">
        <w:t xml:space="preserve">  </w:t>
      </w:r>
      <w:del w:id="3832" w:author="Ryan Beck" w:date="2022-10-10T11:38:00Z">
        <w:r w:rsidR="00CD22E5" w:rsidRPr="0050511A" w:rsidDel="001526DA">
          <w:delText xml:space="preserve">See </w:delText>
        </w:r>
        <w:r w:rsidR="0050511A" w:rsidDel="001526DA">
          <w:fldChar w:fldCharType="begin"/>
        </w:r>
        <w:r w:rsidR="0050511A" w:rsidDel="001526DA">
          <w:delInstrText xml:space="preserve"> REF _Ref186044650 \h </w:delInstrText>
        </w:r>
        <w:r w:rsidR="0050511A" w:rsidDel="001526DA">
          <w:fldChar w:fldCharType="separate"/>
        </w:r>
        <w:r w:rsidR="00F9407E" w:rsidDel="001526DA">
          <w:delText xml:space="preserve">Figure </w:delText>
        </w:r>
        <w:r w:rsidR="00F9407E" w:rsidDel="001526DA">
          <w:rPr>
            <w:noProof/>
          </w:rPr>
          <w:delText>80</w:delText>
        </w:r>
        <w:r w:rsidR="0050511A" w:rsidDel="001526DA">
          <w:fldChar w:fldCharType="end"/>
        </w:r>
        <w:r w:rsidR="0050511A" w:rsidDel="001526DA">
          <w:delText>.</w:delText>
        </w:r>
      </w:del>
    </w:p>
    <w:p w14:paraId="258331C7" w14:textId="77777777" w:rsidR="00807605" w:rsidRDefault="00807605"/>
    <w:p w14:paraId="351953AB" w14:textId="55C349EC" w:rsidR="008708F9" w:rsidRPr="006F00FC" w:rsidRDefault="00A6188E">
      <w:pPr>
        <w:ind w:firstLine="720"/>
        <w:pPrChange w:id="3833" w:author="Ryan Beck" w:date="2022-11-18T12:28:00Z">
          <w:pPr/>
        </w:pPrChange>
      </w:pPr>
      <w:r w:rsidRPr="003335AF">
        <w:rPr>
          <w:b/>
        </w:rPr>
        <w:t>Note</w:t>
      </w:r>
      <w:r w:rsidRPr="006F00FC">
        <w:t>: The Network path</w:t>
      </w:r>
      <w:r w:rsidR="008708F9" w:rsidRPr="006F00FC">
        <w:t xml:space="preserve"> will be grayed </w:t>
      </w:r>
      <w:del w:id="3834" w:author="Ryan Beck" w:date="2022-10-10T13:40:00Z">
        <w:r w:rsidR="008708F9" w:rsidRPr="006F00FC" w:rsidDel="00994476">
          <w:delText>out, and</w:delText>
        </w:r>
      </w:del>
      <w:ins w:id="3835" w:author="Ryan Beck" w:date="2022-10-10T13:40:00Z">
        <w:r w:rsidR="00994476" w:rsidRPr="006F00FC">
          <w:t>out and</w:t>
        </w:r>
      </w:ins>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pPr>
        <w:ind w:left="720"/>
        <w:pPrChange w:id="3836" w:author="Ryan Beck" w:date="2022-11-18T12:28:00Z">
          <w:pPr/>
        </w:pPrChange>
      </w:pPr>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7777777" w:rsidR="008708F9" w:rsidRPr="00276D72" w:rsidRDefault="008708F9" w:rsidP="0041338C"/>
    <w:p w14:paraId="2FDE2F57" w14:textId="77777777" w:rsidR="008708F9" w:rsidRDefault="008708F9" w:rsidP="0041338C"/>
    <w:p w14:paraId="4624DEE5" w14:textId="77777777" w:rsidR="00515180" w:rsidRDefault="00515180" w:rsidP="00515180">
      <w:r>
        <w:t>If the network is unavailable when accessing various areas of the software (Define/Edit Process Window, Run A Profile, Profile Explorer), a message will appear alerting you to the issue:</w:t>
      </w:r>
    </w:p>
    <w:p w14:paraId="0F87D169" w14:textId="77777777" w:rsidR="00515180" w:rsidRDefault="00515180" w:rsidP="00515180"/>
    <w:p w14:paraId="687950EE" w14:textId="77777777" w:rsidR="00515180" w:rsidRPr="00EA00ED" w:rsidRDefault="00515180" w:rsidP="00515180">
      <w:pPr>
        <w:jc w:val="center"/>
      </w:pPr>
      <w:r>
        <w:rPr>
          <w:noProof/>
        </w:rPr>
        <w:drawing>
          <wp:inline distT="0" distB="0" distL="0" distR="0" wp14:anchorId="6A7CB2DF" wp14:editId="4CE70B8D">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3">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122A59D" w14:textId="77777777" w:rsidR="00515180" w:rsidRDefault="00515180" w:rsidP="00515180"/>
    <w:p w14:paraId="793821C4" w14:textId="77777777" w:rsidR="00515180" w:rsidRDefault="00515180" w:rsidP="00515180">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45222B">
        <w:rPr>
          <w:rFonts w:ascii="Courier New" w:hAnsi="Courier New" w:cs="Courier New"/>
          <w:rPrChange w:id="3837" w:author="Ryan Beck" w:date="2022-10-10T13:41:00Z">
            <w:rPr/>
          </w:rPrChange>
        </w:rPr>
        <w:t xml:space="preserve">C:\ </w:t>
      </w:r>
      <w:del w:id="3838" w:author="Ryan Beck" w:date="2022-10-10T13:41:00Z">
        <w:r w:rsidRPr="0045222B" w:rsidDel="00994476">
          <w:rPr>
            <w:rFonts w:ascii="Courier New" w:hAnsi="Courier New" w:cs="Courier New"/>
            <w:rPrChange w:id="3839" w:author="Ryan Beck" w:date="2022-10-10T13:41:00Z">
              <w:rPr/>
            </w:rPrChange>
          </w:rPr>
          <w:delText>“</w:delText>
        </w:r>
      </w:del>
      <w:r w:rsidRPr="0045222B">
        <w:rPr>
          <w:rStyle w:val="PlainTextChar"/>
          <w:sz w:val="20"/>
        </w:rPr>
        <w:t>software root folder</w:t>
      </w:r>
      <w:del w:id="3840" w:author="Ryan Beck" w:date="2022-10-10T13:41:00Z">
        <w:r w:rsidDel="00994476">
          <w:rPr>
            <w:rStyle w:val="PlainTextChar"/>
          </w:rPr>
          <w:delText>”</w:delText>
        </w:r>
      </w:del>
      <w:r>
        <w:t>). If the network connection is re-established, the software must be restarted to begin writing directly to the network directory again.</w:t>
      </w:r>
    </w:p>
    <w:p w14:paraId="79746312" w14:textId="77777777" w:rsidR="00515180" w:rsidRDefault="00515180" w:rsidP="00515180">
      <w:r>
        <w:br/>
        <w:t>Any data that was collected while the software was offline will be moved to the network directory after the connection has been re-established and the software is restarted.</w:t>
      </w:r>
    </w:p>
    <w:p w14:paraId="79CADDA4" w14:textId="703FCFBD" w:rsidR="008708F9" w:rsidRDefault="00515180" w:rsidP="002D7822">
      <w:pPr>
        <w:pStyle w:val="Heading2"/>
      </w:pPr>
      <w:r>
        <w:br w:type="page"/>
      </w:r>
      <w:bookmarkStart w:id="3841" w:name="_Toc329784644"/>
      <w:bookmarkStart w:id="3842" w:name="_Toc469043380"/>
      <w:bookmarkStart w:id="3843" w:name="_Toc469045014"/>
      <w:bookmarkStart w:id="3844" w:name="_Toc469139312"/>
      <w:bookmarkStart w:id="3845" w:name="_Toc469152757"/>
      <w:bookmarkStart w:id="3846" w:name="_Toc491174850"/>
      <w:bookmarkStart w:id="3847" w:name="_Toc491337831"/>
      <w:bookmarkStart w:id="3848" w:name="_Toc491338005"/>
      <w:bookmarkStart w:id="3849" w:name="_Toc491338778"/>
      <w:bookmarkStart w:id="3850" w:name="_Toc532855760"/>
      <w:bookmarkStart w:id="3851" w:name="_Toc532856782"/>
      <w:bookmarkStart w:id="3852" w:name="_Toc53042204"/>
      <w:bookmarkStart w:id="3853" w:name="_Toc53042389"/>
      <w:bookmarkStart w:id="3854" w:name="_Toc86846361"/>
      <w:bookmarkStart w:id="3855" w:name="_Toc86846552"/>
      <w:bookmarkStart w:id="3856" w:name="_Toc119049769"/>
      <w:bookmarkStart w:id="3857" w:name="_Toc119049931"/>
      <w:bookmarkStart w:id="3858" w:name="_Toc119050496"/>
      <w:bookmarkStart w:id="3859" w:name="_Toc119050686"/>
      <w:bookmarkStart w:id="3860" w:name="_Toc120103048"/>
      <w:bookmarkStart w:id="3861" w:name="_Toc129764345"/>
      <w:bookmarkStart w:id="3862" w:name="_Toc130360755"/>
      <w:r w:rsidR="00754243">
        <w:lastRenderedPageBreak/>
        <w:t>Viewing Historical Data</w:t>
      </w:r>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r w:rsidR="00754243">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7F9294B3" w:rsidR="008708F9" w:rsidRPr="003E4E57" w:rsidRDefault="008708F9" w:rsidP="00AA5614">
      <w:pPr>
        <w:pStyle w:val="ListNumber4"/>
        <w:numPr>
          <w:ilvl w:val="0"/>
          <w:numId w:val="9"/>
        </w:numPr>
      </w:pPr>
      <w:r w:rsidRPr="003E4E57">
        <w:t xml:space="preserve">From your </w:t>
      </w:r>
      <w:r w:rsidRPr="0031722D">
        <w:t xml:space="preserve">remote </w:t>
      </w:r>
      <w:r w:rsidR="00B26B28" w:rsidRPr="0031722D">
        <w:t>computer</w:t>
      </w:r>
      <w:r w:rsidRPr="003E4E57">
        <w:t xml:space="preserve">, start the software and click on the </w:t>
      </w:r>
      <w:del w:id="3863" w:author="Ryan Beck" w:date="2022-11-18T12:28:00Z">
        <w:r w:rsidRPr="005F7850" w:rsidDel="005F7850">
          <w:rPr>
            <w:b/>
            <w:bCs/>
            <w:rPrChange w:id="3864" w:author="Ryan Beck" w:date="2022-11-18T12:28:00Z">
              <w:rPr/>
            </w:rPrChange>
          </w:rPr>
          <w:delText>“</w:delText>
        </w:r>
      </w:del>
      <w:r w:rsidRPr="005F7850">
        <w:rPr>
          <w:b/>
          <w:bCs/>
          <w:rPrChange w:id="3865" w:author="Ryan Beck" w:date="2022-11-18T12:28:00Z">
            <w:rPr/>
          </w:rPrChange>
        </w:rPr>
        <w:t xml:space="preserve">I am not going to </w:t>
      </w:r>
      <w:r w:rsidR="00BE6535" w:rsidRPr="005F7850">
        <w:rPr>
          <w:b/>
          <w:bCs/>
          <w:rPrChange w:id="3866" w:author="Ryan Beck" w:date="2022-11-18T12:28:00Z">
            <w:rPr/>
          </w:rPrChange>
        </w:rPr>
        <w:t xml:space="preserve">run profiles </w:t>
      </w:r>
      <w:r w:rsidR="00807605" w:rsidRPr="005F7850">
        <w:rPr>
          <w:b/>
          <w:bCs/>
          <w:rPrChange w:id="3867" w:author="Ryan Beck" w:date="2022-11-18T12:28:00Z">
            <w:rPr/>
          </w:rPrChange>
        </w:rPr>
        <w:t xml:space="preserve">or </w:t>
      </w:r>
      <w:r w:rsidR="0073660A" w:rsidRPr="005F7850">
        <w:rPr>
          <w:b/>
          <w:bCs/>
          <w:rPrChange w:id="3868" w:author="Ryan Beck" w:date="2022-11-18T12:28:00Z">
            <w:rPr/>
          </w:rPrChange>
        </w:rPr>
        <w:t>live Virtual Profiling</w:t>
      </w:r>
      <w:del w:id="3869" w:author="Ryan Beck" w:date="2022-11-18T12:28:00Z">
        <w:r w:rsidR="00807605" w:rsidRPr="005F7850" w:rsidDel="005F7850">
          <w:rPr>
            <w:b/>
            <w:bCs/>
            <w:rPrChange w:id="3870" w:author="Ryan Beck" w:date="2022-11-18T12:28:00Z">
              <w:rPr/>
            </w:rPrChange>
          </w:rPr>
          <w:delText>”</w:delText>
        </w:r>
      </w:del>
      <w:r w:rsidR="00807605" w:rsidRPr="005F7850">
        <w:rPr>
          <w:b/>
          <w:bCs/>
          <w:rPrChange w:id="3871" w:author="Ryan Beck" w:date="2022-11-18T12:28:00Z">
            <w:rPr/>
          </w:rPrChange>
        </w:rPr>
        <w:t xml:space="preserve"> </w:t>
      </w:r>
      <w:r w:rsidR="00807605" w:rsidRPr="003E4E57">
        <w:t>button.</w:t>
      </w:r>
      <w:r w:rsidR="00CD22E5" w:rsidRPr="003E4E57">
        <w:t xml:space="preserve">  </w:t>
      </w:r>
      <w:del w:id="3872" w:author="Ryan Beck" w:date="2022-10-10T11:38:00Z">
        <w:r w:rsidR="00CD22E5" w:rsidRPr="003E4E57" w:rsidDel="001526DA">
          <w:delText xml:space="preserve">See </w:delText>
        </w:r>
        <w:r w:rsidR="002711F3" w:rsidRPr="003E4E57" w:rsidDel="001526DA">
          <w:fldChar w:fldCharType="begin"/>
        </w:r>
        <w:r w:rsidR="002711F3" w:rsidRPr="003E4E57" w:rsidDel="001526DA">
          <w:delInstrText xml:space="preserve"> REF _Ref186044796 \h </w:delInstrText>
        </w:r>
        <w:r w:rsidR="00F0388A" w:rsidRPr="003E4E57" w:rsidDel="001526DA">
          <w:delInstrText xml:space="preserve"> \* MERGEFORMAT </w:delInstrText>
        </w:r>
        <w:r w:rsidR="002711F3" w:rsidRPr="003E4E57" w:rsidDel="001526DA">
          <w:fldChar w:fldCharType="separate"/>
        </w:r>
        <w:r w:rsidR="00F9407E" w:rsidRPr="00F9407E" w:rsidDel="001526DA">
          <w:delText xml:space="preserve"> </w:delText>
        </w:r>
        <w:r w:rsidR="00F9407E" w:rsidDel="001526DA">
          <w:delText>Figure</w:delText>
        </w:r>
        <w:r w:rsidR="00F9407E" w:rsidDel="001526DA">
          <w:rPr>
            <w:noProof/>
          </w:rPr>
          <w:delText xml:space="preserve"> 81</w:delText>
        </w:r>
        <w:r w:rsidR="002711F3" w:rsidRPr="003E4E57" w:rsidDel="001526DA">
          <w:fldChar w:fldCharType="end"/>
        </w:r>
        <w:r w:rsidR="00CD22E5" w:rsidRPr="003E4E57" w:rsidDel="001526DA">
          <w:delText>.</w:delText>
        </w:r>
      </w:del>
    </w:p>
    <w:p w14:paraId="74140CC1" w14:textId="77777777" w:rsidR="00622F8F" w:rsidRPr="00F0388A" w:rsidRDefault="00622F8F" w:rsidP="00622F8F"/>
    <w:p w14:paraId="403A2D91" w14:textId="77777777" w:rsidR="00E474BD" w:rsidRPr="00591CFC" w:rsidRDefault="00A6188E">
      <w:pPr>
        <w:ind w:firstLine="720"/>
        <w:pPrChange w:id="3873" w:author="Ryan Beck" w:date="2022-11-18T12:28:00Z">
          <w:pPr/>
        </w:pPrChange>
      </w:pPr>
      <w:r w:rsidRPr="0031722D">
        <w:rPr>
          <w:b/>
        </w:rPr>
        <w:t>Caution</w:t>
      </w:r>
      <w:r w:rsidR="00E474BD" w:rsidRPr="0031722D">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9058EB5" w:rsidR="0096702E" w:rsidRPr="00F0388A" w:rsidRDefault="00D12DB7" w:rsidP="0096702E">
      <w:pPr>
        <w:jc w:val="center"/>
      </w:pPr>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r w:rsidR="0019661E">
        <w:rPr>
          <w:noProof/>
        </w:rPr>
        <mc:AlternateContent>
          <mc:Choice Requires="wps">
            <w:drawing>
              <wp:anchor distT="0" distB="0" distL="114300" distR="114300" simplePos="0" relativeHeight="250765312" behindDoc="0" locked="0" layoutInCell="1" allowOverlap="1" wp14:anchorId="2FCA0010" wp14:editId="0ADE5BE0">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9114E" id="Rectangle 1361" o:spid="_x0000_s1026" style="position:absolute;margin-left:191.5pt;margin-top:84.2pt;width:86.5pt;height:33.55pt;z-index:2507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" filled="f" strokecolor="red" strokeweight="1.5pt"/>
            </w:pict>
          </mc:Fallback>
        </mc:AlternateContent>
      </w:r>
    </w:p>
    <w:p w14:paraId="49B3E893" w14:textId="0101DC05" w:rsidR="008708F9" w:rsidRDefault="00062307" w:rsidP="00F5043F">
      <w:pPr>
        <w:pStyle w:val="Caption"/>
      </w:pPr>
      <w:bookmarkStart w:id="3874" w:name="_Ref186044796"/>
      <w:r>
        <w:rPr>
          <w:color w:val="FF0000"/>
        </w:rPr>
        <w:t xml:space="preserve"> </w:t>
      </w:r>
      <w:r w:rsidR="00CD22E5">
        <w:t xml:space="preserve">Figure </w:t>
      </w:r>
      <w:r w:rsidR="00EB54D7">
        <w:fldChar w:fldCharType="begin"/>
      </w:r>
      <w:r w:rsidR="00EB54D7">
        <w:instrText xml:space="preserve"> SEQ Figure \* ARABIC </w:instrText>
      </w:r>
      <w:r w:rsidR="00EB54D7">
        <w:fldChar w:fldCharType="separate"/>
      </w:r>
      <w:r w:rsidR="00093938">
        <w:rPr>
          <w:noProof/>
        </w:rPr>
        <w:t>81</w:t>
      </w:r>
      <w:r w:rsidR="00EB54D7">
        <w:rPr>
          <w:noProof/>
        </w:rPr>
        <w:fldChar w:fldCharType="end"/>
      </w:r>
      <w:bookmarkEnd w:id="3874"/>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5F7850">
        <w:rPr>
          <w:b/>
          <w:bCs/>
          <w:rPrChange w:id="3875" w:author="Ryan Beck" w:date="2022-11-18T12:29:00Z">
            <w:rPr/>
          </w:rPrChange>
        </w:rPr>
        <w:t>Profile Explore</w:t>
      </w:r>
      <w:r w:rsidR="0073660A" w:rsidRPr="005F7850">
        <w:rPr>
          <w:b/>
          <w:bCs/>
          <w:rPrChange w:id="3876" w:author="Ryan Beck" w:date="2022-11-18T12:29:00Z">
            <w:rPr/>
          </w:rPrChange>
        </w:rPr>
        <w:t>r</w:t>
      </w:r>
      <w:r w:rsidR="0073660A">
        <w:t xml:space="preserve"> button.</w:t>
      </w:r>
    </w:p>
    <w:p w14:paraId="4AA47855" w14:textId="77777777" w:rsidR="00A37AA2" w:rsidRDefault="00A37AA2" w:rsidP="00A37AA2">
      <w:pPr>
        <w:pStyle w:val="ListNumber4"/>
        <w:numPr>
          <w:ilvl w:val="0"/>
          <w:numId w:val="0"/>
        </w:numPr>
        <w:ind w:left="360"/>
      </w:pP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0E4CDAE6" w:rsidR="00CD22E5" w:rsidRPr="0073660A" w:rsidRDefault="00CD22E5" w:rsidP="00F5043F">
      <w:pPr>
        <w:pStyle w:val="Caption"/>
        <w:rPr>
          <w:rFonts w:ascii="Trebuchet MS" w:hAnsi="Trebuchet MS"/>
          <w:color w:val="FF0000"/>
          <w:sz w:val="24"/>
          <w:szCs w:val="24"/>
        </w:rPr>
      </w:pPr>
      <w:bookmarkStart w:id="3877" w:name="_Ref186045023"/>
      <w:r>
        <w:t xml:space="preserve">Figure </w:t>
      </w:r>
      <w:r w:rsidR="00EB54D7">
        <w:fldChar w:fldCharType="begin"/>
      </w:r>
      <w:r w:rsidR="00EB54D7">
        <w:instrText xml:space="preserve"> SEQ Figure \* ARABIC </w:instrText>
      </w:r>
      <w:r w:rsidR="00EB54D7">
        <w:fldChar w:fldCharType="separate"/>
      </w:r>
      <w:r w:rsidR="00093938">
        <w:rPr>
          <w:noProof/>
        </w:rPr>
        <w:t>82</w:t>
      </w:r>
      <w:r w:rsidR="00EB54D7">
        <w:rPr>
          <w:noProof/>
        </w:rPr>
        <w:fldChar w:fldCharType="end"/>
      </w:r>
      <w:bookmarkEnd w:id="3877"/>
    </w:p>
    <w:p w14:paraId="0F783B22" w14:textId="77777777" w:rsidR="008708F9" w:rsidRDefault="008708F9"/>
    <w:p w14:paraId="128135E3" w14:textId="6770A33A"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3878" w:author="Ryan Beck" w:date="2022-10-10T13:41:00Z">
        <w:r w:rsidR="008708F9" w:rsidRPr="00F0388A" w:rsidDel="00994476">
          <w:delText>r</w:delText>
        </w:r>
        <w:r w:rsidR="00622F8F" w:rsidRPr="00F0388A" w:rsidDel="00994476">
          <w:delText>ight hand</w:delText>
        </w:r>
      </w:del>
      <w:ins w:id="3879" w:author="Ryan Beck" w:date="2022-10-10T13:41:00Z">
        <w:r w:rsidR="00994476" w:rsidRPr="00F0388A">
          <w:t>right-hand</w:t>
        </w:r>
      </w:ins>
      <w:r w:rsidR="00622F8F" w:rsidRPr="00F0388A">
        <w:t xml:space="preserve"> corner of the screen:</w:t>
      </w:r>
      <w:r w:rsidR="00CD22E5" w:rsidRPr="00F0388A">
        <w:t xml:space="preserve">  </w:t>
      </w:r>
      <w:del w:id="3880" w:author="Ryan Beck" w:date="2022-10-10T11:39:00Z">
        <w:r w:rsidR="00CD22E5" w:rsidRPr="00F0388A" w:rsidDel="00E47091">
          <w:delText xml:space="preserve">See </w:delText>
        </w:r>
        <w:r w:rsidRPr="00F0388A" w:rsidDel="00E47091">
          <w:fldChar w:fldCharType="begin"/>
        </w:r>
        <w:r w:rsidRPr="00F0388A" w:rsidDel="00E47091">
          <w:delInstrText xml:space="preserve"> REF _Ref186045023 \h </w:delInstrText>
        </w:r>
        <w:r w:rsidR="00F0388A" w:rsidRPr="00F0388A" w:rsidDel="00E47091">
          <w:delInstrText xml:space="preserve"> \* MERGEFORMAT </w:delInstrText>
        </w:r>
        <w:r w:rsidRPr="00F0388A" w:rsidDel="00E47091">
          <w:fldChar w:fldCharType="separate"/>
        </w:r>
        <w:r w:rsidR="00F9407E" w:rsidDel="00E47091">
          <w:delText xml:space="preserve">Figure </w:delText>
        </w:r>
        <w:r w:rsidR="00F9407E" w:rsidDel="00E47091">
          <w:rPr>
            <w:noProof/>
          </w:rPr>
          <w:delText>82</w:delText>
        </w:r>
        <w:r w:rsidRPr="00F0388A" w:rsidDel="00E47091">
          <w:fldChar w:fldCharType="end"/>
        </w:r>
        <w:r w:rsidRPr="00F0388A" w:rsidDel="00E47091">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3461E8" w:rsidRDefault="002711F3" w:rsidP="002711F3">
      <w:pPr>
        <w:pStyle w:val="ListContinue"/>
      </w:pPr>
      <w:r w:rsidRPr="003461E8">
        <w:t>For example:  I</w:t>
      </w:r>
      <w:r w:rsidR="008708F9" w:rsidRPr="003461E8">
        <w:t>f the profiles are in</w:t>
      </w:r>
      <w:r w:rsidRPr="003461E8">
        <w:t xml:space="preserve"> the folder</w:t>
      </w:r>
      <w:del w:id="3881" w:author="Tom Bergeron" w:date="2022-11-11T08:28:00Z">
        <w:r w:rsidRPr="003461E8" w:rsidDel="007958CE">
          <w:delText xml:space="preserve"> </w:delText>
        </w:r>
      </w:del>
      <w:r w:rsidRPr="003461E8">
        <w:t xml:space="preserve"> </w:t>
      </w:r>
      <w:r w:rsidR="008708F9" w:rsidRPr="003461E8">
        <w:rPr>
          <w:rStyle w:val="PlainTextChar"/>
          <w:i/>
          <w:iCs/>
          <w:sz w:val="20"/>
          <w:rPrChange w:id="3882" w:author="Tom Bergeron" w:date="2022-11-11T08:27:00Z">
            <w:rPr>
              <w:rStyle w:val="PlainTextChar"/>
            </w:rPr>
          </w:rPrChange>
        </w:rPr>
        <w:t>F:\</w:t>
      </w:r>
      <w:r w:rsidR="005E1545" w:rsidRPr="003461E8">
        <w:rPr>
          <w:rStyle w:val="PlainTextChar"/>
          <w:i/>
          <w:iCs/>
          <w:sz w:val="20"/>
          <w:rPrChange w:id="3883" w:author="Tom Bergeron" w:date="2022-11-11T08:27:00Z">
            <w:rPr>
              <w:rStyle w:val="PlainTextChar"/>
            </w:rPr>
          </w:rPrChange>
        </w:rPr>
        <w:t>software root directory</w:t>
      </w:r>
      <w:r w:rsidR="00FE2E6E" w:rsidRPr="003461E8">
        <w:rPr>
          <w:rStyle w:val="PlainTextChar"/>
          <w:i/>
          <w:iCs/>
          <w:sz w:val="20"/>
          <w:rPrChange w:id="3884" w:author="Tom Bergeron" w:date="2022-11-11T08:27:00Z">
            <w:rPr>
              <w:rStyle w:val="PlainTextChar"/>
            </w:rPr>
          </w:rPrChange>
        </w:rPr>
        <w:t>\</w:t>
      </w:r>
      <w:r w:rsidR="008708F9" w:rsidRPr="003461E8">
        <w:rPr>
          <w:rStyle w:val="PlainTextChar"/>
          <w:i/>
          <w:iCs/>
          <w:sz w:val="20"/>
          <w:rPrChange w:id="3885" w:author="Tom Bergeron" w:date="2022-11-11T08:27:00Z">
            <w:rPr>
              <w:rStyle w:val="PlainTextChar"/>
            </w:rPr>
          </w:rPrChange>
        </w:rPr>
        <w:t>Profiles\Board</w:t>
      </w:r>
      <w:r w:rsidR="005426C9" w:rsidRPr="003461E8">
        <w:rPr>
          <w:rStyle w:val="PlainTextChar"/>
          <w:i/>
          <w:iCs/>
          <w:sz w:val="20"/>
          <w:rPrChange w:id="3886" w:author="Tom Bergeron" w:date="2022-11-11T08:27:00Z">
            <w:rPr>
              <w:rStyle w:val="PlainTextChar"/>
            </w:rPr>
          </w:rPrChange>
        </w:rPr>
        <w:t> </w:t>
      </w:r>
      <w:r w:rsidR="008708F9" w:rsidRPr="003461E8">
        <w:rPr>
          <w:rStyle w:val="PlainTextChar"/>
          <w:i/>
          <w:iCs/>
          <w:sz w:val="20"/>
          <w:rPrChange w:id="3887" w:author="Tom Bergeron" w:date="2022-11-11T08:27:00Z">
            <w:rPr>
              <w:rStyle w:val="PlainTextChar"/>
            </w:rPr>
          </w:rPrChange>
        </w:rPr>
        <w:t>A</w:t>
      </w:r>
    </w:p>
    <w:p w14:paraId="0F6053BF" w14:textId="19499EF2" w:rsidR="00B97B7F" w:rsidRPr="003461E8" w:rsidRDefault="008708F9" w:rsidP="001E67D7">
      <w:pPr>
        <w:pStyle w:val="ListContinue"/>
        <w:rPr>
          <w:rStyle w:val="PlainTextChar"/>
          <w:sz w:val="20"/>
        </w:rPr>
      </w:pPr>
      <w:r w:rsidRPr="003461E8">
        <w:t xml:space="preserve">you would direct it only to </w:t>
      </w:r>
      <w:r w:rsidR="002711F3" w:rsidRPr="003461E8">
        <w:t>the folder</w:t>
      </w:r>
      <w:del w:id="3888" w:author="Tom Bergeron" w:date="2022-11-11T08:28:00Z">
        <w:r w:rsidR="002711F3" w:rsidRPr="003461E8" w:rsidDel="007958CE">
          <w:delText xml:space="preserve"> </w:delText>
        </w:r>
      </w:del>
      <w:r w:rsidR="002711F3" w:rsidRPr="003461E8">
        <w:t xml:space="preserve"> </w:t>
      </w:r>
      <w:r w:rsidRPr="003461E8">
        <w:rPr>
          <w:rStyle w:val="PlainTextChar"/>
          <w:sz w:val="20"/>
        </w:rPr>
        <w:t>F</w:t>
      </w:r>
      <w:r w:rsidRPr="003461E8">
        <w:rPr>
          <w:rStyle w:val="PlainTextChar"/>
          <w:i/>
          <w:iCs/>
          <w:sz w:val="20"/>
          <w:rPrChange w:id="3889" w:author="Tom Bergeron" w:date="2022-11-11T08:27:00Z">
            <w:rPr>
              <w:rStyle w:val="PlainTextChar"/>
            </w:rPr>
          </w:rPrChange>
        </w:rPr>
        <w:t>:\</w:t>
      </w:r>
      <w:r w:rsidR="005E1545" w:rsidRPr="003461E8">
        <w:rPr>
          <w:rStyle w:val="PlainTextChar"/>
          <w:i/>
          <w:iCs/>
          <w:sz w:val="20"/>
          <w:rPrChange w:id="3890" w:author="Tom Bergeron" w:date="2022-11-11T08:27:00Z">
            <w:rPr>
              <w:rStyle w:val="PlainTextChar"/>
            </w:rPr>
          </w:rPrChange>
        </w:rPr>
        <w:t>software root directory</w:t>
      </w:r>
      <w:r w:rsidR="002711F3" w:rsidRPr="003461E8">
        <w:rPr>
          <w:rStyle w:val="PlainTextChar"/>
          <w:i/>
          <w:iCs/>
          <w:sz w:val="20"/>
          <w:rPrChange w:id="3891" w:author="Tom Bergeron" w:date="2022-11-11T08:27:00Z">
            <w:rPr>
              <w:rStyle w:val="PlainTextChar"/>
            </w:rPr>
          </w:rPrChange>
        </w:rPr>
        <w:t>\</w:t>
      </w:r>
      <w:ins w:id="3892" w:author="Tom Bergeron" w:date="2022-11-11T08:28:00Z">
        <w:r w:rsidR="007958CE" w:rsidRPr="003461E8">
          <w:rPr>
            <w:rStyle w:val="PlainTextChar"/>
            <w:i/>
            <w:iCs/>
            <w:sz w:val="20"/>
          </w:rPr>
          <w:t>.</w:t>
        </w:r>
      </w:ins>
    </w:p>
    <w:p w14:paraId="4B365D23" w14:textId="41350D49" w:rsidR="00544E23" w:rsidRPr="003E4E57" w:rsidRDefault="00544E23" w:rsidP="00737029">
      <w:pPr>
        <w:pStyle w:val="Heading1"/>
      </w:pPr>
      <w:bookmarkStart w:id="3893" w:name="_Toc119468189"/>
      <w:bookmarkStart w:id="3894" w:name="_Toc329784646"/>
      <w:bookmarkStart w:id="3895" w:name="_Toc469043383"/>
      <w:bookmarkStart w:id="3896" w:name="_Toc469045017"/>
      <w:bookmarkStart w:id="3897" w:name="_Toc469139315"/>
      <w:bookmarkStart w:id="3898" w:name="_Toc469152760"/>
      <w:bookmarkStart w:id="3899" w:name="_Toc491174851"/>
      <w:bookmarkStart w:id="3900" w:name="_Toc491175166"/>
      <w:bookmarkStart w:id="3901" w:name="_Toc491337832"/>
      <w:bookmarkStart w:id="3902" w:name="_Toc491338006"/>
      <w:bookmarkStart w:id="3903" w:name="_Toc491338779"/>
      <w:bookmarkStart w:id="3904" w:name="_Toc491339254"/>
      <w:bookmarkStart w:id="3905" w:name="_Toc532836370"/>
      <w:bookmarkStart w:id="3906" w:name="_Toc532855761"/>
      <w:bookmarkStart w:id="3907" w:name="_Toc532856783"/>
      <w:bookmarkStart w:id="3908" w:name="_Toc53042205"/>
      <w:bookmarkStart w:id="3909" w:name="_Toc53042390"/>
      <w:bookmarkStart w:id="3910" w:name="_Toc53042489"/>
      <w:bookmarkStart w:id="3911" w:name="_Toc86846362"/>
      <w:bookmarkStart w:id="3912" w:name="_Toc86846553"/>
      <w:bookmarkStart w:id="3913" w:name="_Toc119049770"/>
      <w:bookmarkStart w:id="3914" w:name="_Toc119049932"/>
      <w:bookmarkStart w:id="3915" w:name="_Toc119050497"/>
      <w:bookmarkStart w:id="3916" w:name="_Toc119050687"/>
      <w:bookmarkStart w:id="3917" w:name="_Toc120103049"/>
      <w:bookmarkStart w:id="3918" w:name="_Toc129764346"/>
      <w:bookmarkStart w:id="3919" w:name="_Toc130360756"/>
      <w:bookmarkStart w:id="3920" w:name="_Toc329784647"/>
      <w:bookmarkStart w:id="3921"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p>
    <w:p w14:paraId="7F9FED51" w14:textId="76599F0B"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6E276C">
        <w:t>of</w:t>
      </w:r>
      <w:r w:rsidRPr="00F0388A">
        <w:t xml:space="preserve"> message</w:t>
      </w:r>
      <w:r w:rsidR="006E276C">
        <w:t>s</w:t>
      </w:r>
      <w:r w:rsidRPr="00F0388A">
        <w:t xml:space="preserve"> that you might see during this process:  </w:t>
      </w:r>
      <w:del w:id="3922" w:author="Ryan Beck" w:date="2022-10-10T11:40:00Z">
        <w:r w:rsidRPr="00F0388A" w:rsidDel="007C2289">
          <w:delText xml:space="preserve">See </w:delText>
        </w:r>
        <w:r w:rsidRPr="00F0388A" w:rsidDel="007C2289">
          <w:fldChar w:fldCharType="begin"/>
        </w:r>
        <w:r w:rsidRPr="00F0388A" w:rsidDel="007C2289">
          <w:delInstrText xml:space="preserve"> REF _Ref187211045 \h  \* MERGEFORMAT </w:delInstrText>
        </w:r>
        <w:r w:rsidRPr="00F0388A" w:rsidDel="007C2289">
          <w:fldChar w:fldCharType="separate"/>
        </w:r>
        <w:r w:rsidR="00F9407E" w:rsidRPr="00F0388A" w:rsidDel="007C2289">
          <w:delText xml:space="preserve">Table </w:delText>
        </w:r>
        <w:r w:rsidR="00F9407E" w:rsidDel="007C2289">
          <w:rPr>
            <w:noProof/>
          </w:rPr>
          <w:delText>2</w:delText>
        </w:r>
        <w:r w:rsidRPr="00F0388A" w:rsidDel="007C2289">
          <w:fldChar w:fldCharType="end"/>
        </w:r>
        <w:r w:rsidRPr="00F0388A" w:rsidDel="007C2289">
          <w:delText>.</w:delText>
        </w:r>
      </w:del>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60D012DF"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3B174F">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5660FEF"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E4852">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0D2B9C10" w:rsidR="00F13682" w:rsidRDefault="00544E23" w:rsidP="00544E23">
      <w:pPr>
        <w:pStyle w:val="Caption"/>
      </w:pPr>
      <w:bookmarkStart w:id="3923" w:name="_Ref187211045"/>
      <w:r w:rsidRPr="00F0388A">
        <w:t xml:space="preserve">Table </w:t>
      </w:r>
      <w:r w:rsidR="00EB54D7">
        <w:fldChar w:fldCharType="begin"/>
      </w:r>
      <w:r w:rsidR="00EB54D7">
        <w:instrText xml:space="preserve"> SEQ Table \* ARABIC </w:instrText>
      </w:r>
      <w:r w:rsidR="00EB54D7">
        <w:fldChar w:fldCharType="separate"/>
      </w:r>
      <w:r w:rsidR="00093938">
        <w:rPr>
          <w:noProof/>
        </w:rPr>
        <w:t>2</w:t>
      </w:r>
      <w:r w:rsidR="00EB54D7">
        <w:rPr>
          <w:noProof/>
        </w:rPr>
        <w:fldChar w:fldCharType="end"/>
      </w:r>
      <w:bookmarkEnd w:id="3923"/>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920"/>
    </w:p>
    <w:p w14:paraId="7218C997" w14:textId="0D28D902" w:rsidR="00944E27" w:rsidRPr="00F0388A" w:rsidRDefault="00944E27" w:rsidP="002D7822">
      <w:pPr>
        <w:pStyle w:val="Heading2"/>
      </w:pPr>
      <w:bookmarkStart w:id="3924" w:name="_Toc353195471"/>
      <w:bookmarkStart w:id="3925" w:name="_Toc358296404"/>
      <w:bookmarkStart w:id="3926" w:name="_Toc358298569"/>
      <w:bookmarkStart w:id="3927" w:name="_Toc467442603"/>
      <w:bookmarkStart w:id="3928" w:name="_Toc469043384"/>
      <w:bookmarkStart w:id="3929" w:name="_Toc469045018"/>
      <w:bookmarkStart w:id="3930" w:name="_Toc469139316"/>
      <w:bookmarkStart w:id="3931" w:name="_Toc469152761"/>
      <w:bookmarkStart w:id="3932" w:name="_Toc491174852"/>
      <w:bookmarkStart w:id="3933" w:name="_Toc491337833"/>
      <w:bookmarkStart w:id="3934" w:name="_Toc491338007"/>
      <w:bookmarkStart w:id="3935" w:name="_Toc491338780"/>
      <w:bookmarkStart w:id="3936" w:name="_Toc532855762"/>
      <w:bookmarkStart w:id="3937" w:name="_Toc532856784"/>
      <w:bookmarkStart w:id="3938" w:name="_Toc53042206"/>
      <w:bookmarkStart w:id="3939" w:name="_Toc53042391"/>
      <w:bookmarkStart w:id="3940" w:name="_Toc86846363"/>
      <w:bookmarkStart w:id="3941" w:name="_Toc86846554"/>
      <w:bookmarkStart w:id="3942" w:name="_Toc119049771"/>
      <w:bookmarkStart w:id="3943" w:name="_Toc119049933"/>
      <w:bookmarkStart w:id="3944" w:name="_Toc119050498"/>
      <w:bookmarkStart w:id="3945" w:name="_Toc119050688"/>
      <w:bookmarkStart w:id="3946" w:name="_Toc120103050"/>
      <w:bookmarkStart w:id="3947" w:name="_Toc129764347"/>
      <w:bookmarkStart w:id="3948" w:name="_Toc130360757"/>
      <w:r w:rsidRPr="00F0388A">
        <w:t>System Message</w:t>
      </w:r>
      <w:r>
        <w:t xml:space="preserve">s </w:t>
      </w:r>
      <w:r w:rsidR="00D80151">
        <w:t>a</w:t>
      </w:r>
      <w:r w:rsidR="00754243" w:rsidRPr="003E4E57">
        <w:t xml:space="preserve">nd </w:t>
      </w:r>
      <w:r w:rsidRPr="00F0388A">
        <w:t>Alarms</w:t>
      </w:r>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14:paraId="3BFAA875" w14:textId="77777777" w:rsidR="00944E27" w:rsidRPr="00F0388A" w:rsidRDefault="00C653DF" w:rsidP="006555DC">
      <w:pPr>
        <w:pStyle w:val="Heading3"/>
      </w:pPr>
      <w:bookmarkStart w:id="3949" w:name="_Toc358296405"/>
      <w:bookmarkStart w:id="3950" w:name="_Toc358298570"/>
      <w:bookmarkStart w:id="3951" w:name="_Toc469043385"/>
      <w:bookmarkStart w:id="3952" w:name="_Toc469045019"/>
      <w:bookmarkStart w:id="3953" w:name="_Toc469139317"/>
      <w:bookmarkStart w:id="3954" w:name="_Toc469152762"/>
      <w:bookmarkStart w:id="3955" w:name="_Toc491174853"/>
      <w:bookmarkStart w:id="3956" w:name="_Toc491337834"/>
      <w:bookmarkStart w:id="3957" w:name="_Toc491338008"/>
      <w:bookmarkStart w:id="3958" w:name="_Toc491338781"/>
      <w:bookmarkStart w:id="3959" w:name="_Toc532855763"/>
      <w:bookmarkStart w:id="3960" w:name="_Toc532856785"/>
      <w:bookmarkStart w:id="3961" w:name="_Toc53042207"/>
      <w:bookmarkStart w:id="3962" w:name="_Toc53042392"/>
      <w:bookmarkStart w:id="3963" w:name="_Toc86846364"/>
      <w:bookmarkStart w:id="3964" w:name="_Toc86846555"/>
      <w:bookmarkStart w:id="3965" w:name="_Toc119049934"/>
      <w:bookmarkStart w:id="3966" w:name="_Toc119050499"/>
      <w:bookmarkStart w:id="3967" w:name="_Toc119050689"/>
      <w:bookmarkStart w:id="3968" w:name="_Toc120103051"/>
      <w:bookmarkStart w:id="3969" w:name="_Toc129764348"/>
      <w:bookmarkStart w:id="3970" w:name="_Toc130360758"/>
      <w:r>
        <w:t>Message, H</w:t>
      </w:r>
      <w:r w:rsidRPr="00F0388A">
        <w:t>igh P</w:t>
      </w:r>
      <w:bookmarkEnd w:id="3949"/>
      <w:bookmarkEnd w:id="3950"/>
      <w:r w:rsidR="003E4E57">
        <w:t>WI</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tbl>
      <w:tblPr>
        <w:tblW w:w="0" w:type="auto"/>
        <w:tblLook w:val="04A0" w:firstRow="1" w:lastRow="0" w:firstColumn="1" w:lastColumn="0" w:noHBand="0" w:noVBand="1"/>
      </w:tblPr>
      <w:tblGrid>
        <w:gridCol w:w="3734"/>
        <w:gridCol w:w="5626"/>
      </w:tblGrid>
      <w:tr w:rsidR="00944E27" w14:paraId="36F8C923" w14:textId="77777777" w:rsidTr="00E05A04">
        <w:tc>
          <w:tcPr>
            <w:tcW w:w="3850" w:type="dxa"/>
            <w:shd w:val="clear" w:color="auto" w:fill="auto"/>
          </w:tcPr>
          <w:p w14:paraId="733B1E05" w14:textId="2E409D87" w:rsidR="00944E27" w:rsidRDefault="00944E27" w:rsidP="007273BC">
            <w:r w:rsidRPr="00F0388A">
              <w:t xml:space="preserve">If the verification profile PWI is &gt;= </w:t>
            </w:r>
            <w:r w:rsidR="003B174F">
              <w:t>9</w:t>
            </w:r>
            <w:r w:rsidRPr="00F0388A">
              <w:t>0%, you will receive this message when starting the VP.</w:t>
            </w:r>
            <w:r w:rsidR="0031722D">
              <w:t xml:space="preserve">  </w:t>
            </w:r>
            <w:r w:rsidRPr="00F0388A">
              <w:t xml:space="preserve">If there was a problem with the most recent profile, it can be </w:t>
            </w:r>
            <w:del w:id="3971" w:author="Ryan Beck" w:date="2022-10-10T13:41:00Z">
              <w:r w:rsidRPr="00F0388A" w:rsidDel="00994476">
                <w:delText>deleted</w:delText>
              </w:r>
            </w:del>
            <w:ins w:id="3972" w:author="Ryan Beck" w:date="2022-10-10T13:41:00Z">
              <w:r w:rsidR="00994476" w:rsidRPr="00F0388A">
                <w:t>deleted,</w:t>
              </w:r>
            </w:ins>
            <w:r w:rsidRPr="00F0388A">
              <w:t xml:space="preserve"> and the system will try to use the next most recent profile as the baseline profile.  Otherwise, you are advised to run another profile.  </w:t>
            </w:r>
            <w:del w:id="3973" w:author="Ryan Beck" w:date="2022-10-10T11:40:00Z">
              <w:r w:rsidRPr="00F0388A" w:rsidDel="007C2289">
                <w:delText xml:space="preserve">See </w:delText>
              </w:r>
              <w:r w:rsidR="007273BC" w:rsidDel="007C2289">
                <w:fldChar w:fldCharType="begin"/>
              </w:r>
              <w:r w:rsidR="007273BC" w:rsidDel="007C2289">
                <w:delInstrText xml:space="preserve"> REF _Ref468168397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83</w:delText>
              </w:r>
              <w:r w:rsidR="007273BC" w:rsidDel="007C2289">
                <w:fldChar w:fldCharType="end"/>
              </w:r>
              <w:r w:rsidR="007273BC" w:rsidDel="007C2289">
                <w:delText>.</w:delText>
              </w:r>
            </w:del>
          </w:p>
        </w:tc>
        <w:tc>
          <w:tcPr>
            <w:tcW w:w="5726" w:type="dxa"/>
            <w:shd w:val="clear" w:color="auto" w:fill="auto"/>
          </w:tcPr>
          <w:p w14:paraId="3DFBA246" w14:textId="2DC4593D" w:rsidR="00944E27" w:rsidRDefault="005F7850" w:rsidP="00E05A04">
            <w:pPr>
              <w:jc w:val="center"/>
            </w:pPr>
            <w:ins w:id="3974" w:author="Ryan Beck" w:date="2022-11-18T12:29:00Z">
              <w:r>
                <w:rPr>
                  <w:noProof/>
                </w:rPr>
                <mc:AlternateContent>
                  <mc:Choice Requires="wps">
                    <w:drawing>
                      <wp:anchor distT="0" distB="0" distL="114300" distR="114300" simplePos="0" relativeHeight="252562432" behindDoc="0" locked="0" layoutInCell="1" allowOverlap="1" wp14:anchorId="60A05180" wp14:editId="49AB9319">
                        <wp:simplePos x="0" y="0"/>
                        <wp:positionH relativeFrom="column">
                          <wp:posOffset>665456</wp:posOffset>
                        </wp:positionH>
                        <wp:positionV relativeFrom="paragraph">
                          <wp:posOffset>35656</wp:posOffset>
                        </wp:positionV>
                        <wp:extent cx="310551" cy="129397"/>
                        <wp:effectExtent l="0" t="0" r="13335" b="23495"/>
                        <wp:wrapNone/>
                        <wp:docPr id="135" name="Rectangle 135"/>
                        <wp:cNvGraphicFramePr/>
                        <a:graphic xmlns:a="http://schemas.openxmlformats.org/drawingml/2006/main">
                          <a:graphicData uri="http://schemas.microsoft.com/office/word/2010/wordprocessingShape">
                            <wps:wsp>
                              <wps:cNvSpPr/>
                              <wps:spPr>
                                <a:xfrm>
                                  <a:off x="0" y="0"/>
                                  <a:ext cx="310551" cy="1293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31AC5" id="Rectangle 135" o:spid="_x0000_s1026" style="position:absolute;margin-left:52.4pt;margin-top:2.8pt;width:24.45pt;height:10.2pt;z-index:25256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" fillcolor="white [3212]" strokecolor="white [3212]" strokeweight="2pt"/>
                    </w:pict>
                  </mc:Fallback>
                </mc:AlternateContent>
              </w:r>
            </w:ins>
            <w:r w:rsidR="0000594A">
              <w:rPr>
                <w:noProof/>
              </w:rPr>
              <w:drawing>
                <wp:inline distT="0" distB="0" distL="0" distR="0" wp14:anchorId="5DF740F7" wp14:editId="5A786CB7">
                  <wp:extent cx="2158408" cy="11892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95">
                            <a:extLst>
                              <a:ext uri="{28A0092B-C50C-407E-A947-70E740481C1C}">
                                <a14:useLocalDpi xmlns:a14="http://schemas.microsoft.com/office/drawing/2010/main" val="0"/>
                              </a:ext>
                            </a:extLst>
                          </a:blip>
                          <a:stretch>
                            <a:fillRect/>
                          </a:stretch>
                        </pic:blipFill>
                        <pic:spPr>
                          <a:xfrm>
                            <a:off x="0" y="0"/>
                            <a:ext cx="2158408" cy="1189206"/>
                          </a:xfrm>
                          <a:prstGeom prst="rect">
                            <a:avLst/>
                          </a:prstGeom>
                        </pic:spPr>
                      </pic:pic>
                    </a:graphicData>
                  </a:graphic>
                </wp:inline>
              </w:drawing>
            </w:r>
          </w:p>
          <w:p w14:paraId="798D2607" w14:textId="2FEC5D1B" w:rsidR="00944E27" w:rsidRPr="00AF1D5A" w:rsidRDefault="00944E27" w:rsidP="00E05A04">
            <w:pPr>
              <w:jc w:val="center"/>
              <w:rPr>
                <w:rFonts w:ascii="Arial" w:hAnsi="Arial" w:cs="Arial"/>
                <w:sz w:val="16"/>
                <w:szCs w:val="16"/>
              </w:rPr>
            </w:pPr>
            <w:bookmarkStart w:id="3975" w:name="_Ref468168397"/>
            <w:bookmarkStart w:id="3976"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93938">
              <w:rPr>
                <w:rFonts w:ascii="Arial" w:hAnsi="Arial" w:cs="Arial"/>
                <w:noProof/>
                <w:sz w:val="16"/>
                <w:szCs w:val="16"/>
              </w:rPr>
              <w:t>83</w:t>
            </w:r>
            <w:r w:rsidRPr="00AF1D5A">
              <w:rPr>
                <w:rFonts w:ascii="Arial" w:hAnsi="Arial" w:cs="Arial"/>
                <w:sz w:val="16"/>
                <w:szCs w:val="16"/>
              </w:rPr>
              <w:fldChar w:fldCharType="end"/>
            </w:r>
            <w:bookmarkEnd w:id="3975"/>
            <w:r w:rsidRPr="00AF1D5A">
              <w:rPr>
                <w:rFonts w:ascii="Arial" w:hAnsi="Arial" w:cs="Arial"/>
                <w:sz w:val="16"/>
                <w:szCs w:val="16"/>
              </w:rPr>
              <w:t>: Message High PWI</w:t>
            </w:r>
            <w:bookmarkEnd w:id="3976"/>
          </w:p>
        </w:tc>
      </w:tr>
    </w:tbl>
    <w:p w14:paraId="01492174" w14:textId="77777777" w:rsidR="00944E27" w:rsidRDefault="00944E27" w:rsidP="00944E27"/>
    <w:p w14:paraId="6D951B88" w14:textId="5F3BB249" w:rsidR="00944E27" w:rsidRPr="00F0388A" w:rsidRDefault="00C653DF" w:rsidP="006555DC">
      <w:pPr>
        <w:pStyle w:val="Heading3"/>
      </w:pPr>
      <w:bookmarkStart w:id="3977" w:name="_Toc532855764"/>
      <w:bookmarkStart w:id="3978" w:name="_Toc532856786"/>
      <w:bookmarkStart w:id="3979" w:name="_Toc358296406"/>
      <w:bookmarkStart w:id="3980" w:name="_Toc358298571"/>
      <w:bookmarkStart w:id="3981" w:name="_Toc469043386"/>
      <w:bookmarkStart w:id="3982" w:name="_Toc469045020"/>
      <w:bookmarkStart w:id="3983" w:name="_Toc469139318"/>
      <w:bookmarkStart w:id="3984" w:name="_Toc469152763"/>
      <w:bookmarkStart w:id="3985" w:name="_Toc491174854"/>
      <w:bookmarkStart w:id="3986" w:name="_Toc491337835"/>
      <w:bookmarkStart w:id="3987" w:name="_Toc491338009"/>
      <w:bookmarkStart w:id="3988" w:name="_Toc491338782"/>
      <w:bookmarkStart w:id="3989" w:name="_Toc53042208"/>
      <w:bookmarkStart w:id="3990" w:name="_Toc53042393"/>
      <w:bookmarkStart w:id="3991" w:name="_Toc86846365"/>
      <w:bookmarkStart w:id="3992" w:name="_Toc86846556"/>
      <w:bookmarkStart w:id="3993" w:name="_Toc119049935"/>
      <w:bookmarkStart w:id="3994" w:name="_Toc119050500"/>
      <w:bookmarkStart w:id="3995" w:name="_Toc119050690"/>
      <w:bookmarkStart w:id="3996" w:name="_Toc120103052"/>
      <w:bookmarkStart w:id="3997" w:name="_Toc129764349"/>
      <w:bookmarkStart w:id="3998" w:name="_Toc130360759"/>
      <w:r>
        <w:t>Alarm M</w:t>
      </w:r>
      <w:r w:rsidRPr="00F0388A">
        <w:t>essage H</w:t>
      </w:r>
      <w:r w:rsidR="008E4852">
        <w:t>2</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p>
    <w:tbl>
      <w:tblPr>
        <w:tblW w:w="0" w:type="auto"/>
        <w:tblLook w:val="04A0" w:firstRow="1" w:lastRow="0" w:firstColumn="1" w:lastColumn="0" w:noHBand="0" w:noVBand="1"/>
      </w:tblPr>
      <w:tblGrid>
        <w:gridCol w:w="3719"/>
        <w:gridCol w:w="5641"/>
      </w:tblGrid>
      <w:tr w:rsidR="00944E27" w14:paraId="362BE293" w14:textId="77777777" w:rsidTr="00E05A04">
        <w:tc>
          <w:tcPr>
            <w:tcW w:w="3850" w:type="dxa"/>
            <w:shd w:val="clear" w:color="auto" w:fill="auto"/>
          </w:tcPr>
          <w:p w14:paraId="0C4E19AF" w14:textId="18B1D3AC" w:rsidR="00944E27" w:rsidRDefault="003B174F"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xml:space="preserve">.  </w:t>
            </w:r>
            <w:del w:id="3999" w:author="Ryan Beck" w:date="2022-10-10T11:40:00Z">
              <w:r w:rsidR="00944E27" w:rsidRPr="00F0388A" w:rsidDel="007C2289">
                <w:delText>See</w:delText>
              </w:r>
              <w:r w:rsidR="007273BC" w:rsidDel="007C2289">
                <w:delText xml:space="preserve"> </w:delText>
              </w:r>
              <w:r w:rsidR="007273BC" w:rsidDel="007C2289">
                <w:fldChar w:fldCharType="begin"/>
              </w:r>
              <w:r w:rsidR="007273BC" w:rsidDel="007C2289">
                <w:delInstrText xml:space="preserve"> REF _Ref468168399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84</w:delText>
              </w:r>
              <w:r w:rsidR="007273BC" w:rsidDel="007C2289">
                <w:fldChar w:fldCharType="end"/>
              </w:r>
              <w:r w:rsidR="007273BC" w:rsidDel="007C2289">
                <w:delText>.</w:delText>
              </w:r>
            </w:del>
          </w:p>
        </w:tc>
        <w:tc>
          <w:tcPr>
            <w:tcW w:w="5726" w:type="dxa"/>
            <w:shd w:val="clear" w:color="auto" w:fill="auto"/>
          </w:tcPr>
          <w:p w14:paraId="2B3C1588" w14:textId="77777777" w:rsidR="00944E27" w:rsidRDefault="00944E27" w:rsidP="00E05A04"/>
          <w:p w14:paraId="3B12DCC5" w14:textId="21B52BE8" w:rsidR="00944E27" w:rsidRDefault="003B174F" w:rsidP="00737029">
            <w:pPr>
              <w:jc w:val="center"/>
            </w:pPr>
            <w:r>
              <w:rPr>
                <w:noProof/>
              </w:rPr>
              <w:drawing>
                <wp:inline distT="0" distB="0" distL="0" distR="0" wp14:anchorId="572E4AB9" wp14:editId="2BC5AB6F">
                  <wp:extent cx="2459973" cy="13335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478353" cy="1343463"/>
                          </a:xfrm>
                          <a:prstGeom prst="rect">
                            <a:avLst/>
                          </a:prstGeom>
                        </pic:spPr>
                      </pic:pic>
                    </a:graphicData>
                  </a:graphic>
                </wp:inline>
              </w:drawing>
            </w:r>
          </w:p>
          <w:p w14:paraId="5DAC4DA7" w14:textId="7CCC6D35" w:rsidR="00944E27" w:rsidRPr="00AF1D5A" w:rsidRDefault="00944E27" w:rsidP="00E05A04">
            <w:pPr>
              <w:jc w:val="center"/>
              <w:rPr>
                <w:rFonts w:ascii="Arial" w:hAnsi="Arial" w:cs="Arial"/>
                <w:sz w:val="16"/>
                <w:szCs w:val="16"/>
              </w:rPr>
            </w:pPr>
            <w:bookmarkStart w:id="400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93938">
              <w:rPr>
                <w:rFonts w:ascii="Arial" w:hAnsi="Arial" w:cs="Arial"/>
                <w:noProof/>
                <w:sz w:val="16"/>
                <w:szCs w:val="16"/>
              </w:rPr>
              <w:t>84</w:t>
            </w:r>
            <w:r w:rsidRPr="00AF1D5A">
              <w:rPr>
                <w:rFonts w:ascii="Arial" w:hAnsi="Arial" w:cs="Arial"/>
                <w:sz w:val="16"/>
                <w:szCs w:val="16"/>
              </w:rPr>
              <w:fldChar w:fldCharType="end"/>
            </w:r>
            <w:bookmarkEnd w:id="4000"/>
            <w:r w:rsidRPr="00AF1D5A">
              <w:rPr>
                <w:rFonts w:ascii="Arial" w:hAnsi="Arial" w:cs="Arial"/>
                <w:sz w:val="16"/>
                <w:szCs w:val="16"/>
              </w:rPr>
              <w:t>: Alarm H</w:t>
            </w:r>
            <w:r w:rsidR="008E4852">
              <w:rPr>
                <w:rFonts w:ascii="Arial" w:hAnsi="Arial" w:cs="Arial"/>
                <w:sz w:val="16"/>
                <w:szCs w:val="16"/>
              </w:rPr>
              <w:t>2</w:t>
            </w:r>
          </w:p>
        </w:tc>
      </w:tr>
    </w:tbl>
    <w:p w14:paraId="2F1D5AB7" w14:textId="77777777" w:rsidR="00944E27" w:rsidRDefault="00944E27" w:rsidP="006555DC">
      <w:pPr>
        <w:pStyle w:val="Heading3"/>
      </w:pPr>
      <w:bookmarkStart w:id="4001" w:name="_Toc358296407"/>
      <w:bookmarkStart w:id="4002" w:name="_Toc358298572"/>
      <w:bookmarkStart w:id="4003" w:name="_Toc469043387"/>
      <w:bookmarkStart w:id="4004" w:name="_Toc469045021"/>
      <w:bookmarkStart w:id="4005" w:name="_Toc469139319"/>
      <w:bookmarkStart w:id="4006" w:name="_Toc469152764"/>
      <w:bookmarkStart w:id="4007" w:name="_Toc491174855"/>
      <w:bookmarkStart w:id="4008" w:name="_Toc491337836"/>
      <w:bookmarkStart w:id="4009" w:name="_Toc491338010"/>
      <w:bookmarkStart w:id="4010" w:name="_Toc491338783"/>
      <w:bookmarkStart w:id="4011" w:name="_Toc532855765"/>
      <w:bookmarkStart w:id="4012" w:name="_Toc532856787"/>
      <w:bookmarkStart w:id="4013" w:name="_Toc53042209"/>
      <w:bookmarkStart w:id="4014" w:name="_Toc53042394"/>
      <w:bookmarkStart w:id="4015" w:name="_Toc86846366"/>
      <w:bookmarkStart w:id="4016" w:name="_Toc86846557"/>
      <w:bookmarkStart w:id="4017" w:name="_Toc119049936"/>
      <w:bookmarkStart w:id="4018" w:name="_Toc119050501"/>
      <w:bookmarkStart w:id="4019" w:name="_Toc119050691"/>
      <w:bookmarkStart w:id="4020" w:name="_Toc120103053"/>
      <w:bookmarkStart w:id="4021" w:name="_Toc129764350"/>
      <w:bookmarkStart w:id="4022" w:name="_Toc130360760"/>
      <w:r w:rsidRPr="00F0388A">
        <w:t>Alarm H7</w:t>
      </w:r>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tbl>
      <w:tblPr>
        <w:tblW w:w="0" w:type="auto"/>
        <w:tblLook w:val="04A0" w:firstRow="1" w:lastRow="0" w:firstColumn="1" w:lastColumn="0" w:noHBand="0" w:noVBand="1"/>
      </w:tblPr>
      <w:tblGrid>
        <w:gridCol w:w="3699"/>
        <w:gridCol w:w="5661"/>
      </w:tblGrid>
      <w:tr w:rsidR="00944E27" w14:paraId="5F3EDCB8" w14:textId="77777777" w:rsidTr="00E05A04">
        <w:tc>
          <w:tcPr>
            <w:tcW w:w="3850" w:type="dxa"/>
            <w:shd w:val="clear" w:color="auto" w:fill="auto"/>
          </w:tcPr>
          <w:p w14:paraId="142DF3AD" w14:textId="73F52EF0"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4023" w:author="Ryan Beck" w:date="2022-10-10T11:40:00Z">
              <w:r w:rsidRPr="00F0388A" w:rsidDel="007C2289">
                <w:delText xml:space="preserve">See </w:delText>
              </w:r>
              <w:r w:rsidR="007273BC" w:rsidDel="007C2289">
                <w:fldChar w:fldCharType="begin"/>
              </w:r>
              <w:r w:rsidR="007273BC" w:rsidDel="007C2289">
                <w:delInstrText xml:space="preserve"> REF _Ref468168398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85</w:delText>
              </w:r>
              <w:r w:rsidR="007273BC" w:rsidDel="007C2289">
                <w:fldChar w:fldCharType="end"/>
              </w:r>
              <w:r w:rsidR="001C0362" w:rsidDel="007C2289">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2C89A482" w:rsidR="00944E27" w:rsidRDefault="00FE570D" w:rsidP="00737029">
            <w:pPr>
              <w:jc w:val="center"/>
            </w:pPr>
            <w:del w:id="4024" w:author="Ryan Beck" w:date="2022-10-10T11:40:00Z">
              <w:r w:rsidDel="00944B14">
                <w:rPr>
                  <w:noProof/>
                </w:rPr>
                <w:lastRenderedPageBreak/>
                <w:drawing>
                  <wp:inline distT="0" distB="0" distL="0" distR="0" wp14:anchorId="46086338" wp14:editId="5AA5B96E">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del>
            <w:ins w:id="4025" w:author="Ryan Beck" w:date="2022-10-10T11:40:00Z">
              <w:r w:rsidR="00944B14">
                <w:rPr>
                  <w:noProof/>
                </w:rPr>
                <w:t xml:space="preserve"> </w:t>
              </w:r>
              <w:del w:id="4026" w:author="Tom Bergeron" w:date="2022-11-11T08:30:00Z">
                <w:r w:rsidR="00944B14" w:rsidDel="007958CE">
                  <w:rPr>
                    <w:noProof/>
                  </w:rPr>
                  <w:drawing>
                    <wp:inline distT="0" distB="0" distL="0" distR="0" wp14:anchorId="2A10663F" wp14:editId="64FFED84">
                      <wp:extent cx="2585085" cy="1181100"/>
                      <wp:effectExtent l="0" t="0" r="5715"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585085" cy="1181100"/>
                              </a:xfrm>
                              <a:prstGeom prst="rect">
                                <a:avLst/>
                              </a:prstGeom>
                            </pic:spPr>
                          </pic:pic>
                        </a:graphicData>
                      </a:graphic>
                    </wp:inline>
                  </w:drawing>
                </w:r>
              </w:del>
            </w:ins>
            <w:ins w:id="4027" w:author="Tom Bergeron" w:date="2022-11-11T08:31:00Z">
              <w:r w:rsidR="007958CE">
                <w:rPr>
                  <w:noProof/>
                </w:rPr>
                <w:drawing>
                  <wp:inline distT="0" distB="0" distL="0" distR="0" wp14:anchorId="3778DC8E" wp14:editId="6ACDDF54">
                    <wp:extent cx="2569464" cy="1179576"/>
                    <wp:effectExtent l="0" t="0" r="2540" b="1905"/>
                    <wp:docPr id="2056" name="Picture 20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Graphical user interface, text, application&#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69464" cy="1179576"/>
                            </a:xfrm>
                            <a:prstGeom prst="rect">
                              <a:avLst/>
                            </a:prstGeom>
                          </pic:spPr>
                        </pic:pic>
                      </a:graphicData>
                    </a:graphic>
                  </wp:inline>
                </w:drawing>
              </w:r>
            </w:ins>
          </w:p>
          <w:p w14:paraId="6110DEC4" w14:textId="5829BB18" w:rsidR="00944E27" w:rsidRPr="00AF1D5A" w:rsidRDefault="00944E27" w:rsidP="00E05A04">
            <w:pPr>
              <w:jc w:val="center"/>
              <w:rPr>
                <w:rFonts w:ascii="Arial" w:hAnsi="Arial" w:cs="Arial"/>
                <w:sz w:val="16"/>
                <w:szCs w:val="16"/>
              </w:rPr>
            </w:pPr>
            <w:bookmarkStart w:id="4028"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93938">
              <w:rPr>
                <w:rFonts w:ascii="Arial" w:hAnsi="Arial" w:cs="Arial"/>
                <w:noProof/>
                <w:sz w:val="16"/>
                <w:szCs w:val="16"/>
              </w:rPr>
              <w:t>85</w:t>
            </w:r>
            <w:r w:rsidRPr="00AF1D5A">
              <w:rPr>
                <w:rFonts w:ascii="Arial" w:hAnsi="Arial" w:cs="Arial"/>
                <w:sz w:val="16"/>
                <w:szCs w:val="16"/>
              </w:rPr>
              <w:fldChar w:fldCharType="end"/>
            </w:r>
            <w:bookmarkEnd w:id="4028"/>
            <w:r w:rsidRPr="00AF1D5A">
              <w:rPr>
                <w:rFonts w:ascii="Arial" w:hAnsi="Arial" w:cs="Arial"/>
                <w:sz w:val="16"/>
                <w:szCs w:val="16"/>
              </w:rPr>
              <w:t>: Alarm H7</w:t>
            </w:r>
          </w:p>
        </w:tc>
      </w:tr>
    </w:tbl>
    <w:p w14:paraId="4E8AF8E6" w14:textId="534BEAD6" w:rsidR="00F13682" w:rsidRPr="00F0388A" w:rsidRDefault="00944E27" w:rsidP="002D7822">
      <w:pPr>
        <w:pStyle w:val="Heading2"/>
      </w:pPr>
      <w:bookmarkStart w:id="4029" w:name="_Toc119468190"/>
      <w:bookmarkStart w:id="4030" w:name="_Toc469043388"/>
      <w:bookmarkStart w:id="4031" w:name="_Toc469045022"/>
      <w:bookmarkStart w:id="4032" w:name="_Toc469139320"/>
      <w:bookmarkStart w:id="4033" w:name="_Toc469152765"/>
      <w:bookmarkStart w:id="4034" w:name="_Toc491174856"/>
      <w:bookmarkStart w:id="4035" w:name="_Toc491337837"/>
      <w:bookmarkStart w:id="4036" w:name="_Toc491338011"/>
      <w:bookmarkStart w:id="4037" w:name="_Toc491338784"/>
      <w:bookmarkStart w:id="4038" w:name="_Toc532855766"/>
      <w:bookmarkStart w:id="4039" w:name="_Toc532856788"/>
      <w:bookmarkStart w:id="4040" w:name="_Toc53042210"/>
      <w:bookmarkStart w:id="4041" w:name="_Toc53042395"/>
      <w:bookmarkStart w:id="4042" w:name="_Toc86846367"/>
      <w:bookmarkStart w:id="4043" w:name="_Toc86846558"/>
      <w:bookmarkStart w:id="4044" w:name="_Toc119049772"/>
      <w:bookmarkStart w:id="4045" w:name="_Toc119049937"/>
      <w:bookmarkStart w:id="4046" w:name="_Toc119050502"/>
      <w:bookmarkStart w:id="4047" w:name="_Toc119050692"/>
      <w:bookmarkStart w:id="4048" w:name="_Toc120103054"/>
      <w:bookmarkStart w:id="4049" w:name="_Toc129764351"/>
      <w:bookmarkStart w:id="4050" w:name="_Toc130360761"/>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921"/>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14:paraId="447B7887" w14:textId="7ABBDAFF" w:rsidR="0058069D" w:rsidRPr="00F0388A" w:rsidRDefault="0058069D" w:rsidP="0058069D">
      <w:r w:rsidRPr="00F0388A">
        <w:t xml:space="preserve">The software incorporates the use of </w:t>
      </w:r>
      <w:r w:rsidR="00535AC7">
        <w:t xml:space="preserve">a </w:t>
      </w:r>
      <w:r w:rsidRPr="00F0388A">
        <w:t xml:space="preserve">Warning and Alarm </w:t>
      </w:r>
      <w:r w:rsidR="00535AC7">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535AC7">
        <w:t>message</w:t>
      </w:r>
      <w:r w:rsidRPr="00F0388A">
        <w:t xml:space="preserve">s with explanations.  </w:t>
      </w:r>
      <w:del w:id="4051" w:author="Ryan Beck" w:date="2022-10-10T11:40:00Z">
        <w:r w:rsidRPr="00F0388A" w:rsidDel="00944B14">
          <w:delText>These  are</w:delText>
        </w:r>
      </w:del>
      <w:ins w:id="4052" w:author="Ryan Beck" w:date="2022-10-10T11:40:00Z">
        <w:r w:rsidR="00944B14" w:rsidRPr="00F0388A">
          <w:t>These are</w:t>
        </w:r>
      </w:ins>
      <w:r w:rsidRPr="00F0388A">
        <w:t xml:space="preserve"> active only when</w:t>
      </w:r>
      <w:r w:rsidR="00A64B04" w:rsidRPr="00F0388A">
        <w:t xml:space="preserve"> Virtual profiling is running</w:t>
      </w:r>
      <w:r w:rsidR="00535AC7">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490EF5E1" w:rsidR="00E33067" w:rsidRPr="00F0388A" w:rsidRDefault="00676399" w:rsidP="00676399">
      <w:pPr>
        <w:pStyle w:val="Caption"/>
      </w:pPr>
      <w:r w:rsidRPr="00F0388A">
        <w:t xml:space="preserve">Table </w:t>
      </w:r>
      <w:r w:rsidR="00EB54D7">
        <w:fldChar w:fldCharType="begin"/>
      </w:r>
      <w:r w:rsidR="00EB54D7">
        <w:instrText xml:space="preserve"> SEQ Table \* ARABIC </w:instrText>
      </w:r>
      <w:r w:rsidR="00EB54D7">
        <w:fldChar w:fldCharType="separate"/>
      </w:r>
      <w:r w:rsidR="00093938">
        <w:rPr>
          <w:noProof/>
        </w:rPr>
        <w:t>3</w:t>
      </w:r>
      <w:r w:rsidR="00EB54D7">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Del="008835B9" w:rsidRDefault="00CC1AF5" w:rsidP="00CD12E0">
            <w:pPr>
              <w:rPr>
                <w:del w:id="4053" w:author="Tom Bergeron" w:date="2023-04-11T23:03:00Z"/>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del w:id="4054" w:author="Tom Bergeron" w:date="2023-04-11T23:03:00Z">
              <w:r w:rsidRPr="00F0388A" w:rsidDel="008835B9">
                <w:rPr>
                  <w:rFonts w:ascii="Arial" w:hAnsi="Arial" w:cs="Arial"/>
                </w:rPr>
                <w:delText xml:space="preserve">Note: This Alarm condition </w:delText>
              </w:r>
              <w:r w:rsidR="00856586" w:rsidRPr="00F0388A" w:rsidDel="008835B9">
                <w:rPr>
                  <w:rFonts w:ascii="Arial" w:hAnsi="Arial" w:cs="Arial"/>
                </w:rPr>
                <w:delText>can</w:delText>
              </w:r>
              <w:r w:rsidRPr="00F0388A" w:rsidDel="008835B9">
                <w:rPr>
                  <w:rFonts w:ascii="Arial" w:hAnsi="Arial" w:cs="Arial"/>
                </w:rPr>
                <w:delText xml:space="preserve"> activate the </w:delText>
              </w:r>
              <w:r w:rsidR="00856586" w:rsidRPr="00F0388A" w:rsidDel="008835B9">
                <w:rPr>
                  <w:rFonts w:ascii="Arial" w:hAnsi="Arial" w:cs="Arial"/>
                </w:rPr>
                <w:delText xml:space="preserve">Alarm Relay that </w:delText>
              </w:r>
              <w:r w:rsidRPr="00F0388A" w:rsidDel="008835B9">
                <w:rPr>
                  <w:rFonts w:ascii="Arial" w:hAnsi="Arial" w:cs="Arial"/>
                </w:rPr>
                <w:delText xml:space="preserve">is controlled by </w:delText>
              </w:r>
              <w:r w:rsidR="00CC1AF5" w:rsidDel="008835B9">
                <w:rPr>
                  <w:rFonts w:ascii="Arial" w:hAnsi="Arial" w:cs="Arial"/>
                </w:rPr>
                <w:delText>e</w:delText>
              </w:r>
              <w:r w:rsidRPr="00F0388A" w:rsidDel="008835B9">
                <w:rPr>
                  <w:rFonts w:ascii="Arial" w:hAnsi="Arial" w:cs="Arial"/>
                </w:rPr>
                <w:delText>TPU</w:delText>
              </w:r>
              <w:r w:rsidR="00D57F01" w:rsidDel="008835B9">
                <w:rPr>
                  <w:rFonts w:ascii="Arial" w:hAnsi="Arial" w:cs="Arial"/>
                </w:rPr>
                <w:delText>.</w:delText>
              </w:r>
            </w:del>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lastRenderedPageBreak/>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5D74A6AF" w:rsidR="00E33067" w:rsidRPr="00F0388A" w:rsidRDefault="00676399" w:rsidP="00676399">
      <w:pPr>
        <w:pStyle w:val="Caption"/>
      </w:pPr>
      <w:r w:rsidRPr="00F0388A">
        <w:t xml:space="preserve">Table </w:t>
      </w:r>
      <w:r w:rsidR="00EB54D7">
        <w:fldChar w:fldCharType="begin"/>
      </w:r>
      <w:r w:rsidR="00EB54D7">
        <w:instrText xml:space="preserve"> SEQ Table \* ARABIC </w:instrText>
      </w:r>
      <w:r w:rsidR="00EB54D7">
        <w:fldChar w:fldCharType="separate"/>
      </w:r>
      <w:r w:rsidR="00093938">
        <w:rPr>
          <w:noProof/>
        </w:rPr>
        <w:t>4</w:t>
      </w:r>
      <w:r w:rsidR="00EB54D7">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3618282A" w:rsidR="0058069D" w:rsidRPr="00F0388A" w:rsidRDefault="00676399" w:rsidP="00676399">
      <w:pPr>
        <w:pStyle w:val="Caption"/>
      </w:pPr>
      <w:r w:rsidRPr="00F0388A">
        <w:t xml:space="preserve">Table </w:t>
      </w:r>
      <w:r w:rsidR="00EB54D7">
        <w:fldChar w:fldCharType="begin"/>
      </w:r>
      <w:r w:rsidR="00EB54D7">
        <w:instrText xml:space="preserve"> SEQ Table \* ARABIC </w:instrText>
      </w:r>
      <w:r w:rsidR="00EB54D7">
        <w:fldChar w:fldCharType="separate"/>
      </w:r>
      <w:r w:rsidR="00093938">
        <w:rPr>
          <w:noProof/>
        </w:rPr>
        <w:t>5</w:t>
      </w:r>
      <w:r w:rsidR="00EB54D7">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128B56BC" w:rsidR="002955D8" w:rsidDel="00944B14" w:rsidRDefault="00754243" w:rsidP="00EC684A">
      <w:pPr>
        <w:pStyle w:val="Heading2"/>
        <w:rPr>
          <w:del w:id="4055" w:author="Ryan Beck" w:date="2022-10-10T11:40:00Z"/>
        </w:rPr>
      </w:pPr>
      <w:del w:id="4056" w:author="Ryan Beck" w:date="2022-10-10T11:41:00Z">
        <w:r w:rsidDel="00944B14">
          <w:br w:type="page"/>
        </w:r>
      </w:del>
      <w:bookmarkStart w:id="4057" w:name="_Toc119468191"/>
      <w:bookmarkStart w:id="4058" w:name="_Ref119742288"/>
      <w:bookmarkStart w:id="4059" w:name="_Toc329784648"/>
      <w:bookmarkStart w:id="4060" w:name="_Toc469043389"/>
      <w:bookmarkStart w:id="4061" w:name="_Toc469045023"/>
      <w:bookmarkStart w:id="4062" w:name="_Toc469139321"/>
      <w:bookmarkStart w:id="4063" w:name="_Toc469152766"/>
      <w:bookmarkStart w:id="4064" w:name="_Toc491174857"/>
      <w:bookmarkStart w:id="4065" w:name="_Toc491337838"/>
      <w:bookmarkStart w:id="4066" w:name="_Toc491338012"/>
      <w:bookmarkStart w:id="4067" w:name="_Toc491338785"/>
      <w:bookmarkStart w:id="4068" w:name="_Toc532855767"/>
      <w:bookmarkStart w:id="4069" w:name="_Toc532856789"/>
      <w:bookmarkStart w:id="4070" w:name="_Toc53042211"/>
      <w:bookmarkStart w:id="4071" w:name="_Toc53042396"/>
      <w:bookmarkStart w:id="4072" w:name="_Toc86846368"/>
      <w:bookmarkStart w:id="4073" w:name="_Toc86846559"/>
      <w:del w:id="4074" w:author="Ryan Beck" w:date="2022-10-10T11:40:00Z">
        <w:r w:rsidR="003E4E57" w:rsidDel="00944B14">
          <w:lastRenderedPageBreak/>
          <w:delText>eTPU</w:delText>
        </w:r>
        <w:r w:rsidRPr="004E30ED" w:rsidDel="00944B14">
          <w:delText xml:space="preserve"> Communication</w:delText>
        </w:r>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del>
    </w:p>
    <w:p w14:paraId="2BB21EF3" w14:textId="1B351568" w:rsidR="002955D8" w:rsidRPr="004E30ED" w:rsidDel="00944B14" w:rsidRDefault="002955D8">
      <w:pPr>
        <w:pStyle w:val="Heading2"/>
        <w:rPr>
          <w:del w:id="4075" w:author="Ryan Beck" w:date="2022-10-10T11:40:00Z"/>
        </w:rPr>
        <w:pPrChange w:id="4076" w:author="Tom Bergeron" w:date="2022-11-11T08:58:00Z">
          <w:pPr>
            <w:pStyle w:val="Heading3"/>
          </w:pPr>
        </w:pPrChange>
      </w:pPr>
      <w:bookmarkStart w:id="4077" w:name="_Toc469043390"/>
      <w:bookmarkStart w:id="4078" w:name="_Toc469045024"/>
      <w:bookmarkStart w:id="4079" w:name="_Toc469139322"/>
      <w:bookmarkStart w:id="4080" w:name="_Toc469152767"/>
      <w:bookmarkStart w:id="4081" w:name="_Toc491174858"/>
      <w:bookmarkStart w:id="4082" w:name="_Toc491337839"/>
      <w:bookmarkStart w:id="4083" w:name="_Toc491338013"/>
      <w:bookmarkStart w:id="4084" w:name="_Toc491338786"/>
      <w:bookmarkStart w:id="4085" w:name="_Toc532855768"/>
      <w:bookmarkStart w:id="4086" w:name="_Toc532856790"/>
      <w:bookmarkStart w:id="4087" w:name="_Toc53042212"/>
      <w:bookmarkStart w:id="4088" w:name="_Toc53042397"/>
      <w:bookmarkStart w:id="4089" w:name="_Toc86846369"/>
      <w:bookmarkStart w:id="4090" w:name="_Toc86846560"/>
      <w:del w:id="4091" w:author="Ryan Beck" w:date="2022-10-10T11:40:00Z">
        <w:r w:rsidRPr="004E30ED" w:rsidDel="00944B14">
          <w:delText xml:space="preserve">Communication </w:delText>
        </w:r>
        <w:r w:rsidR="00C653DF" w:rsidRPr="004E30ED" w:rsidDel="00944B14">
          <w:delText xml:space="preserve">Troubleshooting </w:delText>
        </w:r>
        <w:r w:rsidR="003E4E57" w:rsidDel="00944B14">
          <w:delText>for the eTPU</w:delText>
        </w:r>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del>
    </w:p>
    <w:p w14:paraId="6B5A1CC7" w14:textId="2DEE4275" w:rsidR="00006ACA" w:rsidRPr="003E4E57" w:rsidDel="00944B14" w:rsidRDefault="00006ACA">
      <w:pPr>
        <w:pStyle w:val="Heading2"/>
        <w:rPr>
          <w:del w:id="4092" w:author="Ryan Beck" w:date="2022-10-10T11:40:00Z"/>
        </w:rPr>
        <w:pPrChange w:id="4093" w:author="Tom Bergeron" w:date="2022-11-11T08:58:00Z">
          <w:pPr>
            <w:pStyle w:val="ListParagraph"/>
            <w:numPr>
              <w:numId w:val="117"/>
            </w:numPr>
            <w:ind w:left="360" w:hanging="360"/>
          </w:pPr>
        </w:pPrChange>
      </w:pPr>
      <w:del w:id="4094" w:author="Ryan Beck" w:date="2022-10-10T11:40:00Z">
        <w:r w:rsidRPr="003E4E57" w:rsidDel="00944B14">
          <w:delText xml:space="preserve">If the Yellow </w:delText>
        </w:r>
        <w:r w:rsidR="00BF6D50" w:rsidRPr="003E4E57" w:rsidDel="00944B14">
          <w:delText>LED</w:delText>
        </w:r>
        <w:r w:rsidR="00857F6F" w:rsidRPr="003E4E57" w:rsidDel="00944B14">
          <w:delText xml:space="preserve"> </w:delText>
        </w:r>
        <w:r w:rsidRPr="003E4E57" w:rsidDel="00944B14">
          <w:delText>(AC Power) is not on, then there is no power present.</w:delText>
        </w:r>
      </w:del>
    </w:p>
    <w:p w14:paraId="7B0EE996" w14:textId="2860E137" w:rsidR="00006ACA" w:rsidRPr="00F0388A" w:rsidDel="00944B14" w:rsidRDefault="00006ACA">
      <w:pPr>
        <w:pStyle w:val="Heading2"/>
        <w:rPr>
          <w:del w:id="4095" w:author="Ryan Beck" w:date="2022-10-10T11:40:00Z"/>
        </w:rPr>
        <w:pPrChange w:id="4096" w:author="Tom Bergeron" w:date="2022-11-11T08:58:00Z">
          <w:pPr>
            <w:ind w:left="360"/>
          </w:pPr>
        </w:pPrChange>
      </w:pPr>
      <w:del w:id="4097" w:author="Ryan Beck" w:date="2022-10-10T11:40:00Z">
        <w:r w:rsidRPr="00F0388A" w:rsidDel="00944B14">
          <w:delText xml:space="preserve">To correct this, make sure the eTPU power supply is properly connected to the eTPU and connected to an AC power source.  Use only </w:delText>
        </w:r>
        <w:r w:rsidR="00175E8B" w:rsidDel="00944B14">
          <w:delText>a factory-supplied</w:delText>
        </w:r>
        <w:r w:rsidRPr="00F0388A" w:rsidDel="00944B14">
          <w:delText xml:space="preserve"> power supply</w:delText>
        </w:r>
        <w:r w:rsidR="00175E8B" w:rsidDel="00944B14">
          <w:delText>.</w:delText>
        </w:r>
      </w:del>
    </w:p>
    <w:p w14:paraId="062423E5" w14:textId="27ACCD07" w:rsidR="00006ACA" w:rsidRPr="00F0388A" w:rsidDel="00944B14" w:rsidRDefault="00006ACA">
      <w:pPr>
        <w:pStyle w:val="Heading2"/>
        <w:rPr>
          <w:del w:id="4098" w:author="Ryan Beck" w:date="2022-10-10T11:40:00Z"/>
        </w:rPr>
        <w:pPrChange w:id="4099" w:author="Tom Bergeron" w:date="2022-11-11T08:58:00Z">
          <w:pPr/>
        </w:pPrChange>
      </w:pPr>
    </w:p>
    <w:p w14:paraId="3381BA2B" w14:textId="1F19DDD9" w:rsidR="00DE57A2" w:rsidRPr="003E4E57" w:rsidDel="00944B14" w:rsidRDefault="00860424">
      <w:pPr>
        <w:pStyle w:val="Heading2"/>
        <w:rPr>
          <w:del w:id="4100" w:author="Ryan Beck" w:date="2022-10-10T11:40:00Z"/>
        </w:rPr>
        <w:pPrChange w:id="4101" w:author="Tom Bergeron" w:date="2022-11-11T08:58:00Z">
          <w:pPr>
            <w:pStyle w:val="ListParagraph"/>
            <w:numPr>
              <w:numId w:val="118"/>
            </w:numPr>
            <w:ind w:left="360" w:hanging="360"/>
          </w:pPr>
        </w:pPrChange>
      </w:pPr>
      <w:del w:id="4102" w:author="Ryan Beck" w:date="2022-10-10T11:40:00Z">
        <w:r w:rsidRPr="003E4E57" w:rsidDel="00944B14">
          <w:delText>If the g</w:delText>
        </w:r>
        <w:r w:rsidR="00DE57A2" w:rsidRPr="003E4E57" w:rsidDel="00944B14">
          <w:delText>reen LED</w:delText>
        </w:r>
        <w:r w:rsidR="00857F6F" w:rsidRPr="003E4E57" w:rsidDel="00944B14">
          <w:delText xml:space="preserve"> </w:delText>
        </w:r>
        <w:r w:rsidR="00006ACA" w:rsidRPr="003E4E57" w:rsidDel="00944B14">
          <w:delText>(Network communication)</w:delText>
        </w:r>
        <w:r w:rsidR="00DE57A2" w:rsidRPr="003E4E57" w:rsidDel="00944B14">
          <w:delText xml:space="preserve"> is not </w:delText>
        </w:r>
        <w:r w:rsidR="00006ACA" w:rsidRPr="003E4E57" w:rsidDel="00944B14">
          <w:delText xml:space="preserve">on, then there is no </w:delText>
        </w:r>
        <w:r w:rsidR="00EB351C" w:rsidRPr="003E4E57" w:rsidDel="00944B14">
          <w:delText>Ethernet communication.</w:delText>
        </w:r>
      </w:del>
    </w:p>
    <w:p w14:paraId="12CFE362" w14:textId="7855FC2E" w:rsidR="00006ACA" w:rsidRPr="00F0388A" w:rsidDel="00944B14" w:rsidRDefault="00006ACA">
      <w:pPr>
        <w:pStyle w:val="Heading2"/>
        <w:rPr>
          <w:del w:id="4103" w:author="Ryan Beck" w:date="2022-10-10T11:40:00Z"/>
        </w:rPr>
        <w:pPrChange w:id="4104" w:author="Tom Bergeron" w:date="2022-11-11T08:58:00Z">
          <w:pPr>
            <w:ind w:left="360"/>
          </w:pPr>
        </w:pPrChange>
      </w:pPr>
      <w:del w:id="4105" w:author="Ryan Beck" w:date="2022-10-10T11:40:00Z">
        <w:r w:rsidRPr="00F0388A" w:rsidDel="00944B14">
          <w:delText>To correct this, ensure the dedicated Ethernet adapter is configured properly.  Also m</w:delText>
        </w:r>
        <w:r w:rsidR="00BF6D50" w:rsidRPr="00F0388A" w:rsidDel="00944B14">
          <w:delText xml:space="preserve">ake sure the correct IP address </w:delText>
        </w:r>
        <w:r w:rsidRPr="00F0388A" w:rsidDel="00944B14">
          <w:delText>class is used, and that the sub</w:delText>
        </w:r>
        <w:r w:rsidR="00EB351C" w:rsidRPr="00F0388A" w:rsidDel="00944B14">
          <w:delText>net mask is entered correctly.</w:delText>
        </w:r>
      </w:del>
    </w:p>
    <w:p w14:paraId="4C52DF52" w14:textId="15B86B12" w:rsidR="00006ACA" w:rsidRPr="00F0388A" w:rsidDel="00944B14" w:rsidRDefault="00006ACA">
      <w:pPr>
        <w:pStyle w:val="Heading2"/>
        <w:rPr>
          <w:del w:id="4106" w:author="Ryan Beck" w:date="2022-10-10T11:40:00Z"/>
        </w:rPr>
        <w:pPrChange w:id="4107" w:author="Tom Bergeron" w:date="2022-11-11T08:58:00Z">
          <w:pPr/>
        </w:pPrChange>
      </w:pPr>
    </w:p>
    <w:p w14:paraId="224E39E3" w14:textId="03FD5F7C" w:rsidR="00857F6F" w:rsidRPr="003E4E57" w:rsidDel="00944B14" w:rsidRDefault="00857F6F">
      <w:pPr>
        <w:pStyle w:val="Heading2"/>
        <w:rPr>
          <w:del w:id="4108" w:author="Ryan Beck" w:date="2022-10-10T11:40:00Z"/>
        </w:rPr>
        <w:pPrChange w:id="4109" w:author="Tom Bergeron" w:date="2022-11-11T08:58:00Z">
          <w:pPr>
            <w:pStyle w:val="ListParagraph"/>
            <w:numPr>
              <w:numId w:val="117"/>
            </w:numPr>
            <w:ind w:left="360" w:hanging="360"/>
          </w:pPr>
        </w:pPrChange>
      </w:pPr>
      <w:del w:id="4110" w:author="Ryan Beck" w:date="2022-10-10T11:40:00Z">
        <w:r w:rsidRPr="003E4E57" w:rsidDel="00944B14">
          <w:delText>If</w:delText>
        </w:r>
        <w:r w:rsidR="00860424" w:rsidRPr="003E4E57" w:rsidDel="00944B14">
          <w:delText xml:space="preserve"> you open the software and the r</w:delText>
        </w:r>
        <w:r w:rsidRPr="003E4E57" w:rsidDel="00944B14">
          <w:delText xml:space="preserve">ed </w:delText>
        </w:r>
        <w:r w:rsidR="00BF6D50" w:rsidRPr="003E4E57" w:rsidDel="00944B14">
          <w:delText xml:space="preserve">LED </w:delText>
        </w:r>
        <w:r w:rsidRPr="003E4E57" w:rsidDel="00944B14">
          <w:delText xml:space="preserve">does not begin blinking (slow blink), then the </w:delText>
        </w:r>
        <w:r w:rsidR="00C80971" w:rsidRPr="003E4E57" w:rsidDel="00944B14">
          <w:delText>SitePlayer</w:delText>
        </w:r>
        <w:r w:rsidR="004E30ED" w:rsidRPr="003E4E57" w:rsidDel="00944B14">
          <w:delText xml:space="preserve"> IP address</w:delText>
        </w:r>
        <w:r w:rsidR="00EB351C" w:rsidRPr="003E4E57" w:rsidDel="00944B14">
          <w:delText xml:space="preserve"> </w:delText>
        </w:r>
        <w:r w:rsidR="00BF6D50" w:rsidRPr="003E4E57" w:rsidDel="00944B14">
          <w:delText>may</w:delText>
        </w:r>
        <w:r w:rsidR="00EB351C" w:rsidRPr="003E4E57" w:rsidDel="00944B14">
          <w:delText xml:space="preserve"> not </w:delText>
        </w:r>
        <w:r w:rsidR="00BF6D50" w:rsidRPr="003E4E57" w:rsidDel="00944B14">
          <w:delText xml:space="preserve">be </w:delText>
        </w:r>
        <w:r w:rsidR="00EB351C" w:rsidRPr="003E4E57" w:rsidDel="00944B14">
          <w:delText>configured properly.</w:delText>
        </w:r>
      </w:del>
    </w:p>
    <w:p w14:paraId="2E0F7EED" w14:textId="125EAFBA" w:rsidR="00BF6D50" w:rsidRPr="00F0388A" w:rsidDel="00944B14" w:rsidRDefault="00857F6F">
      <w:pPr>
        <w:pStyle w:val="Heading2"/>
        <w:rPr>
          <w:del w:id="4111" w:author="Ryan Beck" w:date="2022-10-10T11:40:00Z"/>
        </w:rPr>
        <w:pPrChange w:id="4112" w:author="Tom Bergeron" w:date="2022-11-11T08:58:00Z">
          <w:pPr>
            <w:ind w:left="360"/>
          </w:pPr>
        </w:pPrChange>
      </w:pPr>
      <w:del w:id="4113" w:author="Ryan Beck" w:date="2022-10-10T11:40:00Z">
        <w:r w:rsidRPr="00F0388A" w:rsidDel="00944B14">
          <w:delText>To correct this, exit the software and then open the</w:delText>
        </w:r>
        <w:r w:rsidR="00BF6D50" w:rsidRPr="00F0388A" w:rsidDel="00944B14">
          <w:delText xml:space="preserve"> file</w:delText>
        </w:r>
        <w:r w:rsidR="004E30ED" w:rsidRPr="00F0388A" w:rsidDel="00944B14">
          <w:delText>:</w:delText>
        </w:r>
      </w:del>
    </w:p>
    <w:p w14:paraId="23850C30" w14:textId="7426AD20" w:rsidR="00BF6D50" w:rsidRPr="00F0388A" w:rsidDel="00944B14" w:rsidRDefault="00BF6D50">
      <w:pPr>
        <w:pStyle w:val="Heading2"/>
        <w:rPr>
          <w:del w:id="4114" w:author="Ryan Beck" w:date="2022-10-10T11:40:00Z"/>
        </w:rPr>
        <w:pPrChange w:id="4115" w:author="Tom Bergeron" w:date="2022-11-11T08:58:00Z">
          <w:pPr>
            <w:ind w:left="360"/>
          </w:pPr>
        </w:pPrChange>
      </w:pPr>
      <w:del w:id="4116" w:author="Ryan Beck" w:date="2022-10-10T11:40:00Z">
        <w:r w:rsidRPr="00F0388A" w:rsidDel="00944B14">
          <w:rPr>
            <w:rStyle w:val="PlainTextChar"/>
          </w:rPr>
          <w:delText>C:\</w:delText>
        </w:r>
        <w:r w:rsidR="002C250F" w:rsidDel="00944B14">
          <w:rPr>
            <w:rStyle w:val="PlainTextChar"/>
          </w:rPr>
          <w:delText>software root directory</w:delText>
        </w:r>
        <w:r w:rsidR="00FE2E6E" w:rsidRPr="00F0388A" w:rsidDel="00944B14">
          <w:rPr>
            <w:rStyle w:val="PlainTextChar"/>
          </w:rPr>
          <w:delText>\</w:delText>
        </w:r>
        <w:r w:rsidR="00F244AE" w:rsidDel="00944B14">
          <w:rPr>
            <w:rStyle w:val="PlainTextChar"/>
          </w:rPr>
          <w:delText>Log\KIC2000Hardware.kiccfg</w:delText>
        </w:r>
      </w:del>
    </w:p>
    <w:p w14:paraId="423148DB" w14:textId="0ACC9AB7" w:rsidR="003E4E57" w:rsidDel="00944B14" w:rsidRDefault="003E4E57">
      <w:pPr>
        <w:pStyle w:val="Heading2"/>
        <w:rPr>
          <w:del w:id="4117" w:author="Ryan Beck" w:date="2022-10-10T11:40:00Z"/>
        </w:rPr>
        <w:pPrChange w:id="4118" w:author="Tom Bergeron" w:date="2022-11-11T08:58:00Z">
          <w:pPr>
            <w:ind w:left="360"/>
          </w:pPr>
        </w:pPrChange>
      </w:pPr>
    </w:p>
    <w:p w14:paraId="77C4D4F8" w14:textId="5D3CA416" w:rsidR="00BF6D50" w:rsidRPr="00F0388A" w:rsidDel="00944B14" w:rsidRDefault="00857F6F">
      <w:pPr>
        <w:pStyle w:val="Heading2"/>
        <w:rPr>
          <w:del w:id="4119" w:author="Ryan Beck" w:date="2022-10-10T11:40:00Z"/>
        </w:rPr>
        <w:pPrChange w:id="4120" w:author="Tom Bergeron" w:date="2022-11-11T08:58:00Z">
          <w:pPr>
            <w:ind w:left="360"/>
          </w:pPr>
        </w:pPrChange>
      </w:pPr>
      <w:del w:id="4121" w:author="Ryan Beck" w:date="2022-10-10T11:40:00Z">
        <w:r w:rsidRPr="00F0388A" w:rsidDel="00944B14">
          <w:delText>Edit the line:</w:delText>
        </w:r>
      </w:del>
    </w:p>
    <w:p w14:paraId="552B1F02" w14:textId="2C52EE2E" w:rsidR="00BF6D50" w:rsidRPr="00F0388A" w:rsidDel="00944B14" w:rsidRDefault="00C80971">
      <w:pPr>
        <w:pStyle w:val="Heading2"/>
        <w:rPr>
          <w:del w:id="4122" w:author="Ryan Beck" w:date="2022-10-10T11:40:00Z"/>
        </w:rPr>
        <w:pPrChange w:id="4123" w:author="Tom Bergeron" w:date="2022-11-11T08:58:00Z">
          <w:pPr>
            <w:ind w:left="360"/>
          </w:pPr>
        </w:pPrChange>
      </w:pPr>
      <w:del w:id="4124" w:author="Ryan Beck" w:date="2022-10-10T11:40:00Z">
        <w:r w:rsidDel="00944B14">
          <w:rPr>
            <w:rStyle w:val="PlainTextChar"/>
          </w:rPr>
          <w:delText>SitePlayer</w:delText>
        </w:r>
        <w:r w:rsidR="00857F6F" w:rsidRPr="00F0388A" w:rsidDel="00944B14">
          <w:rPr>
            <w:rStyle w:val="PlainTextChar"/>
          </w:rPr>
          <w:delText>IPA</w:delText>
        </w:r>
        <w:r w:rsidR="009A1002" w:rsidRPr="00F0388A" w:rsidDel="00944B14">
          <w:rPr>
            <w:rStyle w:val="PlainTextChar"/>
          </w:rPr>
          <w:delText>d</w:delText>
        </w:r>
        <w:r w:rsidR="00BF6D50" w:rsidRPr="00F0388A" w:rsidDel="00944B14">
          <w:rPr>
            <w:rStyle w:val="PlainTextChar"/>
          </w:rPr>
          <w:delText>dress=</w:delText>
        </w:r>
      </w:del>
    </w:p>
    <w:p w14:paraId="725185BC" w14:textId="04881F0D" w:rsidR="003E4E57" w:rsidDel="00944B14" w:rsidRDefault="003E4E57">
      <w:pPr>
        <w:pStyle w:val="Heading2"/>
        <w:rPr>
          <w:del w:id="4125" w:author="Ryan Beck" w:date="2022-10-10T11:40:00Z"/>
        </w:rPr>
        <w:pPrChange w:id="4126" w:author="Tom Bergeron" w:date="2022-11-11T08:58:00Z">
          <w:pPr>
            <w:ind w:left="360"/>
          </w:pPr>
        </w:pPrChange>
      </w:pPr>
    </w:p>
    <w:p w14:paraId="3C8480B9" w14:textId="7B68EE17" w:rsidR="004E30ED" w:rsidRPr="00F0388A" w:rsidDel="00944B14" w:rsidRDefault="00BF6D50">
      <w:pPr>
        <w:pStyle w:val="Heading2"/>
        <w:rPr>
          <w:del w:id="4127" w:author="Ryan Beck" w:date="2022-10-10T11:40:00Z"/>
        </w:rPr>
        <w:pPrChange w:id="4128" w:author="Tom Bergeron" w:date="2022-11-11T08:58:00Z">
          <w:pPr>
            <w:ind w:left="360"/>
          </w:pPr>
        </w:pPrChange>
      </w:pPr>
      <w:del w:id="4129" w:author="Ryan Beck" w:date="2022-10-10T11:40:00Z">
        <w:r w:rsidRPr="00F0388A" w:rsidDel="00944B14">
          <w:delText>E</w:delText>
        </w:r>
        <w:r w:rsidR="00857F6F" w:rsidRPr="00F0388A" w:rsidDel="00944B14">
          <w:delText>nter the IP address of your eTPU</w:delText>
        </w:r>
        <w:r w:rsidR="00EF61B9" w:rsidRPr="00F0388A" w:rsidDel="00944B14">
          <w:delText>-</w:delText>
        </w:r>
        <w:r w:rsidR="00C80971" w:rsidDel="00944B14">
          <w:delText>SitePlayer</w:delText>
        </w:r>
        <w:r w:rsidR="00EF61B9" w:rsidRPr="00F0388A" w:rsidDel="00944B14">
          <w:delText>.</w:delText>
        </w:r>
      </w:del>
    </w:p>
    <w:p w14:paraId="424B03C3" w14:textId="12EFAAA5" w:rsidR="00857F6F" w:rsidRPr="00F0388A" w:rsidDel="00944B14" w:rsidRDefault="00857F6F">
      <w:pPr>
        <w:pStyle w:val="Heading2"/>
        <w:rPr>
          <w:del w:id="4130" w:author="Ryan Beck" w:date="2022-10-10T11:40:00Z"/>
        </w:rPr>
        <w:pPrChange w:id="4131" w:author="Tom Bergeron" w:date="2022-11-11T08:58:00Z">
          <w:pPr>
            <w:ind w:left="360"/>
          </w:pPr>
        </w:pPrChange>
      </w:pPr>
      <w:del w:id="4132" w:author="Ryan Beck" w:date="2022-10-10T11:40:00Z">
        <w:r w:rsidRPr="00F0388A" w:rsidDel="00944B14">
          <w:delText xml:space="preserve">If still not working, then use Internet Explorer to access the eTPU </w:delText>
        </w:r>
        <w:r w:rsidR="00C80971" w:rsidDel="00944B14">
          <w:delText>SitePlayer</w:delText>
        </w:r>
        <w:r w:rsidR="00EB351C" w:rsidRPr="00F0388A" w:rsidDel="00944B14">
          <w:delText xml:space="preserve"> and use the manual switch.</w:delText>
        </w:r>
      </w:del>
    </w:p>
    <w:p w14:paraId="52DC1F6A" w14:textId="0F72447A" w:rsidR="00857F6F" w:rsidRPr="00F0388A" w:rsidDel="00944B14" w:rsidRDefault="00857F6F">
      <w:pPr>
        <w:pStyle w:val="Heading2"/>
        <w:rPr>
          <w:del w:id="4133" w:author="Ryan Beck" w:date="2022-10-10T11:40:00Z"/>
        </w:rPr>
        <w:pPrChange w:id="4134" w:author="Tom Bergeron" w:date="2022-11-11T08:58:00Z">
          <w:pPr/>
        </w:pPrChange>
      </w:pPr>
    </w:p>
    <w:p w14:paraId="61ADFB99" w14:textId="27732345" w:rsidR="002955D8" w:rsidRPr="003E4E57" w:rsidDel="00944B14" w:rsidRDefault="002955D8">
      <w:pPr>
        <w:pStyle w:val="Heading2"/>
        <w:rPr>
          <w:del w:id="4135" w:author="Ryan Beck" w:date="2022-10-10T11:40:00Z"/>
        </w:rPr>
        <w:pPrChange w:id="4136" w:author="Tom Bergeron" w:date="2022-11-11T08:58:00Z">
          <w:pPr>
            <w:pStyle w:val="ListParagraph"/>
            <w:numPr>
              <w:numId w:val="117"/>
            </w:numPr>
            <w:ind w:left="360" w:hanging="360"/>
          </w:pPr>
        </w:pPrChange>
      </w:pPr>
      <w:del w:id="4137" w:author="Ryan Beck" w:date="2022-10-10T11:40:00Z">
        <w:r w:rsidRPr="003E4E57" w:rsidDel="00944B14">
          <w:delText xml:space="preserve">If you cannot connect to the </w:delText>
        </w:r>
        <w:r w:rsidR="00C80971" w:rsidRPr="003E4E57" w:rsidDel="00944B14">
          <w:delText>SitePlayer</w:delText>
        </w:r>
        <w:r w:rsidRPr="003E4E57" w:rsidDel="00944B14">
          <w:delText xml:space="preserve"> using </w:delText>
        </w:r>
        <w:r w:rsidR="00BF6D50" w:rsidRPr="003E4E57" w:rsidDel="00944B14">
          <w:delText>Internet</w:delText>
        </w:r>
        <w:r w:rsidRPr="003E4E57" w:rsidDel="00944B14">
          <w:delText xml:space="preserve"> Explorer, t</w:delText>
        </w:r>
        <w:r w:rsidR="004E30ED" w:rsidRPr="003E4E57" w:rsidDel="00944B14">
          <w:delText xml:space="preserve">hen the </w:delText>
        </w:r>
        <w:r w:rsidR="00C80971" w:rsidRPr="003E4E57" w:rsidDel="00944B14">
          <w:delText>SitePlayer</w:delText>
        </w:r>
        <w:r w:rsidR="004E30ED" w:rsidRPr="003E4E57" w:rsidDel="00944B14">
          <w:delText xml:space="preserve"> IP address is</w:delText>
        </w:r>
        <w:r w:rsidRPr="003E4E57" w:rsidDel="00944B14">
          <w:delText xml:space="preserve"> </w:delText>
        </w:r>
        <w:r w:rsidR="004E30ED" w:rsidRPr="003E4E57" w:rsidDel="00944B14">
          <w:delText>typed</w:delText>
        </w:r>
        <w:r w:rsidR="009F0FAC" w:rsidRPr="003E4E57" w:rsidDel="00944B14">
          <w:delText xml:space="preserve"> </w:delText>
        </w:r>
        <w:r w:rsidRPr="003E4E57" w:rsidDel="00944B14">
          <w:delText>incorrect</w:delText>
        </w:r>
        <w:r w:rsidR="009F0FAC" w:rsidRPr="003E4E57" w:rsidDel="00944B14">
          <w:delText>ly</w:delText>
        </w:r>
        <w:r w:rsidR="004E30ED" w:rsidRPr="003E4E57" w:rsidDel="00944B14">
          <w:delText xml:space="preserve"> or the address is </w:delText>
        </w:r>
        <w:r w:rsidR="005E3E0F" w:rsidRPr="003E4E57" w:rsidDel="00944B14">
          <w:delText>unknown</w:delText>
        </w:r>
        <w:r w:rsidRPr="003E4E57" w:rsidDel="00944B14">
          <w:delText>.</w:delText>
        </w:r>
      </w:del>
    </w:p>
    <w:p w14:paraId="6A9A1178" w14:textId="0F7793AC" w:rsidR="009F0FAC" w:rsidRPr="00F0388A" w:rsidDel="00944B14" w:rsidRDefault="009F0FAC">
      <w:pPr>
        <w:pStyle w:val="Heading2"/>
        <w:rPr>
          <w:del w:id="4138" w:author="Ryan Beck" w:date="2022-10-10T11:40:00Z"/>
        </w:rPr>
        <w:pPrChange w:id="4139" w:author="Tom Bergeron" w:date="2022-11-11T08:58:00Z">
          <w:pPr>
            <w:ind w:left="360"/>
          </w:pPr>
        </w:pPrChange>
      </w:pPr>
      <w:del w:id="4140" w:author="Ryan Beck" w:date="2022-10-10T11:40:00Z">
        <w:r w:rsidRPr="00F0388A" w:rsidDel="00944B14">
          <w:delText xml:space="preserve">To correct this, enter the correct IP address for the </w:delText>
        </w:r>
        <w:r w:rsidR="00C80971" w:rsidDel="00944B14">
          <w:delText>SitePlayer</w:delText>
        </w:r>
        <w:r w:rsidRPr="00F0388A" w:rsidDel="00944B14">
          <w:delText xml:space="preserve">.  As long as the </w:delText>
        </w:r>
        <w:r w:rsidR="00C80971" w:rsidDel="00944B14">
          <w:delText>SitePlayer</w:delText>
        </w:r>
        <w:r w:rsidRPr="00F0388A" w:rsidDel="00944B14">
          <w:delText xml:space="preserve"> is not damaged, you can connect.  If you are unsure of the correct IP address of the </w:delText>
        </w:r>
        <w:r w:rsidR="00C80971" w:rsidDel="00944B14">
          <w:delText>SitePlayer</w:delText>
        </w:r>
        <w:r w:rsidRPr="00F0388A" w:rsidDel="00944B14">
          <w:delText>, remove the cover and read the IP address from the eTPU configuration label.  If the IP address is unrecoverable, then the eTPU must be retu</w:delText>
        </w:r>
        <w:r w:rsidR="00EB351C" w:rsidRPr="00F0388A" w:rsidDel="00944B14">
          <w:delText xml:space="preserve">rned </w:delText>
        </w:r>
        <w:r w:rsidR="001F34E9" w:rsidDel="00944B14">
          <w:delText>to your system supplier</w:delText>
        </w:r>
        <w:r w:rsidR="00EB351C" w:rsidRPr="00F0388A" w:rsidDel="00944B14">
          <w:delText xml:space="preserve"> for reprogramming.</w:delText>
        </w:r>
      </w:del>
    </w:p>
    <w:p w14:paraId="339D1038" w14:textId="7968F45D" w:rsidR="00AA4BE8" w:rsidRPr="00F0388A" w:rsidDel="00944B14" w:rsidRDefault="00AA4BE8">
      <w:pPr>
        <w:pStyle w:val="Heading2"/>
        <w:rPr>
          <w:del w:id="4141" w:author="Ryan Beck" w:date="2022-10-10T11:40:00Z"/>
        </w:rPr>
        <w:pPrChange w:id="4142" w:author="Tom Bergeron" w:date="2022-11-11T08:58:00Z">
          <w:pPr/>
        </w:pPrChange>
      </w:pPr>
    </w:p>
    <w:p w14:paraId="2B841634" w14:textId="6DF3D4CA" w:rsidR="00AA4BE8" w:rsidRPr="003E4E57" w:rsidDel="00944B14" w:rsidRDefault="00AA4BE8">
      <w:pPr>
        <w:pStyle w:val="Heading2"/>
        <w:rPr>
          <w:del w:id="4143" w:author="Ryan Beck" w:date="2022-10-10T11:40:00Z"/>
        </w:rPr>
        <w:pPrChange w:id="4144" w:author="Tom Bergeron" w:date="2022-11-11T08:58:00Z">
          <w:pPr>
            <w:pStyle w:val="ListParagraph"/>
            <w:numPr>
              <w:numId w:val="117"/>
            </w:numPr>
            <w:ind w:left="360" w:hanging="360"/>
          </w:pPr>
        </w:pPrChange>
      </w:pPr>
      <w:del w:id="4145" w:author="Ryan Beck" w:date="2022-10-10T11:40:00Z">
        <w:r w:rsidRPr="003E4E57" w:rsidDel="00944B14">
          <w:delText>If communication with the eTPU is lost, (i.e. eTPU Ethernet cable unplugged, or the power disconnected) the syst</w:delText>
        </w:r>
        <w:r w:rsidR="00EB351C" w:rsidRPr="003E4E57" w:rsidDel="00944B14">
          <w:delText>em may not recover on its own.</w:delText>
        </w:r>
      </w:del>
    </w:p>
    <w:p w14:paraId="055484E9" w14:textId="56AD00EC" w:rsidR="00AA4BE8" w:rsidRPr="00F0388A" w:rsidDel="00944B14" w:rsidRDefault="00AA4BE8">
      <w:pPr>
        <w:pStyle w:val="Heading2"/>
        <w:rPr>
          <w:del w:id="4146" w:author="Ryan Beck" w:date="2022-10-10T11:40:00Z"/>
        </w:rPr>
        <w:pPrChange w:id="4147" w:author="Tom Bergeron" w:date="2022-11-11T08:58:00Z">
          <w:pPr>
            <w:ind w:left="360"/>
          </w:pPr>
        </w:pPrChange>
      </w:pPr>
      <w:del w:id="4148" w:author="Ryan Beck" w:date="2022-10-10T11:40:00Z">
        <w:r w:rsidRPr="00F0388A" w:rsidDel="00944B14">
          <w:delText xml:space="preserve">To correct this, close the software and then open it again.  This should reset the eTPU </w:delText>
        </w:r>
        <w:r w:rsidR="00C80971" w:rsidDel="00944B14">
          <w:delText>SitePlayer</w:delText>
        </w:r>
        <w:r w:rsidRPr="00F0388A" w:rsidDel="00944B14">
          <w:delText>.  In some situations, it may require a PC reboot to regain communication with the eTPU</w:delText>
        </w:r>
        <w:r w:rsidR="00EB351C" w:rsidRPr="00F0388A" w:rsidDel="00944B14">
          <w:delText xml:space="preserve">.  </w:delText>
        </w:r>
        <w:r w:rsidRPr="00F0388A" w:rsidDel="00944B14">
          <w:delText>(</w:delText>
        </w:r>
        <w:r w:rsidR="00860424" w:rsidDel="00944B14">
          <w:delText>g</w:delText>
        </w:r>
        <w:r w:rsidR="005E3E0F" w:rsidRPr="00F0388A" w:rsidDel="00944B14">
          <w:delText>reen</w:delText>
        </w:r>
        <w:r w:rsidR="00860424" w:rsidDel="00944B14">
          <w:delText xml:space="preserve"> and r</w:delText>
        </w:r>
        <w:r w:rsidRPr="00F0388A" w:rsidDel="00944B14">
          <w:delText xml:space="preserve">ed </w:delText>
        </w:r>
        <w:r w:rsidR="00DB09E2" w:rsidDel="00944B14">
          <w:delText>LEDs</w:delText>
        </w:r>
        <w:r w:rsidRPr="00F0388A" w:rsidDel="00944B14">
          <w:delText>)</w:delText>
        </w:r>
      </w:del>
    </w:p>
    <w:p w14:paraId="167BA514" w14:textId="46092F55" w:rsidR="00767E44" w:rsidRPr="00F0388A" w:rsidDel="00944B14" w:rsidRDefault="00767E44">
      <w:pPr>
        <w:pStyle w:val="Heading2"/>
        <w:rPr>
          <w:del w:id="4149" w:author="Ryan Beck" w:date="2022-10-10T11:40:00Z"/>
        </w:rPr>
        <w:pPrChange w:id="4150" w:author="Tom Bergeron" w:date="2022-11-11T08:58:00Z">
          <w:pPr/>
        </w:pPrChange>
      </w:pPr>
      <w:bookmarkStart w:id="4151" w:name="_Toc51132781"/>
      <w:bookmarkStart w:id="4152" w:name="_Toc119468192"/>
    </w:p>
    <w:p w14:paraId="2078C037" w14:textId="2092EEFD" w:rsidR="00767E44" w:rsidRPr="00F0388A" w:rsidDel="00944B14" w:rsidRDefault="00767E44">
      <w:pPr>
        <w:pStyle w:val="Heading2"/>
        <w:rPr>
          <w:del w:id="4153" w:author="Ryan Beck" w:date="2022-10-10T11:40:00Z"/>
        </w:rPr>
        <w:pPrChange w:id="4154" w:author="Tom Bergeron" w:date="2022-11-11T08:58:00Z">
          <w:pPr/>
        </w:pPrChange>
      </w:pPr>
    </w:p>
    <w:p w14:paraId="5372D08D" w14:textId="10E89EDD" w:rsidR="00767E44" w:rsidRPr="00F0388A" w:rsidDel="00944B14" w:rsidRDefault="00767E44" w:rsidP="00767E44">
      <w:pPr>
        <w:rPr>
          <w:del w:id="4155" w:author="Ryan Beck" w:date="2022-10-10T11:40:00Z"/>
        </w:rPr>
      </w:pPr>
    </w:p>
    <w:p w14:paraId="76B79181" w14:textId="77777777" w:rsidR="0058069D" w:rsidRDefault="0049174E" w:rsidP="0026146F">
      <w:pPr>
        <w:pStyle w:val="Heading1"/>
      </w:pPr>
      <w:bookmarkStart w:id="4156" w:name="_Toc51132716"/>
      <w:bookmarkStart w:id="4157" w:name="_Toc119468193"/>
      <w:bookmarkStart w:id="4158" w:name="_Toc329784649"/>
      <w:bookmarkStart w:id="4159" w:name="_Toc329852098"/>
      <w:bookmarkStart w:id="4160" w:name="_Toc331173670"/>
      <w:bookmarkStart w:id="4161" w:name="_Toc332208778"/>
      <w:bookmarkStart w:id="4162" w:name="_Toc332274025"/>
      <w:bookmarkStart w:id="4163" w:name="_Toc367109146"/>
      <w:bookmarkStart w:id="4164" w:name="_Toc394486345"/>
      <w:bookmarkStart w:id="4165" w:name="_Toc394583551"/>
      <w:bookmarkStart w:id="4166" w:name="_Toc468171268"/>
      <w:bookmarkStart w:id="4167" w:name="_Toc468549182"/>
      <w:bookmarkStart w:id="4168" w:name="_Toc468552700"/>
      <w:bookmarkStart w:id="4169" w:name="_Toc469041227"/>
      <w:bookmarkStart w:id="4170" w:name="_Toc469041333"/>
      <w:bookmarkStart w:id="4171" w:name="_Toc469043391"/>
      <w:bookmarkStart w:id="4172" w:name="_Toc469045025"/>
      <w:bookmarkStart w:id="4173" w:name="_Toc469139323"/>
      <w:bookmarkStart w:id="4174" w:name="_Toc469143779"/>
      <w:bookmarkStart w:id="4175" w:name="_Toc469152537"/>
      <w:bookmarkStart w:id="4176" w:name="_Toc469152768"/>
      <w:bookmarkStart w:id="4177" w:name="_Toc491174859"/>
      <w:bookmarkStart w:id="4178" w:name="_Toc491175167"/>
      <w:bookmarkStart w:id="4179" w:name="_Toc491337840"/>
      <w:bookmarkStart w:id="4180" w:name="_Toc491338014"/>
      <w:bookmarkStart w:id="4181" w:name="_Toc491338787"/>
      <w:bookmarkStart w:id="4182" w:name="_Toc491339255"/>
      <w:bookmarkStart w:id="4183" w:name="_Toc532836371"/>
      <w:bookmarkStart w:id="4184" w:name="_Toc532855769"/>
      <w:bookmarkStart w:id="4185" w:name="_Toc532856791"/>
      <w:bookmarkStart w:id="4186" w:name="_Toc53042213"/>
      <w:bookmarkStart w:id="4187" w:name="_Toc53042398"/>
      <w:bookmarkStart w:id="4188" w:name="_Toc53042490"/>
      <w:bookmarkStart w:id="4189" w:name="_Toc86846370"/>
      <w:bookmarkStart w:id="4190" w:name="_Toc86846561"/>
      <w:bookmarkStart w:id="4191" w:name="_Toc119049773"/>
      <w:bookmarkStart w:id="4192" w:name="_Toc119049938"/>
      <w:bookmarkStart w:id="4193" w:name="_Toc119050503"/>
      <w:bookmarkStart w:id="4194" w:name="_Toc119050693"/>
      <w:bookmarkStart w:id="4195" w:name="_Toc120103055"/>
      <w:bookmarkStart w:id="4196" w:name="_Toc129764352"/>
      <w:bookmarkStart w:id="4197" w:name="_Toc130360762"/>
      <w:bookmarkEnd w:id="4151"/>
      <w:bookmarkEnd w:id="4152"/>
      <w:r>
        <w:lastRenderedPageBreak/>
        <w:t>C</w:t>
      </w:r>
      <w:r w:rsidR="0058069D">
        <w:t>ommunicat</w:t>
      </w:r>
      <w:bookmarkEnd w:id="4156"/>
      <w:bookmarkEnd w:id="4157"/>
      <w:bookmarkEnd w:id="4158"/>
      <w:bookmarkEnd w:id="4159"/>
      <w:bookmarkEnd w:id="4160"/>
      <w:bookmarkEnd w:id="4161"/>
      <w:bookmarkEnd w:id="4162"/>
      <w:bookmarkEnd w:id="4163"/>
      <w:r w:rsidR="003E4E57">
        <w:t>e</w:t>
      </w:r>
      <w:r>
        <w:t xml:space="preserve"> </w:t>
      </w:r>
      <w:r w:rsidR="003E4E57">
        <w:t>w</w:t>
      </w:r>
      <w:r w:rsidR="006C7149">
        <w:t>ith Oven Controllers</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p>
    <w:p w14:paraId="7B55EB5C" w14:textId="160DD037" w:rsidR="00CA01D3" w:rsidRPr="00F0388A" w:rsidRDefault="00CA01D3" w:rsidP="00CA01D3">
      <w:pPr>
        <w:keepNext/>
        <w:spacing w:after="120"/>
      </w:pPr>
      <w:bookmarkStart w:id="4198" w:name="_Toc51132717"/>
      <w:bookmarkStart w:id="4199" w:name="_Toc119468194"/>
      <w:bookmarkStart w:id="4200"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7D58B0E5" w:rsidR="00535AC7" w:rsidRPr="00EF66EF" w:rsidRDefault="00535AC7"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rFonts w:ascii="Arial" w:hAnsi="Arial" w:cs="Arial"/>
                <w:sz w:val="18"/>
                <w:szCs w:val="18"/>
              </w:rPr>
            </w:pPr>
            <w:r>
              <w:rPr>
                <w:rFonts w:ascii="Arial" w:hAnsi="Arial" w:cs="Arial"/>
                <w:sz w:val="18"/>
                <w:szCs w:val="18"/>
              </w:rPr>
              <w:t>V388389</w:t>
            </w:r>
          </w:p>
        </w:tc>
      </w:tr>
      <w:tr w:rsidR="00B8428B" w:rsidRPr="006D1E3D" w14:paraId="56E73E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rsidP="002D7822">
      <w:pPr>
        <w:pStyle w:val="Heading2"/>
      </w:pPr>
      <w:bookmarkStart w:id="4201" w:name="_Toc469043392"/>
      <w:bookmarkStart w:id="4202" w:name="_Toc469045026"/>
      <w:bookmarkStart w:id="4203" w:name="_Toc469139324"/>
      <w:bookmarkStart w:id="4204" w:name="_Toc469152769"/>
      <w:bookmarkStart w:id="4205" w:name="_Toc491174860"/>
      <w:bookmarkStart w:id="4206" w:name="_Toc491337841"/>
      <w:bookmarkStart w:id="4207" w:name="_Toc491338015"/>
      <w:bookmarkStart w:id="4208" w:name="_Toc491338788"/>
      <w:bookmarkStart w:id="4209" w:name="_Toc532855770"/>
      <w:bookmarkStart w:id="4210" w:name="_Toc532856792"/>
      <w:bookmarkStart w:id="4211" w:name="_Toc53042214"/>
      <w:bookmarkStart w:id="4212" w:name="_Toc53042399"/>
      <w:bookmarkStart w:id="4213" w:name="_Toc86846371"/>
      <w:bookmarkStart w:id="4214" w:name="_Toc86846562"/>
      <w:bookmarkStart w:id="4215" w:name="_Toc119049774"/>
      <w:bookmarkStart w:id="4216" w:name="_Toc119049939"/>
      <w:bookmarkStart w:id="4217" w:name="_Toc119050504"/>
      <w:bookmarkStart w:id="4218" w:name="_Toc119050694"/>
      <w:bookmarkStart w:id="4219" w:name="_Toc120103056"/>
      <w:bookmarkStart w:id="4220" w:name="_Toc129764353"/>
      <w:bookmarkStart w:id="4221" w:name="_Toc130360763"/>
      <w:r>
        <w:lastRenderedPageBreak/>
        <w:t>Confirm</w:t>
      </w:r>
      <w:r w:rsidR="009459B1">
        <w:t xml:space="preserve"> </w:t>
      </w:r>
      <w:r w:rsidR="00754243">
        <w:t>Oven Communications</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p>
    <w:p w14:paraId="317E9CF9" w14:textId="3249E603" w:rsidR="00F369E4" w:rsidRPr="0088636D" w:rsidRDefault="008C70AE" w:rsidP="00F369E4">
      <w:pPr>
        <w:jc w:val="center"/>
      </w:pPr>
      <w:r>
        <w:rPr>
          <w:noProof/>
        </w:rPr>
        <w:drawing>
          <wp:inline distT="0" distB="0" distL="0" distR="0" wp14:anchorId="373DD112" wp14:editId="68CCECC8">
            <wp:extent cx="3938157" cy="3354726"/>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200">
                      <a:extLst>
                        <a:ext uri="{28A0092B-C50C-407E-A947-70E740481C1C}">
                          <a14:useLocalDpi xmlns:a14="http://schemas.microsoft.com/office/drawing/2010/main" val="0"/>
                        </a:ext>
                      </a:extLst>
                    </a:blip>
                    <a:stretch>
                      <a:fillRect/>
                    </a:stretch>
                  </pic:blipFill>
                  <pic:spPr>
                    <a:xfrm>
                      <a:off x="0" y="0"/>
                      <a:ext cx="3938157" cy="3354726"/>
                    </a:xfrm>
                    <a:prstGeom prst="rect">
                      <a:avLst/>
                    </a:prstGeom>
                  </pic:spPr>
                </pic:pic>
              </a:graphicData>
            </a:graphic>
          </wp:inline>
        </w:drawing>
      </w:r>
      <w:r w:rsidR="000E0382">
        <w:rPr>
          <w:noProof/>
        </w:rPr>
        <mc:AlternateContent>
          <mc:Choice Requires="wps">
            <w:drawing>
              <wp:anchor distT="0" distB="0" distL="114300" distR="114300" simplePos="0" relativeHeight="251051008" behindDoc="0" locked="0" layoutInCell="1" allowOverlap="1" wp14:anchorId="407D4CE4" wp14:editId="39F0CE4D">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8EF2F" id="Oval 3629" o:spid="_x0000_s1026" style="position:absolute;margin-left:79.65pt;margin-top:41.5pt;width:117pt;height:27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p>
    <w:p w14:paraId="6158C223" w14:textId="55A51B6E" w:rsidR="0058069D" w:rsidRDefault="005C7870" w:rsidP="00F5043F">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86</w:t>
      </w:r>
      <w:r w:rsidR="00EB54D7">
        <w:rPr>
          <w:noProof/>
        </w:rPr>
        <w:fldChar w:fldCharType="end"/>
      </w:r>
      <w:r w:rsidR="00016DC1">
        <w:t>: Hardware Status</w:t>
      </w:r>
      <w:r w:rsidR="0088636D">
        <w:t xml:space="preserve"> – Oven Controller Communication</w:t>
      </w:r>
    </w:p>
    <w:p w14:paraId="251CB612" w14:textId="77777777" w:rsidR="001D11DE" w:rsidRDefault="001D11DE" w:rsidP="001D11DE">
      <w:bookmarkStart w:id="4222" w:name="_Toc51132718"/>
      <w:bookmarkStart w:id="4223" w:name="_Toc119468195"/>
      <w:bookmarkStart w:id="4224"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6720BFC0"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2A4FF7">
        <w:rPr>
          <w:rFonts w:ascii="Courier New" w:hAnsi="Courier New" w:cs="Courier New"/>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E691997" w:rsidR="001D11DE" w:rsidDel="008835B9" w:rsidRDefault="001D11DE" w:rsidP="008835B9">
      <w:pPr>
        <w:pStyle w:val="ListParagraph"/>
        <w:numPr>
          <w:ilvl w:val="0"/>
          <w:numId w:val="119"/>
        </w:numPr>
        <w:rPr>
          <w:del w:id="4225" w:author="Tom Bergeron" w:date="2023-04-11T23:03:00Z"/>
        </w:r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66679DB9" w14:textId="77777777" w:rsidR="008835B9" w:rsidRPr="00F0388A" w:rsidRDefault="008835B9" w:rsidP="00AA5614">
      <w:pPr>
        <w:pStyle w:val="ListParagraph"/>
        <w:numPr>
          <w:ilvl w:val="0"/>
          <w:numId w:val="119"/>
        </w:numPr>
        <w:rPr>
          <w:ins w:id="4226" w:author="Tom Bergeron" w:date="2023-04-11T23:03:00Z"/>
        </w:rPr>
      </w:pPr>
    </w:p>
    <w:p w14:paraId="24CE9C7F" w14:textId="5EC83C21" w:rsidR="001D11DE" w:rsidDel="00771E4B" w:rsidRDefault="001D11DE" w:rsidP="006555DC">
      <w:pPr>
        <w:pStyle w:val="ListParagraph"/>
        <w:numPr>
          <w:ilvl w:val="0"/>
          <w:numId w:val="119"/>
        </w:numPr>
        <w:rPr>
          <w:del w:id="4227" w:author="Ryan Beck" w:date="2022-10-10T13:05:00Z"/>
        </w:rPr>
      </w:pPr>
      <w:proofErr w:type="spellStart"/>
      <w:r w:rsidRPr="00F0388A">
        <w:t>Make</w:t>
      </w:r>
      <w:proofErr w:type="spellEnd"/>
      <w:r w:rsidRPr="00F0388A">
        <w:t xml:space="preserve"> sure that the </w:t>
      </w:r>
      <w:r>
        <w:t>latest versions of the correct drivers are</w:t>
      </w:r>
      <w:r w:rsidRPr="00F0388A">
        <w:t xml:space="preserve"> properly installed. </w:t>
      </w:r>
      <w:r>
        <w:t xml:space="preserve"> (</w:t>
      </w:r>
      <w:r w:rsidRPr="00F0388A">
        <w:t xml:space="preserve">Contact </w:t>
      </w:r>
      <w:r w:rsidR="00FD18FE">
        <w:t xml:space="preserve">supplier </w:t>
      </w:r>
      <w:r w:rsidRPr="00F0388A">
        <w:t>or the oven manufacturer for details.</w:t>
      </w:r>
      <w:r>
        <w:t>)</w:t>
      </w:r>
    </w:p>
    <w:p w14:paraId="4DF4766F" w14:textId="77777777" w:rsidR="00771E4B" w:rsidRPr="00F0388A" w:rsidRDefault="00771E4B" w:rsidP="008835B9">
      <w:pPr>
        <w:pStyle w:val="ListParagraph"/>
        <w:numPr>
          <w:ilvl w:val="0"/>
          <w:numId w:val="119"/>
        </w:numPr>
        <w:rPr>
          <w:ins w:id="4228" w:author="Ryan Beck" w:date="2022-11-18T12:31:00Z"/>
        </w:rPr>
      </w:pPr>
    </w:p>
    <w:p w14:paraId="75F10855" w14:textId="77777777" w:rsidR="00D63F7B" w:rsidRDefault="00D63F7B">
      <w:pPr>
        <w:pStyle w:val="ListParagraph"/>
        <w:pPrChange w:id="4229" w:author="Ryan Beck" w:date="2022-11-18T12:31:00Z">
          <w:pPr>
            <w:pStyle w:val="Heading2"/>
          </w:pPr>
        </w:pPrChange>
      </w:pPr>
      <w:bookmarkStart w:id="4230" w:name="_Toc329249488"/>
      <w:bookmarkStart w:id="4231" w:name="_Toc390353671"/>
      <w:bookmarkStart w:id="4232" w:name="_Toc469043393"/>
      <w:bookmarkStart w:id="4233" w:name="_Toc469045027"/>
      <w:bookmarkStart w:id="4234" w:name="_Toc469139325"/>
      <w:bookmarkStart w:id="4235" w:name="_Toc469152770"/>
      <w:bookmarkStart w:id="4236" w:name="_Toc491174861"/>
      <w:bookmarkStart w:id="4237" w:name="_Toc491337842"/>
      <w:bookmarkStart w:id="4238" w:name="_Toc491338016"/>
      <w:bookmarkStart w:id="4239" w:name="_Toc491338789"/>
      <w:bookmarkStart w:id="4240" w:name="_Toc532855771"/>
      <w:bookmarkStart w:id="4241" w:name="_Toc532856793"/>
      <w:bookmarkEnd w:id="4222"/>
      <w:bookmarkEnd w:id="4223"/>
      <w:bookmarkEnd w:id="4224"/>
    </w:p>
    <w:p w14:paraId="25568C1B" w14:textId="591AD883" w:rsidR="001D11DE" w:rsidRPr="00413285" w:rsidRDefault="001D11DE" w:rsidP="002D7822">
      <w:pPr>
        <w:pStyle w:val="Heading2"/>
      </w:pPr>
      <w:bookmarkStart w:id="4242" w:name="_Toc53042215"/>
      <w:bookmarkStart w:id="4243" w:name="_Toc53042400"/>
      <w:bookmarkStart w:id="4244" w:name="_Toc86846372"/>
      <w:bookmarkStart w:id="4245" w:name="_Toc86846563"/>
      <w:bookmarkStart w:id="4246" w:name="_Toc119049775"/>
      <w:bookmarkStart w:id="4247" w:name="_Toc119049940"/>
      <w:bookmarkStart w:id="4248" w:name="_Toc119050505"/>
      <w:bookmarkStart w:id="4249" w:name="_Toc119050695"/>
      <w:bookmarkStart w:id="4250" w:name="_Toc120103057"/>
      <w:bookmarkStart w:id="4251" w:name="_Toc129764354"/>
      <w:bookmarkStart w:id="4252" w:name="_Toc130360764"/>
      <w:r>
        <w:lastRenderedPageBreak/>
        <w:t>Configur</w:t>
      </w:r>
      <w:r w:rsidR="00B4329A">
        <w:t>e</w:t>
      </w:r>
      <w:r>
        <w:t xml:space="preserve"> </w:t>
      </w:r>
      <w:r w:rsidR="00754243">
        <w:t xml:space="preserve">Software </w:t>
      </w:r>
      <w:r w:rsidR="00B4329A">
        <w:t>f</w:t>
      </w:r>
      <w:r w:rsidR="00754243">
        <w:t>or Oven Communication</w:t>
      </w:r>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1906B1">
              <w:rPr>
                <w:b/>
                <w:i/>
                <w:iCs/>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52E49D2" w:rsidR="00AA0AAA" w:rsidRPr="00CA01D3" w:rsidRDefault="005E2966" w:rsidP="00CA01D3">
            <w:r>
              <w:rPr>
                <w:noProof/>
              </w:rPr>
              <w:drawing>
                <wp:inline distT="0" distB="0" distL="0" distR="0" wp14:anchorId="77EA9251" wp14:editId="3510BAD7">
                  <wp:extent cx="2480055" cy="20631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85610" cy="2067724"/>
                          </a:xfrm>
                          <a:prstGeom prst="rect">
                            <a:avLst/>
                          </a:prstGeom>
                        </pic:spPr>
                      </pic:pic>
                    </a:graphicData>
                  </a:graphic>
                </wp:inline>
              </w:drawing>
            </w:r>
          </w:p>
        </w:tc>
      </w:tr>
    </w:tbl>
    <w:p w14:paraId="39D46608" w14:textId="1D9C650E" w:rsidR="001D11DE" w:rsidRDefault="001D11DE" w:rsidP="002D7822">
      <w:pPr>
        <w:pStyle w:val="Heading2"/>
      </w:pPr>
      <w:bookmarkStart w:id="4253" w:name="_Toc329249489"/>
      <w:bookmarkStart w:id="4254" w:name="_Toc390353672"/>
      <w:bookmarkStart w:id="4255" w:name="_Toc469043394"/>
      <w:bookmarkStart w:id="4256" w:name="_Toc469045028"/>
      <w:bookmarkStart w:id="4257" w:name="_Toc469139326"/>
      <w:bookmarkStart w:id="4258" w:name="_Toc469152771"/>
      <w:bookmarkStart w:id="4259" w:name="_Toc491174862"/>
      <w:bookmarkStart w:id="4260" w:name="_Toc491337843"/>
      <w:bookmarkStart w:id="4261" w:name="_Toc491338017"/>
      <w:bookmarkStart w:id="4262" w:name="_Toc491338790"/>
      <w:bookmarkStart w:id="4263" w:name="_Toc532855772"/>
      <w:bookmarkStart w:id="4264" w:name="_Toc532856794"/>
      <w:bookmarkStart w:id="4265" w:name="_Toc53042216"/>
      <w:bookmarkStart w:id="4266" w:name="_Toc53042401"/>
      <w:bookmarkStart w:id="4267" w:name="_Toc86846373"/>
      <w:bookmarkStart w:id="4268" w:name="_Toc86846564"/>
      <w:bookmarkStart w:id="4269" w:name="_Toc119049776"/>
      <w:bookmarkStart w:id="4270" w:name="_Toc119049941"/>
      <w:bookmarkStart w:id="4271" w:name="_Toc119050506"/>
      <w:bookmarkStart w:id="4272" w:name="_Toc119050696"/>
      <w:bookmarkStart w:id="4273" w:name="_Toc120103058"/>
      <w:bookmarkStart w:id="4274" w:name="_Toc129764355"/>
      <w:bookmarkStart w:id="4275" w:name="_Toc130360765"/>
      <w:r>
        <w:t>Us</w:t>
      </w:r>
      <w:r w:rsidR="00B4329A">
        <w:t>e a</w:t>
      </w:r>
      <w:r w:rsidR="00754243">
        <w:t xml:space="preserve"> </w:t>
      </w:r>
      <w:r>
        <w:t>Base Oven R</w:t>
      </w:r>
      <w:r w:rsidRPr="00356338">
        <w:t xml:space="preserve">ecipe </w:t>
      </w:r>
      <w:r w:rsidR="00447120">
        <w:t>w</w:t>
      </w:r>
      <w:r w:rsidR="00754243">
        <w:t>ith Oven Communication</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276" w:name="_Toc329249490"/>
      <w:bookmarkStart w:id="4277" w:name="_Toc390353673"/>
      <w:r>
        <w:br w:type="page"/>
      </w:r>
    </w:p>
    <w:p w14:paraId="3C284243" w14:textId="50E50C4E" w:rsidR="001D11DE" w:rsidRDefault="001D11DE" w:rsidP="002D7822">
      <w:pPr>
        <w:pStyle w:val="Heading2"/>
      </w:pPr>
      <w:bookmarkStart w:id="4278" w:name="_Toc469043395"/>
      <w:bookmarkStart w:id="4279" w:name="_Toc469045029"/>
      <w:bookmarkStart w:id="4280" w:name="_Toc469139327"/>
      <w:bookmarkStart w:id="4281" w:name="_Toc469152772"/>
      <w:bookmarkStart w:id="4282" w:name="_Toc491174863"/>
      <w:bookmarkStart w:id="4283" w:name="_Toc491337844"/>
      <w:bookmarkStart w:id="4284" w:name="_Toc491338018"/>
      <w:bookmarkStart w:id="4285" w:name="_Toc491338791"/>
      <w:bookmarkStart w:id="4286" w:name="_Toc532855773"/>
      <w:bookmarkStart w:id="4287" w:name="_Toc532856795"/>
      <w:bookmarkStart w:id="4288" w:name="_Toc53042217"/>
      <w:bookmarkStart w:id="4289" w:name="_Toc53042402"/>
      <w:bookmarkStart w:id="4290" w:name="_Toc86846374"/>
      <w:bookmarkStart w:id="4291" w:name="_Toc86846565"/>
      <w:bookmarkStart w:id="4292" w:name="_Toc119049777"/>
      <w:bookmarkStart w:id="4293" w:name="_Toc119049942"/>
      <w:bookmarkStart w:id="4294" w:name="_Toc119050507"/>
      <w:bookmarkStart w:id="4295" w:name="_Toc119050697"/>
      <w:bookmarkStart w:id="4296" w:name="_Toc120103059"/>
      <w:bookmarkStart w:id="4297" w:name="_Toc129764356"/>
      <w:bookmarkStart w:id="4298" w:name="_Toc130360766"/>
      <w:r>
        <w:lastRenderedPageBreak/>
        <w:t>Run</w:t>
      </w:r>
      <w:r w:rsidR="00B4329A">
        <w:t xml:space="preserve"> a</w:t>
      </w:r>
      <w:r w:rsidR="00754243">
        <w:t xml:space="preserve"> Profile</w:t>
      </w:r>
      <w:bookmarkEnd w:id="4276"/>
      <w:bookmarkEnd w:id="4277"/>
      <w:r w:rsidR="00754243">
        <w:t xml:space="preserve"> </w:t>
      </w:r>
      <w:r w:rsidR="002A4FF7">
        <w:t>u</w:t>
      </w:r>
      <w:r w:rsidR="00754243">
        <w:t>sing Oven Communication</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r w:rsidR="00FE570D">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D800131"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818"/>
        <w:gridCol w:w="2316"/>
        <w:gridCol w:w="2940"/>
        <w:gridCol w:w="16"/>
      </w:tblGrid>
      <w:tr w:rsidR="00050826" w14:paraId="19EC0B14" w14:textId="77777777" w:rsidTr="004D6ABC">
        <w:trPr>
          <w:gridAfter w:val="1"/>
          <w:wAfter w:w="18" w:type="dxa"/>
        </w:trPr>
        <w:tc>
          <w:tcPr>
            <w:tcW w:w="4176" w:type="dxa"/>
            <w:shd w:val="clear" w:color="auto" w:fill="auto"/>
          </w:tcPr>
          <w:p w14:paraId="7D619EAB" w14:textId="52475FEB"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4299" w:author="Ryan Beck" w:date="2022-10-10T11:42:00Z">
              <w:r w:rsidRPr="00F0388A" w:rsidDel="001441B9">
                <w:delText xml:space="preserve">See </w:delText>
              </w:r>
              <w:r w:rsidRPr="00F0388A" w:rsidDel="001441B9">
                <w:fldChar w:fldCharType="begin"/>
              </w:r>
              <w:r w:rsidRPr="00F0388A" w:rsidDel="001441B9">
                <w:delInstrText xml:space="preserve"> REF _Ref186057216 \h  \* MERGEFORMAT </w:delInstrText>
              </w:r>
              <w:r w:rsidRPr="00F0388A" w:rsidDel="001441B9">
                <w:fldChar w:fldCharType="separate"/>
              </w:r>
              <w:r w:rsidR="00F9407E" w:rsidRPr="00F0388A" w:rsidDel="001441B9">
                <w:delText xml:space="preserve">Figure </w:delText>
              </w:r>
              <w:r w:rsidR="00F9407E" w:rsidDel="001441B9">
                <w:delText>87</w:delText>
              </w:r>
              <w:r w:rsidRPr="00F0388A" w:rsidDel="001441B9">
                <w:fldChar w:fldCharType="end"/>
              </w:r>
              <w:r w:rsidRPr="00F0388A" w:rsidDel="001441B9">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3D9609AF">
                  <wp:extent cx="2743200" cy="1016333"/>
                  <wp:effectExtent l="0" t="0" r="0" b="0"/>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5369" cy="1020841"/>
                          </a:xfrm>
                          <a:prstGeom prst="rect">
                            <a:avLst/>
                          </a:prstGeom>
                          <a:noFill/>
                          <a:ln>
                            <a:noFill/>
                          </a:ln>
                        </pic:spPr>
                      </pic:pic>
                    </a:graphicData>
                  </a:graphic>
                </wp:inline>
              </w:drawing>
            </w:r>
          </w:p>
          <w:p w14:paraId="7E0B7DF5" w14:textId="4B168284" w:rsidR="00050826" w:rsidRDefault="00050826" w:rsidP="00970150">
            <w:pPr>
              <w:pStyle w:val="Caption"/>
            </w:pPr>
            <w:bookmarkStart w:id="4300" w:name="_Ref186057216"/>
            <w:r w:rsidRPr="00F0388A">
              <w:t xml:space="preserve">Figure </w:t>
            </w:r>
            <w:r w:rsidR="00EB54D7">
              <w:fldChar w:fldCharType="begin"/>
            </w:r>
            <w:r w:rsidR="00EB54D7">
              <w:instrText xml:space="preserve"> SEQ Figure \* ARABIC </w:instrText>
            </w:r>
            <w:r w:rsidR="00EB54D7">
              <w:fldChar w:fldCharType="separate"/>
            </w:r>
            <w:r w:rsidR="00093938">
              <w:rPr>
                <w:noProof/>
              </w:rPr>
              <w:t>87</w:t>
            </w:r>
            <w:r w:rsidR="00EB54D7">
              <w:rPr>
                <w:noProof/>
              </w:rPr>
              <w:fldChar w:fldCharType="end"/>
            </w:r>
            <w:bookmarkEnd w:id="4300"/>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99F05C3">
                  <wp:extent cx="1293944" cy="933546"/>
                  <wp:effectExtent l="0" t="0" r="1905" b="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96178" cy="935158"/>
                          </a:xfrm>
                          <a:prstGeom prst="rect">
                            <a:avLst/>
                          </a:prstGeom>
                          <a:noFill/>
                          <a:ln>
                            <a:noFill/>
                          </a:ln>
                        </pic:spPr>
                      </pic:pic>
                    </a:graphicData>
                  </a:graphic>
                </wp:inline>
              </w:drawing>
            </w:r>
          </w:p>
          <w:p w14:paraId="1A4EFF1E" w14:textId="46E96A07" w:rsidR="00050826" w:rsidRDefault="00050826" w:rsidP="00970150">
            <w:pPr>
              <w:pStyle w:val="Caption"/>
            </w:pPr>
            <w:r w:rsidRPr="00F0388A">
              <w:t xml:space="preserve">Figure </w:t>
            </w:r>
            <w:r w:rsidR="00EB54D7">
              <w:fldChar w:fldCharType="begin"/>
            </w:r>
            <w:r w:rsidR="00EB54D7">
              <w:instrText xml:space="preserve"> SEQ Figure \* ARABIC </w:instrText>
            </w:r>
            <w:r w:rsidR="00EB54D7">
              <w:fldChar w:fldCharType="separate"/>
            </w:r>
            <w:r w:rsidR="00093938">
              <w:rPr>
                <w:noProof/>
              </w:rPr>
              <w:t>88</w:t>
            </w:r>
            <w:r w:rsidR="00EB54D7">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171FD8A4"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w:t>
      </w:r>
      <w:r w:rsidR="00D960B0">
        <w:t xml:space="preserve">select </w:t>
      </w:r>
      <w:r w:rsidRPr="00D960B0">
        <w:rPr>
          <w:b/>
          <w:bCs/>
        </w:rPr>
        <w:t>No</w:t>
      </w:r>
      <w:r w:rsidRPr="00F0388A">
        <w:t xml:space="preserve"> and follow the instructions.  This information is outlined in the user manual, but what happens next may be a little confusing to a </w:t>
      </w:r>
      <w:del w:id="4301" w:author="Ryan Beck" w:date="2022-10-10T13:42:00Z">
        <w:r w:rsidRPr="00F0388A" w:rsidDel="00E3238F">
          <w:delText>first time</w:delText>
        </w:r>
      </w:del>
      <w:ins w:id="4302" w:author="Ryan Beck" w:date="2022-10-10T13:42:00Z">
        <w:r w:rsidR="00E3238F"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E309CA">
        <w:rPr>
          <w:b/>
          <w:bCs/>
          <w:iCs/>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E309CA">
        <w:rPr>
          <w:b/>
          <w:bCs/>
          <w:iCs/>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6EBF8AAD" w:rsidR="00D507D6" w:rsidRDefault="00D507D6" w:rsidP="00AA5614">
            <w:pPr>
              <w:pStyle w:val="ListBullet2"/>
              <w:numPr>
                <w:ilvl w:val="0"/>
                <w:numId w:val="121"/>
              </w:numPr>
              <w:ind w:left="360"/>
            </w:pPr>
            <w:r w:rsidRPr="00F0388A">
              <w:t>Next the system will take you to the Verify Minimum and Maximum Set point Temperature screen.  This is to verify that we have not allowed the software to choose set point values that the oven is not capable of controlling to.</w:t>
            </w:r>
            <w:del w:id="4303" w:author="Ryan Beck" w:date="2022-10-10T11:42:00Z">
              <w:r w:rsidRPr="00F0388A" w:rsidDel="001441B9">
                <w:delText xml:space="preserve">  </w:delText>
              </w:r>
              <w:r w:rsidR="00D77035" w:rsidDel="001441B9">
                <w:delText>(</w:delText>
              </w:r>
              <w:r w:rsidRPr="00F0388A" w:rsidDel="001441B9">
                <w:delText xml:space="preserve">See </w:delText>
              </w:r>
              <w:r w:rsidRPr="00F0388A" w:rsidDel="001441B9">
                <w:fldChar w:fldCharType="begin"/>
              </w:r>
              <w:r w:rsidRPr="00F0388A" w:rsidDel="001441B9">
                <w:delInstrText xml:space="preserve"> REF _Ref186057432 \h  \* MERGEFORMAT </w:delInstrText>
              </w:r>
              <w:r w:rsidRPr="00F0388A" w:rsidDel="001441B9">
                <w:fldChar w:fldCharType="separate"/>
              </w:r>
              <w:r w:rsidR="00F9407E" w:rsidRPr="00970150" w:rsidDel="001441B9">
                <w:delText xml:space="preserve">Figure </w:delText>
              </w:r>
              <w:r w:rsidR="00F9407E" w:rsidDel="001441B9">
                <w:delText>89</w:delText>
              </w:r>
              <w:r w:rsidRPr="00F0388A" w:rsidDel="001441B9">
                <w:fldChar w:fldCharType="end"/>
              </w:r>
              <w:r w:rsidRPr="00F0388A" w:rsidDel="001441B9">
                <w:delText>.</w:delText>
              </w:r>
              <w:r w:rsidR="00D77035" w:rsidDel="001441B9">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2A4FF7">
              <w:rPr>
                <w:b/>
                <w:bCs/>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4DBB6E9A" w:rsidR="00050826" w:rsidRPr="00970150" w:rsidRDefault="00050826" w:rsidP="00E332CD">
            <w:pPr>
              <w:ind w:left="720"/>
              <w:jc w:val="center"/>
            </w:pPr>
            <w:bookmarkStart w:id="4304" w:name="_Ref186057432"/>
            <w:r w:rsidRPr="00970150">
              <w:t xml:space="preserve">Figure </w:t>
            </w:r>
            <w:r w:rsidR="00EB54D7">
              <w:fldChar w:fldCharType="begin"/>
            </w:r>
            <w:r w:rsidR="00EB54D7">
              <w:instrText xml:space="preserve"> SEQ Figure \* ARABIC</w:instrText>
            </w:r>
            <w:r w:rsidR="00EB54D7">
              <w:instrText xml:space="preserve"> </w:instrText>
            </w:r>
            <w:r w:rsidR="00EB54D7">
              <w:fldChar w:fldCharType="separate"/>
            </w:r>
            <w:r w:rsidR="00093938">
              <w:rPr>
                <w:noProof/>
              </w:rPr>
              <w:t>89</w:t>
            </w:r>
            <w:r w:rsidR="00EB54D7">
              <w:rPr>
                <w:noProof/>
              </w:rPr>
              <w:fldChar w:fldCharType="end"/>
            </w:r>
            <w:bookmarkEnd w:id="4304"/>
            <w:r w:rsidRPr="00970150">
              <w:t>: Verify Setpoints</w:t>
            </w:r>
          </w:p>
        </w:tc>
      </w:tr>
    </w:tbl>
    <w:p w14:paraId="36DED972" w14:textId="2AE2112F"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0527ADF5" w:rsidR="0058069D" w:rsidRPr="00276F83" w:rsidRDefault="0058069D">
      <w:pPr>
        <w:ind w:left="1440"/>
        <w:pPrChange w:id="4305" w:author="Ryan Beck" w:date="2022-11-18T12:32:00Z">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w:t>
      </w:r>
      <w:r w:rsidRPr="00236A31">
        <w:rPr>
          <w:i/>
          <w:iCs/>
        </w:rPr>
        <w:t>Optimization</w:t>
      </w:r>
      <w:r w:rsidRPr="00276F83">
        <w:t xml:space="preserve"> Tab and turn off </w:t>
      </w:r>
      <w:r w:rsidRPr="00236A31">
        <w:rPr>
          <w:b/>
          <w:bCs/>
          <w:i/>
          <w:iCs/>
        </w:rPr>
        <w:t xml:space="preserve">Allow Zone Set </w:t>
      </w:r>
      <w:del w:id="4306" w:author="Ryan Beck" w:date="2022-10-10T13:42:00Z">
        <w:r w:rsidRPr="00236A31" w:rsidDel="00E3238F">
          <w:rPr>
            <w:b/>
            <w:bCs/>
            <w:i/>
            <w:iCs/>
          </w:rPr>
          <w:delText>points</w:delText>
        </w:r>
      </w:del>
      <w:ins w:id="4307" w:author="Ryan Beck" w:date="2022-10-10T13:42:00Z">
        <w:r w:rsidR="00E3238F" w:rsidRPr="00236A31">
          <w:rPr>
            <w:b/>
            <w:bCs/>
            <w:i/>
            <w:iCs/>
          </w:rPr>
          <w:t>Points</w:t>
        </w:r>
      </w:ins>
      <w:r w:rsidRPr="00236A31">
        <w:rPr>
          <w:b/>
          <w:bCs/>
          <w:i/>
          <w:iCs/>
        </w:rPr>
        <w:t xml:space="preserve"> </w:t>
      </w:r>
      <w:proofErr w:type="gramStart"/>
      <w:r w:rsidRPr="00236A31">
        <w:rPr>
          <w:b/>
          <w:bCs/>
          <w:i/>
          <w:iCs/>
        </w:rPr>
        <w:t>To</w:t>
      </w:r>
      <w:proofErr w:type="gramEnd"/>
      <w:r w:rsidRPr="00236A31">
        <w:rPr>
          <w:b/>
          <w:bCs/>
          <w:i/>
          <w:iCs/>
        </w:rPr>
        <w:t xml:space="preserve"> Change</w:t>
      </w:r>
      <w:r w:rsidR="00444844" w:rsidRPr="00276F83">
        <w:t xml:space="preserve">.  </w:t>
      </w:r>
      <w:r w:rsidRPr="00276F83">
        <w:t>The next time around</w:t>
      </w:r>
      <w:r w:rsidR="009E413D" w:rsidRPr="00276F83">
        <w:t>,</w:t>
      </w:r>
      <w:r w:rsidRPr="00276F83">
        <w:t xml:space="preserve"> the software will not change any of the zone </w:t>
      </w:r>
      <w:del w:id="4308" w:author="Ryan Beck" w:date="2022-10-10T13:42:00Z">
        <w:r w:rsidRPr="00276F83" w:rsidDel="00E3238F">
          <w:delText>values</w:delText>
        </w:r>
      </w:del>
      <w:ins w:id="4309" w:author="Ryan Beck" w:date="2022-10-10T13:42:00Z">
        <w:r w:rsidR="00E3238F"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310" w:name="_Toc119468197"/>
      <w:bookmarkStart w:id="4311" w:name="_Toc329784654"/>
      <w:bookmarkStart w:id="4312" w:name="_Toc393782344"/>
      <w:r>
        <w:br w:type="page"/>
      </w:r>
    </w:p>
    <w:p w14:paraId="0220A023" w14:textId="6ADDB12C" w:rsidR="00D77035" w:rsidRPr="00F0388A" w:rsidRDefault="004D6ABC" w:rsidP="002D7822">
      <w:pPr>
        <w:pStyle w:val="Heading2"/>
      </w:pPr>
      <w:bookmarkStart w:id="4313" w:name="_Toc469043396"/>
      <w:bookmarkStart w:id="4314" w:name="_Toc469045030"/>
      <w:bookmarkStart w:id="4315" w:name="_Toc469139328"/>
      <w:bookmarkStart w:id="4316" w:name="_Toc469152773"/>
      <w:bookmarkStart w:id="4317" w:name="_Toc491174864"/>
      <w:bookmarkStart w:id="4318" w:name="_Toc491337845"/>
      <w:bookmarkStart w:id="4319" w:name="_Toc491338019"/>
      <w:bookmarkStart w:id="4320" w:name="_Toc491338792"/>
      <w:bookmarkStart w:id="4321" w:name="_Toc532855774"/>
      <w:bookmarkStart w:id="4322" w:name="_Toc532856796"/>
      <w:bookmarkStart w:id="4323" w:name="_Toc53042218"/>
      <w:bookmarkStart w:id="4324" w:name="_Toc53042403"/>
      <w:bookmarkStart w:id="4325" w:name="_Toc86846375"/>
      <w:bookmarkStart w:id="4326" w:name="_Toc86846566"/>
      <w:bookmarkStart w:id="4327" w:name="_Toc119049778"/>
      <w:bookmarkStart w:id="4328" w:name="_Toc119049943"/>
      <w:bookmarkStart w:id="4329" w:name="_Toc119050508"/>
      <w:bookmarkStart w:id="4330" w:name="_Toc119050698"/>
      <w:bookmarkStart w:id="4331" w:name="_Toc120103060"/>
      <w:bookmarkStart w:id="4332" w:name="_Toc129764357"/>
      <w:bookmarkStart w:id="4333" w:name="_Toc130360767"/>
      <w:r>
        <w:lastRenderedPageBreak/>
        <w:t>Start a</w:t>
      </w:r>
      <w:r w:rsidR="00754243" w:rsidRPr="00F0388A">
        <w:t xml:space="preserve"> </w:t>
      </w:r>
      <w:r w:rsidR="00D77035" w:rsidRPr="00F0388A">
        <w:t>Virtual Profile</w:t>
      </w:r>
      <w:bookmarkEnd w:id="4310"/>
      <w:bookmarkEnd w:id="4311"/>
      <w:bookmarkEnd w:id="4312"/>
      <w:r w:rsidR="00D77035">
        <w:t xml:space="preserve"> </w:t>
      </w:r>
      <w:del w:id="4334" w:author="Ryan Beck" w:date="2022-11-18T12:32:00Z">
        <w:r w:rsidR="00754243" w:rsidDel="00771E4B">
          <w:delText>With</w:delText>
        </w:r>
      </w:del>
      <w:ins w:id="4335" w:author="Ryan Beck" w:date="2022-11-18T12:32:00Z">
        <w:r w:rsidR="00771E4B">
          <w:t>with</w:t>
        </w:r>
      </w:ins>
      <w:r w:rsidR="00754243">
        <w:t xml:space="preserve"> Oven Communication</w:t>
      </w:r>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1B357335" w:rsidR="00036E0E" w:rsidDel="00E3238F" w:rsidRDefault="00036E0E" w:rsidP="009E2A24">
            <w:pPr>
              <w:pStyle w:val="ListNumber4"/>
              <w:rPr>
                <w:del w:id="4336" w:author="Ryan Beck" w:date="2022-10-10T13:42:00Z"/>
              </w:rPr>
            </w:pPr>
            <w:r w:rsidRPr="00F0388A">
              <w:t xml:space="preserve">When starting a Virtual Profile from the Profile Explorer, </w:t>
            </w:r>
            <w:r w:rsidR="00FE570D">
              <w:t>y</w:t>
            </w:r>
            <w:r w:rsidRPr="00F0388A">
              <w:t>ou will be asked to select your Base oven Recipe.  A browse dialog box will appear, providing you with the means to browse your PC and point to the location and file name of the Base Oven Recipe you</w:t>
            </w:r>
            <w:r w:rsidR="004D41C7">
              <w:t>’ve</w:t>
            </w:r>
            <w:r w:rsidRPr="00F0388A">
              <w:t xml:space="preserve"> chosen to use for this product.  </w:t>
            </w:r>
            <w:del w:id="4337" w:author="Ryan Beck" w:date="2022-10-10T13:42:00Z">
              <w:r w:rsidRPr="00F0388A" w:rsidDel="00E3238F">
                <w:delText xml:space="preserve">See </w:delText>
              </w:r>
              <w:r w:rsidRPr="00F0388A" w:rsidDel="00E3238F">
                <w:fldChar w:fldCharType="begin"/>
              </w:r>
              <w:r w:rsidRPr="00F0388A" w:rsidDel="00E3238F">
                <w:delInstrText xml:space="preserve"> REF _Ref186057746 \h  \* MERGEFORMAT </w:delInstrText>
              </w:r>
              <w:r w:rsidRPr="00F0388A" w:rsidDel="00E3238F">
                <w:fldChar w:fldCharType="separate"/>
              </w:r>
              <w:r w:rsidR="00F9407E" w:rsidRPr="00F0388A" w:rsidDel="00E3238F">
                <w:delText xml:space="preserve">Figure </w:delText>
              </w:r>
              <w:r w:rsidR="00F9407E" w:rsidDel="00E3238F">
                <w:rPr>
                  <w:noProof/>
                </w:rPr>
                <w:delText>90</w:delText>
              </w:r>
              <w:r w:rsidRPr="00F0388A" w:rsidDel="00E3238F">
                <w:fldChar w:fldCharType="end"/>
              </w:r>
              <w:r w:rsidRPr="00F0388A" w:rsidDel="00E3238F">
                <w:delText>.</w:delText>
              </w:r>
            </w:del>
          </w:p>
          <w:p w14:paraId="10D538BC" w14:textId="77777777" w:rsidR="00E3238F" w:rsidRPr="00F0388A" w:rsidRDefault="00E3238F" w:rsidP="009E2A24">
            <w:pPr>
              <w:pStyle w:val="ListNumber4"/>
              <w:rPr>
                <w:ins w:id="4338" w:author="Ryan Beck" w:date="2022-10-10T13:42:00Z"/>
              </w:rPr>
            </w:pPr>
          </w:p>
          <w:p w14:paraId="1A789610" w14:textId="77777777" w:rsidR="00036E0E" w:rsidRPr="00F0388A" w:rsidRDefault="00036E0E">
            <w:pPr>
              <w:pStyle w:val="ListNumber4"/>
              <w:numPr>
                <w:ilvl w:val="0"/>
                <w:numId w:val="0"/>
              </w:numPr>
              <w:ind w:left="360"/>
              <w:pPrChange w:id="4339" w:author="Ryan Beck" w:date="2022-10-10T13:42:00Z">
                <w:pPr>
                  <w:pStyle w:val="ListContinue"/>
                </w:pPr>
              </w:pPrChange>
            </w:pPr>
          </w:p>
          <w:p w14:paraId="1F21A35B" w14:textId="2587B89B"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1D382D6E" w:rsidR="00036E0E" w:rsidRPr="00F0388A" w:rsidRDefault="00036E0E" w:rsidP="00036E0E">
            <w:pPr>
              <w:pStyle w:val="Caption"/>
            </w:pPr>
            <w:bookmarkStart w:id="4340" w:name="_Ref186057746"/>
            <w:r w:rsidRPr="00F0388A">
              <w:t xml:space="preserve">Figure </w:t>
            </w:r>
            <w:r w:rsidR="00EB54D7">
              <w:fldChar w:fldCharType="begin"/>
            </w:r>
            <w:r w:rsidR="00EB54D7">
              <w:instrText xml:space="preserve"> SEQ Figure \* ARABIC </w:instrText>
            </w:r>
            <w:r w:rsidR="00EB54D7">
              <w:fldChar w:fldCharType="separate"/>
            </w:r>
            <w:r w:rsidR="00093938">
              <w:rPr>
                <w:noProof/>
              </w:rPr>
              <w:t>90</w:t>
            </w:r>
            <w:r w:rsidR="00EB54D7">
              <w:rPr>
                <w:noProof/>
              </w:rPr>
              <w:fldChar w:fldCharType="end"/>
            </w:r>
            <w:bookmarkEnd w:id="434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62C1D525"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7BFB6D63"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r w:rsidR="00B6604E">
              <w:t>Instead,</w:t>
            </w:r>
            <w:r w:rsidR="00D77035">
              <w:t xml:space="preserve"> you will see the</w:t>
            </w:r>
            <w:r w:rsidRPr="00F0388A">
              <w:t xml:space="preserve"> screen</w:t>
            </w:r>
            <w:r w:rsidR="00D77035">
              <w:t xml:space="preserve"> shown at the right</w:t>
            </w:r>
            <w:r w:rsidRPr="00F0388A">
              <w:t>, verifying that you are loading the correct Ba</w:t>
            </w:r>
            <w:r w:rsidR="00D77035">
              <w:t xml:space="preserve">se Oven Recipe.  If you </w:t>
            </w:r>
            <w:r w:rsidR="00B6604E">
              <w:t>select</w:t>
            </w:r>
            <w:r w:rsidR="00D77035">
              <w:t xml:space="preserve"> </w:t>
            </w:r>
            <w:r w:rsidR="00B6604E" w:rsidRPr="00B6604E">
              <w:rPr>
                <w:b/>
                <w:bCs/>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4341" w:author="Ryan Beck" w:date="2022-10-10T11:42:00Z">
              <w:r w:rsidR="00D77035" w:rsidDel="001441B9">
                <w:delText>(</w:delText>
              </w:r>
              <w:r w:rsidRPr="00F0388A" w:rsidDel="001441B9">
                <w:delText xml:space="preserve">See </w:delText>
              </w:r>
              <w:r w:rsidRPr="00F0388A" w:rsidDel="001441B9">
                <w:fldChar w:fldCharType="begin"/>
              </w:r>
              <w:r w:rsidRPr="00F0388A" w:rsidDel="001441B9">
                <w:delInstrText xml:space="preserve"> REF _Ref186057932 \h  \* MERGEFORMAT </w:delInstrText>
              </w:r>
              <w:r w:rsidRPr="00F0388A" w:rsidDel="001441B9">
                <w:fldChar w:fldCharType="separate"/>
              </w:r>
              <w:r w:rsidR="00F9407E" w:rsidRPr="00F9407E" w:rsidDel="001441B9">
                <w:delText xml:space="preserve">Figure </w:delText>
              </w:r>
              <w:r w:rsidR="00F9407E" w:rsidRPr="00F9407E" w:rsidDel="001441B9">
                <w:rPr>
                  <w:noProof/>
                </w:rPr>
                <w:delText>91</w:delText>
              </w:r>
              <w:r w:rsidRPr="00F0388A" w:rsidDel="001441B9">
                <w:fldChar w:fldCharType="end"/>
              </w:r>
              <w:r w:rsidRPr="00F0388A" w:rsidDel="001441B9">
                <w:delText>.</w:delText>
              </w:r>
              <w:r w:rsidR="00D77035" w:rsidDel="001441B9">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02680913" w:rsidR="00036E0E" w:rsidRPr="00970150" w:rsidRDefault="00036E0E" w:rsidP="00970150">
            <w:pPr>
              <w:pStyle w:val="ListContinue"/>
              <w:ind w:left="0"/>
              <w:jc w:val="center"/>
              <w:rPr>
                <w:rFonts w:ascii="Arial" w:hAnsi="Arial" w:cs="Arial"/>
                <w:sz w:val="16"/>
                <w:szCs w:val="16"/>
              </w:rPr>
            </w:pPr>
            <w:bookmarkStart w:id="434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093938">
              <w:rPr>
                <w:rFonts w:ascii="Arial" w:hAnsi="Arial" w:cs="Arial"/>
                <w:noProof/>
                <w:sz w:val="16"/>
                <w:szCs w:val="16"/>
              </w:rPr>
              <w:t>91</w:t>
            </w:r>
            <w:r w:rsidRPr="00970150">
              <w:rPr>
                <w:rFonts w:ascii="Arial" w:hAnsi="Arial" w:cs="Arial"/>
                <w:sz w:val="16"/>
                <w:szCs w:val="16"/>
              </w:rPr>
              <w:fldChar w:fldCharType="end"/>
            </w:r>
            <w:bookmarkEnd w:id="4342"/>
          </w:p>
        </w:tc>
      </w:tr>
    </w:tbl>
    <w:p w14:paraId="7C15AE9F" w14:textId="77777777" w:rsidR="0058069D" w:rsidRPr="00F0388A" w:rsidRDefault="0058069D" w:rsidP="0058069D"/>
    <w:p w14:paraId="66D90877" w14:textId="3445CC9B" w:rsidR="00BD073C" w:rsidRPr="00276F83" w:rsidRDefault="00D77035">
      <w:pPr>
        <w:ind w:left="720"/>
        <w:pPrChange w:id="4343" w:author="Ryan Beck" w:date="2022-11-18T12:32:00Z">
          <w:pPr/>
        </w:pPrChange>
      </w:pPr>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4D41C7">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rsidP="002D7822">
      <w:pPr>
        <w:pStyle w:val="Heading2"/>
      </w:pPr>
      <w:bookmarkStart w:id="4344" w:name="_KIC_24/7_without_Board_Sensor_(Belt"/>
      <w:bookmarkStart w:id="4345" w:name="_Toc51132722"/>
      <w:bookmarkStart w:id="4346" w:name="_Toc119468198"/>
      <w:bookmarkEnd w:id="4344"/>
      <w:r w:rsidRPr="00F0388A">
        <w:br w:type="page"/>
      </w:r>
      <w:bookmarkStart w:id="4347" w:name="_Toc141866788"/>
      <w:bookmarkStart w:id="4348" w:name="_Toc329784655"/>
      <w:bookmarkStart w:id="4349" w:name="_Toc469043397"/>
      <w:bookmarkStart w:id="4350" w:name="_Toc469045031"/>
      <w:bookmarkStart w:id="4351" w:name="_Toc469139329"/>
      <w:bookmarkStart w:id="4352" w:name="_Toc469152774"/>
      <w:bookmarkStart w:id="4353" w:name="_Toc491174865"/>
      <w:bookmarkStart w:id="4354" w:name="_Toc491337846"/>
      <w:bookmarkStart w:id="4355" w:name="_Toc491338020"/>
      <w:bookmarkStart w:id="4356" w:name="_Toc491338793"/>
      <w:bookmarkStart w:id="4357" w:name="_Toc532855775"/>
      <w:bookmarkStart w:id="4358" w:name="_Toc532856797"/>
      <w:bookmarkStart w:id="4359" w:name="_Toc53042219"/>
      <w:bookmarkStart w:id="4360" w:name="_Toc53042404"/>
      <w:bookmarkStart w:id="4361" w:name="_Toc86846376"/>
      <w:bookmarkStart w:id="4362" w:name="_Toc86846567"/>
      <w:bookmarkStart w:id="4363" w:name="_Toc119049779"/>
      <w:bookmarkStart w:id="4364" w:name="_Toc119049944"/>
      <w:bookmarkStart w:id="4365" w:name="_Toc119050509"/>
      <w:bookmarkStart w:id="4366" w:name="_Toc119050699"/>
      <w:bookmarkStart w:id="4367" w:name="_Toc120103061"/>
      <w:bookmarkStart w:id="4368" w:name="_Toc129764358"/>
      <w:bookmarkStart w:id="4369" w:name="_Toc130360768"/>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7958CE">
        <w:rPr>
          <w:rStyle w:val="PlainTextChar"/>
          <w:i/>
          <w:iCs/>
          <w:rPrChange w:id="4370" w:author="Tom Bergeron" w:date="2022-11-11T08:32:00Z">
            <w:rPr>
              <w:rStyle w:val="PlainTextChar"/>
            </w:rPr>
          </w:rPrChange>
        </w:rPr>
        <w:t>C:\</w:t>
      </w:r>
      <w:r w:rsidR="00B2208C" w:rsidRPr="007958CE">
        <w:rPr>
          <w:rStyle w:val="PlainTextChar"/>
          <w:i/>
          <w:iCs/>
          <w:rPrChange w:id="4371" w:author="Tom Bergeron" w:date="2022-11-11T08:32:00Z">
            <w:rPr>
              <w:rStyle w:val="PlainTextChar"/>
            </w:rPr>
          </w:rPrChange>
        </w:rPr>
        <w:t xml:space="preserve">software root </w:t>
      </w:r>
      <w:proofErr w:type="gramStart"/>
      <w:r w:rsidR="00B2208C" w:rsidRPr="007958CE">
        <w:rPr>
          <w:rStyle w:val="PlainTextChar"/>
          <w:i/>
          <w:iCs/>
          <w:rPrChange w:id="4372" w:author="Tom Bergeron" w:date="2022-11-11T08:32:00Z">
            <w:rPr>
              <w:rStyle w:val="PlainTextChar"/>
            </w:rPr>
          </w:rPrChange>
        </w:rPr>
        <w:t>directory</w:t>
      </w:r>
      <w:r w:rsidRPr="007958CE">
        <w:rPr>
          <w:rStyle w:val="PlainTextChar"/>
          <w:i/>
          <w:iCs/>
          <w:rPrChange w:id="4373" w:author="Tom Bergeron" w:date="2022-11-11T08:32:00Z">
            <w:rPr>
              <w:rStyle w:val="PlainTextChar"/>
            </w:rPr>
          </w:rPrChange>
        </w:rPr>
        <w:t>\Log\KIC2000UserSettings.kiccfg</w:t>
      </w:r>
      <w:proofErr w:type="gramEnd"/>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 xml:space="preserve">n the </w:t>
      </w:r>
      <w:r w:rsidR="00512BD7" w:rsidRPr="00771E4B">
        <w:rPr>
          <w:i/>
          <w:iCs/>
          <w:rPrChange w:id="4374" w:author="Ryan Beck" w:date="2022-11-18T12:33:00Z">
            <w:rPr/>
          </w:rPrChange>
        </w:rPr>
        <w:t>Global Preferences</w:t>
      </w:r>
      <w:r>
        <w:t xml:space="preserve"> screen</w:t>
      </w:r>
      <w:r w:rsidR="00351520" w:rsidRPr="00F0388A">
        <w:t xml:space="preserve"> </w:t>
      </w:r>
      <w:r w:rsidR="00B2208C" w:rsidRPr="00886F63">
        <w:rPr>
          <w:i/>
          <w:iCs/>
          <w:rPrChange w:id="4375" w:author="Ryan Beck" w:date="2022-11-18T12:33:00Z">
            <w:rPr/>
          </w:rPrChange>
        </w:rPr>
        <w:t>Global</w:t>
      </w:r>
      <w:r w:rsidR="00B2208C">
        <w:t xml:space="preserve"> tab, select the </w:t>
      </w:r>
      <w:r w:rsidR="00351520" w:rsidRPr="00886F63">
        <w:rPr>
          <w:b/>
          <w:i/>
          <w:iCs/>
        </w:rPr>
        <w:t>Use Oven Ba</w:t>
      </w:r>
      <w:r w:rsidR="00B2208C" w:rsidRPr="00886F63">
        <w:rPr>
          <w:b/>
          <w:i/>
          <w:iCs/>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88"/>
        <w:gridCol w:w="4772"/>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0C6BCF4F"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r w:rsidR="00B6604E">
              <w:t>recipe,</w:t>
            </w:r>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3C41133A">
                  <wp:extent cx="2708152" cy="1575267"/>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9" cstate="print">
                            <a:extLst>
                              <a:ext uri="{28A0092B-C50C-407E-A947-70E740481C1C}">
                                <a14:useLocalDpi xmlns:a14="http://schemas.microsoft.com/office/drawing/2010/main" val="0"/>
                              </a:ext>
                            </a:extLst>
                          </a:blip>
                          <a:srcRect l="16875" t="22501" r="16875" b="26250"/>
                          <a:stretch>
                            <a:fillRect/>
                          </a:stretch>
                        </pic:blipFill>
                        <pic:spPr bwMode="auto">
                          <a:xfrm>
                            <a:off x="0" y="0"/>
                            <a:ext cx="2710860" cy="1576842"/>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345"/>
      <w:bookmarkEnd w:id="4346"/>
    </w:tbl>
    <w:p w14:paraId="2C1CDFC0" w14:textId="77777777" w:rsidR="00AD69D0" w:rsidRPr="00F0388A" w:rsidRDefault="00AD69D0" w:rsidP="003456EC"/>
    <w:p w14:paraId="03D20DCF" w14:textId="59DD2926" w:rsidR="00E767B9" w:rsidRDefault="00E767B9" w:rsidP="0026146F">
      <w:pPr>
        <w:pStyle w:val="Heading1"/>
      </w:pPr>
      <w:bookmarkStart w:id="4376" w:name="_Dual_Lane_Systems"/>
      <w:bookmarkStart w:id="4377" w:name="_Ref468169722"/>
      <w:bookmarkStart w:id="4378" w:name="_Toc468171270"/>
      <w:bookmarkStart w:id="4379" w:name="_Toc468549184"/>
      <w:bookmarkStart w:id="4380" w:name="_Toc468552702"/>
      <w:bookmarkStart w:id="4381" w:name="_Toc469041229"/>
      <w:bookmarkStart w:id="4382" w:name="_Toc469041335"/>
      <w:bookmarkStart w:id="4383" w:name="_Toc469043399"/>
      <w:bookmarkStart w:id="4384" w:name="_Toc469045032"/>
      <w:bookmarkStart w:id="4385" w:name="_Toc469139330"/>
      <w:bookmarkStart w:id="4386" w:name="_Toc469143780"/>
      <w:bookmarkStart w:id="4387" w:name="_Toc469152538"/>
      <w:bookmarkStart w:id="4388" w:name="_Toc469152775"/>
      <w:bookmarkStart w:id="4389" w:name="_Toc491174866"/>
      <w:bookmarkStart w:id="4390" w:name="_Toc491175168"/>
      <w:bookmarkStart w:id="4391" w:name="_Toc491337847"/>
      <w:bookmarkStart w:id="4392" w:name="_Toc491338021"/>
      <w:bookmarkStart w:id="4393" w:name="_Toc491338794"/>
      <w:bookmarkStart w:id="4394" w:name="_Toc491339256"/>
      <w:bookmarkStart w:id="4395" w:name="_Toc532836372"/>
      <w:bookmarkStart w:id="4396" w:name="_Toc532855776"/>
      <w:bookmarkStart w:id="4397" w:name="_Toc532856798"/>
      <w:bookmarkStart w:id="4398" w:name="_Toc53042220"/>
      <w:bookmarkStart w:id="4399" w:name="_Toc53042405"/>
      <w:bookmarkStart w:id="4400" w:name="_Toc53042491"/>
      <w:bookmarkStart w:id="4401" w:name="_Toc86846377"/>
      <w:bookmarkStart w:id="4402" w:name="_Toc86846568"/>
      <w:bookmarkStart w:id="4403" w:name="_Toc119049780"/>
      <w:bookmarkStart w:id="4404" w:name="_Toc119049945"/>
      <w:bookmarkStart w:id="4405" w:name="_Toc119050510"/>
      <w:bookmarkStart w:id="4406" w:name="_Toc119050700"/>
      <w:bookmarkStart w:id="4407" w:name="_Toc120103062"/>
      <w:bookmarkStart w:id="4408" w:name="_Toc129764359"/>
      <w:bookmarkStart w:id="4409" w:name="_Toc130360769"/>
      <w:bookmarkEnd w:id="4376"/>
      <w:r>
        <w:lastRenderedPageBreak/>
        <w:t xml:space="preserve">Dual Lane Systems </w:t>
      </w:r>
      <w:r w:rsidR="00447120">
        <w:t>a</w:t>
      </w:r>
      <w:r w:rsidR="006C7149">
        <w:t xml:space="preserve">nd </w:t>
      </w:r>
      <w:r>
        <w:t>Functionality</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3AA9CF3D"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454B9A2" w:rsidR="00E767B9" w:rsidRDefault="00E767B9" w:rsidP="00E767B9">
      <w:r>
        <w:t>A radio button display</w:t>
      </w:r>
      <w:r w:rsidR="00891305">
        <w:t>s</w:t>
      </w:r>
      <w:r>
        <w:t xml:space="preserve"> during the installation routine</w:t>
      </w:r>
      <w:r w:rsidR="00891305">
        <w:t xml:space="preserve"> that</w:t>
      </w:r>
      <w:r>
        <w:t xml:space="preserve"> lets you choose between the standard configuration or the dual lane setup. </w:t>
      </w:r>
    </w:p>
    <w:p w14:paraId="13A577A1" w14:textId="77777777" w:rsidR="00E767B9" w:rsidRPr="002C3995" w:rsidRDefault="00E767B9" w:rsidP="00E767B9"/>
    <w:p w14:paraId="4DEB20CC" w14:textId="77777777" w:rsidR="00E767B9" w:rsidRDefault="00E767B9">
      <w:pPr>
        <w:ind w:left="720"/>
        <w:pPrChange w:id="4410" w:author="Ryan Beck" w:date="2022-11-18T12:33: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737029">
      <w:pPr>
        <w:jc w:val="center"/>
      </w:pPr>
    </w:p>
    <w:p w14:paraId="7C29212B" w14:textId="77777777" w:rsidR="00E767B9" w:rsidRDefault="00754243" w:rsidP="002D7822">
      <w:pPr>
        <w:pStyle w:val="Heading2"/>
      </w:pPr>
      <w:bookmarkStart w:id="4411" w:name="_Toc469043400"/>
      <w:bookmarkStart w:id="4412" w:name="_Toc469045033"/>
      <w:bookmarkStart w:id="4413" w:name="_Toc469139331"/>
      <w:bookmarkStart w:id="4414" w:name="_Toc469152776"/>
      <w:bookmarkStart w:id="4415" w:name="_Toc491174867"/>
      <w:bookmarkStart w:id="4416" w:name="_Toc491337848"/>
      <w:bookmarkStart w:id="4417" w:name="_Toc491338022"/>
      <w:bookmarkStart w:id="4418" w:name="_Toc491338795"/>
      <w:bookmarkStart w:id="4419" w:name="_Toc532855777"/>
      <w:bookmarkStart w:id="4420" w:name="_Toc532856799"/>
      <w:bookmarkStart w:id="4421" w:name="_Toc53042221"/>
      <w:bookmarkStart w:id="4422" w:name="_Toc53042406"/>
      <w:bookmarkStart w:id="4423" w:name="_Toc86846378"/>
      <w:bookmarkStart w:id="4424" w:name="_Toc86846569"/>
      <w:bookmarkStart w:id="4425" w:name="_Toc119049781"/>
      <w:bookmarkStart w:id="4426" w:name="_Toc119049946"/>
      <w:bookmarkStart w:id="4427" w:name="_Toc119050511"/>
      <w:bookmarkStart w:id="4428" w:name="_Toc119050701"/>
      <w:bookmarkStart w:id="4429" w:name="_Toc120103063"/>
      <w:bookmarkStart w:id="4430" w:name="_Toc129764360"/>
      <w:bookmarkStart w:id="4431" w:name="_Toc130360770"/>
      <w:r>
        <w:t>Dual Lane Dual Systems</w:t>
      </w:r>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2CC14373"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4D41C7">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rsidP="002D7822">
      <w:pPr>
        <w:pStyle w:val="Heading2"/>
        <w:rPr>
          <w:rFonts w:ascii="Trebuchet MS" w:hAnsi="Trebuchet MS"/>
          <w:sz w:val="24"/>
          <w:szCs w:val="24"/>
        </w:rPr>
      </w:pPr>
      <w:bookmarkStart w:id="4432" w:name="_Toc469043402"/>
      <w:bookmarkStart w:id="4433" w:name="_Toc469045035"/>
      <w:bookmarkStart w:id="4434" w:name="_Toc469139333"/>
      <w:bookmarkStart w:id="4435" w:name="_Toc469152778"/>
      <w:bookmarkStart w:id="4436" w:name="_Toc491174868"/>
      <w:bookmarkStart w:id="4437" w:name="_Toc491337849"/>
      <w:bookmarkStart w:id="4438" w:name="_Toc491338023"/>
      <w:bookmarkStart w:id="4439" w:name="_Toc491338796"/>
      <w:bookmarkStart w:id="4440" w:name="_Toc532855778"/>
      <w:bookmarkStart w:id="4441" w:name="_Toc532856800"/>
      <w:bookmarkStart w:id="4442" w:name="_Toc53042222"/>
      <w:bookmarkStart w:id="4443" w:name="_Toc53042407"/>
      <w:bookmarkStart w:id="4444" w:name="_Toc86846379"/>
      <w:bookmarkStart w:id="4445" w:name="_Toc86846570"/>
      <w:bookmarkStart w:id="4446" w:name="_Toc119049782"/>
      <w:bookmarkStart w:id="4447" w:name="_Toc119049947"/>
      <w:bookmarkStart w:id="4448" w:name="_Toc119050512"/>
      <w:bookmarkStart w:id="4449" w:name="_Toc119050702"/>
      <w:bookmarkStart w:id="4450" w:name="_Toc120103064"/>
      <w:bookmarkStart w:id="4451" w:name="_Toc129764361"/>
      <w:bookmarkStart w:id="4452" w:name="_Toc130360771"/>
      <w:r w:rsidRPr="00E767B9">
        <w:lastRenderedPageBreak/>
        <w:t>Configure Dual Lane Systems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54B6F04C" w:rsidR="00E767B9" w:rsidRPr="005D0172" w:rsidRDefault="00E767B9" w:rsidP="00E767B9">
      <w:pPr>
        <w:rPr>
          <w:highlight w:val="yellow"/>
        </w:rPr>
      </w:pPr>
    </w:p>
    <w:p w14:paraId="4E935BE7" w14:textId="44473A26" w:rsidR="00E767B9" w:rsidRPr="005D0172" w:rsidRDefault="00E767B9" w:rsidP="00E767B9">
      <w:pPr>
        <w:rPr>
          <w:highlight w:val="yellow"/>
        </w:rPr>
      </w:pPr>
    </w:p>
    <w:p w14:paraId="063990BA" w14:textId="7B8E97E0" w:rsidR="00E767B9" w:rsidRPr="005D0172" w:rsidRDefault="00FA7A5F" w:rsidP="00E767B9">
      <w:pPr>
        <w:rPr>
          <w:highlight w:val="yellow"/>
        </w:rPr>
      </w:pPr>
      <w:r>
        <w:rPr>
          <w:noProof/>
        </w:rPr>
        <w:drawing>
          <wp:anchor distT="0" distB="0" distL="114300" distR="114300" simplePos="0" relativeHeight="251968512" behindDoc="1" locked="0" layoutInCell="1" allowOverlap="1" wp14:anchorId="5DA11F58" wp14:editId="6FC860E4">
            <wp:simplePos x="0" y="0"/>
            <wp:positionH relativeFrom="column">
              <wp:posOffset>2535555</wp:posOffset>
            </wp:positionH>
            <wp:positionV relativeFrom="line">
              <wp:posOffset>145415</wp:posOffset>
            </wp:positionV>
            <wp:extent cx="3289935" cy="2442210"/>
            <wp:effectExtent l="0" t="0" r="5715" b="0"/>
            <wp:wrapTight wrapText="left">
              <wp:wrapPolygon edited="0">
                <wp:start x="0" y="0"/>
                <wp:lineTo x="0" y="21398"/>
                <wp:lineTo x="21512" y="21398"/>
                <wp:lineTo x="21512"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212">
                      <a:extLst>
                        <a:ext uri="{28A0092B-C50C-407E-A947-70E740481C1C}">
                          <a14:useLocalDpi xmlns:a14="http://schemas.microsoft.com/office/drawing/2010/main" val="0"/>
                        </a:ext>
                      </a:extLst>
                    </a:blip>
                    <a:stretch>
                      <a:fillRect/>
                    </a:stretch>
                  </pic:blipFill>
                  <pic:spPr>
                    <a:xfrm>
                      <a:off x="0" y="0"/>
                      <a:ext cx="3289935" cy="2442210"/>
                    </a:xfrm>
                    <a:prstGeom prst="rect">
                      <a:avLst/>
                    </a:prstGeom>
                  </pic:spPr>
                </pic:pic>
              </a:graphicData>
            </a:graphic>
            <wp14:sizeRelH relativeFrom="page">
              <wp14:pctWidth>0</wp14:pctWidth>
            </wp14:sizeRelH>
            <wp14:sizeRelV relativeFrom="page">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7235E104" w:rsidR="00E767B9" w:rsidRDefault="00D80151" w:rsidP="00E767B9">
      <w:r>
        <w:t>Se</w:t>
      </w:r>
      <w:r w:rsidR="00E767B9" w:rsidRPr="00EC2531">
        <w:t xml:space="preserve">lect </w:t>
      </w:r>
      <w:ins w:id="4453" w:author="Ryan Beck" w:date="2022-11-18T12:33:00Z">
        <w:r w:rsidR="00771E4B" w:rsidRPr="00394830">
          <w:rPr>
            <w:b/>
            <w:bCs/>
            <w:i/>
            <w:iCs/>
            <w:rPrChange w:id="4454" w:author="Ryan Beck" w:date="2022-11-18T12:33:00Z">
              <w:rPr/>
            </w:rPrChange>
          </w:rPr>
          <w:t xml:space="preserve">e-APS </w:t>
        </w:r>
      </w:ins>
      <w:del w:id="4455" w:author="Ryan Beck" w:date="2022-11-18T12:33:00Z">
        <w:r w:rsidR="00E767B9" w:rsidRPr="00394830" w:rsidDel="00771E4B">
          <w:rPr>
            <w:b/>
            <w:bCs/>
            <w:i/>
            <w:iCs/>
            <w:rPrChange w:id="4456" w:author="Ryan Beck" w:date="2022-11-18T12:33:00Z">
              <w:rPr/>
            </w:rPrChange>
          </w:rPr>
          <w:delText>“</w:delText>
        </w:r>
      </w:del>
      <w:r w:rsidR="00E767B9" w:rsidRPr="00394830">
        <w:rPr>
          <w:b/>
          <w:bCs/>
          <w:i/>
          <w:iCs/>
          <w:rPrChange w:id="4457" w:author="Ryan Beck" w:date="2022-11-18T12:33:00Z">
            <w:rPr>
              <w:i/>
              <w:iCs/>
            </w:rPr>
          </w:rPrChange>
        </w:rPr>
        <w:t>Dual Lane Dual System</w:t>
      </w:r>
      <w:del w:id="4458" w:author="Ryan Beck" w:date="2022-11-18T12:33:00Z">
        <w:r w:rsidR="00E767B9" w:rsidRPr="00394830" w:rsidDel="00771E4B">
          <w:rPr>
            <w:b/>
            <w:bCs/>
            <w:i/>
            <w:iCs/>
            <w:rPrChange w:id="4459" w:author="Ryan Beck" w:date="2022-11-18T12:33:00Z">
              <w:rPr/>
            </w:rPrChange>
          </w:rPr>
          <w:delText>”</w:delText>
        </w:r>
      </w:del>
      <w:r w:rsidR="00E767B9" w:rsidRPr="00EC2531">
        <w:t xml:space="preserve"> if there is a complete system installed on </w:t>
      </w:r>
      <w:r w:rsidR="00E767B9" w:rsidRPr="00B6604E">
        <w:rPr>
          <w:i/>
          <w:iCs/>
        </w:rPr>
        <w:t>each</w:t>
      </w:r>
      <w:r w:rsidR="00E767B9" w:rsidRPr="00EC2531">
        <w:t xml:space="preserve"> lane of the oven.</w:t>
      </w:r>
    </w:p>
    <w:p w14:paraId="0F62F019" w14:textId="6E5F4F02" w:rsidR="00E767B9" w:rsidRPr="00EC2531" w:rsidRDefault="00E767B9" w:rsidP="00E767B9"/>
    <w:p w14:paraId="61A1978B" w14:textId="01FDF0F3" w:rsidR="00E767B9" w:rsidRPr="00737029"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7777777" w:rsidR="00430A9C" w:rsidRDefault="00430A9C" w:rsidP="00E767B9"/>
    <w:p w14:paraId="6A782E53" w14:textId="77777777" w:rsidR="00430A9C" w:rsidRDefault="00430A9C" w:rsidP="00E767B9"/>
    <w:p w14:paraId="1F961A25" w14:textId="7FC3D3A5" w:rsidR="00430A9C" w:rsidRDefault="00430A9C" w:rsidP="00E767B9"/>
    <w:p w14:paraId="1402F43A" w14:textId="77777777" w:rsidR="00E767B9" w:rsidRDefault="00E767B9" w:rsidP="00E767B9"/>
    <w:p w14:paraId="50601296" w14:textId="41271054"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B710B69" w:rsidR="00E767B9" w:rsidRPr="005D0172" w:rsidRDefault="00E767B9" w:rsidP="00E767B9">
      <w:pPr>
        <w:jc w:val="right"/>
        <w:rPr>
          <w:highlight w:val="yellow"/>
        </w:rPr>
      </w:pPr>
    </w:p>
    <w:p w14:paraId="669C1DC6" w14:textId="169B63C5" w:rsidR="00430A9C" w:rsidRDefault="00FA7A5F" w:rsidP="00E767B9">
      <w:r>
        <w:rPr>
          <w:noProof/>
        </w:rPr>
        <w:drawing>
          <wp:anchor distT="0" distB="0" distL="114300" distR="114300" simplePos="0" relativeHeight="251988992" behindDoc="1" locked="0" layoutInCell="1" allowOverlap="1" wp14:anchorId="318FDC3A" wp14:editId="1C4A0929">
            <wp:simplePos x="0" y="0"/>
            <wp:positionH relativeFrom="column">
              <wp:posOffset>2527300</wp:posOffset>
            </wp:positionH>
            <wp:positionV relativeFrom="paragraph">
              <wp:posOffset>107315</wp:posOffset>
            </wp:positionV>
            <wp:extent cx="3281680" cy="2433955"/>
            <wp:effectExtent l="0" t="0" r="0" b="4445"/>
            <wp:wrapTight wrapText="left">
              <wp:wrapPolygon edited="0">
                <wp:start x="0" y="0"/>
                <wp:lineTo x="0" y="21470"/>
                <wp:lineTo x="21441" y="21470"/>
                <wp:lineTo x="21441"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213">
                      <a:extLst>
                        <a:ext uri="{28A0092B-C50C-407E-A947-70E740481C1C}">
                          <a14:useLocalDpi xmlns:a14="http://schemas.microsoft.com/office/drawing/2010/main" val="0"/>
                        </a:ext>
                      </a:extLst>
                    </a:blip>
                    <a:stretch>
                      <a:fillRect/>
                    </a:stretch>
                  </pic:blipFill>
                  <pic:spPr>
                    <a:xfrm>
                      <a:off x="0" y="0"/>
                      <a:ext cx="3281680" cy="2433955"/>
                    </a:xfrm>
                    <a:prstGeom prst="rect">
                      <a:avLst/>
                    </a:prstGeom>
                  </pic:spPr>
                </pic:pic>
              </a:graphicData>
            </a:graphic>
            <wp14:sizeRelH relativeFrom="margin">
              <wp14:pctWidth>0</wp14:pctWidth>
            </wp14:sizeRelH>
            <wp14:sizeRelV relativeFrom="margin">
              <wp14:pctHeight>0</wp14:pctHeight>
            </wp14:sizeRelV>
          </wp:anchor>
        </w:drawing>
      </w:r>
    </w:p>
    <w:p w14:paraId="0E2F35BC" w14:textId="77777777" w:rsidR="00430A9C" w:rsidRDefault="00430A9C" w:rsidP="00E767B9"/>
    <w:p w14:paraId="442D29FD" w14:textId="77777777" w:rsidR="00430A9C" w:rsidRDefault="00430A9C" w:rsidP="00E767B9"/>
    <w:p w14:paraId="79BE329D" w14:textId="6A5FD1DD" w:rsidR="00E767B9" w:rsidRDefault="00E767B9" w:rsidP="00E767B9">
      <w:r w:rsidRPr="00EC2531">
        <w:t xml:space="preserve">When </w:t>
      </w:r>
      <w:ins w:id="4460" w:author="Ryan Beck" w:date="2022-11-18T12:33:00Z">
        <w:r w:rsidR="00771E4B" w:rsidRPr="00394830">
          <w:rPr>
            <w:b/>
            <w:bCs/>
            <w:i/>
            <w:iCs/>
            <w:rPrChange w:id="4461" w:author="Ryan Beck" w:date="2022-11-18T12:34:00Z">
              <w:rPr/>
            </w:rPrChange>
          </w:rPr>
          <w:t xml:space="preserve">e-APS </w:t>
        </w:r>
      </w:ins>
      <w:del w:id="4462" w:author="Ryan Beck" w:date="2022-11-18T12:33:00Z">
        <w:r w:rsidRPr="00394830" w:rsidDel="00771E4B">
          <w:rPr>
            <w:b/>
            <w:bCs/>
            <w:i/>
            <w:iCs/>
            <w:rPrChange w:id="4463" w:author="Ryan Beck" w:date="2022-11-18T12:34:00Z">
              <w:rPr/>
            </w:rPrChange>
          </w:rPr>
          <w:delText>“</w:delText>
        </w:r>
      </w:del>
      <w:r w:rsidRPr="00394830">
        <w:rPr>
          <w:b/>
          <w:bCs/>
          <w:i/>
          <w:iCs/>
          <w:rPrChange w:id="4464" w:author="Ryan Beck" w:date="2022-11-18T12:34:00Z">
            <w:rPr>
              <w:i/>
              <w:iCs/>
            </w:rPr>
          </w:rPrChange>
        </w:rPr>
        <w:t>Dual Lane Dual System</w:t>
      </w:r>
      <w:del w:id="4465" w:author="Ryan Beck" w:date="2022-11-18T12:34:00Z">
        <w:r w:rsidRPr="00394830" w:rsidDel="00771E4B">
          <w:rPr>
            <w:b/>
            <w:bCs/>
            <w:i/>
            <w:iCs/>
            <w:rPrChange w:id="4466" w:author="Ryan Beck" w:date="2022-11-18T12:34:00Z">
              <w:rPr/>
            </w:rPrChange>
          </w:rPr>
          <w:delText>”</w:delText>
        </w:r>
      </w:del>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467" w:name="_Toc469043403"/>
      <w:bookmarkStart w:id="4468" w:name="_Toc469045036"/>
    </w:p>
    <w:p w14:paraId="5B382B84" w14:textId="77777777" w:rsidR="00CF2D4E" w:rsidRDefault="00CF2D4E">
      <w:pPr>
        <w:rPr>
          <w:rFonts w:ascii="Arial" w:hAnsi="Arial" w:cs="Arial"/>
          <w:b/>
          <w:sz w:val="24"/>
          <w:szCs w:val="26"/>
        </w:rPr>
      </w:pPr>
      <w:r>
        <w:br w:type="page"/>
      </w:r>
    </w:p>
    <w:bookmarkEnd w:id="4467"/>
    <w:bookmarkEnd w:id="4468"/>
    <w:p w14:paraId="30207F53" w14:textId="1398EA1C" w:rsidR="00E767B9" w:rsidRPr="00EC2531" w:rsidRDefault="00E767B9" w:rsidP="00FC018A"/>
    <w:p w14:paraId="69C16233" w14:textId="203A6023" w:rsidR="00E767B9" w:rsidRPr="00EC2531" w:rsidRDefault="00C05045" w:rsidP="00E767B9">
      <w:r>
        <w:rPr>
          <w:noProof/>
        </w:rPr>
        <w:drawing>
          <wp:anchor distT="0" distB="0" distL="114300" distR="114300" simplePos="0" relativeHeight="252009472" behindDoc="1" locked="0" layoutInCell="1" allowOverlap="1" wp14:anchorId="1CD215E9" wp14:editId="65B029C6">
            <wp:simplePos x="0" y="0"/>
            <wp:positionH relativeFrom="column">
              <wp:posOffset>1701800</wp:posOffset>
            </wp:positionH>
            <wp:positionV relativeFrom="paragraph">
              <wp:posOffset>243840</wp:posOffset>
            </wp:positionV>
            <wp:extent cx="4014216" cy="3364992"/>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014216" cy="3364992"/>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771E4B">
        <w:rPr>
          <w:rFonts w:ascii="Courier New" w:hAnsi="Courier New" w:cs="Courier New"/>
          <w:i/>
          <w:rPrChange w:id="4469" w:author="Ryan Beck" w:date="2022-11-18T12:34:00Z">
            <w:rPr>
              <w:i/>
            </w:rPr>
          </w:rPrChange>
        </w:rPr>
        <w:t>ConfigurationProgram.exe</w:t>
      </w:r>
      <w:r w:rsidR="00E767B9" w:rsidRPr="00EC2531">
        <w:t xml:space="preserve"> located in </w:t>
      </w:r>
      <w:r w:rsidR="00E767B9">
        <w:t xml:space="preserve">the </w:t>
      </w:r>
      <w:r w:rsidR="00E767B9" w:rsidRPr="007958CE">
        <w:rPr>
          <w:rFonts w:ascii="Courier New" w:hAnsi="Courier New" w:cs="Courier New"/>
          <w:i/>
          <w:iCs/>
          <w:rPrChange w:id="4470" w:author="Tom Bergeron" w:date="2022-11-11T08:33:00Z">
            <w:rPr/>
          </w:rPrChange>
        </w:rPr>
        <w:t>C:\Software Root directory</w:t>
      </w:r>
      <w:r w:rsidR="00E767B9" w:rsidRPr="007958CE">
        <w:rPr>
          <w:i/>
          <w:iCs/>
          <w:rPrChange w:id="4471" w:author="Tom Bergeron" w:date="2022-11-11T08:33:00Z">
            <w:rPr/>
          </w:rPrChange>
        </w:rPr>
        <w:t>.</w:t>
      </w:r>
    </w:p>
    <w:p w14:paraId="3AE13092" w14:textId="67D3AD44" w:rsidR="00E767B9" w:rsidRPr="00EC2531" w:rsidRDefault="00E767B9" w:rsidP="00E767B9">
      <w:pPr>
        <w:rPr>
          <w:b/>
          <w:i/>
        </w:rPr>
      </w:pPr>
    </w:p>
    <w:p w14:paraId="6C11160C" w14:textId="77ADEF1E" w:rsidR="00E767B9" w:rsidRPr="00EC2531" w:rsidRDefault="00E767B9" w:rsidP="00E767B9">
      <w:r w:rsidRPr="001441B9">
        <w:rPr>
          <w:b/>
          <w:iCs/>
          <w:rPrChange w:id="4472" w:author="Ryan Beck" w:date="2022-10-10T11:42:00Z">
            <w:rPr>
              <w:b/>
              <w:i/>
            </w:rPr>
          </w:rPrChange>
        </w:rPr>
        <w:t>Lane Configuration</w:t>
      </w:r>
      <w:r w:rsidRPr="00EC2531">
        <w:t xml:space="preserve"> – </w:t>
      </w:r>
      <w:r w:rsidR="00B8428B">
        <w:t>Not Used.</w:t>
      </w:r>
    </w:p>
    <w:p w14:paraId="6687AF5C" w14:textId="77777777" w:rsidR="00E767B9" w:rsidRPr="00EC2531" w:rsidRDefault="00E767B9" w:rsidP="00E767B9"/>
    <w:p w14:paraId="7E5F56ED" w14:textId="147F8F9E" w:rsidR="00E767B9" w:rsidRDefault="00E767B9" w:rsidP="00E767B9">
      <w:pPr>
        <w:rPr>
          <w:ins w:id="4473" w:author="Ryan Beck" w:date="2022-11-18T12:34:00Z"/>
        </w:rPr>
      </w:pPr>
      <w:r w:rsidRPr="001441B9">
        <w:rPr>
          <w:b/>
          <w:iCs/>
          <w:rPrChange w:id="4474" w:author="Ryan Beck" w:date="2022-10-10T11:42:00Z">
            <w:rPr>
              <w:b/>
              <w:i/>
            </w:rPr>
          </w:rPrChange>
        </w:rPr>
        <w:t>User defined label for Lanes</w:t>
      </w:r>
      <w:r w:rsidRPr="00EC2531">
        <w:t xml:space="preserve"> – By default, the software will label the lanes “Front” and “Back”. When the checkbox is checked, the drop-down menu allows you to select alternate designations for the lane names. </w:t>
      </w:r>
    </w:p>
    <w:p w14:paraId="7CB56D0C" w14:textId="77777777" w:rsidR="00771E4B" w:rsidRPr="00EC2531" w:rsidRDefault="00771E4B" w:rsidP="00E767B9"/>
    <w:p w14:paraId="2A96C1A1" w14:textId="445002C1" w:rsidR="00E767B9" w:rsidRPr="00EC2531" w:rsidRDefault="00E767B9" w:rsidP="00E767B9">
      <w:r w:rsidRPr="00EC2531">
        <w:rPr>
          <w:b/>
        </w:rPr>
        <w:t>N</w:t>
      </w:r>
      <w:ins w:id="4475" w:author="Ryan Beck" w:date="2022-11-18T12:34:00Z">
        <w:r w:rsidR="00771E4B">
          <w:rPr>
            <w:b/>
          </w:rPr>
          <w:t>ote</w:t>
        </w:r>
      </w:ins>
      <w:del w:id="4476" w:author="Ryan Beck" w:date="2022-11-18T12:34:00Z">
        <w:r w:rsidRPr="00EC2531" w:rsidDel="00771E4B">
          <w:rPr>
            <w:b/>
          </w:rPr>
          <w:delText>OTE</w:delText>
        </w:r>
      </w:del>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1ACBEE4F" w:rsidR="00E767B9" w:rsidRPr="00EC2531" w:rsidRDefault="00E767B9" w:rsidP="00E767B9">
      <w:r w:rsidRPr="001441B9">
        <w:rPr>
          <w:b/>
          <w:iCs/>
          <w:rPrChange w:id="4477" w:author="Ryan Beck" w:date="2022-10-10T11:42:00Z">
            <w:rPr>
              <w:b/>
              <w:i/>
            </w:rPr>
          </w:rPrChange>
        </w:rPr>
        <w:t>Dual Lane</w:t>
      </w:r>
      <w:r w:rsidR="00956EDB">
        <w:rPr>
          <w:b/>
          <w:iCs/>
        </w:rPr>
        <w:t>,</w:t>
      </w:r>
      <w:r w:rsidRPr="001441B9">
        <w:rPr>
          <w:b/>
          <w:iCs/>
          <w:rPrChange w:id="4478" w:author="Ryan Beck" w:date="2022-10-10T11:42:00Z">
            <w:rPr>
              <w:b/>
              <w:i/>
            </w:rPr>
          </w:rPrChange>
        </w:rPr>
        <w:t xml:space="preserve">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5A8F9983" w14:textId="77777777" w:rsidR="001E39E8" w:rsidRDefault="00E767B9" w:rsidP="00E767B9">
      <w:pPr>
        <w:rPr>
          <w:ins w:id="4479" w:author="Ryan Beck" w:date="2022-11-18T12:35:00Z"/>
        </w:rPr>
      </w:pPr>
      <w:r w:rsidRPr="00EC2531">
        <w:t xml:space="preserve"> When selecting this checkbox, the user can define an interval for the software “automatically” to switch over to the other lanes display after no input from the mouse cursor. </w:t>
      </w:r>
    </w:p>
    <w:p w14:paraId="0E92D09B" w14:textId="77777777" w:rsidR="001E39E8" w:rsidRDefault="001E39E8" w:rsidP="00E767B9">
      <w:pPr>
        <w:rPr>
          <w:ins w:id="4480" w:author="Ryan Beck" w:date="2022-11-18T12:35:00Z"/>
        </w:rPr>
      </w:pPr>
    </w:p>
    <w:p w14:paraId="73403135" w14:textId="0E9F4125" w:rsidR="00E767B9" w:rsidRPr="00B6604E" w:rsidRDefault="00E767B9">
      <w:pPr>
        <w:ind w:firstLine="720"/>
        <w:rPr>
          <w:iCs/>
        </w:rPr>
        <w:pPrChange w:id="4481" w:author="Ryan Beck" w:date="2022-11-18T12:35:00Z">
          <w:pPr/>
        </w:pPrChange>
      </w:pPr>
      <w:r w:rsidRPr="00EC2531">
        <w:rPr>
          <w:b/>
        </w:rPr>
        <w:t>Note</w:t>
      </w:r>
      <w:r w:rsidRPr="00EC2531">
        <w:t xml:space="preserve">: </w:t>
      </w:r>
      <w:r w:rsidRPr="00B6604E">
        <w:rPr>
          <w:iCs/>
        </w:rPr>
        <w:t>Automatic switching will only occur when both lanes are running a live VP.</w:t>
      </w:r>
    </w:p>
    <w:p w14:paraId="00ACB864" w14:textId="77777777" w:rsidR="00E767B9" w:rsidRPr="00EC2531" w:rsidRDefault="00E767B9" w:rsidP="00E767B9"/>
    <w:p w14:paraId="7D2A8ACC" w14:textId="6CF4E0B4" w:rsidR="00E767B9" w:rsidRPr="007958CE" w:rsidRDefault="00E767B9">
      <w:pPr>
        <w:ind w:left="720"/>
        <w:rPr>
          <w:rFonts w:ascii="Courier New" w:hAnsi="Courier New" w:cs="Courier New"/>
          <w:b/>
          <w:i/>
          <w:iCs/>
          <w:rPrChange w:id="4482" w:author="Tom Bergeron" w:date="2022-11-11T08:33:00Z">
            <w:rPr>
              <w:b/>
            </w:rPr>
          </w:rPrChange>
        </w:rPr>
        <w:pPrChange w:id="4483" w:author="Ryan Beck" w:date="2022-11-18T12:34:00Z">
          <w:pPr/>
        </w:pPrChange>
      </w:pPr>
      <w:r w:rsidRPr="00EC2531">
        <w:rPr>
          <w:b/>
        </w:rPr>
        <w:t xml:space="preserve">Note: </w:t>
      </w:r>
      <w:r w:rsidRPr="001E39E8">
        <w:rPr>
          <w:bCs/>
          <w:rPrChange w:id="4484" w:author="Ryan Beck" w:date="2022-11-18T12:34:00Z">
            <w:rPr>
              <w:b/>
            </w:rPr>
          </w:rPrChange>
        </w:rPr>
        <w:t xml:space="preserve">For Dual Lane Dual System installations, the settings in this configuration utility must be entered </w:t>
      </w:r>
      <w:del w:id="4485" w:author="Ryan Beck" w:date="2022-11-18T12:34:00Z">
        <w:r w:rsidRPr="001E39E8" w:rsidDel="001E39E8">
          <w:rPr>
            <w:bCs/>
            <w:rPrChange w:id="4486" w:author="Ryan Beck" w:date="2022-11-18T12:34:00Z">
              <w:rPr>
                <w:b/>
              </w:rPr>
            </w:rPrChange>
          </w:rPr>
          <w:delText>i</w:delText>
        </w:r>
      </w:del>
      <w:ins w:id="4487" w:author="Ryan Beck" w:date="2022-11-18T12:34:00Z">
        <w:r w:rsidR="001E39E8">
          <w:rPr>
            <w:bCs/>
          </w:rPr>
          <w:t>I</w:t>
        </w:r>
      </w:ins>
      <w:r w:rsidRPr="001E39E8">
        <w:rPr>
          <w:bCs/>
          <w:rPrChange w:id="4488" w:author="Ryan Beck" w:date="2022-11-18T12:34:00Z">
            <w:rPr>
              <w:b/>
            </w:rPr>
          </w:rPrChange>
        </w:rPr>
        <w:t xml:space="preserve">nto both install directories – </w:t>
      </w:r>
      <w:r w:rsidRPr="001E39E8">
        <w:rPr>
          <w:rFonts w:ascii="Courier New" w:hAnsi="Courier New" w:cs="Courier New"/>
          <w:bCs/>
          <w:i/>
          <w:iCs/>
          <w:rPrChange w:id="4489" w:author="Ryan Beck" w:date="2022-11-18T12:34:00Z">
            <w:rPr>
              <w:b/>
            </w:rPr>
          </w:rPrChange>
        </w:rPr>
        <w:t>C:\Software Root Directory Front Rail</w:t>
      </w:r>
      <w:r w:rsidRPr="001E39E8">
        <w:rPr>
          <w:bCs/>
          <w:rPrChange w:id="4490" w:author="Ryan Beck" w:date="2022-11-18T12:34:00Z">
            <w:rPr>
              <w:b/>
            </w:rPr>
          </w:rPrChange>
        </w:rPr>
        <w:t xml:space="preserve"> </w:t>
      </w:r>
      <w:r w:rsidRPr="003153E6">
        <w:rPr>
          <w:bCs/>
          <w:rPrChange w:id="4491" w:author="Ryan Beck" w:date="2022-11-18T12:34:00Z">
            <w:rPr>
              <w:b/>
            </w:rPr>
          </w:rPrChange>
        </w:rPr>
        <w:t>and</w:t>
      </w:r>
      <w:r w:rsidRPr="001E39E8">
        <w:rPr>
          <w:bCs/>
          <w:rPrChange w:id="4492" w:author="Ryan Beck" w:date="2022-11-18T12:34:00Z">
            <w:rPr>
              <w:b/>
            </w:rPr>
          </w:rPrChange>
        </w:rPr>
        <w:t xml:space="preserve"> </w:t>
      </w:r>
      <w:r w:rsidRPr="001E39E8">
        <w:rPr>
          <w:rFonts w:ascii="Courier New" w:hAnsi="Courier New" w:cs="Courier New"/>
          <w:bCs/>
          <w:i/>
          <w:iCs/>
          <w:rPrChange w:id="4493" w:author="Ryan Beck" w:date="2022-11-18T12:34:00Z">
            <w:rPr>
              <w:b/>
            </w:rPr>
          </w:rPrChange>
        </w:rPr>
        <w:t>C:\Software Root Directory Back Rail.</w:t>
      </w:r>
    </w:p>
    <w:p w14:paraId="641BB656" w14:textId="77777777" w:rsidR="00E767B9" w:rsidRPr="00EC2531" w:rsidRDefault="00E767B9" w:rsidP="00E767B9">
      <w:pPr>
        <w:rPr>
          <w:b/>
        </w:rPr>
      </w:pPr>
    </w:p>
    <w:p w14:paraId="162EDAC9" w14:textId="3ACDE6AE" w:rsidR="00E767B9" w:rsidRDefault="00E767B9" w:rsidP="00E767B9">
      <w:r w:rsidRPr="00EC2531">
        <w:t xml:space="preserve">On Dual Lane Dual Systems, when you select </w:t>
      </w:r>
      <w:r w:rsidRPr="00594BFE">
        <w:rPr>
          <w:b/>
          <w:bCs/>
          <w:i/>
        </w:rPr>
        <w:t>User defined label for Lanes</w:t>
      </w:r>
      <w:r w:rsidRPr="00EC2531">
        <w:t xml:space="preserve">, the selection chosen will display as a watermark on the </w:t>
      </w:r>
      <w:r w:rsidR="00B8428B">
        <w:t xml:space="preserve">various </w:t>
      </w:r>
      <w:r w:rsidRPr="00EC2531">
        <w:t>screens. See example below:</w:t>
      </w:r>
    </w:p>
    <w:p w14:paraId="1E8C06D2" w14:textId="77777777" w:rsidR="00E767B9" w:rsidDel="001E39E8" w:rsidRDefault="00E767B9" w:rsidP="00E767B9">
      <w:pPr>
        <w:jc w:val="center"/>
        <w:rPr>
          <w:del w:id="4494" w:author="Ryan Beck" w:date="2022-11-18T12:35:00Z"/>
        </w:rPr>
      </w:pPr>
      <w:r>
        <w:rPr>
          <w:noProof/>
        </w:rPr>
        <w:drawing>
          <wp:inline distT="0" distB="0" distL="0" distR="0" wp14:anchorId="068154B1" wp14:editId="4E50CE07">
            <wp:extent cx="5076825" cy="119327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120059" cy="1203433"/>
                    </a:xfrm>
                    <a:prstGeom prst="rect">
                      <a:avLst/>
                    </a:prstGeom>
                    <a:noFill/>
                    <a:ln>
                      <a:noFill/>
                    </a:ln>
                  </pic:spPr>
                </pic:pic>
              </a:graphicData>
            </a:graphic>
          </wp:inline>
        </w:drawing>
      </w:r>
    </w:p>
    <w:p w14:paraId="7E0A447C" w14:textId="77777777" w:rsidR="00D63F7B" w:rsidRDefault="00D63F7B">
      <w:pPr>
        <w:jc w:val="center"/>
        <w:pPrChange w:id="4495" w:author="Ryan Beck" w:date="2022-11-18T12:35:00Z">
          <w:pPr>
            <w:pStyle w:val="Heading4"/>
          </w:pPr>
        </w:pPrChange>
      </w:pPr>
    </w:p>
    <w:p w14:paraId="4016B222" w14:textId="314D5031" w:rsidR="00D63F7B" w:rsidRPr="00343699" w:rsidRDefault="00D63F7B" w:rsidP="00FA7A5F">
      <w:pPr>
        <w:pStyle w:val="Heading4"/>
      </w:pPr>
      <w:r>
        <w:t>Configuring to profile</w:t>
      </w:r>
    </w:p>
    <w:p w14:paraId="41BCA75B" w14:textId="77777777" w:rsidR="00D63F7B" w:rsidRDefault="00D63F7B" w:rsidP="00D63F7B">
      <w:pPr>
        <w:jc w:val="center"/>
      </w:pPr>
    </w:p>
    <w:p w14:paraId="615DAA33" w14:textId="278E954A" w:rsidR="00E767B9" w:rsidRDefault="00D63F7B" w:rsidP="00E767B9">
      <w:pPr>
        <w:rPr>
          <w:ins w:id="4496" w:author="Tom Bergeron" w:date="2022-11-11T08:34:00Z"/>
        </w:rPr>
      </w:pPr>
      <w:r>
        <w:rPr>
          <w:noProof/>
        </w:rPr>
        <w:drawing>
          <wp:anchor distT="0" distB="0" distL="114300" distR="114300" simplePos="0" relativeHeight="251926528" behindDoc="1" locked="0" layoutInCell="1" allowOverlap="1" wp14:anchorId="5EC5FE0E" wp14:editId="108A74E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6">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240209A2" w14:textId="4A751516" w:rsidR="007958CE" w:rsidRDefault="007958CE">
      <w:pPr>
        <w:rPr>
          <w:ins w:id="4497" w:author="Tom Bergeron" w:date="2022-11-11T08:34:00Z"/>
        </w:rPr>
      </w:pPr>
      <w:ins w:id="4498" w:author="Tom Bergeron" w:date="2022-11-11T08:34:00Z">
        <w:r>
          <w:lastRenderedPageBreak/>
          <w:br w:type="page"/>
        </w:r>
      </w:ins>
    </w:p>
    <w:p w14:paraId="08B6C99B" w14:textId="044EB8AD" w:rsidR="007958CE" w:rsidDel="007958CE" w:rsidRDefault="007958CE" w:rsidP="00E767B9">
      <w:pPr>
        <w:rPr>
          <w:del w:id="4499" w:author="Tom Bergeron" w:date="2022-11-11T08:35:00Z"/>
        </w:rPr>
      </w:pPr>
    </w:p>
    <w:p w14:paraId="6157405D" w14:textId="4F2545E2" w:rsidR="00AD4DC4" w:rsidDel="00E3238F" w:rsidRDefault="00AD4DC4">
      <w:pPr>
        <w:rPr>
          <w:del w:id="4500" w:author="Ryan Beck" w:date="2022-10-10T13:44:00Z"/>
        </w:rPr>
      </w:pPr>
      <w:bookmarkStart w:id="4501" w:name="_Toc468175422"/>
      <w:del w:id="4502" w:author="Ryan Beck" w:date="2022-10-10T13:44:00Z">
        <w:r w:rsidDel="00E3238F">
          <w:br w:type="page"/>
        </w:r>
      </w:del>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4503" w:name="_Toc468551578"/>
      <w:bookmarkStart w:id="4504" w:name="_Toc469038805"/>
      <w:bookmarkStart w:id="4505"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501"/>
      <w:bookmarkEnd w:id="4503"/>
      <w:bookmarkEnd w:id="4504"/>
      <w:bookmarkEnd w:id="4505"/>
    </w:p>
    <w:p w14:paraId="36A89C26" w14:textId="7F4FAAD5" w:rsidR="00DC71E4" w:rsidRDefault="00DC71E4" w:rsidP="002B516A">
      <w:pPr>
        <w:pStyle w:val="TOC1"/>
        <w:tabs>
          <w:tab w:val="right" w:leader="dot" w:pos="9350"/>
        </w:tabs>
        <w:rPr>
          <w:rFonts w:cs="Arial"/>
          <w:sz w:val="32"/>
          <w:szCs w:val="28"/>
        </w:rPr>
      </w:pPr>
      <w:bookmarkStart w:id="4506" w:name="_Toc329853011"/>
      <w:bookmarkStart w:id="4507" w:name="_Toc329863369"/>
      <w:bookmarkStart w:id="4508" w:name="_Toc331173641"/>
      <w:bookmarkStart w:id="4509" w:name="_Toc332179177"/>
      <w:bookmarkStart w:id="4510" w:name="_Toc332208411"/>
      <w:bookmarkStart w:id="4511" w:name="_Toc332208747"/>
      <w:bookmarkStart w:id="4512" w:name="_Toc332273993"/>
      <w:bookmarkStart w:id="4513" w:name="_Toc394411672"/>
      <w:bookmarkStart w:id="4514" w:name="_Toc394486310"/>
      <w:bookmarkStart w:id="4515" w:name="_Toc394583240"/>
      <w:bookmarkStart w:id="4516" w:name="_Toc394583396"/>
      <w:bookmarkStart w:id="4517" w:name="_Toc468168374"/>
    </w:p>
    <w:p w14:paraId="7D7B3D8F" w14:textId="77777777" w:rsidR="00806DB4" w:rsidRPr="00AD4DC4" w:rsidRDefault="00754243" w:rsidP="00FB4E71">
      <w:pPr>
        <w:pStyle w:val="Heading1"/>
        <w:spacing w:before="0"/>
      </w:pPr>
      <w:bookmarkStart w:id="4518" w:name="_Toc469042019"/>
      <w:bookmarkStart w:id="4519" w:name="_Toc469043156"/>
      <w:bookmarkStart w:id="4520" w:name="_Toc469043736"/>
      <w:bookmarkStart w:id="4521" w:name="_Toc469043838"/>
      <w:bookmarkStart w:id="4522" w:name="_Toc469045037"/>
      <w:bookmarkStart w:id="4523" w:name="_Toc469612930"/>
      <w:bookmarkStart w:id="4524" w:name="_Toc491175110"/>
      <w:bookmarkStart w:id="4525" w:name="_Toc491264019"/>
      <w:bookmarkStart w:id="4526" w:name="_Toc491337697"/>
      <w:bookmarkStart w:id="4527" w:name="_Toc491338032"/>
      <w:bookmarkStart w:id="4528" w:name="_Toc491414008"/>
      <w:bookmarkStart w:id="4529" w:name="_Toc532836373"/>
      <w:bookmarkStart w:id="4530" w:name="_Toc532855779"/>
      <w:bookmarkStart w:id="4531" w:name="_Toc532856641"/>
      <w:bookmarkStart w:id="4532" w:name="_Toc53042061"/>
      <w:bookmarkStart w:id="4533" w:name="_Toc53042408"/>
      <w:bookmarkStart w:id="4534" w:name="_Toc53042492"/>
      <w:bookmarkStart w:id="4535" w:name="_Toc86846213"/>
      <w:bookmarkStart w:id="4536" w:name="_Toc86846571"/>
      <w:bookmarkStart w:id="4537" w:name="_Toc119049783"/>
      <w:bookmarkStart w:id="4538" w:name="_Toc119050703"/>
      <w:bookmarkStart w:id="4539" w:name="_Toc130360772"/>
      <w:r w:rsidRPr="00AD4DC4">
        <w:lastRenderedPageBreak/>
        <w:t>Software Options</w:t>
      </w:r>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p>
    <w:p w14:paraId="7BF59C65" w14:textId="7A62C56A" w:rsidR="003C1D40" w:rsidRDefault="003C1D40" w:rsidP="003C1D40">
      <w:r w:rsidRPr="00AD4DC4">
        <w:t xml:space="preserve">The </w:t>
      </w:r>
      <w:r w:rsidR="004E2387" w:rsidRPr="00AD4DC4">
        <w:rPr>
          <w:i/>
        </w:rPr>
        <w:t xml:space="preserve">optional profile </w:t>
      </w:r>
      <w:r w:rsidRPr="00AD4DC4">
        <w:t xml:space="preserve">optimization tools include </w:t>
      </w:r>
      <w:r w:rsidR="009E0697" w:rsidRPr="00AD4DC4">
        <w:rPr>
          <w:i/>
        </w:rPr>
        <w:t>Navigator</w:t>
      </w:r>
      <w:r w:rsidR="009E0697">
        <w:rPr>
          <w:i/>
        </w:rPr>
        <w:t xml:space="preserve"> Power</w:t>
      </w:r>
      <w:r w:rsidR="009E0697">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307D2F84" w14:textId="4657B0E6" w:rsidR="00996501" w:rsidRPr="00AD4DC4" w:rsidRDefault="00D978F8" w:rsidP="003C1D40">
      <w:pPr>
        <w:rPr>
          <w:i/>
        </w:rPr>
      </w:pPr>
      <w:r>
        <w:t xml:space="preserve">  </w:t>
      </w:r>
    </w:p>
    <w:p w14:paraId="187DBBDD" w14:textId="77777777" w:rsidR="003C1D40" w:rsidRPr="00A94A01" w:rsidRDefault="003C1D40" w:rsidP="002D7822">
      <w:pPr>
        <w:pStyle w:val="Heading2"/>
      </w:pPr>
      <w:bookmarkStart w:id="4540" w:name="_Toc469043157"/>
      <w:bookmarkStart w:id="4541" w:name="_Toc469043737"/>
      <w:bookmarkStart w:id="4542" w:name="_Toc469045038"/>
      <w:bookmarkStart w:id="4543" w:name="_Toc469612931"/>
      <w:bookmarkStart w:id="4544" w:name="_Toc491175111"/>
      <w:bookmarkStart w:id="4545" w:name="_Toc491264020"/>
      <w:bookmarkStart w:id="4546" w:name="_Toc491337698"/>
      <w:bookmarkStart w:id="4547" w:name="_Toc491338033"/>
      <w:bookmarkStart w:id="4548" w:name="_Toc532855780"/>
      <w:bookmarkStart w:id="4549" w:name="_Toc532856642"/>
      <w:bookmarkStart w:id="4550" w:name="_Toc53042062"/>
      <w:bookmarkStart w:id="4551" w:name="_Toc53042409"/>
      <w:bookmarkStart w:id="4552" w:name="_Toc86846214"/>
      <w:bookmarkStart w:id="4553" w:name="_Toc86846572"/>
      <w:bookmarkStart w:id="4554" w:name="_Toc119049784"/>
      <w:bookmarkStart w:id="4555" w:name="_Toc119050704"/>
      <w:bookmarkStart w:id="4556" w:name="_Toc130360773"/>
      <w:r w:rsidRPr="00A94A01">
        <w:t>Navigator</w:t>
      </w:r>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r>
        <w:t xml:space="preserve"> </w:t>
      </w:r>
    </w:p>
    <w:p w14:paraId="53FFFCF6" w14:textId="215D9BAF" w:rsidR="002243C9" w:rsidRDefault="002243C9" w:rsidP="002243C9">
      <w:pPr>
        <w:rPr>
          <w:ins w:id="4557" w:author="Ryan Beck" w:date="2022-10-10T11:45:00Z"/>
        </w:rPr>
      </w:pPr>
      <w:ins w:id="4558" w:author="Ryan Beck" w:date="2022-10-10T11:45:00Z">
        <w:r>
          <w:rPr>
            <w:i/>
            <w:iCs/>
          </w:rPr>
          <w:t>Navigator</w:t>
        </w:r>
        <w:r>
          <w:t xml:space="preserve"> is a prediction tool that automatically finds the optimal oven setup for each product you profile.  </w:t>
        </w:r>
        <w:r>
          <w:rPr>
            <w:i/>
            <w:iCs/>
          </w:rPr>
          <w:t>Navigator</w:t>
        </w:r>
        <w:r>
          <w:t xml:space="preserve"> lets you understand how changes to belt speed and oven set points will affect a product profile by evaluating billions of potential recipes settings, automatically selecting the profile and oven setup that best fits the Process Window.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is running sensitive components with lead-free solders: if your assembly cannot see temperatures above 235</w:t>
        </w:r>
        <w:r>
          <w:rPr>
            <w:rFonts w:ascii="Symbol" w:eastAsia="Symbol" w:hAnsi="Symbol" w:cs="Symbol"/>
          </w:rPr>
          <w:sym w:font="Symbol" w:char="F0B0"/>
        </w:r>
        <w:r>
          <w:t xml:space="preserve">C but must see a fairly high peak temperature to reflow the lead-free solder, </w:t>
        </w:r>
        <w:r>
          <w:rPr>
            <w:i/>
            <w:iCs/>
          </w:rPr>
          <w:t>Navigator</w:t>
        </w:r>
        <w:r>
          <w:t xml:space="preserve"> will find a profile that will be centered between the high and low limits.</w:t>
        </w:r>
      </w:ins>
    </w:p>
    <w:p w14:paraId="1E983C04" w14:textId="77777777" w:rsidR="002243C9" w:rsidRDefault="002243C9" w:rsidP="002243C9">
      <w:pPr>
        <w:rPr>
          <w:ins w:id="4559" w:author="Ryan Beck" w:date="2022-10-10T11:45:00Z"/>
        </w:rPr>
      </w:pPr>
    </w:p>
    <w:p w14:paraId="51432657" w14:textId="77777777" w:rsidR="002243C9" w:rsidRDefault="002243C9" w:rsidP="002243C9">
      <w:pPr>
        <w:rPr>
          <w:ins w:id="4560" w:author="Ryan Beck" w:date="2022-10-10T11:45:00Z"/>
        </w:rPr>
      </w:pPr>
      <w:ins w:id="4561" w:author="Ryan Beck" w:date="2022-10-10T11:45:00Z">
        <w:r>
          <w:t xml:space="preserve">Perhaps the most significant feature of the software and the </w:t>
        </w:r>
        <w:r>
          <w:rPr>
            <w:i/>
            <w:iCs/>
          </w:rPr>
          <w:t>Navigator</w:t>
        </w:r>
        <w:r>
          <w:t xml:space="preserve"> tool is that they rank your profiles using the </w:t>
        </w:r>
        <w:r>
          <w:rPr>
            <w:i/>
          </w:rPr>
          <w:t>Process Window Index</w:t>
        </w:r>
        <w:r>
          <w:t>.  This allows you to compare performance between processes and, more importantly, to be assured that you have found the most robust and reliable profile for a given product that your oven can achieve.</w:t>
        </w:r>
      </w:ins>
    </w:p>
    <w:p w14:paraId="5E5BDF51" w14:textId="32D31DCF" w:rsidR="003C1D40" w:rsidRPr="00A94A01" w:rsidDel="002243C9" w:rsidRDefault="003C1D40" w:rsidP="002D7822">
      <w:pPr>
        <w:pStyle w:val="Heading2"/>
        <w:rPr>
          <w:del w:id="4562" w:author="Ryan Beck" w:date="2022-10-10T11:45:00Z"/>
        </w:rPr>
        <w:pPrChange w:id="4563" w:author="Tom Bergeron" w:date="2023-04-11T23:17:00Z">
          <w:pPr/>
        </w:pPrChange>
      </w:pPr>
      <w:del w:id="4564" w:author="Ryan Beck" w:date="2022-10-10T11:45:00Z">
        <w:r w:rsidRPr="00FC3A55" w:rsidDel="002243C9">
          <w:delText>Navigator</w:delText>
        </w:r>
        <w:r w:rsidRPr="00A94A01" w:rsidDel="002243C9">
          <w:delText xml:space="preserve"> </w:delText>
        </w:r>
        <w:r w:rsidDel="002243C9">
          <w:delText>is a</w:delText>
        </w:r>
        <w:r w:rsidRPr="00AB0AE2" w:rsidDel="002243C9">
          <w:delText xml:space="preserve"> </w:delText>
        </w:r>
        <w:r w:rsidDel="002243C9">
          <w:delText>prediction tool</w:delText>
        </w:r>
        <w:r w:rsidRPr="00635973" w:rsidDel="002243C9">
          <w:delText xml:space="preserve"> </w:delText>
        </w:r>
        <w:r w:rsidDel="002243C9">
          <w:delText xml:space="preserve">that </w:delText>
        </w:r>
        <w:r w:rsidRPr="00635973" w:rsidDel="002243C9">
          <w:delText>automatically finds the optimal oven setup for each product you profile</w:delText>
        </w:r>
        <w:r w:rsidDel="002243C9">
          <w:delText>.  Navigator lets</w:delText>
        </w:r>
        <w:r w:rsidRPr="00A94A01" w:rsidDel="002243C9">
          <w:delText xml:space="preserve"> you </w:delText>
        </w:r>
        <w:r w:rsidDel="002243C9">
          <w:delText>understand</w:delText>
        </w:r>
        <w:r w:rsidRPr="00A94A01" w:rsidDel="002243C9">
          <w:delText xml:space="preserve"> how changes to belt speed and oven set points will affect a product profile.  </w:delText>
        </w:r>
        <w:r w:rsidRPr="000A4C5C" w:rsidDel="002243C9">
          <w:delText>Navigator</w:delText>
        </w:r>
        <w:r w:rsidRPr="000A4C5C" w:rsidDel="002243C9">
          <w:rPr>
            <w:i/>
          </w:rPr>
          <w:delText xml:space="preserve"> </w:delText>
        </w:r>
        <w:r w:rsidRPr="000A4C5C" w:rsidDel="002243C9">
          <w:delText xml:space="preserve">can create and </w:delText>
        </w:r>
        <w:r w:rsidRPr="003E6083" w:rsidDel="002243C9">
          <w:delText>evaluate billions of</w:delText>
        </w:r>
        <w:r w:rsidRPr="000A4C5C" w:rsidDel="002243C9">
          <w:delText xml:space="preserve"> potential product profiles, automatically selecting the profile and oven setup that best fits the </w:delText>
        </w:r>
        <w:r w:rsidRPr="003E6083" w:rsidDel="002243C9">
          <w:delText>Process Window</w:delText>
        </w:r>
        <w:r w:rsidRPr="000A4C5C" w:rsidDel="002243C9">
          <w:delText>.</w:delText>
        </w:r>
        <w:r w:rsidRPr="00A94A01" w:rsidDel="002243C9">
          <w:delTex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delText>
        </w:r>
        <w:r w:rsidDel="002243C9">
          <w:delText xml:space="preserve">is </w:delText>
        </w:r>
        <w:r w:rsidRPr="00A94A01" w:rsidDel="002243C9">
          <w:delText>running sensitive components with lead-free solders: if your assembly can</w:delText>
        </w:r>
        <w:r w:rsidDel="002243C9">
          <w:delText>not</w:delText>
        </w:r>
        <w:r w:rsidRPr="00A94A01" w:rsidDel="002243C9">
          <w:delText xml:space="preserve"> see temperatures above 235</w:delText>
        </w:r>
        <w:r w:rsidRPr="00A94A01" w:rsidDel="002243C9">
          <w:sym w:font="Symbol" w:char="F0B0"/>
        </w:r>
        <w:r w:rsidRPr="00A94A01" w:rsidDel="002243C9">
          <w:delText xml:space="preserve">C, but must see a fairly high peak temperature to reflow the lead-free solder, </w:delText>
        </w:r>
        <w:r w:rsidRPr="00FC3A55" w:rsidDel="002243C9">
          <w:delText>Navigator</w:delText>
        </w:r>
        <w:r w:rsidRPr="00A94A01" w:rsidDel="002243C9">
          <w:delText xml:space="preserve"> will find a profile that will be centered between the high and low limits.</w:delText>
        </w:r>
      </w:del>
    </w:p>
    <w:p w14:paraId="05930477" w14:textId="1E5D4D2C" w:rsidR="003C1D40" w:rsidRPr="00A94A01" w:rsidDel="002243C9" w:rsidRDefault="003C1D40" w:rsidP="002D7822">
      <w:pPr>
        <w:pStyle w:val="Heading2"/>
        <w:rPr>
          <w:del w:id="4565" w:author="Ryan Beck" w:date="2022-10-10T11:45:00Z"/>
        </w:rPr>
        <w:pPrChange w:id="4566" w:author="Tom Bergeron" w:date="2023-04-11T23:17:00Z">
          <w:pPr/>
        </w:pPrChange>
      </w:pPr>
      <w:del w:id="4567" w:author="Ryan Beck" w:date="2022-10-10T11:45:00Z">
        <w:r w:rsidRPr="00A94A01" w:rsidDel="002243C9">
          <w:delText xml:space="preserve">Perhaps the most significant feature of the </w:delText>
        </w:r>
        <w:r w:rsidDel="002243C9">
          <w:delText xml:space="preserve">software and the </w:delText>
        </w:r>
        <w:r w:rsidRPr="00FC3A55" w:rsidDel="002243C9">
          <w:delText xml:space="preserve">Navigator </w:delText>
        </w:r>
        <w:r w:rsidDel="002243C9">
          <w:delText xml:space="preserve">tool </w:delText>
        </w:r>
        <w:r w:rsidRPr="00A94A01" w:rsidDel="002243C9">
          <w:delText xml:space="preserve">is that </w:delText>
        </w:r>
        <w:r w:rsidDel="002243C9">
          <w:delText>they rank</w:delText>
        </w:r>
        <w:r w:rsidRPr="00A94A01" w:rsidDel="002243C9">
          <w:delText xml:space="preserve"> your profiles using the </w:delText>
        </w:r>
        <w:r w:rsidRPr="00A94A01" w:rsidDel="002243C9">
          <w:rPr>
            <w:i/>
          </w:rPr>
          <w:delText>Process Window Index</w:delText>
        </w:r>
        <w:r w:rsidRPr="00A94A01" w:rsidDel="002243C9">
          <w:delText xml:space="preserve">.  This allows you to compare </w:delText>
        </w:r>
        <w:r w:rsidRPr="00A94A01" w:rsidDel="002243C9">
          <w:lastRenderedPageBreak/>
          <w:delText>performance between processes and, more importantly, to be assured that you have found the most robust and reliable profile for a given product that your oven can achieve.</w:delText>
        </w:r>
      </w:del>
    </w:p>
    <w:p w14:paraId="741EFB21" w14:textId="77777777" w:rsidR="003C1D40" w:rsidRDefault="00C653DF" w:rsidP="002D7822">
      <w:pPr>
        <w:pStyle w:val="Heading2"/>
      </w:pPr>
      <w:bookmarkStart w:id="4568" w:name="_Toc469043158"/>
      <w:bookmarkStart w:id="4569" w:name="_Toc469043738"/>
      <w:bookmarkStart w:id="4570" w:name="_Toc469045039"/>
      <w:bookmarkStart w:id="4571" w:name="_Toc469612932"/>
      <w:bookmarkStart w:id="4572" w:name="_Toc491175112"/>
      <w:bookmarkStart w:id="4573" w:name="_Toc491264021"/>
      <w:bookmarkStart w:id="4574" w:name="_Toc491337699"/>
      <w:bookmarkStart w:id="4575" w:name="_Toc491338034"/>
      <w:bookmarkStart w:id="4576" w:name="_Toc532855781"/>
      <w:bookmarkStart w:id="4577" w:name="_Toc532856643"/>
      <w:bookmarkStart w:id="4578" w:name="_Toc53042063"/>
      <w:bookmarkStart w:id="4579" w:name="_Toc53042410"/>
      <w:bookmarkStart w:id="4580" w:name="_Toc86846215"/>
      <w:bookmarkStart w:id="4581" w:name="_Toc86846573"/>
      <w:bookmarkStart w:id="4582" w:name="_Toc119049785"/>
      <w:bookmarkStart w:id="4583" w:name="_Toc119050705"/>
      <w:bookmarkStart w:id="4584" w:name="_Toc130360774"/>
      <w:bookmarkStart w:id="4585" w:name="_Toc84240638"/>
      <w:bookmarkStart w:id="4586" w:name="_Toc141866639"/>
      <w:bookmarkStart w:id="4587" w:name="_Toc119468055"/>
      <w:r>
        <w:t>Auto-Focus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r>
        <w:t xml:space="preserve"> </w:t>
      </w:r>
      <w:bookmarkEnd w:id="4585"/>
      <w:bookmarkEnd w:id="4586"/>
    </w:p>
    <w:p w14:paraId="63952024" w14:textId="0B573BDD" w:rsidR="003C1D40" w:rsidRDefault="003C1D40" w:rsidP="003C1D40">
      <w:r w:rsidRPr="00FF63FD">
        <w:rPr>
          <w:i/>
        </w:rPr>
        <w:t>Auto</w:t>
      </w:r>
      <w:r w:rsidRPr="00FF63FD">
        <w:rPr>
          <w:i/>
        </w:rPr>
        <w:noBreakHyphen/>
        <w:t>Focus</w:t>
      </w:r>
      <w:r w:rsidRPr="00D717DA">
        <w:t xml:space="preserve"> </w:t>
      </w:r>
      <w:r>
        <w:t xml:space="preserve">is </w:t>
      </w:r>
      <w:r w:rsidR="00537C19">
        <w:t xml:space="preserve">a </w:t>
      </w:r>
      <w:r>
        <w:t xml:space="preserve">simulation software that eliminates the need to guess at an initial oven recipe.  </w:t>
      </w:r>
      <w:r w:rsidRPr="002243C9">
        <w:rPr>
          <w:i/>
          <w:iCs/>
          <w:rPrChange w:id="4588" w:author="Ryan Beck" w:date="2022-10-10T11:45:00Z">
            <w:rPr/>
          </w:rPrChange>
        </w:rPr>
        <w:t>Auto-Focus</w:t>
      </w:r>
      <w:r>
        <w:t xml:space="preserve"> automatically calculates</w:t>
      </w:r>
      <w:r w:rsidRPr="00D717DA">
        <w:t xml:space="preserve"> the ideal oven recipe</w:t>
      </w:r>
      <w:r>
        <w:t>,</w:t>
      </w:r>
      <w:r w:rsidRPr="00D717DA">
        <w:t xml:space="preserve"> allowing you to avoid conventional oven setup pitfalls.  </w:t>
      </w:r>
      <w:r w:rsidRPr="002243C9">
        <w:rPr>
          <w:i/>
          <w:iCs/>
          <w:rPrChange w:id="4589" w:author="Ryan Beck" w:date="2022-10-10T11:45:00Z">
            <w:rPr/>
          </w:rPrChange>
        </w:rPr>
        <w:t>Auto</w:t>
      </w:r>
      <w:r w:rsidRPr="002243C9">
        <w:rPr>
          <w:i/>
          <w:iCs/>
          <w:rPrChange w:id="4590" w:author="Ryan Beck" w:date="2022-10-10T11:45:00Z">
            <w:rPr/>
          </w:rPrChange>
        </w:rPr>
        <w:noBreakHyphen/>
        <w:t>Focus</w:t>
      </w:r>
      <w:r w:rsidRPr="00D717DA">
        <w:t xml:space="preserve"> gets smarter with every profile you run, providing you with increasingly accurate oven recipes.</w:t>
      </w:r>
    </w:p>
    <w:p w14:paraId="6AFEE85B" w14:textId="77777777" w:rsidR="003C1D40" w:rsidRDefault="00C653DF" w:rsidP="002D7822">
      <w:pPr>
        <w:pStyle w:val="Heading2"/>
      </w:pPr>
      <w:bookmarkStart w:id="4591" w:name="_Toc176001755"/>
      <w:bookmarkStart w:id="4592" w:name="_Toc469043159"/>
      <w:bookmarkStart w:id="4593" w:name="_Toc469043739"/>
      <w:bookmarkStart w:id="4594" w:name="_Toc469045040"/>
      <w:bookmarkStart w:id="4595" w:name="_Toc469612933"/>
      <w:bookmarkStart w:id="4596" w:name="_Toc491175113"/>
      <w:bookmarkStart w:id="4597" w:name="_Toc491264022"/>
      <w:bookmarkStart w:id="4598" w:name="_Toc491337700"/>
      <w:bookmarkStart w:id="4599" w:name="_Toc491338035"/>
      <w:bookmarkStart w:id="4600" w:name="_Toc532855782"/>
      <w:bookmarkStart w:id="4601" w:name="_Toc532856644"/>
      <w:bookmarkStart w:id="4602" w:name="_Toc53042064"/>
      <w:bookmarkStart w:id="4603" w:name="_Toc53042411"/>
      <w:bookmarkStart w:id="4604" w:name="_Toc86846216"/>
      <w:bookmarkStart w:id="4605" w:name="_Toc86846574"/>
      <w:bookmarkStart w:id="4606" w:name="_Toc119049786"/>
      <w:bookmarkStart w:id="4607" w:name="_Toc119050706"/>
      <w:bookmarkStart w:id="4608" w:name="_Toc130360775"/>
      <w:r>
        <w:t>Navigator/Auto</w:t>
      </w:r>
      <w:r>
        <w:noBreakHyphen/>
        <w:t>Focus Power</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p>
    <w:p w14:paraId="5024DEBF" w14:textId="39E2932E" w:rsidR="003C1D40" w:rsidRPr="00F33B7B" w:rsidRDefault="003C1D40" w:rsidP="003C1D40">
      <w:r>
        <w:t xml:space="preserve">Used with </w:t>
      </w:r>
      <w:r w:rsidRPr="002243C9">
        <w:rPr>
          <w:i/>
          <w:iCs/>
          <w:rPrChange w:id="4609" w:author="Ryan Beck" w:date="2022-10-10T11:45:00Z">
            <w:rPr/>
          </w:rPrChange>
        </w:rPr>
        <w:t>Navigator</w:t>
      </w:r>
      <w:r>
        <w:t xml:space="preserve"> and</w:t>
      </w:r>
      <w:r w:rsidRPr="00761BB8">
        <w:t xml:space="preserve"> </w:t>
      </w:r>
      <w:r w:rsidRPr="002243C9">
        <w:rPr>
          <w:i/>
          <w:iCs/>
          <w:rPrChange w:id="4610" w:author="Ryan Beck" w:date="2022-10-10T11:45:00Z">
            <w:rPr/>
          </w:rPrChange>
        </w:rPr>
        <w:t>Auto-Focus</w:t>
      </w:r>
      <w:r w:rsidRPr="00B21895">
        <w:rPr>
          <w:i/>
        </w:rPr>
        <w:t xml:space="preserve"> </w:t>
      </w:r>
      <w:r>
        <w:t xml:space="preserve">software, the </w:t>
      </w:r>
      <w:r w:rsidRPr="002243C9">
        <w:rPr>
          <w:i/>
          <w:iCs/>
          <w:rPrChange w:id="4611" w:author="Ryan Beck" w:date="2022-10-10T11:45:00Z">
            <w:rPr/>
          </w:rPrChange>
        </w:rPr>
        <w:t>Power</w:t>
      </w:r>
      <w:r>
        <w:t xml:space="preserve"> feature optimizes your profiles and/or initial oven settings based on reduced energy use.  </w:t>
      </w:r>
      <w:r w:rsidRPr="00830D6C">
        <w:rPr>
          <w:lang w:val="en"/>
        </w:rPr>
        <w:t xml:space="preserve">Studies have shown that many reflow ovens </w:t>
      </w:r>
      <w:r w:rsidRPr="003E6083">
        <w:rPr>
          <w:lang w:val="en"/>
        </w:rPr>
        <w:t xml:space="preserve">consume more energy than required in order to process the products in spec.  The </w:t>
      </w:r>
      <w:r w:rsidRPr="002243C9">
        <w:rPr>
          <w:i/>
          <w:iCs/>
          <w:lang w:val="en"/>
          <w:rPrChange w:id="4612" w:author="Ryan Beck" w:date="2022-10-10T11:45:00Z">
            <w:rPr>
              <w:lang w:val="en"/>
            </w:rPr>
          </w:rPrChange>
        </w:rPr>
        <w:t>Navigator Power</w:t>
      </w:r>
      <w:r w:rsidRPr="003E6083">
        <w:rPr>
          <w:lang w:val="en"/>
        </w:rPr>
        <w:t xml:space="preserve"> and </w:t>
      </w:r>
      <w:r w:rsidRPr="002243C9">
        <w:rPr>
          <w:i/>
          <w:iCs/>
          <w:lang w:val="en"/>
          <w:rPrChange w:id="4613" w:author="Ryan Beck" w:date="2022-10-10T11:45:00Z">
            <w:rPr>
              <w:lang w:val="en"/>
            </w:rPr>
          </w:rPrChange>
        </w:rPr>
        <w:t>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2D7822">
      <w:pPr>
        <w:pStyle w:val="Heading2"/>
        <w:rPr>
          <w:lang w:val="en"/>
        </w:rPr>
      </w:pPr>
      <w:bookmarkStart w:id="4614" w:name="_Toc469043160"/>
      <w:bookmarkStart w:id="4615" w:name="_Toc469043740"/>
      <w:bookmarkStart w:id="4616" w:name="_Toc469045041"/>
      <w:bookmarkStart w:id="4617" w:name="_Toc469612934"/>
      <w:bookmarkStart w:id="4618" w:name="_Toc491175114"/>
      <w:bookmarkStart w:id="4619" w:name="_Toc491264023"/>
      <w:bookmarkStart w:id="4620" w:name="_Toc491337701"/>
      <w:bookmarkStart w:id="4621" w:name="_Toc491338036"/>
      <w:bookmarkStart w:id="4622" w:name="_Toc532855783"/>
      <w:bookmarkStart w:id="4623" w:name="_Toc532856645"/>
      <w:bookmarkStart w:id="4624" w:name="_Toc53042065"/>
      <w:bookmarkStart w:id="4625" w:name="_Toc53042412"/>
      <w:bookmarkStart w:id="4626" w:name="_Toc86846217"/>
      <w:bookmarkStart w:id="4627" w:name="_Toc86846575"/>
      <w:bookmarkStart w:id="4628" w:name="_Toc119049787"/>
      <w:bookmarkStart w:id="4629" w:name="_Toc119050707"/>
      <w:bookmarkStart w:id="4630" w:name="_Toc130360776"/>
      <w:r w:rsidRPr="00AD4DC4">
        <w:t>Sweet Spot</w:t>
      </w:r>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p>
    <w:p w14:paraId="57C0B34C" w14:textId="1EFCC93E" w:rsidR="006A4781" w:rsidRDefault="0053032A" w:rsidP="0053032A">
      <w:r w:rsidRPr="00AD4DC4">
        <w:t xml:space="preserve">The </w:t>
      </w:r>
      <w:r w:rsidRPr="002243C9">
        <w:rPr>
          <w:i/>
          <w:iCs/>
          <w:rPrChange w:id="4631" w:author="Ryan Beck" w:date="2022-10-10T11:46:00Z">
            <w:rPr/>
          </w:rPrChange>
        </w:rPr>
        <w:t>Sweet Spot</w:t>
      </w:r>
      <w:r w:rsidRPr="00AD4DC4">
        <w:t xml:space="preserve"> feature allows you </w:t>
      </w:r>
      <w:r w:rsidR="009E0697">
        <w:t xml:space="preserve">to </w:t>
      </w:r>
      <w:r w:rsidRPr="00AD4DC4">
        <w:t>define a “non-centered”</w:t>
      </w:r>
      <w:r w:rsidR="007F7920" w:rsidRPr="00AD4DC4">
        <w:t xml:space="preserve"> target value for your statistic</w:t>
      </w:r>
      <w:r w:rsidR="003B174F">
        <w:t>al calculations.</w:t>
      </w:r>
    </w:p>
    <w:p w14:paraId="704B99FB" w14:textId="77777777" w:rsidR="006A4781" w:rsidRDefault="006A4781" w:rsidP="002D7822">
      <w:pPr>
        <w:pStyle w:val="Heading2"/>
      </w:pPr>
      <w:bookmarkStart w:id="4632" w:name="_Toc130360777"/>
      <w:r>
        <w:t>Dual Profiling Mode</w:t>
      </w:r>
      <w:bookmarkEnd w:id="4632"/>
    </w:p>
    <w:p w14:paraId="42EC6745" w14:textId="24993189" w:rsidR="006A4781" w:rsidRPr="00AD4DC4" w:rsidRDefault="006A4781" w:rsidP="0053032A">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p>
    <w:p w14:paraId="5C2350A8" w14:textId="77777777" w:rsidR="00A653BA" w:rsidRPr="00AD4DC4" w:rsidRDefault="00A653BA" w:rsidP="002D7822">
      <w:pPr>
        <w:pStyle w:val="Heading2"/>
        <w:rPr>
          <w:lang w:val="en"/>
        </w:rPr>
      </w:pPr>
      <w:bookmarkStart w:id="4633" w:name="_Toc469043162"/>
      <w:bookmarkStart w:id="4634" w:name="_Toc469043742"/>
      <w:bookmarkStart w:id="4635" w:name="_Toc469045043"/>
      <w:bookmarkStart w:id="4636" w:name="_Toc469612936"/>
      <w:bookmarkStart w:id="4637" w:name="_Toc491175115"/>
      <w:bookmarkStart w:id="4638" w:name="_Toc491264024"/>
      <w:bookmarkStart w:id="4639" w:name="_Toc491337702"/>
      <w:bookmarkStart w:id="4640" w:name="_Toc491338037"/>
      <w:bookmarkStart w:id="4641" w:name="_Toc532855784"/>
      <w:bookmarkStart w:id="4642" w:name="_Toc532856646"/>
      <w:bookmarkStart w:id="4643" w:name="_Toc53042066"/>
      <w:bookmarkStart w:id="4644" w:name="_Toc53042413"/>
      <w:bookmarkStart w:id="4645" w:name="_Toc86846218"/>
      <w:bookmarkStart w:id="4646" w:name="_Toc86846576"/>
      <w:bookmarkStart w:id="4647" w:name="_Toc119049788"/>
      <w:bookmarkStart w:id="4648" w:name="_Toc119050708"/>
      <w:bookmarkStart w:id="4649" w:name="_Toc130360778"/>
      <w:r w:rsidRPr="00AD4DC4">
        <w:t xml:space="preserve">Statistical Process Control </w:t>
      </w:r>
      <w:r w:rsidR="00C653DF" w:rsidRPr="00AD4DC4">
        <w:t>Charts</w:t>
      </w:r>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14:paraId="34FD16AB" w14:textId="5F0DEE7C" w:rsidR="00882784" w:rsidRDefault="00BD7482" w:rsidP="003C1D40">
      <w:r w:rsidRPr="002243C9">
        <w:rPr>
          <w:i/>
          <w:iCs/>
          <w:rPrChange w:id="4650" w:author="Ryan Beck" w:date="2022-10-10T11:46:00Z">
            <w:rPr/>
          </w:rPrChange>
        </w:rPr>
        <w:t>Statistical Process Control</w:t>
      </w:r>
      <w:r w:rsidRPr="00AD4DC4">
        <w:t xml:space="preserve">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bookmarkEnd w:id="4587"/>
    </w:p>
    <w:p w14:paraId="6C5B6E5E" w14:textId="77777777" w:rsidR="00882784" w:rsidRDefault="00C653DF" w:rsidP="002D7822">
      <w:pPr>
        <w:pStyle w:val="Heading2"/>
      </w:pPr>
      <w:bookmarkStart w:id="4651" w:name="_Toc469043169"/>
      <w:bookmarkStart w:id="4652" w:name="_Toc469043749"/>
      <w:bookmarkStart w:id="4653" w:name="_Toc469045050"/>
      <w:bookmarkStart w:id="4654" w:name="_Toc469612943"/>
      <w:bookmarkStart w:id="4655" w:name="_Toc491175116"/>
      <w:bookmarkStart w:id="4656" w:name="_Toc491264025"/>
      <w:bookmarkStart w:id="4657" w:name="_Toc491337703"/>
      <w:bookmarkStart w:id="4658" w:name="_Toc491338038"/>
      <w:bookmarkStart w:id="4659" w:name="_Toc532855785"/>
      <w:bookmarkStart w:id="4660" w:name="_Toc532856647"/>
      <w:bookmarkStart w:id="4661" w:name="_Toc53042067"/>
      <w:bookmarkStart w:id="4662" w:name="_Toc53042414"/>
      <w:bookmarkStart w:id="4663" w:name="_Toc86846219"/>
      <w:bookmarkStart w:id="4664" w:name="_Toc86846577"/>
      <w:bookmarkStart w:id="4665" w:name="_Toc119049789"/>
      <w:bookmarkStart w:id="4666" w:name="_Toc119050709"/>
      <w:bookmarkStart w:id="4667" w:name="_Toc130360779"/>
      <w:r w:rsidRPr="00F33B7B">
        <w:t>Live Data Output</w:t>
      </w:r>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p>
    <w:p w14:paraId="0AA5FA99" w14:textId="28D01C37" w:rsidR="00882784" w:rsidRDefault="00882784" w:rsidP="00882784">
      <w:r w:rsidRPr="004C745F">
        <w:rPr>
          <w:i/>
          <w:iCs/>
          <w:rPrChange w:id="4668" w:author="Ryan Beck" w:date="2022-10-10T11:47:00Z">
            <w:rPr/>
          </w:rPrChange>
        </w:rPr>
        <w:t>Live Data Output</w:t>
      </w:r>
      <w:r w:rsidRPr="00F33B7B">
        <w:t xml:space="preserve">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6A664251" w14:textId="77777777" w:rsidR="003B174F" w:rsidRDefault="003B174F" w:rsidP="002D7822">
      <w:pPr>
        <w:pStyle w:val="Heading2"/>
      </w:pPr>
      <w:bookmarkStart w:id="4669" w:name="_Toc69230182"/>
      <w:bookmarkStart w:id="4670" w:name="_Toc69230710"/>
      <w:bookmarkStart w:id="4671" w:name="_Toc83830669"/>
      <w:bookmarkStart w:id="4672" w:name="_Toc83831032"/>
      <w:bookmarkStart w:id="4673" w:name="_Toc83831337"/>
      <w:bookmarkStart w:id="4674" w:name="_Toc86830553"/>
      <w:bookmarkStart w:id="4675" w:name="_Toc86831524"/>
      <w:bookmarkStart w:id="4676" w:name="_Toc86831720"/>
      <w:bookmarkStart w:id="4677" w:name="_Toc86846220"/>
      <w:bookmarkStart w:id="4678" w:name="_Toc86846578"/>
      <w:bookmarkStart w:id="4679" w:name="_Toc119049790"/>
      <w:bookmarkStart w:id="4680" w:name="_Toc119050710"/>
      <w:bookmarkStart w:id="4681" w:name="_Toc130360780"/>
      <w:bookmarkStart w:id="4682" w:name="_Hlk69497135"/>
      <w:r>
        <w:t>Centralized Process Window Control</w:t>
      </w:r>
      <w:bookmarkEnd w:id="4669"/>
      <w:bookmarkEnd w:id="4670"/>
      <w:bookmarkEnd w:id="4671"/>
      <w:bookmarkEnd w:id="4672"/>
      <w:bookmarkEnd w:id="4673"/>
      <w:bookmarkEnd w:id="4674"/>
      <w:bookmarkEnd w:id="4675"/>
      <w:bookmarkEnd w:id="4676"/>
      <w:bookmarkEnd w:id="4677"/>
      <w:bookmarkEnd w:id="4678"/>
      <w:bookmarkEnd w:id="4679"/>
      <w:bookmarkEnd w:id="4680"/>
      <w:bookmarkEnd w:id="4681"/>
    </w:p>
    <w:p w14:paraId="1C8B692B" w14:textId="01201DC0" w:rsidR="00882784" w:rsidRDefault="003B174F" w:rsidP="003C1D40">
      <w:r>
        <w:t>This optional feature enables a customer to ensure that every instance of the software is always using the same Process Window files and prevents unauthorized editing of specifications.</w:t>
      </w:r>
      <w:bookmarkEnd w:id="4682"/>
    </w:p>
    <w:p w14:paraId="2B4E6932" w14:textId="77777777" w:rsidR="00806DB4" w:rsidRDefault="00806DB4" w:rsidP="0026146F">
      <w:pPr>
        <w:pStyle w:val="Heading1"/>
      </w:pPr>
      <w:bookmarkStart w:id="4683" w:name="_Toc329853012"/>
      <w:bookmarkStart w:id="4684" w:name="_Toc329863370"/>
      <w:bookmarkStart w:id="4685" w:name="_Toc331173642"/>
      <w:bookmarkStart w:id="4686" w:name="_Toc332179178"/>
      <w:bookmarkStart w:id="4687" w:name="_Toc332208412"/>
      <w:bookmarkStart w:id="4688" w:name="_Toc332208748"/>
      <w:bookmarkStart w:id="4689" w:name="_Toc332273994"/>
      <w:bookmarkStart w:id="4690" w:name="_Toc394411673"/>
      <w:bookmarkStart w:id="4691" w:name="_Toc394486311"/>
      <w:bookmarkStart w:id="4692" w:name="_Toc394583241"/>
      <w:bookmarkStart w:id="4693" w:name="_Toc394583397"/>
      <w:bookmarkStart w:id="4694" w:name="_Toc468168375"/>
      <w:bookmarkStart w:id="4695" w:name="_Toc468175423"/>
      <w:bookmarkStart w:id="4696" w:name="_Toc468551579"/>
      <w:bookmarkStart w:id="4697" w:name="_Toc469038806"/>
      <w:bookmarkStart w:id="4698" w:name="_Toc469038861"/>
      <w:bookmarkStart w:id="4699" w:name="_Toc469042020"/>
      <w:bookmarkStart w:id="4700" w:name="_Toc469043170"/>
      <w:bookmarkStart w:id="4701" w:name="_Toc469043750"/>
      <w:bookmarkStart w:id="4702" w:name="_Toc469043839"/>
      <w:bookmarkStart w:id="4703" w:name="_Toc469045051"/>
      <w:bookmarkStart w:id="4704" w:name="_Toc469612944"/>
      <w:bookmarkStart w:id="4705" w:name="_Toc491175117"/>
      <w:bookmarkStart w:id="4706" w:name="_Toc491264026"/>
      <w:bookmarkStart w:id="4707" w:name="_Toc491337704"/>
      <w:bookmarkStart w:id="4708" w:name="_Toc491338039"/>
      <w:bookmarkStart w:id="4709" w:name="_Toc491414009"/>
      <w:bookmarkStart w:id="4710" w:name="_Toc532836374"/>
      <w:bookmarkStart w:id="4711" w:name="_Toc532855786"/>
      <w:bookmarkStart w:id="4712" w:name="_Toc532856648"/>
      <w:bookmarkStart w:id="4713" w:name="_Toc53042068"/>
      <w:bookmarkStart w:id="4714" w:name="_Toc53042415"/>
      <w:bookmarkStart w:id="4715" w:name="_Toc53042493"/>
      <w:bookmarkStart w:id="4716" w:name="_Toc86846221"/>
      <w:bookmarkStart w:id="4717" w:name="_Toc86846579"/>
      <w:bookmarkStart w:id="4718" w:name="_Toc119049791"/>
      <w:bookmarkStart w:id="4719" w:name="_Toc119050711"/>
      <w:bookmarkStart w:id="4720" w:name="_Toc130360781"/>
      <w:r>
        <w:lastRenderedPageBreak/>
        <w:t>Us</w:t>
      </w:r>
      <w:r w:rsidR="00AD4DC4">
        <w:t>e</w:t>
      </w:r>
      <w:r>
        <w:t xml:space="preserve"> Navigator</w:t>
      </w:r>
      <w:bookmarkEnd w:id="4683"/>
      <w:bookmarkEnd w:id="4684"/>
      <w:r w:rsidR="00A31873">
        <w:t xml:space="preserve"> </w:t>
      </w:r>
      <w:r w:rsidR="00AD4DC4">
        <w:t>t</w:t>
      </w:r>
      <w:r w:rsidR="006C7149">
        <w:t>o Optimize Profiles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30273" cy="2788920"/>
                    </a:xfrm>
                    <a:prstGeom prst="rect">
                      <a:avLst/>
                    </a:prstGeom>
                  </pic:spPr>
                </pic:pic>
              </a:graphicData>
            </a:graphic>
          </wp:inline>
        </w:drawing>
      </w:r>
    </w:p>
    <w:p w14:paraId="2CCDD821" w14:textId="0CCC5B19" w:rsidR="007476D8" w:rsidRPr="00B2165D" w:rsidRDefault="007476D8" w:rsidP="00AD4DC4">
      <w:pPr>
        <w:pStyle w:val="Caption"/>
      </w:pPr>
      <w:bookmarkStart w:id="4721" w:name="_Ref185832039"/>
      <w:r w:rsidRPr="00AD4DC4">
        <w:t xml:space="preserve">Figure </w:t>
      </w:r>
      <w:r w:rsidR="00EB54D7">
        <w:fldChar w:fldCharType="begin"/>
      </w:r>
      <w:r w:rsidR="00EB54D7">
        <w:instrText xml:space="preserve"> SEQ Figure \* ARABIC </w:instrText>
      </w:r>
      <w:r w:rsidR="00EB54D7">
        <w:fldChar w:fldCharType="separate"/>
      </w:r>
      <w:r w:rsidR="00093938">
        <w:rPr>
          <w:noProof/>
        </w:rPr>
        <w:t>92</w:t>
      </w:r>
      <w:r w:rsidR="00EB54D7">
        <w:rPr>
          <w:noProof/>
        </w:rPr>
        <w:fldChar w:fldCharType="end"/>
      </w:r>
      <w:bookmarkEnd w:id="4721"/>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47552783"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 xml:space="preserve">b.  </w:t>
      </w:r>
      <w:del w:id="4722" w:author="Ryan Beck" w:date="2022-10-10T11:44:00Z">
        <w:r w:rsidRPr="00B2165D" w:rsidDel="00E74604">
          <w:delText>See</w:delText>
        </w:r>
        <w:r w:rsidDel="00E74604">
          <w:delText xml:space="preserve"> </w:delText>
        </w:r>
        <w:r w:rsidDel="00E74604">
          <w:fldChar w:fldCharType="begin"/>
        </w:r>
        <w:r w:rsidDel="00E74604">
          <w:delInstrText xml:space="preserve"> REF _Ref185832039 \h </w:delInstrText>
        </w:r>
        <w:r w:rsidDel="00E74604">
          <w:fldChar w:fldCharType="separate"/>
        </w:r>
        <w:r w:rsidR="00F9407E" w:rsidRPr="00AD4DC4" w:rsidDel="00E74604">
          <w:delText xml:space="preserve">Figure </w:delText>
        </w:r>
        <w:r w:rsidR="00F9407E" w:rsidDel="00E74604">
          <w:rPr>
            <w:noProof/>
          </w:rPr>
          <w:delText>92</w:delText>
        </w:r>
        <w:r w:rsidDel="00E74604">
          <w:fldChar w:fldCharType="end"/>
        </w:r>
        <w:r w:rsidRPr="00B2165D" w:rsidDel="00E74604">
          <w:delText>.</w:delText>
        </w:r>
      </w:del>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723" w:name="_Toc488490455"/>
      <w:r w:rsidRPr="00673430">
        <w:t>.</w:t>
      </w:r>
    </w:p>
    <w:p w14:paraId="593DA357" w14:textId="77777777" w:rsidR="00AD4DC4" w:rsidRPr="00673430" w:rsidRDefault="00AD4DC4" w:rsidP="00AD4DC4"/>
    <w:p w14:paraId="2CB03725" w14:textId="4DBBB090" w:rsidR="007476D8" w:rsidRPr="00673430" w:rsidRDefault="007476D8" w:rsidP="006555DC">
      <w:pPr>
        <w:pStyle w:val="Heading3"/>
      </w:pPr>
      <w:bookmarkStart w:id="4724" w:name="_Toc494599911"/>
      <w:bookmarkStart w:id="4725" w:name="_Toc469045052"/>
      <w:bookmarkStart w:id="4726" w:name="_Toc491338040"/>
      <w:bookmarkStart w:id="4727" w:name="_Toc532855787"/>
      <w:bookmarkStart w:id="4728" w:name="_Toc53042416"/>
      <w:bookmarkStart w:id="4729" w:name="_Toc86846580"/>
      <w:bookmarkStart w:id="4730" w:name="_Toc119050712"/>
      <w:bookmarkStart w:id="4731" w:name="_Toc130360782"/>
      <w:r w:rsidRPr="00673430">
        <w:t>Search Mode</w:t>
      </w:r>
      <w:bookmarkEnd w:id="4723"/>
      <w:r w:rsidRPr="00673430">
        <w:t xml:space="preserve"> </w:t>
      </w:r>
      <w:del w:id="4732" w:author="Ryan Beck" w:date="2022-10-10T11:44:00Z">
        <w:r w:rsidR="00C653DF" w:rsidRPr="00673430" w:rsidDel="00E74604">
          <w:delText>For</w:delText>
        </w:r>
      </w:del>
      <w:ins w:id="4733" w:author="Ryan Beck" w:date="2022-10-10T11:44:00Z">
        <w:r w:rsidR="00E74604" w:rsidRPr="00673430">
          <w:t>for</w:t>
        </w:r>
      </w:ins>
      <w:r w:rsidR="00C653DF" w:rsidRPr="00673430">
        <w:t xml:space="preserve"> </w:t>
      </w:r>
      <w:r w:rsidRPr="00673430">
        <w:t>Optimization</w:t>
      </w:r>
      <w:bookmarkEnd w:id="4724"/>
      <w:bookmarkEnd w:id="4725"/>
      <w:bookmarkEnd w:id="4726"/>
      <w:bookmarkEnd w:id="4727"/>
      <w:bookmarkEnd w:id="4728"/>
      <w:bookmarkEnd w:id="4729"/>
      <w:bookmarkEnd w:id="4730"/>
      <w:bookmarkEnd w:id="4731"/>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3222D5A4" w:rsidR="007476D8" w:rsidRPr="00673430" w:rsidDel="00960BF7" w:rsidRDefault="007476D8" w:rsidP="00AD4DC4">
      <w:pPr>
        <w:pStyle w:val="ListBullet2"/>
        <w:ind w:left="360"/>
        <w:rPr>
          <w:moveFrom w:id="4734" w:author="Ryan Beck" w:date="2022-10-10T11:44:00Z"/>
        </w:rPr>
      </w:pPr>
      <w:moveFromRangeStart w:id="4735" w:author="Ryan Beck" w:date="2022-10-10T11:44:00Z" w:name="move116294658"/>
      <w:moveFrom w:id="4736" w:author="Ryan Beck" w:date="2022-10-10T11:44:00Z">
        <w:r w:rsidRPr="00673430" w:rsidDel="00960BF7">
          <w:rPr>
            <w:b/>
          </w:rPr>
          <w:t xml:space="preserve">Allow </w:t>
        </w:r>
        <w:r w:rsidDel="00960BF7">
          <w:rPr>
            <w:b/>
          </w:rPr>
          <w:t>z</w:t>
        </w:r>
        <w:r w:rsidRPr="00673430" w:rsidDel="00960BF7">
          <w:rPr>
            <w:b/>
          </w:rPr>
          <w:t xml:space="preserve">one </w:t>
        </w:r>
        <w:r w:rsidDel="00960BF7">
          <w:rPr>
            <w:b/>
          </w:rPr>
          <w:t>set points to c</w:t>
        </w:r>
        <w:r w:rsidRPr="00673430" w:rsidDel="00960BF7">
          <w:rPr>
            <w:b/>
          </w:rPr>
          <w:t>hange</w:t>
        </w:r>
        <w:r w:rsidRPr="00673430" w:rsidDel="00960BF7">
          <w:t xml:space="preserve"> – This option will determine if Navigator will include zone set point changes when predicting new solutions.</w:t>
        </w:r>
      </w:moveFrom>
    </w:p>
    <w:p w14:paraId="5D68CD7C" w14:textId="33FFAE80" w:rsidR="007476D8" w:rsidRPr="00673430" w:rsidDel="00960BF7" w:rsidRDefault="007476D8" w:rsidP="00AD4DC4">
      <w:pPr>
        <w:pStyle w:val="ListBullet2"/>
        <w:ind w:left="360"/>
        <w:rPr>
          <w:moveFrom w:id="4737" w:author="Ryan Beck" w:date="2022-10-10T11:44:00Z"/>
        </w:rPr>
      </w:pPr>
      <w:moveFrom w:id="4738" w:author="Ryan Beck" w:date="2022-10-10T11:44:00Z">
        <w:r w:rsidRPr="00673430" w:rsidDel="00960BF7">
          <w:rPr>
            <w:b/>
          </w:rPr>
          <w:t xml:space="preserve">Allow </w:t>
        </w:r>
        <w:r w:rsidDel="00960BF7">
          <w:rPr>
            <w:b/>
          </w:rPr>
          <w:t>c</w:t>
        </w:r>
        <w:r w:rsidRPr="00673430" w:rsidDel="00960BF7">
          <w:rPr>
            <w:b/>
          </w:rPr>
          <w:t xml:space="preserve">onveyor </w:t>
        </w:r>
        <w:r w:rsidDel="00960BF7">
          <w:rPr>
            <w:b/>
          </w:rPr>
          <w:t>s</w:t>
        </w:r>
        <w:r w:rsidRPr="00673430" w:rsidDel="00960BF7">
          <w:rPr>
            <w:b/>
          </w:rPr>
          <w:t xml:space="preserve">peed to </w:t>
        </w:r>
        <w:r w:rsidDel="00960BF7">
          <w:rPr>
            <w:b/>
          </w:rPr>
          <w:t>c</w:t>
        </w:r>
        <w:r w:rsidRPr="00673430" w:rsidDel="00960BF7">
          <w:rPr>
            <w:b/>
          </w:rPr>
          <w:t>hange</w:t>
        </w:r>
        <w:r w:rsidRPr="00673430" w:rsidDel="00960BF7">
          <w:t xml:space="preserve"> – Choose whether to allow Navigator to vary the conveyor speed.  If you choose this feature, you can set the minimum and maximum speeds.</w:t>
        </w:r>
      </w:moveFrom>
    </w:p>
    <w:moveFromRangeEnd w:id="4735"/>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Default="007476D8" w:rsidP="00AD4DC4">
      <w:pPr>
        <w:pStyle w:val="ListBullet2"/>
        <w:ind w:left="360"/>
        <w:rPr>
          <w:ins w:id="4739" w:author="Ryan Beck" w:date="2022-10-10T11:44: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E0697">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0F3EB201" w14:textId="77777777" w:rsidR="00960BF7" w:rsidRPr="00673430" w:rsidRDefault="00960BF7" w:rsidP="00960BF7">
      <w:pPr>
        <w:pStyle w:val="ListBullet2"/>
        <w:ind w:left="360"/>
        <w:rPr>
          <w:moveTo w:id="4740" w:author="Ryan Beck" w:date="2022-10-10T11:44:00Z"/>
        </w:rPr>
      </w:pPr>
      <w:moveToRangeStart w:id="4741" w:author="Ryan Beck" w:date="2022-10-10T11:44:00Z" w:name="move116294658"/>
      <w:moveTo w:id="4742" w:author="Ryan Beck" w:date="2022-10-10T11:44: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moveTo>
    </w:p>
    <w:p w14:paraId="733F82A3" w14:textId="77777777" w:rsidR="00960BF7" w:rsidRPr="00673430" w:rsidRDefault="00960BF7" w:rsidP="00960BF7">
      <w:pPr>
        <w:pStyle w:val="ListBullet2"/>
        <w:ind w:left="360"/>
        <w:rPr>
          <w:moveTo w:id="4743" w:author="Ryan Beck" w:date="2022-10-10T11:44:00Z"/>
        </w:rPr>
      </w:pPr>
      <w:moveTo w:id="4744" w:author="Ryan Beck" w:date="2022-10-10T11:44: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moveTo>
    </w:p>
    <w:moveToRangeEnd w:id="4741"/>
    <w:p w14:paraId="6A5DA965" w14:textId="77777777" w:rsidR="00960BF7" w:rsidRPr="00673430" w:rsidRDefault="00960BF7">
      <w:pPr>
        <w:pStyle w:val="ListBullet2"/>
        <w:numPr>
          <w:ilvl w:val="0"/>
          <w:numId w:val="0"/>
        </w:numPr>
        <w:ind w:left="360"/>
        <w:pPrChange w:id="4745" w:author="Ryan Beck" w:date="2022-10-10T11:44:00Z">
          <w:pPr>
            <w:pStyle w:val="ListBullet2"/>
            <w:ind w:left="360"/>
          </w:pPr>
        </w:pPrChange>
      </w:pPr>
    </w:p>
    <w:p w14:paraId="57C7B889" w14:textId="77777777" w:rsidR="007476D8" w:rsidRDefault="00C653DF" w:rsidP="006555DC">
      <w:pPr>
        <w:pStyle w:val="Heading3"/>
      </w:pPr>
      <w:bookmarkStart w:id="4746" w:name="_Toc469045053"/>
      <w:bookmarkStart w:id="4747" w:name="_Toc491338041"/>
      <w:bookmarkStart w:id="4748" w:name="_Toc532855788"/>
      <w:bookmarkStart w:id="4749" w:name="_Toc53042417"/>
      <w:bookmarkStart w:id="4750" w:name="_Toc86846581"/>
      <w:bookmarkStart w:id="4751" w:name="_Toc119050713"/>
      <w:bookmarkStart w:id="4752" w:name="_Toc130360783"/>
      <w:r>
        <w:lastRenderedPageBreak/>
        <w:t>Conveyor Speed Constraints</w:t>
      </w:r>
      <w:bookmarkEnd w:id="4746"/>
      <w:bookmarkEnd w:id="4747"/>
      <w:bookmarkEnd w:id="4748"/>
      <w:bookmarkEnd w:id="4749"/>
      <w:bookmarkEnd w:id="4750"/>
      <w:bookmarkEnd w:id="4751"/>
      <w:bookmarkEnd w:id="4752"/>
    </w:p>
    <w:p w14:paraId="23FF3C4F" w14:textId="6642C29F" w:rsidR="007476D8" w:rsidRDefault="007476D8" w:rsidP="007476D8">
      <w:r w:rsidRPr="00673430">
        <w:t xml:space="preserve">As long as the </w:t>
      </w:r>
      <w:r w:rsidRPr="00AF15A9">
        <w:rPr>
          <w:b/>
          <w:bCs/>
          <w:i/>
          <w:iCs/>
          <w:rPrChange w:id="4753" w:author="Tom Bergeron" w:date="2022-11-11T08:37:00Z">
            <w:rPr/>
          </w:rPrChange>
        </w:rPr>
        <w:t>Allow Conveyor Speed to Change</w:t>
      </w:r>
      <w:r w:rsidRPr="00673430">
        <w:t xml:space="preserve"> feature is selected, these options will be available</w:t>
      </w:r>
      <w:ins w:id="4754" w:author="Tom Bergeron" w:date="2022-11-11T08:37:00Z">
        <w:r w:rsidR="007F7D54">
          <w:t>:</w:t>
        </w:r>
      </w:ins>
      <w:del w:id="4755" w:author="Tom Bergeron" w:date="2022-11-11T08:37:00Z">
        <w:r w:rsidRPr="00673430" w:rsidDel="007F7D54">
          <w:delText>.</w:delText>
        </w:r>
      </w:del>
    </w:p>
    <w:p w14:paraId="5989E1B8" w14:textId="77777777" w:rsidR="00AF15A9" w:rsidRPr="00673430" w:rsidRDefault="00AF15A9" w:rsidP="007476D8"/>
    <w:p w14:paraId="11B962B1" w14:textId="64D2CADA" w:rsidR="007476D8" w:rsidRPr="00673430" w:rsidRDefault="00D63F7B" w:rsidP="009B4A54">
      <w:pPr>
        <w:pStyle w:val="ListContinue"/>
        <w:numPr>
          <w:ilvl w:val="0"/>
          <w:numId w:val="167"/>
        </w:numPr>
      </w:pPr>
      <w:r>
        <w:rPr>
          <w:b/>
        </w:rPr>
        <w:t>Minimum</w:t>
      </w:r>
      <w:r w:rsidR="007476D8" w:rsidRPr="00673430">
        <w:t xml:space="preserve"> – Select </w:t>
      </w:r>
      <w:r>
        <w:t>slowest</w:t>
      </w:r>
      <w:r w:rsidR="007476D8" w:rsidRPr="00673430">
        <w:t xml:space="preserve"> conveyor speed you would like Navigator to recommend for new products.</w:t>
      </w:r>
    </w:p>
    <w:p w14:paraId="100BD86D" w14:textId="4908A3DB" w:rsidR="007476D8" w:rsidRDefault="00D63F7B" w:rsidP="009B4A54">
      <w:pPr>
        <w:pStyle w:val="ListParagraph"/>
        <w:numPr>
          <w:ilvl w:val="0"/>
          <w:numId w:val="167"/>
        </w:numPr>
      </w:pPr>
      <w:r w:rsidRPr="009B4A54">
        <w:rPr>
          <w:b/>
        </w:rPr>
        <w:t>Maximum</w:t>
      </w:r>
      <w:r w:rsidR="007476D8" w:rsidRPr="00673430">
        <w:t xml:space="preserve"> - Select the </w:t>
      </w:r>
      <w:del w:id="4756" w:author="Ryan Beck" w:date="2022-10-10T11:44:00Z">
        <w:r w:rsidDel="00960BF7">
          <w:delText>fastet</w:delText>
        </w:r>
      </w:del>
      <w:ins w:id="4757" w:author="Ryan Beck" w:date="2022-10-10T11:44:00Z">
        <w:r w:rsidR="00960BF7">
          <w:t>fastest</w:t>
        </w:r>
      </w:ins>
      <w:r w:rsidR="007476D8" w:rsidRPr="00673430">
        <w:t xml:space="preserve"> conveyor speed you would like Navigator to recommend for new products.</w:t>
      </w:r>
    </w:p>
    <w:p w14:paraId="317A82F3" w14:textId="77777777" w:rsidR="00806DB4" w:rsidRDefault="00AD4DC4" w:rsidP="0026146F">
      <w:pPr>
        <w:pStyle w:val="Heading1"/>
      </w:pPr>
      <w:bookmarkStart w:id="4758" w:name="_Toc329853013"/>
      <w:bookmarkStart w:id="4759" w:name="_Toc329863371"/>
      <w:bookmarkStart w:id="4760" w:name="_Toc331173643"/>
      <w:bookmarkStart w:id="4761" w:name="_Toc332179179"/>
      <w:bookmarkStart w:id="4762" w:name="_Toc332208413"/>
      <w:bookmarkStart w:id="4763" w:name="_Toc332208749"/>
      <w:bookmarkStart w:id="4764" w:name="_Toc332273995"/>
      <w:bookmarkStart w:id="4765" w:name="_Toc394411674"/>
      <w:bookmarkStart w:id="4766" w:name="_Toc394486312"/>
      <w:bookmarkStart w:id="4767" w:name="_Toc394583242"/>
      <w:bookmarkStart w:id="4768" w:name="_Toc394583398"/>
      <w:bookmarkStart w:id="4769" w:name="_Toc468168376"/>
      <w:bookmarkStart w:id="4770" w:name="_Toc468175424"/>
      <w:bookmarkStart w:id="4771" w:name="_Toc468551580"/>
      <w:bookmarkStart w:id="4772" w:name="_Toc469038807"/>
      <w:bookmarkStart w:id="4773" w:name="_Toc469038862"/>
      <w:bookmarkStart w:id="4774" w:name="_Toc469042021"/>
      <w:bookmarkStart w:id="4775" w:name="_Toc469043171"/>
      <w:bookmarkStart w:id="4776" w:name="_Toc469043751"/>
      <w:bookmarkStart w:id="4777" w:name="_Toc469043840"/>
      <w:bookmarkStart w:id="4778" w:name="_Toc469045054"/>
      <w:bookmarkStart w:id="4779" w:name="_Toc469612945"/>
      <w:bookmarkStart w:id="4780" w:name="_Toc491175118"/>
      <w:bookmarkStart w:id="4781" w:name="_Toc491264027"/>
      <w:bookmarkStart w:id="4782" w:name="_Toc491337705"/>
      <w:bookmarkStart w:id="4783" w:name="_Toc491338042"/>
      <w:bookmarkStart w:id="4784" w:name="_Toc491414010"/>
      <w:bookmarkStart w:id="4785" w:name="_Toc532836375"/>
      <w:bookmarkStart w:id="4786" w:name="_Toc532855789"/>
      <w:bookmarkStart w:id="4787" w:name="_Toc532856649"/>
      <w:bookmarkStart w:id="4788" w:name="_Toc53042069"/>
      <w:bookmarkStart w:id="4789" w:name="_Toc53042418"/>
      <w:bookmarkStart w:id="4790" w:name="_Toc53042494"/>
      <w:bookmarkStart w:id="4791" w:name="_Toc86846222"/>
      <w:bookmarkStart w:id="4792" w:name="_Toc86846582"/>
      <w:bookmarkStart w:id="4793" w:name="_Toc119049792"/>
      <w:bookmarkStart w:id="4794" w:name="_Toc119050714"/>
      <w:bookmarkStart w:id="4795" w:name="_Toc130360784"/>
      <w:r>
        <w:lastRenderedPageBreak/>
        <w:t xml:space="preserve">Use </w:t>
      </w:r>
      <w:r w:rsidR="006C7149">
        <w:t>Auto-Focus</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14:paraId="43FE6457" w14:textId="0694F8F3" w:rsidR="003B58BD" w:rsidRDefault="003B58BD" w:rsidP="002D7822">
      <w:pPr>
        <w:pStyle w:val="Heading2"/>
      </w:pPr>
      <w:bookmarkStart w:id="4796" w:name="_Toc119468076"/>
      <w:bookmarkStart w:id="4797" w:name="_Toc321985798"/>
      <w:bookmarkStart w:id="4798" w:name="_Toc469043172"/>
      <w:bookmarkStart w:id="4799" w:name="_Toc469043752"/>
      <w:bookmarkStart w:id="4800" w:name="_Toc469045055"/>
      <w:bookmarkStart w:id="4801" w:name="_Toc469612946"/>
      <w:bookmarkStart w:id="4802" w:name="_Toc491175119"/>
      <w:bookmarkStart w:id="4803" w:name="_Toc491264028"/>
      <w:bookmarkStart w:id="4804" w:name="_Toc491337706"/>
      <w:bookmarkStart w:id="4805" w:name="_Toc491338043"/>
      <w:bookmarkStart w:id="4806" w:name="_Toc532855790"/>
      <w:bookmarkStart w:id="4807" w:name="_Toc532856650"/>
      <w:bookmarkStart w:id="4808" w:name="_Toc53042070"/>
      <w:bookmarkStart w:id="4809" w:name="_Toc53042419"/>
      <w:bookmarkStart w:id="4810" w:name="_Toc86846223"/>
      <w:bookmarkStart w:id="4811" w:name="_Toc86846583"/>
      <w:bookmarkStart w:id="4812" w:name="_Toc119049793"/>
      <w:bookmarkStart w:id="4813" w:name="_Toc119050715"/>
      <w:bookmarkStart w:id="4814" w:name="_Toc130360785"/>
      <w:r>
        <w:t>Auto</w:t>
      </w:r>
      <w:r w:rsidR="00754243">
        <w:t>-</w:t>
      </w:r>
      <w:r>
        <w:t xml:space="preserve">Focus </w:t>
      </w:r>
      <w:r w:rsidR="00754243">
        <w:t>Tab</w:t>
      </w:r>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14:paraId="115C4310" w14:textId="52D7367B" w:rsidR="003B58BD" w:rsidRDefault="00DB393A" w:rsidP="00AD4DC4">
      <w:pPr>
        <w:jc w:val="center"/>
      </w:pPr>
      <w:r>
        <w:rPr>
          <w:noProof/>
        </w:rPr>
        <w:drawing>
          <wp:inline distT="0" distB="0" distL="0" distR="0" wp14:anchorId="1B04E1EE" wp14:editId="299CDAF0">
            <wp:extent cx="3691821" cy="3039745"/>
            <wp:effectExtent l="0" t="0" r="4445" b="825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 name="Picture 2955"/>
                    <pic:cNvPicPr/>
                  </pic:nvPicPr>
                  <pic:blipFill rotWithShape="1">
                    <a:blip r:embed="rId218">
                      <a:extLst>
                        <a:ext uri="{28A0092B-C50C-407E-A947-70E740481C1C}">
                          <a14:useLocalDpi xmlns:a14="http://schemas.microsoft.com/office/drawing/2010/main" val="0"/>
                        </a:ext>
                      </a:extLst>
                    </a:blip>
                    <a:srcRect l="311" t="189" b="-1"/>
                    <a:stretch/>
                  </pic:blipFill>
                  <pic:spPr bwMode="auto">
                    <a:xfrm>
                      <a:off x="0" y="0"/>
                      <a:ext cx="3692977" cy="3040697"/>
                    </a:xfrm>
                    <a:prstGeom prst="rect">
                      <a:avLst/>
                    </a:prstGeom>
                    <a:ln>
                      <a:noFill/>
                    </a:ln>
                    <a:extLst>
                      <a:ext uri="{53640926-AAD7-44D8-BBD7-CCE9431645EC}">
                        <a14:shadowObscured xmlns:a14="http://schemas.microsoft.com/office/drawing/2010/main"/>
                      </a:ext>
                    </a:extLst>
                  </pic:spPr>
                </pic:pic>
              </a:graphicData>
            </a:graphic>
          </wp:inline>
        </w:drawing>
      </w:r>
    </w:p>
    <w:p w14:paraId="1B856E0B" w14:textId="02151DBC" w:rsidR="003B58BD" w:rsidRPr="00B51377" w:rsidRDefault="003B58BD" w:rsidP="003B58BD">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93</w:t>
      </w:r>
      <w:r w:rsidR="00EB54D7">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815" w:name="_Toc33512716"/>
    </w:p>
    <w:p w14:paraId="4275F041" w14:textId="299FAC43" w:rsidR="005E033B" w:rsidRDefault="005E033B">
      <w:pPr>
        <w:pStyle w:val="ListBullet"/>
        <w:numPr>
          <w:ilvl w:val="0"/>
          <w:numId w:val="0"/>
        </w:numPr>
        <w:ind w:left="720"/>
        <w:pPrChange w:id="4816" w:author="Ryan Beck" w:date="2022-11-18T12:35:00Z">
          <w:pPr>
            <w:pStyle w:val="ListBullet"/>
            <w:numPr>
              <w:numId w:val="0"/>
            </w:numPr>
            <w:ind w:left="0" w:firstLine="0"/>
          </w:pPr>
        </w:pPrChange>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0010C91A" w14:textId="77777777" w:rsidR="007F7D54" w:rsidRPr="007F7D54" w:rsidRDefault="007F7D54" w:rsidP="006555DC">
      <w:pPr>
        <w:pStyle w:val="Heading3"/>
        <w:rPr>
          <w:ins w:id="4817" w:author="Tom Bergeron" w:date="2022-11-11T08:38:00Z"/>
        </w:rPr>
        <w:pPrChange w:id="4818" w:author="Tom Bergeron" w:date="2023-04-11T23:15:00Z">
          <w:pPr>
            <w:keepNext/>
            <w:spacing w:before="160" w:after="60"/>
            <w:outlineLvl w:val="2"/>
          </w:pPr>
        </w:pPrChange>
      </w:pPr>
      <w:bookmarkStart w:id="4819" w:name="_Toc506221919"/>
      <w:bookmarkStart w:id="4820" w:name="_Toc506816584"/>
      <w:bookmarkStart w:id="4821" w:name="_Toc528426977"/>
      <w:bookmarkStart w:id="4822" w:name="_Toc19133185"/>
      <w:bookmarkStart w:id="4823" w:name="_Toc37349928"/>
      <w:bookmarkStart w:id="4824" w:name="_Toc51280618"/>
      <w:bookmarkStart w:id="4825" w:name="_Toc52889582"/>
      <w:bookmarkStart w:id="4826" w:name="_Toc69230716"/>
      <w:bookmarkStart w:id="4827" w:name="_Toc83831343"/>
      <w:bookmarkStart w:id="4828" w:name="_Toc99526932"/>
      <w:bookmarkStart w:id="4829" w:name="_Toc115624131"/>
      <w:bookmarkStart w:id="4830" w:name="_Toc115957549"/>
      <w:bookmarkStart w:id="4831" w:name="_Toc115957853"/>
      <w:bookmarkStart w:id="4832" w:name="_Toc119050716"/>
      <w:bookmarkStart w:id="4833" w:name="_Toc130360786"/>
      <w:bookmarkStart w:id="4834" w:name="_Toc469045056"/>
      <w:bookmarkStart w:id="4835" w:name="_Toc491338044"/>
      <w:bookmarkStart w:id="4836" w:name="_Toc532855791"/>
      <w:bookmarkStart w:id="4837" w:name="_Toc53042420"/>
      <w:bookmarkStart w:id="4838" w:name="_Toc86846584"/>
      <w:ins w:id="4839" w:author="Tom Bergeron" w:date="2022-11-11T08:38:00Z">
        <w:r w:rsidRPr="007F7D54">
          <w:t>Profile Optimization Settings—Search Mode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ins>
    </w:p>
    <w:p w14:paraId="1EFFAC76" w14:textId="77777777" w:rsidR="007F7D54" w:rsidRPr="007F7D54" w:rsidRDefault="007F7D54" w:rsidP="007F7D54">
      <w:pPr>
        <w:numPr>
          <w:ilvl w:val="0"/>
          <w:numId w:val="155"/>
        </w:numPr>
        <w:rPr>
          <w:ins w:id="4840" w:author="Tom Bergeron" w:date="2022-11-11T08:38:00Z"/>
        </w:rPr>
      </w:pPr>
      <w:bookmarkStart w:id="4841" w:name="_Hlk132146876"/>
      <w:ins w:id="4842" w:author="Tom Bergeron" w:date="2022-11-11T08:38:00Z">
        <w:r w:rsidRPr="007F7D54">
          <w:rPr>
            <w:b/>
          </w:rPr>
          <w:t>Minimize PWI</w:t>
        </w:r>
        <w:r w:rsidRPr="007F7D54">
          <w:t xml:space="preserve"> – Search for the combination of set point temperatures and conveyor speed that will minimize the Process Window Index (PWI).</w:t>
        </w:r>
      </w:ins>
    </w:p>
    <w:p w14:paraId="5187DF51" w14:textId="77777777" w:rsidR="007F7D54" w:rsidRPr="007F7D54" w:rsidRDefault="007F7D54" w:rsidP="007F7D54">
      <w:pPr>
        <w:ind w:left="720"/>
        <w:rPr>
          <w:ins w:id="4843" w:author="Tom Bergeron" w:date="2022-11-11T08:38:00Z"/>
        </w:rPr>
      </w:pPr>
    </w:p>
    <w:p w14:paraId="648F1398" w14:textId="77777777" w:rsidR="007F7D54" w:rsidRPr="007F7D54" w:rsidRDefault="007F7D54" w:rsidP="007F7D54">
      <w:pPr>
        <w:numPr>
          <w:ilvl w:val="0"/>
          <w:numId w:val="155"/>
        </w:numPr>
        <w:rPr>
          <w:ins w:id="4844" w:author="Tom Bergeron" w:date="2022-11-11T08:38:00Z"/>
        </w:rPr>
      </w:pPr>
      <w:ins w:id="4845" w:author="Tom Bergeron" w:date="2022-11-11T08:38:00Z">
        <w:r w:rsidRPr="007F7D54">
          <w:rPr>
            <w:b/>
          </w:rPr>
          <w:t>Maximize Conveyor Speed</w:t>
        </w:r>
        <w:r w:rsidRPr="007F7D54">
          <w:t xml:space="preserve"> – Search for the set point temperatures that will maximize conveyor speed.</w:t>
        </w:r>
      </w:ins>
    </w:p>
    <w:p w14:paraId="5FEFA102" w14:textId="77777777" w:rsidR="007F7D54" w:rsidRPr="007F7D54" w:rsidRDefault="007F7D54" w:rsidP="007F7D54">
      <w:pPr>
        <w:rPr>
          <w:ins w:id="4846" w:author="Tom Bergeron" w:date="2022-11-11T08:38:00Z"/>
        </w:rPr>
      </w:pPr>
    </w:p>
    <w:p w14:paraId="0700AE0F" w14:textId="77777777" w:rsidR="007F7D54" w:rsidRPr="007F7D54" w:rsidRDefault="007F7D54" w:rsidP="007F7D54">
      <w:pPr>
        <w:numPr>
          <w:ilvl w:val="0"/>
          <w:numId w:val="155"/>
        </w:numPr>
        <w:rPr>
          <w:ins w:id="4847" w:author="Tom Bergeron" w:date="2022-11-11T08:38:00Z"/>
        </w:rPr>
      </w:pPr>
      <w:ins w:id="4848" w:author="Tom Bergeron" w:date="2022-11-11T08:38:00Z">
        <w:r w:rsidRPr="007F7D54">
          <w:rPr>
            <w:b/>
          </w:rPr>
          <w:t>Minimize Energy Consumption</w:t>
        </w:r>
        <w:r w:rsidRPr="007F7D54">
          <w:t xml:space="preserve"> –Using the Power feature; the software will search for the oven settings that will minimize the power consumption of the oven by finding set point solutions with slower conveyor speeds and lower temperature settings.</w:t>
        </w:r>
      </w:ins>
    </w:p>
    <w:p w14:paraId="4022313E" w14:textId="77777777" w:rsidR="007F7D54" w:rsidRPr="007F7D54" w:rsidRDefault="007F7D54" w:rsidP="007F7D54">
      <w:pPr>
        <w:ind w:left="720"/>
        <w:rPr>
          <w:ins w:id="4849" w:author="Tom Bergeron" w:date="2022-11-11T08:38:00Z"/>
        </w:rPr>
      </w:pPr>
    </w:p>
    <w:p w14:paraId="7AC7EF69" w14:textId="77777777" w:rsidR="007F7D54" w:rsidRPr="007F7D54" w:rsidRDefault="007F7D54" w:rsidP="007F7D54">
      <w:pPr>
        <w:numPr>
          <w:ilvl w:val="0"/>
          <w:numId w:val="155"/>
        </w:numPr>
        <w:rPr>
          <w:ins w:id="4850" w:author="Tom Bergeron" w:date="2022-11-11T08:38:00Z"/>
        </w:rPr>
      </w:pPr>
      <w:ins w:id="4851" w:author="Tom Bergeron" w:date="2022-11-11T08:38:00Z">
        <w:r w:rsidRPr="007F7D54">
          <w:rPr>
            <w:b/>
          </w:rPr>
          <w:t xml:space="preserve">Allow Zone Set points to Change – </w:t>
        </w:r>
        <w:r w:rsidRPr="007F7D54">
          <w:t>This option determines if Auto</w:t>
        </w:r>
        <w:r w:rsidRPr="007F7D54">
          <w:rPr>
            <w:i/>
          </w:rPr>
          <w:t>-</w:t>
        </w:r>
        <w:r w:rsidRPr="007F7D54">
          <w:t>Focus will include zone set point changes when predicting new solutions.</w:t>
        </w:r>
      </w:ins>
    </w:p>
    <w:p w14:paraId="633891D1" w14:textId="77777777" w:rsidR="007F7D54" w:rsidRPr="007F7D54" w:rsidRDefault="007F7D54" w:rsidP="007F7D54">
      <w:pPr>
        <w:rPr>
          <w:ins w:id="4852" w:author="Tom Bergeron" w:date="2022-11-11T08:38:00Z"/>
        </w:rPr>
      </w:pPr>
    </w:p>
    <w:p w14:paraId="0C3EF6BD" w14:textId="77777777" w:rsidR="007F7D54" w:rsidRPr="007F7D54" w:rsidRDefault="007F7D54" w:rsidP="007F7D54">
      <w:pPr>
        <w:numPr>
          <w:ilvl w:val="0"/>
          <w:numId w:val="155"/>
        </w:numPr>
        <w:rPr>
          <w:ins w:id="4853" w:author="Tom Bergeron" w:date="2022-11-11T08:38:00Z"/>
        </w:rPr>
      </w:pPr>
      <w:ins w:id="4854" w:author="Tom Bergeron" w:date="2022-11-11T08:38:00Z">
        <w:r w:rsidRPr="007F7D54">
          <w:rPr>
            <w:b/>
          </w:rPr>
          <w:t>Allow Conveyor Speed to Change -</w:t>
        </w:r>
        <w:r w:rsidRPr="007F7D54">
          <w:t xml:space="preserve"> Choose whether to allow Auto-Focus to vary the conveyor speed.  If you choose Allow to Vary you can set the minimum and maximum.</w:t>
        </w:r>
      </w:ins>
    </w:p>
    <w:p w14:paraId="3576E708" w14:textId="77777777" w:rsidR="007F7D54" w:rsidRPr="007F7D54" w:rsidRDefault="007F7D54" w:rsidP="007F7D54">
      <w:pPr>
        <w:rPr>
          <w:ins w:id="4855" w:author="Tom Bergeron" w:date="2022-11-11T08:38:00Z"/>
        </w:rPr>
      </w:pPr>
    </w:p>
    <w:p w14:paraId="2D89E889" w14:textId="77777777" w:rsidR="007F7D54" w:rsidRPr="007F7D54" w:rsidRDefault="007F7D54" w:rsidP="006555DC">
      <w:pPr>
        <w:pStyle w:val="Heading3"/>
        <w:rPr>
          <w:ins w:id="4856" w:author="Tom Bergeron" w:date="2022-11-11T08:38:00Z"/>
        </w:rPr>
        <w:pPrChange w:id="4857" w:author="Tom Bergeron" w:date="2023-04-11T23:15:00Z">
          <w:pPr>
            <w:keepNext/>
            <w:spacing w:before="160" w:after="60"/>
            <w:outlineLvl w:val="2"/>
          </w:pPr>
        </w:pPrChange>
      </w:pPr>
      <w:bookmarkStart w:id="4858" w:name="_Toc506221920"/>
      <w:bookmarkStart w:id="4859" w:name="_Toc506816585"/>
      <w:bookmarkStart w:id="4860" w:name="_Toc506816815"/>
      <w:bookmarkStart w:id="4861" w:name="_Toc528426469"/>
      <w:bookmarkStart w:id="4862" w:name="_Toc528426978"/>
      <w:bookmarkStart w:id="4863" w:name="_Toc528427204"/>
      <w:bookmarkStart w:id="4864" w:name="_Toc19132672"/>
      <w:bookmarkStart w:id="4865" w:name="_Toc19133186"/>
      <w:bookmarkStart w:id="4866" w:name="_Toc37349414"/>
      <w:bookmarkStart w:id="4867" w:name="_Toc37349929"/>
      <w:bookmarkStart w:id="4868" w:name="_Toc51280619"/>
      <w:bookmarkStart w:id="4869" w:name="_Toc52889060"/>
      <w:bookmarkStart w:id="4870" w:name="_Toc52889583"/>
      <w:bookmarkStart w:id="4871" w:name="_Toc52897679"/>
      <w:bookmarkStart w:id="4872" w:name="_Toc69230186"/>
      <w:bookmarkStart w:id="4873" w:name="_Toc69230717"/>
      <w:bookmarkStart w:id="4874" w:name="_Toc83830673"/>
      <w:bookmarkStart w:id="4875" w:name="_Toc83831344"/>
      <w:bookmarkStart w:id="4876" w:name="_Toc99526391"/>
      <w:bookmarkStart w:id="4877" w:name="_Toc99526933"/>
      <w:bookmarkStart w:id="4878" w:name="_Toc115624132"/>
      <w:bookmarkStart w:id="4879" w:name="_Toc115957550"/>
      <w:bookmarkStart w:id="4880" w:name="_Toc115957854"/>
      <w:bookmarkStart w:id="4881" w:name="_Toc119050717"/>
      <w:bookmarkStart w:id="4882" w:name="_Toc130360787"/>
      <w:ins w:id="4883" w:author="Tom Bergeron" w:date="2022-11-11T08:38:00Z">
        <w:r w:rsidRPr="007F7D54">
          <w:t>Conveyor Speed Constraints</w:t>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ins>
    </w:p>
    <w:p w14:paraId="1EAAA650" w14:textId="77777777" w:rsidR="007F7D54" w:rsidRPr="007F7D54" w:rsidRDefault="007F7D54" w:rsidP="007F7D54">
      <w:pPr>
        <w:numPr>
          <w:ilvl w:val="0"/>
          <w:numId w:val="156"/>
        </w:numPr>
        <w:rPr>
          <w:ins w:id="4884" w:author="Tom Bergeron" w:date="2022-11-11T08:38:00Z"/>
        </w:rPr>
      </w:pPr>
      <w:ins w:id="4885" w:author="Tom Bergeron" w:date="2022-11-11T08:38:00Z">
        <w:r w:rsidRPr="007F7D54">
          <w:rPr>
            <w:b/>
          </w:rPr>
          <w:t>Minimum</w:t>
        </w:r>
        <w:r w:rsidRPr="007F7D54">
          <w:t xml:space="preserve"> – Select the slowest conveyor speed you would like Auto-Focus to recommend for profiling new products.</w:t>
        </w:r>
      </w:ins>
    </w:p>
    <w:p w14:paraId="13BB1D09" w14:textId="77777777" w:rsidR="007F7D54" w:rsidRPr="007F7D54" w:rsidRDefault="007F7D54" w:rsidP="007F7D54">
      <w:pPr>
        <w:rPr>
          <w:ins w:id="4886" w:author="Tom Bergeron" w:date="2022-11-11T08:38:00Z"/>
          <w:sz w:val="16"/>
          <w:szCs w:val="16"/>
        </w:rPr>
      </w:pPr>
    </w:p>
    <w:p w14:paraId="0C55B12C" w14:textId="77777777" w:rsidR="007F7D54" w:rsidRPr="007F7D54" w:rsidRDefault="007F7D54" w:rsidP="007F7D54">
      <w:pPr>
        <w:numPr>
          <w:ilvl w:val="0"/>
          <w:numId w:val="156"/>
        </w:numPr>
        <w:rPr>
          <w:ins w:id="4887" w:author="Tom Bergeron" w:date="2022-11-11T08:38:00Z"/>
        </w:rPr>
      </w:pPr>
      <w:ins w:id="4888" w:author="Tom Bergeron" w:date="2022-11-11T08:38:00Z">
        <w:r w:rsidRPr="007F7D54">
          <w:rPr>
            <w:b/>
          </w:rPr>
          <w:t>Maximum</w:t>
        </w:r>
        <w:r w:rsidRPr="007F7D54">
          <w:t xml:space="preserve"> – Select the fastest conveyor speed you would like Auto-Focus to recommend for profiling new products.</w:t>
        </w:r>
      </w:ins>
    </w:p>
    <w:bookmarkEnd w:id="4841"/>
    <w:p w14:paraId="418ED6F6" w14:textId="24848325" w:rsidR="003B58BD" w:rsidDel="007F7D54" w:rsidRDefault="003B58BD" w:rsidP="002D7822">
      <w:pPr>
        <w:pStyle w:val="Heading2"/>
        <w:rPr>
          <w:del w:id="4889" w:author="Tom Bergeron" w:date="2022-11-11T08:38:00Z"/>
        </w:rPr>
        <w:pPrChange w:id="4890" w:author="Tom Bergeron" w:date="2023-04-11T23:17:00Z">
          <w:pPr>
            <w:pStyle w:val="Heading3"/>
          </w:pPr>
        </w:pPrChange>
      </w:pPr>
      <w:del w:id="4891" w:author="Tom Bergeron" w:date="2022-11-11T08:38:00Z">
        <w:r w:rsidDel="007F7D54">
          <w:lastRenderedPageBreak/>
          <w:delText xml:space="preserve">Profile </w:delText>
        </w:r>
        <w:r w:rsidR="00C653DF" w:rsidDel="007F7D54">
          <w:delText>Optimization</w:delText>
        </w:r>
        <w:bookmarkEnd w:id="4815"/>
        <w:r w:rsidR="00C653DF" w:rsidDel="007F7D54">
          <w:delText xml:space="preserve"> Settings—Search Mode</w:delText>
        </w:r>
        <w:bookmarkEnd w:id="4834"/>
        <w:bookmarkEnd w:id="4835"/>
        <w:bookmarkEnd w:id="4836"/>
        <w:bookmarkEnd w:id="4837"/>
        <w:bookmarkEnd w:id="4838"/>
      </w:del>
    </w:p>
    <w:p w14:paraId="1FD9840B" w14:textId="224058E9" w:rsidR="003B58BD" w:rsidRPr="003E6083" w:rsidDel="007F7D54" w:rsidRDefault="003B58BD" w:rsidP="002D7822">
      <w:pPr>
        <w:pStyle w:val="Heading2"/>
        <w:rPr>
          <w:del w:id="4892" w:author="Tom Bergeron" w:date="2022-11-11T08:38:00Z"/>
        </w:rPr>
        <w:pPrChange w:id="4893" w:author="Tom Bergeron" w:date="2023-04-11T23:17:00Z">
          <w:pPr/>
        </w:pPrChange>
      </w:pPr>
      <w:del w:id="4894" w:author="Tom Bergeron" w:date="2022-11-11T08:38:00Z">
        <w:r w:rsidDel="007F7D54">
          <w:delText xml:space="preserve">Minimize </w:delText>
        </w:r>
        <w:r w:rsidRPr="003E6083" w:rsidDel="007F7D54">
          <w:delText>PWI – Search for the combination of set point temperatures and conveyor speed that will minimize the Process Window Index (PWI).</w:delText>
        </w:r>
      </w:del>
    </w:p>
    <w:p w14:paraId="76AB6A51" w14:textId="199FB2E5" w:rsidR="003B58BD" w:rsidRPr="0041527F" w:rsidDel="007F7D54" w:rsidRDefault="003B58BD" w:rsidP="002D7822">
      <w:pPr>
        <w:pStyle w:val="Heading2"/>
        <w:rPr>
          <w:del w:id="4895" w:author="Tom Bergeron" w:date="2022-11-11T08:38:00Z"/>
        </w:rPr>
        <w:pPrChange w:id="4896" w:author="Tom Bergeron" w:date="2023-04-11T23:17:00Z">
          <w:pPr/>
        </w:pPrChange>
      </w:pPr>
    </w:p>
    <w:p w14:paraId="291A9AD7" w14:textId="51643129" w:rsidR="003B58BD" w:rsidDel="007F7D54" w:rsidRDefault="003B58BD" w:rsidP="002D7822">
      <w:pPr>
        <w:pStyle w:val="Heading2"/>
        <w:rPr>
          <w:del w:id="4897" w:author="Tom Bergeron" w:date="2022-11-11T08:38:00Z"/>
          <w:moveFrom w:id="4898" w:author="Ryan Beck" w:date="2022-10-10T11:48:00Z"/>
        </w:rPr>
        <w:pPrChange w:id="4899" w:author="Tom Bergeron" w:date="2023-04-11T23:17:00Z">
          <w:pPr/>
        </w:pPrChange>
      </w:pPr>
      <w:moveFromRangeStart w:id="4900" w:author="Ryan Beck" w:date="2022-10-10T11:48:00Z" w:name="move116294920"/>
      <w:moveFrom w:id="4901" w:author="Ryan Beck" w:date="2022-10-10T11:48:00Z">
        <w:del w:id="4902" w:author="Tom Bergeron" w:date="2022-11-11T08:38:00Z">
          <w:r w:rsidDel="007F7D54">
            <w:delText>Allow Zone Set points to Change – This option determines if Auto</w:delText>
          </w:r>
          <w:r w:rsidRPr="003D1801" w:rsidDel="007F7D54">
            <w:rPr>
              <w:i/>
            </w:rPr>
            <w:delText>-</w:delText>
          </w:r>
          <w:r w:rsidRPr="003B4BB6" w:rsidDel="007F7D54">
            <w:delText>Focus</w:delText>
          </w:r>
          <w:r w:rsidDel="007F7D54">
            <w:delText xml:space="preserve"> will include zone set point changes when predicting new solutions.</w:delText>
          </w:r>
        </w:del>
      </w:moveFrom>
    </w:p>
    <w:p w14:paraId="7CB2F5DB" w14:textId="0BBEDC12" w:rsidR="003B58BD" w:rsidRPr="0041527F" w:rsidDel="007F7D54" w:rsidRDefault="003B58BD" w:rsidP="002D7822">
      <w:pPr>
        <w:pStyle w:val="Heading2"/>
        <w:rPr>
          <w:del w:id="4903" w:author="Tom Bergeron" w:date="2022-11-11T08:38:00Z"/>
          <w:moveFrom w:id="4904" w:author="Ryan Beck" w:date="2022-10-10T11:48:00Z"/>
        </w:rPr>
        <w:pPrChange w:id="4905" w:author="Tom Bergeron" w:date="2023-04-11T23:17:00Z">
          <w:pPr/>
        </w:pPrChange>
      </w:pPr>
    </w:p>
    <w:p w14:paraId="788EC4E5" w14:textId="2B02627A" w:rsidR="003B58BD" w:rsidRPr="003E6083" w:rsidDel="007F7D54" w:rsidRDefault="003B58BD" w:rsidP="002D7822">
      <w:pPr>
        <w:pStyle w:val="Heading2"/>
        <w:rPr>
          <w:del w:id="4906" w:author="Tom Bergeron" w:date="2022-11-11T08:38:00Z"/>
          <w:moveFrom w:id="4907" w:author="Ryan Beck" w:date="2022-10-10T11:48:00Z"/>
        </w:rPr>
        <w:pPrChange w:id="4908" w:author="Tom Bergeron" w:date="2023-04-11T23:17:00Z">
          <w:pPr/>
        </w:pPrChange>
      </w:pPr>
      <w:moveFrom w:id="4909" w:author="Ryan Beck" w:date="2022-10-10T11:48:00Z">
        <w:del w:id="4910" w:author="Tom Bergeron" w:date="2022-11-11T08:38:00Z">
          <w:r w:rsidRPr="003E6083" w:rsidDel="007F7D54">
            <w:delText>Allow Conveyor Speed to Change - Choose whether to allow Auto-Focus to vary the conveyor speed.  If you choose Allow to Vary you can set the minimum and maximum.</w:delText>
          </w:r>
        </w:del>
      </w:moveFrom>
    </w:p>
    <w:moveFromRangeEnd w:id="4900"/>
    <w:p w14:paraId="18248C97" w14:textId="1588ADA1" w:rsidR="003B58BD" w:rsidRPr="0041527F" w:rsidDel="007F7D54" w:rsidRDefault="003B58BD" w:rsidP="002D7822">
      <w:pPr>
        <w:pStyle w:val="Heading2"/>
        <w:rPr>
          <w:del w:id="4911" w:author="Tom Bergeron" w:date="2022-11-11T08:38:00Z"/>
        </w:rPr>
        <w:pPrChange w:id="4912" w:author="Tom Bergeron" w:date="2023-04-11T23:17:00Z">
          <w:pPr/>
        </w:pPrChange>
      </w:pPr>
    </w:p>
    <w:p w14:paraId="4D323906" w14:textId="4B9E9412" w:rsidR="003B58BD" w:rsidDel="007F7D54" w:rsidRDefault="003B58BD" w:rsidP="002D7822">
      <w:pPr>
        <w:pStyle w:val="Heading2"/>
        <w:rPr>
          <w:del w:id="4913" w:author="Tom Bergeron" w:date="2022-11-11T08:38:00Z"/>
        </w:rPr>
        <w:pPrChange w:id="4914" w:author="Tom Bergeron" w:date="2023-04-11T23:17:00Z">
          <w:pPr/>
        </w:pPrChange>
      </w:pPr>
      <w:del w:id="4915" w:author="Tom Bergeron" w:date="2022-11-11T08:38:00Z">
        <w:r w:rsidDel="007F7D54">
          <w:delText>Maximize Conveyor Speed – Search for the set point temperatures that will maximize conveyor speed.</w:delText>
        </w:r>
      </w:del>
    </w:p>
    <w:p w14:paraId="1AC26F8D" w14:textId="1DA35C85" w:rsidR="003B58BD" w:rsidRPr="0041527F" w:rsidDel="007F7D54" w:rsidRDefault="003B58BD" w:rsidP="002D7822">
      <w:pPr>
        <w:pStyle w:val="Heading2"/>
        <w:rPr>
          <w:del w:id="4916" w:author="Tom Bergeron" w:date="2022-11-11T08:38:00Z"/>
        </w:rPr>
        <w:pPrChange w:id="4917" w:author="Tom Bergeron" w:date="2023-04-11T23:17:00Z">
          <w:pPr/>
        </w:pPrChange>
      </w:pPr>
    </w:p>
    <w:p w14:paraId="303E3BEE" w14:textId="65E81245" w:rsidR="003B58BD" w:rsidDel="007F7D54" w:rsidRDefault="003B58BD" w:rsidP="002D7822">
      <w:pPr>
        <w:pStyle w:val="Heading2"/>
        <w:rPr>
          <w:ins w:id="4918" w:author="Ryan Beck" w:date="2022-10-10T11:48:00Z"/>
          <w:del w:id="4919" w:author="Tom Bergeron" w:date="2022-11-11T08:38:00Z"/>
        </w:rPr>
        <w:pPrChange w:id="4920" w:author="Tom Bergeron" w:date="2023-04-11T23:17:00Z">
          <w:pPr/>
        </w:pPrChange>
      </w:pPr>
      <w:del w:id="4921" w:author="Tom Bergeron" w:date="2022-11-11T08:38:00Z">
        <w:r w:rsidRPr="00365B3D" w:rsidDel="007F7D54">
          <w:delText>Minimize Energy Consumption</w:delText>
        </w:r>
        <w:r w:rsidDel="007F7D54">
          <w:delText xml:space="preserve"> –</w:delText>
        </w:r>
        <w:r w:rsidR="00AA750C" w:rsidDel="007F7D54">
          <w:delText xml:space="preserve"> </w:delText>
        </w:r>
        <w:r w:rsidDel="007F7D54">
          <w:delText xml:space="preserve">Using the </w:delText>
        </w:r>
        <w:r w:rsidRPr="003B4BB6" w:rsidDel="007F7D54">
          <w:delText>Power</w:delText>
        </w:r>
        <w:r w:rsidDel="007F7D54">
          <w:delText xml:space="preserve"> feature</w:delText>
        </w:r>
        <w:r w:rsidR="00AA750C" w:rsidDel="007F7D54">
          <w:delText>,</w:delText>
        </w:r>
        <w:r w:rsidDel="007F7D54">
          <w:delText xml:space="preserve"> the software will search for the oven settings that </w:delText>
        </w:r>
        <w:r w:rsidR="00CB1F91" w:rsidDel="007F7D54">
          <w:delText>will minimize the power consump</w:delText>
        </w:r>
        <w:r w:rsidDel="007F7D54">
          <w:delText xml:space="preserve">tion of the oven by finding set point </w:delText>
        </w:r>
        <w:r w:rsidDel="007F7D54">
          <w:lastRenderedPageBreak/>
          <w:delText>solutions with slower conveyor speeds and lower temperature settings.</w:delText>
        </w:r>
      </w:del>
    </w:p>
    <w:p w14:paraId="59362ADD" w14:textId="1311DAD4" w:rsidR="00173E68" w:rsidDel="007F7D54" w:rsidRDefault="00173E68" w:rsidP="002D7822">
      <w:pPr>
        <w:pStyle w:val="Heading2"/>
        <w:rPr>
          <w:ins w:id="4922" w:author="Ryan Beck" w:date="2022-10-10T11:48:00Z"/>
          <w:del w:id="4923" w:author="Tom Bergeron" w:date="2022-11-11T08:38:00Z"/>
        </w:rPr>
        <w:pPrChange w:id="4924" w:author="Tom Bergeron" w:date="2023-04-11T23:17:00Z">
          <w:pPr/>
        </w:pPrChange>
      </w:pPr>
    </w:p>
    <w:p w14:paraId="4788CD9F" w14:textId="3B7D6AA6" w:rsidR="00173E68" w:rsidDel="007F7D54" w:rsidRDefault="00173E68" w:rsidP="002D7822">
      <w:pPr>
        <w:pStyle w:val="Heading2"/>
        <w:rPr>
          <w:del w:id="4925" w:author="Tom Bergeron" w:date="2022-11-11T08:38:00Z"/>
          <w:moveTo w:id="4926" w:author="Ryan Beck" w:date="2022-10-10T11:48:00Z"/>
        </w:rPr>
        <w:pPrChange w:id="4927" w:author="Tom Bergeron" w:date="2023-04-11T23:17:00Z">
          <w:pPr/>
        </w:pPrChange>
      </w:pPr>
      <w:moveToRangeStart w:id="4928" w:author="Ryan Beck" w:date="2022-10-10T11:48:00Z" w:name="move116294920"/>
      <w:moveTo w:id="4929" w:author="Ryan Beck" w:date="2022-10-10T11:48:00Z">
        <w:del w:id="4930" w:author="Tom Bergeron" w:date="2022-11-11T08:38:00Z">
          <w:r w:rsidDel="007F7D54">
            <w:delText>Allow Zone Set points to Change – This option determines if Auto</w:delText>
          </w:r>
          <w:r w:rsidRPr="003D1801" w:rsidDel="007F7D54">
            <w:rPr>
              <w:i/>
            </w:rPr>
            <w:delText>-</w:delText>
          </w:r>
          <w:r w:rsidRPr="003B4BB6" w:rsidDel="007F7D54">
            <w:delText>Focus</w:delText>
          </w:r>
          <w:r w:rsidDel="007F7D54">
            <w:delText xml:space="preserve"> will include zone set point changes when predicting new solutions.</w:delText>
          </w:r>
        </w:del>
      </w:moveTo>
    </w:p>
    <w:p w14:paraId="6645319D" w14:textId="55712584" w:rsidR="00173E68" w:rsidRPr="0041527F" w:rsidDel="007F7D54" w:rsidRDefault="00173E68" w:rsidP="002D7822">
      <w:pPr>
        <w:pStyle w:val="Heading2"/>
        <w:rPr>
          <w:del w:id="4931" w:author="Tom Bergeron" w:date="2022-11-11T08:38:00Z"/>
          <w:moveTo w:id="4932" w:author="Ryan Beck" w:date="2022-10-10T11:48:00Z"/>
        </w:rPr>
        <w:pPrChange w:id="4933" w:author="Tom Bergeron" w:date="2023-04-11T23:17:00Z">
          <w:pPr/>
        </w:pPrChange>
      </w:pPr>
    </w:p>
    <w:p w14:paraId="078D409C" w14:textId="2E5E1A57" w:rsidR="00173E68" w:rsidRPr="003E6083" w:rsidDel="007F7D54" w:rsidRDefault="00173E68" w:rsidP="002D7822">
      <w:pPr>
        <w:pStyle w:val="Heading2"/>
        <w:rPr>
          <w:del w:id="4934" w:author="Tom Bergeron" w:date="2022-11-11T08:38:00Z"/>
          <w:moveTo w:id="4935" w:author="Ryan Beck" w:date="2022-10-10T11:48:00Z"/>
        </w:rPr>
        <w:pPrChange w:id="4936" w:author="Tom Bergeron" w:date="2023-04-11T23:17:00Z">
          <w:pPr/>
        </w:pPrChange>
      </w:pPr>
      <w:moveTo w:id="4937" w:author="Ryan Beck" w:date="2022-10-10T11:48:00Z">
        <w:del w:id="4938" w:author="Tom Bergeron" w:date="2022-11-11T08:38:00Z">
          <w:r w:rsidRPr="003E6083" w:rsidDel="007F7D54">
            <w:delText>Allow Conveyor Speed to Change - Choose whether to allow Auto-Focus to vary the conveyor speed.  If you choose Allow to Vary you can set the minimum and maximum.</w:delText>
          </w:r>
        </w:del>
      </w:moveTo>
    </w:p>
    <w:moveToRangeEnd w:id="4928"/>
    <w:p w14:paraId="6F021CB6" w14:textId="6B254B67" w:rsidR="00173E68" w:rsidDel="007F7D54" w:rsidRDefault="00173E68" w:rsidP="002D7822">
      <w:pPr>
        <w:pStyle w:val="Heading2"/>
        <w:rPr>
          <w:del w:id="4939" w:author="Tom Bergeron" w:date="2022-11-11T08:38:00Z"/>
        </w:rPr>
        <w:pPrChange w:id="4940" w:author="Tom Bergeron" w:date="2023-04-11T23:17:00Z">
          <w:pPr/>
        </w:pPrChange>
      </w:pPr>
    </w:p>
    <w:p w14:paraId="5E8DECC8" w14:textId="23ACFBA8" w:rsidR="003B58BD" w:rsidRPr="00EC684A" w:rsidDel="007F7D54" w:rsidRDefault="003B58BD" w:rsidP="002D7822">
      <w:pPr>
        <w:pStyle w:val="Heading2"/>
        <w:rPr>
          <w:del w:id="4941" w:author="Tom Bergeron" w:date="2022-11-11T08:38:00Z"/>
        </w:rPr>
        <w:pPrChange w:id="4942" w:author="Tom Bergeron" w:date="2023-04-11T23:17:00Z">
          <w:pPr>
            <w:pStyle w:val="Heading2"/>
          </w:pPr>
        </w:pPrChange>
      </w:pPr>
      <w:bookmarkStart w:id="4943" w:name="_Toc469043173"/>
      <w:bookmarkStart w:id="4944" w:name="_Toc469043753"/>
      <w:bookmarkStart w:id="4945" w:name="_Toc469045057"/>
      <w:bookmarkStart w:id="4946" w:name="_Toc469612947"/>
      <w:bookmarkStart w:id="4947" w:name="_Toc491175120"/>
      <w:bookmarkStart w:id="4948" w:name="_Toc491264029"/>
      <w:bookmarkStart w:id="4949" w:name="_Toc491337707"/>
      <w:bookmarkStart w:id="4950" w:name="_Toc491338045"/>
      <w:bookmarkStart w:id="4951" w:name="_Toc532855792"/>
      <w:bookmarkStart w:id="4952" w:name="_Toc532856651"/>
      <w:bookmarkStart w:id="4953" w:name="_Toc53042071"/>
      <w:bookmarkStart w:id="4954" w:name="_Toc53042421"/>
      <w:bookmarkStart w:id="4955" w:name="_Toc86846224"/>
      <w:bookmarkStart w:id="4956" w:name="_Toc86846585"/>
      <w:del w:id="4957" w:author="Tom Bergeron" w:date="2022-11-11T08:38:00Z">
        <w:r w:rsidRPr="00EC684A" w:rsidDel="007F7D54">
          <w:delText xml:space="preserve">Conveyor </w:delText>
        </w:r>
        <w:r w:rsidR="00C653DF" w:rsidRPr="00EC684A" w:rsidDel="007F7D54">
          <w:delText>Speed Constraints</w:delText>
        </w:r>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del>
    </w:p>
    <w:p w14:paraId="05C18DE6" w14:textId="252A7251" w:rsidR="003B58BD" w:rsidRPr="003E6083" w:rsidDel="007F7D54" w:rsidRDefault="003B58BD" w:rsidP="002D7822">
      <w:pPr>
        <w:pStyle w:val="Heading2"/>
        <w:rPr>
          <w:del w:id="4958" w:author="Tom Bergeron" w:date="2022-11-11T08:38:00Z"/>
        </w:rPr>
        <w:pPrChange w:id="4959" w:author="Tom Bergeron" w:date="2023-04-11T23:17:00Z">
          <w:pPr/>
        </w:pPrChange>
      </w:pPr>
      <w:del w:id="4960" w:author="Tom Bergeron" w:date="2022-11-11T08:38:00Z">
        <w:r w:rsidRPr="003E6083" w:rsidDel="007F7D54">
          <w:delText xml:space="preserve">Minimum – Select the </w:delText>
        </w:r>
      </w:del>
      <w:del w:id="4961" w:author="Tom Bergeron" w:date="2022-11-11T08:37:00Z">
        <w:r w:rsidRPr="003E6083" w:rsidDel="007F7D54">
          <w:delText>minimum</w:delText>
        </w:r>
      </w:del>
      <w:del w:id="4962" w:author="Tom Bergeron" w:date="2022-11-11T08:38:00Z">
        <w:r w:rsidRPr="003E6083" w:rsidDel="007F7D54">
          <w:delText xml:space="preserve"> conveyor speed you would like Auto-Focus to recommend for profiling new products.</w:delText>
        </w:r>
      </w:del>
    </w:p>
    <w:p w14:paraId="6D6D70D7" w14:textId="687048B1" w:rsidR="003B58BD" w:rsidRPr="0041527F" w:rsidDel="007F7D54" w:rsidRDefault="003B58BD" w:rsidP="002D7822">
      <w:pPr>
        <w:pStyle w:val="Heading2"/>
        <w:rPr>
          <w:del w:id="4963" w:author="Tom Bergeron" w:date="2022-11-11T08:38:00Z"/>
        </w:rPr>
        <w:pPrChange w:id="4964" w:author="Tom Bergeron" w:date="2023-04-11T23:17:00Z">
          <w:pPr/>
        </w:pPrChange>
      </w:pPr>
    </w:p>
    <w:p w14:paraId="1A8EE277" w14:textId="5FF61F04" w:rsidR="003B58BD" w:rsidRPr="003E6083" w:rsidDel="007F7D54" w:rsidRDefault="003B58BD" w:rsidP="002D7822">
      <w:pPr>
        <w:pStyle w:val="Heading2"/>
        <w:rPr>
          <w:del w:id="4965" w:author="Tom Bergeron" w:date="2022-11-11T08:38:00Z"/>
        </w:rPr>
        <w:pPrChange w:id="4966" w:author="Tom Bergeron" w:date="2023-04-11T23:17:00Z">
          <w:pPr/>
        </w:pPrChange>
      </w:pPr>
      <w:del w:id="4967" w:author="Tom Bergeron" w:date="2022-11-11T08:38:00Z">
        <w:r w:rsidRPr="003E6083" w:rsidDel="007F7D54">
          <w:delText xml:space="preserve">Maximum – Select the </w:delText>
        </w:r>
      </w:del>
      <w:del w:id="4968" w:author="Tom Bergeron" w:date="2022-11-11T08:37:00Z">
        <w:r w:rsidRPr="003E6083" w:rsidDel="007F7D54">
          <w:delText>maximum</w:delText>
        </w:r>
      </w:del>
      <w:del w:id="4969" w:author="Tom Bergeron" w:date="2022-11-11T08:38:00Z">
        <w:r w:rsidRPr="003E6083" w:rsidDel="007F7D54">
          <w:delText xml:space="preserve"> conveyor speed you would like Auto-Focus to recommend for profiling new products.</w:delText>
        </w:r>
      </w:del>
    </w:p>
    <w:p w14:paraId="789D5ADF" w14:textId="77777777" w:rsidR="006E32D5" w:rsidRDefault="006E32D5" w:rsidP="002D7822">
      <w:pPr>
        <w:pStyle w:val="Heading2"/>
      </w:pPr>
      <w:bookmarkStart w:id="4970" w:name="_Toc52889061"/>
      <w:bookmarkStart w:id="4971" w:name="_Toc52889287"/>
      <w:bookmarkStart w:id="4972" w:name="_Toc52889584"/>
      <w:bookmarkStart w:id="4973" w:name="_Toc52897680"/>
      <w:bookmarkStart w:id="4974" w:name="_Toc52898765"/>
      <w:bookmarkStart w:id="4975" w:name="_Toc52898935"/>
      <w:bookmarkStart w:id="4976" w:name="_Toc52899125"/>
      <w:bookmarkStart w:id="4977" w:name="_Toc53042072"/>
      <w:bookmarkStart w:id="4978" w:name="_Toc53042422"/>
      <w:bookmarkStart w:id="4979" w:name="_Toc86846225"/>
      <w:bookmarkStart w:id="4980" w:name="_Toc86846586"/>
      <w:bookmarkStart w:id="4981" w:name="_Toc119049794"/>
      <w:bookmarkStart w:id="4982" w:name="_Toc119050718"/>
      <w:bookmarkStart w:id="4983" w:name="_Toc130360788"/>
      <w:bookmarkStart w:id="4984" w:name="_Toc469334888"/>
      <w:bookmarkStart w:id="4985" w:name="_Toc504120314"/>
      <w:bookmarkStart w:id="4986" w:name="_Toc527644297"/>
      <w:bookmarkStart w:id="4987" w:name="_Toc528599397"/>
      <w:bookmarkStart w:id="4988" w:name="_Toc17993435"/>
      <w:bookmarkStart w:id="4989" w:name="_Toc37267153"/>
      <w:bookmarkStart w:id="4990" w:name="_Toc52448012"/>
      <w:bookmarkStart w:id="4991" w:name="_Toc329853014"/>
      <w:bookmarkStart w:id="4992" w:name="_Toc329863372"/>
      <w:bookmarkStart w:id="4993" w:name="_Toc331173644"/>
      <w:bookmarkStart w:id="4994" w:name="_Toc332179180"/>
      <w:bookmarkStart w:id="4995" w:name="_Toc332208414"/>
      <w:bookmarkStart w:id="4996" w:name="_Toc332208750"/>
      <w:bookmarkStart w:id="4997" w:name="_Toc332273996"/>
      <w:bookmarkStart w:id="4998" w:name="_Toc394411675"/>
      <w:bookmarkStart w:id="4999" w:name="_Toc394486313"/>
      <w:bookmarkStart w:id="5000" w:name="_Toc394583243"/>
      <w:bookmarkStart w:id="5001" w:name="_Toc394583399"/>
      <w:bookmarkStart w:id="5002" w:name="_Toc468168378"/>
      <w:bookmarkStart w:id="5003" w:name="_Toc468175426"/>
      <w:bookmarkStart w:id="5004" w:name="_Toc468551582"/>
      <w:bookmarkStart w:id="5005" w:name="_Toc469038809"/>
      <w:bookmarkStart w:id="5006" w:name="_Toc469038864"/>
      <w:bookmarkStart w:id="5007" w:name="_Toc469042023"/>
      <w:bookmarkStart w:id="5008" w:name="_Toc469043175"/>
      <w:bookmarkStart w:id="5009" w:name="_Toc469043755"/>
      <w:bookmarkStart w:id="5010" w:name="_Toc469043842"/>
      <w:bookmarkStart w:id="5011" w:name="_Toc469045059"/>
      <w:bookmarkStart w:id="5012" w:name="_Toc469612948"/>
      <w:bookmarkStart w:id="5013" w:name="_Toc491175121"/>
      <w:bookmarkStart w:id="5014" w:name="_Toc491264030"/>
      <w:bookmarkStart w:id="5015" w:name="_Toc491337708"/>
      <w:bookmarkStart w:id="5016" w:name="_Toc491338046"/>
      <w:bookmarkStart w:id="5017" w:name="_Toc491414011"/>
      <w:bookmarkStart w:id="5018" w:name="_Toc532836376"/>
      <w:bookmarkStart w:id="5019" w:name="_Toc532855793"/>
      <w:bookmarkStart w:id="5020" w:name="_Toc532856652"/>
      <w:r w:rsidRPr="0021753A">
        <w:t>Auto-Focus,</w:t>
      </w:r>
      <w:r>
        <w:t xml:space="preserve"> Run A Profile</w:t>
      </w:r>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p>
    <w:p w14:paraId="47B4090F" w14:textId="77777777" w:rsidR="006E32D5" w:rsidRDefault="006E32D5" w:rsidP="006E32D5">
      <w:r w:rsidRPr="0021753A">
        <w:t xml:space="preserve"> </w:t>
      </w:r>
      <w:r>
        <w:t>Enable the Auto-Focus function by selecting the checkbox on the first screen of the Run a Profile sequence:</w:t>
      </w:r>
    </w:p>
    <w:p w14:paraId="60CC5B97" w14:textId="77777777" w:rsidR="006E32D5" w:rsidRDefault="006E32D5" w:rsidP="006E32D5">
      <w:pPr>
        <w:jc w:val="center"/>
      </w:pPr>
      <w:r>
        <w:rPr>
          <w:noProof/>
        </w:rPr>
        <w:lastRenderedPageBreak/>
        <w:drawing>
          <wp:inline distT="0" distB="0" distL="0" distR="0" wp14:anchorId="2ECA5D3B" wp14:editId="4BFE834A">
            <wp:extent cx="3954673" cy="2924175"/>
            <wp:effectExtent l="0" t="0" r="825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970916" cy="2936186"/>
                    </a:xfrm>
                    <a:prstGeom prst="rect">
                      <a:avLst/>
                    </a:prstGeom>
                  </pic:spPr>
                </pic:pic>
              </a:graphicData>
            </a:graphic>
          </wp:inline>
        </w:drawing>
      </w:r>
    </w:p>
    <w:p w14:paraId="1AE29337" w14:textId="07B96209" w:rsidR="006E32D5" w:rsidRDefault="006E32D5" w:rsidP="006E32D5">
      <w:pPr>
        <w:pStyle w:val="Caption"/>
      </w:pPr>
      <w:r>
        <w:t xml:space="preserve">Figure </w:t>
      </w:r>
      <w:r>
        <w:rPr>
          <w:noProof/>
        </w:rPr>
        <w:fldChar w:fldCharType="begin"/>
      </w:r>
      <w:r>
        <w:rPr>
          <w:noProof/>
        </w:rPr>
        <w:instrText xml:space="preserve"> SEQ Figure \* ARABIC </w:instrText>
      </w:r>
      <w:r>
        <w:rPr>
          <w:noProof/>
        </w:rPr>
        <w:fldChar w:fldCharType="separate"/>
      </w:r>
      <w:r w:rsidR="00093938">
        <w:rPr>
          <w:noProof/>
        </w:rPr>
        <w:t>94</w:t>
      </w:r>
      <w:r>
        <w:rPr>
          <w:noProof/>
        </w:rPr>
        <w:fldChar w:fldCharType="end"/>
      </w:r>
      <w:r>
        <w:t>: Run a Profile – Enable Auto Focus</w:t>
      </w:r>
    </w:p>
    <w:p w14:paraId="013652EA" w14:textId="77777777" w:rsidR="006E32D5" w:rsidRPr="0021753A" w:rsidRDefault="006E32D5" w:rsidP="002D7822">
      <w:pPr>
        <w:pStyle w:val="Heading2"/>
      </w:pPr>
      <w:bookmarkStart w:id="5021" w:name="_Toc52889062"/>
      <w:bookmarkStart w:id="5022" w:name="_Toc52889288"/>
      <w:bookmarkStart w:id="5023" w:name="_Toc52889585"/>
      <w:bookmarkStart w:id="5024" w:name="_Toc52897681"/>
      <w:bookmarkStart w:id="5025" w:name="_Toc52898766"/>
      <w:bookmarkStart w:id="5026" w:name="_Toc52898936"/>
      <w:bookmarkStart w:id="5027" w:name="_Toc52899126"/>
      <w:bookmarkStart w:id="5028" w:name="_Toc53042073"/>
      <w:bookmarkStart w:id="5029" w:name="_Toc53042423"/>
      <w:bookmarkStart w:id="5030" w:name="_Toc86846226"/>
      <w:bookmarkStart w:id="5031" w:name="_Toc86846587"/>
      <w:bookmarkStart w:id="5032" w:name="_Toc119049795"/>
      <w:bookmarkStart w:id="5033" w:name="_Toc119050719"/>
      <w:bookmarkStart w:id="5034" w:name="_Toc130360789"/>
      <w:r w:rsidRPr="0021753A">
        <w:t>Auto-Focus,</w:t>
      </w:r>
      <w:r>
        <w:t xml:space="preserve"> </w:t>
      </w:r>
      <w:r w:rsidRPr="0021753A">
        <w:t>Product Dimensions</w:t>
      </w:r>
      <w:bookmarkEnd w:id="4984"/>
      <w:bookmarkEnd w:id="4985"/>
      <w:bookmarkEnd w:id="4986"/>
      <w:bookmarkEnd w:id="4987"/>
      <w:bookmarkEnd w:id="4988"/>
      <w:bookmarkEnd w:id="4989"/>
      <w:bookmarkEnd w:id="499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1C179BC0" w14:textId="2058547C" w:rsidR="006E32D5" w:rsidRPr="0021753A" w:rsidRDefault="006E32D5" w:rsidP="006E32D5">
      <w:r>
        <w:t xml:space="preserve">When </w:t>
      </w:r>
      <w:r w:rsidR="00933E85">
        <w:t>Auto-Focus</w:t>
      </w:r>
      <w:r>
        <w:t xml:space="preserve"> is </w:t>
      </w:r>
      <w:del w:id="5035" w:author="Ryan Beck" w:date="2022-10-10T13:45:00Z">
        <w:r w:rsidDel="00E3238F">
          <w:delText>enabled</w:delText>
        </w:r>
      </w:del>
      <w:ins w:id="5036" w:author="Ryan Beck" w:date="2022-10-10T13:45:00Z">
        <w:r w:rsidR="00E3238F">
          <w:t>enabled,</w:t>
        </w:r>
      </w:ins>
      <w:r w:rsidRPr="0021753A">
        <w:t xml:space="preserve"> the following screen appears: </w:t>
      </w:r>
    </w:p>
    <w:p w14:paraId="50BEC5D4" w14:textId="77777777" w:rsidR="006E32D5" w:rsidRPr="0021753A" w:rsidRDefault="006E32D5" w:rsidP="006E32D5">
      <w:pPr>
        <w:jc w:val="center"/>
      </w:pPr>
      <w:r w:rsidRPr="0021753A">
        <w:rPr>
          <w:noProof/>
        </w:rPr>
        <w:drawing>
          <wp:inline distT="0" distB="0" distL="0" distR="0" wp14:anchorId="2F0D1526" wp14:editId="570FCAA6">
            <wp:extent cx="3942592" cy="2942659"/>
            <wp:effectExtent l="19050" t="19050" r="20320"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54109" cy="2951255"/>
                    </a:xfrm>
                    <a:prstGeom prst="rect">
                      <a:avLst/>
                    </a:prstGeom>
                    <a:noFill/>
                    <a:ln w="6350" cmpd="sng">
                      <a:solidFill>
                        <a:srgbClr val="000000"/>
                      </a:solidFill>
                      <a:miter lim="800000"/>
                      <a:headEnd/>
                      <a:tailEnd/>
                    </a:ln>
                    <a:effectLst/>
                  </pic:spPr>
                </pic:pic>
              </a:graphicData>
            </a:graphic>
          </wp:inline>
        </w:drawing>
      </w:r>
    </w:p>
    <w:p w14:paraId="41B83A62" w14:textId="5F1903AB" w:rsidR="006E32D5" w:rsidRPr="0021753A" w:rsidRDefault="006E32D5" w:rsidP="006E32D5">
      <w:pPr>
        <w:spacing w:before="20" w:after="20"/>
        <w:jc w:val="center"/>
        <w:rPr>
          <w:rFonts w:ascii="Arial" w:hAnsi="Arial"/>
          <w:bCs/>
          <w:sz w:val="16"/>
        </w:rPr>
      </w:pPr>
      <w:bookmarkStart w:id="5037"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95</w:t>
      </w:r>
      <w:r w:rsidRPr="0021753A">
        <w:rPr>
          <w:rFonts w:ascii="Arial" w:hAnsi="Arial"/>
          <w:bCs/>
          <w:noProof/>
          <w:sz w:val="16"/>
        </w:rPr>
        <w:fldChar w:fldCharType="end"/>
      </w:r>
      <w:bookmarkEnd w:id="5037"/>
      <w:r w:rsidRPr="0021753A">
        <w:rPr>
          <w:rFonts w:ascii="Arial" w:hAnsi="Arial"/>
          <w:bCs/>
          <w:sz w:val="16"/>
        </w:rPr>
        <w:t>: Run a Profile – Auto Focus screen #1</w:t>
      </w:r>
    </w:p>
    <w:p w14:paraId="53A49406" w14:textId="77777777" w:rsidR="006E32D5" w:rsidRPr="0021753A" w:rsidRDefault="006E32D5" w:rsidP="006E32D5"/>
    <w:p w14:paraId="6BCF7C86" w14:textId="4437385F" w:rsidR="006E32D5" w:rsidRDefault="006E32D5" w:rsidP="006E32D5">
      <w:r w:rsidRPr="0021753A">
        <w:t>Use the fields to enter the length, width, and weight of your product.  (Make sure to measure using the correct units of measurement)</w:t>
      </w:r>
      <w:del w:id="5038" w:author="Tom Bergeron" w:date="2022-11-11T09:33:00Z">
        <w:r w:rsidRPr="0021753A" w:rsidDel="00364D2F">
          <w:delText xml:space="preserve">  </w:delText>
        </w:r>
      </w:del>
    </w:p>
    <w:p w14:paraId="157A7B8B" w14:textId="77777777" w:rsidR="006A4781" w:rsidRPr="006A4781" w:rsidRDefault="006A4781" w:rsidP="006E32D5">
      <w:pPr>
        <w:rPr>
          <w:sz w:val="10"/>
          <w:szCs w:val="10"/>
        </w:rPr>
      </w:pPr>
    </w:p>
    <w:p w14:paraId="11E9126D" w14:textId="77777777" w:rsidR="006E32D5" w:rsidRPr="00B439C6" w:rsidRDefault="006E32D5" w:rsidP="006E32D5">
      <w:pPr>
        <w:numPr>
          <w:ilvl w:val="0"/>
          <w:numId w:val="152"/>
        </w:numPr>
        <w:tabs>
          <w:tab w:val="left" w:pos="360"/>
        </w:tabs>
        <w:rPr>
          <w:b/>
          <w:noProof/>
        </w:rPr>
      </w:pPr>
      <w:r w:rsidRPr="00125645">
        <w:rPr>
          <w:bCs/>
          <w:noProof/>
          <w:rPrChange w:id="5039" w:author="Ryan Beck" w:date="2022-11-18T12:35:00Z">
            <w:rPr>
              <w:b/>
              <w:noProof/>
            </w:rPr>
          </w:rPrChange>
        </w:rPr>
        <w:t>Click the</w:t>
      </w:r>
      <w:r w:rsidRPr="0021753A">
        <w:rPr>
          <w:b/>
          <w:noProof/>
        </w:rPr>
        <w:t xml:space="preserve"> Next </w:t>
      </w:r>
      <w:r w:rsidRPr="00125645">
        <w:rPr>
          <w:bCs/>
          <w:noProof/>
          <w:rPrChange w:id="5040" w:author="Ryan Beck" w:date="2022-11-18T12:35:00Z">
            <w:rPr>
              <w:b/>
              <w:noProof/>
            </w:rPr>
          </w:rPrChange>
        </w:rPr>
        <w:t>button.</w:t>
      </w:r>
      <w:r>
        <w:rPr>
          <w:b/>
          <w:noProof/>
        </w:rPr>
        <w:t xml:space="preserve"> </w:t>
      </w:r>
      <w:r w:rsidRPr="0021753A">
        <w:t>This product is included in the Auto-Focus library from this point forward.</w:t>
      </w:r>
    </w:p>
    <w:p w14:paraId="357488E2" w14:textId="77777777" w:rsidR="006E32D5" w:rsidRPr="0021753A" w:rsidRDefault="006E32D5" w:rsidP="002D7822">
      <w:pPr>
        <w:pStyle w:val="Heading2"/>
      </w:pPr>
      <w:bookmarkStart w:id="5041" w:name="_Toc100550593"/>
      <w:bookmarkStart w:id="5042" w:name="_Toc119468088"/>
      <w:bookmarkStart w:id="5043" w:name="_Toc353195401"/>
      <w:bookmarkStart w:id="5044" w:name="_Toc358296235"/>
      <w:bookmarkStart w:id="5045" w:name="_Toc358298400"/>
      <w:r w:rsidRPr="0021753A">
        <w:br w:type="page"/>
      </w:r>
      <w:bookmarkStart w:id="5046" w:name="_Toc469334889"/>
      <w:bookmarkStart w:id="5047" w:name="_Toc504120315"/>
      <w:bookmarkStart w:id="5048" w:name="_Toc527644298"/>
      <w:bookmarkStart w:id="5049" w:name="_Toc528599398"/>
      <w:bookmarkStart w:id="5050" w:name="_Toc17993436"/>
      <w:bookmarkStart w:id="5051" w:name="_Toc37267154"/>
      <w:bookmarkStart w:id="5052" w:name="_Toc52448013"/>
      <w:bookmarkStart w:id="5053" w:name="_Toc52889063"/>
      <w:bookmarkStart w:id="5054" w:name="_Toc52889289"/>
      <w:bookmarkStart w:id="5055" w:name="_Toc52889586"/>
      <w:bookmarkStart w:id="5056" w:name="_Toc52897682"/>
      <w:bookmarkStart w:id="5057" w:name="_Toc52898767"/>
      <w:bookmarkStart w:id="5058" w:name="_Toc52898937"/>
      <w:bookmarkStart w:id="5059" w:name="_Toc52899127"/>
      <w:bookmarkStart w:id="5060" w:name="_Toc53042074"/>
      <w:bookmarkStart w:id="5061" w:name="_Toc53042424"/>
      <w:bookmarkStart w:id="5062" w:name="_Toc86846227"/>
      <w:bookmarkStart w:id="5063" w:name="_Toc86846588"/>
      <w:bookmarkStart w:id="5064" w:name="_Toc119049796"/>
      <w:bookmarkStart w:id="5065" w:name="_Toc119050720"/>
      <w:bookmarkStart w:id="5066" w:name="_Toc130360790"/>
      <w:r w:rsidRPr="0021753A">
        <w:lastRenderedPageBreak/>
        <w:t>Auto-Focus, Confirm</w:t>
      </w:r>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p>
    <w:tbl>
      <w:tblPr>
        <w:tblW w:w="0" w:type="auto"/>
        <w:tblLook w:val="04A0" w:firstRow="1" w:lastRow="0" w:firstColumn="1" w:lastColumn="0" w:noHBand="0" w:noVBand="1"/>
      </w:tblPr>
      <w:tblGrid>
        <w:gridCol w:w="4074"/>
        <w:gridCol w:w="5286"/>
      </w:tblGrid>
      <w:tr w:rsidR="006E32D5" w:rsidRPr="0021753A" w14:paraId="4F6EFE9B" w14:textId="77777777" w:rsidTr="006E32D5">
        <w:tc>
          <w:tcPr>
            <w:tcW w:w="4331" w:type="dxa"/>
            <w:shd w:val="clear" w:color="auto" w:fill="auto"/>
          </w:tcPr>
          <w:p w14:paraId="52B42329" w14:textId="7B8FE23A" w:rsidR="006E32D5" w:rsidRPr="0021753A" w:rsidRDefault="006E32D5" w:rsidP="006E32D5">
            <w:r w:rsidRPr="0021753A">
              <w:t xml:space="preserve">The </w:t>
            </w:r>
            <w:r w:rsidRPr="0021753A">
              <w:rPr>
                <w:i/>
              </w:rPr>
              <w:t>Confirm</w:t>
            </w:r>
            <w:r w:rsidRPr="0021753A">
              <w:t xml:space="preserve"> screen appears so that you may confirm the product measurements you entered.  </w:t>
            </w:r>
            <w:del w:id="5067" w:author="Ryan Beck" w:date="2022-10-10T11:49:00Z">
              <w:r w:rsidRPr="0021753A" w:rsidDel="00195F63">
                <w:delText xml:space="preserve">See </w:delText>
              </w:r>
              <w:r w:rsidRPr="0021753A" w:rsidDel="00195F63">
                <w:fldChar w:fldCharType="begin"/>
              </w:r>
              <w:r w:rsidRPr="0021753A" w:rsidDel="00195F63">
                <w:delInstrText xml:space="preserve"> REF _Ref185824736 \h </w:delInstrText>
              </w:r>
              <w:r w:rsidRPr="0021753A" w:rsidDel="00195F63">
                <w:fldChar w:fldCharType="separate"/>
              </w:r>
              <w:r w:rsidR="00F9407E" w:rsidRPr="0021753A" w:rsidDel="00195F63">
                <w:rPr>
                  <w:rFonts w:ascii="Arial" w:hAnsi="Arial"/>
                  <w:bCs/>
                  <w:sz w:val="16"/>
                </w:rPr>
                <w:delText xml:space="preserve">Figure </w:delText>
              </w:r>
              <w:r w:rsidR="00F9407E" w:rsidDel="00195F63">
                <w:rPr>
                  <w:rFonts w:ascii="Arial" w:hAnsi="Arial"/>
                  <w:bCs/>
                  <w:noProof/>
                  <w:sz w:val="16"/>
                </w:rPr>
                <w:delText>96</w:delText>
              </w:r>
              <w:r w:rsidRPr="0021753A" w:rsidDel="00195F63">
                <w:fldChar w:fldCharType="end"/>
              </w:r>
              <w:r w:rsidRPr="0021753A" w:rsidDel="00195F63">
                <w:delText>.</w:delText>
              </w:r>
            </w:del>
          </w:p>
          <w:p w14:paraId="63B5CCA9" w14:textId="77777777" w:rsidR="006E32D5" w:rsidRPr="0021753A" w:rsidRDefault="006E32D5" w:rsidP="006E32D5"/>
          <w:p w14:paraId="50795765" w14:textId="77777777" w:rsidR="006E32D5" w:rsidRPr="0021753A" w:rsidRDefault="006E32D5" w:rsidP="006E32D5">
            <w:pPr>
              <w:keepNext/>
              <w:spacing w:after="120"/>
            </w:pPr>
            <w:r w:rsidRPr="0021753A">
              <w:t>You have two choices:</w:t>
            </w:r>
          </w:p>
          <w:p w14:paraId="5A1A9C06" w14:textId="77777777" w:rsidR="006E32D5" w:rsidRPr="0021753A" w:rsidRDefault="006E32D5" w:rsidP="006E32D5">
            <w:pPr>
              <w:numPr>
                <w:ilvl w:val="0"/>
                <w:numId w:val="153"/>
              </w:numPr>
            </w:pPr>
            <w:r w:rsidRPr="006A4781">
              <w:rPr>
                <w:b/>
                <w:bCs/>
                <w:iCs/>
              </w:rPr>
              <w:t>Use current Oven Recipe</w:t>
            </w:r>
            <w:r w:rsidRPr="0021753A">
              <w:t xml:space="preserve"> – use the most recent oven recipe setting for this product.</w:t>
            </w:r>
          </w:p>
          <w:p w14:paraId="49E08651" w14:textId="77777777" w:rsidR="006E32D5" w:rsidRPr="0021753A" w:rsidRDefault="006E32D5" w:rsidP="006E32D5"/>
          <w:p w14:paraId="458DC018" w14:textId="77777777" w:rsidR="006E32D5" w:rsidRPr="0021753A" w:rsidRDefault="006E32D5" w:rsidP="006E32D5">
            <w:pPr>
              <w:ind w:left="360"/>
            </w:pPr>
            <w:r w:rsidRPr="0021753A">
              <w:t>The next screen will display the most recent setpoints and conveyor speed for this product.</w:t>
            </w:r>
          </w:p>
          <w:p w14:paraId="6A0F3D6C" w14:textId="77777777" w:rsidR="006E32D5" w:rsidRPr="0021753A" w:rsidRDefault="006E32D5" w:rsidP="006E32D5"/>
          <w:p w14:paraId="65B436DE" w14:textId="77777777" w:rsidR="006E32D5" w:rsidRPr="0021753A" w:rsidRDefault="006E32D5" w:rsidP="006E32D5">
            <w:pPr>
              <w:numPr>
                <w:ilvl w:val="0"/>
                <w:numId w:val="153"/>
              </w:numPr>
            </w:pPr>
            <w:r w:rsidRPr="006A4781">
              <w:rPr>
                <w:b/>
                <w:bCs/>
              </w:rPr>
              <w:t>Use Auto-Focus to find an in-spec Oven Recipe</w:t>
            </w:r>
            <w:r w:rsidRPr="0021753A">
              <w:t xml:space="preserve"> – This will initiate the Auto-Focus software for this product.</w:t>
            </w:r>
          </w:p>
          <w:p w14:paraId="4DA9CC4C" w14:textId="77777777" w:rsidR="006E32D5" w:rsidRPr="0021753A" w:rsidRDefault="006E32D5" w:rsidP="006E32D5"/>
          <w:p w14:paraId="060F5DCC" w14:textId="77777777" w:rsidR="006E32D5" w:rsidRPr="0021753A" w:rsidRDefault="006E32D5" w:rsidP="006E32D5"/>
        </w:tc>
        <w:tc>
          <w:tcPr>
            <w:tcW w:w="5245" w:type="dxa"/>
            <w:shd w:val="clear" w:color="auto" w:fill="auto"/>
          </w:tcPr>
          <w:p w14:paraId="168E1AF3" w14:textId="3A0666D7" w:rsidR="006E32D5" w:rsidRPr="0021753A" w:rsidRDefault="006E32D5" w:rsidP="006E32D5">
            <w:del w:id="5068" w:author="Ryan Beck" w:date="2022-10-10T11:49:00Z">
              <w:r w:rsidRPr="0021753A" w:rsidDel="009C3D36">
                <w:rPr>
                  <w:noProof/>
                </w:rPr>
                <w:drawing>
                  <wp:inline distT="0" distB="0" distL="0" distR="0" wp14:anchorId="7436BF89" wp14:editId="764D849A">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ins w:id="5069" w:author="Ryan Beck" w:date="2022-10-10T11:49:00Z">
              <w:r w:rsidR="009C3D36">
                <w:rPr>
                  <w:noProof/>
                </w:rPr>
                <w:t xml:space="preserve"> </w:t>
              </w:r>
              <w:r w:rsidR="009C3D36">
                <w:rPr>
                  <w:noProof/>
                </w:rPr>
                <w:drawing>
                  <wp:inline distT="0" distB="0" distL="0" distR="0" wp14:anchorId="4F40AD68" wp14:editId="7F494C70">
                    <wp:extent cx="3181985" cy="2395220"/>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p w14:paraId="64ACACD3" w14:textId="6A9A94C1" w:rsidR="006E32D5" w:rsidRPr="0021753A" w:rsidRDefault="006E32D5" w:rsidP="006E32D5">
            <w:pPr>
              <w:spacing w:before="20" w:after="20"/>
              <w:jc w:val="center"/>
              <w:rPr>
                <w:rFonts w:ascii="Arial" w:hAnsi="Arial"/>
                <w:bCs/>
                <w:sz w:val="16"/>
              </w:rPr>
            </w:pPr>
            <w:bookmarkStart w:id="5070"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96</w:t>
            </w:r>
            <w:r w:rsidRPr="0021753A">
              <w:rPr>
                <w:rFonts w:ascii="Arial" w:hAnsi="Arial"/>
                <w:bCs/>
                <w:noProof/>
                <w:sz w:val="16"/>
              </w:rPr>
              <w:fldChar w:fldCharType="end"/>
            </w:r>
            <w:bookmarkEnd w:id="5070"/>
            <w:r w:rsidRPr="0021753A">
              <w:rPr>
                <w:rFonts w:ascii="Arial" w:hAnsi="Arial"/>
                <w:bCs/>
                <w:sz w:val="16"/>
              </w:rPr>
              <w:t>: Run a Profile – Auto Focus screen #2</w:t>
            </w:r>
          </w:p>
        </w:tc>
      </w:tr>
    </w:tbl>
    <w:p w14:paraId="702A65FC" w14:textId="77777777" w:rsidR="006E32D5" w:rsidRPr="0021753A" w:rsidRDefault="006E32D5" w:rsidP="006E32D5"/>
    <w:tbl>
      <w:tblPr>
        <w:tblW w:w="0" w:type="auto"/>
        <w:tblLook w:val="04A0" w:firstRow="1" w:lastRow="0" w:firstColumn="1" w:lastColumn="0" w:noHBand="0" w:noVBand="1"/>
      </w:tblPr>
      <w:tblGrid>
        <w:gridCol w:w="4603"/>
        <w:gridCol w:w="4757"/>
      </w:tblGrid>
      <w:tr w:rsidR="006E32D5" w:rsidRPr="0021753A" w14:paraId="1DC14E5D" w14:textId="77777777" w:rsidTr="006E32D5">
        <w:trPr>
          <w:trHeight w:val="2358"/>
        </w:trPr>
        <w:tc>
          <w:tcPr>
            <w:tcW w:w="4788" w:type="dxa"/>
            <w:shd w:val="clear" w:color="auto" w:fill="auto"/>
          </w:tcPr>
          <w:p w14:paraId="2597610C" w14:textId="36A93373" w:rsidR="006E32D5" w:rsidRPr="0021753A" w:rsidRDefault="006E32D5" w:rsidP="006E32D5">
            <w:r w:rsidRPr="0021753A">
              <w:t xml:space="preserve">If the Use Auto-Focus… button is selected and no matching product is found, this dialog will appear. Click the </w:t>
            </w:r>
            <w:r w:rsidRPr="0021753A">
              <w:rPr>
                <w:b/>
              </w:rPr>
              <w:t>OK</w:t>
            </w:r>
            <w:r w:rsidRPr="0021753A">
              <w:t xml:space="preserve"> button.  </w:t>
            </w:r>
            <w:del w:id="5071" w:author="Ryan Beck" w:date="2022-10-10T11:49:00Z">
              <w:r w:rsidRPr="0021753A" w:rsidDel="00195F63">
                <w:delText xml:space="preserve">See </w:delText>
              </w:r>
              <w:r w:rsidRPr="0021753A" w:rsidDel="00195F63">
                <w:fldChar w:fldCharType="begin"/>
              </w:r>
              <w:r w:rsidRPr="0021753A" w:rsidDel="00195F63">
                <w:delInstrText xml:space="preserve"> REF _Ref185825267 \h  \* MERGEFORMAT </w:delInstrText>
              </w:r>
              <w:r w:rsidRPr="0021753A" w:rsidDel="00195F63">
                <w:fldChar w:fldCharType="separate"/>
              </w:r>
              <w:r w:rsidR="00F9407E" w:rsidRPr="00F9407E" w:rsidDel="00195F63">
                <w:delText xml:space="preserve">Figure </w:delText>
              </w:r>
              <w:r w:rsidR="00F9407E" w:rsidRPr="00F9407E" w:rsidDel="00195F63">
                <w:rPr>
                  <w:noProof/>
                </w:rPr>
                <w:delText>97</w:delText>
              </w:r>
              <w:r w:rsidRPr="0021753A" w:rsidDel="00195F63">
                <w:fldChar w:fldCharType="end"/>
              </w:r>
              <w:r w:rsidRPr="0021753A" w:rsidDel="00195F63">
                <w:delText>.</w:delText>
              </w:r>
            </w:del>
          </w:p>
          <w:p w14:paraId="3B72BD6F" w14:textId="77777777" w:rsidR="006E32D5" w:rsidRPr="0021753A" w:rsidRDefault="006E32D5" w:rsidP="006E32D5"/>
          <w:p w14:paraId="3BDA2E61" w14:textId="77777777" w:rsidR="006E32D5" w:rsidRPr="0021753A" w:rsidRDefault="006E32D5" w:rsidP="006E32D5">
            <w:r w:rsidRPr="0021753A">
              <w:t xml:space="preserve">You are returned to the Confirm screen.  Select the </w:t>
            </w:r>
            <w:r w:rsidRPr="00484D9D">
              <w:rPr>
                <w:b/>
                <w:bCs/>
              </w:rPr>
              <w:t>Use Current Oven Recipe</w:t>
            </w:r>
            <w:r w:rsidRPr="0021753A">
              <w:t xml:space="preserve"> button and enter the oven setpoints and conveyor speed you want to start with.</w:t>
            </w:r>
          </w:p>
        </w:tc>
        <w:tc>
          <w:tcPr>
            <w:tcW w:w="4788" w:type="dxa"/>
            <w:shd w:val="clear" w:color="auto" w:fill="auto"/>
          </w:tcPr>
          <w:p w14:paraId="3C321E06" w14:textId="104AD24D" w:rsidR="006E32D5" w:rsidRPr="0021753A" w:rsidRDefault="006E32D5" w:rsidP="006E32D5">
            <w:pPr>
              <w:jc w:val="center"/>
            </w:pPr>
            <w:del w:id="5072" w:author="Ryan Beck" w:date="2022-10-10T11:49:00Z">
              <w:r w:rsidDel="00195F63">
                <w:object w:dxaOrig="3915" w:dyaOrig="1725" w14:anchorId="3471FDE1">
                  <v:shape id="_x0000_i1032" type="#_x0000_t75" style="width:196.5pt;height:86.25pt" o:ole="">
                    <v:imagedata r:id="rId223" o:title=""/>
                  </v:shape>
                  <o:OLEObject Type="Embed" ProgID="PBrush" ShapeID="_x0000_i1032" DrawAspect="Content" ObjectID="_1742760974" r:id="rId224"/>
                </w:object>
              </w:r>
            </w:del>
            <w:ins w:id="5073" w:author="Ryan Beck" w:date="2022-10-10T11:49:00Z">
              <w:r w:rsidR="00195F63">
                <w:rPr>
                  <w:noProof/>
                </w:rPr>
                <w:t xml:space="preserve"> </w:t>
              </w:r>
              <w:r w:rsidR="00195F63">
                <w:rPr>
                  <w:noProof/>
                </w:rPr>
                <w:drawing>
                  <wp:inline distT="0" distB="0" distL="0" distR="0" wp14:anchorId="7488D887" wp14:editId="40E79BA5">
                    <wp:extent cx="2440940" cy="1206500"/>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440940" cy="1206500"/>
                            </a:xfrm>
                            <a:prstGeom prst="rect">
                              <a:avLst/>
                            </a:prstGeom>
                          </pic:spPr>
                        </pic:pic>
                      </a:graphicData>
                    </a:graphic>
                  </wp:inline>
                </w:drawing>
              </w:r>
            </w:ins>
          </w:p>
          <w:p w14:paraId="69B69D66" w14:textId="4276FBAC" w:rsidR="006E32D5" w:rsidRPr="0021753A" w:rsidRDefault="006E32D5" w:rsidP="006E32D5">
            <w:pPr>
              <w:jc w:val="center"/>
              <w:rPr>
                <w:rFonts w:ascii="Arial" w:hAnsi="Arial" w:cs="Arial"/>
                <w:sz w:val="16"/>
                <w:szCs w:val="16"/>
              </w:rPr>
            </w:pPr>
            <w:bookmarkStart w:id="5074"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093938">
              <w:rPr>
                <w:rFonts w:ascii="Arial" w:hAnsi="Arial" w:cs="Arial"/>
                <w:noProof/>
                <w:sz w:val="16"/>
                <w:szCs w:val="16"/>
              </w:rPr>
              <w:t>97</w:t>
            </w:r>
            <w:r w:rsidRPr="0021753A">
              <w:rPr>
                <w:rFonts w:ascii="Arial" w:hAnsi="Arial" w:cs="Arial"/>
                <w:sz w:val="16"/>
                <w:szCs w:val="16"/>
              </w:rPr>
              <w:fldChar w:fldCharType="end"/>
            </w:r>
            <w:bookmarkEnd w:id="5074"/>
          </w:p>
        </w:tc>
      </w:tr>
      <w:tr w:rsidR="006E32D5" w:rsidRPr="0021753A" w14:paraId="42A75660" w14:textId="77777777" w:rsidTr="006E32D5">
        <w:tc>
          <w:tcPr>
            <w:tcW w:w="4788" w:type="dxa"/>
            <w:shd w:val="clear" w:color="auto" w:fill="auto"/>
          </w:tcPr>
          <w:p w14:paraId="1BE80660" w14:textId="4799B395" w:rsidR="006E32D5" w:rsidRPr="0021753A" w:rsidRDefault="006E32D5" w:rsidP="006E32D5">
            <w:r w:rsidRPr="0021753A">
              <w:lastRenderedPageBreak/>
              <w:t xml:space="preserve">If the </w:t>
            </w:r>
            <w:r w:rsidR="00484D9D" w:rsidRPr="00FE595C">
              <w:rPr>
                <w:b/>
                <w:bCs/>
              </w:rPr>
              <w:t>Use Auto-Focus to find an in-spec Oven Recipe</w:t>
            </w:r>
            <w:r w:rsidR="00484D9D" w:rsidRPr="0021753A">
              <w:t xml:space="preserve"> </w:t>
            </w:r>
            <w:r w:rsidRPr="0021753A">
              <w:t xml:space="preserve">button is selected, but there are not enough products in the database to confidently give an expected PWI, this </w:t>
            </w:r>
            <w:r w:rsidRPr="0021753A">
              <w:rPr>
                <w:i/>
              </w:rPr>
              <w:t>Auto-Focus</w:t>
            </w:r>
            <w:r w:rsidRPr="0021753A">
              <w:t xml:space="preserve"> dialog appears.  </w:t>
            </w:r>
            <w:del w:id="5075" w:author="Ryan Beck" w:date="2022-10-10T11:50:00Z">
              <w:r w:rsidRPr="0021753A" w:rsidDel="00570C07">
                <w:delText xml:space="preserve">See </w:delText>
              </w:r>
              <w:r w:rsidRPr="0021753A" w:rsidDel="00570C07">
                <w:fldChar w:fldCharType="begin"/>
              </w:r>
              <w:r w:rsidRPr="0021753A" w:rsidDel="00570C07">
                <w:delInstrText xml:space="preserve"> REF _Ref185825404 \h </w:delInstrText>
              </w:r>
              <w:r w:rsidRPr="0021753A" w:rsidDel="00570C07">
                <w:fldChar w:fldCharType="separate"/>
              </w:r>
              <w:r w:rsidR="00F9407E" w:rsidRPr="0021753A" w:rsidDel="00570C07">
                <w:rPr>
                  <w:rFonts w:ascii="Arial" w:hAnsi="Arial"/>
                  <w:bCs/>
                  <w:sz w:val="16"/>
                </w:rPr>
                <w:delText xml:space="preserve">Figure </w:delText>
              </w:r>
              <w:r w:rsidR="00F9407E" w:rsidDel="00570C07">
                <w:rPr>
                  <w:rFonts w:ascii="Arial" w:hAnsi="Arial"/>
                  <w:bCs/>
                  <w:noProof/>
                  <w:sz w:val="16"/>
                </w:rPr>
                <w:delText>98</w:delText>
              </w:r>
              <w:r w:rsidRPr="0021753A" w:rsidDel="00570C07">
                <w:fldChar w:fldCharType="end"/>
              </w:r>
              <w:r w:rsidRPr="0021753A" w:rsidDel="00570C07">
                <w:delText>.</w:delText>
              </w:r>
            </w:del>
          </w:p>
          <w:p w14:paraId="2F495A62" w14:textId="77777777" w:rsidR="006E32D5" w:rsidRPr="0021753A" w:rsidRDefault="006E32D5" w:rsidP="006E32D5"/>
          <w:p w14:paraId="2C1D1C59" w14:textId="52DA6900" w:rsidR="006E32D5" w:rsidRPr="0021753A" w:rsidRDefault="006E32D5" w:rsidP="006E32D5">
            <w:r w:rsidRPr="0021753A">
              <w:rPr>
                <w:b/>
              </w:rPr>
              <w:t>Yes</w:t>
            </w:r>
            <w:r w:rsidR="00283BA8" w:rsidRPr="0021753A">
              <w:t xml:space="preserve"> – </w:t>
            </w:r>
            <w:r w:rsidRPr="0021753A">
              <w:t>the next dialog box shows the Auto-Focus–First Guess recipe in order for you to confirm.</w:t>
            </w:r>
          </w:p>
          <w:p w14:paraId="73D54564" w14:textId="77777777" w:rsidR="006E32D5" w:rsidRPr="0021753A" w:rsidRDefault="006E32D5" w:rsidP="006E32D5"/>
          <w:p w14:paraId="57D3FCF8" w14:textId="1FFB0164" w:rsidR="006E32D5" w:rsidRPr="0021753A" w:rsidRDefault="006E32D5" w:rsidP="006E32D5">
            <w:r w:rsidRPr="0021753A">
              <w:rPr>
                <w:b/>
              </w:rPr>
              <w:t>No</w:t>
            </w:r>
            <w:r w:rsidR="00283BA8" w:rsidRPr="0021753A">
              <w:t xml:space="preserve"> – </w:t>
            </w:r>
            <w:r w:rsidRPr="0021753A">
              <w:t xml:space="preserve">you are returned to the Confirm screen.  Select the </w:t>
            </w:r>
            <w:r w:rsidRPr="006555DC">
              <w:rPr>
                <w:b/>
                <w:bCs/>
                <w:rPrChange w:id="5076" w:author="Tom Bergeron" w:date="2023-04-11T23:08:00Z">
                  <w:rPr/>
                </w:rPrChange>
              </w:rPr>
              <w:t>Use Current Oven Recipe</w:t>
            </w:r>
            <w:r w:rsidRPr="0021753A">
              <w:t xml:space="preserve"> button and enter the oven setpoints and conveyor speed you want to start with.</w:t>
            </w:r>
          </w:p>
        </w:tc>
        <w:tc>
          <w:tcPr>
            <w:tcW w:w="4788" w:type="dxa"/>
            <w:shd w:val="clear" w:color="auto" w:fill="auto"/>
          </w:tcPr>
          <w:p w14:paraId="7A9CA8CE" w14:textId="77777777" w:rsidR="006E32D5" w:rsidRPr="0021753A" w:rsidRDefault="006E32D5" w:rsidP="006E32D5">
            <w:pPr>
              <w:jc w:val="center"/>
            </w:pPr>
            <w:r w:rsidRPr="0021753A">
              <w:rPr>
                <w:noProof/>
              </w:rPr>
              <w:drawing>
                <wp:inline distT="0" distB="0" distL="0" distR="0" wp14:anchorId="2BADFBF0" wp14:editId="4CA701AD">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704EA8F" w14:textId="3B36ED9B" w:rsidR="006E32D5" w:rsidRPr="0021753A" w:rsidRDefault="006E32D5" w:rsidP="006E32D5">
            <w:pPr>
              <w:spacing w:before="20" w:after="20"/>
              <w:jc w:val="center"/>
              <w:rPr>
                <w:rFonts w:ascii="Arial" w:hAnsi="Arial"/>
                <w:bCs/>
                <w:sz w:val="16"/>
              </w:rPr>
            </w:pPr>
            <w:bookmarkStart w:id="5077"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98</w:t>
            </w:r>
            <w:r w:rsidRPr="0021753A">
              <w:rPr>
                <w:rFonts w:ascii="Arial" w:hAnsi="Arial"/>
                <w:bCs/>
                <w:noProof/>
                <w:sz w:val="16"/>
              </w:rPr>
              <w:fldChar w:fldCharType="end"/>
            </w:r>
            <w:bookmarkEnd w:id="5077"/>
          </w:p>
        </w:tc>
      </w:tr>
    </w:tbl>
    <w:p w14:paraId="28A98654" w14:textId="77777777" w:rsidR="006E32D5" w:rsidRPr="0021753A" w:rsidRDefault="006E32D5" w:rsidP="006E32D5"/>
    <w:tbl>
      <w:tblPr>
        <w:tblW w:w="0" w:type="auto"/>
        <w:tblLook w:val="04A0" w:firstRow="1" w:lastRow="0" w:firstColumn="1" w:lastColumn="0" w:noHBand="0" w:noVBand="1"/>
      </w:tblPr>
      <w:tblGrid>
        <w:gridCol w:w="5427"/>
        <w:gridCol w:w="3933"/>
      </w:tblGrid>
      <w:tr w:rsidR="006E32D5" w:rsidRPr="0021753A" w14:paraId="13097C41" w14:textId="77777777" w:rsidTr="006E32D5">
        <w:tc>
          <w:tcPr>
            <w:tcW w:w="5598" w:type="dxa"/>
            <w:shd w:val="clear" w:color="auto" w:fill="auto"/>
          </w:tcPr>
          <w:p w14:paraId="0A931C1C" w14:textId="63A5FF30" w:rsidR="006E32D5" w:rsidRPr="0021753A" w:rsidRDefault="006E32D5" w:rsidP="006E32D5">
            <w:r w:rsidRPr="0021753A">
              <w:t xml:space="preserve">If the </w:t>
            </w:r>
            <w:r w:rsidR="00484D9D" w:rsidRPr="00FE595C">
              <w:rPr>
                <w:b/>
                <w:bCs/>
              </w:rPr>
              <w:t>Use Auto-Focus to find an in-spec Oven Recipe</w:t>
            </w:r>
            <w:r w:rsidR="00484D9D" w:rsidRPr="0021753A">
              <w:t xml:space="preserve"> </w:t>
            </w:r>
            <w:r w:rsidRPr="0021753A">
              <w:t xml:space="preserve">button is selected and there are a sufficient number of boards in the database, this </w:t>
            </w:r>
            <w:r w:rsidRPr="0021753A">
              <w:rPr>
                <w:i/>
              </w:rPr>
              <w:t>Auto-Focus</w:t>
            </w:r>
            <w:r w:rsidRPr="0021753A">
              <w:t xml:space="preserve"> dialog appears.  </w:t>
            </w:r>
            <w:del w:id="5078" w:author="Ryan Beck" w:date="2022-10-10T11:49:00Z">
              <w:r w:rsidRPr="0021753A" w:rsidDel="00570C07">
                <w:delText xml:space="preserve">See </w:delText>
              </w:r>
              <w:r w:rsidRPr="0021753A" w:rsidDel="00570C07">
                <w:fldChar w:fldCharType="begin"/>
              </w:r>
              <w:r w:rsidRPr="0021753A" w:rsidDel="00570C07">
                <w:delInstrText xml:space="preserve"> REF _Ref185825424 \h  \* MERGEFORMAT </w:delInstrText>
              </w:r>
              <w:r w:rsidRPr="0021753A" w:rsidDel="00570C07">
                <w:fldChar w:fldCharType="separate"/>
              </w:r>
              <w:r w:rsidR="00F9407E" w:rsidRPr="00F9407E" w:rsidDel="00570C07">
                <w:delText xml:space="preserve">Figure </w:delText>
              </w:r>
              <w:r w:rsidR="00F9407E" w:rsidRPr="00F9407E" w:rsidDel="00570C07">
                <w:rPr>
                  <w:noProof/>
                </w:rPr>
                <w:delText>99</w:delText>
              </w:r>
              <w:r w:rsidRPr="0021753A" w:rsidDel="00570C07">
                <w:fldChar w:fldCharType="end"/>
              </w:r>
              <w:r w:rsidRPr="0021753A" w:rsidDel="00570C07">
                <w:delText>.</w:delText>
              </w:r>
            </w:del>
          </w:p>
          <w:p w14:paraId="48AA1E9C" w14:textId="77777777" w:rsidR="006E32D5" w:rsidRPr="0021753A" w:rsidRDefault="006E32D5" w:rsidP="006E32D5"/>
          <w:p w14:paraId="4165289A" w14:textId="1C83D4C5" w:rsidR="006E32D5" w:rsidRPr="0021753A" w:rsidRDefault="006E32D5" w:rsidP="006E32D5">
            <w:r w:rsidRPr="0021753A">
              <w:rPr>
                <w:b/>
              </w:rPr>
              <w:t>Yes</w:t>
            </w:r>
            <w:r w:rsidR="00283BA8" w:rsidRPr="0021753A">
              <w:t xml:space="preserve"> – </w:t>
            </w:r>
            <w:r w:rsidRPr="0021753A">
              <w:t>the next dialog box shows the Auto-Focus –First Guess recipe in order for you to confirm.</w:t>
            </w:r>
          </w:p>
          <w:p w14:paraId="60D3854B" w14:textId="77777777" w:rsidR="006E32D5" w:rsidRPr="0021753A" w:rsidRDefault="006E32D5" w:rsidP="006E32D5"/>
          <w:p w14:paraId="2DAD76EC" w14:textId="01C95ADD" w:rsidR="006E32D5" w:rsidRPr="0021753A" w:rsidRDefault="006E32D5" w:rsidP="006E32D5">
            <w:r w:rsidRPr="0021753A">
              <w:rPr>
                <w:b/>
              </w:rPr>
              <w:t>No</w:t>
            </w:r>
            <w:r w:rsidR="00283BA8" w:rsidRPr="0021753A">
              <w:t xml:space="preserve"> – </w:t>
            </w:r>
            <w:r w:rsidRPr="0021753A">
              <w:t xml:space="preserve">you are returned to the Confirm screen.  Select the </w:t>
            </w:r>
            <w:r w:rsidRPr="006555DC">
              <w:rPr>
                <w:b/>
                <w:bCs/>
                <w:rPrChange w:id="5079" w:author="Tom Bergeron" w:date="2023-04-11T23:09:00Z">
                  <w:rPr/>
                </w:rPrChange>
              </w:rPr>
              <w:t>Use Current Oven Recipe</w:t>
            </w:r>
            <w:r w:rsidRPr="0021753A">
              <w:t xml:space="preserve"> button and enter the oven setpoints and conveyor speed you want to start with.</w:t>
            </w:r>
          </w:p>
        </w:tc>
        <w:tc>
          <w:tcPr>
            <w:tcW w:w="3978" w:type="dxa"/>
            <w:shd w:val="clear" w:color="auto" w:fill="auto"/>
          </w:tcPr>
          <w:p w14:paraId="72B80C0E" w14:textId="7185C577" w:rsidR="006E32D5" w:rsidRPr="0021753A" w:rsidRDefault="006E32D5" w:rsidP="006E32D5">
            <w:pPr>
              <w:keepNext/>
              <w:jc w:val="center"/>
            </w:pPr>
            <w:del w:id="5080" w:author="Ryan Beck" w:date="2022-10-10T11:49:00Z">
              <w:r w:rsidRPr="0021753A" w:rsidDel="00570C07">
                <w:rPr>
                  <w:noProof/>
                </w:rPr>
                <w:drawing>
                  <wp:inline distT="0" distB="0" distL="0" distR="0" wp14:anchorId="3DF81B5F" wp14:editId="532C3A63">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5081" w:author="Ryan Beck" w:date="2022-10-10T11:49:00Z">
              <w:r w:rsidR="00570C07">
                <w:rPr>
                  <w:noProof/>
                </w:rPr>
                <w:t xml:space="preserve"> </w:t>
              </w:r>
              <w:r w:rsidR="00570C07">
                <w:rPr>
                  <w:noProof/>
                </w:rPr>
                <w:drawing>
                  <wp:inline distT="0" distB="0" distL="0" distR="0" wp14:anchorId="34516C68" wp14:editId="32B8AB06">
                    <wp:extent cx="1471930" cy="1353185"/>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1471930" cy="1353185"/>
                            </a:xfrm>
                            <a:prstGeom prst="rect">
                              <a:avLst/>
                            </a:prstGeom>
                          </pic:spPr>
                        </pic:pic>
                      </a:graphicData>
                    </a:graphic>
                  </wp:inline>
                </w:drawing>
              </w:r>
            </w:ins>
          </w:p>
          <w:p w14:paraId="19B36A80" w14:textId="311BA0C1" w:rsidR="006E32D5" w:rsidRPr="0021753A" w:rsidRDefault="006E32D5" w:rsidP="006E32D5">
            <w:pPr>
              <w:spacing w:before="20" w:after="20"/>
              <w:jc w:val="center"/>
              <w:rPr>
                <w:rFonts w:ascii="Arial" w:hAnsi="Arial"/>
                <w:bCs/>
                <w:sz w:val="16"/>
              </w:rPr>
            </w:pPr>
            <w:bookmarkStart w:id="5082"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99</w:t>
            </w:r>
            <w:r w:rsidRPr="0021753A">
              <w:rPr>
                <w:rFonts w:ascii="Arial" w:hAnsi="Arial"/>
                <w:bCs/>
                <w:noProof/>
                <w:sz w:val="16"/>
              </w:rPr>
              <w:fldChar w:fldCharType="end"/>
            </w:r>
            <w:bookmarkEnd w:id="5082"/>
          </w:p>
        </w:tc>
      </w:tr>
    </w:tbl>
    <w:p w14:paraId="6DF09597" w14:textId="617ED3D9" w:rsidR="006E32D5" w:rsidRDefault="006E32D5" w:rsidP="006E32D5">
      <w:pPr>
        <w:rPr>
          <w:ins w:id="5083" w:author="Tom Bergeron" w:date="2022-11-11T08:38:00Z"/>
        </w:rPr>
      </w:pPr>
    </w:p>
    <w:p w14:paraId="59920E5D" w14:textId="77777777" w:rsidR="007F7D54" w:rsidRDefault="007F7D54" w:rsidP="006E32D5"/>
    <w:p w14:paraId="41A7A2BD" w14:textId="77777777" w:rsidR="006E32D5" w:rsidRDefault="006E32D5" w:rsidP="006E32D5"/>
    <w:p w14:paraId="571B0141" w14:textId="18D10D68" w:rsidR="006E32D5" w:rsidRPr="0021753A" w:rsidRDefault="006E32D5" w:rsidP="006E32D5">
      <w:r w:rsidRPr="0021753A">
        <w:t xml:space="preserve">If you select </w:t>
      </w:r>
      <w:r w:rsidRPr="0021753A">
        <w:rPr>
          <w:b/>
        </w:rPr>
        <w:t>Y</w:t>
      </w:r>
      <w:r w:rsidR="009B4A54">
        <w:rPr>
          <w:b/>
        </w:rPr>
        <w:t>es</w:t>
      </w:r>
      <w:r w:rsidRPr="0021753A">
        <w:t xml:space="preserve">, the following screen appears, prompting you to confirm the first guess recipe. </w:t>
      </w:r>
      <w:del w:id="5084" w:author="Ryan Beck" w:date="2022-11-18T12:36:00Z">
        <w:r w:rsidRPr="0021753A" w:rsidDel="00125645">
          <w:delText xml:space="preserve"> See </w:delText>
        </w:r>
        <w:r w:rsidRPr="0021753A" w:rsidDel="00125645">
          <w:fldChar w:fldCharType="begin"/>
        </w:r>
        <w:r w:rsidRPr="0021753A" w:rsidDel="00125645">
          <w:delInstrText xml:space="preserve"> REF _Ref185825483 \h </w:delInstrText>
        </w:r>
        <w:r w:rsidRPr="0021753A" w:rsidDel="00125645">
          <w:fldChar w:fldCharType="separate"/>
        </w:r>
        <w:r w:rsidR="00F9407E" w:rsidRPr="0021753A" w:rsidDel="00125645">
          <w:rPr>
            <w:rFonts w:ascii="Arial" w:hAnsi="Arial"/>
            <w:bCs/>
            <w:sz w:val="16"/>
          </w:rPr>
          <w:delText xml:space="preserve">Figure </w:delText>
        </w:r>
        <w:r w:rsidR="00F9407E" w:rsidDel="00125645">
          <w:rPr>
            <w:rFonts w:ascii="Arial" w:hAnsi="Arial"/>
            <w:bCs/>
            <w:noProof/>
            <w:sz w:val="16"/>
          </w:rPr>
          <w:delText>100</w:delText>
        </w:r>
        <w:r w:rsidRPr="0021753A" w:rsidDel="00125645">
          <w:fldChar w:fldCharType="end"/>
        </w:r>
        <w:r w:rsidRPr="0021753A" w:rsidDel="00125645">
          <w:delText>.</w:delText>
        </w:r>
      </w:del>
    </w:p>
    <w:p w14:paraId="420BF73A" w14:textId="77777777" w:rsidR="006E32D5" w:rsidRPr="0021753A" w:rsidRDefault="006E32D5" w:rsidP="006E32D5"/>
    <w:p w14:paraId="60183307" w14:textId="466AA4F2" w:rsidR="006E32D5" w:rsidRPr="0021753A" w:rsidRDefault="006E32D5" w:rsidP="006E32D5">
      <w:pPr>
        <w:jc w:val="center"/>
      </w:pPr>
      <w:del w:id="5085" w:author="Ryan Beck" w:date="2022-10-10T11:50:00Z">
        <w:r w:rsidRPr="0021753A" w:rsidDel="00A47D8A">
          <w:rPr>
            <w:noProof/>
          </w:rPr>
          <w:lastRenderedPageBreak/>
          <w:drawing>
            <wp:inline distT="0" distB="0" distL="0" distR="0" wp14:anchorId="6FC99832" wp14:editId="438262B3">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del>
      <w:ins w:id="5086" w:author="Ryan Beck" w:date="2022-10-10T11:50:00Z">
        <w:r w:rsidR="00A47D8A" w:rsidRPr="00A47D8A">
          <w:rPr>
            <w:noProof/>
          </w:rPr>
          <w:t xml:space="preserve"> </w:t>
        </w:r>
        <w:r w:rsidR="00A47D8A">
          <w:rPr>
            <w:noProof/>
          </w:rPr>
          <w:drawing>
            <wp:inline distT="0" distB="0" distL="0" distR="0" wp14:anchorId="76F6DE8B" wp14:editId="77C47287">
              <wp:extent cx="3355340" cy="2532380"/>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 name="Picture 3067" descr="Graphical user interface&#10;&#10;Description automatically generated with low confidence"/>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355340" cy="2532380"/>
                      </a:xfrm>
                      <a:prstGeom prst="rect">
                        <a:avLst/>
                      </a:prstGeom>
                    </pic:spPr>
                  </pic:pic>
                </a:graphicData>
              </a:graphic>
            </wp:inline>
          </w:drawing>
        </w:r>
      </w:ins>
    </w:p>
    <w:p w14:paraId="1B6A6DE9" w14:textId="01FE5D5F" w:rsidR="006E32D5" w:rsidRPr="0021753A" w:rsidRDefault="006E32D5" w:rsidP="006E32D5">
      <w:pPr>
        <w:spacing w:before="20" w:after="20"/>
        <w:jc w:val="center"/>
        <w:rPr>
          <w:rFonts w:ascii="Arial" w:hAnsi="Arial"/>
          <w:bCs/>
          <w:sz w:val="16"/>
        </w:rPr>
      </w:pPr>
      <w:bookmarkStart w:id="508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100</w:t>
      </w:r>
      <w:r w:rsidRPr="0021753A">
        <w:rPr>
          <w:rFonts w:ascii="Arial" w:hAnsi="Arial"/>
          <w:bCs/>
          <w:noProof/>
          <w:sz w:val="16"/>
        </w:rPr>
        <w:fldChar w:fldCharType="end"/>
      </w:r>
      <w:bookmarkEnd w:id="5087"/>
      <w:r w:rsidRPr="0021753A">
        <w:rPr>
          <w:rFonts w:ascii="Arial" w:hAnsi="Arial"/>
          <w:bCs/>
          <w:sz w:val="16"/>
        </w:rPr>
        <w:t>: Run a Profile – Auto Focus screen #3</w:t>
      </w:r>
    </w:p>
    <w:p w14:paraId="5D07395E" w14:textId="77777777" w:rsidR="006E32D5" w:rsidRPr="0021753A" w:rsidRDefault="006E32D5" w:rsidP="006E32D5"/>
    <w:p w14:paraId="7930AE0D" w14:textId="77777777" w:rsidR="006E32D5" w:rsidRPr="00B439C6" w:rsidRDefault="006E32D5" w:rsidP="006E32D5">
      <w:pPr>
        <w:numPr>
          <w:ilvl w:val="0"/>
          <w:numId w:val="151"/>
        </w:numPr>
        <w:tabs>
          <w:tab w:val="left" w:pos="360"/>
        </w:tabs>
        <w:rPr>
          <w:b/>
          <w:noProof/>
        </w:rPr>
      </w:pPr>
      <w:r w:rsidRPr="00125645">
        <w:rPr>
          <w:bCs/>
          <w:noProof/>
          <w:rPrChange w:id="5088" w:author="Ryan Beck" w:date="2022-11-18T12:36:00Z">
            <w:rPr>
              <w:b/>
              <w:noProof/>
            </w:rPr>
          </w:rPrChange>
        </w:rPr>
        <w:t>Click the</w:t>
      </w:r>
      <w:r w:rsidRPr="0021753A">
        <w:rPr>
          <w:b/>
          <w:noProof/>
        </w:rPr>
        <w:t xml:space="preserve"> Next </w:t>
      </w:r>
      <w:r w:rsidRPr="00125645">
        <w:rPr>
          <w:bCs/>
          <w:noProof/>
          <w:rPrChange w:id="5089" w:author="Ryan Beck" w:date="2022-11-18T12:36:00Z">
            <w:rPr>
              <w:b/>
              <w:noProof/>
            </w:rPr>
          </w:rPrChange>
        </w:rPr>
        <w:t>button</w:t>
      </w:r>
      <w:r>
        <w:rPr>
          <w:b/>
          <w:noProof/>
        </w:rPr>
        <w:t xml:space="preserve"> </w:t>
      </w:r>
      <w:r>
        <w:rPr>
          <w:bCs/>
          <w:noProof/>
        </w:rPr>
        <w:t>to continue with setting up to run a profile.</w:t>
      </w:r>
    </w:p>
    <w:p w14:paraId="5B921FEF" w14:textId="77777777" w:rsidR="006E32D5" w:rsidRPr="0021753A" w:rsidRDefault="006E32D5" w:rsidP="006E32D5">
      <w:pPr>
        <w:ind w:left="360"/>
        <w:rPr>
          <w:b/>
          <w:noProof/>
        </w:rPr>
      </w:pPr>
    </w:p>
    <w:p w14:paraId="0FDFED5E" w14:textId="2EAF9F60" w:rsidR="006E32D5" w:rsidRPr="0021753A" w:rsidRDefault="006E32D5" w:rsidP="006E32D5">
      <w:pPr>
        <w:ind w:left="360"/>
      </w:pPr>
      <w:r w:rsidRPr="0021753A">
        <w:t xml:space="preserve">If there is no communication with the oven controller, the following dialog box appears.  You must manually enter the recipe information on the oven.  </w:t>
      </w:r>
      <w:del w:id="5090" w:author="Ryan Beck" w:date="2022-10-10T11:50:00Z">
        <w:r w:rsidRPr="0021753A" w:rsidDel="00A47D8A">
          <w:delText xml:space="preserve">See </w:delText>
        </w:r>
        <w:r w:rsidRPr="0021753A" w:rsidDel="00A47D8A">
          <w:fldChar w:fldCharType="begin"/>
        </w:r>
        <w:r w:rsidRPr="0021753A" w:rsidDel="00A47D8A">
          <w:delInstrText xml:space="preserve"> REF _Ref185825506 \h </w:delInstrText>
        </w:r>
        <w:r w:rsidRPr="0021753A" w:rsidDel="00A47D8A">
          <w:fldChar w:fldCharType="separate"/>
        </w:r>
        <w:r w:rsidR="00F9407E" w:rsidRPr="0021753A" w:rsidDel="00A47D8A">
          <w:rPr>
            <w:rFonts w:ascii="Arial" w:hAnsi="Arial"/>
            <w:bCs/>
            <w:sz w:val="16"/>
          </w:rPr>
          <w:delText xml:space="preserve">Figure </w:delText>
        </w:r>
        <w:r w:rsidR="00F9407E" w:rsidDel="00A47D8A">
          <w:rPr>
            <w:rFonts w:ascii="Arial" w:hAnsi="Arial"/>
            <w:bCs/>
            <w:noProof/>
            <w:sz w:val="16"/>
          </w:rPr>
          <w:delText>101</w:delText>
        </w:r>
        <w:r w:rsidRPr="0021753A" w:rsidDel="00A47D8A">
          <w:fldChar w:fldCharType="end"/>
        </w:r>
        <w:r w:rsidRPr="0021753A" w:rsidDel="00A47D8A">
          <w:delText>.</w:delText>
        </w:r>
      </w:del>
    </w:p>
    <w:p w14:paraId="1CA1E4F3" w14:textId="77777777" w:rsidR="006E32D5" w:rsidRPr="0021753A" w:rsidRDefault="006E32D5" w:rsidP="006E32D5">
      <w:pPr>
        <w:ind w:left="360"/>
      </w:pPr>
    </w:p>
    <w:p w14:paraId="09D901CB" w14:textId="71A0B2A5" w:rsidR="006E32D5" w:rsidRPr="0021753A" w:rsidRDefault="006E32D5" w:rsidP="006E32D5">
      <w:pPr>
        <w:jc w:val="center"/>
      </w:pPr>
      <w:del w:id="5091" w:author="Ryan Beck" w:date="2022-10-10T11:50:00Z">
        <w:r w:rsidDel="004B036B">
          <w:rPr>
            <w:noProof/>
          </w:rPr>
          <w:lastRenderedPageBreak/>
          <w:drawing>
            <wp:inline distT="0" distB="0" distL="0" distR="0" wp14:anchorId="59B3CFA9" wp14:editId="793C8656">
              <wp:extent cx="3609975" cy="1990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del>
      <w:ins w:id="5092" w:author="Ryan Beck" w:date="2022-10-10T11:50:00Z">
        <w:r w:rsidR="004B036B" w:rsidRPr="004B036B">
          <w:rPr>
            <w:noProof/>
          </w:rPr>
          <w:t xml:space="preserve"> </w:t>
        </w:r>
        <w:r w:rsidR="004B036B">
          <w:rPr>
            <w:noProof/>
          </w:rPr>
          <w:drawing>
            <wp:inline distT="0" distB="0" distL="0" distR="0" wp14:anchorId="4BC249E8" wp14:editId="779A32ED">
              <wp:extent cx="2569210" cy="2413000"/>
              <wp:effectExtent l="0" t="0" r="2540" b="635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569210" cy="2413000"/>
                      </a:xfrm>
                      <a:prstGeom prst="rect">
                        <a:avLst/>
                      </a:prstGeom>
                    </pic:spPr>
                  </pic:pic>
                </a:graphicData>
              </a:graphic>
            </wp:inline>
          </w:drawing>
        </w:r>
      </w:ins>
    </w:p>
    <w:p w14:paraId="65266F1C" w14:textId="3AFC3A68" w:rsidR="006E32D5" w:rsidRPr="0021753A" w:rsidRDefault="006E32D5" w:rsidP="006E32D5">
      <w:pPr>
        <w:spacing w:before="20" w:after="20"/>
        <w:jc w:val="center"/>
        <w:rPr>
          <w:rFonts w:ascii="Arial" w:hAnsi="Arial"/>
          <w:bCs/>
          <w:sz w:val="16"/>
        </w:rPr>
      </w:pPr>
      <w:bookmarkStart w:id="5093"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093938">
        <w:rPr>
          <w:rFonts w:ascii="Arial" w:hAnsi="Arial"/>
          <w:bCs/>
          <w:noProof/>
          <w:sz w:val="16"/>
        </w:rPr>
        <w:t>101</w:t>
      </w:r>
      <w:r w:rsidRPr="0021753A">
        <w:rPr>
          <w:rFonts w:ascii="Arial" w:hAnsi="Arial"/>
          <w:bCs/>
          <w:noProof/>
          <w:sz w:val="16"/>
        </w:rPr>
        <w:fldChar w:fldCharType="end"/>
      </w:r>
      <w:bookmarkEnd w:id="5093"/>
      <w:r w:rsidRPr="0021753A">
        <w:rPr>
          <w:rFonts w:ascii="Arial" w:hAnsi="Arial"/>
          <w:bCs/>
          <w:sz w:val="16"/>
        </w:rPr>
        <w:t xml:space="preserve">: Run a Profile – Oven controller communication </w:t>
      </w:r>
      <w:proofErr w:type="gramStart"/>
      <w:r w:rsidRPr="0021753A">
        <w:rPr>
          <w:rFonts w:ascii="Arial" w:hAnsi="Arial"/>
          <w:bCs/>
          <w:sz w:val="16"/>
        </w:rPr>
        <w:t>error</w:t>
      </w:r>
      <w:proofErr w:type="gramEnd"/>
    </w:p>
    <w:p w14:paraId="0E815F04" w14:textId="77777777" w:rsidR="006E32D5" w:rsidRPr="0021753A" w:rsidRDefault="006E32D5" w:rsidP="006E32D5"/>
    <w:p w14:paraId="1426C7C4" w14:textId="77777777" w:rsidR="006E32D5" w:rsidRPr="0021753A" w:rsidRDefault="006E32D5" w:rsidP="006E32D5">
      <w:pPr>
        <w:ind w:left="360"/>
      </w:pPr>
      <w:r w:rsidRPr="0021753A">
        <w:t>If there is communication with the oven, then the recipe is copied directly to the oven.</w:t>
      </w:r>
    </w:p>
    <w:p w14:paraId="414486DF" w14:textId="76BFB3B9" w:rsidR="00806DB4" w:rsidRDefault="00806DB4" w:rsidP="0026146F">
      <w:pPr>
        <w:pStyle w:val="Heading1"/>
      </w:pPr>
      <w:bookmarkStart w:id="5094" w:name="_Toc53042075"/>
      <w:bookmarkStart w:id="5095" w:name="_Toc53042425"/>
      <w:bookmarkStart w:id="5096" w:name="_Toc53042495"/>
      <w:bookmarkStart w:id="5097" w:name="_Toc86846228"/>
      <w:bookmarkStart w:id="5098" w:name="_Toc86846589"/>
      <w:bookmarkStart w:id="5099" w:name="_Toc119049797"/>
      <w:bookmarkStart w:id="5100" w:name="_Toc119050721"/>
      <w:bookmarkStart w:id="5101" w:name="_Toc130360791"/>
      <w:r>
        <w:lastRenderedPageBreak/>
        <w:t>Sav</w:t>
      </w:r>
      <w:r w:rsidR="00AD4DC4">
        <w:t>e</w:t>
      </w:r>
      <w:r>
        <w:t xml:space="preserve"> </w:t>
      </w:r>
      <w:r w:rsidR="006C7149">
        <w:t xml:space="preserve">Energy </w:t>
      </w:r>
      <w:r w:rsidR="0008084B">
        <w:t>with</w:t>
      </w:r>
      <w:r w:rsidR="006C7149">
        <w:t xml:space="preserve"> </w:t>
      </w:r>
      <w:r>
        <w:t xml:space="preserve">Navigator </w:t>
      </w:r>
      <w:r w:rsidR="00AD4DC4">
        <w:t>a</w:t>
      </w:r>
      <w:r w:rsidR="006C7149">
        <w:t xml:space="preserve">nd </w:t>
      </w:r>
      <w:r>
        <w:t>Auto</w:t>
      </w:r>
      <w:r w:rsidR="006C7149">
        <w:t>-</w:t>
      </w:r>
      <w:r>
        <w:t>Focus</w:t>
      </w:r>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94"/>
      <w:bookmarkEnd w:id="5095"/>
      <w:bookmarkEnd w:id="5096"/>
      <w:bookmarkEnd w:id="5097"/>
      <w:bookmarkEnd w:id="5098"/>
      <w:bookmarkEnd w:id="5099"/>
      <w:bookmarkEnd w:id="5100"/>
      <w:bookmarkEnd w:id="5101"/>
    </w:p>
    <w:p w14:paraId="7CF6FE89" w14:textId="02466166"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0254F3">
        <w:t>included</w:t>
      </w:r>
      <w:r>
        <w:t xml:space="preserve"> with b</w:t>
      </w:r>
      <w:r w:rsidR="00CB1F91">
        <w:t>oth the Navigator</w:t>
      </w:r>
      <w:r w:rsidR="000254F3">
        <w:t xml:space="preserve"> Power and Auto-Focus Power</w:t>
      </w:r>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w:t>
      </w:r>
    </w:p>
    <w:p w14:paraId="6A92B321" w14:textId="270CFDB1" w:rsidR="00846BB0" w:rsidRDefault="00846BB0" w:rsidP="00846BB0">
      <w:pPr>
        <w:pStyle w:val="ListBullet"/>
        <w:numPr>
          <w:ilvl w:val="0"/>
          <w:numId w:val="0"/>
        </w:numPr>
      </w:pPr>
    </w:p>
    <w:p w14:paraId="18EEE93C" w14:textId="6252AC48" w:rsidR="00846BB0" w:rsidRDefault="004F7C7C" w:rsidP="002D7822">
      <w:pPr>
        <w:pStyle w:val="Heading2"/>
      </w:pPr>
      <w:bookmarkStart w:id="5102" w:name="_Toc469043176"/>
      <w:bookmarkStart w:id="5103" w:name="_Toc469043756"/>
      <w:bookmarkStart w:id="5104" w:name="_Toc469045060"/>
      <w:bookmarkStart w:id="5105" w:name="_Toc469612949"/>
      <w:bookmarkStart w:id="5106" w:name="_Toc491175122"/>
      <w:bookmarkStart w:id="5107" w:name="_Toc491264031"/>
      <w:bookmarkStart w:id="5108" w:name="_Toc491337709"/>
      <w:bookmarkStart w:id="5109" w:name="_Toc491338047"/>
      <w:bookmarkStart w:id="5110" w:name="_Toc532855794"/>
      <w:bookmarkStart w:id="5111" w:name="_Toc532856653"/>
      <w:bookmarkStart w:id="5112" w:name="_Toc53042076"/>
      <w:bookmarkStart w:id="5113" w:name="_Toc53042426"/>
      <w:bookmarkStart w:id="5114" w:name="_Toc86846229"/>
      <w:bookmarkStart w:id="5115" w:name="_Toc86846590"/>
      <w:bookmarkStart w:id="5116" w:name="_Toc119049798"/>
      <w:bookmarkStart w:id="5117" w:name="_Toc119050722"/>
      <w:bookmarkStart w:id="5118" w:name="_Toc130360792"/>
      <w:r>
        <w:t>Enable the Power Feature in Auto-Focus</w:t>
      </w:r>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0275EF">
              <w:rPr>
                <w:bCs/>
                <w:i/>
                <w:iCs/>
              </w:rPr>
              <w:t>Auto-Focus</w:t>
            </w:r>
            <w:r>
              <w:t xml:space="preserve"> tab.</w:t>
            </w:r>
          </w:p>
          <w:p w14:paraId="776846A2" w14:textId="77777777" w:rsidR="008A2A4F" w:rsidRDefault="008A2A4F" w:rsidP="008A2A4F"/>
          <w:p w14:paraId="51FA44D1" w14:textId="57DD51D5" w:rsidR="00867A89" w:rsidRDefault="00867A89" w:rsidP="00867A89">
            <w:pPr>
              <w:numPr>
                <w:ilvl w:val="0"/>
                <w:numId w:val="38"/>
              </w:numPr>
            </w:pPr>
            <w:r>
              <w:t xml:space="preserve">In the </w:t>
            </w:r>
            <w:r w:rsidRPr="00FE595C">
              <w:rPr>
                <w:bCs/>
                <w:i/>
                <w:iCs/>
              </w:rPr>
              <w:t>Search Mode</w:t>
            </w:r>
            <w:r>
              <w:t xml:space="preserve"> area of the </w:t>
            </w:r>
            <w:r w:rsidRPr="00FE595C">
              <w:rPr>
                <w:bCs/>
                <w:i/>
                <w:iCs/>
              </w:rPr>
              <w:t>Profile Optimization Settings</w:t>
            </w:r>
            <w:r>
              <w:t xml:space="preserve"> panel, select </w:t>
            </w:r>
            <w:r w:rsidRPr="00ED66B5">
              <w:rPr>
                <w:b/>
              </w:rPr>
              <w:t>Minimize Energy Consumption</w:t>
            </w:r>
            <w:r w:rsidRPr="00FE595C">
              <w:rPr>
                <w:b/>
                <w:bCs/>
              </w:rPr>
              <w:t>.</w:t>
            </w:r>
          </w:p>
          <w:p w14:paraId="747D452D" w14:textId="77777777" w:rsidR="008A2A4F" w:rsidRDefault="008A2A4F" w:rsidP="008A2A4F"/>
          <w:p w14:paraId="04D3D83F" w14:textId="6B3FCA14" w:rsidR="008A2A4F" w:rsidRDefault="008A2A4F" w:rsidP="00806DB4"/>
        </w:tc>
        <w:tc>
          <w:tcPr>
            <w:tcW w:w="3576" w:type="dxa"/>
            <w:shd w:val="clear" w:color="auto" w:fill="auto"/>
          </w:tcPr>
          <w:p w14:paraId="4E1B96F8" w14:textId="684D72EB" w:rsidR="007E00AE" w:rsidRDefault="007E00AE" w:rsidP="00806DB4">
            <w:pPr>
              <w:rPr>
                <w:noProof/>
              </w:rPr>
            </w:pPr>
          </w:p>
          <w:p w14:paraId="137B76C6" w14:textId="6E820B2B" w:rsidR="008167D2" w:rsidRDefault="000E0382" w:rsidP="00806DB4">
            <w:pPr>
              <w:rPr>
                <w:noProof/>
              </w:rPr>
            </w:pPr>
            <w:r>
              <w:rPr>
                <w:noProof/>
              </w:rPr>
              <w:drawing>
                <wp:inline distT="0" distB="0" distL="0" distR="0" wp14:anchorId="0AA6F33D" wp14:editId="4AE62B08">
                  <wp:extent cx="2001979" cy="1273007"/>
                  <wp:effectExtent l="0" t="0" r="0" b="3810"/>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07326" cy="1276407"/>
                          </a:xfrm>
                          <a:prstGeom prst="rect">
                            <a:avLst/>
                          </a:prstGeom>
                          <a:noFill/>
                          <a:ln>
                            <a:noFill/>
                          </a:ln>
                        </pic:spPr>
                      </pic:pic>
                    </a:graphicData>
                  </a:graphic>
                </wp:inline>
              </w:drawing>
            </w:r>
          </w:p>
          <w:p w14:paraId="028832C5" w14:textId="2E232678" w:rsidR="007E00AE" w:rsidRDefault="007E00AE" w:rsidP="00806DB4"/>
        </w:tc>
      </w:tr>
    </w:tbl>
    <w:p w14:paraId="15ABCF10" w14:textId="2AF39003" w:rsidR="004F7C7C" w:rsidRDefault="004F7C7C"/>
    <w:p w14:paraId="7B3348D7" w14:textId="77777777" w:rsidR="004F7C7C" w:rsidRDefault="004F7C7C" w:rsidP="002D7822">
      <w:pPr>
        <w:pStyle w:val="Heading2"/>
      </w:pPr>
      <w:bookmarkStart w:id="5119" w:name="_Toc469043177"/>
      <w:bookmarkStart w:id="5120" w:name="_Toc469043757"/>
      <w:bookmarkStart w:id="5121" w:name="_Toc469045061"/>
      <w:bookmarkStart w:id="5122" w:name="_Toc469612950"/>
      <w:bookmarkStart w:id="5123" w:name="_Toc491175123"/>
      <w:bookmarkStart w:id="5124" w:name="_Toc491264032"/>
      <w:bookmarkStart w:id="5125" w:name="_Toc491337710"/>
      <w:bookmarkStart w:id="5126" w:name="_Toc491338048"/>
      <w:bookmarkStart w:id="5127" w:name="_Toc532855795"/>
      <w:bookmarkStart w:id="5128" w:name="_Toc532856654"/>
      <w:bookmarkStart w:id="5129" w:name="_Toc53042077"/>
      <w:bookmarkStart w:id="5130" w:name="_Toc53042427"/>
      <w:bookmarkStart w:id="5131" w:name="_Toc86846230"/>
      <w:bookmarkStart w:id="5132" w:name="_Toc86846591"/>
      <w:bookmarkStart w:id="5133" w:name="_Toc119049799"/>
      <w:bookmarkStart w:id="5134" w:name="_Toc119050723"/>
      <w:bookmarkStart w:id="5135" w:name="_Toc130360793"/>
      <w:r>
        <w:t>Enable the Power Feature in</w:t>
      </w:r>
      <w:r w:rsidRPr="008A2A4F">
        <w:t xml:space="preserve"> </w:t>
      </w:r>
      <w:r>
        <w:t>Navigator</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DE22976" w:rsidR="008A2A4F" w:rsidRDefault="008A2A4F" w:rsidP="00AA5614">
            <w:pPr>
              <w:numPr>
                <w:ilvl w:val="0"/>
                <w:numId w:val="39"/>
              </w:numPr>
            </w:pPr>
            <w:r>
              <w:t>On th</w:t>
            </w:r>
            <w:ins w:id="5136" w:author="Tom Bergeron" w:date="2023-04-11T23:09:00Z">
              <w:r w:rsidR="006555DC">
                <w:t>e</w:t>
              </w:r>
            </w:ins>
            <w:ins w:id="5137" w:author="Tom Bergeron" w:date="2023-04-11T23:10:00Z">
              <w:r w:rsidR="006555DC">
                <w:t xml:space="preserve"> Profile Graph</w:t>
              </w:r>
            </w:ins>
            <w:del w:id="5138" w:author="Tom Bergeron" w:date="2023-04-11T23:09:00Z">
              <w:r w:rsidDel="006555DC">
                <w:delText xml:space="preserve">e </w:delText>
              </w:r>
              <w:r w:rsidRPr="00125645" w:rsidDel="006555DC">
                <w:rPr>
                  <w:i/>
                  <w:iCs/>
                  <w:rPrChange w:id="5139" w:author="Ryan Beck" w:date="2022-11-18T12:36:00Z">
                    <w:rPr/>
                  </w:rPrChange>
                </w:rPr>
                <w:delText>Virtual Profile Live Mode</w:delText>
              </w:r>
            </w:del>
            <w:r>
              <w:t xml:space="preserve"> screen, select the </w:t>
            </w:r>
            <w:r w:rsidRPr="002B2541">
              <w:rPr>
                <w:i/>
                <w:iCs/>
                <w:rPrChange w:id="5140" w:author="Ryan Beck" w:date="2022-11-18T12:36:00Z">
                  <w:rPr/>
                </w:rPrChange>
              </w:rPr>
              <w:t>Optimization</w:t>
            </w:r>
            <w:r>
              <w:t xml:space="preserve"> tab.</w:t>
            </w:r>
          </w:p>
          <w:p w14:paraId="7CFD0E00" w14:textId="77777777" w:rsidR="008A2A4F" w:rsidRDefault="008A2A4F" w:rsidP="008A2A4F"/>
          <w:p w14:paraId="130F1FCC" w14:textId="74BA1057" w:rsidR="008A2A4F" w:rsidRDefault="008A2A4F" w:rsidP="00AA5614">
            <w:pPr>
              <w:numPr>
                <w:ilvl w:val="0"/>
                <w:numId w:val="39"/>
              </w:numPr>
            </w:pPr>
            <w:r>
              <w:t xml:space="preserve">In the </w:t>
            </w:r>
            <w:r w:rsidRPr="00771F32">
              <w:rPr>
                <w:bCs/>
                <w:i/>
                <w:iCs/>
                <w:rPrChange w:id="5141" w:author="Ryan Beck" w:date="2022-11-18T12:36:00Z">
                  <w:rPr>
                    <w:b/>
                  </w:rPr>
                </w:rPrChange>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6A6E62A"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5AD5A01E" w:rsidR="008167D2" w:rsidRDefault="000E0382" w:rsidP="00806DB4">
            <w:pPr>
              <w:rPr>
                <w:noProof/>
              </w:rPr>
            </w:pPr>
            <w:del w:id="5142" w:author="Ryan Beck" w:date="2022-10-10T11:51:00Z">
              <w:r w:rsidDel="000477AD">
                <w:rPr>
                  <w:noProof/>
                </w:rPr>
                <w:drawing>
                  <wp:inline distT="0" distB="0" distL="0" distR="0" wp14:anchorId="1DBECAC4" wp14:editId="1363552B">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del>
            <w:ins w:id="5143" w:author="Ryan Beck" w:date="2022-10-10T11:51:00Z">
              <w:r w:rsidR="000477AD">
                <w:rPr>
                  <w:noProof/>
                </w:rPr>
                <w:t xml:space="preserve"> </w:t>
              </w:r>
              <w:r w:rsidR="000477AD">
                <w:rPr>
                  <w:noProof/>
                </w:rPr>
                <w:drawing>
                  <wp:inline distT="0" distB="0" distL="0" distR="0" wp14:anchorId="72FDC144" wp14:editId="2AC57BCF">
                    <wp:extent cx="1968001" cy="1486894"/>
                    <wp:effectExtent l="0" t="0" r="0"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 name="Picture 3068"/>
                            <pic:cNvPicPr>
                              <a:picLocks noChangeAspect="1"/>
                            </pic:cNvPicPr>
                          </pic:nvPicPr>
                          <pic:blipFill>
                            <a:blip r:embed="rId234"/>
                            <a:stretch>
                              <a:fillRect/>
                            </a:stretch>
                          </pic:blipFill>
                          <pic:spPr>
                            <a:xfrm>
                              <a:off x="0" y="0"/>
                              <a:ext cx="1970262" cy="1488602"/>
                            </a:xfrm>
                            <a:prstGeom prst="rect">
                              <a:avLst/>
                            </a:prstGeom>
                          </pic:spPr>
                        </pic:pic>
                      </a:graphicData>
                    </a:graphic>
                  </wp:inline>
                </w:drawing>
              </w:r>
              <w:r w:rsidR="002173B9">
                <w:rPr>
                  <w:noProof/>
                </w:rPr>
                <w:t xml:space="preserve"> </w:t>
              </w:r>
            </w:ins>
          </w:p>
          <w:p w14:paraId="1BBBFE8B" w14:textId="77777777" w:rsidR="007E00AE" w:rsidRDefault="007E00AE" w:rsidP="00806DB4"/>
        </w:tc>
      </w:tr>
    </w:tbl>
    <w:p w14:paraId="02F241FD" w14:textId="6F9EBB22" w:rsidR="00FB2208" w:rsidRDefault="00FB2208" w:rsidP="00806DB4"/>
    <w:p w14:paraId="68C2FC1B" w14:textId="7573D482" w:rsidR="002172EC" w:rsidRPr="00AD4DC4" w:rsidRDefault="002172EC" w:rsidP="002172EC">
      <w:pPr>
        <w:pStyle w:val="Heading1"/>
      </w:pPr>
      <w:bookmarkStart w:id="5144" w:name="_Using_the_Live"/>
      <w:bookmarkStart w:id="5145" w:name="_Toc469612951"/>
      <w:bookmarkStart w:id="5146" w:name="_Toc491175124"/>
      <w:bookmarkStart w:id="5147" w:name="_Toc491264033"/>
      <w:bookmarkStart w:id="5148" w:name="_Toc491337711"/>
      <w:bookmarkStart w:id="5149" w:name="_Toc491338049"/>
      <w:bookmarkStart w:id="5150" w:name="_Toc491414012"/>
      <w:bookmarkStart w:id="5151" w:name="_Toc532836377"/>
      <w:bookmarkStart w:id="5152" w:name="_Toc532855796"/>
      <w:bookmarkStart w:id="5153" w:name="_Toc532856655"/>
      <w:bookmarkStart w:id="5154" w:name="_Toc53042078"/>
      <w:bookmarkStart w:id="5155" w:name="_Toc53042428"/>
      <w:bookmarkStart w:id="5156" w:name="_Toc53042496"/>
      <w:bookmarkStart w:id="5157" w:name="_Toc86846231"/>
      <w:bookmarkStart w:id="5158" w:name="_Toc86846592"/>
      <w:bookmarkStart w:id="5159" w:name="_Toc119049800"/>
      <w:bookmarkStart w:id="5160" w:name="_Toc119050724"/>
      <w:bookmarkStart w:id="5161" w:name="_Toc130360794"/>
      <w:bookmarkStart w:id="5162" w:name="_Toc329249444"/>
      <w:bookmarkStart w:id="5163" w:name="_Toc394486320"/>
      <w:bookmarkStart w:id="5164" w:name="_Toc394583244"/>
      <w:bookmarkStart w:id="5165" w:name="_Toc394583400"/>
      <w:bookmarkStart w:id="5166" w:name="_Toc468168379"/>
      <w:bookmarkStart w:id="5167" w:name="_Toc468175427"/>
      <w:bookmarkStart w:id="5168" w:name="_Toc468551583"/>
      <w:bookmarkStart w:id="5169" w:name="_Toc469038810"/>
      <w:bookmarkStart w:id="5170" w:name="_Toc469038865"/>
      <w:bookmarkStart w:id="5171" w:name="_Toc469042024"/>
      <w:bookmarkStart w:id="5172" w:name="_Toc469043178"/>
      <w:bookmarkStart w:id="5173" w:name="_Toc469043758"/>
      <w:bookmarkStart w:id="5174" w:name="_Toc469043843"/>
      <w:bookmarkStart w:id="5175" w:name="_Toc469045062"/>
      <w:bookmarkEnd w:id="5144"/>
      <w:r w:rsidRPr="00AD4DC4">
        <w:lastRenderedPageBreak/>
        <w:t>Use Sweet Spot Target</w:t>
      </w:r>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14:paraId="1B4E7B2B" w14:textId="07E96DF4" w:rsidR="002172EC" w:rsidRPr="00AD4DC4" w:rsidRDefault="002172EC" w:rsidP="002172EC">
      <w:pPr>
        <w:jc w:val="center"/>
      </w:pPr>
      <w:r w:rsidRPr="00AD4DC4">
        <w:rPr>
          <w:noProof/>
        </w:rPr>
        <mc:AlternateContent>
          <mc:Choice Requires="wps">
            <w:drawing>
              <wp:anchor distT="0" distB="0" distL="114300" distR="114300" simplePos="0" relativeHeight="251778048" behindDoc="0" locked="0" layoutInCell="1" allowOverlap="1" wp14:anchorId="51D36073" wp14:editId="400F8603">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BA8B1" id="Rectangle 2959" o:spid="_x0000_s1026" style="position:absolute;margin-left:94.15pt;margin-top:131.85pt;width:73.1pt;height:19.4pt;z-index:25177804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874157" cy="3081528"/>
                    </a:xfrm>
                    <a:prstGeom prst="rect">
                      <a:avLst/>
                    </a:prstGeom>
                  </pic:spPr>
                </pic:pic>
              </a:graphicData>
            </a:graphic>
          </wp:inline>
        </w:drawing>
      </w:r>
    </w:p>
    <w:p w14:paraId="2CD7CE8E" w14:textId="748CF5B7" w:rsidR="002172EC" w:rsidRPr="00AD4DC4" w:rsidRDefault="002172EC" w:rsidP="002172EC">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102</w:t>
      </w:r>
      <w:r w:rsidR="00EB54D7">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2F71F732" w:rsidR="002172EC" w:rsidRPr="007F7920" w:rsidRDefault="002172EC" w:rsidP="002172EC">
      <w:pPr>
        <w:rPr>
          <w:highlight w:val="yellow"/>
        </w:rPr>
      </w:pPr>
    </w:p>
    <w:p w14:paraId="5CA3B928" w14:textId="5EC04158" w:rsidR="002172EC" w:rsidRDefault="002173B9" w:rsidP="002172EC">
      <w:ins w:id="5176" w:author="Ryan Beck" w:date="2022-10-10T11:51:00Z">
        <w:r>
          <w:rPr>
            <w:noProof/>
          </w:rPr>
          <mc:AlternateContent>
            <mc:Choice Requires="wps">
              <w:drawing>
                <wp:anchor distT="0" distB="0" distL="114300" distR="114300" simplePos="0" relativeHeight="252561408" behindDoc="0" locked="0" layoutInCell="1" allowOverlap="1" wp14:anchorId="3568727F" wp14:editId="32AC1D2B">
                  <wp:simplePos x="0" y="0"/>
                  <wp:positionH relativeFrom="column">
                    <wp:posOffset>3806863</wp:posOffset>
                  </wp:positionH>
                  <wp:positionV relativeFrom="paragraph">
                    <wp:posOffset>792405</wp:posOffset>
                  </wp:positionV>
                  <wp:extent cx="921385" cy="527050"/>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385"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298E5" id="Rectangle 3069" o:spid="_x0000_s1026" style="position:absolute;margin-left:299.75pt;margin-top:62.4pt;width:72.55pt;height:41.5pt;z-index:25256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" filled="f" strokecolor="red" strokeweight="2pt"/>
              </w:pict>
            </mc:Fallback>
          </mc:AlternateContent>
        </w:r>
      </w:ins>
      <w:r w:rsidR="002172EC" w:rsidRPr="00AD4DC4">
        <w:rPr>
          <w:noProof/>
        </w:rPr>
        <w:drawing>
          <wp:anchor distT="0" distB="0" distL="114300" distR="114300" simplePos="0" relativeHeight="251850752" behindDoc="0" locked="0" layoutInCell="1" allowOverlap="1" wp14:anchorId="4772D4DE" wp14:editId="059E8802">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Normally, when selecting a specification, only an upper and lower limit is defined, and the “</w:t>
      </w:r>
      <w:r w:rsidR="00122FCB">
        <w:t>T</w:t>
      </w:r>
      <w:r w:rsidR="002172EC" w:rsidRPr="00AD4DC4">
        <w:t xml:space="preserve">arget” value is automatically the center of the upper/lower limits. </w:t>
      </w:r>
    </w:p>
    <w:p w14:paraId="100324AD" w14:textId="77777777" w:rsidR="002172EC" w:rsidRDefault="002172EC" w:rsidP="002172EC"/>
    <w:p w14:paraId="63A2BEF6" w14:textId="76FA82F6"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w:t>
      </w:r>
      <w:r w:rsidR="00122FCB">
        <w:t>“</w:t>
      </w:r>
      <w:r w:rsidRPr="00AD4DC4">
        <w:t>Target</w:t>
      </w:r>
      <w:r w:rsidR="00122FCB">
        <w:t>”</w:t>
      </w:r>
      <w:r w:rsidRPr="00AD4DC4">
        <w:t xml:space="preserve">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00EEA98C" w:rsidR="00F268F2" w:rsidRDefault="00F268F2">
      <w:pPr>
        <w:rPr>
          <w:b/>
        </w:rPr>
      </w:pPr>
      <w:bookmarkStart w:id="5177" w:name="_Using_The_Live_1"/>
      <w:bookmarkStart w:id="5178" w:name="_Using_Statistical_Process"/>
      <w:bookmarkStart w:id="5179" w:name="_Toc394486321"/>
      <w:bookmarkStart w:id="5180" w:name="_Toc394583245"/>
      <w:bookmarkStart w:id="5181" w:name="_Toc39458340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7"/>
      <w:bookmarkEnd w:id="5178"/>
    </w:p>
    <w:p w14:paraId="5EEB1D39" w14:textId="7CCD0AD7" w:rsidR="006E5F74" w:rsidRDefault="006E5F74">
      <w:pPr>
        <w:rPr>
          <w:b/>
        </w:rPr>
      </w:pPr>
    </w:p>
    <w:p w14:paraId="6125DE6D" w14:textId="779837E4" w:rsidR="006E5F74" w:rsidRDefault="006E5F74">
      <w:pPr>
        <w:rPr>
          <w:b/>
        </w:rPr>
      </w:pPr>
    </w:p>
    <w:p w14:paraId="25A522BC" w14:textId="2DDDDABA" w:rsidR="006E5F74" w:rsidRDefault="006E5F74">
      <w:pPr>
        <w:rPr>
          <w:b/>
        </w:rPr>
      </w:pPr>
    </w:p>
    <w:p w14:paraId="331CDF32" w14:textId="479BCBC0" w:rsidR="006E5F74" w:rsidRDefault="006E5F74">
      <w:pPr>
        <w:rPr>
          <w:b/>
        </w:rPr>
      </w:pPr>
    </w:p>
    <w:p w14:paraId="3EE45D04" w14:textId="3FBB784B" w:rsidR="006E5F74" w:rsidRDefault="006E5F74">
      <w:pPr>
        <w:rPr>
          <w:b/>
        </w:rPr>
      </w:pPr>
    </w:p>
    <w:p w14:paraId="16029E3B" w14:textId="4E135968" w:rsidR="006E5F74" w:rsidRDefault="006E5F74">
      <w:pPr>
        <w:rPr>
          <w:b/>
        </w:rPr>
      </w:pPr>
    </w:p>
    <w:p w14:paraId="5759CFA2" w14:textId="14695884" w:rsidR="006E5F74" w:rsidRDefault="006E5F74">
      <w:pPr>
        <w:rPr>
          <w:b/>
        </w:rPr>
      </w:pPr>
    </w:p>
    <w:p w14:paraId="287578C0" w14:textId="187AAB26" w:rsidR="006E5F74" w:rsidRDefault="006E5F74">
      <w:pPr>
        <w:rPr>
          <w:b/>
        </w:rPr>
      </w:pPr>
    </w:p>
    <w:p w14:paraId="350488B4" w14:textId="108A8CF9" w:rsidR="006E5F74" w:rsidRDefault="006E5F74">
      <w:pPr>
        <w:rPr>
          <w:b/>
        </w:rPr>
      </w:pPr>
    </w:p>
    <w:p w14:paraId="2E4EE840" w14:textId="10BE19C7" w:rsidR="006E5F74" w:rsidRDefault="006E5F74">
      <w:pPr>
        <w:rPr>
          <w:b/>
        </w:rPr>
      </w:pPr>
    </w:p>
    <w:p w14:paraId="67EFABDA" w14:textId="4B1B97C1" w:rsidR="006E5F74" w:rsidRDefault="006E5F74">
      <w:pPr>
        <w:rPr>
          <w:b/>
        </w:rPr>
      </w:pPr>
    </w:p>
    <w:p w14:paraId="7C999C87" w14:textId="21746447" w:rsidR="006E5F74" w:rsidRDefault="006E5F74">
      <w:pPr>
        <w:rPr>
          <w:b/>
        </w:rPr>
      </w:pPr>
    </w:p>
    <w:p w14:paraId="0937A906" w14:textId="04FF15DE" w:rsidR="006E5F74" w:rsidRDefault="006E5F74">
      <w:pPr>
        <w:rPr>
          <w:b/>
        </w:rPr>
      </w:pPr>
    </w:p>
    <w:p w14:paraId="72603E27" w14:textId="464FD2E9" w:rsidR="006E5F74" w:rsidRDefault="006E5F74" w:rsidP="006A4781">
      <w:pPr>
        <w:pStyle w:val="Heading1"/>
      </w:pPr>
      <w:bookmarkStart w:id="5182" w:name="_Toc104469905"/>
      <w:bookmarkStart w:id="5183" w:name="_Toc114430300"/>
      <w:bookmarkStart w:id="5184" w:name="_Toc129263957"/>
      <w:bookmarkStart w:id="5185" w:name="_Toc129672990"/>
      <w:bookmarkStart w:id="5186" w:name="_Toc129673269"/>
      <w:bookmarkStart w:id="5187" w:name="_Toc129673583"/>
      <w:bookmarkStart w:id="5188" w:name="_Toc130360795"/>
      <w:bookmarkStart w:id="5189" w:name="_Hlk129591864"/>
      <w:r>
        <w:lastRenderedPageBreak/>
        <w:t>Dual Profiling Mode</w:t>
      </w:r>
      <w:bookmarkEnd w:id="5182"/>
      <w:bookmarkEnd w:id="5183"/>
      <w:bookmarkEnd w:id="5184"/>
      <w:bookmarkEnd w:id="5185"/>
      <w:bookmarkEnd w:id="5186"/>
      <w:bookmarkEnd w:id="5187"/>
      <w:bookmarkEnd w:id="5188"/>
    </w:p>
    <w:p w14:paraId="713D4FB8" w14:textId="77777777" w:rsidR="006E5F74" w:rsidRDefault="006E5F74" w:rsidP="006E5F74">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p>
    <w:p w14:paraId="58283D81" w14:textId="77777777" w:rsidR="006E5F74" w:rsidRDefault="006E5F74" w:rsidP="006E5F74"/>
    <w:p w14:paraId="1ACC5ADA" w14:textId="77777777" w:rsidR="006E5F74" w:rsidRDefault="006E5F74" w:rsidP="006555DC">
      <w:pPr>
        <w:pStyle w:val="Heading3"/>
      </w:pPr>
      <w:bookmarkStart w:id="5190" w:name="_Toc104469906"/>
      <w:bookmarkStart w:id="5191" w:name="_Toc114430301"/>
      <w:bookmarkStart w:id="5192" w:name="_Toc129263958"/>
      <w:bookmarkStart w:id="5193" w:name="_Toc129673270"/>
      <w:bookmarkStart w:id="5194" w:name="_Toc129673584"/>
      <w:bookmarkStart w:id="5195" w:name="_Toc130360796"/>
      <w:r>
        <w:t>Configuration</w:t>
      </w:r>
      <w:bookmarkEnd w:id="5190"/>
      <w:bookmarkEnd w:id="5191"/>
      <w:bookmarkEnd w:id="5192"/>
      <w:bookmarkEnd w:id="5193"/>
      <w:bookmarkEnd w:id="5194"/>
      <w:bookmarkEnd w:id="5195"/>
    </w:p>
    <w:p w14:paraId="2CC620A2" w14:textId="77777777" w:rsidR="006E5F74" w:rsidRDefault="006E5F74" w:rsidP="006E5F74">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p>
    <w:p w14:paraId="47DEAC9C" w14:textId="77777777" w:rsidR="006E5F74" w:rsidRDefault="006E5F74" w:rsidP="006E5F74"/>
    <w:p w14:paraId="4490BAA2" w14:textId="77777777" w:rsidR="006E5F74" w:rsidRDefault="006E5F74" w:rsidP="006E5F74">
      <w:pPr>
        <w:jc w:val="center"/>
      </w:pPr>
      <w:r>
        <w:rPr>
          <w:noProof/>
        </w:rPr>
        <w:drawing>
          <wp:inline distT="0" distB="0" distL="0" distR="0" wp14:anchorId="0783D511" wp14:editId="18A3EA83">
            <wp:extent cx="5001912" cy="4107815"/>
            <wp:effectExtent l="0" t="0" r="8255" b="698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237">
                      <a:extLst>
                        <a:ext uri="{28A0092B-C50C-407E-A947-70E740481C1C}">
                          <a14:useLocalDpi xmlns:a14="http://schemas.microsoft.com/office/drawing/2010/main" val="0"/>
                        </a:ext>
                      </a:extLst>
                    </a:blip>
                    <a:srcRect l="343" t="557" r="1"/>
                    <a:stretch/>
                  </pic:blipFill>
                  <pic:spPr bwMode="auto">
                    <a:xfrm>
                      <a:off x="0" y="0"/>
                      <a:ext cx="5003053" cy="4108752"/>
                    </a:xfrm>
                    <a:prstGeom prst="rect">
                      <a:avLst/>
                    </a:prstGeom>
                    <a:noFill/>
                    <a:ln>
                      <a:noFill/>
                    </a:ln>
                    <a:extLst>
                      <a:ext uri="{53640926-AAD7-44D8-BBD7-CCE9431645EC}">
                        <a14:shadowObscured xmlns:a14="http://schemas.microsoft.com/office/drawing/2010/main"/>
                      </a:ext>
                    </a:extLst>
                  </pic:spPr>
                </pic:pic>
              </a:graphicData>
            </a:graphic>
          </wp:inline>
        </w:drawing>
      </w:r>
    </w:p>
    <w:p w14:paraId="7F54AA25" w14:textId="77777777" w:rsidR="006E5F74" w:rsidRDefault="006E5F74" w:rsidP="006E5F74"/>
    <w:p w14:paraId="6E1050B7" w14:textId="77777777" w:rsidR="006E5F74" w:rsidRDefault="006E5F74" w:rsidP="009B4A54">
      <w:pPr>
        <w:pStyle w:val="ListParagraph"/>
        <w:numPr>
          <w:ilvl w:val="0"/>
          <w:numId w:val="168"/>
        </w:numPr>
      </w:pPr>
      <w:r w:rsidRPr="009B4A54">
        <w:rPr>
          <w:b/>
          <w:bCs/>
        </w:rPr>
        <w:t>Primary</w:t>
      </w:r>
      <w:r>
        <w:t xml:space="preserve"> – This unit will perform the typical functions of a standard profiler. It will wirelessly communicate with the Secondary unit, and it will be connected, via a USB download cable, to the PC during profiling setup and then to download the profile data. </w:t>
      </w:r>
    </w:p>
    <w:p w14:paraId="02F55F51" w14:textId="77777777" w:rsidR="006E5F74" w:rsidRDefault="006E5F74" w:rsidP="009B4A54">
      <w:pPr>
        <w:pStyle w:val="ListParagraph"/>
        <w:numPr>
          <w:ilvl w:val="0"/>
          <w:numId w:val="168"/>
        </w:numPr>
      </w:pPr>
      <w:r w:rsidRPr="009B4A54">
        <w:rPr>
          <w:b/>
          <w:bCs/>
        </w:rPr>
        <w:t>Secondary</w:t>
      </w:r>
      <w:r>
        <w:t xml:space="preserve"> – This unit will only operate from commands received wirelessly from the Primary unit.</w:t>
      </w:r>
    </w:p>
    <w:p w14:paraId="1A564A05" w14:textId="77777777" w:rsidR="006E5F74" w:rsidRDefault="006E5F74" w:rsidP="006E5F74"/>
    <w:p w14:paraId="7B626002" w14:textId="77777777" w:rsidR="006E5F74" w:rsidRDefault="006E5F74" w:rsidP="006E5F74"/>
    <w:p w14:paraId="080A146E" w14:textId="77777777" w:rsidR="006E5F74" w:rsidRDefault="006E5F74" w:rsidP="006E5F74"/>
    <w:p w14:paraId="05BE826D" w14:textId="77777777" w:rsidR="006E5F74" w:rsidRDefault="006E5F74" w:rsidP="006E5F74"/>
    <w:p w14:paraId="789E477E" w14:textId="77777777" w:rsidR="006E5F74" w:rsidRDefault="006E5F74" w:rsidP="006E5F74"/>
    <w:p w14:paraId="6B2999F1" w14:textId="77777777" w:rsidR="006E5F74" w:rsidRDefault="006E5F74" w:rsidP="006E5F74"/>
    <w:p w14:paraId="3603A56B" w14:textId="77777777" w:rsidR="006E5F74" w:rsidRDefault="006E5F74" w:rsidP="006E5F74"/>
    <w:p w14:paraId="44EDBEE1" w14:textId="77777777" w:rsidR="006E5F74" w:rsidRDefault="006E5F74" w:rsidP="006E5F74"/>
    <w:p w14:paraId="6FC0A2BD" w14:textId="77777777" w:rsidR="006E5F74" w:rsidRDefault="006E5F74" w:rsidP="006555DC">
      <w:pPr>
        <w:pStyle w:val="Heading3"/>
      </w:pPr>
      <w:bookmarkStart w:id="5196" w:name="_Toc104469907"/>
      <w:bookmarkStart w:id="5197" w:name="_Toc114430302"/>
      <w:bookmarkStart w:id="5198" w:name="_Toc129263959"/>
      <w:bookmarkStart w:id="5199" w:name="_Toc129673271"/>
      <w:bookmarkStart w:id="5200" w:name="_Toc129673585"/>
      <w:bookmarkStart w:id="5201" w:name="_Toc130360797"/>
      <w:bookmarkStart w:id="5202" w:name="_Hlk129591887"/>
      <w:bookmarkEnd w:id="5189"/>
      <w:r>
        <w:lastRenderedPageBreak/>
        <w:t>Steps to change from standard to Dual Profiling operation:</w:t>
      </w:r>
      <w:bookmarkEnd w:id="5196"/>
      <w:bookmarkEnd w:id="5197"/>
      <w:bookmarkEnd w:id="5198"/>
      <w:bookmarkEnd w:id="5199"/>
      <w:bookmarkEnd w:id="5200"/>
      <w:bookmarkEnd w:id="5201"/>
    </w:p>
    <w:p w14:paraId="4C30272B" w14:textId="2632285C" w:rsidR="006E5F74" w:rsidRDefault="006E5F74" w:rsidP="006E5F74"/>
    <w:p w14:paraId="6E5B75DC" w14:textId="5CF99508" w:rsidR="006E5F74" w:rsidRDefault="006555DC" w:rsidP="006E5F74">
      <w:pPr>
        <w:ind w:left="720"/>
      </w:pPr>
      <w:ins w:id="5203" w:author="Tom Bergeron" w:date="2023-04-11T23:11:00Z">
        <w:r>
          <w:rPr>
            <w:noProof/>
          </w:rPr>
          <w:drawing>
            <wp:anchor distT="0" distB="0" distL="114300" distR="114300" simplePos="0" relativeHeight="252569600" behindDoc="1" locked="0" layoutInCell="1" allowOverlap="1" wp14:anchorId="540E3C4D" wp14:editId="6F60C3E9">
              <wp:simplePos x="0" y="0"/>
              <wp:positionH relativeFrom="column">
                <wp:posOffset>2781300</wp:posOffset>
              </wp:positionH>
              <wp:positionV relativeFrom="paragraph">
                <wp:posOffset>141605</wp:posOffset>
              </wp:positionV>
              <wp:extent cx="3090672" cy="1527048"/>
              <wp:effectExtent l="0" t="0" r="0" b="0"/>
              <wp:wrapTight wrapText="left">
                <wp:wrapPolygon edited="0">
                  <wp:start x="0" y="0"/>
                  <wp:lineTo x="0" y="21295"/>
                  <wp:lineTo x="21436" y="21295"/>
                  <wp:lineTo x="2143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90672" cy="1527048"/>
                      </a:xfrm>
                      <a:prstGeom prst="rect">
                        <a:avLst/>
                      </a:prstGeom>
                      <a:noFill/>
                    </pic:spPr>
                  </pic:pic>
                </a:graphicData>
              </a:graphic>
              <wp14:sizeRelH relativeFrom="margin">
                <wp14:pctWidth>0</wp14:pctWidth>
              </wp14:sizeRelH>
              <wp14:sizeRelV relativeFrom="margin">
                <wp14:pctHeight>0</wp14:pctHeight>
              </wp14:sizeRelV>
            </wp:anchor>
          </w:drawing>
        </w:r>
      </w:ins>
    </w:p>
    <w:p w14:paraId="45C55F93" w14:textId="148C1475" w:rsidR="006E5F74" w:rsidRDefault="006E5F74" w:rsidP="006E5F74">
      <w:pPr>
        <w:ind w:left="720"/>
      </w:pPr>
      <w:del w:id="5204" w:author="Tom Bergeron" w:date="2023-04-11T23:10:00Z">
        <w:r w:rsidDel="006555DC">
          <w:rPr>
            <w:noProof/>
          </w:rPr>
          <w:drawing>
            <wp:anchor distT="0" distB="0" distL="114300" distR="114300" simplePos="0" relativeHeight="252566528" behindDoc="1" locked="0" layoutInCell="1" allowOverlap="1" wp14:anchorId="593473AF" wp14:editId="1768F13D">
              <wp:simplePos x="0" y="0"/>
              <wp:positionH relativeFrom="column">
                <wp:posOffset>2637155</wp:posOffset>
              </wp:positionH>
              <wp:positionV relativeFrom="paragraph">
                <wp:posOffset>55245</wp:posOffset>
              </wp:positionV>
              <wp:extent cx="3362325" cy="1303020"/>
              <wp:effectExtent l="0" t="0" r="9525" b="0"/>
              <wp:wrapTight wrapText="left">
                <wp:wrapPolygon edited="0">
                  <wp:start x="0" y="0"/>
                  <wp:lineTo x="0" y="21158"/>
                  <wp:lineTo x="21539" y="21158"/>
                  <wp:lineTo x="21539"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3362325" cy="1303020"/>
                      </a:xfrm>
                      <a:prstGeom prst="rect">
                        <a:avLst/>
                      </a:prstGeom>
                      <a:noFill/>
                    </pic:spPr>
                  </pic:pic>
                </a:graphicData>
              </a:graphic>
              <wp14:sizeRelH relativeFrom="margin">
                <wp14:pctWidth>0</wp14:pctWidth>
              </wp14:sizeRelH>
              <wp14:sizeRelV relativeFrom="margin">
                <wp14:pctHeight>0</wp14:pctHeight>
              </wp14:sizeRelV>
            </wp:anchor>
          </w:drawing>
        </w:r>
      </w:del>
    </w:p>
    <w:p w14:paraId="3FF05E8C" w14:textId="44D3D591" w:rsidR="006E5F74" w:rsidRDefault="006E5F74" w:rsidP="006E5F74">
      <w:pPr>
        <w:numPr>
          <w:ilvl w:val="0"/>
          <w:numId w:val="159"/>
        </w:numPr>
      </w:pPr>
      <w:r>
        <w:t xml:space="preserve">Turn on and connect a 12ch SPS unit via the USB download </w:t>
      </w:r>
      <w:proofErr w:type="gramStart"/>
      <w:r>
        <w:t>cable</w:t>
      </w:r>
      <w:proofErr w:type="gramEnd"/>
    </w:p>
    <w:p w14:paraId="41FB0655" w14:textId="77777777" w:rsidR="00771F32" w:rsidRPr="00771F32" w:rsidRDefault="00771F32" w:rsidP="00771F32">
      <w:pPr>
        <w:ind w:left="720"/>
        <w:rPr>
          <w:sz w:val="10"/>
          <w:szCs w:val="10"/>
        </w:rPr>
      </w:pPr>
    </w:p>
    <w:p w14:paraId="0367FA07" w14:textId="562ED427" w:rsidR="006E5F74" w:rsidRPr="00771F32" w:rsidRDefault="006E5F74" w:rsidP="006E5F74">
      <w:pPr>
        <w:numPr>
          <w:ilvl w:val="0"/>
          <w:numId w:val="159"/>
        </w:numPr>
      </w:pPr>
      <w:r>
        <w:t xml:space="preserve">Click the drop-down menu and select </w:t>
      </w:r>
      <w:proofErr w:type="gramStart"/>
      <w:r w:rsidRPr="00771F32">
        <w:rPr>
          <w:b/>
          <w:bCs/>
        </w:rPr>
        <w:t>Secondary</w:t>
      </w:r>
      <w:proofErr w:type="gramEnd"/>
    </w:p>
    <w:p w14:paraId="5D8DBDDF" w14:textId="77777777" w:rsidR="00771F32" w:rsidRPr="00771F32" w:rsidRDefault="00771F32" w:rsidP="00771F32">
      <w:pPr>
        <w:ind w:left="720"/>
        <w:rPr>
          <w:sz w:val="10"/>
          <w:szCs w:val="10"/>
        </w:rPr>
      </w:pPr>
    </w:p>
    <w:p w14:paraId="46EF97DD" w14:textId="77777777" w:rsidR="006E5F74" w:rsidRDefault="006E5F74" w:rsidP="006E5F74">
      <w:pPr>
        <w:numPr>
          <w:ilvl w:val="0"/>
          <w:numId w:val="159"/>
        </w:numPr>
      </w:pPr>
      <w:r>
        <w:t xml:space="preserve">Click </w:t>
      </w:r>
      <w:r w:rsidRPr="00972217">
        <w:rPr>
          <w:b/>
          <w:bCs/>
        </w:rPr>
        <w:t>OK</w:t>
      </w:r>
      <w:r>
        <w:t xml:space="preserve"> to change the profiling </w:t>
      </w:r>
      <w:proofErr w:type="gramStart"/>
      <w:r>
        <w:t>mode</w:t>
      </w:r>
      <w:proofErr w:type="gramEnd"/>
    </w:p>
    <w:p w14:paraId="70A1D166" w14:textId="77777777" w:rsidR="006E5F74" w:rsidRDefault="006E5F74" w:rsidP="006E5F74"/>
    <w:p w14:paraId="0AEB2746" w14:textId="77777777" w:rsidR="006E5F74" w:rsidRDefault="006E5F74" w:rsidP="006E5F74"/>
    <w:p w14:paraId="7A4E6D96" w14:textId="77777777" w:rsidR="006E5F74" w:rsidRDefault="006E5F74" w:rsidP="006E5F74"/>
    <w:p w14:paraId="2DCF066F" w14:textId="4C85173D" w:rsidR="006E5F74" w:rsidRDefault="006E5F74" w:rsidP="006E5F74"/>
    <w:p w14:paraId="7A369C60" w14:textId="77777777" w:rsidR="006E5F74" w:rsidRDefault="006E5F74" w:rsidP="006E5F74"/>
    <w:p w14:paraId="1C19F6BA" w14:textId="305A230F" w:rsidR="006E5F74" w:rsidRDefault="006555DC" w:rsidP="006E5F74">
      <w:ins w:id="5205" w:author="Tom Bergeron" w:date="2023-04-11T23:11:00Z">
        <w:r>
          <w:rPr>
            <w:noProof/>
          </w:rPr>
          <w:drawing>
            <wp:anchor distT="0" distB="0" distL="114300" distR="114300" simplePos="0" relativeHeight="252570624" behindDoc="1" locked="0" layoutInCell="1" allowOverlap="1" wp14:anchorId="775728AE" wp14:editId="57C9ECCA">
              <wp:simplePos x="0" y="0"/>
              <wp:positionH relativeFrom="column">
                <wp:posOffset>2781935</wp:posOffset>
              </wp:positionH>
              <wp:positionV relativeFrom="paragraph">
                <wp:posOffset>52705</wp:posOffset>
              </wp:positionV>
              <wp:extent cx="3109326" cy="1078992"/>
              <wp:effectExtent l="0" t="0" r="0" b="6985"/>
              <wp:wrapTight wrapText="left">
                <wp:wrapPolygon edited="0">
                  <wp:start x="0" y="0"/>
                  <wp:lineTo x="0" y="21358"/>
                  <wp:lineTo x="21441" y="21358"/>
                  <wp:lineTo x="2144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09326" cy="1078992"/>
                      </a:xfrm>
                      <a:prstGeom prst="rect">
                        <a:avLst/>
                      </a:prstGeom>
                      <a:noFill/>
                    </pic:spPr>
                  </pic:pic>
                </a:graphicData>
              </a:graphic>
              <wp14:sizeRelV relativeFrom="margin">
                <wp14:pctHeight>0</wp14:pctHeight>
              </wp14:sizeRelV>
            </wp:anchor>
          </w:drawing>
        </w:r>
      </w:ins>
      <w:del w:id="5206" w:author="Tom Bergeron" w:date="2023-04-11T23:11:00Z">
        <w:r w:rsidR="006E5F74" w:rsidDel="006555DC">
          <w:rPr>
            <w:noProof/>
          </w:rPr>
          <w:drawing>
            <wp:anchor distT="0" distB="0" distL="114300" distR="114300" simplePos="0" relativeHeight="252567552" behindDoc="1" locked="0" layoutInCell="1" allowOverlap="1" wp14:anchorId="55E81E29" wp14:editId="3C1EFF1F">
              <wp:simplePos x="0" y="0"/>
              <wp:positionH relativeFrom="column">
                <wp:posOffset>3055620</wp:posOffset>
              </wp:positionH>
              <wp:positionV relativeFrom="paragraph">
                <wp:posOffset>67310</wp:posOffset>
              </wp:positionV>
              <wp:extent cx="2529205" cy="1151890"/>
              <wp:effectExtent l="0" t="0" r="4445" b="0"/>
              <wp:wrapTight wrapText="left">
                <wp:wrapPolygon edited="0">
                  <wp:start x="0" y="0"/>
                  <wp:lineTo x="0" y="21076"/>
                  <wp:lineTo x="21475" y="21076"/>
                  <wp:lineTo x="21475"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2529205" cy="1151890"/>
                      </a:xfrm>
                      <a:prstGeom prst="rect">
                        <a:avLst/>
                      </a:prstGeom>
                      <a:noFill/>
                    </pic:spPr>
                  </pic:pic>
                </a:graphicData>
              </a:graphic>
              <wp14:sizeRelH relativeFrom="page">
                <wp14:pctWidth>0</wp14:pctWidth>
              </wp14:sizeRelH>
              <wp14:sizeRelV relativeFrom="page">
                <wp14:pctHeight>0</wp14:pctHeight>
              </wp14:sizeRelV>
            </wp:anchor>
          </w:drawing>
        </w:r>
      </w:del>
    </w:p>
    <w:p w14:paraId="2B1B0E1F" w14:textId="16745537" w:rsidR="006E5F74" w:rsidRDefault="006E5F74" w:rsidP="006E5F74">
      <w:pPr>
        <w:numPr>
          <w:ilvl w:val="0"/>
          <w:numId w:val="159"/>
        </w:numPr>
      </w:pPr>
      <w:r>
        <w:t xml:space="preserve">Click </w:t>
      </w:r>
      <w:r w:rsidRPr="00771F32">
        <w:rPr>
          <w:b/>
          <w:bCs/>
        </w:rPr>
        <w:t>OK</w:t>
      </w:r>
      <w:r>
        <w:t xml:space="preserve"> to acknowledge the change to </w:t>
      </w:r>
      <w:r>
        <w:rPr>
          <w:i/>
          <w:iCs/>
        </w:rPr>
        <w:t>Dual Secondary</w:t>
      </w:r>
      <w:r>
        <w:t xml:space="preserve"> </w:t>
      </w:r>
      <w:proofErr w:type="gramStart"/>
      <w:r>
        <w:t>mode</w:t>
      </w:r>
      <w:proofErr w:type="gramEnd"/>
    </w:p>
    <w:p w14:paraId="56163EEE" w14:textId="77777777" w:rsidR="00771F32" w:rsidRPr="00771F32" w:rsidRDefault="00771F32" w:rsidP="00771F32">
      <w:pPr>
        <w:ind w:left="720"/>
        <w:rPr>
          <w:sz w:val="10"/>
          <w:szCs w:val="10"/>
        </w:rPr>
      </w:pPr>
    </w:p>
    <w:p w14:paraId="47F978DA" w14:textId="371B090E" w:rsidR="006E5F74" w:rsidRDefault="006E5F74" w:rsidP="006E5F74">
      <w:pPr>
        <w:numPr>
          <w:ilvl w:val="0"/>
          <w:numId w:val="159"/>
        </w:numPr>
      </w:pPr>
      <w:r>
        <w:t xml:space="preserve">Unplug the </w:t>
      </w:r>
      <w:proofErr w:type="gramStart"/>
      <w:r>
        <w:t>unit</w:t>
      </w:r>
      <w:proofErr w:type="gramEnd"/>
    </w:p>
    <w:p w14:paraId="23372BDD" w14:textId="77777777" w:rsidR="00D9240F" w:rsidRDefault="00D9240F" w:rsidP="00D9240F"/>
    <w:p w14:paraId="74873DE6" w14:textId="77777777" w:rsidR="00771F32" w:rsidRPr="00771F32" w:rsidRDefault="00771F32" w:rsidP="00D9240F">
      <w:pPr>
        <w:rPr>
          <w:sz w:val="10"/>
          <w:szCs w:val="10"/>
        </w:rPr>
      </w:pPr>
    </w:p>
    <w:p w14:paraId="489E28DF" w14:textId="21BA0ED2" w:rsidR="006E5F74" w:rsidRDefault="006E5F74" w:rsidP="00D9240F">
      <w:pPr>
        <w:ind w:left="720"/>
      </w:pPr>
      <w:r w:rsidRPr="00771F32">
        <w:rPr>
          <w:b/>
          <w:bCs/>
        </w:rPr>
        <w:t>Note:</w:t>
      </w:r>
      <w:r>
        <w:t xml:space="preserve"> the unit will be automatically powered off in order to change modes</w:t>
      </w:r>
    </w:p>
    <w:p w14:paraId="7692DF81" w14:textId="77777777" w:rsidR="006E5F74" w:rsidRDefault="006E5F74" w:rsidP="006E5F74">
      <w:pPr>
        <w:ind w:left="720"/>
      </w:pPr>
    </w:p>
    <w:p w14:paraId="7B9558A9" w14:textId="77777777" w:rsidR="006E5F74" w:rsidRDefault="006E5F74" w:rsidP="006E5F74">
      <w:pPr>
        <w:ind w:left="720"/>
      </w:pPr>
    </w:p>
    <w:p w14:paraId="2B7754E4" w14:textId="77777777" w:rsidR="006E5F74" w:rsidRDefault="006E5F74" w:rsidP="006E5F74"/>
    <w:p w14:paraId="1C006E4B" w14:textId="035EA88E" w:rsidR="006E5F74" w:rsidRDefault="006E5F74" w:rsidP="006E5F74">
      <w:pPr>
        <w:numPr>
          <w:ilvl w:val="0"/>
          <w:numId w:val="159"/>
        </w:numPr>
      </w:pPr>
      <w:r>
        <w:t xml:space="preserve">Turn on and connect the other 12ch SPS unit via the USB download </w:t>
      </w:r>
      <w:proofErr w:type="gramStart"/>
      <w:r>
        <w:t>cable</w:t>
      </w:r>
      <w:proofErr w:type="gramEnd"/>
    </w:p>
    <w:p w14:paraId="6174F6C6" w14:textId="77777777" w:rsidR="00771F32" w:rsidRPr="00771F32" w:rsidRDefault="00771F32" w:rsidP="00771F32">
      <w:pPr>
        <w:ind w:left="720"/>
        <w:rPr>
          <w:sz w:val="10"/>
          <w:szCs w:val="10"/>
        </w:rPr>
      </w:pPr>
    </w:p>
    <w:p w14:paraId="57940751" w14:textId="5F2BE3B1" w:rsidR="006E5F74" w:rsidRDefault="006E5F74" w:rsidP="006E5F74">
      <w:pPr>
        <w:numPr>
          <w:ilvl w:val="0"/>
          <w:numId w:val="159"/>
        </w:numPr>
      </w:pPr>
      <w:r>
        <w:t xml:space="preserve">Click the drop-down menu and select </w:t>
      </w:r>
      <w:proofErr w:type="gramStart"/>
      <w:r w:rsidRPr="00771F32">
        <w:rPr>
          <w:b/>
          <w:bCs/>
        </w:rPr>
        <w:t>Primary</w:t>
      </w:r>
      <w:proofErr w:type="gramEnd"/>
    </w:p>
    <w:p w14:paraId="31CAEE5E" w14:textId="77777777" w:rsidR="00771F32" w:rsidRPr="00771F32" w:rsidRDefault="00771F32" w:rsidP="00771F32">
      <w:pPr>
        <w:ind w:left="720"/>
        <w:rPr>
          <w:sz w:val="10"/>
          <w:szCs w:val="10"/>
        </w:rPr>
      </w:pPr>
    </w:p>
    <w:p w14:paraId="64E9809F" w14:textId="512769A9" w:rsidR="006E5F74" w:rsidRDefault="006E5F74" w:rsidP="006E5F74">
      <w:pPr>
        <w:numPr>
          <w:ilvl w:val="0"/>
          <w:numId w:val="159"/>
        </w:numPr>
      </w:pPr>
      <w:r>
        <w:t xml:space="preserve">Click </w:t>
      </w:r>
      <w:r w:rsidRPr="00771F32">
        <w:rPr>
          <w:b/>
          <w:bCs/>
        </w:rPr>
        <w:t>OK</w:t>
      </w:r>
      <w:r>
        <w:t xml:space="preserve"> to change the profiling </w:t>
      </w:r>
      <w:proofErr w:type="gramStart"/>
      <w:r>
        <w:t>mode</w:t>
      </w:r>
      <w:proofErr w:type="gramEnd"/>
      <w:r>
        <w:t xml:space="preserve"> </w:t>
      </w:r>
    </w:p>
    <w:p w14:paraId="700D463E" w14:textId="77777777" w:rsidR="00771F32" w:rsidRPr="00771F32" w:rsidRDefault="00771F32" w:rsidP="00771F32">
      <w:pPr>
        <w:ind w:left="720"/>
        <w:rPr>
          <w:sz w:val="10"/>
          <w:szCs w:val="10"/>
        </w:rPr>
      </w:pPr>
    </w:p>
    <w:p w14:paraId="6CF83790" w14:textId="484CAE29" w:rsidR="006E5F74" w:rsidRDefault="006E5F74" w:rsidP="006E5F74">
      <w:pPr>
        <w:numPr>
          <w:ilvl w:val="0"/>
          <w:numId w:val="159"/>
        </w:numPr>
      </w:pPr>
      <w:r>
        <w:t xml:space="preserve">Click </w:t>
      </w:r>
      <w:r w:rsidRPr="00771F32">
        <w:rPr>
          <w:b/>
          <w:bCs/>
        </w:rPr>
        <w:t>OK</w:t>
      </w:r>
      <w:r>
        <w:t xml:space="preserve"> the acknowledge the change to </w:t>
      </w:r>
      <w:r>
        <w:rPr>
          <w:i/>
          <w:iCs/>
        </w:rPr>
        <w:t>Dual Primary</w:t>
      </w:r>
      <w:r>
        <w:t xml:space="preserve"> </w:t>
      </w:r>
      <w:proofErr w:type="gramStart"/>
      <w:r>
        <w:t>mode</w:t>
      </w:r>
      <w:proofErr w:type="gramEnd"/>
    </w:p>
    <w:p w14:paraId="40C23BA1" w14:textId="77777777" w:rsidR="00771F32" w:rsidRPr="00771F32" w:rsidRDefault="00771F32" w:rsidP="00771F32">
      <w:pPr>
        <w:ind w:left="720"/>
        <w:rPr>
          <w:sz w:val="10"/>
          <w:szCs w:val="10"/>
        </w:rPr>
      </w:pPr>
    </w:p>
    <w:p w14:paraId="09788D6C" w14:textId="498BF600" w:rsidR="006E5F74" w:rsidRDefault="006E5F74" w:rsidP="006E5F74">
      <w:pPr>
        <w:ind w:left="720"/>
      </w:pPr>
      <w:r w:rsidRPr="00771F32">
        <w:rPr>
          <w:b/>
          <w:bCs/>
        </w:rPr>
        <w:t>Note:</w:t>
      </w:r>
      <w:r>
        <w:t xml:space="preserve"> the unit will be automatically powered off in order to change modes</w:t>
      </w:r>
    </w:p>
    <w:p w14:paraId="34D0CE6D" w14:textId="77777777" w:rsidR="00771F32" w:rsidRPr="00771F32" w:rsidRDefault="00771F32" w:rsidP="006E5F74">
      <w:pPr>
        <w:ind w:left="720"/>
        <w:rPr>
          <w:sz w:val="10"/>
          <w:szCs w:val="10"/>
        </w:rPr>
      </w:pPr>
    </w:p>
    <w:p w14:paraId="70D61052" w14:textId="77777777" w:rsidR="006E5F74" w:rsidRDefault="006E5F74" w:rsidP="006E5F74">
      <w:pPr>
        <w:numPr>
          <w:ilvl w:val="0"/>
          <w:numId w:val="159"/>
        </w:numPr>
        <w:rPr>
          <w:ins w:id="5207" w:author="Tom Bergeron" w:date="2023-04-11T23:11:00Z"/>
        </w:rPr>
      </w:pPr>
      <w:r>
        <w:t xml:space="preserve">Leave the Primary unit connected to the PC and press the </w:t>
      </w:r>
      <w:r w:rsidRPr="00771F32">
        <w:rPr>
          <w:b/>
          <w:bCs/>
        </w:rPr>
        <w:t>power</w:t>
      </w:r>
      <w:r>
        <w:t xml:space="preserve"> button to turn on the </w:t>
      </w:r>
      <w:proofErr w:type="gramStart"/>
      <w:r>
        <w:t>unit</w:t>
      </w:r>
      <w:proofErr w:type="gramEnd"/>
    </w:p>
    <w:p w14:paraId="57812535" w14:textId="5DD9EB97" w:rsidR="006555DC" w:rsidRDefault="006555DC" w:rsidP="006555DC">
      <w:pPr>
        <w:ind w:left="720"/>
        <w:rPr>
          <w:ins w:id="5208" w:author="Tom Bergeron" w:date="2023-04-11T23:12:00Z"/>
        </w:rPr>
      </w:pPr>
      <w:r>
        <w:rPr>
          <w:noProof/>
        </w:rPr>
        <w:drawing>
          <wp:anchor distT="0" distB="0" distL="114300" distR="114300" simplePos="0" relativeHeight="252568576" behindDoc="1" locked="0" layoutInCell="1" allowOverlap="1" wp14:anchorId="780BBC3D" wp14:editId="1BE1C5B1">
            <wp:simplePos x="0" y="0"/>
            <wp:positionH relativeFrom="column">
              <wp:posOffset>2714625</wp:posOffset>
            </wp:positionH>
            <wp:positionV relativeFrom="paragraph">
              <wp:posOffset>153035</wp:posOffset>
            </wp:positionV>
            <wp:extent cx="3009900" cy="1551305"/>
            <wp:effectExtent l="0" t="0" r="0" b="0"/>
            <wp:wrapTight wrapText="left">
              <wp:wrapPolygon edited="0">
                <wp:start x="0" y="0"/>
                <wp:lineTo x="0" y="21220"/>
                <wp:lineTo x="21463" y="21220"/>
                <wp:lineTo x="21463"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9900" cy="1551305"/>
                    </a:xfrm>
                    <a:prstGeom prst="rect">
                      <a:avLst/>
                    </a:prstGeom>
                    <a:noFill/>
                  </pic:spPr>
                </pic:pic>
              </a:graphicData>
            </a:graphic>
            <wp14:sizeRelH relativeFrom="margin">
              <wp14:pctWidth>0</wp14:pctWidth>
            </wp14:sizeRelH>
            <wp14:sizeRelV relativeFrom="margin">
              <wp14:pctHeight>0</wp14:pctHeight>
            </wp14:sizeRelV>
          </wp:anchor>
        </w:drawing>
      </w:r>
    </w:p>
    <w:p w14:paraId="32EBB8D5" w14:textId="64CD8C55" w:rsidR="006555DC" w:rsidRDefault="006555DC" w:rsidP="006555DC">
      <w:pPr>
        <w:ind w:left="720"/>
        <w:pPrChange w:id="5209" w:author="Tom Bergeron" w:date="2023-04-11T23:11:00Z">
          <w:pPr>
            <w:numPr>
              <w:numId w:val="159"/>
            </w:numPr>
            <w:ind w:left="720" w:hanging="360"/>
          </w:pPr>
        </w:pPrChange>
      </w:pPr>
    </w:p>
    <w:p w14:paraId="39BA1714" w14:textId="6560CE2C" w:rsidR="006E5F74" w:rsidRPr="00771F32" w:rsidRDefault="006E5F74" w:rsidP="006E5F74">
      <w:pPr>
        <w:rPr>
          <w:sz w:val="10"/>
          <w:szCs w:val="10"/>
        </w:rPr>
      </w:pPr>
    </w:p>
    <w:p w14:paraId="33141BFB" w14:textId="4493315F" w:rsidR="006E5F74" w:rsidRDefault="006E5F74" w:rsidP="006E5F74">
      <w:pPr>
        <w:numPr>
          <w:ilvl w:val="0"/>
          <w:numId w:val="159"/>
        </w:numPr>
      </w:pPr>
      <w:r>
        <w:t xml:space="preserve">Once the two units are programmed as </w:t>
      </w:r>
      <w:r w:rsidRPr="00D9240F">
        <w:rPr>
          <w:b/>
          <w:bCs/>
        </w:rPr>
        <w:t xml:space="preserve">Primary </w:t>
      </w:r>
      <w:r>
        <w:t xml:space="preserve">and </w:t>
      </w:r>
      <w:r w:rsidRPr="00D9240F">
        <w:rPr>
          <w:b/>
          <w:bCs/>
        </w:rPr>
        <w:t>Secondary</w:t>
      </w:r>
      <w:r>
        <w:t>, with both units turned on, tap the case of both units. This will put them into ‘pairing mode’. The blue ANT light will flash on each, and once paired, the amber Wi-Fi light will flash indicating the units are paired.</w:t>
      </w:r>
    </w:p>
    <w:p w14:paraId="25822B20" w14:textId="77777777" w:rsidR="006E5F74" w:rsidRDefault="006E5F74" w:rsidP="006E5F74"/>
    <w:p w14:paraId="0DBD3448" w14:textId="77777777" w:rsidR="006E5F74" w:rsidRDefault="006E5F74" w:rsidP="006E5F74"/>
    <w:p w14:paraId="2E8B76D7" w14:textId="77777777" w:rsidR="006E5F74" w:rsidDel="006555DC" w:rsidRDefault="006E5F74" w:rsidP="006E5F74">
      <w:pPr>
        <w:rPr>
          <w:del w:id="5210" w:author="Tom Bergeron" w:date="2023-04-11T23:12:00Z"/>
        </w:rPr>
      </w:pPr>
    </w:p>
    <w:p w14:paraId="375AD0ED" w14:textId="77777777" w:rsidR="006E5F74" w:rsidDel="006555DC" w:rsidRDefault="006E5F74" w:rsidP="006E5F74">
      <w:pPr>
        <w:rPr>
          <w:del w:id="5211" w:author="Tom Bergeron" w:date="2023-04-11T23:12:00Z"/>
        </w:rPr>
      </w:pPr>
    </w:p>
    <w:p w14:paraId="320DDE21" w14:textId="77777777" w:rsidR="006E5F74" w:rsidRDefault="006E5F74" w:rsidP="006E5F74"/>
    <w:p w14:paraId="590F5D25" w14:textId="77777777" w:rsidR="006E5F74" w:rsidRDefault="006E5F74" w:rsidP="006555DC">
      <w:pPr>
        <w:pStyle w:val="Heading3"/>
      </w:pPr>
      <w:bookmarkStart w:id="5212" w:name="_Toc104469908"/>
      <w:bookmarkStart w:id="5213" w:name="_Toc114430303"/>
      <w:bookmarkStart w:id="5214" w:name="_Toc129263960"/>
      <w:bookmarkStart w:id="5215" w:name="_Toc129673272"/>
      <w:bookmarkStart w:id="5216" w:name="_Toc129673586"/>
      <w:bookmarkStart w:id="5217" w:name="_Toc130360798"/>
      <w:r>
        <w:t>Steps to change from Dual Profiling to standard operation:</w:t>
      </w:r>
      <w:bookmarkEnd w:id="5212"/>
      <w:bookmarkEnd w:id="5213"/>
      <w:bookmarkEnd w:id="5214"/>
      <w:bookmarkEnd w:id="5215"/>
      <w:bookmarkEnd w:id="5216"/>
      <w:bookmarkEnd w:id="5217"/>
    </w:p>
    <w:p w14:paraId="3D754762" w14:textId="519FD653" w:rsidR="006E5F74" w:rsidRDefault="006E5F74" w:rsidP="006E5F74">
      <w:pPr>
        <w:numPr>
          <w:ilvl w:val="0"/>
          <w:numId w:val="160"/>
        </w:numPr>
      </w:pPr>
      <w:bookmarkStart w:id="5218" w:name="_Hlk132147304"/>
      <w:r>
        <w:t xml:space="preserve">Turn on and connect one of the units via the USB download </w:t>
      </w:r>
      <w:proofErr w:type="gramStart"/>
      <w:r>
        <w:t>cable</w:t>
      </w:r>
      <w:proofErr w:type="gramEnd"/>
    </w:p>
    <w:p w14:paraId="7BEE2044" w14:textId="77777777" w:rsidR="00771F32" w:rsidRPr="00771F32" w:rsidRDefault="00771F32" w:rsidP="00771F32">
      <w:pPr>
        <w:ind w:left="720"/>
        <w:rPr>
          <w:sz w:val="10"/>
          <w:szCs w:val="10"/>
        </w:rPr>
      </w:pPr>
    </w:p>
    <w:p w14:paraId="57404681" w14:textId="7958C30A" w:rsidR="006E5F74" w:rsidRDefault="006E5F74" w:rsidP="006E5F74">
      <w:pPr>
        <w:numPr>
          <w:ilvl w:val="0"/>
          <w:numId w:val="160"/>
        </w:numPr>
      </w:pPr>
      <w:r>
        <w:t xml:space="preserve">Uncheck the </w:t>
      </w:r>
      <w:r w:rsidRPr="00771F32">
        <w:rPr>
          <w:b/>
          <w:bCs/>
          <w:i/>
          <w:iCs/>
        </w:rPr>
        <w:t>Dual Profiling</w:t>
      </w:r>
      <w:r>
        <w:t xml:space="preserve"> </w:t>
      </w:r>
      <w:proofErr w:type="gramStart"/>
      <w:r>
        <w:t>checkbox</w:t>
      </w:r>
      <w:proofErr w:type="gramEnd"/>
    </w:p>
    <w:p w14:paraId="5D3F5E07" w14:textId="77777777" w:rsidR="00771F32" w:rsidRPr="00771F32" w:rsidRDefault="00771F32" w:rsidP="00771F32">
      <w:pPr>
        <w:rPr>
          <w:sz w:val="10"/>
          <w:szCs w:val="10"/>
        </w:rPr>
      </w:pPr>
    </w:p>
    <w:p w14:paraId="57DD9CC7" w14:textId="1F021A52" w:rsidR="006E5F74" w:rsidRDefault="006E5F74" w:rsidP="006E5F74">
      <w:pPr>
        <w:numPr>
          <w:ilvl w:val="0"/>
          <w:numId w:val="160"/>
        </w:numPr>
      </w:pPr>
      <w:r>
        <w:t xml:space="preserve">Click </w:t>
      </w:r>
      <w:r w:rsidRPr="00771F32">
        <w:rPr>
          <w:b/>
          <w:bCs/>
        </w:rPr>
        <w:t>OK</w:t>
      </w:r>
      <w:r>
        <w:t xml:space="preserve"> to the messages to change the profiling mode from </w:t>
      </w:r>
      <w:r>
        <w:rPr>
          <w:i/>
          <w:iCs/>
        </w:rPr>
        <w:t>Dual Primary</w:t>
      </w:r>
      <w:r>
        <w:t xml:space="preserve"> or </w:t>
      </w:r>
      <w:r>
        <w:rPr>
          <w:i/>
          <w:iCs/>
        </w:rPr>
        <w:t>Secondary</w:t>
      </w:r>
      <w:r>
        <w:t xml:space="preserve"> back to </w:t>
      </w:r>
      <w:r w:rsidR="009B4A54">
        <w:t xml:space="preserve">the </w:t>
      </w:r>
      <w:r>
        <w:t xml:space="preserve">standard </w:t>
      </w:r>
      <w:proofErr w:type="gramStart"/>
      <w:r>
        <w:t>configuration</w:t>
      </w:r>
      <w:proofErr w:type="gramEnd"/>
    </w:p>
    <w:p w14:paraId="69879B22" w14:textId="77777777" w:rsidR="00771F32" w:rsidRPr="00771F32" w:rsidRDefault="00771F32" w:rsidP="00771F32">
      <w:pPr>
        <w:ind w:left="720"/>
        <w:rPr>
          <w:sz w:val="10"/>
          <w:szCs w:val="10"/>
        </w:rPr>
      </w:pPr>
    </w:p>
    <w:p w14:paraId="6BD456EE" w14:textId="77777777" w:rsidR="006E5F74" w:rsidRDefault="006E5F74" w:rsidP="006E5F74">
      <w:pPr>
        <w:numPr>
          <w:ilvl w:val="0"/>
          <w:numId w:val="160"/>
        </w:numPr>
      </w:pPr>
      <w:r>
        <w:t xml:space="preserve">Repeat steps 1-3 for the second </w:t>
      </w:r>
      <w:proofErr w:type="gramStart"/>
      <w:r>
        <w:t>unit</w:t>
      </w:r>
      <w:proofErr w:type="gramEnd"/>
    </w:p>
    <w:bookmarkEnd w:id="5218"/>
    <w:p w14:paraId="4C17E418" w14:textId="77777777" w:rsidR="006E5F74" w:rsidDel="006555DC" w:rsidRDefault="006E5F74" w:rsidP="006555DC">
      <w:pPr>
        <w:pStyle w:val="Heading3"/>
        <w:rPr>
          <w:del w:id="5219" w:author="Tom Bergeron" w:date="2023-04-11T23:12:00Z"/>
        </w:rPr>
        <w:pPrChange w:id="5220" w:author="Tom Bergeron" w:date="2023-04-11T23:15:00Z">
          <w:pPr/>
        </w:pPrChange>
      </w:pPr>
    </w:p>
    <w:p w14:paraId="5D7440C3" w14:textId="13F00025" w:rsidR="006E5F74" w:rsidDel="006555DC" w:rsidRDefault="006E5F74" w:rsidP="006555DC">
      <w:pPr>
        <w:pStyle w:val="Heading3"/>
        <w:rPr>
          <w:del w:id="5221" w:author="Tom Bergeron" w:date="2023-04-11T23:15:00Z"/>
        </w:rPr>
        <w:pPrChange w:id="5222" w:author="Tom Bergeron" w:date="2023-04-11T23:15:00Z">
          <w:pPr/>
        </w:pPrChange>
      </w:pPr>
    </w:p>
    <w:p w14:paraId="4FE54E55" w14:textId="77777777" w:rsidR="006E5F74" w:rsidRDefault="006E5F74" w:rsidP="006555DC">
      <w:pPr>
        <w:pStyle w:val="Heading3"/>
      </w:pPr>
      <w:bookmarkStart w:id="5223" w:name="_Toc104469909"/>
      <w:bookmarkStart w:id="5224" w:name="_Toc114430304"/>
      <w:bookmarkStart w:id="5225" w:name="_Toc129263961"/>
      <w:bookmarkStart w:id="5226" w:name="_Toc129673273"/>
      <w:bookmarkStart w:id="5227" w:name="_Toc129673587"/>
      <w:bookmarkStart w:id="5228" w:name="_Toc130360799"/>
      <w:r>
        <w:t>Hardware Status – Dual Profiling mode</w:t>
      </w:r>
      <w:bookmarkEnd w:id="5223"/>
      <w:bookmarkEnd w:id="5224"/>
      <w:bookmarkEnd w:id="5225"/>
      <w:bookmarkEnd w:id="5226"/>
      <w:bookmarkEnd w:id="5227"/>
      <w:bookmarkEnd w:id="5228"/>
    </w:p>
    <w:p w14:paraId="2AFAF663" w14:textId="77777777" w:rsidR="006E5F74" w:rsidRDefault="006E5F74" w:rsidP="006E5F74">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p>
    <w:p w14:paraId="78CAEFD4" w14:textId="52B2096D" w:rsidR="006E5F74" w:rsidRDefault="006555DC" w:rsidP="006E5F74">
      <w:ins w:id="5229" w:author="Tom Bergeron" w:date="2023-04-11T23:15:00Z">
        <w:r>
          <w:rPr>
            <w:noProof/>
          </w:rPr>
          <w:drawing>
            <wp:inline distT="0" distB="0" distL="0" distR="0" wp14:anchorId="4FDA3465" wp14:editId="5C91713D">
              <wp:extent cx="5944235" cy="2225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4235" cy="2225040"/>
                      </a:xfrm>
                      <a:prstGeom prst="rect">
                        <a:avLst/>
                      </a:prstGeom>
                      <a:noFill/>
                    </pic:spPr>
                  </pic:pic>
                </a:graphicData>
              </a:graphic>
            </wp:inline>
          </w:drawing>
        </w:r>
      </w:ins>
      <w:del w:id="5230" w:author="Tom Bergeron" w:date="2023-04-11T23:15:00Z">
        <w:r w:rsidR="006E5F74" w:rsidDel="006555DC">
          <w:rPr>
            <w:noProof/>
          </w:rPr>
          <w:drawing>
            <wp:inline distT="0" distB="0" distL="0" distR="0" wp14:anchorId="6A2A3569" wp14:editId="711EF3C3">
              <wp:extent cx="5883023" cy="2851058"/>
              <wp:effectExtent l="0" t="0" r="3810" b="6985"/>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244">
                        <a:extLst>
                          <a:ext uri="{28A0092B-C50C-407E-A947-70E740481C1C}">
                            <a14:useLocalDpi xmlns:a14="http://schemas.microsoft.com/office/drawing/2010/main" val="0"/>
                          </a:ext>
                        </a:extLst>
                      </a:blip>
                      <a:srcRect l="678" t="1283" r="327" b="19206"/>
                      <a:stretch/>
                    </pic:blipFill>
                    <pic:spPr bwMode="auto">
                      <a:xfrm>
                        <a:off x="0" y="0"/>
                        <a:ext cx="5883932" cy="285149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C5F9D3E" w14:textId="77777777" w:rsidR="006E5F74" w:rsidRDefault="006E5F74" w:rsidP="006E5F74">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percentage, and internal temperature of each unit. </w:t>
      </w:r>
    </w:p>
    <w:p w14:paraId="1B200581" w14:textId="77777777" w:rsidR="006E5F74" w:rsidRDefault="006E5F74" w:rsidP="006E5F74"/>
    <w:p w14:paraId="367FDF42" w14:textId="196E3BE8" w:rsidR="006E5F74" w:rsidRDefault="006E5F74">
      <w:pPr>
        <w:ind w:left="720"/>
        <w:pPrChange w:id="5231" w:author="Ryan Beck" w:date="2023-04-11T12:20:00Z">
          <w:pPr/>
        </w:pPrChange>
      </w:pPr>
      <w:r>
        <w:rPr>
          <w:b/>
          <w:bCs/>
        </w:rPr>
        <w:t>I</w:t>
      </w:r>
      <w:r w:rsidR="009B4A54">
        <w:rPr>
          <w:b/>
          <w:bCs/>
        </w:rPr>
        <w:t>mportant</w:t>
      </w:r>
      <w:r>
        <w:rPr>
          <w:b/>
          <w:bCs/>
        </w:rPr>
        <w:t xml:space="preserve">: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p>
    <w:p w14:paraId="62A4C60F" w14:textId="77777777" w:rsidR="006E5F74" w:rsidRDefault="006E5F74" w:rsidP="006E5F74"/>
    <w:p w14:paraId="664F1A8B" w14:textId="2529E6C3" w:rsidR="006E5F74" w:rsidRDefault="006555DC" w:rsidP="006E5F74">
      <w:ins w:id="5232" w:author="Tom Bergeron" w:date="2023-04-11T23:15:00Z">
        <w:r>
          <w:rPr>
            <w:noProof/>
          </w:rPr>
          <w:drawing>
            <wp:inline distT="0" distB="0" distL="0" distR="0" wp14:anchorId="3BCA1317" wp14:editId="393E46AB">
              <wp:extent cx="5888990" cy="224345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88990" cy="2243455"/>
                      </a:xfrm>
                      <a:prstGeom prst="rect">
                        <a:avLst/>
                      </a:prstGeom>
                      <a:noFill/>
                    </pic:spPr>
                  </pic:pic>
                </a:graphicData>
              </a:graphic>
            </wp:inline>
          </w:drawing>
        </w:r>
      </w:ins>
      <w:del w:id="5233" w:author="Tom Bergeron" w:date="2023-04-11T23:15:00Z">
        <w:r w:rsidR="006E5F74" w:rsidDel="006555DC">
          <w:rPr>
            <w:noProof/>
          </w:rPr>
          <w:drawing>
            <wp:inline distT="0" distB="0" distL="0" distR="0" wp14:anchorId="443BF918" wp14:editId="681D3C4C">
              <wp:extent cx="5888990" cy="29044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noChangeArrowheads="1"/>
                      </pic:cNvPicPr>
                    </pic:nvPicPr>
                    <pic:blipFill>
                      <a:blip r:embed="rId246">
                        <a:extLst>
                          <a:ext uri="{28A0092B-C50C-407E-A947-70E740481C1C}">
                            <a14:useLocalDpi xmlns:a14="http://schemas.microsoft.com/office/drawing/2010/main" val="0"/>
                          </a:ext>
                        </a:extLst>
                      </a:blip>
                      <a:srcRect l="46" r="46"/>
                      <a:stretch>
                        <a:fillRect/>
                      </a:stretch>
                    </pic:blipFill>
                    <pic:spPr bwMode="auto">
                      <a:xfrm>
                        <a:off x="0" y="0"/>
                        <a:ext cx="5888990" cy="2904490"/>
                      </a:xfrm>
                      <a:prstGeom prst="rect">
                        <a:avLst/>
                      </a:prstGeom>
                      <a:noFill/>
                      <a:ln>
                        <a:noFill/>
                      </a:ln>
                    </pic:spPr>
                  </pic:pic>
                </a:graphicData>
              </a:graphic>
            </wp:inline>
          </w:drawing>
        </w:r>
      </w:del>
    </w:p>
    <w:p w14:paraId="03BA3252" w14:textId="77777777" w:rsidR="006E5F74" w:rsidRDefault="006E5F74" w:rsidP="006E5F74"/>
    <w:p w14:paraId="192935E1" w14:textId="136D4368" w:rsidR="002D7822" w:rsidRDefault="002D7822">
      <w:pPr>
        <w:rPr>
          <w:ins w:id="5234" w:author="Tom Bergeron" w:date="2023-04-11T23:16:00Z"/>
          <w:rFonts w:ascii="Arial" w:hAnsi="Arial" w:cs="Arial"/>
          <w:b/>
          <w:bCs/>
          <w:sz w:val="28"/>
          <w:szCs w:val="26"/>
        </w:rPr>
      </w:pPr>
      <w:ins w:id="5235" w:author="Tom Bergeron" w:date="2023-04-11T23:16:00Z">
        <w:r>
          <w:rPr>
            <w:rFonts w:ascii="Arial" w:hAnsi="Arial" w:cs="Arial"/>
            <w:b/>
            <w:bCs/>
            <w:sz w:val="28"/>
            <w:szCs w:val="26"/>
          </w:rPr>
          <w:lastRenderedPageBreak/>
          <w:br w:type="page"/>
        </w:r>
      </w:ins>
    </w:p>
    <w:p w14:paraId="61BFADD1" w14:textId="4D6B89C6" w:rsidR="006E5F74" w:rsidDel="002D7822" w:rsidRDefault="006E5F74" w:rsidP="002D7822">
      <w:pPr>
        <w:pStyle w:val="Heading2"/>
        <w:rPr>
          <w:del w:id="5236" w:author="Tom Bergeron" w:date="2023-04-11T23:16:00Z"/>
        </w:rPr>
        <w:pPrChange w:id="5237" w:author="Tom Bergeron" w:date="2023-04-11T23:17:00Z">
          <w:pPr/>
        </w:pPrChange>
      </w:pPr>
    </w:p>
    <w:p w14:paraId="5D04B428" w14:textId="77777777" w:rsidR="006E5F74" w:rsidRDefault="006E5F74" w:rsidP="002D7822">
      <w:pPr>
        <w:pStyle w:val="Heading2"/>
      </w:pPr>
      <w:bookmarkStart w:id="5238" w:name="_Toc104469910"/>
      <w:bookmarkStart w:id="5239" w:name="_Toc114430305"/>
      <w:bookmarkStart w:id="5240" w:name="_Toc129263962"/>
      <w:bookmarkStart w:id="5241" w:name="_Toc129672991"/>
      <w:bookmarkStart w:id="5242" w:name="_Toc129673274"/>
      <w:bookmarkStart w:id="5243" w:name="_Toc129673588"/>
      <w:bookmarkStart w:id="5244" w:name="_Toc130360800"/>
      <w:bookmarkEnd w:id="5202"/>
      <w:r>
        <w:t>Run a Profile – Dual Profiling Mode</w:t>
      </w:r>
      <w:bookmarkEnd w:id="5238"/>
      <w:bookmarkEnd w:id="5239"/>
      <w:bookmarkEnd w:id="5240"/>
      <w:bookmarkEnd w:id="5241"/>
      <w:bookmarkEnd w:id="5242"/>
      <w:bookmarkEnd w:id="5243"/>
      <w:bookmarkEnd w:id="5244"/>
    </w:p>
    <w:p w14:paraId="18803DF2" w14:textId="77777777" w:rsidR="006E5F74" w:rsidRDefault="006E5F74" w:rsidP="006E5F74">
      <w:r>
        <w:t xml:space="preserve">See the Run a Profile earlier in this manual for general information about running profiles. </w:t>
      </w:r>
    </w:p>
    <w:p w14:paraId="0AD53779" w14:textId="77777777" w:rsidR="006E5F74" w:rsidRDefault="006E5F74" w:rsidP="006E5F74"/>
    <w:p w14:paraId="30BDC62B" w14:textId="77777777" w:rsidR="006E5F74" w:rsidRDefault="006E5F74" w:rsidP="006E5F74"/>
    <w:p w14:paraId="7B6835B6" w14:textId="77777777" w:rsidR="006E5F74" w:rsidRDefault="006E5F74" w:rsidP="006555DC">
      <w:pPr>
        <w:pStyle w:val="Heading3"/>
        <w:rPr>
          <w:noProof/>
        </w:rPr>
      </w:pPr>
      <w:bookmarkStart w:id="5245" w:name="_Toc104469911"/>
      <w:bookmarkStart w:id="5246" w:name="_Toc114430306"/>
      <w:bookmarkStart w:id="5247" w:name="_Toc129263963"/>
      <w:bookmarkStart w:id="5248" w:name="_Toc129673275"/>
      <w:bookmarkStart w:id="5249" w:name="_Toc129673589"/>
      <w:bookmarkStart w:id="5250" w:name="_Toc130360801"/>
      <w:r>
        <w:rPr>
          <w:noProof/>
        </w:rPr>
        <w:t>Attaching the Air TC</w:t>
      </w:r>
      <w:bookmarkEnd w:id="5245"/>
      <w:bookmarkEnd w:id="5246"/>
      <w:bookmarkEnd w:id="5247"/>
      <w:bookmarkEnd w:id="5248"/>
      <w:bookmarkEnd w:id="5249"/>
      <w:bookmarkEnd w:id="5250"/>
    </w:p>
    <w:p w14:paraId="67E17C01" w14:textId="77777777" w:rsidR="006E5F74" w:rsidRDefault="006E5F74" w:rsidP="006E5F74">
      <w:pPr>
        <w:keepNext/>
        <w:spacing w:after="120"/>
        <w:rPr>
          <w:rFonts w:ascii="TimesNewRomanPSMT" w:hAnsi="TimesNewRomanPSMT" w:cs="TimesNewRomanPSMT"/>
        </w:rPr>
      </w:pPr>
      <w:r>
        <w:rPr>
          <w:rFonts w:ascii="TimesNewRomanPSMT" w:hAnsi="TimesNewRomanPSMT" w:cs="TimesNewRomanPSMT"/>
        </w:rPr>
        <w:t>Follow the on-screen instructions for attaching the Air TC:</w:t>
      </w:r>
    </w:p>
    <w:tbl>
      <w:tblPr>
        <w:tblW w:w="0" w:type="auto"/>
        <w:tblLook w:val="04A0" w:firstRow="1" w:lastRow="0" w:firstColumn="1" w:lastColumn="0" w:noHBand="0" w:noVBand="1"/>
      </w:tblPr>
      <w:tblGrid>
        <w:gridCol w:w="3562"/>
        <w:gridCol w:w="5798"/>
      </w:tblGrid>
      <w:tr w:rsidR="006E5F74" w14:paraId="46ADE227" w14:textId="77777777" w:rsidTr="008D2F51">
        <w:tc>
          <w:tcPr>
            <w:tcW w:w="4068" w:type="dxa"/>
          </w:tcPr>
          <w:p w14:paraId="505F19FD" w14:textId="77777777" w:rsidR="006E5F74" w:rsidRDefault="006E5F74" w:rsidP="008D2F51">
            <w:pPr>
              <w:rPr>
                <w:noProof/>
              </w:rPr>
            </w:pPr>
          </w:p>
          <w:p w14:paraId="6B74E0C4" w14:textId="77777777" w:rsidR="006E5F74" w:rsidRDefault="006E5F74" w:rsidP="008D2F51">
            <w:pPr>
              <w:rPr>
                <w:noProof/>
              </w:rPr>
            </w:pPr>
          </w:p>
          <w:p w14:paraId="7DDFA195" w14:textId="77777777" w:rsidR="006E5F74" w:rsidRDefault="006E5F74" w:rsidP="006E5F74">
            <w:pPr>
              <w:numPr>
                <w:ilvl w:val="0"/>
                <w:numId w:val="161"/>
              </w:numPr>
              <w:rPr>
                <w:noProof/>
              </w:rPr>
            </w:pPr>
            <w:r>
              <w:rPr>
                <w:noProof/>
              </w:rPr>
              <w:t>It must be attached at the leading edge of the board, extending one inch (25</w:t>
            </w:r>
            <w:r>
              <w:rPr>
                <w:i/>
                <w:noProof/>
              </w:rPr>
              <w:t> </w:t>
            </w:r>
            <w:r>
              <w:rPr>
                <w:noProof/>
              </w:rPr>
              <w:t xml:space="preserve"> mm) in front of the leading edge of the board.   </w:t>
            </w:r>
          </w:p>
          <w:p w14:paraId="0746BE01" w14:textId="77777777" w:rsidR="006E5F74" w:rsidRDefault="006E5F74" w:rsidP="008D2F51">
            <w:pPr>
              <w:rPr>
                <w:noProof/>
              </w:rPr>
            </w:pPr>
          </w:p>
          <w:p w14:paraId="3FF3DCFE" w14:textId="77777777" w:rsidR="006E5F74" w:rsidRDefault="006E5F74" w:rsidP="008D2F51">
            <w:pPr>
              <w:rPr>
                <w:noProof/>
              </w:rPr>
            </w:pPr>
          </w:p>
          <w:p w14:paraId="0971D1B2" w14:textId="77777777" w:rsidR="006E5F74" w:rsidRPr="00133C5E" w:rsidRDefault="006E5F74" w:rsidP="006E5F74">
            <w:pPr>
              <w:numPr>
                <w:ilvl w:val="0"/>
                <w:numId w:val="161"/>
              </w:numPr>
              <w:rPr>
                <w:rFonts w:ascii="TimesNewRomanPSMT" w:hAnsi="TimesNewRomanPSMT" w:cs="TimesNewRomanPSMT"/>
              </w:rPr>
            </w:pPr>
            <w:bookmarkStart w:id="5251" w:name="_Hlk132147697"/>
            <w:r w:rsidRPr="00133C5E">
              <w:rPr>
                <w:noProof/>
              </w:rPr>
              <w:t>It</w:t>
            </w:r>
            <w:r w:rsidRPr="00133C5E">
              <w:rPr>
                <w:noProof/>
                <w:rPrChange w:id="5252" w:author="Ryan Beck" w:date="2023-04-11T12:20:00Z">
                  <w:rPr>
                    <w:b/>
                    <w:bCs/>
                    <w:noProof/>
                  </w:rPr>
                </w:rPrChange>
              </w:rPr>
              <w:t xml:space="preserve"> </w:t>
            </w:r>
            <w:r w:rsidRPr="00133C5E">
              <w:rPr>
                <w:noProof/>
                <w:rPrChange w:id="5253" w:author="Ryan Beck" w:date="2023-04-11T12:20:00Z">
                  <w:rPr>
                    <w:b/>
                    <w:bCs/>
                    <w:noProof/>
                    <w:u w:val="single"/>
                  </w:rPr>
                </w:rPrChange>
              </w:rPr>
              <w:t>MUST</w:t>
            </w:r>
            <w:r w:rsidRPr="00133C5E">
              <w:rPr>
                <w:noProof/>
                <w:rPrChange w:id="5254" w:author="Ryan Beck" w:date="2023-04-11T12:20:00Z">
                  <w:rPr>
                    <w:b/>
                    <w:bCs/>
                    <w:noProof/>
                  </w:rPr>
                </w:rPrChange>
              </w:rPr>
              <w:t xml:space="preserve"> </w:t>
            </w:r>
            <w:r w:rsidRPr="00133C5E">
              <w:rPr>
                <w:noProof/>
              </w:rPr>
              <w:t xml:space="preserve">be plugged into </w:t>
            </w:r>
            <w:r w:rsidRPr="00133C5E">
              <w:rPr>
                <w:noProof/>
                <w:rPrChange w:id="5255" w:author="Ryan Beck" w:date="2023-04-11T12:20:00Z">
                  <w:rPr>
                    <w:b/>
                    <w:bCs/>
                    <w:noProof/>
                  </w:rPr>
                </w:rPrChange>
              </w:rPr>
              <w:t>channel 1</w:t>
            </w:r>
            <w:r w:rsidRPr="00133C5E">
              <w:rPr>
                <w:noProof/>
              </w:rPr>
              <w:t xml:space="preserve"> on the </w:t>
            </w:r>
            <w:r w:rsidRPr="002D7822">
              <w:rPr>
                <w:b/>
                <w:bCs/>
                <w:noProof/>
              </w:rPr>
              <w:t>PRIMARY</w:t>
            </w:r>
            <w:r w:rsidRPr="00133C5E">
              <w:rPr>
                <w:noProof/>
                <w:rPrChange w:id="5256" w:author="Ryan Beck" w:date="2023-04-11T12:20:00Z">
                  <w:rPr>
                    <w:b/>
                    <w:bCs/>
                    <w:noProof/>
                  </w:rPr>
                </w:rPrChange>
              </w:rPr>
              <w:t xml:space="preserve"> </w:t>
            </w:r>
            <w:r w:rsidRPr="00133C5E">
              <w:rPr>
                <w:noProof/>
              </w:rPr>
              <w:t>profiler.</w:t>
            </w:r>
          </w:p>
          <w:bookmarkEnd w:id="5251"/>
          <w:p w14:paraId="6E864FD6" w14:textId="77777777" w:rsidR="006E5F74" w:rsidRDefault="006E5F74" w:rsidP="008D2F51">
            <w:pPr>
              <w:rPr>
                <w:noProof/>
              </w:rPr>
            </w:pPr>
          </w:p>
          <w:p w14:paraId="31B1AB18" w14:textId="77777777" w:rsidR="006E5F74" w:rsidRDefault="006E5F74" w:rsidP="008D2F51">
            <w:pPr>
              <w:rPr>
                <w:noProof/>
              </w:rPr>
            </w:pPr>
          </w:p>
          <w:p w14:paraId="07FD965B" w14:textId="77777777" w:rsidR="006E5F74" w:rsidRDefault="006E5F74" w:rsidP="008D2F51">
            <w:pPr>
              <w:rPr>
                <w:noProof/>
              </w:rPr>
            </w:pPr>
          </w:p>
        </w:tc>
        <w:tc>
          <w:tcPr>
            <w:tcW w:w="5508" w:type="dxa"/>
            <w:hideMark/>
          </w:tcPr>
          <w:p w14:paraId="267DE459" w14:textId="7FBEAC25" w:rsidR="006E5F74" w:rsidRDefault="002D7822" w:rsidP="008D2F51">
            <w:pPr>
              <w:rPr>
                <w:noProof/>
              </w:rPr>
            </w:pPr>
            <w:ins w:id="5257" w:author="Tom Bergeron" w:date="2023-04-11T23:18:00Z">
              <w:r>
                <w:rPr>
                  <w:noProof/>
                </w:rPr>
                <w:drawing>
                  <wp:inline distT="0" distB="0" distL="0" distR="0" wp14:anchorId="175177EE" wp14:editId="30A68810">
                    <wp:extent cx="3511550" cy="263969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11550" cy="2639695"/>
                            </a:xfrm>
                            <a:prstGeom prst="rect">
                              <a:avLst/>
                            </a:prstGeom>
                            <a:noFill/>
                          </pic:spPr>
                        </pic:pic>
                      </a:graphicData>
                    </a:graphic>
                  </wp:inline>
                </w:drawing>
              </w:r>
            </w:ins>
            <w:del w:id="5258" w:author="Tom Bergeron" w:date="2023-04-11T23:18:00Z">
              <w:r w:rsidR="006E5F74" w:rsidDel="002D7822">
                <w:rPr>
                  <w:noProof/>
                </w:rPr>
                <w:drawing>
                  <wp:inline distT="0" distB="0" distL="0" distR="0" wp14:anchorId="039C977C" wp14:editId="291414C8">
                    <wp:extent cx="3544570" cy="2662085"/>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rotWithShape="1">
                            <a:blip r:embed="rId248">
                              <a:extLst>
                                <a:ext uri="{28A0092B-C50C-407E-A947-70E740481C1C}">
                                  <a14:useLocalDpi xmlns:a14="http://schemas.microsoft.com/office/drawing/2010/main" val="0"/>
                                </a:ext>
                              </a:extLst>
                            </a:blip>
                            <a:srcRect t="430"/>
                            <a:stretch/>
                          </pic:blipFill>
                          <pic:spPr bwMode="auto">
                            <a:xfrm>
                              <a:off x="0" y="0"/>
                              <a:ext cx="3545097" cy="2662481"/>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17C9D85F" w14:textId="77777777" w:rsidR="006E5F74" w:rsidRDefault="006E5F74" w:rsidP="006555DC">
      <w:pPr>
        <w:pStyle w:val="Heading3"/>
      </w:pPr>
      <w:bookmarkStart w:id="5259" w:name="_Toc104469912"/>
      <w:bookmarkStart w:id="5260" w:name="_Toc114430307"/>
      <w:bookmarkStart w:id="5261" w:name="_Toc129263964"/>
      <w:bookmarkStart w:id="5262" w:name="_Toc129673276"/>
      <w:bookmarkStart w:id="5263" w:name="_Toc129673590"/>
      <w:bookmarkStart w:id="5264" w:name="_Toc130360802"/>
      <w:r>
        <w:t>Attaching product TCs</w:t>
      </w:r>
      <w:bookmarkEnd w:id="5259"/>
      <w:bookmarkEnd w:id="5260"/>
      <w:bookmarkEnd w:id="5261"/>
      <w:bookmarkEnd w:id="5262"/>
      <w:bookmarkEnd w:id="5263"/>
      <w:bookmarkEnd w:id="5264"/>
    </w:p>
    <w:tbl>
      <w:tblPr>
        <w:tblW w:w="0" w:type="auto"/>
        <w:tblLook w:val="04A0" w:firstRow="1" w:lastRow="0" w:firstColumn="1" w:lastColumn="0" w:noHBand="0" w:noVBand="1"/>
      </w:tblPr>
      <w:tblGrid>
        <w:gridCol w:w="3619"/>
        <w:gridCol w:w="5741"/>
      </w:tblGrid>
      <w:tr w:rsidR="006E5F74" w14:paraId="6A446A6B" w14:textId="77777777" w:rsidTr="008D2F51">
        <w:tc>
          <w:tcPr>
            <w:tcW w:w="4068" w:type="dxa"/>
          </w:tcPr>
          <w:p w14:paraId="357E8510" w14:textId="77777777" w:rsidR="006E5F74" w:rsidRDefault="006E5F74" w:rsidP="008D2F51">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p>
          <w:p w14:paraId="51C37467" w14:textId="77777777" w:rsidR="006E5F74" w:rsidRDefault="006E5F74" w:rsidP="008D2F51"/>
          <w:p w14:paraId="52557918" w14:textId="77777777" w:rsidR="006E5F74" w:rsidRDefault="006E5F74" w:rsidP="008D2F51"/>
        </w:tc>
        <w:tc>
          <w:tcPr>
            <w:tcW w:w="5508" w:type="dxa"/>
            <w:hideMark/>
          </w:tcPr>
          <w:p w14:paraId="34137A37" w14:textId="77777777" w:rsidR="006E5F74" w:rsidRDefault="006E5F74" w:rsidP="008D2F51">
            <w:r>
              <w:rPr>
                <w:noProof/>
              </w:rPr>
              <w:drawing>
                <wp:inline distT="0" distB="0" distL="0" distR="0" wp14:anchorId="351FD767" wp14:editId="01837B5A">
                  <wp:extent cx="3508375" cy="2642176"/>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p>
        </w:tc>
      </w:tr>
    </w:tbl>
    <w:p w14:paraId="5DB36DED" w14:textId="77777777" w:rsidR="006E5F74" w:rsidRDefault="006E5F74" w:rsidP="006E5F74"/>
    <w:p w14:paraId="478CFBE2" w14:textId="77777777" w:rsidR="006E5F74" w:rsidRDefault="006E5F74" w:rsidP="006E5F74">
      <w:pPr>
        <w:rPr>
          <w:rFonts w:ascii="Arial" w:hAnsi="Arial" w:cs="Arial"/>
          <w:b/>
          <w:bCs/>
          <w:sz w:val="28"/>
          <w:szCs w:val="26"/>
        </w:rPr>
      </w:pPr>
    </w:p>
    <w:p w14:paraId="06A7DE54" w14:textId="77777777" w:rsidR="006E5F74" w:rsidRDefault="006E5F74" w:rsidP="006E5F74">
      <w:pPr>
        <w:ind w:left="360"/>
      </w:pPr>
    </w:p>
    <w:p w14:paraId="7108EC18" w14:textId="77777777" w:rsidR="006E5F74" w:rsidRDefault="006E5F74" w:rsidP="006E5F74">
      <w:pPr>
        <w:ind w:left="360"/>
      </w:pPr>
    </w:p>
    <w:p w14:paraId="7E563BAB" w14:textId="77777777" w:rsidR="006E5F74" w:rsidRDefault="006E5F74" w:rsidP="006E5F74">
      <w:pPr>
        <w:ind w:left="360"/>
      </w:pPr>
    </w:p>
    <w:p w14:paraId="4D3BFF23" w14:textId="77777777" w:rsidR="006E5F74" w:rsidDel="00452C50" w:rsidRDefault="006E5F74" w:rsidP="006E5F74">
      <w:pPr>
        <w:ind w:left="360"/>
        <w:rPr>
          <w:del w:id="5265" w:author="Ryan Beck" w:date="2023-04-11T12:21:00Z"/>
        </w:rPr>
      </w:pPr>
    </w:p>
    <w:p w14:paraId="11B7D0D6" w14:textId="77777777" w:rsidR="006E5F74" w:rsidDel="00452C50" w:rsidRDefault="006E5F74" w:rsidP="006E5F74">
      <w:pPr>
        <w:ind w:left="360"/>
        <w:rPr>
          <w:del w:id="5266" w:author="Ryan Beck" w:date="2023-04-11T12:21:00Z"/>
        </w:rPr>
      </w:pPr>
    </w:p>
    <w:p w14:paraId="53D36387" w14:textId="77777777" w:rsidR="006E5F74" w:rsidDel="00452C50" w:rsidRDefault="006E5F74" w:rsidP="006E5F74">
      <w:pPr>
        <w:ind w:left="360"/>
        <w:rPr>
          <w:del w:id="5267" w:author="Ryan Beck" w:date="2023-04-11T12:21:00Z"/>
        </w:rPr>
      </w:pPr>
    </w:p>
    <w:p w14:paraId="6F9E1E50" w14:textId="77777777" w:rsidR="006E5F74" w:rsidRDefault="006E5F74">
      <w:pPr>
        <w:pPrChange w:id="5268" w:author="Ryan Beck" w:date="2023-04-11T12:21:00Z">
          <w:pPr>
            <w:ind w:left="360"/>
          </w:pPr>
        </w:pPrChange>
      </w:pPr>
    </w:p>
    <w:p w14:paraId="1FFDCEF6" w14:textId="77777777" w:rsidR="006E5F74" w:rsidRDefault="006E5F74" w:rsidP="006555DC">
      <w:pPr>
        <w:pStyle w:val="Heading3"/>
      </w:pPr>
      <w:bookmarkStart w:id="5269" w:name="_Toc104469913"/>
      <w:bookmarkStart w:id="5270" w:name="_Toc114430308"/>
      <w:bookmarkStart w:id="5271" w:name="_Toc129263965"/>
      <w:bookmarkStart w:id="5272" w:name="_Toc129667576"/>
      <w:bookmarkStart w:id="5273" w:name="_Toc129673277"/>
      <w:bookmarkStart w:id="5274" w:name="_Toc129673591"/>
      <w:bookmarkStart w:id="5275" w:name="_Toc130360803"/>
      <w:r>
        <w:t>Selecting Thermocouples for the Profile</w:t>
      </w:r>
      <w:bookmarkEnd w:id="5269"/>
      <w:bookmarkEnd w:id="5270"/>
      <w:bookmarkEnd w:id="5271"/>
      <w:bookmarkEnd w:id="5272"/>
      <w:bookmarkEnd w:id="5273"/>
      <w:bookmarkEnd w:id="5274"/>
      <w:bookmarkEnd w:id="5275"/>
    </w:p>
    <w:p w14:paraId="66F97C6C" w14:textId="77777777" w:rsidR="006E5F74" w:rsidRDefault="006E5F74" w:rsidP="006E5F74">
      <w:r>
        <w:t>Select the number of TCs you are using by checking the box for the channel. Select the checkbox at the top of the screen the add custom labels for each TC.</w:t>
      </w:r>
    </w:p>
    <w:p w14:paraId="0C2718E6" w14:textId="77777777" w:rsidR="006E5F74" w:rsidRDefault="006E5F74" w:rsidP="006E5F74"/>
    <w:p w14:paraId="52F2E4FA" w14:textId="77777777" w:rsidR="006E5F74" w:rsidRDefault="006E5F74" w:rsidP="006E5F74">
      <w:pPr>
        <w:ind w:left="720"/>
      </w:pPr>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p>
    <w:p w14:paraId="4B473837" w14:textId="77777777" w:rsidR="006E5F74" w:rsidRDefault="006E5F74" w:rsidP="006E5F74"/>
    <w:p w14:paraId="06447751" w14:textId="77777777" w:rsidR="006E5F74" w:rsidRDefault="006E5F74" w:rsidP="006E5F74">
      <w:r>
        <w:rPr>
          <w:noProof/>
        </w:rPr>
        <w:drawing>
          <wp:inline distT="0" distB="0" distL="0" distR="0" wp14:anchorId="4833068B" wp14:editId="688EEC11">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0BA21008" w14:textId="77777777" w:rsidR="006E5F74" w:rsidRDefault="006E5F74" w:rsidP="006E5F74"/>
    <w:p w14:paraId="634DBFD2" w14:textId="77777777" w:rsidR="006E5F74" w:rsidRDefault="006E5F74" w:rsidP="006E5F74"/>
    <w:p w14:paraId="38C4CEFB" w14:textId="32862022" w:rsidR="006E5F74" w:rsidRDefault="006E5F74">
      <w:pPr>
        <w:ind w:left="720"/>
        <w:pPrChange w:id="5276" w:author="Ryan Beck" w:date="2023-04-11T12:21:00Z">
          <w:pPr/>
        </w:pPrChange>
      </w:pPr>
      <w:r>
        <w:rPr>
          <w:b/>
          <w:bCs/>
        </w:rPr>
        <w:t>Important</w:t>
      </w:r>
      <w:r w:rsidR="009B4A54">
        <w:rPr>
          <w:b/>
          <w:bCs/>
        </w:rPr>
        <w:t>:</w:t>
      </w:r>
      <w:r>
        <w:rPr>
          <w:b/>
          <w:bCs/>
        </w:rPr>
        <w:t xml:space="preserve"> </w:t>
      </w:r>
      <w:r>
        <w:t xml:space="preserve">When operating in </w:t>
      </w:r>
      <w:r>
        <w:rPr>
          <w:i/>
          <w:iCs/>
        </w:rPr>
        <w:t>Dual Profiling</w:t>
      </w:r>
      <w:r>
        <w:t xml:space="preserve"> mode, always use the Dual thermal shield. Running with the profilers in separate shields can result in errors in profiling and/or data loss. </w:t>
      </w:r>
    </w:p>
    <w:p w14:paraId="7145380A" w14:textId="77777777" w:rsidR="006E5F74" w:rsidRPr="00383732" w:rsidRDefault="006E5F74" w:rsidP="006E5F74">
      <w:pPr>
        <w:ind w:left="360"/>
      </w:pPr>
    </w:p>
    <w:p w14:paraId="48F6A7F6" w14:textId="77777777" w:rsidR="006E5F74" w:rsidRPr="00F268F2" w:rsidRDefault="006E5F74">
      <w:pPr>
        <w:rPr>
          <w:b/>
        </w:rPr>
      </w:pPr>
    </w:p>
    <w:p w14:paraId="09BD3E75" w14:textId="77777777" w:rsidR="00FC099F" w:rsidRDefault="00FC099F" w:rsidP="0026146F">
      <w:pPr>
        <w:pStyle w:val="Heading1"/>
      </w:pPr>
      <w:bookmarkStart w:id="5277" w:name="_Toc468168381"/>
      <w:bookmarkStart w:id="5278" w:name="_Toc468175428"/>
      <w:bookmarkStart w:id="5279" w:name="_Toc468551584"/>
      <w:bookmarkStart w:id="5280" w:name="_Toc469038811"/>
      <w:bookmarkStart w:id="5281" w:name="_Toc469038866"/>
      <w:bookmarkStart w:id="5282" w:name="_Toc469042025"/>
      <w:bookmarkStart w:id="5283" w:name="_Toc469043181"/>
      <w:bookmarkStart w:id="5284" w:name="_Toc469043761"/>
      <w:bookmarkStart w:id="5285" w:name="_Toc469043844"/>
      <w:bookmarkStart w:id="5286" w:name="_Toc469045069"/>
      <w:bookmarkStart w:id="5287" w:name="_Toc469612955"/>
      <w:bookmarkStart w:id="5288" w:name="_Toc491175125"/>
      <w:bookmarkStart w:id="5289" w:name="_Toc491264034"/>
      <w:bookmarkStart w:id="5290" w:name="_Toc491337712"/>
      <w:bookmarkStart w:id="5291" w:name="_Toc491338050"/>
      <w:bookmarkStart w:id="5292" w:name="_Toc491414013"/>
      <w:bookmarkStart w:id="5293" w:name="_Toc532836378"/>
      <w:bookmarkStart w:id="5294" w:name="_Toc532855797"/>
      <w:bookmarkStart w:id="5295" w:name="_Toc532856656"/>
      <w:bookmarkStart w:id="5296" w:name="_Toc53042079"/>
      <w:bookmarkStart w:id="5297" w:name="_Toc53042429"/>
      <w:bookmarkStart w:id="5298" w:name="_Toc53042497"/>
      <w:bookmarkStart w:id="5299" w:name="_Toc86846232"/>
      <w:bookmarkStart w:id="5300" w:name="_Toc86846593"/>
      <w:bookmarkStart w:id="5301" w:name="_Toc119049801"/>
      <w:bookmarkStart w:id="5302" w:name="_Toc119050725"/>
      <w:bookmarkStart w:id="5303" w:name="_Toc130360804"/>
      <w:r>
        <w:lastRenderedPageBreak/>
        <w:t>Us</w:t>
      </w:r>
      <w:r w:rsidR="00F268F2">
        <w:t>e</w:t>
      </w:r>
      <w:r>
        <w:t xml:space="preserve"> Statistical Process Control </w:t>
      </w:r>
      <w:r w:rsidR="006C7149">
        <w:t>Charts</w:t>
      </w:r>
      <w:bookmarkEnd w:id="5179"/>
      <w:bookmarkEnd w:id="5180"/>
      <w:bookmarkEnd w:id="5181"/>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2D7822">
      <w:pPr>
        <w:pStyle w:val="Heading2"/>
      </w:pPr>
      <w:bookmarkStart w:id="5304" w:name="_Toc329249447"/>
      <w:bookmarkStart w:id="5305" w:name="_Toc469043182"/>
      <w:bookmarkStart w:id="5306" w:name="_Toc469043762"/>
      <w:bookmarkStart w:id="5307" w:name="_Toc469045070"/>
      <w:bookmarkStart w:id="5308" w:name="_Toc469612956"/>
      <w:bookmarkStart w:id="5309" w:name="_Toc491175126"/>
      <w:bookmarkStart w:id="5310" w:name="_Toc491264035"/>
      <w:bookmarkStart w:id="5311" w:name="_Toc491337713"/>
      <w:bookmarkStart w:id="5312" w:name="_Toc491338051"/>
      <w:bookmarkStart w:id="5313" w:name="_Toc532855798"/>
      <w:bookmarkStart w:id="5314" w:name="_Toc532856657"/>
      <w:bookmarkStart w:id="5315" w:name="_Toc53042080"/>
      <w:bookmarkStart w:id="5316" w:name="_Toc53042430"/>
      <w:bookmarkStart w:id="5317" w:name="_Toc86846233"/>
      <w:bookmarkStart w:id="5318" w:name="_Toc86846594"/>
      <w:bookmarkStart w:id="5319" w:name="_Toc119049802"/>
      <w:bookmarkStart w:id="5320" w:name="_Toc119050726"/>
      <w:bookmarkStart w:id="5321" w:name="_Toc130360805"/>
      <w:r w:rsidRPr="00C0592E">
        <w:t xml:space="preserve">Live Mode </w:t>
      </w:r>
      <w:r w:rsidR="00754243" w:rsidRPr="00C0592E">
        <w:t xml:space="preserve">- </w:t>
      </w:r>
      <w:r w:rsidRPr="00C0592E">
        <w:t xml:space="preserve">Charts </w:t>
      </w:r>
      <w:r w:rsidR="00754243" w:rsidRPr="00C0592E">
        <w:t>Tab</w:t>
      </w:r>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p>
    <w:tbl>
      <w:tblPr>
        <w:tblW w:w="0" w:type="auto"/>
        <w:tblLook w:val="04A0" w:firstRow="1" w:lastRow="0" w:firstColumn="1" w:lastColumn="0" w:noHBand="0" w:noVBand="1"/>
      </w:tblPr>
      <w:tblGrid>
        <w:gridCol w:w="3294"/>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40880F"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53FF163D" w:rsidR="00FC099F" w:rsidRDefault="00C164CF" w:rsidP="00982B24">
            <w:del w:id="5322" w:author="Ryan Beck" w:date="2022-10-10T13:01:00Z">
              <w:r w:rsidDel="006B4395">
                <w:rPr>
                  <w:noProof/>
                </w:rPr>
                <w:drawing>
                  <wp:inline distT="0" distB="0" distL="0" distR="0" wp14:anchorId="10CF04AE" wp14:editId="5B28279A">
                    <wp:extent cx="3712464" cy="2825496"/>
                    <wp:effectExtent l="0" t="0" r="254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12464" cy="2825496"/>
                            </a:xfrm>
                            <a:prstGeom prst="rect">
                              <a:avLst/>
                            </a:prstGeom>
                            <a:noFill/>
                          </pic:spPr>
                        </pic:pic>
                      </a:graphicData>
                    </a:graphic>
                  </wp:inline>
                </w:drawing>
              </w:r>
            </w:del>
            <w:ins w:id="5323" w:author="Ryan Beck" w:date="2022-10-10T13:01:00Z">
              <w:r w:rsidR="006B4395">
                <w:rPr>
                  <w:noProof/>
                </w:rPr>
                <w:t xml:space="preserve"> </w:t>
              </w:r>
              <w:r w:rsidR="006B4395" w:rsidRPr="006B4395">
                <w:rPr>
                  <w:noProof/>
                </w:rPr>
                <w:drawing>
                  <wp:inline distT="0" distB="0" distL="0" distR="0" wp14:anchorId="5083110E" wp14:editId="46BBA71A">
                    <wp:extent cx="3712464" cy="1984248"/>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12464" cy="1984248"/>
                            </a:xfrm>
                            <a:prstGeom prst="rect">
                              <a:avLst/>
                            </a:prstGeom>
                          </pic:spPr>
                        </pic:pic>
                      </a:graphicData>
                    </a:graphic>
                  </wp:inline>
                </w:drawing>
              </w:r>
            </w:ins>
          </w:p>
          <w:p w14:paraId="16C13BFA" w14:textId="6D138D0D"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93938">
              <w:rPr>
                <w:rFonts w:ascii="Arial" w:hAnsi="Arial" w:cs="Arial"/>
                <w:noProof/>
                <w:sz w:val="16"/>
                <w:szCs w:val="16"/>
              </w:rPr>
              <w:t>103</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DFC704B" w:rsidR="00FC099F" w:rsidRPr="006034E1" w:rsidRDefault="00FC099F">
      <w:pPr>
        <w:ind w:left="720"/>
        <w:pPrChange w:id="5324" w:author="Ryan Beck" w:date="2022-11-18T12:36:00Z">
          <w:pPr/>
        </w:pPrChange>
      </w:pPr>
      <w:r w:rsidRPr="00B15C92">
        <w:rPr>
          <w:b/>
        </w:rPr>
        <w:t>Note</w:t>
      </w:r>
      <w:r w:rsidRPr="006034E1">
        <w:t xml:space="preserve">: </w:t>
      </w:r>
      <w:r w:rsidRPr="00233FE9">
        <w:t xml:space="preserve">You can enable or change the Cpk alarm values in the </w:t>
      </w:r>
      <w:r w:rsidRPr="006A4781">
        <w:rPr>
          <w:i/>
          <w:iCs/>
        </w:rPr>
        <w:t>Global Preferences</w:t>
      </w:r>
      <w:r w:rsidRPr="00233FE9">
        <w:t xml:space="preserve"> screen before you start Virtual Profiling.</w:t>
      </w:r>
    </w:p>
    <w:p w14:paraId="177C445E" w14:textId="5E4AB6C8" w:rsidR="00FC099F" w:rsidRPr="00C0592E" w:rsidRDefault="00FC099F" w:rsidP="00FC099F"/>
    <w:p w14:paraId="155797DA" w14:textId="77777777" w:rsidR="00FC099F" w:rsidRPr="00C0592E" w:rsidRDefault="00C653DF" w:rsidP="006555DC">
      <w:pPr>
        <w:pStyle w:val="Heading3"/>
      </w:pPr>
      <w:r>
        <w:br w:type="page"/>
      </w:r>
      <w:bookmarkStart w:id="5325" w:name="_Toc469045071"/>
      <w:bookmarkStart w:id="5326" w:name="_Toc491338052"/>
      <w:bookmarkStart w:id="5327" w:name="_Toc532855799"/>
      <w:bookmarkStart w:id="5328" w:name="_Toc53042431"/>
      <w:bookmarkStart w:id="5329" w:name="_Toc86846595"/>
      <w:bookmarkStart w:id="5330" w:name="_Toc119050727"/>
      <w:bookmarkStart w:id="5331" w:name="_Toc130360806"/>
      <w:r w:rsidR="00F268F2">
        <w:lastRenderedPageBreak/>
        <w:t>View</w:t>
      </w:r>
      <w:r w:rsidR="00FC099F">
        <w:t xml:space="preserve"> </w:t>
      </w:r>
      <w:r>
        <w:t>Chart D</w:t>
      </w:r>
      <w:r w:rsidRPr="00C0592E">
        <w:t>ata</w:t>
      </w:r>
      <w:bookmarkEnd w:id="5325"/>
      <w:bookmarkEnd w:id="5326"/>
      <w:bookmarkEnd w:id="5327"/>
      <w:bookmarkEnd w:id="5328"/>
      <w:bookmarkEnd w:id="5329"/>
      <w:bookmarkEnd w:id="5330"/>
      <w:bookmarkEnd w:id="5331"/>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81D9BD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rsidRPr="007F7D54">
        <w:rPr>
          <w:i/>
          <w:iCs/>
          <w:rPrChange w:id="5332" w:author="Tom Bergeron" w:date="2022-11-11T08:39:00Z">
            <w:rPr/>
          </w:rPrChange>
        </w:rPr>
        <w:t>b</w:t>
      </w:r>
      <w:r w:rsidRPr="007F7D54">
        <w:rPr>
          <w:i/>
          <w:iCs/>
          <w:rPrChange w:id="5333" w:author="Tom Bergeron" w:date="2022-11-11T08:39:00Z">
            <w:rPr/>
          </w:rPrChange>
        </w:rPr>
        <w:t>lue</w:t>
      </w:r>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6A4781">
        <w:rPr>
          <w:i/>
          <w:iCs/>
          <w:rPrChange w:id="5334" w:author="Ryan Beck" w:date="2022-11-18T12:38:00Z">
            <w:rPr/>
          </w:rPrChange>
        </w:rPr>
        <w:t>Chart</w:t>
      </w:r>
      <w:r w:rsidRPr="007F7D54">
        <w:rPr>
          <w:i/>
          <w:iCs/>
          <w:rPrChange w:id="5335" w:author="Tom Bergeron" w:date="2022-11-11T08:39:00Z">
            <w:rPr/>
          </w:rPrChange>
        </w:rPr>
        <w:t xml:space="preserve"> </w:t>
      </w:r>
      <w:r w:rsidRPr="00125645">
        <w:t>tab</w:t>
      </w:r>
      <w:r>
        <w:t xml:space="preserve"> view:</w:t>
      </w:r>
    </w:p>
    <w:p w14:paraId="61EF02EE" w14:textId="77777777" w:rsidR="00FC099F" w:rsidRDefault="00FC099F" w:rsidP="00FC099F"/>
    <w:p w14:paraId="2950469E" w14:textId="033BC792" w:rsidR="00FC099F" w:rsidRDefault="00C164CF" w:rsidP="00FC099F">
      <w:del w:id="5336" w:author="Ryan Beck" w:date="2022-10-10T13:03:00Z">
        <w:r w:rsidDel="007E6D2C">
          <w:rPr>
            <w:noProof/>
          </w:rPr>
          <w:lastRenderedPageBreak/>
          <w:drawing>
            <wp:inline distT="0" distB="0" distL="0" distR="0" wp14:anchorId="0B29732F" wp14:editId="24690FB1">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del>
      <w:ins w:id="5337" w:author="Ryan Beck" w:date="2022-10-10T13:03:00Z">
        <w:r w:rsidR="007E6D2C" w:rsidRPr="007E6D2C">
          <w:rPr>
            <w:noProof/>
          </w:rPr>
          <w:t xml:space="preserve"> </w:t>
        </w:r>
        <w:r w:rsidR="007E6D2C" w:rsidRPr="007E6D2C">
          <w:rPr>
            <w:noProof/>
          </w:rPr>
          <w:drawing>
            <wp:inline distT="0" distB="0" distL="0" distR="0" wp14:anchorId="3BA60E3A" wp14:editId="192F646E">
              <wp:extent cx="5727940" cy="3065305"/>
              <wp:effectExtent l="0" t="0" r="6350" b="1905"/>
              <wp:docPr id="174" name="Picture 1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with medium confidence"/>
                      <pic:cNvPicPr/>
                    </pic:nvPicPr>
                    <pic:blipFill>
                      <a:blip r:embed="rId254"/>
                      <a:stretch>
                        <a:fillRect/>
                      </a:stretch>
                    </pic:blipFill>
                    <pic:spPr>
                      <a:xfrm>
                        <a:off x="0" y="0"/>
                        <a:ext cx="5743383" cy="3073569"/>
                      </a:xfrm>
                      <a:prstGeom prst="rect">
                        <a:avLst/>
                      </a:prstGeom>
                    </pic:spPr>
                  </pic:pic>
                </a:graphicData>
              </a:graphic>
            </wp:inline>
          </w:drawing>
        </w:r>
      </w:ins>
    </w:p>
    <w:p w14:paraId="07B1F34B" w14:textId="77777777" w:rsidR="00FC099F" w:rsidRPr="009A0A4A" w:rsidRDefault="00FC099F" w:rsidP="00FC099F">
      <w:pPr>
        <w:pStyle w:val="Caption"/>
      </w:pPr>
      <w:r>
        <w:t xml:space="preserve">Virtual Profiling – Chart Tab, zoom </w:t>
      </w:r>
      <w:proofErr w:type="gramStart"/>
      <w:r>
        <w:t>chart</w:t>
      </w:r>
      <w:proofErr w:type="gramEnd"/>
    </w:p>
    <w:p w14:paraId="50CF3A32" w14:textId="2348750F" w:rsidR="00FC099F" w:rsidRDefault="00FC099F" w:rsidP="00FC099F">
      <w:pPr>
        <w:rPr>
          <w:ins w:id="5338" w:author="Ryan Beck" w:date="2022-11-18T12:47:00Z"/>
        </w:rPr>
      </w:pPr>
    </w:p>
    <w:p w14:paraId="2DBF9438" w14:textId="77777777" w:rsidR="00FA7A5F" w:rsidRDefault="00FA7A5F" w:rsidP="00FC099F"/>
    <w:p w14:paraId="38F8619D" w14:textId="77777777" w:rsidR="00FC099F" w:rsidRDefault="00FC099F" w:rsidP="002D7822">
      <w:pPr>
        <w:pStyle w:val="Heading2"/>
      </w:pPr>
      <w:bookmarkStart w:id="5339" w:name="_Toc329249457"/>
      <w:bookmarkStart w:id="5340" w:name="_Toc469043183"/>
      <w:bookmarkStart w:id="5341" w:name="_Toc469043763"/>
      <w:bookmarkStart w:id="5342" w:name="_Toc469045072"/>
      <w:bookmarkStart w:id="5343" w:name="_Toc469612957"/>
      <w:bookmarkStart w:id="5344" w:name="_Toc491175127"/>
      <w:bookmarkStart w:id="5345" w:name="_Toc491264036"/>
      <w:bookmarkStart w:id="5346" w:name="_Toc491337714"/>
      <w:bookmarkStart w:id="5347" w:name="_Toc491338053"/>
      <w:bookmarkStart w:id="5348" w:name="_Toc532855800"/>
      <w:bookmarkStart w:id="5349" w:name="_Toc532856658"/>
      <w:bookmarkStart w:id="5350" w:name="_Toc53042081"/>
      <w:bookmarkStart w:id="5351" w:name="_Toc53042432"/>
      <w:bookmarkStart w:id="5352" w:name="_Toc86846234"/>
      <w:bookmarkStart w:id="5353" w:name="_Toc86846596"/>
      <w:bookmarkStart w:id="5354" w:name="_Toc119049803"/>
      <w:bookmarkStart w:id="5355" w:name="_Toc119050728"/>
      <w:bookmarkStart w:id="5356" w:name="_Toc130360807"/>
      <w:r>
        <w:lastRenderedPageBreak/>
        <w:t xml:space="preserve">Historical </w:t>
      </w:r>
      <w:r w:rsidR="00754243">
        <w:t xml:space="preserve">Mode - </w:t>
      </w:r>
      <w:r>
        <w:t xml:space="preserve">Chart </w:t>
      </w:r>
      <w:r w:rsidR="00754243">
        <w:t>Tab</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p>
    <w:p w14:paraId="2BC58885" w14:textId="23AC4340" w:rsidR="00FC099F" w:rsidRDefault="00C164CF" w:rsidP="00B15C92">
      <w:pPr>
        <w:keepNext/>
        <w:jc w:val="center"/>
      </w:pPr>
      <w:del w:id="5357" w:author="Ryan Beck" w:date="2022-10-10T13:03:00Z">
        <w:r w:rsidDel="00250BE2">
          <w:rPr>
            <w:noProof/>
          </w:rPr>
          <w:drawing>
            <wp:inline distT="0" distB="0" distL="0" distR="0" wp14:anchorId="1EE42EC5" wp14:editId="6779CB3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del>
      <w:ins w:id="5358" w:author="Ryan Beck" w:date="2022-10-10T13:03:00Z">
        <w:r w:rsidR="00250BE2" w:rsidRPr="00250BE2">
          <w:rPr>
            <w:noProof/>
          </w:rPr>
          <w:t xml:space="preserve"> </w:t>
        </w:r>
        <w:r w:rsidR="00250BE2" w:rsidRPr="00250BE2">
          <w:rPr>
            <w:noProof/>
          </w:rPr>
          <w:drawing>
            <wp:inline distT="0" distB="0" distL="0" distR="0" wp14:anchorId="1071EF2B" wp14:editId="0E8B5FF1">
              <wp:extent cx="5212080" cy="2788920"/>
              <wp:effectExtent l="0" t="0" r="762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256"/>
                      <a:stretch>
                        <a:fillRect/>
                      </a:stretch>
                    </pic:blipFill>
                    <pic:spPr>
                      <a:xfrm>
                        <a:off x="0" y="0"/>
                        <a:ext cx="5212080" cy="2788920"/>
                      </a:xfrm>
                      <a:prstGeom prst="rect">
                        <a:avLst/>
                      </a:prstGeom>
                    </pic:spPr>
                  </pic:pic>
                </a:graphicData>
              </a:graphic>
            </wp:inline>
          </w:drawing>
        </w:r>
      </w:ins>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671AC8C5" w:rsidR="00FC099F" w:rsidRPr="00C0592E" w:rsidRDefault="00FC099F" w:rsidP="00FC099F">
      <w:r w:rsidRPr="00C0592E">
        <w:t xml:space="preserve">The </w:t>
      </w:r>
      <w:r w:rsidRPr="009B4A54">
        <w:rPr>
          <w:i/>
          <w:iCs/>
          <w:rPrChange w:id="5359" w:author="Ryan Beck" w:date="2022-11-18T12:38:00Z">
            <w:rPr/>
          </w:rPrChange>
        </w:rPr>
        <w:t>Chart</w:t>
      </w:r>
      <w:r w:rsidRPr="00C0592E">
        <w:t xml:space="preserve">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6555DC">
      <w:pPr>
        <w:pStyle w:val="Heading3"/>
      </w:pPr>
      <w:bookmarkStart w:id="5360" w:name="_Toc469045073"/>
      <w:bookmarkStart w:id="5361" w:name="_Toc491338054"/>
      <w:bookmarkStart w:id="5362" w:name="_Toc532855801"/>
      <w:bookmarkStart w:id="5363" w:name="_Toc53042433"/>
      <w:bookmarkStart w:id="5364" w:name="_Toc86846597"/>
      <w:bookmarkStart w:id="5365" w:name="_Toc119050729"/>
      <w:bookmarkStart w:id="5366" w:name="_Toc130360808"/>
      <w:r>
        <w:t>View</w:t>
      </w:r>
      <w:r w:rsidR="00FC099F">
        <w:t xml:space="preserve"> </w:t>
      </w:r>
      <w:r w:rsidR="00C653DF">
        <w:t>Control C</w:t>
      </w:r>
      <w:r w:rsidR="00C653DF" w:rsidRPr="00C0592E">
        <w:t>harts</w:t>
      </w:r>
      <w:bookmarkEnd w:id="5360"/>
      <w:bookmarkEnd w:id="5361"/>
      <w:bookmarkEnd w:id="5362"/>
      <w:bookmarkEnd w:id="5363"/>
      <w:bookmarkEnd w:id="5364"/>
      <w:bookmarkEnd w:id="5365"/>
      <w:bookmarkEnd w:id="5366"/>
    </w:p>
    <w:p w14:paraId="17AA00EB" w14:textId="0995163F"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378318D9"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4F08F2A0" w:rsidR="00FC099F" w:rsidRPr="00C0592E" w:rsidRDefault="00C164CF" w:rsidP="00FC099F">
      <w:r>
        <w:rPr>
          <w:b/>
        </w:rPr>
        <w:lastRenderedPageBreak/>
        <w:t>Virtual Profile</w:t>
      </w:r>
      <w:r w:rsidR="00FC099F" w:rsidRPr="00C0592E">
        <w:rPr>
          <w:b/>
        </w:rPr>
        <w:t xml:space="preserve"> </w:t>
      </w:r>
      <w:ins w:id="5367" w:author="Ryan Beck" w:date="2023-04-11T12:23:00Z">
        <w:r w:rsidR="00471900">
          <w:rPr>
            <w:b/>
          </w:rPr>
          <w:t>S</w:t>
        </w:r>
      </w:ins>
      <w:del w:id="5368" w:author="Ryan Beck" w:date="2023-04-11T12:23:00Z">
        <w:r w:rsidR="00FC099F" w:rsidDel="00471900">
          <w:rPr>
            <w:b/>
          </w:rPr>
          <w:delText>s</w:delText>
        </w:r>
      </w:del>
      <w:r w:rsidR="00FC099F" w:rsidRPr="00C0592E">
        <w:rPr>
          <w:b/>
        </w:rPr>
        <w:t xml:space="preserve">elector </w:t>
      </w:r>
      <w:ins w:id="5369" w:author="Ryan Beck" w:date="2023-04-11T12:23:00Z">
        <w:r w:rsidR="00471900">
          <w:rPr>
            <w:b/>
          </w:rPr>
          <w:t>L</w:t>
        </w:r>
      </w:ins>
      <w:del w:id="5370" w:author="Ryan Beck" w:date="2023-04-11T12:23:00Z">
        <w:r w:rsidR="00FC099F" w:rsidDel="00471900">
          <w:rPr>
            <w:b/>
          </w:rPr>
          <w:delText>l</w:delText>
        </w:r>
      </w:del>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18ADE65C"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768EB2A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w:t>
      </w:r>
      <w:r w:rsidR="00FC7ACE">
        <w:t>The PWI for the selected virtual profile appears</w:t>
      </w:r>
      <w:del w:id="5371" w:author="Ryan Beck" w:date="2023-04-11T12:24:00Z">
        <w:r w:rsidR="00FC7ACE" w:rsidDel="00105039">
          <w:delText>,</w:delText>
        </w:r>
      </w:del>
      <w:r w:rsidR="00FC7ACE">
        <w:t xml:space="preserve">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6555DC">
      <w:pPr>
        <w:pStyle w:val="Heading3"/>
      </w:pPr>
      <w:r>
        <w:rPr>
          <w:i/>
          <w:sz w:val="20"/>
        </w:rPr>
        <w:br w:type="page"/>
      </w:r>
      <w:bookmarkStart w:id="5372" w:name="_Toc469045074"/>
      <w:bookmarkStart w:id="5373" w:name="_Toc491338055"/>
      <w:bookmarkStart w:id="5374" w:name="_Toc532855802"/>
      <w:bookmarkStart w:id="5375" w:name="_Toc53042434"/>
      <w:bookmarkStart w:id="5376" w:name="_Toc86846598"/>
      <w:bookmarkStart w:id="5377" w:name="_Toc119050730"/>
      <w:bookmarkStart w:id="5378" w:name="_Toc130360809"/>
      <w:r w:rsidR="00FC099F">
        <w:lastRenderedPageBreak/>
        <w:t xml:space="preserve">Viewing </w:t>
      </w:r>
      <w:r>
        <w:t>Chart Data</w:t>
      </w:r>
      <w:bookmarkEnd w:id="5372"/>
      <w:bookmarkEnd w:id="5373"/>
      <w:bookmarkEnd w:id="5374"/>
      <w:bookmarkEnd w:id="5375"/>
      <w:bookmarkEnd w:id="5376"/>
      <w:bookmarkEnd w:id="5377"/>
      <w:bookmarkEnd w:id="5378"/>
    </w:p>
    <w:p w14:paraId="5498D874" w14:textId="50C88FE0" w:rsidR="00FC099F" w:rsidRPr="00C0592E" w:rsidRDefault="00FC099F" w:rsidP="00FC099F">
      <w:r w:rsidRPr="00C0592E">
        <w:t xml:space="preserve">To view individual chart data, click inside the chart area of your choice.  This will display that particular chart in </w:t>
      </w:r>
      <w:proofErr w:type="gramStart"/>
      <w:r w:rsidRPr="00C0592E">
        <w:t>a full</w:t>
      </w:r>
      <w:proofErr w:type="gramEnd"/>
      <w:r w:rsidRPr="00C0592E">
        <w:t xml:space="preserve">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6555DC">
      <w:pPr>
        <w:pStyle w:val="Heading3"/>
      </w:pPr>
      <w:bookmarkStart w:id="5379" w:name="_Toc469045075"/>
      <w:bookmarkStart w:id="5380" w:name="_Toc491338056"/>
      <w:bookmarkStart w:id="5381" w:name="_Toc532855803"/>
      <w:bookmarkStart w:id="5382" w:name="_Toc53042435"/>
      <w:bookmarkStart w:id="5383" w:name="_Toc86846599"/>
      <w:bookmarkStart w:id="5384" w:name="_Toc119050731"/>
      <w:bookmarkStart w:id="5385" w:name="_Toc130360810"/>
      <w:r w:rsidRPr="00C0592E">
        <w:t xml:space="preserve">History </w:t>
      </w:r>
      <w:r w:rsidR="00C653DF" w:rsidRPr="00C0592E">
        <w:t>Mode Chart Options Menu</w:t>
      </w:r>
      <w:bookmarkEnd w:id="5379"/>
      <w:bookmarkEnd w:id="5380"/>
      <w:bookmarkEnd w:id="5381"/>
      <w:bookmarkEnd w:id="5382"/>
      <w:bookmarkEnd w:id="5383"/>
      <w:bookmarkEnd w:id="5384"/>
      <w:bookmarkEnd w:id="5385"/>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66BC7F5C" w:rsidR="00FC099F" w:rsidRPr="00C0592E" w:rsidRDefault="00FC099F" w:rsidP="00FC099F">
      <w:pPr>
        <w:pStyle w:val="Caption"/>
      </w:pPr>
      <w:r w:rsidRPr="00C0592E">
        <w:t xml:space="preserve">Figure </w:t>
      </w:r>
      <w:r w:rsidR="00EB54D7">
        <w:fldChar w:fldCharType="begin"/>
      </w:r>
      <w:r w:rsidR="00EB54D7">
        <w:instrText xml:space="preserve"> SEQ Figure \* ARABIC </w:instrText>
      </w:r>
      <w:r w:rsidR="00EB54D7">
        <w:fldChar w:fldCharType="separate"/>
      </w:r>
      <w:r w:rsidR="00093938">
        <w:rPr>
          <w:noProof/>
        </w:rPr>
        <w:t>104</w:t>
      </w:r>
      <w:r w:rsidR="00EB54D7">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1CE64833"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r w:rsidR="00D63F7B">
        <w:t>,</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4312CB2"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737029"/>
    <w:p w14:paraId="34B5F31D" w14:textId="77777777" w:rsidR="00F268F2" w:rsidRPr="00C0592E" w:rsidRDefault="00F268F2" w:rsidP="00737029">
      <w:pPr>
        <w:pStyle w:val="ListBullet"/>
        <w:keepNext/>
        <w:numPr>
          <w:ilvl w:val="0"/>
          <w:numId w:val="0"/>
        </w:numPr>
        <w:jc w:val="center"/>
      </w:pPr>
    </w:p>
    <w:p w14:paraId="433C67D7" w14:textId="77777777" w:rsidR="00FC099F" w:rsidRPr="00C0592E" w:rsidRDefault="00FC099F" w:rsidP="00FA7A5F">
      <w:pPr>
        <w:pStyle w:val="Heading4"/>
      </w:pPr>
      <w:r w:rsidRPr="00C0592E">
        <w:t>Buttons</w:t>
      </w:r>
    </w:p>
    <w:p w14:paraId="7F6887CE" w14:textId="77777777" w:rsidR="00FC099F" w:rsidRDefault="00FC099F" w:rsidP="00FC099F">
      <w:r w:rsidRPr="00C0592E">
        <w:t>The Charts tab will have two extra buttons found only on this screen.</w:t>
      </w:r>
    </w:p>
    <w:p w14:paraId="697D407C" w14:textId="77777777" w:rsidR="009B4A54" w:rsidRPr="00C0592E" w:rsidRDefault="009B4A54" w:rsidP="00FC099F"/>
    <w:p w14:paraId="682EEED5" w14:textId="75472FFA"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0C7F51">
        <w:rPr>
          <w:bCs/>
          <w:u w:val="single"/>
          <w:rPrChange w:id="5386" w:author="Ryan Beck" w:date="2023-04-11T12:24:00Z">
            <w:rPr>
              <w:b/>
            </w:rPr>
          </w:rPrChange>
        </w:rPr>
        <w:t>previous</w:t>
      </w:r>
      <w:r w:rsidRPr="00C0592E">
        <w:t xml:space="preserve"> set of virtual profiles.</w:t>
      </w:r>
    </w:p>
    <w:p w14:paraId="6B8D4B1A" w14:textId="4504C9C4"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0C7F51">
        <w:rPr>
          <w:bCs/>
          <w:u w:val="single"/>
          <w:rPrChange w:id="5387" w:author="Ryan Beck" w:date="2023-04-11T12:24:00Z">
            <w:rPr>
              <w:b/>
            </w:rPr>
          </w:rPrChange>
        </w:rPr>
        <w:t>next</w:t>
      </w:r>
      <w:r w:rsidRPr="000C7F51">
        <w:rPr>
          <w:bCs/>
          <w:u w:val="single"/>
          <w:rPrChange w:id="5388" w:author="Ryan Beck" w:date="2023-04-11T12:24:00Z">
            <w:rPr/>
          </w:rPrChange>
        </w:rPr>
        <w:t xml:space="preserve"> </w:t>
      </w:r>
      <w:r w:rsidRPr="00C0592E">
        <w:t xml:space="preserve">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586FACAF" w:rsidR="003D173F" w:rsidRPr="00C0592E" w:rsidRDefault="00FC099F">
      <w:pPr>
        <w:ind w:left="1440"/>
        <w:pPrChange w:id="5389" w:author="Ryan Beck" w:date="2022-11-18T12:39:00Z">
          <w:pPr/>
        </w:pPrChange>
      </w:pPr>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5390" w:name="_Toc394583246"/>
      <w:bookmarkStart w:id="5391" w:name="_Toc394583402"/>
      <w:bookmarkStart w:id="5392" w:name="_Toc468168382"/>
      <w:bookmarkStart w:id="5393" w:name="_Toc468175429"/>
      <w:bookmarkStart w:id="5394" w:name="_Toc468551585"/>
      <w:bookmarkStart w:id="5395" w:name="_Toc469038812"/>
      <w:bookmarkStart w:id="5396" w:name="_Toc469038867"/>
      <w:bookmarkStart w:id="5397" w:name="_Toc469042026"/>
      <w:bookmarkStart w:id="5398" w:name="_Toc469043184"/>
      <w:bookmarkStart w:id="5399" w:name="_Toc469043764"/>
      <w:bookmarkStart w:id="5400" w:name="_Toc469043845"/>
      <w:bookmarkStart w:id="5401" w:name="_Toc469045076"/>
      <w:bookmarkStart w:id="5402" w:name="_Toc469612958"/>
      <w:r w:rsidR="006C7149">
        <w:t xml:space="preserve"> </w:t>
      </w:r>
      <w:bookmarkStart w:id="5403" w:name="_Using_barcodes"/>
      <w:bookmarkStart w:id="5404" w:name="_Process_Traceability"/>
      <w:bookmarkStart w:id="5405" w:name="_Process_Control"/>
      <w:bookmarkStart w:id="5406" w:name="_Toc119468171"/>
      <w:bookmarkStart w:id="5407" w:name="_Toc320007057"/>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p>
    <w:p w14:paraId="201E0469" w14:textId="54348994" w:rsidR="00A16822" w:rsidRPr="00F0388A" w:rsidRDefault="00A16822">
      <w:bookmarkStart w:id="5408" w:name="_Run_RPM"/>
      <w:bookmarkStart w:id="5409" w:name="_The_Software_Client"/>
      <w:bookmarkStart w:id="5410" w:name="_Kic_Server"/>
      <w:bookmarkEnd w:id="5406"/>
      <w:bookmarkEnd w:id="5407"/>
      <w:bookmarkEnd w:id="5408"/>
      <w:bookmarkEnd w:id="5409"/>
      <w:bookmarkEnd w:id="5410"/>
    </w:p>
    <w:p w14:paraId="5A719C82" w14:textId="6FE32E50" w:rsidR="00EC4E34" w:rsidRPr="00F0388A" w:rsidRDefault="00EC4E34" w:rsidP="00737029"/>
    <w:p w14:paraId="454E2814" w14:textId="3A6356DA" w:rsidR="00806DB4" w:rsidRDefault="006C7149" w:rsidP="0026146F">
      <w:pPr>
        <w:pStyle w:val="Heading1"/>
      </w:pPr>
      <w:bookmarkStart w:id="5411" w:name="_Toc329853018"/>
      <w:bookmarkStart w:id="5412" w:name="_Toc329863376"/>
      <w:bookmarkStart w:id="5413" w:name="_Toc331173648"/>
      <w:bookmarkStart w:id="5414" w:name="_Ref332096978"/>
      <w:bookmarkStart w:id="5415" w:name="_Toc332179184"/>
      <w:bookmarkStart w:id="5416" w:name="_Toc332208418"/>
      <w:bookmarkStart w:id="5417" w:name="_Toc332208754"/>
      <w:bookmarkStart w:id="5418" w:name="_Toc332274000"/>
      <w:bookmarkStart w:id="5419" w:name="_Toc394411679"/>
      <w:bookmarkStart w:id="5420" w:name="_Toc394486317"/>
      <w:bookmarkStart w:id="5421" w:name="_Toc394583250"/>
      <w:bookmarkStart w:id="5422" w:name="_Toc394583406"/>
      <w:bookmarkStart w:id="5423" w:name="_Toc468168388"/>
      <w:bookmarkStart w:id="5424" w:name="_Toc468175435"/>
      <w:bookmarkStart w:id="5425" w:name="_Toc468551591"/>
      <w:bookmarkStart w:id="5426" w:name="_Toc469038818"/>
      <w:bookmarkStart w:id="5427" w:name="_Toc469038873"/>
      <w:bookmarkStart w:id="5428" w:name="_Toc469042032"/>
      <w:bookmarkStart w:id="5429" w:name="_Toc469043204"/>
      <w:bookmarkStart w:id="5430" w:name="_Toc469043784"/>
      <w:bookmarkStart w:id="5431" w:name="_Toc469043851"/>
      <w:bookmarkStart w:id="5432" w:name="_Toc469045121"/>
      <w:bookmarkStart w:id="5433" w:name="_Toc469612978"/>
      <w:bookmarkStart w:id="5434" w:name="_Toc491175128"/>
      <w:bookmarkStart w:id="5435" w:name="_Toc491264037"/>
      <w:bookmarkStart w:id="5436" w:name="_Toc491337715"/>
      <w:bookmarkStart w:id="5437" w:name="_Toc491338057"/>
      <w:bookmarkStart w:id="5438" w:name="_Toc491414014"/>
      <w:bookmarkStart w:id="5439" w:name="_Toc532836379"/>
      <w:bookmarkStart w:id="5440" w:name="_Toc532855804"/>
      <w:bookmarkStart w:id="5441" w:name="_Toc532856659"/>
      <w:bookmarkStart w:id="5442" w:name="_Toc53042082"/>
      <w:bookmarkStart w:id="5443" w:name="_Toc53042436"/>
      <w:bookmarkStart w:id="5444" w:name="_Toc53042498"/>
      <w:bookmarkStart w:id="5445" w:name="_Toc86846235"/>
      <w:bookmarkStart w:id="5446" w:name="_Toc86846600"/>
      <w:bookmarkStart w:id="5447" w:name="_Toc119049804"/>
      <w:bookmarkStart w:id="5448" w:name="_Toc119050732"/>
      <w:bookmarkStart w:id="5449" w:name="_Toc130360811"/>
      <w:r>
        <w:lastRenderedPageBreak/>
        <w:t>Using Live Data</w:t>
      </w:r>
      <w:bookmarkEnd w:id="5411"/>
      <w:bookmarkEnd w:id="5412"/>
      <w:bookmarkEnd w:id="5413"/>
      <w:bookmarkEnd w:id="5414"/>
      <w:bookmarkEnd w:id="5415"/>
      <w:bookmarkEnd w:id="5416"/>
      <w:bookmarkEnd w:id="5417"/>
      <w:bookmarkEnd w:id="5418"/>
      <w:bookmarkEnd w:id="5419"/>
      <w:bookmarkEnd w:id="5420"/>
      <w:r>
        <w:t xml:space="preserve"> Output</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p>
    <w:p w14:paraId="626472B6" w14:textId="0C965252"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E34D348" w:rsidR="00104808" w:rsidRPr="0075789B" w:rsidRDefault="00104808" w:rsidP="00104808">
      <w:r w:rsidRPr="0075789B">
        <w:rPr>
          <w:b/>
        </w:rPr>
        <w:t xml:space="preserve">Output of the LDO </w:t>
      </w:r>
      <w:ins w:id="5450" w:author="Ryan Beck" w:date="2023-04-11T12:26:00Z">
        <w:r w:rsidR="00937867">
          <w:rPr>
            <w:b/>
          </w:rPr>
          <w:t>F</w:t>
        </w:r>
      </w:ins>
      <w:del w:id="5451" w:author="Ryan Beck" w:date="2023-04-11T12:26:00Z">
        <w:r w:rsidRPr="0075789B" w:rsidDel="00937867">
          <w:rPr>
            <w:b/>
          </w:rPr>
          <w:delText>f</w:delText>
        </w:r>
      </w:del>
      <w:r w:rsidRPr="0075789B">
        <w:rPr>
          <w:b/>
        </w:rPr>
        <w:t xml:space="preserve">ile </w:t>
      </w:r>
      <w:ins w:id="5452" w:author="Ryan Beck" w:date="2023-04-11T12:26:00Z">
        <w:r w:rsidR="00937867">
          <w:rPr>
            <w:b/>
          </w:rPr>
          <w:t>D</w:t>
        </w:r>
      </w:ins>
      <w:del w:id="5453" w:author="Ryan Beck" w:date="2023-04-11T12:26:00Z">
        <w:r w:rsidRPr="0075789B" w:rsidDel="00937867">
          <w:rPr>
            <w:b/>
          </w:rPr>
          <w:delText>d</w:delText>
        </w:r>
      </w:del>
      <w:r w:rsidRPr="0075789B">
        <w:rPr>
          <w:b/>
        </w:rPr>
        <w:t>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29EF44D8" w:rsidR="00104808" w:rsidRPr="0075789B" w:rsidRDefault="00104808" w:rsidP="00104808">
      <w:r w:rsidRPr="0075789B">
        <w:rPr>
          <w:b/>
        </w:rPr>
        <w:t xml:space="preserve">Viewing LDO </w:t>
      </w:r>
      <w:ins w:id="5454" w:author="Ryan Beck" w:date="2023-04-11T12:26:00Z">
        <w:r w:rsidR="00937867">
          <w:rPr>
            <w:b/>
          </w:rPr>
          <w:t>D</w:t>
        </w:r>
      </w:ins>
      <w:del w:id="5455" w:author="Ryan Beck" w:date="2023-04-11T12:26:00Z">
        <w:r w:rsidRPr="0075789B" w:rsidDel="00937867">
          <w:rPr>
            <w:b/>
          </w:rPr>
          <w:delText>d</w:delText>
        </w:r>
      </w:del>
      <w:r w:rsidRPr="0075789B">
        <w:rPr>
          <w:b/>
        </w:rPr>
        <w:t>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22732A11" w:rsidR="00104808" w:rsidRPr="0075789B" w:rsidRDefault="00104808" w:rsidP="00104808">
      <w:r w:rsidRPr="0075789B">
        <w:rPr>
          <w:b/>
        </w:rPr>
        <w:t xml:space="preserve">LDO </w:t>
      </w:r>
      <w:ins w:id="5456" w:author="Ryan Beck" w:date="2023-04-11T12:25:00Z">
        <w:r w:rsidR="007A49F2">
          <w:rPr>
            <w:b/>
          </w:rPr>
          <w:t>D</w:t>
        </w:r>
      </w:ins>
      <w:del w:id="5457" w:author="Ryan Beck" w:date="2023-04-11T12:25:00Z">
        <w:r w:rsidRPr="0075789B" w:rsidDel="007A49F2">
          <w:rPr>
            <w:b/>
          </w:rPr>
          <w:delText>d</w:delText>
        </w:r>
      </w:del>
      <w:r w:rsidRPr="0075789B">
        <w:rPr>
          <w:b/>
        </w:rPr>
        <w:t>estination</w:t>
      </w:r>
      <w:r w:rsidRPr="0075789B">
        <w:t xml:space="preserve"> – The location where the LDO output file is written to can be specified by the user in the </w:t>
      </w:r>
      <w:r w:rsidRPr="006A4781">
        <w:rPr>
          <w:rFonts w:ascii="Courier New" w:hAnsi="Courier New" w:cs="Courier New"/>
        </w:rPr>
        <w:t>ConfigurationProgram.exe</w:t>
      </w:r>
      <w:r w:rsidRPr="0075789B">
        <w:t xml:space="preserve"> utility. </w:t>
      </w:r>
    </w:p>
    <w:p w14:paraId="3179AEEC" w14:textId="77777777" w:rsidR="00104808" w:rsidRPr="0075789B" w:rsidRDefault="00104808" w:rsidP="00104808"/>
    <w:p w14:paraId="24386D33" w14:textId="77777777" w:rsidR="00104808" w:rsidRPr="0075789B" w:rsidRDefault="00104808">
      <w:pPr>
        <w:ind w:left="720"/>
        <w:pPrChange w:id="5458" w:author="Ryan Beck" w:date="2022-11-18T12:39:00Z">
          <w:pPr/>
        </w:pPrChange>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59D39358" w:rsidR="00104808" w:rsidRPr="0075789B" w:rsidRDefault="00104808" w:rsidP="00104808">
      <w:pPr>
        <w:rPr>
          <w:b/>
          <w:bCs/>
          <w:iCs/>
        </w:rPr>
      </w:pPr>
      <w:r w:rsidRPr="0075789B">
        <w:rPr>
          <w:b/>
          <w:bCs/>
          <w:iCs/>
        </w:rPr>
        <w:t xml:space="preserve">An LDO </w:t>
      </w:r>
      <w:ins w:id="5459" w:author="Ryan Beck" w:date="2023-04-11T12:25:00Z">
        <w:r w:rsidR="00937867">
          <w:rPr>
            <w:b/>
            <w:bCs/>
            <w:iCs/>
          </w:rPr>
          <w:t>O</w:t>
        </w:r>
      </w:ins>
      <w:del w:id="5460" w:author="Ryan Beck" w:date="2023-04-11T12:25:00Z">
        <w:r w:rsidRPr="0075789B" w:rsidDel="00937867">
          <w:rPr>
            <w:b/>
            <w:bCs/>
            <w:iCs/>
          </w:rPr>
          <w:delText>o</w:delText>
        </w:r>
      </w:del>
      <w:r w:rsidRPr="0075789B">
        <w:rPr>
          <w:b/>
          <w:bCs/>
          <w:iCs/>
        </w:rPr>
        <w:t xml:space="preserve">utput </w:t>
      </w:r>
      <w:ins w:id="5461" w:author="Ryan Beck" w:date="2023-04-11T12:25:00Z">
        <w:r w:rsidR="00937867">
          <w:rPr>
            <w:b/>
            <w:bCs/>
            <w:iCs/>
          </w:rPr>
          <w:t>F</w:t>
        </w:r>
      </w:ins>
      <w:del w:id="5462" w:author="Ryan Beck" w:date="2023-04-11T12:25:00Z">
        <w:r w:rsidRPr="0075789B" w:rsidDel="00937867">
          <w:rPr>
            <w:b/>
            <w:bCs/>
            <w:iCs/>
          </w:rPr>
          <w:delText>f</w:delText>
        </w:r>
      </w:del>
      <w:r w:rsidRPr="0075789B">
        <w:rPr>
          <w:b/>
          <w:bCs/>
          <w:iCs/>
        </w:rPr>
        <w:t xml:space="preserve">ile </w:t>
      </w:r>
      <w:ins w:id="5463" w:author="Ryan Beck" w:date="2023-04-11T12:26:00Z">
        <w:r w:rsidR="00937867">
          <w:rPr>
            <w:b/>
            <w:bCs/>
            <w:iCs/>
          </w:rPr>
          <w:t>E</w:t>
        </w:r>
      </w:ins>
      <w:del w:id="5464" w:author="Ryan Beck" w:date="2023-04-11T12:26:00Z">
        <w:r w:rsidRPr="0075789B" w:rsidDel="00937867">
          <w:rPr>
            <w:b/>
            <w:bCs/>
            <w:iCs/>
          </w:rPr>
          <w:delText>e</w:delText>
        </w:r>
      </w:del>
      <w:r w:rsidRPr="0075789B">
        <w:rPr>
          <w:b/>
          <w:bCs/>
          <w:iCs/>
        </w:rPr>
        <w:t>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179FE3AD" w:rsidR="00104808" w:rsidRPr="00582A6D" w:rsidRDefault="00A67368" w:rsidP="00104808">
      <w:pPr>
        <w:jc w:val="center"/>
        <w:rPr>
          <w:lang w:val="en"/>
        </w:rPr>
      </w:pPr>
      <w:r>
        <w:rPr>
          <w:noProof/>
        </w:rPr>
        <w:drawing>
          <wp:inline distT="0" distB="0" distL="0" distR="0" wp14:anchorId="58327478" wp14:editId="5F05046A">
            <wp:extent cx="5943600" cy="3703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rotWithShape="1">
                    <a:blip r:embed="rId258">
                      <a:extLst>
                        <a:ext uri="{28A0092B-C50C-407E-A947-70E740481C1C}">
                          <a14:useLocalDpi xmlns:a14="http://schemas.microsoft.com/office/drawing/2010/main" val="0"/>
                        </a:ext>
                      </a:extLst>
                    </a:blip>
                    <a:srcRect b="2573"/>
                    <a:stretch/>
                  </pic:blipFill>
                  <pic:spPr bwMode="auto">
                    <a:xfrm>
                      <a:off x="0" y="0"/>
                      <a:ext cx="5943600" cy="3703320"/>
                    </a:xfrm>
                    <a:prstGeom prst="rect">
                      <a:avLst/>
                    </a:prstGeom>
                    <a:ln>
                      <a:noFill/>
                    </a:ln>
                    <a:extLst>
                      <a:ext uri="{53640926-AAD7-44D8-BBD7-CCE9431645EC}">
                        <a14:shadowObscured xmlns:a14="http://schemas.microsoft.com/office/drawing/2010/main"/>
                      </a:ext>
                    </a:extLst>
                  </pic:spPr>
                </pic:pic>
              </a:graphicData>
            </a:graphic>
          </wp:inline>
        </w:drawing>
      </w:r>
    </w:p>
    <w:p w14:paraId="38FC0B90" w14:textId="1B503CAA" w:rsidR="00104808" w:rsidRPr="0075789B" w:rsidRDefault="00104808" w:rsidP="00104808">
      <w:pPr>
        <w:pStyle w:val="Caption"/>
      </w:pPr>
      <w:r>
        <w:t xml:space="preserve">Figure </w:t>
      </w:r>
      <w:r w:rsidR="00EB54D7">
        <w:fldChar w:fldCharType="begin"/>
      </w:r>
      <w:r w:rsidR="00EB54D7">
        <w:instrText xml:space="preserve"> SEQ Figure \* ARABIC </w:instrText>
      </w:r>
      <w:r w:rsidR="00EB54D7">
        <w:fldChar w:fldCharType="separate"/>
      </w:r>
      <w:r w:rsidR="00093938">
        <w:rPr>
          <w:noProof/>
        </w:rPr>
        <w:t>105</w:t>
      </w:r>
      <w:r w:rsidR="00EB54D7">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2D7822">
      <w:pPr>
        <w:pStyle w:val="Heading2"/>
      </w:pPr>
      <w:bookmarkStart w:id="5465" w:name="_Toc393899781"/>
      <w:r>
        <w:br w:type="page"/>
      </w:r>
      <w:bookmarkStart w:id="5466" w:name="_Toc467442561"/>
      <w:bookmarkStart w:id="5467" w:name="_Toc469043205"/>
      <w:bookmarkStart w:id="5468" w:name="_Toc469043785"/>
      <w:bookmarkStart w:id="5469" w:name="_Toc469045122"/>
      <w:bookmarkStart w:id="5470" w:name="_Toc469612979"/>
      <w:bookmarkStart w:id="5471" w:name="_Toc491175129"/>
      <w:bookmarkStart w:id="5472" w:name="_Toc491264038"/>
      <w:bookmarkStart w:id="5473" w:name="_Toc491337716"/>
      <w:bookmarkStart w:id="5474" w:name="_Toc491338058"/>
      <w:bookmarkStart w:id="5475" w:name="_Toc532855805"/>
      <w:bookmarkStart w:id="5476" w:name="_Toc532856660"/>
      <w:bookmarkStart w:id="5477" w:name="_Toc53042083"/>
      <w:bookmarkStart w:id="5478" w:name="_Toc53042437"/>
      <w:bookmarkStart w:id="5479" w:name="_Toc86846236"/>
      <w:bookmarkStart w:id="5480" w:name="_Toc86846601"/>
      <w:bookmarkStart w:id="5481" w:name="_Toc119049805"/>
      <w:bookmarkStart w:id="5482" w:name="_Toc119050733"/>
      <w:bookmarkStart w:id="5483" w:name="_Toc130360812"/>
      <w:r w:rsidRPr="0075789B">
        <w:lastRenderedPageBreak/>
        <w:t>L</w:t>
      </w:r>
      <w:r w:rsidR="004D6644">
        <w:t>DO</w:t>
      </w:r>
      <w:r w:rsidRPr="0075789B">
        <w:t xml:space="preserve"> </w:t>
      </w:r>
      <w:bookmarkEnd w:id="5465"/>
      <w:r w:rsidRPr="0075789B">
        <w:t>Formats</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14:paraId="01AB1C00" w14:textId="77777777" w:rsidR="007F7D54" w:rsidRPr="0075789B" w:rsidRDefault="007F7D54" w:rsidP="007F7D54">
      <w:pPr>
        <w:rPr>
          <w:ins w:id="5484" w:author="Tom Bergeron" w:date="2022-11-11T08:41:00Z"/>
        </w:rPr>
      </w:pPr>
      <w:ins w:id="5485" w:author="Tom Bergeron" w:date="2022-11-11T08:41:00Z">
        <w:r w:rsidRPr="0075789B">
          <w:t>There are several standard LDO formats to choose from:</w:t>
        </w:r>
      </w:ins>
    </w:p>
    <w:p w14:paraId="1C5DE7B8" w14:textId="77777777" w:rsidR="007F7D54" w:rsidRPr="0075789B" w:rsidRDefault="007F7D54" w:rsidP="007F7D54">
      <w:pPr>
        <w:numPr>
          <w:ilvl w:val="0"/>
          <w:numId w:val="78"/>
        </w:numPr>
        <w:rPr>
          <w:ins w:id="5486" w:author="Tom Bergeron" w:date="2022-11-11T08:41:00Z"/>
        </w:rPr>
      </w:pPr>
      <w:ins w:id="5487" w:author="Tom Bergeron" w:date="2022-11-11T08:41:00Z">
        <w:r w:rsidRPr="0075789B">
          <w:t>TSV or CSV format for WordPad</w:t>
        </w:r>
      </w:ins>
    </w:p>
    <w:p w14:paraId="598F4EC4" w14:textId="77777777" w:rsidR="007F7D54" w:rsidRPr="0075789B" w:rsidRDefault="007F7D54" w:rsidP="007F7D54">
      <w:pPr>
        <w:numPr>
          <w:ilvl w:val="0"/>
          <w:numId w:val="78"/>
        </w:numPr>
        <w:rPr>
          <w:ins w:id="5488" w:author="Tom Bergeron" w:date="2022-11-11T08:41:00Z"/>
        </w:rPr>
      </w:pPr>
      <w:ins w:id="5489" w:author="Tom Bergeron" w:date="2022-11-11T08:41:00Z">
        <w:r w:rsidRPr="0075789B">
          <w:t>TSV format for Excel</w:t>
        </w:r>
      </w:ins>
    </w:p>
    <w:p w14:paraId="69CDACA3" w14:textId="77777777" w:rsidR="007F7D54" w:rsidRPr="0075789B" w:rsidRDefault="007F7D54" w:rsidP="007F7D54">
      <w:pPr>
        <w:numPr>
          <w:ilvl w:val="0"/>
          <w:numId w:val="78"/>
        </w:numPr>
        <w:rPr>
          <w:ins w:id="5490" w:author="Tom Bergeron" w:date="2022-11-11T08:41:00Z"/>
        </w:rPr>
      </w:pPr>
      <w:ins w:id="5491" w:author="Tom Bergeron" w:date="2022-11-11T08:41:00Z">
        <w:r w:rsidRPr="0075789B">
          <w:t>1 Board 1 File (</w:t>
        </w:r>
        <w:r>
          <w:t>TXT format</w:t>
        </w:r>
        <w:r w:rsidRPr="0075789B">
          <w:t>)</w:t>
        </w:r>
      </w:ins>
    </w:p>
    <w:p w14:paraId="1264D796" w14:textId="77777777" w:rsidR="007F7D54" w:rsidRDefault="007F7D54" w:rsidP="007F7D54">
      <w:pPr>
        <w:numPr>
          <w:ilvl w:val="0"/>
          <w:numId w:val="78"/>
        </w:numPr>
        <w:rPr>
          <w:ins w:id="5492" w:author="Tom Bergeron" w:date="2022-11-11T08:41:00Z"/>
        </w:rPr>
      </w:pPr>
      <w:ins w:id="5493" w:author="Tom Bergeron" w:date="2022-11-11T08:41:00Z">
        <w:r>
          <w:t>1 Board 1 File (XML format</w:t>
        </w:r>
        <w:r w:rsidRPr="0075789B">
          <w:t>)</w:t>
        </w:r>
      </w:ins>
    </w:p>
    <w:p w14:paraId="41AF5E53" w14:textId="77777777" w:rsidR="007F7D54" w:rsidRPr="0075789B" w:rsidRDefault="007F7D54" w:rsidP="007F7D54">
      <w:pPr>
        <w:numPr>
          <w:ilvl w:val="0"/>
          <w:numId w:val="78"/>
        </w:numPr>
        <w:rPr>
          <w:ins w:id="5494" w:author="Tom Bergeron" w:date="2022-11-11T08:41:00Z"/>
        </w:rPr>
      </w:pPr>
      <w:ins w:id="5495" w:author="Tom Bergeron" w:date="2022-11-11T08:41:00Z">
        <w:r>
          <w:t>1 Board 1 File (CSV format)</w:t>
        </w:r>
      </w:ins>
    </w:p>
    <w:p w14:paraId="7FC25EE7" w14:textId="77777777" w:rsidR="007F7D54" w:rsidRPr="0075789B" w:rsidRDefault="007F7D54" w:rsidP="007F7D54">
      <w:pPr>
        <w:rPr>
          <w:ins w:id="5496" w:author="Tom Bergeron" w:date="2022-11-11T08:41:00Z"/>
        </w:rPr>
      </w:pPr>
    </w:p>
    <w:p w14:paraId="5EBFD26E" w14:textId="77777777" w:rsidR="007F7D54" w:rsidRPr="0075789B" w:rsidRDefault="007F7D54" w:rsidP="007F7D54">
      <w:pPr>
        <w:rPr>
          <w:ins w:id="5497" w:author="Tom Bergeron" w:date="2022-11-11T08:41:00Z"/>
        </w:rPr>
      </w:pPr>
      <w:ins w:id="5498" w:author="Tom Bergeron" w:date="2022-11-11T08:41:00Z">
        <w:r w:rsidRPr="0075789B">
          <w:t>The following are specialized output formats and not typically selected by most users:</w:t>
        </w:r>
      </w:ins>
    </w:p>
    <w:p w14:paraId="7FF8B261" w14:textId="77777777" w:rsidR="007F7D54" w:rsidRPr="0075789B" w:rsidRDefault="007F7D54" w:rsidP="007F7D54">
      <w:pPr>
        <w:numPr>
          <w:ilvl w:val="0"/>
          <w:numId w:val="78"/>
        </w:numPr>
        <w:rPr>
          <w:ins w:id="5499" w:author="Tom Bergeron" w:date="2022-11-11T08:41:00Z"/>
        </w:rPr>
      </w:pPr>
      <w:ins w:id="5500" w:author="Tom Bergeron" w:date="2022-11-11T08:41:00Z">
        <w:r w:rsidRPr="0075789B">
          <w:t>KP Data Only (CSV)</w:t>
        </w:r>
      </w:ins>
    </w:p>
    <w:p w14:paraId="02E02D13" w14:textId="77777777" w:rsidR="007F7D54" w:rsidRPr="0075789B" w:rsidRDefault="007F7D54" w:rsidP="007F7D54">
      <w:pPr>
        <w:numPr>
          <w:ilvl w:val="0"/>
          <w:numId w:val="78"/>
        </w:numPr>
        <w:rPr>
          <w:ins w:id="5501" w:author="Tom Bergeron" w:date="2022-11-11T08:41:00Z"/>
        </w:rPr>
      </w:pPr>
      <w:ins w:id="5502" w:author="Tom Bergeron" w:date="2022-11-11T08:41:00Z">
        <w:r w:rsidRPr="0075789B">
          <w:t>XML Format A</w:t>
        </w:r>
      </w:ins>
    </w:p>
    <w:p w14:paraId="6D2DF2DD" w14:textId="77777777" w:rsidR="007F7D54" w:rsidRPr="0075789B" w:rsidRDefault="007F7D54" w:rsidP="007F7D54">
      <w:pPr>
        <w:numPr>
          <w:ilvl w:val="0"/>
          <w:numId w:val="78"/>
        </w:numPr>
        <w:rPr>
          <w:ins w:id="5503" w:author="Tom Bergeron" w:date="2022-11-11T08:41:00Z"/>
        </w:rPr>
      </w:pPr>
      <w:ins w:id="5504" w:author="Tom Bergeron" w:date="2022-11-11T08:41:00Z">
        <w:r w:rsidRPr="0075789B">
          <w:t>XML Format A2</w:t>
        </w:r>
      </w:ins>
    </w:p>
    <w:p w14:paraId="16CAF4A3" w14:textId="77777777" w:rsidR="007F7D54" w:rsidRDefault="007F7D54" w:rsidP="007F7D54">
      <w:pPr>
        <w:numPr>
          <w:ilvl w:val="0"/>
          <w:numId w:val="78"/>
        </w:numPr>
        <w:rPr>
          <w:ins w:id="5505" w:author="Tom Bergeron" w:date="2022-11-11T08:41:00Z"/>
        </w:rPr>
      </w:pPr>
      <w:ins w:id="5506" w:author="Tom Bergeron" w:date="2022-11-11T08:41:00Z">
        <w:r w:rsidRPr="0075789B">
          <w:t>CUSTOME LDO</w:t>
        </w:r>
      </w:ins>
    </w:p>
    <w:p w14:paraId="0317CE6F" w14:textId="77777777" w:rsidR="007F7D54" w:rsidRDefault="007F7D54" w:rsidP="007F7D54">
      <w:pPr>
        <w:numPr>
          <w:ilvl w:val="0"/>
          <w:numId w:val="78"/>
        </w:numPr>
        <w:rPr>
          <w:ins w:id="5507" w:author="Tom Bergeron" w:date="2022-11-11T08:41:00Z"/>
        </w:rPr>
      </w:pPr>
      <w:ins w:id="5508" w:author="Tom Bergeron" w:date="2022-11-11T08:41:00Z">
        <w:r>
          <w:t>1 Board 1 File – TXT – Alternate/Custom</w:t>
        </w:r>
      </w:ins>
    </w:p>
    <w:p w14:paraId="3D4638E3" w14:textId="20499C48" w:rsidR="00104808" w:rsidRPr="0075789B" w:rsidDel="007F7D54" w:rsidRDefault="00104808" w:rsidP="002D7822">
      <w:pPr>
        <w:pStyle w:val="Heading2"/>
        <w:rPr>
          <w:del w:id="5509" w:author="Tom Bergeron" w:date="2022-11-11T08:41:00Z"/>
        </w:rPr>
        <w:pPrChange w:id="5510" w:author="Tom Bergeron" w:date="2023-04-11T23:17:00Z">
          <w:pPr/>
        </w:pPrChange>
      </w:pPr>
      <w:del w:id="5511" w:author="Tom Bergeron" w:date="2022-11-11T08:41:00Z">
        <w:r w:rsidRPr="0075789B" w:rsidDel="007F7D54">
          <w:delText>There are several standard LDO formats to choose from:</w:delText>
        </w:r>
      </w:del>
    </w:p>
    <w:p w14:paraId="4A011F13" w14:textId="069A4D5D" w:rsidR="00104808" w:rsidRPr="0075789B" w:rsidDel="007F7D54" w:rsidRDefault="00104808" w:rsidP="002D7822">
      <w:pPr>
        <w:pStyle w:val="Heading2"/>
        <w:rPr>
          <w:del w:id="5512" w:author="Tom Bergeron" w:date="2022-11-11T08:41:00Z"/>
        </w:rPr>
        <w:pPrChange w:id="5513" w:author="Tom Bergeron" w:date="2023-04-11T23:17:00Z">
          <w:pPr>
            <w:numPr>
              <w:numId w:val="78"/>
            </w:numPr>
            <w:ind w:left="360" w:hanging="360"/>
          </w:pPr>
        </w:pPrChange>
      </w:pPr>
      <w:del w:id="5514" w:author="Tom Bergeron" w:date="2022-11-11T08:41:00Z">
        <w:r w:rsidRPr="0075789B" w:rsidDel="007F7D54">
          <w:delText>LDO Standard TSV or CSV format for WordPad</w:delText>
        </w:r>
      </w:del>
    </w:p>
    <w:p w14:paraId="2812081A" w14:textId="1E8CA315" w:rsidR="00104808" w:rsidRPr="0075789B" w:rsidDel="007F7D54" w:rsidRDefault="00104808" w:rsidP="002D7822">
      <w:pPr>
        <w:pStyle w:val="Heading2"/>
        <w:rPr>
          <w:del w:id="5515" w:author="Tom Bergeron" w:date="2022-11-11T08:41:00Z"/>
        </w:rPr>
        <w:pPrChange w:id="5516" w:author="Tom Bergeron" w:date="2023-04-11T23:17:00Z">
          <w:pPr>
            <w:numPr>
              <w:numId w:val="78"/>
            </w:numPr>
            <w:ind w:left="360" w:hanging="360"/>
          </w:pPr>
        </w:pPrChange>
      </w:pPr>
      <w:del w:id="5517" w:author="Tom Bergeron" w:date="2022-11-11T08:41:00Z">
        <w:r w:rsidRPr="0075789B" w:rsidDel="007F7D54">
          <w:delText>LDO Standard TSV or CSV format for Excel</w:delText>
        </w:r>
      </w:del>
    </w:p>
    <w:p w14:paraId="56CD8C02" w14:textId="3AAB8C60" w:rsidR="00104808" w:rsidRPr="0075789B" w:rsidDel="007F7D54" w:rsidRDefault="00104808" w:rsidP="002D7822">
      <w:pPr>
        <w:pStyle w:val="Heading2"/>
        <w:rPr>
          <w:del w:id="5518" w:author="Tom Bergeron" w:date="2022-11-11T08:41:00Z"/>
        </w:rPr>
        <w:pPrChange w:id="5519" w:author="Tom Bergeron" w:date="2023-04-11T23:17:00Z">
          <w:pPr>
            <w:numPr>
              <w:numId w:val="78"/>
            </w:numPr>
            <w:ind w:left="360" w:hanging="360"/>
          </w:pPr>
        </w:pPrChange>
      </w:pPr>
      <w:del w:id="5520" w:author="Tom Bergeron" w:date="2022-11-11T08:41:00Z">
        <w:r w:rsidRPr="0075789B" w:rsidDel="007F7D54">
          <w:delText>LDO 1 Board 1 File (txt output)</w:delText>
        </w:r>
      </w:del>
    </w:p>
    <w:p w14:paraId="26811C45" w14:textId="2710D80A" w:rsidR="00104808" w:rsidRPr="0075789B" w:rsidDel="007F7D54" w:rsidRDefault="00104808" w:rsidP="002D7822">
      <w:pPr>
        <w:pStyle w:val="Heading2"/>
        <w:rPr>
          <w:del w:id="5521" w:author="Tom Bergeron" w:date="2022-11-11T08:41:00Z"/>
        </w:rPr>
        <w:pPrChange w:id="5522" w:author="Tom Bergeron" w:date="2023-04-11T23:17:00Z">
          <w:pPr>
            <w:numPr>
              <w:numId w:val="78"/>
            </w:numPr>
            <w:ind w:left="360" w:hanging="360"/>
          </w:pPr>
        </w:pPrChange>
      </w:pPr>
      <w:del w:id="5523" w:author="Tom Bergeron" w:date="2022-11-11T08:41:00Z">
        <w:r w:rsidRPr="0075789B" w:rsidDel="007F7D54">
          <w:delText>LDO XML format (1 Board 1 File)</w:delText>
        </w:r>
      </w:del>
    </w:p>
    <w:p w14:paraId="422639FD" w14:textId="4C3CB034" w:rsidR="00104808" w:rsidRPr="004D6644" w:rsidDel="007F7D54" w:rsidRDefault="00104808" w:rsidP="002D7822">
      <w:pPr>
        <w:pStyle w:val="Heading2"/>
        <w:rPr>
          <w:del w:id="5524" w:author="Tom Bergeron" w:date="2022-11-11T08:41:00Z"/>
        </w:rPr>
        <w:pPrChange w:id="5525" w:author="Tom Bergeron" w:date="2023-04-11T23:17:00Z">
          <w:pPr/>
        </w:pPrChange>
      </w:pPr>
    </w:p>
    <w:p w14:paraId="4F8B7E38" w14:textId="7C62B26C" w:rsidR="00104808" w:rsidRPr="0075789B" w:rsidDel="007F7D54" w:rsidRDefault="00104808" w:rsidP="002D7822">
      <w:pPr>
        <w:pStyle w:val="Heading2"/>
        <w:rPr>
          <w:del w:id="5526" w:author="Tom Bergeron" w:date="2022-11-11T08:41:00Z"/>
        </w:rPr>
        <w:pPrChange w:id="5527" w:author="Tom Bergeron" w:date="2023-04-11T23:17:00Z">
          <w:pPr/>
        </w:pPrChange>
      </w:pPr>
      <w:del w:id="5528" w:author="Tom Bergeron" w:date="2022-11-11T08:41:00Z">
        <w:r w:rsidRPr="0075789B" w:rsidDel="007F7D54">
          <w:delText>The following are specialized output formats and not typically selected by most users:</w:delText>
        </w:r>
      </w:del>
    </w:p>
    <w:p w14:paraId="357605FB" w14:textId="1AED79A7" w:rsidR="00104808" w:rsidRPr="0075789B" w:rsidDel="007F7D54" w:rsidRDefault="00104808" w:rsidP="002D7822">
      <w:pPr>
        <w:pStyle w:val="Heading2"/>
        <w:rPr>
          <w:del w:id="5529" w:author="Tom Bergeron" w:date="2022-11-11T08:41:00Z"/>
        </w:rPr>
        <w:pPrChange w:id="5530" w:author="Tom Bergeron" w:date="2023-04-11T23:17:00Z">
          <w:pPr>
            <w:numPr>
              <w:numId w:val="78"/>
            </w:numPr>
            <w:ind w:left="360" w:hanging="360"/>
          </w:pPr>
        </w:pPrChange>
      </w:pPr>
      <w:del w:id="5531" w:author="Tom Bergeron" w:date="2022-11-11T08:41:00Z">
        <w:r w:rsidRPr="0075789B" w:rsidDel="007F7D54">
          <w:delText>LDO KP Data Only (CSV)</w:delText>
        </w:r>
      </w:del>
    </w:p>
    <w:p w14:paraId="0BD04DA5" w14:textId="4FD8685A" w:rsidR="00104808" w:rsidRPr="0075789B" w:rsidDel="007F7D54" w:rsidRDefault="00104808" w:rsidP="002D7822">
      <w:pPr>
        <w:pStyle w:val="Heading2"/>
        <w:rPr>
          <w:del w:id="5532" w:author="Tom Bergeron" w:date="2022-11-11T08:41:00Z"/>
        </w:rPr>
        <w:pPrChange w:id="5533" w:author="Tom Bergeron" w:date="2023-04-11T23:17:00Z">
          <w:pPr>
            <w:numPr>
              <w:numId w:val="78"/>
            </w:numPr>
            <w:ind w:left="360" w:hanging="360"/>
          </w:pPr>
        </w:pPrChange>
      </w:pPr>
      <w:del w:id="5534" w:author="Tom Bergeron" w:date="2022-11-11T08:41:00Z">
        <w:r w:rsidRPr="0075789B" w:rsidDel="007F7D54">
          <w:delText>LDO XML Format A</w:delText>
        </w:r>
      </w:del>
    </w:p>
    <w:p w14:paraId="513F7627" w14:textId="6D475B7D" w:rsidR="00104808" w:rsidRPr="0075789B" w:rsidDel="007F7D54" w:rsidRDefault="00104808" w:rsidP="002D7822">
      <w:pPr>
        <w:pStyle w:val="Heading2"/>
        <w:rPr>
          <w:del w:id="5535" w:author="Tom Bergeron" w:date="2022-11-11T08:41:00Z"/>
        </w:rPr>
        <w:pPrChange w:id="5536" w:author="Tom Bergeron" w:date="2023-04-11T23:17:00Z">
          <w:pPr>
            <w:numPr>
              <w:numId w:val="78"/>
            </w:numPr>
            <w:ind w:left="360" w:hanging="360"/>
          </w:pPr>
        </w:pPrChange>
      </w:pPr>
      <w:del w:id="5537" w:author="Tom Bergeron" w:date="2022-11-11T08:41:00Z">
        <w:r w:rsidRPr="0075789B" w:rsidDel="007F7D54">
          <w:delText>LDO XML Format A2</w:delText>
        </w:r>
      </w:del>
    </w:p>
    <w:p w14:paraId="0AA48D63" w14:textId="069AF4B9" w:rsidR="00104808" w:rsidRPr="0075789B" w:rsidDel="007F7D54" w:rsidRDefault="00104808" w:rsidP="002D7822">
      <w:pPr>
        <w:pStyle w:val="Heading2"/>
        <w:rPr>
          <w:del w:id="5538" w:author="Tom Bergeron" w:date="2022-11-11T08:41:00Z"/>
        </w:rPr>
        <w:pPrChange w:id="5539" w:author="Tom Bergeron" w:date="2023-04-11T23:17:00Z">
          <w:pPr>
            <w:numPr>
              <w:numId w:val="78"/>
            </w:numPr>
            <w:ind w:left="360" w:hanging="360"/>
          </w:pPr>
        </w:pPrChange>
      </w:pPr>
      <w:del w:id="5540" w:author="Tom Bergeron" w:date="2022-11-11T08:41:00Z">
        <w:r w:rsidRPr="0075789B" w:rsidDel="007F7D54">
          <w:delText>CUSTOME LDO</w:delText>
        </w:r>
      </w:del>
    </w:p>
    <w:p w14:paraId="65D0D2EC" w14:textId="77777777" w:rsidR="00104808" w:rsidRPr="0075789B" w:rsidRDefault="00104808" w:rsidP="002D7822">
      <w:pPr>
        <w:pStyle w:val="Heading2"/>
      </w:pPr>
      <w:bookmarkStart w:id="5541" w:name="_Toc467442562"/>
      <w:bookmarkStart w:id="5542" w:name="_Toc469043206"/>
      <w:bookmarkStart w:id="5543" w:name="_Toc469043786"/>
      <w:bookmarkStart w:id="5544" w:name="_Toc469045123"/>
      <w:bookmarkStart w:id="5545" w:name="_Toc469612980"/>
      <w:bookmarkStart w:id="5546" w:name="_Toc491175130"/>
      <w:bookmarkStart w:id="5547" w:name="_Toc491264039"/>
      <w:bookmarkStart w:id="5548" w:name="_Toc491337717"/>
      <w:bookmarkStart w:id="5549" w:name="_Toc491338059"/>
      <w:bookmarkStart w:id="5550" w:name="_Toc532855806"/>
      <w:bookmarkStart w:id="5551" w:name="_Toc532856661"/>
      <w:bookmarkStart w:id="5552" w:name="_Toc53042084"/>
      <w:bookmarkStart w:id="5553" w:name="_Toc53042438"/>
      <w:bookmarkStart w:id="5554" w:name="_Toc86846237"/>
      <w:bookmarkStart w:id="5555" w:name="_Toc86846602"/>
      <w:bookmarkStart w:id="5556" w:name="_Toc119049806"/>
      <w:bookmarkStart w:id="5557" w:name="_Toc119050734"/>
      <w:bookmarkStart w:id="5558" w:name="_Toc130360813"/>
      <w:r w:rsidRPr="0075789B">
        <w:t xml:space="preserve">Details </w:t>
      </w:r>
      <w:r w:rsidR="00754243" w:rsidRPr="0075789B">
        <w:t xml:space="preserve">Of </w:t>
      </w:r>
      <w:r w:rsidRPr="0075789B">
        <w:t>Output Files</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p>
    <w:p w14:paraId="298F0BD6" w14:textId="2FC39B41" w:rsidR="007F7D54" w:rsidRPr="007F7D54" w:rsidRDefault="007F7D54" w:rsidP="006555DC">
      <w:pPr>
        <w:pStyle w:val="Heading3"/>
        <w:rPr>
          <w:ins w:id="5559" w:author="Tom Bergeron" w:date="2022-11-11T08:41:00Z"/>
        </w:rPr>
        <w:pPrChange w:id="5560" w:author="Tom Bergeron" w:date="2023-04-11T23:15:00Z">
          <w:pPr>
            <w:keepNext/>
            <w:spacing w:before="160" w:after="60"/>
            <w:outlineLvl w:val="2"/>
          </w:pPr>
        </w:pPrChange>
      </w:pPr>
      <w:bookmarkStart w:id="5561" w:name="_Toc506221987"/>
      <w:bookmarkStart w:id="5562" w:name="_Toc506816655"/>
      <w:bookmarkStart w:id="5563" w:name="_Toc528427048"/>
      <w:bookmarkStart w:id="5564" w:name="_Toc19133258"/>
      <w:bookmarkStart w:id="5565" w:name="_Toc37350001"/>
      <w:bookmarkStart w:id="5566" w:name="_Toc51280691"/>
      <w:bookmarkStart w:id="5567" w:name="_Toc52889658"/>
      <w:bookmarkStart w:id="5568" w:name="_Toc69230792"/>
      <w:bookmarkStart w:id="5569" w:name="_Toc83831419"/>
      <w:bookmarkStart w:id="5570" w:name="_Toc99527008"/>
      <w:bookmarkStart w:id="5571" w:name="_Toc115624202"/>
      <w:bookmarkStart w:id="5572" w:name="_Toc115957620"/>
      <w:bookmarkStart w:id="5573" w:name="_Toc115957924"/>
      <w:bookmarkStart w:id="5574" w:name="_Toc119050735"/>
      <w:bookmarkStart w:id="5575" w:name="_Toc130360814"/>
      <w:ins w:id="5576" w:author="Tom Bergeron" w:date="2022-11-11T08:41:00Z">
        <w:r w:rsidRPr="007F7D54">
          <w:t xml:space="preserve">TSV </w:t>
        </w:r>
      </w:ins>
      <w:r w:rsidR="009B4A54">
        <w:t>a</w:t>
      </w:r>
      <w:ins w:id="5577" w:author="Tom Bergeron" w:date="2022-11-11T08:41:00Z">
        <w:r w:rsidRPr="007F7D54">
          <w:t>nd CSV for WordPad</w:t>
        </w:r>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ins>
    </w:p>
    <w:p w14:paraId="6FC5EC60" w14:textId="77777777" w:rsidR="007F7D54" w:rsidRPr="007F7D54" w:rsidRDefault="007F7D54" w:rsidP="007F7D54">
      <w:pPr>
        <w:numPr>
          <w:ilvl w:val="0"/>
          <w:numId w:val="79"/>
        </w:numPr>
        <w:rPr>
          <w:ins w:id="5578" w:author="Tom Bergeron" w:date="2022-11-11T08:41:00Z"/>
        </w:rPr>
      </w:pPr>
      <w:bookmarkStart w:id="5579" w:name="_Toc469045124"/>
      <w:bookmarkStart w:id="5580" w:name="_Toc491338060"/>
      <w:bookmarkStart w:id="5581" w:name="_Toc532855807"/>
      <w:bookmarkStart w:id="5582" w:name="_Toc53042439"/>
      <w:bookmarkStart w:id="5583" w:name="_Toc86846603"/>
      <w:ins w:id="5584" w:author="Tom Bergeron" w:date="2022-11-11T08:41:00Z">
        <w:r w:rsidRPr="007F7D54">
          <w:t xml:space="preserve">The output file type is a .TXT </w:t>
        </w:r>
      </w:ins>
    </w:p>
    <w:p w14:paraId="170A24B3" w14:textId="77777777" w:rsidR="007F7D54" w:rsidRPr="007F7D54" w:rsidRDefault="007F7D54" w:rsidP="007F7D54">
      <w:pPr>
        <w:numPr>
          <w:ilvl w:val="0"/>
          <w:numId w:val="79"/>
        </w:numPr>
        <w:rPr>
          <w:ins w:id="5585" w:author="Tom Bergeron" w:date="2022-11-11T08:41:00Z"/>
        </w:rPr>
      </w:pPr>
      <w:ins w:id="5586" w:author="Tom Bergeron" w:date="2022-11-11T08:41:00Z">
        <w:r w:rsidRPr="007F7D54">
          <w:t xml:space="preserve">TSV format is Tab </w:t>
        </w:r>
        <w:proofErr w:type="gramStart"/>
        <w:r w:rsidRPr="007F7D54">
          <w:t>delimited</w:t>
        </w:r>
        <w:proofErr w:type="gramEnd"/>
        <w:r w:rsidRPr="007F7D54">
          <w:t xml:space="preserve"> </w:t>
        </w:r>
      </w:ins>
    </w:p>
    <w:p w14:paraId="7B2EAA62" w14:textId="77777777" w:rsidR="007F7D54" w:rsidRPr="007F7D54" w:rsidRDefault="007F7D54" w:rsidP="007F7D54">
      <w:pPr>
        <w:numPr>
          <w:ilvl w:val="0"/>
          <w:numId w:val="79"/>
        </w:numPr>
        <w:rPr>
          <w:ins w:id="5587" w:author="Tom Bergeron" w:date="2022-11-11T08:41:00Z"/>
        </w:rPr>
      </w:pPr>
      <w:ins w:id="5588" w:author="Tom Bergeron" w:date="2022-11-11T08:41:00Z">
        <w:r w:rsidRPr="007F7D54">
          <w:t>CSV format is Comma delimited.</w:t>
        </w:r>
      </w:ins>
    </w:p>
    <w:p w14:paraId="484B7D1E" w14:textId="77777777" w:rsidR="007F7D54" w:rsidRPr="007F7D54" w:rsidRDefault="007F7D54" w:rsidP="007F7D54">
      <w:pPr>
        <w:numPr>
          <w:ilvl w:val="0"/>
          <w:numId w:val="79"/>
        </w:numPr>
        <w:rPr>
          <w:ins w:id="5589" w:author="Tom Bergeron" w:date="2022-11-11T08:41:00Z"/>
        </w:rPr>
      </w:pPr>
      <w:ins w:id="5590" w:author="Tom Bergeron" w:date="2022-11-11T08:41:00Z">
        <w:r w:rsidRPr="007F7D54">
          <w:t xml:space="preserve">The output file is first generated when the VP is </w:t>
        </w:r>
        <w:proofErr w:type="gramStart"/>
        <w:r w:rsidRPr="007F7D54">
          <w:t>started</w:t>
        </w:r>
        <w:proofErr w:type="gramEnd"/>
      </w:ins>
    </w:p>
    <w:p w14:paraId="130BCA22" w14:textId="3813609D" w:rsidR="007F7D54" w:rsidRPr="007F7D54" w:rsidRDefault="007F7D54" w:rsidP="007F7D54">
      <w:pPr>
        <w:numPr>
          <w:ilvl w:val="0"/>
          <w:numId w:val="79"/>
        </w:numPr>
        <w:rPr>
          <w:ins w:id="5591" w:author="Tom Bergeron" w:date="2022-11-11T08:41:00Z"/>
        </w:rPr>
      </w:pPr>
      <w:ins w:id="5592" w:author="Tom Bergeron" w:date="2022-11-11T08:41:00Z">
        <w:r w:rsidRPr="007F7D54">
          <w:t xml:space="preserve">File is appended as each VP is </w:t>
        </w:r>
        <w:proofErr w:type="gramStart"/>
        <w:r w:rsidRPr="007F7D54">
          <w:t>calculated</w:t>
        </w:r>
        <w:proofErr w:type="gramEnd"/>
      </w:ins>
    </w:p>
    <w:p w14:paraId="465632D9" w14:textId="28C9B5E7" w:rsidR="007F7D54" w:rsidRPr="007F7D54" w:rsidRDefault="007F7D54" w:rsidP="007F7D54">
      <w:pPr>
        <w:numPr>
          <w:ilvl w:val="0"/>
          <w:numId w:val="79"/>
        </w:numPr>
        <w:rPr>
          <w:ins w:id="5593" w:author="Tom Bergeron" w:date="2022-11-11T08:41:00Z"/>
        </w:rPr>
      </w:pPr>
      <w:ins w:id="5594" w:author="Tom Bergeron" w:date="2022-11-11T08:41:00Z">
        <w:r w:rsidRPr="007F7D54">
          <w:t xml:space="preserve">The default output file name is </w:t>
        </w:r>
      </w:ins>
      <w:ins w:id="5595" w:author="Tom Bergeron" w:date="2022-11-11T08:43:00Z">
        <w:r>
          <w:t>e-APS</w:t>
        </w:r>
      </w:ins>
      <w:ins w:id="5596" w:author="Tom Bergeron" w:date="2022-11-11T08:41:00Z">
        <w:r w:rsidRPr="007F7D54">
          <w:t>_LiveDataOutput.txt</w:t>
        </w:r>
      </w:ins>
    </w:p>
    <w:p w14:paraId="73E98705" w14:textId="77777777" w:rsidR="007F7D54" w:rsidRPr="007F7D54" w:rsidRDefault="007F7D54" w:rsidP="007F7D54">
      <w:pPr>
        <w:numPr>
          <w:ilvl w:val="0"/>
          <w:numId w:val="79"/>
        </w:numPr>
        <w:rPr>
          <w:ins w:id="5597" w:author="Tom Bergeron" w:date="2022-11-11T08:41:00Z"/>
        </w:rPr>
      </w:pPr>
      <w:ins w:id="5598" w:author="Tom Bergeron" w:date="2022-11-11T08:41:00Z">
        <w:r w:rsidRPr="007F7D54">
          <w:lastRenderedPageBreak/>
          <w:t xml:space="preserve">The user can choose to define their own specific output file </w:t>
        </w:r>
        <w:proofErr w:type="gramStart"/>
        <w:r w:rsidRPr="007F7D54">
          <w:t>name</w:t>
        </w:r>
        <w:proofErr w:type="gramEnd"/>
      </w:ins>
    </w:p>
    <w:p w14:paraId="60EDC300" w14:textId="77777777" w:rsidR="007F7D54" w:rsidRPr="007F7D54" w:rsidRDefault="007F7D54" w:rsidP="007F7D54">
      <w:pPr>
        <w:numPr>
          <w:ilvl w:val="0"/>
          <w:numId w:val="80"/>
        </w:numPr>
        <w:rPr>
          <w:ins w:id="5599" w:author="Tom Bergeron" w:date="2022-11-11T08:41:00Z"/>
        </w:rPr>
      </w:pPr>
      <w:ins w:id="5600" w:author="Tom Bergeron" w:date="2022-11-11T08:41:00Z">
        <w:r w:rsidRPr="007F7D54">
          <w:t xml:space="preserve">When default or user defined naming is selected, output file is overwritten when product changeover </w:t>
        </w:r>
        <w:proofErr w:type="gramStart"/>
        <w:r w:rsidRPr="007F7D54">
          <w:t>occurs</w:t>
        </w:r>
        <w:proofErr w:type="gramEnd"/>
      </w:ins>
    </w:p>
    <w:p w14:paraId="1C5EBE54" w14:textId="77777777" w:rsidR="007F7D54" w:rsidRPr="007F7D54" w:rsidRDefault="007F7D54" w:rsidP="007F7D54">
      <w:pPr>
        <w:numPr>
          <w:ilvl w:val="0"/>
          <w:numId w:val="81"/>
        </w:numPr>
        <w:rPr>
          <w:ins w:id="5601" w:author="Tom Bergeron" w:date="2022-11-11T08:41:00Z"/>
        </w:rPr>
      </w:pPr>
      <w:ins w:id="5602" w:author="Tom Bergeron" w:date="2022-11-11T08:41:00Z">
        <w:r w:rsidRPr="007F7D54">
          <w:t xml:space="preserve">File name format can also be set to:  </w:t>
        </w:r>
        <w:proofErr w:type="gramStart"/>
        <w:r w:rsidRPr="007F7D54">
          <w:t>PRODUCT_YYMMDD_HH-MM-SS.txt</w:t>
        </w:r>
        <w:proofErr w:type="gramEnd"/>
      </w:ins>
    </w:p>
    <w:p w14:paraId="79B8627F" w14:textId="77777777" w:rsidR="007F7D54" w:rsidRPr="007F7D54" w:rsidRDefault="007F7D54" w:rsidP="007F7D54">
      <w:pPr>
        <w:numPr>
          <w:ilvl w:val="0"/>
          <w:numId w:val="82"/>
        </w:numPr>
        <w:rPr>
          <w:ins w:id="5603" w:author="Tom Bergeron" w:date="2022-11-11T08:41:00Z"/>
        </w:rPr>
      </w:pPr>
      <w:ins w:id="5604" w:author="Tom Bergeron" w:date="2022-11-11T08:41:00Z">
        <w:r w:rsidRPr="007F7D54">
          <w:t xml:space="preserve">When this naming is selected, a new file is generated when product changeover </w:t>
        </w:r>
        <w:proofErr w:type="gramStart"/>
        <w:r w:rsidRPr="007F7D54">
          <w:t>occurs</w:t>
        </w:r>
        <w:proofErr w:type="gramEnd"/>
      </w:ins>
    </w:p>
    <w:p w14:paraId="31A79501" w14:textId="77777777" w:rsidR="007F7D54" w:rsidRPr="007F7D54" w:rsidRDefault="007F7D54" w:rsidP="006555DC">
      <w:pPr>
        <w:pStyle w:val="Heading3"/>
        <w:rPr>
          <w:ins w:id="5605" w:author="Tom Bergeron" w:date="2022-11-11T08:41:00Z"/>
        </w:rPr>
        <w:pPrChange w:id="5606" w:author="Tom Bergeron" w:date="2023-04-11T23:15:00Z">
          <w:pPr>
            <w:keepNext/>
            <w:spacing w:before="160" w:after="60"/>
            <w:outlineLvl w:val="2"/>
          </w:pPr>
        </w:pPrChange>
      </w:pPr>
      <w:bookmarkStart w:id="5607" w:name="_Toc506221988"/>
      <w:bookmarkStart w:id="5608" w:name="_Toc506816656"/>
      <w:bookmarkStart w:id="5609" w:name="_Toc528427049"/>
      <w:bookmarkStart w:id="5610" w:name="_Toc19133259"/>
      <w:bookmarkStart w:id="5611" w:name="_Toc37350002"/>
      <w:bookmarkStart w:id="5612" w:name="_Toc51280692"/>
      <w:bookmarkStart w:id="5613" w:name="_Toc52889659"/>
      <w:bookmarkStart w:id="5614" w:name="_Toc69230793"/>
      <w:bookmarkStart w:id="5615" w:name="_Toc83831420"/>
      <w:bookmarkStart w:id="5616" w:name="_Toc99527009"/>
      <w:bookmarkStart w:id="5617" w:name="_Toc115624203"/>
      <w:bookmarkStart w:id="5618" w:name="_Toc115957621"/>
      <w:bookmarkStart w:id="5619" w:name="_Toc115957925"/>
      <w:bookmarkStart w:id="5620" w:name="_Toc119050736"/>
      <w:bookmarkStart w:id="5621" w:name="_Toc130360815"/>
      <w:ins w:id="5622" w:author="Tom Bergeron" w:date="2022-11-11T08:41:00Z">
        <w:r w:rsidRPr="007F7D54">
          <w:t>TSV for Excel</w:t>
        </w:r>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ins>
    </w:p>
    <w:p w14:paraId="050C0C60" w14:textId="77777777" w:rsidR="007F7D54" w:rsidRPr="007F7D54" w:rsidRDefault="007F7D54" w:rsidP="007F7D54">
      <w:pPr>
        <w:numPr>
          <w:ilvl w:val="0"/>
          <w:numId w:val="83"/>
        </w:numPr>
        <w:rPr>
          <w:ins w:id="5623" w:author="Tom Bergeron" w:date="2022-11-11T08:41:00Z"/>
        </w:rPr>
      </w:pPr>
      <w:ins w:id="5624" w:author="Tom Bergeron" w:date="2022-11-11T08:41:00Z">
        <w:r w:rsidRPr="007F7D54">
          <w:t xml:space="preserve">The output file type is a .TXT </w:t>
        </w:r>
      </w:ins>
    </w:p>
    <w:p w14:paraId="3A437D84" w14:textId="77777777" w:rsidR="007F7D54" w:rsidRPr="007F7D54" w:rsidRDefault="007F7D54" w:rsidP="007F7D54">
      <w:pPr>
        <w:numPr>
          <w:ilvl w:val="0"/>
          <w:numId w:val="83"/>
        </w:numPr>
        <w:rPr>
          <w:ins w:id="5625" w:author="Tom Bergeron" w:date="2022-11-11T08:41:00Z"/>
        </w:rPr>
      </w:pPr>
      <w:ins w:id="5626" w:author="Tom Bergeron" w:date="2022-11-11T08:41:00Z">
        <w:r w:rsidRPr="007F7D54">
          <w:t xml:space="preserve">TSV format is Tab </w:t>
        </w:r>
        <w:proofErr w:type="gramStart"/>
        <w:r w:rsidRPr="007F7D54">
          <w:t>delimited</w:t>
        </w:r>
        <w:proofErr w:type="gramEnd"/>
      </w:ins>
    </w:p>
    <w:p w14:paraId="4A330519" w14:textId="77777777" w:rsidR="007F7D54" w:rsidRPr="007F7D54" w:rsidRDefault="007F7D54" w:rsidP="007F7D54">
      <w:pPr>
        <w:numPr>
          <w:ilvl w:val="0"/>
          <w:numId w:val="83"/>
        </w:numPr>
        <w:rPr>
          <w:ins w:id="5627" w:author="Tom Bergeron" w:date="2022-11-11T08:41:00Z"/>
        </w:rPr>
      </w:pPr>
      <w:ins w:id="5628" w:author="Tom Bergeron" w:date="2022-11-11T08:41:00Z">
        <w:r w:rsidRPr="007F7D54">
          <w:t xml:space="preserve">The output file is first generated when the VP is </w:t>
        </w:r>
        <w:proofErr w:type="gramStart"/>
        <w:r w:rsidRPr="007F7D54">
          <w:t>started</w:t>
        </w:r>
        <w:proofErr w:type="gramEnd"/>
      </w:ins>
    </w:p>
    <w:p w14:paraId="22576940" w14:textId="62580E8D" w:rsidR="007F7D54" w:rsidRPr="007F7D54" w:rsidRDefault="007F7D54" w:rsidP="007F7D54">
      <w:pPr>
        <w:numPr>
          <w:ilvl w:val="0"/>
          <w:numId w:val="83"/>
        </w:numPr>
        <w:rPr>
          <w:ins w:id="5629" w:author="Tom Bergeron" w:date="2022-11-11T08:41:00Z"/>
        </w:rPr>
      </w:pPr>
      <w:ins w:id="5630" w:author="Tom Bergeron" w:date="2022-11-11T08:41:00Z">
        <w:r w:rsidRPr="007F7D54">
          <w:t xml:space="preserve">File is appended as each VP is </w:t>
        </w:r>
        <w:proofErr w:type="gramStart"/>
        <w:r w:rsidRPr="007F7D54">
          <w:t>calculated</w:t>
        </w:r>
        <w:proofErr w:type="gramEnd"/>
      </w:ins>
    </w:p>
    <w:p w14:paraId="0E6D7593" w14:textId="04418F78" w:rsidR="007F7D54" w:rsidRPr="007F7D54" w:rsidRDefault="007F7D54" w:rsidP="007F7D54">
      <w:pPr>
        <w:numPr>
          <w:ilvl w:val="0"/>
          <w:numId w:val="83"/>
        </w:numPr>
        <w:rPr>
          <w:ins w:id="5631" w:author="Tom Bergeron" w:date="2022-11-11T08:41:00Z"/>
        </w:rPr>
      </w:pPr>
      <w:ins w:id="5632" w:author="Tom Bergeron" w:date="2022-11-11T08:41:00Z">
        <w:r w:rsidRPr="007F7D54">
          <w:t>The default output file name is</w:t>
        </w:r>
      </w:ins>
      <w:ins w:id="5633" w:author="Tom Bergeron" w:date="2022-11-11T08:44:00Z">
        <w:r>
          <w:t xml:space="preserve"> e-APS</w:t>
        </w:r>
      </w:ins>
      <w:ins w:id="5634" w:author="Tom Bergeron" w:date="2022-11-11T08:41:00Z">
        <w:r w:rsidRPr="007F7D54">
          <w:t>_LiveDataOutput.txt</w:t>
        </w:r>
      </w:ins>
    </w:p>
    <w:p w14:paraId="18443A28" w14:textId="77777777" w:rsidR="007F7D54" w:rsidRPr="007F7D54" w:rsidRDefault="007F7D54" w:rsidP="007F7D54">
      <w:pPr>
        <w:numPr>
          <w:ilvl w:val="0"/>
          <w:numId w:val="83"/>
        </w:numPr>
        <w:rPr>
          <w:ins w:id="5635" w:author="Tom Bergeron" w:date="2022-11-11T08:41:00Z"/>
        </w:rPr>
      </w:pPr>
      <w:ins w:id="5636" w:author="Tom Bergeron" w:date="2022-11-11T08:41:00Z">
        <w:r w:rsidRPr="007F7D54">
          <w:t xml:space="preserve">The user can choose to define their own specific output file </w:t>
        </w:r>
        <w:proofErr w:type="gramStart"/>
        <w:r w:rsidRPr="007F7D54">
          <w:t>name</w:t>
        </w:r>
        <w:proofErr w:type="gramEnd"/>
      </w:ins>
    </w:p>
    <w:p w14:paraId="0C77DB63" w14:textId="77777777" w:rsidR="007F7D54" w:rsidRPr="007F7D54" w:rsidRDefault="007F7D54" w:rsidP="007F7D54">
      <w:pPr>
        <w:numPr>
          <w:ilvl w:val="0"/>
          <w:numId w:val="80"/>
        </w:numPr>
        <w:rPr>
          <w:ins w:id="5637" w:author="Tom Bergeron" w:date="2022-11-11T08:41:00Z"/>
        </w:rPr>
      </w:pPr>
      <w:ins w:id="5638" w:author="Tom Bergeron" w:date="2022-11-11T08:41:00Z">
        <w:r w:rsidRPr="007F7D54">
          <w:t xml:space="preserve">When default or user defined naming is selected, output file is overwritten at product </w:t>
        </w:r>
        <w:proofErr w:type="gramStart"/>
        <w:r w:rsidRPr="007F7D54">
          <w:t>changeover</w:t>
        </w:r>
        <w:proofErr w:type="gramEnd"/>
      </w:ins>
    </w:p>
    <w:p w14:paraId="6D282A0C" w14:textId="77777777" w:rsidR="007F7D54" w:rsidRPr="007F7D54" w:rsidRDefault="007F7D54" w:rsidP="007F7D54">
      <w:pPr>
        <w:numPr>
          <w:ilvl w:val="0"/>
          <w:numId w:val="83"/>
        </w:numPr>
        <w:rPr>
          <w:ins w:id="5639" w:author="Tom Bergeron" w:date="2022-11-11T08:41:00Z"/>
        </w:rPr>
      </w:pPr>
      <w:ins w:id="5640" w:author="Tom Bergeron" w:date="2022-11-11T08:41:00Z">
        <w:r w:rsidRPr="007F7D54">
          <w:t xml:space="preserve">File name format can also be set to:  </w:t>
        </w:r>
        <w:proofErr w:type="gramStart"/>
        <w:r w:rsidRPr="007F7D54">
          <w:t>PRODUCT_YYMMDD_HH-MM-SS.txt</w:t>
        </w:r>
        <w:proofErr w:type="gramEnd"/>
      </w:ins>
    </w:p>
    <w:p w14:paraId="38E1FA55" w14:textId="77777777" w:rsidR="007F7D54" w:rsidRPr="007F7D54" w:rsidRDefault="007F7D54" w:rsidP="007F7D54">
      <w:pPr>
        <w:numPr>
          <w:ilvl w:val="0"/>
          <w:numId w:val="80"/>
        </w:numPr>
        <w:rPr>
          <w:ins w:id="5641" w:author="Tom Bergeron" w:date="2022-11-11T08:41:00Z"/>
        </w:rPr>
      </w:pPr>
      <w:ins w:id="5642" w:author="Tom Bergeron" w:date="2022-11-11T08:41:00Z">
        <w:r w:rsidRPr="007F7D54">
          <w:t xml:space="preserve">When this naming is selected, a new file is generated when product changeover </w:t>
        </w:r>
        <w:proofErr w:type="gramStart"/>
        <w:r w:rsidRPr="007F7D54">
          <w:t>occurs</w:t>
        </w:r>
        <w:proofErr w:type="gramEnd"/>
      </w:ins>
    </w:p>
    <w:p w14:paraId="504D5EFA" w14:textId="41742454" w:rsidR="007F7D54" w:rsidRPr="007F7D54" w:rsidRDefault="007F7D54" w:rsidP="006555DC">
      <w:pPr>
        <w:pStyle w:val="Heading3"/>
        <w:rPr>
          <w:ins w:id="5643" w:author="Tom Bergeron" w:date="2022-11-11T08:41:00Z"/>
        </w:rPr>
        <w:pPrChange w:id="5644" w:author="Tom Bergeron" w:date="2023-04-11T23:15:00Z">
          <w:pPr>
            <w:keepNext/>
            <w:spacing w:before="160" w:after="60"/>
            <w:outlineLvl w:val="2"/>
          </w:pPr>
        </w:pPrChange>
      </w:pPr>
      <w:bookmarkStart w:id="5645" w:name="_Toc506221989"/>
      <w:bookmarkStart w:id="5646" w:name="_Toc506816657"/>
      <w:bookmarkStart w:id="5647" w:name="_Toc528427050"/>
      <w:bookmarkStart w:id="5648" w:name="_Toc19133260"/>
      <w:bookmarkStart w:id="5649" w:name="_Toc37350003"/>
      <w:bookmarkStart w:id="5650" w:name="_Toc51280693"/>
      <w:bookmarkStart w:id="5651" w:name="_Toc52889660"/>
      <w:bookmarkStart w:id="5652" w:name="_Toc69230794"/>
      <w:bookmarkStart w:id="5653" w:name="_Toc83831421"/>
      <w:bookmarkStart w:id="5654" w:name="_Toc99527010"/>
      <w:bookmarkStart w:id="5655" w:name="_Toc115624204"/>
      <w:bookmarkStart w:id="5656" w:name="_Toc115957622"/>
      <w:bookmarkStart w:id="5657" w:name="_Toc115957926"/>
      <w:bookmarkStart w:id="5658" w:name="_Toc119050737"/>
      <w:bookmarkStart w:id="5659" w:name="_Toc130360816"/>
      <w:ins w:id="5660" w:author="Tom Bergeron" w:date="2022-11-11T08:41:00Z">
        <w:r w:rsidRPr="007F7D54">
          <w:t xml:space="preserve">One </w:t>
        </w:r>
      </w:ins>
      <w:r w:rsidR="00D10C94">
        <w:t>B</w:t>
      </w:r>
      <w:ins w:id="5661" w:author="Tom Bergeron" w:date="2022-11-11T08:41:00Z">
        <w:r w:rsidRPr="007F7D54">
          <w:t xml:space="preserve">oard per </w:t>
        </w:r>
      </w:ins>
      <w:r w:rsidR="00D10C94">
        <w:t>F</w:t>
      </w:r>
      <w:ins w:id="5662" w:author="Tom Bergeron" w:date="2022-11-11T08:41:00Z">
        <w:r w:rsidRPr="007F7D54">
          <w:t>ile (TXT format)</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ins>
    </w:p>
    <w:p w14:paraId="43417D54" w14:textId="77777777" w:rsidR="007F7D54" w:rsidRPr="007F7D54" w:rsidRDefault="007F7D54" w:rsidP="007F7D54">
      <w:pPr>
        <w:numPr>
          <w:ilvl w:val="0"/>
          <w:numId w:val="84"/>
        </w:numPr>
        <w:rPr>
          <w:ins w:id="5663" w:author="Tom Bergeron" w:date="2022-11-11T08:41:00Z"/>
        </w:rPr>
      </w:pPr>
      <w:ins w:id="5664" w:author="Tom Bergeron" w:date="2022-11-11T08:41:00Z">
        <w:r w:rsidRPr="007F7D54">
          <w:t xml:space="preserve">The output file type is a .TXT </w:t>
        </w:r>
      </w:ins>
    </w:p>
    <w:p w14:paraId="4271D78E" w14:textId="2274AEDE" w:rsidR="007F7D54" w:rsidRPr="007F7D54" w:rsidRDefault="007F7D54" w:rsidP="007F7D54">
      <w:pPr>
        <w:numPr>
          <w:ilvl w:val="0"/>
          <w:numId w:val="84"/>
        </w:numPr>
        <w:rPr>
          <w:ins w:id="5665" w:author="Tom Bergeron" w:date="2022-11-11T08:41:00Z"/>
        </w:rPr>
      </w:pPr>
      <w:ins w:id="5666" w:author="Tom Bergeron" w:date="2022-11-11T08:41:00Z">
        <w:r w:rsidRPr="007F7D54">
          <w:t>Separate individual file is generated</w:t>
        </w:r>
      </w:ins>
      <w:ins w:id="5667" w:author="Tom Bergeron" w:date="2022-11-11T08:45:00Z">
        <w:r>
          <w:t xml:space="preserve"> when the</w:t>
        </w:r>
      </w:ins>
      <w:ins w:id="5668" w:author="Tom Bergeron" w:date="2022-11-11T08:41:00Z">
        <w:r w:rsidRPr="007F7D54">
          <w:t xml:space="preserve"> VP is </w:t>
        </w:r>
        <w:proofErr w:type="gramStart"/>
        <w:r w:rsidRPr="007F7D54">
          <w:t>calculated</w:t>
        </w:r>
        <w:proofErr w:type="gramEnd"/>
      </w:ins>
    </w:p>
    <w:p w14:paraId="24674CD6" w14:textId="05CC6DB6" w:rsidR="007F7D54" w:rsidRPr="007F7D54" w:rsidRDefault="007F7D54" w:rsidP="007F7D54">
      <w:pPr>
        <w:numPr>
          <w:ilvl w:val="0"/>
          <w:numId w:val="84"/>
        </w:numPr>
        <w:rPr>
          <w:ins w:id="5669" w:author="Tom Bergeron" w:date="2022-11-11T08:41:00Z"/>
        </w:rPr>
      </w:pPr>
      <w:ins w:id="5670" w:author="Tom Bergeron" w:date="2022-11-11T08:41:00Z">
        <w:r w:rsidRPr="007F7D54">
          <w:t xml:space="preserve">File name is </w:t>
        </w:r>
        <w:r w:rsidRPr="007F7D54">
          <w:rPr>
            <w:rFonts w:eastAsia="Calibri"/>
          </w:rPr>
          <w:t>ProductName_OvenName_YYMMDD_HH-MM-SS</w:t>
        </w:r>
      </w:ins>
    </w:p>
    <w:p w14:paraId="29FB76F3" w14:textId="05115245" w:rsidR="007F7D54" w:rsidRPr="007F7D54" w:rsidRDefault="007F7D54" w:rsidP="007F7D54">
      <w:pPr>
        <w:numPr>
          <w:ilvl w:val="0"/>
          <w:numId w:val="84"/>
        </w:numPr>
        <w:rPr>
          <w:ins w:id="5671" w:author="Tom Bergeron" w:date="2022-11-11T08:41:00Z"/>
        </w:rPr>
      </w:pPr>
      <w:ins w:id="5672" w:author="Tom Bergeron" w:date="2022-11-11T08:41:00Z">
        <w:r w:rsidRPr="007F7D54">
          <w:t xml:space="preserve">User cannot change file </w:t>
        </w:r>
        <w:proofErr w:type="gramStart"/>
        <w:r w:rsidRPr="007F7D54">
          <w:t>name</w:t>
        </w:r>
        <w:proofErr w:type="gramEnd"/>
        <w:r w:rsidRPr="007F7D54">
          <w:t xml:space="preserve"> </w:t>
        </w:r>
      </w:ins>
    </w:p>
    <w:p w14:paraId="2F0F0D83" w14:textId="43E4779B" w:rsidR="007F7D54" w:rsidRPr="007F7D54" w:rsidRDefault="007F7D54" w:rsidP="006555DC">
      <w:pPr>
        <w:pStyle w:val="Heading3"/>
        <w:rPr>
          <w:ins w:id="5673" w:author="Tom Bergeron" w:date="2022-11-11T08:41:00Z"/>
        </w:rPr>
        <w:pPrChange w:id="5674" w:author="Tom Bergeron" w:date="2023-04-11T23:15:00Z">
          <w:pPr>
            <w:keepNext/>
            <w:spacing w:before="160" w:after="60"/>
            <w:outlineLvl w:val="2"/>
          </w:pPr>
        </w:pPrChange>
      </w:pPr>
      <w:bookmarkStart w:id="5675" w:name="_Toc506221990"/>
      <w:bookmarkStart w:id="5676" w:name="_Toc506816658"/>
      <w:bookmarkStart w:id="5677" w:name="_Toc528427051"/>
      <w:bookmarkStart w:id="5678" w:name="_Toc19133261"/>
      <w:bookmarkStart w:id="5679" w:name="_Toc37350004"/>
      <w:bookmarkStart w:id="5680" w:name="_Toc51280694"/>
      <w:bookmarkStart w:id="5681" w:name="_Toc52889661"/>
      <w:bookmarkStart w:id="5682" w:name="_Toc69230795"/>
      <w:bookmarkStart w:id="5683" w:name="_Toc83831422"/>
      <w:bookmarkStart w:id="5684" w:name="_Toc99527011"/>
      <w:bookmarkStart w:id="5685" w:name="_Toc115624205"/>
      <w:bookmarkStart w:id="5686" w:name="_Toc115957623"/>
      <w:bookmarkStart w:id="5687" w:name="_Toc115957927"/>
      <w:bookmarkStart w:id="5688" w:name="_Toc119050738"/>
      <w:bookmarkStart w:id="5689" w:name="_Toc130360817"/>
      <w:ins w:id="5690" w:author="Tom Bergeron" w:date="2022-11-11T08:41:00Z">
        <w:r w:rsidRPr="007F7D54">
          <w:t xml:space="preserve">One </w:t>
        </w:r>
      </w:ins>
      <w:r w:rsidR="00D10C94">
        <w:t>B</w:t>
      </w:r>
      <w:ins w:id="5691" w:author="Tom Bergeron" w:date="2022-11-11T08:41:00Z">
        <w:r w:rsidRPr="007F7D54">
          <w:t xml:space="preserve">oard per </w:t>
        </w:r>
      </w:ins>
      <w:r w:rsidR="00D10C94">
        <w:t>F</w:t>
      </w:r>
      <w:ins w:id="5692" w:author="Tom Bergeron" w:date="2022-11-11T08:41:00Z">
        <w:r w:rsidRPr="007F7D54">
          <w:t>ile (XML format)</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ins>
    </w:p>
    <w:p w14:paraId="6F862E22" w14:textId="77777777" w:rsidR="007F7D54" w:rsidRPr="007F7D54" w:rsidRDefault="007F7D54" w:rsidP="007F7D54">
      <w:pPr>
        <w:numPr>
          <w:ilvl w:val="0"/>
          <w:numId w:val="85"/>
        </w:numPr>
        <w:rPr>
          <w:ins w:id="5693" w:author="Tom Bergeron" w:date="2022-11-11T08:41:00Z"/>
        </w:rPr>
      </w:pPr>
      <w:ins w:id="5694" w:author="Tom Bergeron" w:date="2022-11-11T08:41:00Z">
        <w:r w:rsidRPr="007F7D54">
          <w:t xml:space="preserve">The output file type is a .XML </w:t>
        </w:r>
        <w:proofErr w:type="gramStart"/>
        <w:r w:rsidRPr="007F7D54">
          <w:t>file</w:t>
        </w:r>
        <w:proofErr w:type="gramEnd"/>
      </w:ins>
    </w:p>
    <w:p w14:paraId="09A4BC80" w14:textId="31334580" w:rsidR="007F7D54" w:rsidRPr="007F7D54" w:rsidRDefault="007F7D54" w:rsidP="007F7D54">
      <w:pPr>
        <w:numPr>
          <w:ilvl w:val="0"/>
          <w:numId w:val="85"/>
        </w:numPr>
        <w:rPr>
          <w:ins w:id="5695" w:author="Tom Bergeron" w:date="2022-11-11T08:41:00Z"/>
        </w:rPr>
      </w:pPr>
      <w:ins w:id="5696" w:author="Tom Bergeron" w:date="2022-11-11T08:41:00Z">
        <w:r w:rsidRPr="007F7D54">
          <w:t xml:space="preserve">Separate individual file is generated </w:t>
        </w:r>
      </w:ins>
      <w:ins w:id="5697" w:author="Tom Bergeron" w:date="2022-11-11T08:45:00Z">
        <w:r>
          <w:t>when the</w:t>
        </w:r>
      </w:ins>
      <w:ins w:id="5698" w:author="Tom Bergeron" w:date="2022-11-11T08:41:00Z">
        <w:r w:rsidRPr="007F7D54">
          <w:t xml:space="preserve"> VP is </w:t>
        </w:r>
        <w:proofErr w:type="gramStart"/>
        <w:r w:rsidRPr="007F7D54">
          <w:t>calculated</w:t>
        </w:r>
        <w:proofErr w:type="gramEnd"/>
      </w:ins>
    </w:p>
    <w:p w14:paraId="0FE02E94" w14:textId="3FF26666" w:rsidR="007F7D54" w:rsidRPr="007F7D54" w:rsidRDefault="007F7D54" w:rsidP="007F7D54">
      <w:pPr>
        <w:numPr>
          <w:ilvl w:val="0"/>
          <w:numId w:val="85"/>
        </w:numPr>
        <w:rPr>
          <w:ins w:id="5699" w:author="Tom Bergeron" w:date="2022-11-11T08:41:00Z"/>
        </w:rPr>
      </w:pPr>
      <w:ins w:id="5700" w:author="Tom Bergeron" w:date="2022-11-11T08:41:00Z">
        <w:r w:rsidRPr="007F7D54">
          <w:t xml:space="preserve">File name is </w:t>
        </w:r>
        <w:r w:rsidRPr="007F7D54">
          <w:rPr>
            <w:rFonts w:eastAsia="Calibri"/>
          </w:rPr>
          <w:t>ProductName_OvenName_YYMMDD_HH-MM-SS</w:t>
        </w:r>
      </w:ins>
    </w:p>
    <w:p w14:paraId="2667A076" w14:textId="08EC2E64" w:rsidR="00D10C94" w:rsidRDefault="007F7D54" w:rsidP="007F7D54">
      <w:pPr>
        <w:numPr>
          <w:ilvl w:val="0"/>
          <w:numId w:val="85"/>
        </w:numPr>
        <w:rPr>
          <w:ins w:id="5701" w:author="Ryan Beck" w:date="2023-04-11T12:28:00Z"/>
        </w:rPr>
      </w:pPr>
      <w:ins w:id="5702" w:author="Tom Bergeron" w:date="2022-11-11T08:41:00Z">
        <w:r w:rsidRPr="007F7D54">
          <w:t xml:space="preserve">User cannot change file </w:t>
        </w:r>
        <w:proofErr w:type="gramStart"/>
        <w:r w:rsidRPr="007F7D54">
          <w:t>name</w:t>
        </w:r>
      </w:ins>
      <w:proofErr w:type="gramEnd"/>
    </w:p>
    <w:p w14:paraId="0F9F660E" w14:textId="77777777" w:rsidR="00045153" w:rsidRDefault="00045153">
      <w:pPr>
        <w:ind w:left="360"/>
        <w:pPrChange w:id="5703" w:author="Ryan Beck" w:date="2023-04-11T12:28:00Z">
          <w:pPr>
            <w:numPr>
              <w:numId w:val="85"/>
            </w:numPr>
            <w:ind w:left="360" w:hanging="360"/>
          </w:pPr>
        </w:pPrChange>
      </w:pPr>
    </w:p>
    <w:p w14:paraId="5E591DA8" w14:textId="77777777" w:rsidR="00045153" w:rsidRDefault="00045153">
      <w:pPr>
        <w:pStyle w:val="ListParagraph"/>
        <w:ind w:left="360"/>
        <w:rPr>
          <w:ins w:id="5704" w:author="Ryan Beck" w:date="2023-04-11T12:27:00Z"/>
        </w:rPr>
        <w:pPrChange w:id="5705" w:author="Ryan Beck" w:date="2023-04-11T12:28:00Z">
          <w:pPr>
            <w:pStyle w:val="ListParagraph"/>
            <w:numPr>
              <w:numId w:val="85"/>
            </w:numPr>
            <w:ind w:left="360" w:hanging="360"/>
          </w:pPr>
        </w:pPrChange>
      </w:pPr>
      <w:ins w:id="5706" w:author="Ryan Beck" w:date="2023-04-11T12:27:00Z">
        <w:r w:rsidRPr="00045153">
          <w:rPr>
            <w:b/>
          </w:rPr>
          <w:t>Note:</w:t>
        </w:r>
        <w:r w:rsidRPr="004D6644">
          <w:t xml:space="preserve"> Examples of each of the available output file types can be found in the </w:t>
        </w:r>
        <w:r w:rsidRPr="00045153">
          <w:rPr>
            <w:rFonts w:ascii="Courier New" w:hAnsi="Courier New" w:cs="Courier New"/>
          </w:rPr>
          <w:t>C:\Software Root Directory\Sample LDO files</w:t>
        </w:r>
        <w:r w:rsidRPr="004D6644">
          <w:t xml:space="preserve"> folder. </w:t>
        </w:r>
      </w:ins>
    </w:p>
    <w:p w14:paraId="56F17A43" w14:textId="0A292E04" w:rsidR="007F7D54" w:rsidRPr="00D10C94" w:rsidDel="00A32676" w:rsidRDefault="00D10C94" w:rsidP="006555DC">
      <w:pPr>
        <w:pStyle w:val="Heading3"/>
        <w:rPr>
          <w:ins w:id="5707" w:author="Tom Bergeron" w:date="2022-11-11T08:41:00Z"/>
          <w:del w:id="5708" w:author="Ryan Beck" w:date="2023-04-11T12:28:00Z"/>
        </w:rPr>
        <w:pPrChange w:id="5709" w:author="Tom Bergeron" w:date="2023-04-11T23:15:00Z">
          <w:pPr/>
        </w:pPrChange>
      </w:pPr>
      <w:del w:id="5710" w:author="Ryan Beck" w:date="2023-04-11T12:28:00Z">
        <w:r w:rsidDel="00A32676">
          <w:br w:type="page"/>
        </w:r>
      </w:del>
    </w:p>
    <w:p w14:paraId="17389E46" w14:textId="137E0329" w:rsidR="00104808" w:rsidRPr="0075789B" w:rsidDel="007F7D54" w:rsidRDefault="00104808" w:rsidP="006555DC">
      <w:pPr>
        <w:pStyle w:val="Heading3"/>
        <w:rPr>
          <w:del w:id="5711" w:author="Tom Bergeron" w:date="2022-11-11T08:41:00Z"/>
        </w:rPr>
        <w:pPrChange w:id="5712" w:author="Tom Bergeron" w:date="2023-04-11T23:15:00Z">
          <w:pPr>
            <w:pStyle w:val="Heading3"/>
          </w:pPr>
        </w:pPrChange>
      </w:pPr>
      <w:del w:id="5713" w:author="Tom Bergeron" w:date="2022-11-11T08:41:00Z">
        <w:r w:rsidRPr="0075789B" w:rsidDel="007F7D54">
          <w:lastRenderedPageBreak/>
          <w:delText xml:space="preserve">LDO Standard TSV </w:delText>
        </w:r>
        <w:r w:rsidR="00C653DF" w:rsidRPr="0075789B" w:rsidDel="007F7D54">
          <w:delText xml:space="preserve">And </w:delText>
        </w:r>
        <w:r w:rsidRPr="0075789B" w:rsidDel="007F7D54">
          <w:delText xml:space="preserve">CSV </w:delText>
        </w:r>
        <w:r w:rsidR="00C653DF" w:rsidRPr="0075789B" w:rsidDel="007F7D54">
          <w:delText xml:space="preserve">For </w:delText>
        </w:r>
        <w:r w:rsidR="004D6644" w:rsidRPr="0075789B" w:rsidDel="007F7D54">
          <w:delText>WordPad</w:delText>
        </w:r>
        <w:bookmarkEnd w:id="5579"/>
        <w:bookmarkEnd w:id="5580"/>
        <w:bookmarkEnd w:id="5581"/>
        <w:bookmarkEnd w:id="5582"/>
        <w:bookmarkEnd w:id="5583"/>
      </w:del>
    </w:p>
    <w:p w14:paraId="721CA48A" w14:textId="673FEE20" w:rsidR="00104808" w:rsidRPr="0075789B" w:rsidDel="007F7D54" w:rsidRDefault="00104808" w:rsidP="006555DC">
      <w:pPr>
        <w:pStyle w:val="Heading3"/>
        <w:rPr>
          <w:del w:id="5714" w:author="Tom Bergeron" w:date="2022-11-11T08:41:00Z"/>
        </w:rPr>
        <w:pPrChange w:id="5715" w:author="Tom Bergeron" w:date="2023-04-11T23:15:00Z">
          <w:pPr>
            <w:numPr>
              <w:numId w:val="79"/>
            </w:numPr>
            <w:ind w:left="360" w:hanging="360"/>
          </w:pPr>
        </w:pPrChange>
      </w:pPr>
      <w:del w:id="5716" w:author="Tom Bergeron" w:date="2022-11-11T08:41:00Z">
        <w:r w:rsidRPr="0075789B" w:rsidDel="007F7D54">
          <w:delText xml:space="preserve">The output file type is a  .TXT </w:delText>
        </w:r>
      </w:del>
    </w:p>
    <w:p w14:paraId="4FE13C6A" w14:textId="68A20B39" w:rsidR="00104808" w:rsidRPr="0075789B" w:rsidDel="007F7D54" w:rsidRDefault="00104808" w:rsidP="006555DC">
      <w:pPr>
        <w:pStyle w:val="Heading3"/>
        <w:rPr>
          <w:del w:id="5717" w:author="Tom Bergeron" w:date="2022-11-11T08:41:00Z"/>
        </w:rPr>
        <w:pPrChange w:id="5718" w:author="Tom Bergeron" w:date="2023-04-11T23:15:00Z">
          <w:pPr>
            <w:numPr>
              <w:numId w:val="79"/>
            </w:numPr>
            <w:ind w:left="360" w:hanging="360"/>
          </w:pPr>
        </w:pPrChange>
      </w:pPr>
      <w:del w:id="5719" w:author="Tom Bergeron" w:date="2022-11-11T08:41:00Z">
        <w:r w:rsidRPr="0075789B" w:rsidDel="007F7D54">
          <w:delText xml:space="preserve">TSV format is Tab delimited </w:delText>
        </w:r>
      </w:del>
    </w:p>
    <w:p w14:paraId="0ED79922" w14:textId="20321FD7" w:rsidR="00104808" w:rsidRPr="0075789B" w:rsidDel="007F7D54" w:rsidRDefault="00104808" w:rsidP="006555DC">
      <w:pPr>
        <w:pStyle w:val="Heading3"/>
        <w:rPr>
          <w:del w:id="5720" w:author="Tom Bergeron" w:date="2022-11-11T08:41:00Z"/>
        </w:rPr>
        <w:pPrChange w:id="5721" w:author="Tom Bergeron" w:date="2023-04-11T23:15:00Z">
          <w:pPr>
            <w:numPr>
              <w:numId w:val="79"/>
            </w:numPr>
            <w:ind w:left="360" w:hanging="360"/>
          </w:pPr>
        </w:pPrChange>
      </w:pPr>
      <w:del w:id="5722" w:author="Tom Bergeron" w:date="2022-11-11T08:41:00Z">
        <w:r w:rsidRPr="0075789B" w:rsidDel="007F7D54">
          <w:delText>CSV format is Comma delimited.</w:delText>
        </w:r>
      </w:del>
    </w:p>
    <w:p w14:paraId="001A730A" w14:textId="1088054D" w:rsidR="00104808" w:rsidRPr="0075789B" w:rsidDel="007F7D54" w:rsidRDefault="00104808" w:rsidP="006555DC">
      <w:pPr>
        <w:pStyle w:val="Heading3"/>
        <w:rPr>
          <w:del w:id="5723" w:author="Tom Bergeron" w:date="2022-11-11T08:41:00Z"/>
        </w:rPr>
        <w:pPrChange w:id="5724" w:author="Tom Bergeron" w:date="2023-04-11T23:15:00Z">
          <w:pPr>
            <w:numPr>
              <w:numId w:val="79"/>
            </w:numPr>
            <w:ind w:left="360" w:hanging="360"/>
          </w:pPr>
        </w:pPrChange>
      </w:pPr>
      <w:del w:id="5725" w:author="Tom Bergeron" w:date="2022-11-11T08:41:00Z">
        <w:r w:rsidRPr="0075789B" w:rsidDel="007F7D54">
          <w:delText>The output file is first generated when the VP is started</w:delText>
        </w:r>
      </w:del>
    </w:p>
    <w:p w14:paraId="11BBF744" w14:textId="2F2C0FCB" w:rsidR="00104808" w:rsidRPr="0075789B" w:rsidDel="007F7D54" w:rsidRDefault="00104808" w:rsidP="006555DC">
      <w:pPr>
        <w:pStyle w:val="Heading3"/>
        <w:rPr>
          <w:del w:id="5726" w:author="Tom Bergeron" w:date="2022-11-11T08:41:00Z"/>
        </w:rPr>
        <w:pPrChange w:id="5727" w:author="Tom Bergeron" w:date="2023-04-11T23:15:00Z">
          <w:pPr>
            <w:numPr>
              <w:numId w:val="79"/>
            </w:numPr>
            <w:ind w:left="360" w:hanging="360"/>
          </w:pPr>
        </w:pPrChange>
      </w:pPr>
      <w:del w:id="5728" w:author="Tom Bergeron" w:date="2022-11-11T08:41:00Z">
        <w:r w:rsidRPr="0075789B" w:rsidDel="007F7D54">
          <w:delText>File is appended as each VP is calculated</w:delText>
        </w:r>
      </w:del>
    </w:p>
    <w:p w14:paraId="73099AC2" w14:textId="7CE2F8F3" w:rsidR="00104808" w:rsidRPr="0075789B" w:rsidDel="007F7D54" w:rsidRDefault="00104808" w:rsidP="006555DC">
      <w:pPr>
        <w:pStyle w:val="Heading3"/>
        <w:rPr>
          <w:del w:id="5729" w:author="Tom Bergeron" w:date="2022-11-11T08:41:00Z"/>
        </w:rPr>
        <w:pPrChange w:id="5730" w:author="Tom Bergeron" w:date="2023-04-11T23:15:00Z">
          <w:pPr>
            <w:numPr>
              <w:numId w:val="79"/>
            </w:numPr>
            <w:ind w:left="360" w:hanging="360"/>
          </w:pPr>
        </w:pPrChange>
      </w:pPr>
      <w:del w:id="5731" w:author="Tom Bergeron" w:date="2022-11-11T08:41:00Z">
        <w:r w:rsidRPr="0075789B" w:rsidDel="007F7D54">
          <w:delText xml:space="preserve">The default output file name is </w:delText>
        </w:r>
        <w:r w:rsidR="00521D1C" w:rsidRPr="00737029" w:rsidDel="007F7D54">
          <w:delText>e-APS</w:delText>
        </w:r>
        <w:r w:rsidRPr="00104808" w:rsidDel="007F7D54">
          <w:delText>_LiveDataOutput.txt</w:delText>
        </w:r>
      </w:del>
    </w:p>
    <w:p w14:paraId="5282EF61" w14:textId="79AB33F6" w:rsidR="00104808" w:rsidRPr="0075789B" w:rsidDel="007F7D54" w:rsidRDefault="00104808" w:rsidP="006555DC">
      <w:pPr>
        <w:pStyle w:val="Heading3"/>
        <w:rPr>
          <w:del w:id="5732" w:author="Tom Bergeron" w:date="2022-11-11T08:41:00Z"/>
        </w:rPr>
        <w:pPrChange w:id="5733" w:author="Tom Bergeron" w:date="2023-04-11T23:15:00Z">
          <w:pPr>
            <w:numPr>
              <w:numId w:val="79"/>
            </w:numPr>
            <w:ind w:left="360" w:hanging="360"/>
          </w:pPr>
        </w:pPrChange>
      </w:pPr>
      <w:del w:id="5734" w:author="Tom Bergeron" w:date="2022-11-11T08:41:00Z">
        <w:r w:rsidRPr="0075789B" w:rsidDel="007F7D54">
          <w:delText>The user can choose to define their own specific output file name</w:delText>
        </w:r>
      </w:del>
    </w:p>
    <w:p w14:paraId="042645AB" w14:textId="2D7F3CAD" w:rsidR="00104808" w:rsidRPr="0075789B" w:rsidDel="007F7D54" w:rsidRDefault="00104808" w:rsidP="006555DC">
      <w:pPr>
        <w:pStyle w:val="Heading3"/>
        <w:rPr>
          <w:del w:id="5735" w:author="Tom Bergeron" w:date="2022-11-11T08:41:00Z"/>
        </w:rPr>
        <w:pPrChange w:id="5736" w:author="Tom Bergeron" w:date="2023-04-11T23:15:00Z">
          <w:pPr>
            <w:numPr>
              <w:numId w:val="80"/>
            </w:numPr>
            <w:ind w:left="720" w:hanging="360"/>
          </w:pPr>
        </w:pPrChange>
      </w:pPr>
      <w:del w:id="5737" w:author="Tom Bergeron" w:date="2022-11-11T08:41:00Z">
        <w:r w:rsidRPr="0075789B" w:rsidDel="007F7D54">
          <w:delText xml:space="preserve">When default or user defined naming is selected, output file is overwritten </w:delText>
        </w:r>
        <w:r w:rsidR="00A67368" w:rsidDel="007F7D54">
          <w:delText>at</w:delText>
        </w:r>
        <w:r w:rsidRPr="0075789B" w:rsidDel="007F7D54">
          <w:delText xml:space="preserve"> </w:delText>
        </w:r>
        <w:r w:rsidR="00A67368" w:rsidDel="007F7D54">
          <w:delText>virtual profile</w:delText>
        </w:r>
        <w:r w:rsidRPr="0075789B" w:rsidDel="007F7D54">
          <w:delText xml:space="preserve"> changeover </w:delText>
        </w:r>
      </w:del>
    </w:p>
    <w:p w14:paraId="4B4B540A" w14:textId="0A3C9671" w:rsidR="00104808" w:rsidRPr="0075789B" w:rsidDel="007F7D54" w:rsidRDefault="00104808" w:rsidP="006555DC">
      <w:pPr>
        <w:pStyle w:val="Heading3"/>
        <w:rPr>
          <w:del w:id="5738" w:author="Tom Bergeron" w:date="2022-11-11T08:41:00Z"/>
        </w:rPr>
        <w:pPrChange w:id="5739" w:author="Tom Bergeron" w:date="2023-04-11T23:15:00Z">
          <w:pPr>
            <w:numPr>
              <w:numId w:val="81"/>
            </w:numPr>
            <w:ind w:left="720" w:hanging="360"/>
          </w:pPr>
        </w:pPrChange>
      </w:pPr>
      <w:del w:id="5740" w:author="Tom Bergeron" w:date="2022-11-11T08:41:00Z">
        <w:r w:rsidRPr="0075789B" w:rsidDel="007F7D54">
          <w:delText>File name format can also be set to:  PRODUCT_YYMMDD_HH-MM-SS.txt</w:delText>
        </w:r>
      </w:del>
    </w:p>
    <w:p w14:paraId="23E3CFD6" w14:textId="08DC113F" w:rsidR="00104808" w:rsidRPr="0075789B" w:rsidDel="007F7D54" w:rsidRDefault="00104808" w:rsidP="006555DC">
      <w:pPr>
        <w:pStyle w:val="Heading3"/>
        <w:rPr>
          <w:del w:id="5741" w:author="Tom Bergeron" w:date="2022-11-11T08:41:00Z"/>
        </w:rPr>
        <w:pPrChange w:id="5742" w:author="Tom Bergeron" w:date="2023-04-11T23:15:00Z">
          <w:pPr>
            <w:numPr>
              <w:numId w:val="82"/>
            </w:numPr>
            <w:ind w:left="1080" w:hanging="360"/>
          </w:pPr>
        </w:pPrChange>
      </w:pPr>
      <w:del w:id="5743" w:author="Tom Bergeron" w:date="2022-11-11T08:41:00Z">
        <w:r w:rsidRPr="0075789B" w:rsidDel="007F7D54">
          <w:delText>When this naming is selected, a new file is generated when product changeover occurs</w:delText>
        </w:r>
      </w:del>
    </w:p>
    <w:p w14:paraId="75A9142A" w14:textId="0FD82D61" w:rsidR="00104808" w:rsidRPr="0075789B" w:rsidDel="007F7D54" w:rsidRDefault="00104808" w:rsidP="006555DC">
      <w:pPr>
        <w:pStyle w:val="Heading3"/>
        <w:rPr>
          <w:del w:id="5744" w:author="Tom Bergeron" w:date="2022-11-11T08:41:00Z"/>
        </w:rPr>
        <w:pPrChange w:id="5745" w:author="Tom Bergeron" w:date="2023-04-11T23:15:00Z">
          <w:pPr>
            <w:pStyle w:val="Heading3"/>
          </w:pPr>
        </w:pPrChange>
      </w:pPr>
      <w:bookmarkStart w:id="5746" w:name="_Toc469045125"/>
      <w:bookmarkStart w:id="5747" w:name="_Toc491338061"/>
      <w:bookmarkStart w:id="5748" w:name="_Toc532855808"/>
      <w:bookmarkStart w:id="5749" w:name="_Toc53042440"/>
      <w:bookmarkStart w:id="5750" w:name="_Toc86846604"/>
      <w:del w:id="5751" w:author="Tom Bergeron" w:date="2022-11-11T08:41:00Z">
        <w:r w:rsidRPr="0075789B" w:rsidDel="007F7D54">
          <w:delText xml:space="preserve">LDO Standard TSV </w:delText>
        </w:r>
        <w:r w:rsidR="00C653DF" w:rsidRPr="0075789B" w:rsidDel="007F7D54">
          <w:delText xml:space="preserve">And </w:delText>
        </w:r>
        <w:r w:rsidRPr="0075789B" w:rsidDel="007F7D54">
          <w:delText xml:space="preserve">CSV </w:delText>
        </w:r>
        <w:r w:rsidR="00C653DF" w:rsidRPr="0075789B" w:rsidDel="007F7D54">
          <w:delText xml:space="preserve">For </w:delText>
        </w:r>
        <w:r w:rsidRPr="0075789B" w:rsidDel="007F7D54">
          <w:delText>Excel</w:delText>
        </w:r>
        <w:bookmarkEnd w:id="5746"/>
        <w:bookmarkEnd w:id="5747"/>
        <w:bookmarkEnd w:id="5748"/>
        <w:bookmarkEnd w:id="5749"/>
        <w:bookmarkEnd w:id="5750"/>
      </w:del>
    </w:p>
    <w:p w14:paraId="72777DC6" w14:textId="39CC5C26" w:rsidR="00104808" w:rsidRPr="0075789B" w:rsidDel="007F7D54" w:rsidRDefault="00104808" w:rsidP="006555DC">
      <w:pPr>
        <w:pStyle w:val="Heading3"/>
        <w:rPr>
          <w:del w:id="5752" w:author="Tom Bergeron" w:date="2022-11-11T08:41:00Z"/>
        </w:rPr>
        <w:pPrChange w:id="5753" w:author="Tom Bergeron" w:date="2023-04-11T23:15:00Z">
          <w:pPr>
            <w:numPr>
              <w:numId w:val="83"/>
            </w:numPr>
            <w:ind w:left="360" w:hanging="360"/>
          </w:pPr>
        </w:pPrChange>
      </w:pPr>
      <w:del w:id="5754" w:author="Tom Bergeron" w:date="2022-11-11T08:41:00Z">
        <w:r w:rsidRPr="0075789B" w:rsidDel="007F7D54">
          <w:delText xml:space="preserve">The output file type is a  .TXT </w:delText>
        </w:r>
      </w:del>
    </w:p>
    <w:p w14:paraId="6D211222" w14:textId="14F2FCFD" w:rsidR="00104808" w:rsidRPr="0075789B" w:rsidDel="007F7D54" w:rsidRDefault="00104808" w:rsidP="006555DC">
      <w:pPr>
        <w:pStyle w:val="Heading3"/>
        <w:rPr>
          <w:del w:id="5755" w:author="Tom Bergeron" w:date="2022-11-11T08:41:00Z"/>
        </w:rPr>
        <w:pPrChange w:id="5756" w:author="Tom Bergeron" w:date="2023-04-11T23:15:00Z">
          <w:pPr>
            <w:numPr>
              <w:numId w:val="83"/>
            </w:numPr>
            <w:ind w:left="360" w:hanging="360"/>
          </w:pPr>
        </w:pPrChange>
      </w:pPr>
      <w:del w:id="5757" w:author="Tom Bergeron" w:date="2022-11-11T08:41:00Z">
        <w:r w:rsidRPr="0075789B" w:rsidDel="007F7D54">
          <w:delText xml:space="preserve">TSV format is Tab delimited </w:delText>
        </w:r>
      </w:del>
    </w:p>
    <w:p w14:paraId="28C19046" w14:textId="5DEDA69D" w:rsidR="00104808" w:rsidRPr="0075789B" w:rsidDel="007F7D54" w:rsidRDefault="00104808" w:rsidP="006555DC">
      <w:pPr>
        <w:pStyle w:val="Heading3"/>
        <w:rPr>
          <w:del w:id="5758" w:author="Tom Bergeron" w:date="2022-11-11T08:41:00Z"/>
        </w:rPr>
        <w:pPrChange w:id="5759" w:author="Tom Bergeron" w:date="2023-04-11T23:15:00Z">
          <w:pPr>
            <w:numPr>
              <w:numId w:val="83"/>
            </w:numPr>
            <w:ind w:left="360" w:hanging="360"/>
          </w:pPr>
        </w:pPrChange>
      </w:pPr>
      <w:del w:id="5760" w:author="Tom Bergeron" w:date="2022-11-11T08:41:00Z">
        <w:r w:rsidRPr="0075789B" w:rsidDel="007F7D54">
          <w:delText>CSV format is Comma delimited.</w:delText>
        </w:r>
      </w:del>
    </w:p>
    <w:p w14:paraId="24C892E4" w14:textId="12944403" w:rsidR="00104808" w:rsidRPr="0075789B" w:rsidDel="007F7D54" w:rsidRDefault="00104808" w:rsidP="006555DC">
      <w:pPr>
        <w:pStyle w:val="Heading3"/>
        <w:rPr>
          <w:del w:id="5761" w:author="Tom Bergeron" w:date="2022-11-11T08:41:00Z"/>
        </w:rPr>
        <w:pPrChange w:id="5762" w:author="Tom Bergeron" w:date="2023-04-11T23:15:00Z">
          <w:pPr>
            <w:numPr>
              <w:numId w:val="83"/>
            </w:numPr>
            <w:ind w:left="360" w:hanging="360"/>
          </w:pPr>
        </w:pPrChange>
      </w:pPr>
      <w:del w:id="5763" w:author="Tom Bergeron" w:date="2022-11-11T08:41:00Z">
        <w:r w:rsidRPr="0075789B" w:rsidDel="007F7D54">
          <w:delText>The output file is first generated when the VP is started</w:delText>
        </w:r>
      </w:del>
    </w:p>
    <w:p w14:paraId="3DB7F6EA" w14:textId="2B58BC48" w:rsidR="00104808" w:rsidRPr="0075789B" w:rsidDel="007F7D54" w:rsidRDefault="00104808" w:rsidP="006555DC">
      <w:pPr>
        <w:pStyle w:val="Heading3"/>
        <w:rPr>
          <w:del w:id="5764" w:author="Tom Bergeron" w:date="2022-11-11T08:41:00Z"/>
        </w:rPr>
        <w:pPrChange w:id="5765" w:author="Tom Bergeron" w:date="2023-04-11T23:15:00Z">
          <w:pPr>
            <w:numPr>
              <w:numId w:val="83"/>
            </w:numPr>
            <w:ind w:left="360" w:hanging="360"/>
          </w:pPr>
        </w:pPrChange>
      </w:pPr>
      <w:del w:id="5766" w:author="Tom Bergeron" w:date="2022-11-11T08:41:00Z">
        <w:r w:rsidRPr="0075789B" w:rsidDel="007F7D54">
          <w:delText>File is appended as each VP is calculated</w:delText>
        </w:r>
      </w:del>
    </w:p>
    <w:p w14:paraId="558850CA" w14:textId="0D3832E1" w:rsidR="00104808" w:rsidRPr="0075789B" w:rsidDel="007F7D54" w:rsidRDefault="00104808" w:rsidP="006555DC">
      <w:pPr>
        <w:pStyle w:val="Heading3"/>
        <w:rPr>
          <w:del w:id="5767" w:author="Tom Bergeron" w:date="2022-11-11T08:41:00Z"/>
        </w:rPr>
        <w:pPrChange w:id="5768" w:author="Tom Bergeron" w:date="2023-04-11T23:15:00Z">
          <w:pPr>
            <w:numPr>
              <w:numId w:val="83"/>
            </w:numPr>
            <w:ind w:left="360" w:hanging="360"/>
          </w:pPr>
        </w:pPrChange>
      </w:pPr>
      <w:del w:id="5769" w:author="Tom Bergeron" w:date="2022-11-11T08:41:00Z">
        <w:r w:rsidRPr="0075789B" w:rsidDel="007F7D54">
          <w:delText xml:space="preserve">The default output file name is </w:delText>
        </w:r>
        <w:r w:rsidR="00521D1C" w:rsidRPr="00737029" w:rsidDel="007F7D54">
          <w:delText>e-APS</w:delText>
        </w:r>
        <w:r w:rsidDel="007F7D54">
          <w:delText>_LiveDataOutput</w:delText>
        </w:r>
        <w:r w:rsidRPr="0075789B" w:rsidDel="007F7D54">
          <w:delText>.txt</w:delText>
        </w:r>
      </w:del>
    </w:p>
    <w:p w14:paraId="699030CB" w14:textId="0DD6EE62" w:rsidR="00104808" w:rsidRPr="0075789B" w:rsidDel="007F7D54" w:rsidRDefault="00104808" w:rsidP="006555DC">
      <w:pPr>
        <w:pStyle w:val="Heading3"/>
        <w:rPr>
          <w:del w:id="5770" w:author="Tom Bergeron" w:date="2022-11-11T08:41:00Z"/>
        </w:rPr>
        <w:pPrChange w:id="5771" w:author="Tom Bergeron" w:date="2023-04-11T23:15:00Z">
          <w:pPr>
            <w:numPr>
              <w:numId w:val="83"/>
            </w:numPr>
            <w:ind w:left="360" w:hanging="360"/>
          </w:pPr>
        </w:pPrChange>
      </w:pPr>
      <w:del w:id="5772" w:author="Tom Bergeron" w:date="2022-11-11T08:41:00Z">
        <w:r w:rsidRPr="0075789B" w:rsidDel="007F7D54">
          <w:delText>The user can choose to define their own specific output file name</w:delText>
        </w:r>
      </w:del>
    </w:p>
    <w:p w14:paraId="5BACCCA9" w14:textId="22167B8C" w:rsidR="00104808" w:rsidRPr="0075789B" w:rsidDel="007F7D54" w:rsidRDefault="00104808" w:rsidP="006555DC">
      <w:pPr>
        <w:pStyle w:val="Heading3"/>
        <w:rPr>
          <w:del w:id="5773" w:author="Tom Bergeron" w:date="2022-11-11T08:41:00Z"/>
        </w:rPr>
        <w:pPrChange w:id="5774" w:author="Tom Bergeron" w:date="2023-04-11T23:15:00Z">
          <w:pPr>
            <w:numPr>
              <w:numId w:val="80"/>
            </w:numPr>
            <w:ind w:left="720" w:hanging="360"/>
          </w:pPr>
        </w:pPrChange>
      </w:pPr>
      <w:del w:id="5775" w:author="Tom Bergeron" w:date="2022-11-11T08:41:00Z">
        <w:r w:rsidRPr="0075789B" w:rsidDel="007F7D54">
          <w:delText xml:space="preserve">When default or user defined naming is selected, output file is overwritten </w:delText>
        </w:r>
        <w:r w:rsidR="004D6644" w:rsidDel="007F7D54">
          <w:delText xml:space="preserve">at </w:delText>
        </w:r>
        <w:r w:rsidR="00A67368" w:rsidDel="007F7D54">
          <w:delText>virtual profile</w:delText>
        </w:r>
        <w:r w:rsidR="004D6644" w:rsidDel="007F7D54">
          <w:delText xml:space="preserve"> changeover</w:delText>
        </w:r>
      </w:del>
    </w:p>
    <w:p w14:paraId="0F346556" w14:textId="17887EF4" w:rsidR="00104808" w:rsidRPr="0075789B" w:rsidDel="007F7D54" w:rsidRDefault="00104808" w:rsidP="006555DC">
      <w:pPr>
        <w:pStyle w:val="Heading3"/>
        <w:rPr>
          <w:del w:id="5776" w:author="Tom Bergeron" w:date="2022-11-11T08:41:00Z"/>
        </w:rPr>
        <w:pPrChange w:id="5777" w:author="Tom Bergeron" w:date="2023-04-11T23:15:00Z">
          <w:pPr>
            <w:numPr>
              <w:numId w:val="83"/>
            </w:numPr>
            <w:ind w:left="360" w:hanging="360"/>
          </w:pPr>
        </w:pPrChange>
      </w:pPr>
      <w:del w:id="5778" w:author="Tom Bergeron" w:date="2022-11-11T08:41:00Z">
        <w:r w:rsidRPr="0075789B" w:rsidDel="007F7D54">
          <w:delText>File name format can also be set to:  PRODUCT_YYMMDD_HH-MM-SS.txt</w:delText>
        </w:r>
      </w:del>
    </w:p>
    <w:p w14:paraId="682043F8" w14:textId="0C5FBCA9" w:rsidR="00104808" w:rsidRPr="0075789B" w:rsidDel="007F7D54" w:rsidRDefault="00104808" w:rsidP="006555DC">
      <w:pPr>
        <w:pStyle w:val="Heading3"/>
        <w:rPr>
          <w:del w:id="5779" w:author="Tom Bergeron" w:date="2022-11-11T08:41:00Z"/>
        </w:rPr>
        <w:pPrChange w:id="5780" w:author="Tom Bergeron" w:date="2023-04-11T23:15:00Z">
          <w:pPr>
            <w:numPr>
              <w:numId w:val="80"/>
            </w:numPr>
            <w:ind w:left="720" w:hanging="360"/>
          </w:pPr>
        </w:pPrChange>
      </w:pPr>
      <w:del w:id="5781" w:author="Tom Bergeron" w:date="2022-11-11T08:41:00Z">
        <w:r w:rsidRPr="0075789B" w:rsidDel="007F7D54">
          <w:delText>When this naming is selected, a new file is generated when product changeover occurs</w:delText>
        </w:r>
      </w:del>
    </w:p>
    <w:p w14:paraId="38DC75FC" w14:textId="70156D0F" w:rsidR="00104808" w:rsidRPr="0075789B" w:rsidDel="007F7D54" w:rsidRDefault="00104808" w:rsidP="006555DC">
      <w:pPr>
        <w:pStyle w:val="Heading3"/>
        <w:rPr>
          <w:del w:id="5782" w:author="Tom Bergeron" w:date="2022-11-11T08:41:00Z"/>
        </w:rPr>
        <w:pPrChange w:id="5783" w:author="Tom Bergeron" w:date="2023-04-11T23:15:00Z">
          <w:pPr>
            <w:pStyle w:val="Heading3"/>
          </w:pPr>
        </w:pPrChange>
      </w:pPr>
      <w:bookmarkStart w:id="5784" w:name="_Toc469045126"/>
      <w:bookmarkStart w:id="5785" w:name="_Toc491338062"/>
      <w:bookmarkStart w:id="5786" w:name="_Toc532855809"/>
      <w:bookmarkStart w:id="5787" w:name="_Toc53042441"/>
      <w:bookmarkStart w:id="5788" w:name="_Toc86846605"/>
      <w:del w:id="5789" w:author="Tom Bergeron" w:date="2022-11-11T08:41:00Z">
        <w:r w:rsidRPr="0075789B" w:rsidDel="007F7D54">
          <w:delText xml:space="preserve">LDO </w:delText>
        </w:r>
        <w:r w:rsidR="00C653DF" w:rsidRPr="0075789B" w:rsidDel="007F7D54">
          <w:delText xml:space="preserve">1 </w:delText>
        </w:r>
        <w:r w:rsidRPr="0075789B" w:rsidDel="007F7D54">
          <w:delText xml:space="preserve">Board </w:delText>
        </w:r>
        <w:r w:rsidR="00C653DF" w:rsidRPr="0075789B" w:rsidDel="007F7D54">
          <w:delText xml:space="preserve">1 </w:delText>
        </w:r>
        <w:r w:rsidRPr="0075789B" w:rsidDel="007F7D54">
          <w:delText xml:space="preserve">File </w:delText>
        </w:r>
        <w:r w:rsidR="00C653DF" w:rsidRPr="0075789B" w:rsidDel="007F7D54">
          <w:delText>(Txt Output)</w:delText>
        </w:r>
        <w:bookmarkEnd w:id="5784"/>
        <w:bookmarkEnd w:id="5785"/>
        <w:bookmarkEnd w:id="5786"/>
        <w:bookmarkEnd w:id="5787"/>
        <w:bookmarkEnd w:id="5788"/>
      </w:del>
    </w:p>
    <w:p w14:paraId="7CA705CE" w14:textId="7FE95DEB" w:rsidR="00104808" w:rsidRPr="0075789B" w:rsidDel="007F7D54" w:rsidRDefault="00104808" w:rsidP="006555DC">
      <w:pPr>
        <w:pStyle w:val="Heading3"/>
        <w:rPr>
          <w:del w:id="5790" w:author="Tom Bergeron" w:date="2022-11-11T08:41:00Z"/>
        </w:rPr>
        <w:pPrChange w:id="5791" w:author="Tom Bergeron" w:date="2023-04-11T23:15:00Z">
          <w:pPr>
            <w:numPr>
              <w:numId w:val="84"/>
            </w:numPr>
            <w:ind w:left="360" w:hanging="360"/>
          </w:pPr>
        </w:pPrChange>
      </w:pPr>
      <w:del w:id="5792" w:author="Tom Bergeron" w:date="2022-11-11T08:41:00Z">
        <w:r w:rsidRPr="0075789B" w:rsidDel="007F7D54">
          <w:delText xml:space="preserve">The output file type is a  .TXT </w:delText>
        </w:r>
      </w:del>
    </w:p>
    <w:p w14:paraId="2E96B80F" w14:textId="7DC4AF4A" w:rsidR="00104808" w:rsidRPr="0075789B" w:rsidDel="007F7D54" w:rsidRDefault="00104808" w:rsidP="006555DC">
      <w:pPr>
        <w:pStyle w:val="Heading3"/>
        <w:rPr>
          <w:del w:id="5793" w:author="Tom Bergeron" w:date="2022-11-11T08:41:00Z"/>
        </w:rPr>
        <w:pPrChange w:id="5794" w:author="Tom Bergeron" w:date="2023-04-11T23:15:00Z">
          <w:pPr>
            <w:numPr>
              <w:numId w:val="84"/>
            </w:numPr>
            <w:ind w:left="360" w:hanging="360"/>
          </w:pPr>
        </w:pPrChange>
      </w:pPr>
      <w:del w:id="5795" w:author="Tom Bergeron" w:date="2022-11-11T08:41:00Z">
        <w:r w:rsidRPr="0075789B" w:rsidDel="007F7D54">
          <w:delText>Separate individual file is generated as</w:delText>
        </w:r>
        <w:r w:rsidR="00A67368" w:rsidDel="007F7D54">
          <w:delText xml:space="preserve"> each</w:delText>
        </w:r>
        <w:r w:rsidRPr="0075789B" w:rsidDel="007F7D54">
          <w:delText xml:space="preserve"> VP is calculated</w:delText>
        </w:r>
      </w:del>
    </w:p>
    <w:p w14:paraId="671FD39D" w14:textId="5A9992E1" w:rsidR="00104808" w:rsidRPr="0075789B" w:rsidDel="007F7D54" w:rsidRDefault="00104808" w:rsidP="006555DC">
      <w:pPr>
        <w:pStyle w:val="Heading3"/>
        <w:rPr>
          <w:del w:id="5796" w:author="Tom Bergeron" w:date="2022-11-11T08:41:00Z"/>
        </w:rPr>
        <w:pPrChange w:id="5797" w:author="Tom Bergeron" w:date="2023-04-11T23:15:00Z">
          <w:pPr>
            <w:numPr>
              <w:numId w:val="84"/>
            </w:numPr>
            <w:ind w:left="360" w:hanging="360"/>
          </w:pPr>
        </w:pPrChange>
      </w:pPr>
      <w:del w:id="5798" w:author="Tom Bergeron" w:date="2022-11-11T08:41:00Z">
        <w:r w:rsidRPr="0075789B" w:rsidDel="007F7D54">
          <w:delText xml:space="preserve">File name is </w:delText>
        </w:r>
        <w:r w:rsidRPr="0075789B" w:rsidDel="007F7D54">
          <w:rPr>
            <w:rFonts w:eastAsia="Calibri"/>
          </w:rPr>
          <w:delText>ProductName_OvenName_YYMMDD_HH-MM-SS</w:delText>
        </w:r>
        <w:r w:rsidR="00A67368" w:rsidDel="007F7D54">
          <w:rPr>
            <w:rFonts w:eastAsia="Calibri"/>
          </w:rPr>
          <w:delText>.txt</w:delText>
        </w:r>
      </w:del>
    </w:p>
    <w:p w14:paraId="4B0628C4" w14:textId="57613DE2" w:rsidR="00104808" w:rsidRPr="0075789B" w:rsidDel="007F7D54" w:rsidRDefault="00104808" w:rsidP="006555DC">
      <w:pPr>
        <w:pStyle w:val="Heading3"/>
        <w:rPr>
          <w:del w:id="5799" w:author="Tom Bergeron" w:date="2022-11-11T08:41:00Z"/>
        </w:rPr>
        <w:pPrChange w:id="5800" w:author="Tom Bergeron" w:date="2023-04-11T23:15:00Z">
          <w:pPr>
            <w:numPr>
              <w:numId w:val="84"/>
            </w:numPr>
            <w:ind w:left="360" w:hanging="360"/>
          </w:pPr>
        </w:pPrChange>
      </w:pPr>
      <w:del w:id="5801" w:author="Tom Bergeron" w:date="2022-11-11T08:41:00Z">
        <w:r w:rsidRPr="0075789B" w:rsidDel="007F7D54">
          <w:delText>User cannot change file name</w:delText>
        </w:r>
      </w:del>
    </w:p>
    <w:p w14:paraId="4656D546" w14:textId="494A12C7" w:rsidR="00104808" w:rsidRPr="0075789B" w:rsidDel="007F7D54" w:rsidRDefault="00C653DF" w:rsidP="006555DC">
      <w:pPr>
        <w:pStyle w:val="Heading3"/>
        <w:rPr>
          <w:del w:id="5802" w:author="Tom Bergeron" w:date="2022-11-11T08:41:00Z"/>
        </w:rPr>
        <w:pPrChange w:id="5803" w:author="Tom Bergeron" w:date="2023-04-11T23:15:00Z">
          <w:pPr>
            <w:pStyle w:val="Heading3"/>
          </w:pPr>
        </w:pPrChange>
      </w:pPr>
      <w:bookmarkStart w:id="5804" w:name="_Toc469045127"/>
      <w:bookmarkStart w:id="5805" w:name="_Toc491338063"/>
      <w:bookmarkStart w:id="5806" w:name="_Toc532855810"/>
      <w:bookmarkStart w:id="5807" w:name="_Toc53042442"/>
      <w:bookmarkStart w:id="5808" w:name="_Toc86846606"/>
      <w:del w:id="5809" w:author="Tom Bergeron" w:date="2022-11-11T08:41:00Z">
        <w:r w:rsidRPr="0075789B" w:rsidDel="007F7D54">
          <w:lastRenderedPageBreak/>
          <w:delText>L</w:delText>
        </w:r>
        <w:r w:rsidR="004D6644" w:rsidDel="007F7D54">
          <w:delText>DO</w:delText>
        </w:r>
        <w:r w:rsidRPr="0075789B" w:rsidDel="007F7D54">
          <w:delText xml:space="preserve"> X</w:delText>
        </w:r>
        <w:r w:rsidR="004D6644" w:rsidDel="007F7D54">
          <w:delText>ML</w:delText>
        </w:r>
        <w:r w:rsidRPr="0075789B" w:rsidDel="007F7D54">
          <w:delText xml:space="preserve"> (1 Board 1 File)</w:delText>
        </w:r>
        <w:bookmarkEnd w:id="5804"/>
        <w:bookmarkEnd w:id="5805"/>
        <w:bookmarkEnd w:id="5806"/>
        <w:bookmarkEnd w:id="5807"/>
        <w:bookmarkEnd w:id="5808"/>
      </w:del>
    </w:p>
    <w:p w14:paraId="0C40B1C1" w14:textId="78AD6787" w:rsidR="00104808" w:rsidRPr="0075789B" w:rsidDel="007F7D54" w:rsidRDefault="00104808" w:rsidP="006555DC">
      <w:pPr>
        <w:pStyle w:val="Heading3"/>
        <w:rPr>
          <w:del w:id="5810" w:author="Tom Bergeron" w:date="2022-11-11T08:41:00Z"/>
        </w:rPr>
        <w:pPrChange w:id="5811" w:author="Tom Bergeron" w:date="2023-04-11T23:15:00Z">
          <w:pPr>
            <w:numPr>
              <w:numId w:val="85"/>
            </w:numPr>
            <w:ind w:left="360" w:hanging="360"/>
          </w:pPr>
        </w:pPrChange>
      </w:pPr>
      <w:del w:id="5812" w:author="Tom Bergeron" w:date="2022-11-11T08:41:00Z">
        <w:r w:rsidRPr="0075789B" w:rsidDel="007F7D54">
          <w:delText>The output file type is a  .XML file</w:delText>
        </w:r>
      </w:del>
    </w:p>
    <w:p w14:paraId="28EFEBFE" w14:textId="0D024F31" w:rsidR="00104808" w:rsidRPr="0075789B" w:rsidDel="007F7D54" w:rsidRDefault="00104808" w:rsidP="006555DC">
      <w:pPr>
        <w:pStyle w:val="Heading3"/>
        <w:rPr>
          <w:del w:id="5813" w:author="Tom Bergeron" w:date="2022-11-11T08:41:00Z"/>
        </w:rPr>
        <w:pPrChange w:id="5814" w:author="Tom Bergeron" w:date="2023-04-11T23:15:00Z">
          <w:pPr>
            <w:numPr>
              <w:numId w:val="85"/>
            </w:numPr>
            <w:ind w:left="360" w:hanging="360"/>
          </w:pPr>
        </w:pPrChange>
      </w:pPr>
      <w:del w:id="5815" w:author="Tom Bergeron" w:date="2022-11-11T08:41:00Z">
        <w:r w:rsidRPr="0075789B" w:rsidDel="007F7D54">
          <w:delText xml:space="preserve">Separate individual file is generated as </w:delText>
        </w:r>
        <w:r w:rsidR="00A67368" w:rsidDel="007F7D54">
          <w:delText>each</w:delText>
        </w:r>
        <w:r w:rsidRPr="0075789B" w:rsidDel="007F7D54">
          <w:delText xml:space="preserve"> VP is calculated</w:delText>
        </w:r>
      </w:del>
    </w:p>
    <w:p w14:paraId="173D2F91" w14:textId="6130EB88" w:rsidR="00104808" w:rsidRPr="0075789B" w:rsidDel="007F7D54" w:rsidRDefault="00104808" w:rsidP="006555DC">
      <w:pPr>
        <w:pStyle w:val="Heading3"/>
        <w:rPr>
          <w:del w:id="5816" w:author="Tom Bergeron" w:date="2022-11-11T08:41:00Z"/>
        </w:rPr>
        <w:pPrChange w:id="5817" w:author="Tom Bergeron" w:date="2023-04-11T23:15:00Z">
          <w:pPr>
            <w:numPr>
              <w:numId w:val="85"/>
            </w:numPr>
            <w:ind w:left="360" w:hanging="360"/>
          </w:pPr>
        </w:pPrChange>
      </w:pPr>
      <w:del w:id="5818" w:author="Tom Bergeron" w:date="2022-11-11T08:41:00Z">
        <w:r w:rsidRPr="0075789B" w:rsidDel="007F7D54">
          <w:delText xml:space="preserve">File name is </w:delText>
        </w:r>
        <w:r w:rsidRPr="0075789B" w:rsidDel="007F7D54">
          <w:rPr>
            <w:rFonts w:eastAsia="Calibri"/>
          </w:rPr>
          <w:delText>ProductName_OvenName_YYMMDD_HH-MM-SS</w:delText>
        </w:r>
      </w:del>
    </w:p>
    <w:p w14:paraId="5D46674E" w14:textId="2AAC2834" w:rsidR="005A0A10" w:rsidRPr="005A0A10" w:rsidDel="007F7D54" w:rsidRDefault="00104808" w:rsidP="006555DC">
      <w:pPr>
        <w:pStyle w:val="Heading3"/>
        <w:rPr>
          <w:del w:id="5819" w:author="Tom Bergeron" w:date="2022-11-11T08:41:00Z"/>
          <w:rFonts w:ascii="Trebuchet MS" w:hAnsi="Trebuchet MS"/>
          <w:szCs w:val="24"/>
        </w:rPr>
        <w:pPrChange w:id="5820" w:author="Tom Bergeron" w:date="2023-04-11T23:15:00Z">
          <w:pPr>
            <w:numPr>
              <w:numId w:val="85"/>
            </w:numPr>
            <w:ind w:left="360" w:hanging="360"/>
          </w:pPr>
        </w:pPrChange>
      </w:pPr>
      <w:del w:id="5821" w:author="Tom Bergeron" w:date="2022-11-11T08:41:00Z">
        <w:r w:rsidRPr="0075789B" w:rsidDel="007F7D54">
          <w:delText>User cannot change file name</w:delText>
        </w:r>
      </w:del>
    </w:p>
    <w:p w14:paraId="0DC550EE" w14:textId="58D167EA" w:rsidR="00104808" w:rsidDel="007F7D54" w:rsidRDefault="00104808" w:rsidP="006555DC">
      <w:pPr>
        <w:pStyle w:val="Heading3"/>
        <w:rPr>
          <w:del w:id="5822" w:author="Tom Bergeron" w:date="2022-11-11T08:46:00Z"/>
        </w:rPr>
        <w:pPrChange w:id="5823" w:author="Tom Bergeron" w:date="2023-04-11T23:15:00Z">
          <w:pPr/>
        </w:pPrChange>
      </w:pPr>
      <w:del w:id="5824" w:author="Tom Bergeron" w:date="2022-11-11T08:46:00Z">
        <w:r w:rsidRPr="004D6644" w:rsidDel="007F7D54">
          <w:rPr>
            <w:u w:val="single"/>
          </w:rPr>
          <w:delText>Note:</w:delText>
        </w:r>
        <w:r w:rsidRPr="004D6644" w:rsidDel="007F7D54">
          <w:delText xml:space="preserve"> Examples of each of the available output file types can be found in the C:\Software Root Directory\Sample LDO files folder. </w:delText>
        </w:r>
      </w:del>
    </w:p>
    <w:p w14:paraId="26FF641B" w14:textId="1E66A659" w:rsidR="007F7D54" w:rsidRPr="007F7D54" w:rsidRDefault="007F7D54" w:rsidP="006555DC">
      <w:pPr>
        <w:pStyle w:val="Heading3"/>
        <w:rPr>
          <w:ins w:id="5825" w:author="Tom Bergeron" w:date="2022-11-11T08:46:00Z"/>
        </w:rPr>
        <w:pPrChange w:id="5826" w:author="Tom Bergeron" w:date="2023-04-11T23:15:00Z">
          <w:pPr>
            <w:keepNext/>
            <w:spacing w:before="160" w:after="60"/>
            <w:outlineLvl w:val="2"/>
          </w:pPr>
        </w:pPrChange>
      </w:pPr>
      <w:bookmarkStart w:id="5827" w:name="_Toc19133262"/>
      <w:bookmarkStart w:id="5828" w:name="_Toc37350005"/>
      <w:bookmarkStart w:id="5829" w:name="_Toc51280695"/>
      <w:bookmarkStart w:id="5830" w:name="_Toc52889662"/>
      <w:bookmarkStart w:id="5831" w:name="_Toc69230796"/>
      <w:bookmarkStart w:id="5832" w:name="_Toc83831423"/>
      <w:bookmarkStart w:id="5833" w:name="_Toc99527012"/>
      <w:bookmarkStart w:id="5834" w:name="_Toc115624206"/>
      <w:bookmarkStart w:id="5835" w:name="_Toc115957624"/>
      <w:bookmarkStart w:id="5836" w:name="_Toc115957928"/>
      <w:bookmarkStart w:id="5837" w:name="_Toc119050739"/>
      <w:bookmarkStart w:id="5838" w:name="_Toc130360818"/>
      <w:bookmarkStart w:id="5839" w:name="_Toc504120441"/>
      <w:bookmarkStart w:id="5840" w:name="_Toc506816659"/>
      <w:bookmarkStart w:id="5841" w:name="_Toc528426763"/>
      <w:bookmarkStart w:id="5842" w:name="_Toc528427052"/>
      <w:bookmarkStart w:id="5843" w:name="_Toc532827483"/>
      <w:bookmarkStart w:id="5844" w:name="_Toc532827891"/>
      <w:bookmarkStart w:id="5845" w:name="_Toc532855811"/>
      <w:bookmarkStart w:id="5846" w:name="_Toc53042443"/>
      <w:bookmarkStart w:id="5847" w:name="_Toc86846607"/>
      <w:ins w:id="5848" w:author="Tom Bergeron" w:date="2022-11-11T08:46:00Z">
        <w:r w:rsidRPr="007F7D54">
          <w:t xml:space="preserve">One </w:t>
        </w:r>
      </w:ins>
      <w:r w:rsidR="00D10C94">
        <w:t>B</w:t>
      </w:r>
      <w:ins w:id="5849" w:author="Tom Bergeron" w:date="2022-11-11T08:46:00Z">
        <w:r w:rsidRPr="007F7D54">
          <w:t xml:space="preserve">oard per </w:t>
        </w:r>
      </w:ins>
      <w:r w:rsidR="00D10C94">
        <w:t>F</w:t>
      </w:r>
      <w:ins w:id="5850" w:author="Tom Bergeron" w:date="2022-11-11T08:46:00Z">
        <w:r w:rsidRPr="007F7D54">
          <w:t>ile - (CSV format)</w:t>
        </w:r>
        <w:bookmarkEnd w:id="5827"/>
        <w:bookmarkEnd w:id="5828"/>
        <w:bookmarkEnd w:id="5829"/>
        <w:bookmarkEnd w:id="5830"/>
        <w:bookmarkEnd w:id="5831"/>
        <w:bookmarkEnd w:id="5832"/>
        <w:bookmarkEnd w:id="5833"/>
        <w:bookmarkEnd w:id="5834"/>
        <w:bookmarkEnd w:id="5835"/>
        <w:bookmarkEnd w:id="5836"/>
        <w:bookmarkEnd w:id="5837"/>
        <w:bookmarkEnd w:id="5838"/>
      </w:ins>
    </w:p>
    <w:p w14:paraId="2EB02AF7" w14:textId="77777777" w:rsidR="007F7D54" w:rsidRPr="007F7D54" w:rsidRDefault="007F7D54" w:rsidP="007F7D54">
      <w:pPr>
        <w:numPr>
          <w:ilvl w:val="0"/>
          <w:numId w:val="85"/>
        </w:numPr>
        <w:rPr>
          <w:ins w:id="5851" w:author="Tom Bergeron" w:date="2022-11-11T08:46:00Z"/>
        </w:rPr>
      </w:pPr>
      <w:ins w:id="5852" w:author="Tom Bergeron" w:date="2022-11-11T08:46:00Z">
        <w:r w:rsidRPr="007F7D54">
          <w:t xml:space="preserve">The output file type is a .CSV </w:t>
        </w:r>
        <w:proofErr w:type="gramStart"/>
        <w:r w:rsidRPr="007F7D54">
          <w:t>file</w:t>
        </w:r>
        <w:proofErr w:type="gramEnd"/>
      </w:ins>
    </w:p>
    <w:p w14:paraId="376D0053" w14:textId="540DE119" w:rsidR="007F7D54" w:rsidRPr="007F7D54" w:rsidRDefault="007F7D54" w:rsidP="007F7D54">
      <w:pPr>
        <w:numPr>
          <w:ilvl w:val="0"/>
          <w:numId w:val="85"/>
        </w:numPr>
        <w:rPr>
          <w:ins w:id="5853" w:author="Tom Bergeron" w:date="2022-11-11T08:46:00Z"/>
        </w:rPr>
      </w:pPr>
      <w:ins w:id="5854" w:author="Tom Bergeron" w:date="2022-11-11T08:46:00Z">
        <w:r w:rsidRPr="007F7D54">
          <w:t xml:space="preserve">Separate individual file is generated </w:t>
        </w:r>
        <w:r>
          <w:t>when the</w:t>
        </w:r>
        <w:r w:rsidRPr="007F7D54">
          <w:t xml:space="preserve"> VP is </w:t>
        </w:r>
        <w:proofErr w:type="gramStart"/>
        <w:r w:rsidRPr="007F7D54">
          <w:t>calculated</w:t>
        </w:r>
        <w:proofErr w:type="gramEnd"/>
      </w:ins>
    </w:p>
    <w:p w14:paraId="6BB24BA3" w14:textId="6857C01C" w:rsidR="007F7D54" w:rsidRPr="007F7D54" w:rsidRDefault="007F7D54" w:rsidP="007F7D54">
      <w:pPr>
        <w:numPr>
          <w:ilvl w:val="0"/>
          <w:numId w:val="85"/>
        </w:numPr>
        <w:rPr>
          <w:ins w:id="5855" w:author="Tom Bergeron" w:date="2022-11-11T08:46:00Z"/>
        </w:rPr>
      </w:pPr>
      <w:ins w:id="5856" w:author="Tom Bergeron" w:date="2022-11-11T08:46:00Z">
        <w:r w:rsidRPr="007F7D54">
          <w:t xml:space="preserve">File name is </w:t>
        </w:r>
        <w:r w:rsidRPr="007F7D54">
          <w:rPr>
            <w:rFonts w:eastAsia="Calibri"/>
          </w:rPr>
          <w:t>ProductName_OvenName_YYMMDD_HH-MM-SS</w:t>
        </w:r>
      </w:ins>
    </w:p>
    <w:p w14:paraId="320CA41A" w14:textId="746B1FBA" w:rsidR="007F7D54" w:rsidRPr="007F7D54" w:rsidRDefault="007F7D54" w:rsidP="007F7D54">
      <w:pPr>
        <w:numPr>
          <w:ilvl w:val="0"/>
          <w:numId w:val="85"/>
        </w:numPr>
        <w:rPr>
          <w:ins w:id="5857" w:author="Tom Bergeron" w:date="2022-11-11T08:46:00Z"/>
        </w:rPr>
      </w:pPr>
      <w:ins w:id="5858" w:author="Tom Bergeron" w:date="2022-11-11T08:46:00Z">
        <w:r w:rsidRPr="007F7D54">
          <w:t xml:space="preserve">User cannot change file </w:t>
        </w:r>
        <w:proofErr w:type="gramStart"/>
        <w:r w:rsidRPr="007F7D54">
          <w:t>name</w:t>
        </w:r>
        <w:proofErr w:type="gramEnd"/>
      </w:ins>
    </w:p>
    <w:p w14:paraId="2A0044E6" w14:textId="4461A2D3" w:rsidR="007F7D54" w:rsidRPr="007F7D54" w:rsidRDefault="007F7D54" w:rsidP="006555DC">
      <w:pPr>
        <w:pStyle w:val="Heading3"/>
        <w:rPr>
          <w:ins w:id="5859" w:author="Tom Bergeron" w:date="2022-11-11T08:46:00Z"/>
        </w:rPr>
        <w:pPrChange w:id="5860" w:author="Tom Bergeron" w:date="2023-04-11T23:15:00Z">
          <w:pPr>
            <w:keepNext/>
            <w:spacing w:before="160" w:after="60"/>
            <w:outlineLvl w:val="2"/>
          </w:pPr>
        </w:pPrChange>
      </w:pPr>
      <w:bookmarkStart w:id="5861" w:name="_Toc99527013"/>
      <w:bookmarkStart w:id="5862" w:name="_Toc115624207"/>
      <w:bookmarkStart w:id="5863" w:name="_Toc115957625"/>
      <w:bookmarkStart w:id="5864" w:name="_Toc115957929"/>
      <w:bookmarkStart w:id="5865" w:name="_Toc119050740"/>
      <w:bookmarkStart w:id="5866" w:name="_Toc130360819"/>
      <w:ins w:id="5867" w:author="Tom Bergeron" w:date="2022-11-11T08:46:00Z">
        <w:r w:rsidRPr="007F7D54">
          <w:t xml:space="preserve">One </w:t>
        </w:r>
      </w:ins>
      <w:r w:rsidR="00D10C94">
        <w:t>B</w:t>
      </w:r>
      <w:ins w:id="5868" w:author="Tom Bergeron" w:date="2022-11-11T08:46:00Z">
        <w:r w:rsidRPr="007F7D54">
          <w:t xml:space="preserve">oard per </w:t>
        </w:r>
      </w:ins>
      <w:r w:rsidR="00D10C94">
        <w:t>F</w:t>
      </w:r>
      <w:ins w:id="5869" w:author="Tom Bergeron" w:date="2022-11-11T08:46:00Z">
        <w:r w:rsidRPr="007F7D54">
          <w:t>ile – TXT - Alternate</w:t>
        </w:r>
        <w:bookmarkEnd w:id="5861"/>
        <w:bookmarkEnd w:id="5862"/>
        <w:bookmarkEnd w:id="5863"/>
        <w:bookmarkEnd w:id="5864"/>
        <w:bookmarkEnd w:id="5865"/>
        <w:bookmarkEnd w:id="5866"/>
      </w:ins>
    </w:p>
    <w:p w14:paraId="67600205" w14:textId="77777777" w:rsidR="007F7D54" w:rsidRPr="007F7D54" w:rsidRDefault="007F7D54" w:rsidP="007F7D54">
      <w:pPr>
        <w:numPr>
          <w:ilvl w:val="0"/>
          <w:numId w:val="84"/>
        </w:numPr>
        <w:rPr>
          <w:ins w:id="5870" w:author="Tom Bergeron" w:date="2022-11-11T08:46:00Z"/>
        </w:rPr>
      </w:pPr>
      <w:ins w:id="5871" w:author="Tom Bergeron" w:date="2022-11-11T08:46:00Z">
        <w:r w:rsidRPr="007F7D54">
          <w:t>Similar to ‘standard’ one board per file TXT output</w:t>
        </w:r>
      </w:ins>
    </w:p>
    <w:p w14:paraId="693A6B2E" w14:textId="7A8FDD10" w:rsidR="007F7D54" w:rsidRPr="007F7D54" w:rsidRDefault="007F7D54" w:rsidP="007F7D54">
      <w:pPr>
        <w:numPr>
          <w:ilvl w:val="0"/>
          <w:numId w:val="84"/>
        </w:numPr>
        <w:rPr>
          <w:ins w:id="5872" w:author="Tom Bergeron" w:date="2022-11-11T08:46:00Z"/>
        </w:rPr>
      </w:pPr>
      <w:ins w:id="5873" w:author="Tom Bergeron" w:date="2022-11-11T08:46:00Z">
        <w:r w:rsidRPr="007F7D54">
          <w:t xml:space="preserve">Adds lines for ‘customer name’ (taken from Profile Description); which TC had highest </w:t>
        </w:r>
        <w:proofErr w:type="gramStart"/>
        <w:r w:rsidRPr="007F7D54">
          <w:t>PWI</w:t>
        </w:r>
        <w:proofErr w:type="gramEnd"/>
        <w:r w:rsidRPr="007F7D54">
          <w:t xml:space="preserve"> </w:t>
        </w:r>
      </w:ins>
    </w:p>
    <w:p w14:paraId="012EBD19" w14:textId="6AAB93AC" w:rsidR="007F7D54" w:rsidRPr="007F7D54" w:rsidRDefault="007F7D54" w:rsidP="006555DC">
      <w:pPr>
        <w:pStyle w:val="Heading3"/>
        <w:rPr>
          <w:ins w:id="5874" w:author="Tom Bergeron" w:date="2022-11-11T08:46:00Z"/>
        </w:rPr>
        <w:pPrChange w:id="5875" w:author="Tom Bergeron" w:date="2023-04-11T23:15:00Z">
          <w:pPr>
            <w:keepNext/>
            <w:spacing w:before="160" w:after="60"/>
            <w:outlineLvl w:val="2"/>
          </w:pPr>
        </w:pPrChange>
      </w:pPr>
      <w:bookmarkStart w:id="5876" w:name="_Toc99527014"/>
      <w:bookmarkStart w:id="5877" w:name="_Toc115624208"/>
      <w:bookmarkStart w:id="5878" w:name="_Toc115957626"/>
      <w:bookmarkStart w:id="5879" w:name="_Toc115957930"/>
      <w:bookmarkStart w:id="5880" w:name="_Toc119050741"/>
      <w:bookmarkStart w:id="5881" w:name="_Toc130360820"/>
      <w:ins w:id="5882" w:author="Tom Bergeron" w:date="2022-11-11T08:46:00Z">
        <w:r w:rsidRPr="007F7D54">
          <w:t xml:space="preserve">One </w:t>
        </w:r>
      </w:ins>
      <w:r w:rsidR="00D10C94">
        <w:t>B</w:t>
      </w:r>
      <w:ins w:id="5883" w:author="Tom Bergeron" w:date="2022-11-11T08:46:00Z">
        <w:r w:rsidRPr="007F7D54">
          <w:t xml:space="preserve">oard per </w:t>
        </w:r>
      </w:ins>
      <w:r w:rsidR="00D10C94">
        <w:t>F</w:t>
      </w:r>
      <w:ins w:id="5884" w:author="Tom Bergeron" w:date="2022-11-11T08:46:00Z">
        <w:r w:rsidRPr="007F7D54">
          <w:t>ile – TXT - Custom</w:t>
        </w:r>
        <w:bookmarkEnd w:id="5876"/>
        <w:bookmarkEnd w:id="5877"/>
        <w:bookmarkEnd w:id="5878"/>
        <w:bookmarkEnd w:id="5879"/>
        <w:bookmarkEnd w:id="5880"/>
        <w:bookmarkEnd w:id="5881"/>
      </w:ins>
    </w:p>
    <w:p w14:paraId="79192572" w14:textId="77777777" w:rsidR="007F7D54" w:rsidRPr="007F7D54" w:rsidRDefault="007F7D54" w:rsidP="007F7D54">
      <w:pPr>
        <w:numPr>
          <w:ilvl w:val="0"/>
          <w:numId w:val="84"/>
        </w:numPr>
        <w:rPr>
          <w:ins w:id="5885" w:author="Tom Bergeron" w:date="2022-11-11T08:46:00Z"/>
        </w:rPr>
      </w:pPr>
      <w:ins w:id="5886" w:author="Tom Bergeron" w:date="2022-11-11T08:46:00Z">
        <w:r w:rsidRPr="007F7D54">
          <w:t>Similar to ‘standard’ one board per file TXT output</w:t>
        </w:r>
      </w:ins>
    </w:p>
    <w:p w14:paraId="54BE7D8D" w14:textId="77777777" w:rsidR="007F7D54" w:rsidRPr="007F7D54" w:rsidRDefault="007F7D54" w:rsidP="007F7D54">
      <w:pPr>
        <w:numPr>
          <w:ilvl w:val="0"/>
          <w:numId w:val="84"/>
        </w:numPr>
        <w:rPr>
          <w:ins w:id="5887" w:author="Tom Bergeron" w:date="2022-11-11T08:46:00Z"/>
        </w:rPr>
      </w:pPr>
      <w:ins w:id="5888" w:author="Tom Bergeron" w:date="2022-11-11T08:46:00Z">
        <w:r w:rsidRPr="007F7D54">
          <w:t>Does not include temperature specs in specifications (Reflow_Time instead of Reflow_Time_/218)</w:t>
        </w:r>
      </w:ins>
    </w:p>
    <w:p w14:paraId="7C30DEF0" w14:textId="5BF675E1" w:rsidR="00317D33" w:rsidRPr="0075789B" w:rsidDel="007F7D54" w:rsidRDefault="008D1898" w:rsidP="00C957B3">
      <w:pPr>
        <w:pStyle w:val="Heading3"/>
        <w:rPr>
          <w:del w:id="5889" w:author="Tom Bergeron" w:date="2022-11-11T08:46:00Z"/>
        </w:rPr>
      </w:pPr>
      <w:ins w:id="5890" w:author="Ryan Beck" w:date="2022-10-10T12:51:00Z">
        <w:del w:id="5891" w:author="Tom Bergeron" w:date="2022-11-11T08:46:00Z">
          <w:r w:rsidRPr="00BF5BCA" w:rsidDel="007F7D54">
            <w:delText>One board per file</w:delText>
          </w:r>
        </w:del>
      </w:ins>
      <w:del w:id="5892" w:author="Tom Bergeron" w:date="2022-11-11T08:46:00Z">
        <w:r w:rsidR="00317D33" w:rsidDel="007F7D54">
          <w:delText xml:space="preserve">LDO </w:delText>
        </w:r>
        <w:r w:rsidR="00317D33" w:rsidRPr="0075789B" w:rsidDel="007F7D54">
          <w:delText>1 Board 1 File</w:delText>
        </w:r>
        <w:r w:rsidR="00317D33" w:rsidDel="007F7D54">
          <w:delText xml:space="preserve"> (CSV format)</w:delText>
        </w:r>
        <w:bookmarkEnd w:id="5839"/>
        <w:bookmarkEnd w:id="5840"/>
        <w:bookmarkEnd w:id="5841"/>
        <w:bookmarkEnd w:id="5842"/>
        <w:bookmarkEnd w:id="5843"/>
        <w:bookmarkEnd w:id="5844"/>
        <w:bookmarkEnd w:id="5845"/>
        <w:bookmarkEnd w:id="5846"/>
        <w:bookmarkEnd w:id="5847"/>
      </w:del>
    </w:p>
    <w:p w14:paraId="79E5A0E9" w14:textId="21013140" w:rsidR="00317D33" w:rsidRPr="0075789B" w:rsidDel="007F7D54" w:rsidRDefault="00317D33" w:rsidP="00317D33">
      <w:pPr>
        <w:numPr>
          <w:ilvl w:val="0"/>
          <w:numId w:val="85"/>
        </w:numPr>
        <w:rPr>
          <w:del w:id="5893" w:author="Tom Bergeron" w:date="2022-11-11T08:46:00Z"/>
        </w:rPr>
      </w:pPr>
      <w:del w:id="5894" w:author="Tom Bergeron" w:date="2022-11-11T08:46:00Z">
        <w:r w:rsidDel="007F7D54">
          <w:delText>The output file type is a .CSV</w:delText>
        </w:r>
        <w:r w:rsidRPr="0075789B" w:rsidDel="007F7D54">
          <w:delText xml:space="preserve"> file</w:delText>
        </w:r>
      </w:del>
    </w:p>
    <w:p w14:paraId="795AF111" w14:textId="04FD983D" w:rsidR="00317D33" w:rsidRPr="0075789B" w:rsidDel="007F7D54" w:rsidRDefault="00317D33" w:rsidP="00317D33">
      <w:pPr>
        <w:numPr>
          <w:ilvl w:val="0"/>
          <w:numId w:val="85"/>
        </w:numPr>
        <w:rPr>
          <w:del w:id="5895" w:author="Tom Bergeron" w:date="2022-11-11T08:46:00Z"/>
        </w:rPr>
      </w:pPr>
      <w:del w:id="5896" w:author="Tom Bergeron" w:date="2022-11-11T08:46:00Z">
        <w:r w:rsidRPr="0075789B" w:rsidDel="007F7D54">
          <w:delText>Separate indivi</w:delText>
        </w:r>
        <w:r w:rsidDel="007F7D54">
          <w:delText>dual file is generated as each</w:delText>
        </w:r>
        <w:r w:rsidRPr="0075789B" w:rsidDel="007F7D54">
          <w:delText xml:space="preserve"> VP is calculated</w:delText>
        </w:r>
      </w:del>
    </w:p>
    <w:p w14:paraId="30DF2511" w14:textId="66900165" w:rsidR="00317D33" w:rsidRPr="0075789B" w:rsidDel="007F7D54" w:rsidRDefault="00317D33" w:rsidP="00317D33">
      <w:pPr>
        <w:numPr>
          <w:ilvl w:val="0"/>
          <w:numId w:val="85"/>
        </w:numPr>
        <w:rPr>
          <w:del w:id="5897" w:author="Tom Bergeron" w:date="2022-11-11T08:46:00Z"/>
        </w:rPr>
      </w:pPr>
      <w:del w:id="5898" w:author="Tom Bergeron" w:date="2022-11-11T08:46:00Z">
        <w:r w:rsidRPr="0075789B" w:rsidDel="007F7D54">
          <w:delText xml:space="preserve">File name is </w:delText>
        </w:r>
        <w:r w:rsidRPr="0075789B" w:rsidDel="007F7D54">
          <w:rPr>
            <w:rFonts w:eastAsia="Calibri"/>
          </w:rPr>
          <w:delText>ProductName_OvenName_YYMMDD_HH-MM</w:delText>
        </w:r>
        <w:r w:rsidDel="007F7D54">
          <w:rPr>
            <w:rFonts w:eastAsia="Calibri"/>
          </w:rPr>
          <w:delText>-SS</w:delText>
        </w:r>
      </w:del>
    </w:p>
    <w:p w14:paraId="2A2BEBD5" w14:textId="1A1234F3" w:rsidR="003B174F" w:rsidDel="007F7D54" w:rsidRDefault="00317D33">
      <w:pPr>
        <w:numPr>
          <w:ilvl w:val="0"/>
          <w:numId w:val="85"/>
        </w:numPr>
        <w:rPr>
          <w:del w:id="5899" w:author="Tom Bergeron" w:date="2022-11-11T08:46:00Z"/>
        </w:rPr>
        <w:pPrChange w:id="5900" w:author="Tom Bergeron" w:date="2021-11-03T15:26:00Z">
          <w:pPr/>
        </w:pPrChange>
      </w:pPr>
      <w:del w:id="5901" w:author="Tom Bergeron" w:date="2022-11-11T08:46:00Z">
        <w:r w:rsidRPr="0075789B" w:rsidDel="007F7D54">
          <w:delText>User cannot change file name</w:delText>
        </w:r>
        <w:r w:rsidDel="007F7D54">
          <w:delText xml:space="preserve"> – with exception of not including barcode in file name</w:delText>
        </w:r>
      </w:del>
    </w:p>
    <w:p w14:paraId="0A28D796" w14:textId="7E0917BC" w:rsidR="00B31AC1" w:rsidRPr="00BF5BCA" w:rsidDel="007F7D54" w:rsidRDefault="00B31AC1" w:rsidP="00B31AC1">
      <w:pPr>
        <w:keepNext/>
        <w:spacing w:before="160" w:after="60"/>
        <w:outlineLvl w:val="2"/>
        <w:rPr>
          <w:del w:id="5902" w:author="Tom Bergeron" w:date="2022-11-11T08:46:00Z"/>
          <w:b/>
          <w:sz w:val="24"/>
          <w:szCs w:val="26"/>
        </w:rPr>
      </w:pPr>
      <w:bookmarkStart w:id="5903" w:name="_Toc83652092"/>
      <w:bookmarkStart w:id="5904" w:name="_Toc83831119"/>
      <w:bookmarkStart w:id="5905" w:name="_Toc83831424"/>
      <w:bookmarkStart w:id="5906" w:name="_Toc86831554"/>
      <w:bookmarkStart w:id="5907" w:name="_Toc86831750"/>
      <w:bookmarkStart w:id="5908" w:name="_Toc86846608"/>
      <w:del w:id="5909" w:author="Tom Bergeron" w:date="2022-11-11T08:46:00Z">
        <w:r w:rsidRPr="00BF5BCA" w:rsidDel="007F7D54">
          <w:rPr>
            <w:b/>
            <w:sz w:val="24"/>
            <w:szCs w:val="26"/>
          </w:rPr>
          <w:delText>One board per file – TXT - Alternate</w:delText>
        </w:r>
        <w:bookmarkEnd w:id="5903"/>
        <w:bookmarkEnd w:id="5904"/>
        <w:bookmarkEnd w:id="5905"/>
        <w:bookmarkEnd w:id="5906"/>
        <w:bookmarkEnd w:id="5907"/>
        <w:bookmarkEnd w:id="5908"/>
      </w:del>
    </w:p>
    <w:p w14:paraId="5BE3546E" w14:textId="6905F351" w:rsidR="00B31AC1" w:rsidRPr="00BF5BCA" w:rsidDel="007F7D54" w:rsidRDefault="00B31AC1" w:rsidP="00B31AC1">
      <w:pPr>
        <w:numPr>
          <w:ilvl w:val="0"/>
          <w:numId w:val="84"/>
        </w:numPr>
        <w:rPr>
          <w:del w:id="5910" w:author="Tom Bergeron" w:date="2022-11-11T08:46:00Z"/>
        </w:rPr>
      </w:pPr>
      <w:del w:id="5911" w:author="Tom Bergeron" w:date="2022-11-11T08:46:00Z">
        <w:r w:rsidRPr="00BF5BCA" w:rsidDel="007F7D54">
          <w:delText>Similar to ‘standard’ one board per file TXT output</w:delText>
        </w:r>
      </w:del>
    </w:p>
    <w:p w14:paraId="3B2AEFFB" w14:textId="09926DF4" w:rsidR="00B31AC1" w:rsidRPr="00BF5BCA" w:rsidDel="007F7D54" w:rsidRDefault="00B31AC1" w:rsidP="00B31AC1">
      <w:pPr>
        <w:numPr>
          <w:ilvl w:val="0"/>
          <w:numId w:val="84"/>
        </w:numPr>
        <w:rPr>
          <w:del w:id="5912" w:author="Tom Bergeron" w:date="2022-11-11T08:46:00Z"/>
        </w:rPr>
      </w:pPr>
      <w:del w:id="5913" w:author="Tom Bergeron" w:date="2022-11-11T08:46:00Z">
        <w:r w:rsidRPr="00BF5BCA" w:rsidDel="007F7D54">
          <w:delText xml:space="preserve">Adds lines for ‘customer name’ (taken from Profile Description); separate lines for Date and Time boards entered and exited; which TC had highest PWI </w:delText>
        </w:r>
      </w:del>
    </w:p>
    <w:p w14:paraId="794538DC" w14:textId="403CFA04" w:rsidR="00B31AC1" w:rsidRPr="00BF5BCA" w:rsidDel="007F7D54" w:rsidRDefault="00B31AC1" w:rsidP="00B31AC1">
      <w:pPr>
        <w:keepNext/>
        <w:spacing w:before="160" w:after="60"/>
        <w:outlineLvl w:val="2"/>
        <w:rPr>
          <w:del w:id="5914" w:author="Tom Bergeron" w:date="2022-11-11T08:46:00Z"/>
          <w:b/>
          <w:sz w:val="24"/>
          <w:szCs w:val="26"/>
        </w:rPr>
      </w:pPr>
      <w:bookmarkStart w:id="5915" w:name="_Toc83652093"/>
      <w:bookmarkStart w:id="5916" w:name="_Toc83831120"/>
      <w:bookmarkStart w:id="5917" w:name="_Toc83831425"/>
      <w:bookmarkStart w:id="5918" w:name="_Toc86831555"/>
      <w:bookmarkStart w:id="5919" w:name="_Toc86831751"/>
      <w:bookmarkStart w:id="5920" w:name="_Toc86846609"/>
      <w:del w:id="5921" w:author="Tom Bergeron" w:date="2022-11-11T08:46:00Z">
        <w:r w:rsidRPr="00BF5BCA" w:rsidDel="007F7D54">
          <w:rPr>
            <w:b/>
            <w:sz w:val="24"/>
            <w:szCs w:val="26"/>
          </w:rPr>
          <w:delText>One board per file – TXT - Custom</w:delText>
        </w:r>
        <w:bookmarkEnd w:id="5915"/>
        <w:bookmarkEnd w:id="5916"/>
        <w:bookmarkEnd w:id="5917"/>
        <w:bookmarkEnd w:id="5918"/>
        <w:bookmarkEnd w:id="5919"/>
        <w:bookmarkEnd w:id="5920"/>
      </w:del>
    </w:p>
    <w:p w14:paraId="6FA35777" w14:textId="67376EA9" w:rsidR="00B31AC1" w:rsidRPr="00BF5BCA" w:rsidDel="007F7D54" w:rsidRDefault="00B31AC1" w:rsidP="00B31AC1">
      <w:pPr>
        <w:numPr>
          <w:ilvl w:val="0"/>
          <w:numId w:val="84"/>
        </w:numPr>
        <w:rPr>
          <w:del w:id="5922" w:author="Tom Bergeron" w:date="2022-11-11T08:46:00Z"/>
        </w:rPr>
      </w:pPr>
      <w:del w:id="5923" w:author="Tom Bergeron" w:date="2022-11-11T08:46:00Z">
        <w:r w:rsidRPr="00BF5BCA" w:rsidDel="007F7D54">
          <w:delText>Similar to ‘standard’ one board per file TXT output</w:delText>
        </w:r>
      </w:del>
    </w:p>
    <w:p w14:paraId="685F60B2" w14:textId="6EFE25DC" w:rsidR="00B31AC1" w:rsidRPr="00BF5BCA" w:rsidDel="007F7D54" w:rsidRDefault="00B31AC1" w:rsidP="00B31AC1">
      <w:pPr>
        <w:numPr>
          <w:ilvl w:val="0"/>
          <w:numId w:val="84"/>
        </w:numPr>
        <w:rPr>
          <w:del w:id="5924" w:author="Tom Bergeron" w:date="2022-11-11T08:46:00Z"/>
        </w:rPr>
      </w:pPr>
      <w:del w:id="5925" w:author="Tom Bergeron" w:date="2022-11-11T08:46:00Z">
        <w:r w:rsidRPr="00BF5BCA" w:rsidDel="007F7D54">
          <w:delText>Does not include temperature specs in specifications (Reflow_Time instead of Reflow_Time_/218)</w:delText>
        </w:r>
      </w:del>
    </w:p>
    <w:p w14:paraId="5B34AF1C" w14:textId="77777777" w:rsidR="003B174F" w:rsidRPr="0075789B" w:rsidRDefault="003B174F" w:rsidP="00FB4E71"/>
    <w:p w14:paraId="67492582" w14:textId="67FD2630" w:rsidR="00317D33" w:rsidRDefault="00317D33">
      <w:pPr>
        <w:ind w:left="720"/>
        <w:pPrChange w:id="5926" w:author="Ryan Beck" w:date="2022-11-18T12:39:00Z">
          <w:pPr/>
        </w:pPrChange>
      </w:pPr>
      <w:r w:rsidRPr="00125645">
        <w:rPr>
          <w:b/>
          <w:rPrChange w:id="5927" w:author="Ryan Beck" w:date="2022-11-18T12:39:00Z">
            <w:rPr>
              <w:b/>
              <w:u w:val="single"/>
            </w:rPr>
          </w:rPrChange>
        </w:rPr>
        <w:t>Note:</w:t>
      </w:r>
      <w:r w:rsidRPr="004D6644">
        <w:t xml:space="preserve"> Examples of each of the available output file types can be found in the </w:t>
      </w:r>
      <w:r w:rsidRPr="00D10C94">
        <w:rPr>
          <w:rFonts w:ascii="Courier New" w:hAnsi="Courier New" w:cs="Courier New"/>
        </w:rPr>
        <w:t>C:\</w:t>
      </w:r>
      <w:r w:rsidR="006C47CB">
        <w:rPr>
          <w:rFonts w:ascii="Courier New" w:hAnsi="Courier New" w:cs="Courier New"/>
        </w:rPr>
        <w:t>s</w:t>
      </w:r>
      <w:r w:rsidRPr="00D10C94">
        <w:rPr>
          <w:rFonts w:ascii="Courier New" w:hAnsi="Courier New" w:cs="Courier New"/>
        </w:rPr>
        <w:t xml:space="preserve">oftware </w:t>
      </w:r>
      <w:r w:rsidR="006C47CB">
        <w:rPr>
          <w:rFonts w:ascii="Courier New" w:hAnsi="Courier New" w:cs="Courier New"/>
        </w:rPr>
        <w:t>r</w:t>
      </w:r>
      <w:r w:rsidRPr="00D10C94">
        <w:rPr>
          <w:rFonts w:ascii="Courier New" w:hAnsi="Courier New" w:cs="Courier New"/>
        </w:rPr>
        <w:t>oot Directory\Sample LDO files</w:t>
      </w:r>
      <w:r w:rsidRPr="004D6644">
        <w:t xml:space="preserve"> folder</w:t>
      </w:r>
    </w:p>
    <w:p w14:paraId="54F9004E" w14:textId="77777777" w:rsidR="00317D33" w:rsidRPr="004D6644" w:rsidRDefault="00317D33" w:rsidP="00317D33">
      <w:pPr>
        <w:rPr>
          <w:rFonts w:ascii="Trebuchet MS" w:hAnsi="Trebuchet MS"/>
          <w:sz w:val="24"/>
          <w:szCs w:val="24"/>
        </w:rPr>
      </w:pPr>
    </w:p>
    <w:p w14:paraId="65BE7C05" w14:textId="5B959BB0" w:rsidR="00104808" w:rsidRPr="0075789B" w:rsidRDefault="00104808" w:rsidP="002D7822">
      <w:pPr>
        <w:pStyle w:val="Heading2"/>
      </w:pPr>
      <w:bookmarkStart w:id="5928" w:name="_Toc467442563"/>
      <w:bookmarkStart w:id="5929" w:name="_Toc469043207"/>
      <w:bookmarkStart w:id="5930" w:name="_Toc469043787"/>
      <w:bookmarkStart w:id="5931" w:name="_Toc469045128"/>
      <w:bookmarkStart w:id="5932" w:name="_Toc469612981"/>
      <w:bookmarkStart w:id="5933" w:name="_Toc491175131"/>
      <w:bookmarkStart w:id="5934" w:name="_Toc491264040"/>
      <w:bookmarkStart w:id="5935" w:name="_Toc491337718"/>
      <w:bookmarkStart w:id="5936" w:name="_Toc491338064"/>
      <w:bookmarkStart w:id="5937" w:name="_Toc532855812"/>
      <w:bookmarkStart w:id="5938" w:name="_Toc532856662"/>
      <w:bookmarkStart w:id="5939" w:name="_Toc53042085"/>
      <w:bookmarkStart w:id="5940" w:name="_Toc53042444"/>
      <w:bookmarkStart w:id="5941" w:name="_Toc86846238"/>
      <w:bookmarkStart w:id="5942" w:name="_Toc86846610"/>
      <w:bookmarkStart w:id="5943" w:name="_Toc119049807"/>
      <w:bookmarkStart w:id="5944" w:name="_Toc119050742"/>
      <w:bookmarkStart w:id="5945" w:name="_Toc130360821"/>
      <w:r>
        <w:lastRenderedPageBreak/>
        <w:t>Configure</w:t>
      </w:r>
      <w:r w:rsidRPr="0075789B">
        <w:t xml:space="preserve"> LDO</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p>
    <w:p w14:paraId="57A8C98C" w14:textId="6CA970F9" w:rsidR="00104808" w:rsidRDefault="00FA7A5F">
      <w:pPr>
        <w:numPr>
          <w:ilvl w:val="0"/>
          <w:numId w:val="86"/>
        </w:numPr>
      </w:pPr>
      <w:r>
        <w:rPr>
          <w:noProof/>
        </w:rPr>
        <w:drawing>
          <wp:anchor distT="0" distB="0" distL="114300" distR="114300" simplePos="0" relativeHeight="252417024" behindDoc="1" locked="0" layoutInCell="1" allowOverlap="1" wp14:anchorId="3BDACF51" wp14:editId="41A0AB9A">
            <wp:simplePos x="0" y="0"/>
            <wp:positionH relativeFrom="margin">
              <wp:posOffset>2647950</wp:posOffset>
            </wp:positionH>
            <wp:positionV relativeFrom="paragraph">
              <wp:posOffset>46990</wp:posOffset>
            </wp:positionV>
            <wp:extent cx="3174365" cy="3011170"/>
            <wp:effectExtent l="0" t="0" r="6985" b="0"/>
            <wp:wrapTight wrapText="left">
              <wp:wrapPolygon edited="0">
                <wp:start x="0" y="0"/>
                <wp:lineTo x="0" y="21454"/>
                <wp:lineTo x="21518" y="21454"/>
                <wp:lineTo x="21518" y="0"/>
                <wp:lineTo x="0" y="0"/>
              </wp:wrapPolygon>
            </wp:wrapTight>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3174365" cy="3011170"/>
                    </a:xfrm>
                    <a:prstGeom prst="rect">
                      <a:avLst/>
                    </a:prstGeom>
                  </pic:spPr>
                </pic:pic>
              </a:graphicData>
            </a:graphic>
            <wp14:sizeRelH relativeFrom="margin">
              <wp14:pctWidth>0</wp14:pctWidth>
            </wp14:sizeRelH>
            <wp14:sizeRelV relativeFrom="margin">
              <wp14:pctHeight>0</wp14:pctHeight>
            </wp14:sizeRelV>
          </wp:anchor>
        </w:drawing>
      </w:r>
      <w:r w:rsidR="00104808">
        <w:t>With the automatic system</w:t>
      </w:r>
      <w:r w:rsidR="00104808" w:rsidRPr="0075789B">
        <w:t xml:space="preserve"> software </w:t>
      </w:r>
      <w:r w:rsidR="00104808">
        <w:t xml:space="preserve">shut down, browse to the </w:t>
      </w:r>
      <w:r w:rsidR="00104808" w:rsidRPr="00426CE9">
        <w:rPr>
          <w:rFonts w:ascii="Courier New" w:hAnsi="Courier New" w:cs="Courier New"/>
          <w:i/>
          <w:iCs/>
          <w:rPrChange w:id="5946" w:author="Tom Bergeron" w:date="2022-11-11T08:47:00Z">
            <w:rPr/>
          </w:rPrChange>
        </w:rPr>
        <w:t>C:\Software Root Directory</w:t>
      </w:r>
      <w:r w:rsidR="00104808">
        <w:t xml:space="preserve"> </w:t>
      </w:r>
      <w:r w:rsidR="00104808" w:rsidRPr="0075789B">
        <w:t xml:space="preserve">folder and run the </w:t>
      </w:r>
      <w:r w:rsidR="00104808" w:rsidRPr="00D10C94">
        <w:rPr>
          <w:rFonts w:ascii="Courier New" w:hAnsi="Courier New" w:cs="Courier New"/>
        </w:rPr>
        <w:t>ConfigurationProgram.exe</w:t>
      </w:r>
      <w:r w:rsidR="00104808" w:rsidRPr="0075789B">
        <w:t xml:space="preserve"> application, and select the LDO tab</w:t>
      </w:r>
      <w:ins w:id="5947" w:author="Tom Bergeron" w:date="2022-11-11T08:47:00Z">
        <w:r w:rsidR="00426CE9">
          <w:t>.</w:t>
        </w:r>
      </w:ins>
      <w:del w:id="5948" w:author="Tom Bergeron" w:date="2022-11-11T08:47:00Z">
        <w:r w:rsidR="00104808" w:rsidRPr="0075789B" w:rsidDel="00426CE9">
          <w:delText>:</w:delText>
        </w:r>
      </w:del>
    </w:p>
    <w:p w14:paraId="3B5FF7E5" w14:textId="77777777" w:rsidR="00981AA8" w:rsidRPr="00981AA8" w:rsidDel="00426CE9" w:rsidRDefault="00981AA8" w:rsidP="00981AA8">
      <w:pPr>
        <w:ind w:left="360"/>
        <w:rPr>
          <w:del w:id="5949" w:author="Tom Bergeron" w:date="2022-11-11T08:47:00Z"/>
          <w:sz w:val="10"/>
          <w:szCs w:val="10"/>
        </w:rPr>
      </w:pPr>
    </w:p>
    <w:p w14:paraId="0148D1C3" w14:textId="47C01891" w:rsidR="00104808" w:rsidDel="00426CE9" w:rsidRDefault="00104808">
      <w:pPr>
        <w:ind w:left="360"/>
        <w:rPr>
          <w:del w:id="5950" w:author="Tom Bergeron" w:date="2022-11-11T08:47:00Z"/>
        </w:rPr>
        <w:pPrChange w:id="5951" w:author="Tom Bergeron" w:date="2022-11-11T08:47:00Z">
          <w:pPr>
            <w:jc w:val="center"/>
          </w:pPr>
        </w:pPrChange>
      </w:pPr>
    </w:p>
    <w:p w14:paraId="60ADA54F" w14:textId="77777777" w:rsidR="004D6644" w:rsidRPr="0075789B" w:rsidRDefault="004D6644">
      <w:pPr>
        <w:ind w:left="360"/>
        <w:pPrChange w:id="5952" w:author="Tom Bergeron" w:date="2022-11-11T08:47:00Z">
          <w:pPr>
            <w:jc w:val="center"/>
          </w:pPr>
        </w:pPrChange>
      </w:pPr>
    </w:p>
    <w:p w14:paraId="61A3C768" w14:textId="6BB5D458" w:rsidR="00104808" w:rsidRDefault="00104808" w:rsidP="00AA5614">
      <w:pPr>
        <w:numPr>
          <w:ilvl w:val="0"/>
          <w:numId w:val="86"/>
        </w:numPr>
      </w:pPr>
      <w:r w:rsidRPr="00104808">
        <w:t xml:space="preserve">Check the </w:t>
      </w:r>
      <w:r w:rsidRPr="00767F51">
        <w:rPr>
          <w:b/>
          <w:bCs/>
          <w:i/>
          <w:iCs/>
          <w:rPrChange w:id="5953" w:author="Ryan Beck" w:date="2023-04-11T12:33:00Z">
            <w:rPr>
              <w:b/>
              <w:bCs/>
            </w:rPr>
          </w:rPrChange>
        </w:rPr>
        <w:t>Enable Live Data Output</w:t>
      </w:r>
      <w:r w:rsidR="00981AA8">
        <w:rPr>
          <w:b/>
          <w:bCs/>
          <w:i/>
          <w:iCs/>
        </w:rPr>
        <w:t xml:space="preserve"> </w:t>
      </w:r>
      <w:proofErr w:type="gramStart"/>
      <w:r w:rsidRPr="00104808">
        <w:t>checkbox</w:t>
      </w:r>
      <w:proofErr w:type="gramEnd"/>
    </w:p>
    <w:p w14:paraId="39A0311A" w14:textId="77777777" w:rsidR="00981AA8" w:rsidRPr="00981AA8" w:rsidRDefault="00981AA8" w:rsidP="00981AA8">
      <w:pPr>
        <w:ind w:left="360"/>
        <w:rPr>
          <w:sz w:val="10"/>
          <w:szCs w:val="10"/>
        </w:rPr>
      </w:pPr>
    </w:p>
    <w:p w14:paraId="6325C901" w14:textId="5188731C" w:rsidR="00104808" w:rsidRDefault="00104808" w:rsidP="00AA5614">
      <w:pPr>
        <w:numPr>
          <w:ilvl w:val="0"/>
          <w:numId w:val="86"/>
        </w:numPr>
      </w:pPr>
      <w:r w:rsidRPr="00104808">
        <w:t xml:space="preserve">Select the desired </w:t>
      </w:r>
      <w:proofErr w:type="gramStart"/>
      <w:r w:rsidRPr="00104808">
        <w:t>Format</w:t>
      </w:r>
      <w:proofErr w:type="gramEnd"/>
    </w:p>
    <w:p w14:paraId="7AB4C9A4" w14:textId="77777777" w:rsidR="00981AA8" w:rsidRPr="00981AA8" w:rsidRDefault="00981AA8" w:rsidP="00981AA8">
      <w:pPr>
        <w:ind w:left="360"/>
        <w:rPr>
          <w:sz w:val="10"/>
          <w:szCs w:val="10"/>
        </w:rPr>
      </w:pPr>
    </w:p>
    <w:p w14:paraId="3B9D2A11" w14:textId="04A89BEE" w:rsidR="00104808" w:rsidRDefault="00104808" w:rsidP="00AA5614">
      <w:pPr>
        <w:numPr>
          <w:ilvl w:val="0"/>
          <w:numId w:val="86"/>
        </w:numPr>
      </w:pPr>
      <w:r w:rsidRPr="00104808">
        <w:t>The type of Format chosen will affect what naming structure for file will be used (See Details of Output Files above).</w:t>
      </w:r>
    </w:p>
    <w:p w14:paraId="5372BCF8" w14:textId="77777777" w:rsidR="00981AA8" w:rsidRPr="00981AA8" w:rsidRDefault="00981AA8" w:rsidP="00981AA8">
      <w:pPr>
        <w:ind w:left="360"/>
        <w:rPr>
          <w:sz w:val="10"/>
          <w:szCs w:val="10"/>
        </w:rPr>
      </w:pPr>
    </w:p>
    <w:p w14:paraId="1763ADF0" w14:textId="058F7599" w:rsidR="00104808" w:rsidRDefault="00104808" w:rsidP="00AA5614">
      <w:pPr>
        <w:numPr>
          <w:ilvl w:val="0"/>
          <w:numId w:val="86"/>
        </w:numPr>
      </w:pPr>
      <w:r w:rsidRPr="00104808">
        <w:t xml:space="preserve">Select the destination path for the output file by clicking on the </w:t>
      </w:r>
      <w:r w:rsidRPr="00981AA8">
        <w:rPr>
          <w:b/>
          <w:bCs/>
        </w:rPr>
        <w:t>Browse</w:t>
      </w:r>
      <w:r w:rsidRPr="00104808">
        <w:t xml:space="preserve"> button. This needs to be a location on the local drive.</w:t>
      </w:r>
    </w:p>
    <w:p w14:paraId="6B9F13BE" w14:textId="77777777" w:rsidR="00981AA8" w:rsidRPr="00981AA8" w:rsidRDefault="00981AA8" w:rsidP="00981AA8">
      <w:pPr>
        <w:rPr>
          <w:sz w:val="10"/>
          <w:szCs w:val="10"/>
        </w:rPr>
      </w:pPr>
    </w:p>
    <w:p w14:paraId="661488E8" w14:textId="0B6502A4" w:rsidR="00104808" w:rsidRDefault="00104808" w:rsidP="00AA5614">
      <w:pPr>
        <w:numPr>
          <w:ilvl w:val="0"/>
          <w:numId w:val="86"/>
        </w:numPr>
      </w:pPr>
      <w:r w:rsidRPr="006C47CB">
        <w:rPr>
          <w:b/>
          <w:bCs/>
        </w:rPr>
        <w:t>Max File Size</w:t>
      </w:r>
      <w:r w:rsidRPr="00104808">
        <w:t xml:space="preserve"> </w:t>
      </w:r>
      <w:ins w:id="5954" w:author="Ryan Beck" w:date="2023-04-11T12:34:00Z">
        <w:r w:rsidR="002F4C0B">
          <w:t>drop</w:t>
        </w:r>
      </w:ins>
      <w:ins w:id="5955" w:author="Ryan Beck" w:date="2023-04-11T12:35:00Z">
        <w:r w:rsidR="001F07E7">
          <w:t>-</w:t>
        </w:r>
      </w:ins>
      <w:ins w:id="5956" w:author="Ryan Beck" w:date="2023-04-11T12:34:00Z">
        <w:r w:rsidR="002F4C0B">
          <w:t xml:space="preserve">down </w:t>
        </w:r>
      </w:ins>
      <w:r w:rsidRPr="00104808">
        <w:t>lets you specify how large the LDO output file can get before a new one is started.</w:t>
      </w:r>
    </w:p>
    <w:p w14:paraId="1354A70A" w14:textId="77777777" w:rsidR="00981AA8" w:rsidRPr="00981AA8" w:rsidRDefault="00981AA8" w:rsidP="00981AA8">
      <w:pPr>
        <w:ind w:left="360"/>
        <w:rPr>
          <w:sz w:val="10"/>
          <w:szCs w:val="10"/>
        </w:rPr>
      </w:pPr>
    </w:p>
    <w:p w14:paraId="6D284A7A" w14:textId="50E3E5F7" w:rsidR="00B31AC1" w:rsidRDefault="00B31AC1" w:rsidP="00B31AC1">
      <w:pPr>
        <w:numPr>
          <w:ilvl w:val="0"/>
          <w:numId w:val="86"/>
        </w:numPr>
      </w:pPr>
      <w:r>
        <w:t xml:space="preserve">Select </w:t>
      </w:r>
      <w:r w:rsidRPr="006C47CB">
        <w:rPr>
          <w:b/>
          <w:bCs/>
        </w:rPr>
        <w:t>Include Alarm Events</w:t>
      </w:r>
      <w:r>
        <w:t xml:space="preserve"> to record into the output file any warnings or alarms.</w:t>
      </w:r>
    </w:p>
    <w:p w14:paraId="3CD51961" w14:textId="77777777" w:rsidR="00104808" w:rsidRPr="0075789B" w:rsidRDefault="00104808" w:rsidP="00104808"/>
    <w:p w14:paraId="3B9F8619" w14:textId="103934C3" w:rsidR="00B31AC1" w:rsidRDefault="00104808" w:rsidP="00104808">
      <w:r w:rsidRPr="0075789B">
        <w:t xml:space="preserve"> </w:t>
      </w:r>
    </w:p>
    <w:p w14:paraId="75774E9B" w14:textId="77777777" w:rsidR="00B31AC1" w:rsidRDefault="00B31AC1" w:rsidP="00104808"/>
    <w:p w14:paraId="563B63B2" w14:textId="14C9A9DA" w:rsidR="00104808" w:rsidRDefault="00104808" w:rsidP="00104808">
      <w:r w:rsidRPr="0075789B">
        <w:t xml:space="preserve">If a VP is running for an extended amount of time, once the maximum file size is reached, a new file will be </w:t>
      </w:r>
      <w:del w:id="5957" w:author="Ryan Beck" w:date="2022-10-10T12:51:00Z">
        <w:r w:rsidRPr="0075789B" w:rsidDel="008D1898">
          <w:delText>generated</w:delText>
        </w:r>
      </w:del>
      <w:ins w:id="5958" w:author="Ryan Beck" w:date="2022-10-10T12:51:00Z">
        <w:r w:rsidR="008D1898" w:rsidRPr="0075789B">
          <w:t>generated,</w:t>
        </w:r>
      </w:ins>
      <w:r w:rsidRPr="0075789B">
        <w:t xml:space="preserve">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B552608" w14:textId="77777777" w:rsidR="004C3327" w:rsidRDefault="00754243" w:rsidP="006555DC">
      <w:pPr>
        <w:pStyle w:val="Heading3"/>
      </w:pPr>
      <w:r w:rsidRPr="004C3327">
        <w:br w:type="page"/>
      </w:r>
      <w:bookmarkStart w:id="5959" w:name="_Toc467442564"/>
      <w:bookmarkStart w:id="5960" w:name="_Toc469045129"/>
      <w:bookmarkStart w:id="5961" w:name="_Toc491338065"/>
      <w:bookmarkStart w:id="5962" w:name="_Toc532855813"/>
      <w:bookmarkStart w:id="5963" w:name="_Toc53042445"/>
      <w:bookmarkStart w:id="5964" w:name="_Toc86846611"/>
      <w:bookmarkStart w:id="5965" w:name="_Toc119050743"/>
    </w:p>
    <w:p w14:paraId="42481651" w14:textId="1CA0CB76" w:rsidR="00104808" w:rsidRPr="004D6644" w:rsidRDefault="00C653DF" w:rsidP="006555DC">
      <w:pPr>
        <w:pStyle w:val="Heading3"/>
      </w:pPr>
      <w:bookmarkStart w:id="5966" w:name="_Toc130360822"/>
      <w:r w:rsidRPr="004D6644">
        <w:lastRenderedPageBreak/>
        <w:t>Delete Accumulated L</w:t>
      </w:r>
      <w:r w:rsidR="004D6644" w:rsidRPr="004D6644">
        <w:t>DO</w:t>
      </w:r>
      <w:r w:rsidRPr="004D6644">
        <w:t xml:space="preserve"> Files</w:t>
      </w:r>
      <w:bookmarkEnd w:id="5959"/>
      <w:bookmarkEnd w:id="5960"/>
      <w:bookmarkEnd w:id="5961"/>
      <w:bookmarkEnd w:id="5962"/>
      <w:bookmarkEnd w:id="5963"/>
      <w:bookmarkEnd w:id="5964"/>
      <w:bookmarkEnd w:id="5965"/>
      <w:bookmarkEnd w:id="5966"/>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 xml:space="preserve">The </w:t>
      </w:r>
      <w:r w:rsidRPr="001F07E7">
        <w:rPr>
          <w:i/>
          <w:iCs/>
          <w:rPrChange w:id="5967" w:author="Ryan Beck" w:date="2023-04-11T12:35:00Z">
            <w:rPr/>
          </w:rPrChange>
        </w:rPr>
        <w:t>Auto Delete LDO files</w:t>
      </w:r>
      <w:r>
        <w:t xml:space="preserve">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941114">
        <w:rPr>
          <w:b/>
          <w:bCs/>
          <w:i/>
          <w:rPrChange w:id="5968" w:author="Ryan Beck" w:date="2022-11-18T12:39:00Z">
            <w:rPr>
              <w:i/>
            </w:rPr>
          </w:rPrChange>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737029"/>
    <w:p w14:paraId="72F903F1" w14:textId="77777777" w:rsidR="00104808" w:rsidRDefault="00104808" w:rsidP="00737029"/>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148B7F86" w:rsidR="00104808" w:rsidRDefault="00104808" w:rsidP="00AA5614">
            <w:pPr>
              <w:pStyle w:val="ListNumber4"/>
              <w:numPr>
                <w:ilvl w:val="0"/>
                <w:numId w:val="87"/>
              </w:numPr>
              <w:spacing w:after="120"/>
            </w:pPr>
            <w:r>
              <w:t xml:space="preserve">Use the </w:t>
            </w:r>
            <w:del w:id="5969" w:author="Ryan Beck" w:date="2022-10-10T12:51:00Z">
              <w:r w:rsidDel="008D1898">
                <w:delText>drop down</w:delText>
              </w:r>
            </w:del>
            <w:ins w:id="5970" w:author="Ryan Beck" w:date="2022-10-10T12:51:00Z">
              <w:r w:rsidR="008D1898">
                <w:t>drop-down</w:t>
              </w:r>
            </w:ins>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64"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8D1898">
              <w:rPr>
                <w:b/>
                <w:bCs/>
                <w:rPrChange w:id="5971" w:author="Ryan Beck" w:date="2022-10-10T12:51:00Z">
                  <w:rPr/>
                </w:rPrChange>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4E0058E2" w:rsidR="00104808" w:rsidRDefault="00104808" w:rsidP="00A646A2">
      <w:pPr>
        <w:rPr>
          <w:highlight w:val="yellow"/>
        </w:rPr>
      </w:pPr>
    </w:p>
    <w:p w14:paraId="7E5EBD46" w14:textId="622DB766" w:rsidR="004C3327" w:rsidRDefault="004C3327" w:rsidP="00A646A2">
      <w:pPr>
        <w:rPr>
          <w:highlight w:val="yellow"/>
        </w:rPr>
      </w:pPr>
    </w:p>
    <w:p w14:paraId="0EE1A923" w14:textId="3266377E" w:rsidR="004C3327" w:rsidRDefault="004C3327" w:rsidP="00A646A2">
      <w:pPr>
        <w:rPr>
          <w:highlight w:val="yellow"/>
        </w:rPr>
      </w:pPr>
    </w:p>
    <w:p w14:paraId="166BA216" w14:textId="44AB9D1C" w:rsidR="004C3327" w:rsidRDefault="004C3327" w:rsidP="00A646A2">
      <w:pPr>
        <w:rPr>
          <w:highlight w:val="yellow"/>
        </w:rPr>
      </w:pPr>
    </w:p>
    <w:p w14:paraId="06B70CC6" w14:textId="0AD9865C" w:rsidR="004C3327" w:rsidRDefault="004C3327" w:rsidP="00A646A2">
      <w:pPr>
        <w:rPr>
          <w:highlight w:val="yellow"/>
        </w:rPr>
      </w:pPr>
    </w:p>
    <w:p w14:paraId="5604208E" w14:textId="22348630" w:rsidR="004C3327" w:rsidRDefault="004C3327" w:rsidP="00A646A2">
      <w:pPr>
        <w:rPr>
          <w:highlight w:val="yellow"/>
        </w:rPr>
      </w:pPr>
    </w:p>
    <w:p w14:paraId="540CA56C" w14:textId="29EC3A68" w:rsidR="004C3327" w:rsidRDefault="004C3327" w:rsidP="00A646A2">
      <w:pPr>
        <w:rPr>
          <w:highlight w:val="yellow"/>
        </w:rPr>
      </w:pPr>
    </w:p>
    <w:p w14:paraId="66897DF2" w14:textId="6C92A1C5" w:rsidR="004C3327" w:rsidRDefault="004C3327" w:rsidP="00A646A2">
      <w:pPr>
        <w:rPr>
          <w:highlight w:val="yellow"/>
        </w:rPr>
      </w:pPr>
    </w:p>
    <w:p w14:paraId="5054E16D" w14:textId="77449AFF" w:rsidR="004C3327" w:rsidRDefault="004C3327" w:rsidP="00A646A2">
      <w:pPr>
        <w:rPr>
          <w:highlight w:val="yellow"/>
        </w:rPr>
      </w:pPr>
    </w:p>
    <w:p w14:paraId="1DFB15BC" w14:textId="182E1C19" w:rsidR="004C3327" w:rsidRDefault="004C3327" w:rsidP="00A646A2">
      <w:pPr>
        <w:rPr>
          <w:highlight w:val="yellow"/>
        </w:rPr>
      </w:pPr>
    </w:p>
    <w:p w14:paraId="3BF8A022" w14:textId="6707A0A6" w:rsidR="004C3327" w:rsidRDefault="004C3327" w:rsidP="00A646A2">
      <w:pPr>
        <w:rPr>
          <w:highlight w:val="yellow"/>
        </w:rPr>
      </w:pPr>
    </w:p>
    <w:p w14:paraId="2AAAF532" w14:textId="77777777" w:rsidR="004C3327" w:rsidRDefault="004C3327" w:rsidP="00A646A2">
      <w:pPr>
        <w:rPr>
          <w:highlight w:val="yellow"/>
        </w:rPr>
      </w:pPr>
    </w:p>
    <w:p w14:paraId="2103EE25" w14:textId="77777777" w:rsidR="004C3327" w:rsidRDefault="004C3327" w:rsidP="006555DC">
      <w:pPr>
        <w:pStyle w:val="Heading3"/>
      </w:pPr>
      <w:bookmarkStart w:id="5972" w:name="_Toc83652095"/>
      <w:bookmarkStart w:id="5973" w:name="_Toc83831427"/>
      <w:bookmarkStart w:id="5974" w:name="_Toc99527016"/>
      <w:bookmarkStart w:id="5975" w:name="_Toc115624210"/>
      <w:bookmarkStart w:id="5976" w:name="_Toc115957932"/>
      <w:bookmarkStart w:id="5977" w:name="_Toc120025360"/>
      <w:bookmarkStart w:id="5978" w:name="_Toc120025665"/>
      <w:bookmarkStart w:id="5979" w:name="_Toc130360823"/>
      <w:r>
        <w:lastRenderedPageBreak/>
        <w:t>Include Alarm Events in the Output File</w:t>
      </w:r>
      <w:bookmarkEnd w:id="5972"/>
      <w:bookmarkEnd w:id="5973"/>
      <w:bookmarkEnd w:id="5974"/>
      <w:bookmarkEnd w:id="5975"/>
      <w:bookmarkEnd w:id="5976"/>
      <w:bookmarkEnd w:id="5977"/>
      <w:bookmarkEnd w:id="5978"/>
      <w:bookmarkEnd w:id="5979"/>
    </w:p>
    <w:p w14:paraId="2ED3CFF8" w14:textId="77777777" w:rsidR="004C3327" w:rsidRDefault="004C3327" w:rsidP="004C3327">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0EDE1E5C" w14:textId="77777777" w:rsidR="004C3327" w:rsidRDefault="004C3327" w:rsidP="004C3327"/>
    <w:p w14:paraId="7A3F6AE9" w14:textId="77777777" w:rsidR="004C3327" w:rsidRPr="00F62B03" w:rsidRDefault="004C3327" w:rsidP="004C3327">
      <w:r w:rsidRPr="00712EE3">
        <w:rPr>
          <w:b/>
          <w:bCs/>
        </w:rPr>
        <w:t>Alarm Event LDO Output File Example</w:t>
      </w:r>
      <w:r>
        <w:rPr>
          <w:b/>
          <w:bCs/>
        </w:rPr>
        <w:t>s</w:t>
      </w:r>
    </w:p>
    <w:p w14:paraId="6DF57563" w14:textId="77777777" w:rsidR="004C3327" w:rsidRDefault="004C3327" w:rsidP="004C3327">
      <w:r>
        <w:rPr>
          <w:noProof/>
        </w:rPr>
        <w:drawing>
          <wp:anchor distT="0" distB="0" distL="114300" distR="114300" simplePos="0" relativeHeight="252564480" behindDoc="1" locked="0" layoutInCell="1" allowOverlap="1" wp14:anchorId="0221E4CB" wp14:editId="6952FCF6">
            <wp:simplePos x="0" y="0"/>
            <wp:positionH relativeFrom="column">
              <wp:posOffset>3590925</wp:posOffset>
            </wp:positionH>
            <wp:positionV relativeFrom="paragraph">
              <wp:posOffset>150495</wp:posOffset>
            </wp:positionV>
            <wp:extent cx="2267712" cy="1106424"/>
            <wp:effectExtent l="0" t="0" r="0" b="0"/>
            <wp:wrapTight wrapText="left">
              <wp:wrapPolygon edited="0">
                <wp:start x="0" y="0"/>
                <wp:lineTo x="0" y="21203"/>
                <wp:lineTo x="21412" y="21203"/>
                <wp:lineTo x="21412" y="0"/>
                <wp:lineTo x="0" y="0"/>
              </wp:wrapPolygon>
            </wp:wrapTight>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266">
                      <a:extLst>
                        <a:ext uri="{28A0092B-C50C-407E-A947-70E740481C1C}">
                          <a14:useLocalDpi xmlns:a14="http://schemas.microsoft.com/office/drawing/2010/main" val="0"/>
                        </a:ext>
                      </a:extLst>
                    </a:blip>
                    <a:srcRect t="7776"/>
                    <a:stretch/>
                  </pic:blipFill>
                  <pic:spPr bwMode="auto">
                    <a:xfrm>
                      <a:off x="0" y="0"/>
                      <a:ext cx="2267712" cy="1106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7CA543D5" w14:textId="77777777" w:rsidR="004C3327" w:rsidRDefault="004C3327" w:rsidP="004C3327">
      <w:r>
        <w:rPr>
          <w:noProof/>
        </w:rPr>
        <w:drawing>
          <wp:inline distT="0" distB="0" distL="0" distR="0" wp14:anchorId="2FBF5292" wp14:editId="59CF766A">
            <wp:extent cx="2464561" cy="1118235"/>
            <wp:effectExtent l="0" t="0" r="0" b="5715"/>
            <wp:docPr id="197" name="Picture 19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267">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0113ABF5" w14:textId="6B283FBB" w:rsidR="00106ABA" w:rsidRDefault="004C3327" w:rsidP="004C3327">
      <w:pPr>
        <w:rPr>
          <w:highlight w:val="yellow"/>
        </w:rPr>
      </w:pPr>
      <w:r>
        <w:tab/>
      </w:r>
      <w:r>
        <w:tab/>
        <w:t>Tab Separated</w:t>
      </w:r>
      <w:r>
        <w:tab/>
      </w:r>
      <w:r>
        <w:tab/>
      </w:r>
      <w:r>
        <w:tab/>
      </w:r>
      <w:r>
        <w:tab/>
      </w:r>
      <w:r>
        <w:tab/>
      </w:r>
      <w:r>
        <w:tab/>
        <w:t>One Board per File</w:t>
      </w:r>
    </w:p>
    <w:p w14:paraId="226D1E84" w14:textId="60CF2087" w:rsidR="0016505C" w:rsidRDefault="0016505C" w:rsidP="00737029">
      <w:bookmarkStart w:id="5980" w:name="_Toc329249448"/>
    </w:p>
    <w:p w14:paraId="25CBE59F" w14:textId="77777777" w:rsidR="00B31AC1" w:rsidRPr="005D4923" w:rsidRDefault="00B31AC1" w:rsidP="00B31AC1">
      <w:pPr>
        <w:pStyle w:val="Heading1"/>
      </w:pPr>
      <w:bookmarkStart w:id="5981" w:name="_Toc66962673"/>
      <w:bookmarkStart w:id="5982" w:name="_Toc67395086"/>
      <w:bookmarkStart w:id="5983" w:name="_Toc67395361"/>
      <w:bookmarkStart w:id="5984" w:name="_Toc69230227"/>
      <w:bookmarkStart w:id="5985" w:name="_Toc69230799"/>
      <w:bookmarkStart w:id="5986" w:name="_Toc83830714"/>
      <w:bookmarkStart w:id="5987" w:name="_Toc83831124"/>
      <w:bookmarkStart w:id="5988" w:name="_Toc83831429"/>
      <w:bookmarkStart w:id="5989" w:name="_Toc86830571"/>
      <w:bookmarkStart w:id="5990" w:name="_Toc86831558"/>
      <w:bookmarkStart w:id="5991" w:name="_Toc86831754"/>
      <w:bookmarkStart w:id="5992" w:name="_Toc86846239"/>
      <w:bookmarkStart w:id="5993" w:name="_Toc86846612"/>
      <w:bookmarkStart w:id="5994" w:name="_Toc119049808"/>
      <w:bookmarkStart w:id="5995" w:name="_Toc119050744"/>
      <w:bookmarkStart w:id="5996" w:name="_Toc130360824"/>
      <w:bookmarkStart w:id="5997" w:name="_Toc532827307"/>
      <w:bookmarkStart w:id="5998" w:name="_Toc532827601"/>
      <w:bookmarkStart w:id="5999" w:name="_Toc532827894"/>
      <w:bookmarkStart w:id="6000" w:name="_Toc532892556"/>
      <w:bookmarkStart w:id="6001" w:name="_Toc52898779"/>
      <w:bookmarkStart w:id="6002" w:name="_Toc52899149"/>
      <w:bookmarkStart w:id="6003" w:name="_Toc52899207"/>
      <w:bookmarkStart w:id="6004" w:name="_Toc532836380"/>
      <w:bookmarkStart w:id="6005" w:name="_Toc532855814"/>
      <w:bookmarkStart w:id="6006" w:name="_Toc532856663"/>
      <w:bookmarkStart w:id="6007" w:name="_Toc53042086"/>
      <w:bookmarkStart w:id="6008" w:name="_Toc53042446"/>
      <w:bookmarkStart w:id="6009" w:name="_Toc53042499"/>
      <w:r w:rsidRPr="005D4923">
        <w:lastRenderedPageBreak/>
        <w:t>Centralized Process Window Control</w:t>
      </w:r>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p>
    <w:p w14:paraId="1A34CD12" w14:textId="77777777" w:rsidR="00B31AC1" w:rsidRPr="005D4923" w:rsidRDefault="00B31AC1" w:rsidP="00B31AC1">
      <w:r w:rsidRPr="005D4923">
        <w:t>This optional feature enables a customer to ensure that every instance of the software is always using the same Process Window files and prevents unauthorized editing of specifications.</w:t>
      </w:r>
    </w:p>
    <w:p w14:paraId="76ABE9E0" w14:textId="62BF69BB" w:rsidR="00B31AC1" w:rsidRPr="005D4923" w:rsidRDefault="00B31AC1" w:rsidP="00B31AC1">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w:t>
      </w:r>
      <w:del w:id="6010" w:author="Ryan Beck" w:date="2022-10-10T12:51:00Z">
        <w:r w:rsidRPr="005D4923" w:rsidDel="008D1898">
          <w:delText>others</w:delText>
        </w:r>
      </w:del>
      <w:ins w:id="6011" w:author="Ryan Beck" w:date="2022-10-10T12:51:00Z">
        <w:r w:rsidR="008D1898" w:rsidRPr="005D4923">
          <w:t>others,</w:t>
        </w:r>
      </w:ins>
      <w:r w:rsidRPr="005D4923">
        <w:t xml:space="preserve"> or the updated file is not copied to all other software. This can lead to varying profile results depending on which PC the data is collected in. </w:t>
      </w:r>
    </w:p>
    <w:p w14:paraId="3C383B60" w14:textId="77777777" w:rsidR="00B31AC1" w:rsidRPr="005D4923" w:rsidRDefault="00B31AC1" w:rsidP="00B31AC1"/>
    <w:p w14:paraId="5934DD7C" w14:textId="77777777" w:rsidR="00981AA8" w:rsidRDefault="00B31AC1" w:rsidP="00941114">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p>
    <w:p w14:paraId="544A953C" w14:textId="1A01FC33" w:rsidR="00B31AC1" w:rsidRPr="005D4923" w:rsidRDefault="00B31AC1" w:rsidP="00981AA8">
      <w:pPr>
        <w:ind w:left="720"/>
      </w:pPr>
      <w:r w:rsidRPr="005D4923">
        <w:br/>
      </w:r>
      <w:bookmarkStart w:id="6012" w:name="_Hlk35252977"/>
      <w:r w:rsidRPr="005D4923">
        <w:rPr>
          <w:b/>
        </w:rPr>
        <w:t>Note</w:t>
      </w:r>
      <w:r w:rsidRPr="005D4923">
        <w:t>: For the Centralized Process Window Control to function, the appropriately programmed USB dongle key must remain connected to the PC at all times during use</w:t>
      </w:r>
      <w:bookmarkEnd w:id="6012"/>
      <w:r w:rsidRPr="005D4923">
        <w:t xml:space="preserve">. You can verify if you have the optional feature by viewing the Software Key panel in the Hardware Status screen. </w:t>
      </w:r>
    </w:p>
    <w:p w14:paraId="4C4C03F3" w14:textId="77777777" w:rsidR="00B31AC1" w:rsidRPr="005D4923" w:rsidRDefault="00B31AC1" w:rsidP="00981AA8">
      <w:pPr>
        <w:ind w:left="720"/>
      </w:pPr>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B40635C" w14:textId="77777777" w:rsidR="00B31AC1" w:rsidRPr="005D4923" w:rsidRDefault="00B31AC1" w:rsidP="002D7822">
      <w:pPr>
        <w:pStyle w:val="Heading2"/>
      </w:pPr>
      <w:bookmarkStart w:id="6013" w:name="_Toc66962674"/>
      <w:bookmarkStart w:id="6014" w:name="_Toc67395087"/>
      <w:bookmarkStart w:id="6015" w:name="_Toc67395362"/>
      <w:bookmarkStart w:id="6016" w:name="_Toc69230228"/>
      <w:bookmarkStart w:id="6017" w:name="_Toc69230800"/>
      <w:bookmarkStart w:id="6018" w:name="_Toc83830715"/>
      <w:bookmarkStart w:id="6019" w:name="_Toc83831125"/>
      <w:bookmarkStart w:id="6020" w:name="_Toc83831430"/>
      <w:bookmarkStart w:id="6021" w:name="_Toc86830572"/>
      <w:bookmarkStart w:id="6022" w:name="_Toc86831559"/>
      <w:bookmarkStart w:id="6023" w:name="_Toc86831755"/>
      <w:bookmarkStart w:id="6024" w:name="_Toc86846240"/>
      <w:bookmarkStart w:id="6025" w:name="_Toc86846613"/>
      <w:bookmarkStart w:id="6026" w:name="_Toc119049809"/>
      <w:bookmarkStart w:id="6027" w:name="_Toc119050745"/>
      <w:bookmarkStart w:id="6028" w:name="_Toc130360825"/>
      <w:r w:rsidRPr="005D4923">
        <w:t>KIC File Administrator</w:t>
      </w:r>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r w:rsidRPr="005D4923">
        <w:t xml:space="preserve"> </w:t>
      </w:r>
    </w:p>
    <w:p w14:paraId="10309159" w14:textId="77777777" w:rsidR="00B31AC1" w:rsidRPr="005D4923" w:rsidRDefault="00B31AC1">
      <w:pPr>
        <w:jc w:val="center"/>
        <w:pPrChange w:id="6029" w:author="Ryan Beck" w:date="2023-04-11T12:37:00Z">
          <w:pPr/>
        </w:pPrChange>
      </w:pPr>
      <w:r w:rsidRPr="005D4923">
        <w:rPr>
          <w:noProof/>
        </w:rPr>
        <w:drawing>
          <wp:inline distT="0" distB="0" distL="0" distR="0" wp14:anchorId="2B04BB58" wp14:editId="6F93EEC4">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26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244BD67" w14:textId="77777777" w:rsidR="00B31AC1" w:rsidRPr="005D4923" w:rsidRDefault="00B31AC1" w:rsidP="00B31AC1">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1222E97E" w14:textId="77777777" w:rsidR="00B31AC1" w:rsidRPr="005D4923" w:rsidRDefault="00B31AC1" w:rsidP="00B31AC1"/>
    <w:p w14:paraId="60644EC7" w14:textId="55B9D7B1" w:rsidR="00B31AC1" w:rsidRPr="005D4923" w:rsidRDefault="00B31AC1">
      <w:pPr>
        <w:ind w:left="720"/>
        <w:pPrChange w:id="6030" w:author="Ryan Beck" w:date="2022-11-18T12:39:00Z">
          <w:pPr/>
        </w:pPrChange>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6031" w:author="Ryan Beck" w:date="2022-10-10T12:52:00Z">
        <w:r w:rsidRPr="005D4923" w:rsidDel="008D1898">
          <w:delText>remain connected to the PC at all times</w:delText>
        </w:r>
      </w:del>
      <w:ins w:id="6032" w:author="Ryan Beck" w:date="2022-10-10T12:52:00Z">
        <w:r w:rsidR="008D1898" w:rsidRPr="005D4923">
          <w:t>always remain connected to the PC</w:t>
        </w:r>
      </w:ins>
      <w:r w:rsidRPr="005D4923">
        <w:t xml:space="preserve"> during use. Only authorized users should be allowed to have access to this application. </w:t>
      </w:r>
    </w:p>
    <w:p w14:paraId="032F177E" w14:textId="77777777" w:rsidR="00B31AC1" w:rsidRPr="005D4923" w:rsidRDefault="00B31AC1" w:rsidP="00B31AC1">
      <w:r w:rsidRPr="005D4923">
        <w:rPr>
          <w:noProof/>
        </w:rPr>
        <w:lastRenderedPageBreak/>
        <w:drawing>
          <wp:anchor distT="0" distB="0" distL="114300" distR="114300" simplePos="0" relativeHeight="252443648" behindDoc="1" locked="0" layoutInCell="1" allowOverlap="1" wp14:anchorId="193BC034" wp14:editId="1AB3ACFD">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26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40A4DF2A" w14:textId="77777777" w:rsidR="00B31AC1" w:rsidRPr="005D4923" w:rsidRDefault="00B31AC1" w:rsidP="00B31AC1"/>
    <w:p w14:paraId="1012366A" w14:textId="77777777" w:rsidR="00B31AC1" w:rsidRPr="005D4923" w:rsidRDefault="00B31AC1" w:rsidP="00B31AC1">
      <w:r w:rsidRPr="005D4923">
        <w:t xml:space="preserve">As an added protection, this application requires a password for use. The default password </w:t>
      </w:r>
      <w:r w:rsidRPr="00BC1A6A">
        <w:t xml:space="preserve">is </w:t>
      </w:r>
      <w:r w:rsidRPr="00BC1A6A">
        <w:rPr>
          <w:b/>
          <w:bCs/>
          <w:i/>
          <w:iCs/>
          <w:rPrChange w:id="6033" w:author="Ryan Beck" w:date="2022-11-18T12:39:00Z">
            <w:rPr>
              <w:i/>
              <w:iCs/>
            </w:rPr>
          </w:rPrChange>
        </w:rPr>
        <w:t>Admin</w:t>
      </w:r>
      <w:r w:rsidRPr="00BC1A6A">
        <w:rPr>
          <w:b/>
          <w:bCs/>
          <w:i/>
          <w:iCs/>
          <w:rPrChange w:id="6034" w:author="Ryan Beck" w:date="2022-11-18T12:39:00Z">
            <w:rPr/>
          </w:rPrChange>
        </w:rPr>
        <w:t>,</w:t>
      </w:r>
      <w:r w:rsidRPr="005D4923">
        <w:t xml:space="preserve"> but can be changed in the </w:t>
      </w:r>
      <w:r w:rsidRPr="005D4923">
        <w:rPr>
          <w:i/>
          <w:iCs/>
        </w:rPr>
        <w:t xml:space="preserve">Settings </w:t>
      </w:r>
      <w:r w:rsidRPr="005D4923">
        <w:t>menu after logging in.</w:t>
      </w:r>
    </w:p>
    <w:p w14:paraId="25BE370F" w14:textId="77777777" w:rsidR="00B31AC1" w:rsidRPr="005D4923" w:rsidRDefault="00B31AC1" w:rsidP="00B31AC1"/>
    <w:p w14:paraId="0D52F6EB" w14:textId="77777777" w:rsidR="00B31AC1" w:rsidRPr="005D4923" w:rsidRDefault="00B31AC1" w:rsidP="00B31AC1"/>
    <w:p w14:paraId="42D75F40" w14:textId="77777777" w:rsidR="00B31AC1" w:rsidRPr="005D4923" w:rsidRDefault="00B31AC1" w:rsidP="00B31AC1"/>
    <w:p w14:paraId="5B6DF7D6" w14:textId="77777777" w:rsidR="00B31AC1" w:rsidRPr="005D4923" w:rsidRDefault="00B31AC1" w:rsidP="00B31AC1">
      <w:pPr>
        <w:jc w:val="center"/>
      </w:pPr>
      <w:r>
        <w:rPr>
          <w:noProof/>
        </w:rPr>
        <w:drawing>
          <wp:inline distT="0" distB="0" distL="0" distR="0" wp14:anchorId="2B1DD479" wp14:editId="326CFD40">
            <wp:extent cx="5175504" cy="3657600"/>
            <wp:effectExtent l="0" t="0" r="635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24C9A190" w14:textId="77777777" w:rsidR="00B31AC1" w:rsidRPr="005D4923" w:rsidRDefault="00B31AC1" w:rsidP="00B31AC1"/>
    <w:p w14:paraId="6647DC77" w14:textId="1104EF84" w:rsidR="00B31AC1" w:rsidRPr="008D1898" w:rsidRDefault="00B31AC1" w:rsidP="00B31AC1">
      <w:r w:rsidRPr="008D1898">
        <w:rPr>
          <w:b/>
          <w:bCs/>
          <w:rPrChange w:id="6035" w:author="Ryan Beck" w:date="2022-10-10T12:52:00Z">
            <w:rPr>
              <w:b/>
              <w:bCs/>
              <w:i/>
              <w:iCs/>
            </w:rPr>
          </w:rPrChange>
        </w:rPr>
        <w:t>Drop-down menu</w:t>
      </w:r>
      <w:r w:rsidRPr="008D1898">
        <w:t xml:space="preserve"> – Displays list of currently available Process Window files. User can also type in a new name if creating a new Process Window.</w:t>
      </w:r>
      <w:r w:rsidRPr="008D1898">
        <w:br/>
      </w:r>
      <w:r w:rsidRPr="008D1898">
        <w:rPr>
          <w:b/>
          <w:bCs/>
          <w:rPrChange w:id="6036" w:author="Ryan Beck" w:date="2022-10-10T12:52:00Z">
            <w:rPr>
              <w:b/>
              <w:bCs/>
              <w:i/>
              <w:iCs/>
            </w:rPr>
          </w:rPrChange>
        </w:rPr>
        <w:t xml:space="preserve">Solder Paste button – </w:t>
      </w:r>
      <w:r w:rsidRPr="008D1898">
        <w:t xml:space="preserve">Displays list of manufacturers solder paste formulations with </w:t>
      </w:r>
      <w:proofErr w:type="gramStart"/>
      <w:r w:rsidRPr="008D1898">
        <w:t>specifications</w:t>
      </w:r>
      <w:proofErr w:type="gramEnd"/>
    </w:p>
    <w:p w14:paraId="6DE1A22F" w14:textId="77777777" w:rsidR="00B31AC1" w:rsidRPr="008D1898" w:rsidRDefault="00B31AC1" w:rsidP="00B31AC1">
      <w:r w:rsidRPr="008D1898">
        <w:rPr>
          <w:b/>
          <w:bCs/>
          <w:rPrChange w:id="6037" w:author="Ryan Beck" w:date="2022-10-10T12:52:00Z">
            <w:rPr>
              <w:b/>
              <w:bCs/>
              <w:i/>
              <w:iCs/>
            </w:rPr>
          </w:rPrChange>
        </w:rPr>
        <w:t>Process Window Type</w:t>
      </w:r>
      <w:r w:rsidRPr="008D1898">
        <w:t xml:space="preserve"> – You will need to choose </w:t>
      </w:r>
      <w:r w:rsidRPr="008D1898">
        <w:rPr>
          <w:rPrChange w:id="6038" w:author="Ryan Beck" w:date="2022-10-10T12:52:00Z">
            <w:rPr>
              <w:i/>
              <w:iCs/>
            </w:rPr>
          </w:rPrChange>
        </w:rPr>
        <w:t>Automatic System</w:t>
      </w:r>
      <w:r w:rsidRPr="008D1898">
        <w:t xml:space="preserve"> when creating Process Window files for the automatic system software. </w:t>
      </w:r>
    </w:p>
    <w:p w14:paraId="0417E6EE" w14:textId="55B2E97C" w:rsidR="00B31AC1" w:rsidRPr="008D1898" w:rsidRDefault="00B31AC1" w:rsidP="00B31AC1">
      <w:bookmarkStart w:id="6039" w:name="_Hlk35263246"/>
      <w:r w:rsidRPr="008D1898">
        <w:rPr>
          <w:b/>
          <w:bCs/>
          <w:rPrChange w:id="6040" w:author="Ryan Beck" w:date="2022-10-10T12:52:00Z">
            <w:rPr>
              <w:b/>
              <w:bCs/>
              <w:i/>
              <w:iCs/>
            </w:rPr>
          </w:rPrChange>
        </w:rPr>
        <w:t>Working Directory</w:t>
      </w:r>
      <w:r w:rsidRPr="008D1898">
        <w:t xml:space="preserve"> </w:t>
      </w:r>
      <w:bookmarkEnd w:id="6039"/>
      <w:r w:rsidRPr="008D1898">
        <w:t xml:space="preserve">– </w:t>
      </w:r>
      <w:bookmarkStart w:id="6041" w:name="_Hlk35263331"/>
      <w:r w:rsidRPr="008D1898">
        <w:t xml:space="preserve">This is the network location where you will be saving/storing the Process Window files. </w:t>
      </w:r>
      <w:bookmarkEnd w:id="6041"/>
      <w:r w:rsidRPr="008D1898">
        <w:t xml:space="preserve">By default, it will show the path where the KFA application is located. Use the </w:t>
      </w:r>
      <w:r w:rsidRPr="008D1898">
        <w:rPr>
          <w:rPrChange w:id="6042" w:author="Ryan Beck" w:date="2022-10-10T12:52:00Z">
            <w:rPr>
              <w:i/>
              <w:iCs/>
            </w:rPr>
          </w:rPrChange>
        </w:rPr>
        <w:t>Browse</w:t>
      </w:r>
      <w:r w:rsidRPr="008D1898">
        <w:t xml:space="preserve"> button to point to the desired network directory. </w:t>
      </w:r>
    </w:p>
    <w:p w14:paraId="2402E3B2" w14:textId="77777777" w:rsidR="00B31AC1" w:rsidRPr="008D1898" w:rsidRDefault="00B31AC1" w:rsidP="00B31AC1">
      <w:pPr>
        <w:rPr>
          <w:rPrChange w:id="6043" w:author="Ryan Beck" w:date="2022-10-10T12:52:00Z">
            <w:rPr>
              <w:i/>
              <w:iCs/>
            </w:rPr>
          </w:rPrChange>
        </w:rPr>
      </w:pPr>
      <w:r w:rsidRPr="008D1898">
        <w:rPr>
          <w:b/>
          <w:bCs/>
          <w:rPrChange w:id="6044" w:author="Ryan Beck" w:date="2022-10-10T12:52:00Z">
            <w:rPr>
              <w:b/>
              <w:bCs/>
              <w:i/>
              <w:iCs/>
            </w:rPr>
          </w:rPrChange>
        </w:rPr>
        <w:t>Convert Old PW files</w:t>
      </w:r>
      <w:r w:rsidRPr="008D1898">
        <w:t xml:space="preserve"> – This section is used for updating existing Process Window files for compatibility* with the </w:t>
      </w:r>
      <w:bookmarkStart w:id="6045" w:name="_Hlk35255273"/>
      <w:r w:rsidRPr="008D1898">
        <w:rPr>
          <w:rPrChange w:id="6046" w:author="Ryan Beck" w:date="2022-10-10T12:52:00Z">
            <w:rPr>
              <w:i/>
              <w:iCs/>
            </w:rPr>
          </w:rPrChange>
        </w:rPr>
        <w:t xml:space="preserve">Centralized Process Window Control </w:t>
      </w:r>
      <w:bookmarkEnd w:id="6045"/>
      <w:r w:rsidRPr="008D1898">
        <w:t>option</w:t>
      </w:r>
      <w:r w:rsidRPr="008D1898">
        <w:rPr>
          <w:rPrChange w:id="6047" w:author="Ryan Beck" w:date="2022-10-10T12:52:00Z">
            <w:rPr>
              <w:i/>
              <w:iCs/>
            </w:rPr>
          </w:rPrChange>
        </w:rPr>
        <w:t xml:space="preserve">. </w:t>
      </w:r>
    </w:p>
    <w:p w14:paraId="1DE5F616" w14:textId="77777777" w:rsidR="00B31AC1" w:rsidRPr="008D1898" w:rsidRDefault="00B31AC1" w:rsidP="00B31AC1">
      <w:r w:rsidRPr="008D1898">
        <w:rPr>
          <w:b/>
          <w:bCs/>
          <w:rPrChange w:id="6048" w:author="Ryan Beck" w:date="2022-10-10T12:52:00Z">
            <w:rPr>
              <w:b/>
              <w:bCs/>
              <w:i/>
              <w:iCs/>
            </w:rPr>
          </w:rPrChange>
        </w:rPr>
        <w:t>Login/Logout</w:t>
      </w:r>
      <w:r w:rsidRPr="008D1898">
        <w:t xml:space="preserve"> – Allows you to display or deactivate all areas of the application.</w:t>
      </w:r>
    </w:p>
    <w:p w14:paraId="1A1E7C57" w14:textId="77777777" w:rsidR="00B31AC1" w:rsidRPr="008D1898" w:rsidRDefault="00B31AC1" w:rsidP="00B31AC1">
      <w:pPr>
        <w:rPr>
          <w:rPrChange w:id="6049" w:author="Ryan Beck" w:date="2022-10-10T12:52:00Z">
            <w:rPr>
              <w:i/>
              <w:iCs/>
            </w:rPr>
          </w:rPrChange>
        </w:rPr>
      </w:pPr>
      <w:r w:rsidRPr="008D1898">
        <w:rPr>
          <w:b/>
          <w:bCs/>
          <w:rPrChange w:id="6050" w:author="Ryan Beck" w:date="2022-10-10T12:52:00Z">
            <w:rPr>
              <w:b/>
              <w:bCs/>
              <w:i/>
              <w:iCs/>
            </w:rPr>
          </w:rPrChange>
        </w:rPr>
        <w:t>Change Specs Name</w:t>
      </w:r>
      <w:r w:rsidRPr="008D1898">
        <w:t xml:space="preserve"> – Allows a user to change the name of a specification. </w:t>
      </w:r>
      <w:r w:rsidRPr="008D1898">
        <w:rPr>
          <w:rPrChange w:id="6051" w:author="Ryan Beck" w:date="2022-10-10T12:52:00Z">
            <w:rPr>
              <w:i/>
              <w:iCs/>
            </w:rPr>
          </w:rPrChange>
        </w:rPr>
        <w:t>See Change Specs Name</w:t>
      </w:r>
      <w:r w:rsidRPr="008D1898">
        <w:t xml:space="preserve"> </w:t>
      </w:r>
      <w:r w:rsidRPr="008D1898">
        <w:rPr>
          <w:rPrChange w:id="6052" w:author="Ryan Beck" w:date="2022-10-10T12:52:00Z">
            <w:rPr>
              <w:i/>
              <w:iCs/>
            </w:rPr>
          </w:rPrChange>
        </w:rPr>
        <w:t>section below for details.</w:t>
      </w:r>
    </w:p>
    <w:p w14:paraId="1E94E0FC" w14:textId="77777777" w:rsidR="00B31AC1" w:rsidRPr="008D1898" w:rsidRDefault="00B31AC1" w:rsidP="00B31AC1">
      <w:r w:rsidRPr="008D1898">
        <w:rPr>
          <w:b/>
          <w:bCs/>
          <w:rPrChange w:id="6053" w:author="Ryan Beck" w:date="2022-10-10T12:52:00Z">
            <w:rPr>
              <w:b/>
              <w:bCs/>
              <w:i/>
              <w:iCs/>
            </w:rPr>
          </w:rPrChange>
        </w:rPr>
        <w:t>Settings</w:t>
      </w:r>
      <w:r w:rsidRPr="008D1898">
        <w:t xml:space="preserve"> – Used for setting units of measure (for this application), changing password, inactivity time-out, etc.</w:t>
      </w:r>
    </w:p>
    <w:p w14:paraId="5087F30C" w14:textId="77777777" w:rsidR="00B31AC1" w:rsidRPr="008D1898" w:rsidRDefault="00B31AC1" w:rsidP="00B31AC1">
      <w:r w:rsidRPr="008D1898">
        <w:rPr>
          <w:b/>
          <w:bCs/>
          <w:rPrChange w:id="6054" w:author="Ryan Beck" w:date="2022-10-10T12:52:00Z">
            <w:rPr>
              <w:b/>
              <w:bCs/>
              <w:i/>
              <w:iCs/>
            </w:rPr>
          </w:rPrChange>
        </w:rPr>
        <w:t>OK</w:t>
      </w:r>
      <w:r w:rsidRPr="008D1898">
        <w:t xml:space="preserve"> – Saves any changes and closes </w:t>
      </w:r>
      <w:proofErr w:type="gramStart"/>
      <w:r w:rsidRPr="008D1898">
        <w:t>application</w:t>
      </w:r>
      <w:proofErr w:type="gramEnd"/>
    </w:p>
    <w:p w14:paraId="0A83E27D" w14:textId="77777777" w:rsidR="00B31AC1" w:rsidRPr="008D1898" w:rsidRDefault="00B31AC1" w:rsidP="00B31AC1">
      <w:r w:rsidRPr="008D1898">
        <w:rPr>
          <w:b/>
          <w:bCs/>
          <w:rPrChange w:id="6055" w:author="Ryan Beck" w:date="2022-10-10T12:52:00Z">
            <w:rPr>
              <w:b/>
              <w:bCs/>
              <w:i/>
              <w:iCs/>
            </w:rPr>
          </w:rPrChange>
        </w:rPr>
        <w:t>Cancel</w:t>
      </w:r>
      <w:r w:rsidRPr="008D1898">
        <w:rPr>
          <w:b/>
          <w:bCs/>
        </w:rPr>
        <w:t xml:space="preserve"> </w:t>
      </w:r>
      <w:r w:rsidRPr="008D1898">
        <w:t xml:space="preserve">– Ignores any changes made and closes </w:t>
      </w:r>
      <w:proofErr w:type="gramStart"/>
      <w:r w:rsidRPr="008D1898">
        <w:t>application</w:t>
      </w:r>
      <w:proofErr w:type="gramEnd"/>
    </w:p>
    <w:p w14:paraId="009481B2" w14:textId="77777777" w:rsidR="00B31AC1" w:rsidRPr="008D1898" w:rsidRDefault="00B31AC1" w:rsidP="00B31AC1">
      <w:r w:rsidRPr="008D1898">
        <w:rPr>
          <w:b/>
          <w:bCs/>
          <w:rPrChange w:id="6056" w:author="Ryan Beck" w:date="2022-10-10T12:52:00Z">
            <w:rPr>
              <w:b/>
              <w:bCs/>
              <w:i/>
              <w:iCs/>
            </w:rPr>
          </w:rPrChange>
        </w:rPr>
        <w:t>Apply</w:t>
      </w:r>
      <w:r w:rsidRPr="008D1898">
        <w:t xml:space="preserve"> – Saves changes and keeps open the </w:t>
      </w:r>
      <w:proofErr w:type="gramStart"/>
      <w:r w:rsidRPr="008D1898">
        <w:t>application</w:t>
      </w:r>
      <w:proofErr w:type="gramEnd"/>
    </w:p>
    <w:p w14:paraId="5C404A8D" w14:textId="77777777" w:rsidR="00B31AC1" w:rsidRPr="005D4923" w:rsidRDefault="00B31AC1" w:rsidP="00B31AC1"/>
    <w:p w14:paraId="2978E89A" w14:textId="2CF3E613" w:rsidR="00B31AC1" w:rsidRPr="005D4923" w:rsidRDefault="00E3238F">
      <w:pPr>
        <w:ind w:left="720"/>
        <w:pPrChange w:id="6057" w:author="Ryan Beck" w:date="2022-11-18T12:39:00Z">
          <w:pPr/>
        </w:pPrChange>
      </w:pPr>
      <w:ins w:id="6058" w:author="Ryan Beck" w:date="2022-10-10T13:45:00Z">
        <w:r>
          <w:rPr>
            <w:b/>
            <w:bCs/>
          </w:rPr>
          <w:t>N</w:t>
        </w:r>
      </w:ins>
      <w:ins w:id="6059" w:author="Ryan Beck" w:date="2022-11-18T12:39:00Z">
        <w:r w:rsidR="00941114">
          <w:rPr>
            <w:b/>
            <w:bCs/>
          </w:rPr>
          <w:t>ote</w:t>
        </w:r>
      </w:ins>
      <w:ins w:id="6060" w:author="Ryan Beck" w:date="2022-10-10T13:46:00Z">
        <w:r>
          <w:rPr>
            <w:b/>
            <w:bCs/>
          </w:rPr>
          <w:t xml:space="preserve">: </w:t>
        </w:r>
      </w:ins>
      <w:del w:id="6061" w:author="Ryan Beck" w:date="2022-10-10T13:45:00Z">
        <w:r w:rsidR="00B31AC1" w:rsidRPr="005D4923" w:rsidDel="00E3238F">
          <w:rPr>
            <w:b/>
            <w:bCs/>
          </w:rPr>
          <w:delText>*</w:delText>
        </w:r>
      </w:del>
      <w:r w:rsidR="00B31AC1" w:rsidRPr="005D4923">
        <w:t xml:space="preserve">The </w:t>
      </w:r>
      <w:r w:rsidR="00B31AC1" w:rsidRPr="005D4923">
        <w:rPr>
          <w:i/>
          <w:iCs/>
        </w:rPr>
        <w:t>Centralized Process Window Control</w:t>
      </w:r>
      <w:r w:rsidR="00B31AC1" w:rsidRPr="005D4923">
        <w:t xml:space="preserve"> option uses a unique file format for Process Windows. When the option is in use, the software will only read Process Window files that were created or converted using the </w:t>
      </w:r>
      <w:r w:rsidR="00B31AC1" w:rsidRPr="005D4923">
        <w:rPr>
          <w:i/>
          <w:iCs/>
        </w:rPr>
        <w:t>KIC File Administrator</w:t>
      </w:r>
      <w:r w:rsidR="00B31AC1" w:rsidRPr="005D4923">
        <w:t xml:space="preserve"> application. ‘Standard’ Process Window files will not be recognized by the software when this option is enabled.</w:t>
      </w:r>
    </w:p>
    <w:p w14:paraId="1E803809" w14:textId="77777777" w:rsidR="00B31AC1" w:rsidRPr="00BC1A6A" w:rsidRDefault="00B31AC1" w:rsidP="006555DC">
      <w:pPr>
        <w:pStyle w:val="Heading3"/>
        <w:pPrChange w:id="6062" w:author="Tom Bergeron" w:date="2023-04-11T23:15:00Z">
          <w:pPr/>
        </w:pPrChange>
      </w:pPr>
      <w:r w:rsidRPr="00BC1A6A">
        <w:lastRenderedPageBreak/>
        <w:t>Working Directory</w:t>
      </w:r>
    </w:p>
    <w:p w14:paraId="37F26DD0" w14:textId="77777777" w:rsidR="00B31AC1" w:rsidRPr="005D4923" w:rsidRDefault="00B31AC1" w:rsidP="00B31AC1">
      <w:pPr>
        <w:rPr>
          <w:sz w:val="28"/>
          <w:szCs w:val="28"/>
        </w:rPr>
      </w:pPr>
      <w:r w:rsidRPr="005D4923">
        <w:rPr>
          <w:noProof/>
          <w:sz w:val="28"/>
          <w:szCs w:val="28"/>
        </w:rPr>
        <w:drawing>
          <wp:inline distT="0" distB="0" distL="0" distR="0" wp14:anchorId="1A3C4B2E" wp14:editId="161CEFC4">
            <wp:extent cx="5228052" cy="466790"/>
            <wp:effectExtent l="0" t="0" r="0" b="9525"/>
            <wp:docPr id="1058" name="Picture 10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applicatio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6A6B9568" w14:textId="77777777" w:rsidR="00B31AC1" w:rsidRPr="005D4923" w:rsidRDefault="00B31AC1" w:rsidP="00B31AC1">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C62615">
        <w:rPr>
          <w:b/>
          <w:bCs/>
          <w:i/>
          <w:iCs/>
        </w:rPr>
        <w:t>OK</w:t>
      </w:r>
      <w:r w:rsidRPr="005D4923">
        <w:t xml:space="preserve"> in the selection window, then click </w:t>
      </w:r>
      <w:r w:rsidRPr="008D1898">
        <w:rPr>
          <w:b/>
          <w:bCs/>
          <w:rPrChange w:id="6063" w:author="Ryan Beck" w:date="2022-10-10T12:52:00Z">
            <w:rPr>
              <w:i/>
              <w:iCs/>
            </w:rPr>
          </w:rPrChange>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3C4FB69C" w14:textId="77777777" w:rsidR="00B31AC1" w:rsidRPr="005D4923" w:rsidRDefault="00B31AC1" w:rsidP="00B31AC1">
      <w:pPr>
        <w:rPr>
          <w:b/>
          <w:bCs/>
          <w:i/>
          <w:iCs/>
          <w:sz w:val="28"/>
          <w:szCs w:val="28"/>
        </w:rPr>
      </w:pPr>
    </w:p>
    <w:p w14:paraId="591D53DD" w14:textId="490A8268" w:rsidR="00B31AC1" w:rsidRPr="00BC1A6A" w:rsidRDefault="00B31AC1" w:rsidP="006555DC">
      <w:pPr>
        <w:pStyle w:val="Heading3"/>
        <w:pPrChange w:id="6064" w:author="Tom Bergeron" w:date="2023-04-11T23:15:00Z">
          <w:pPr/>
        </w:pPrChange>
      </w:pPr>
      <w:r w:rsidRPr="00BC1A6A">
        <w:t xml:space="preserve">Convert Old PW </w:t>
      </w:r>
      <w:r w:rsidR="00BC1A6A">
        <w:t>F</w:t>
      </w:r>
      <w:r w:rsidRPr="00BC1A6A">
        <w:t>iles</w:t>
      </w:r>
    </w:p>
    <w:p w14:paraId="55273347" w14:textId="77777777" w:rsidR="00B31AC1" w:rsidRPr="005D4923" w:rsidRDefault="00B31AC1" w:rsidP="00B31AC1">
      <w:r>
        <w:rPr>
          <w:noProof/>
        </w:rPr>
        <w:drawing>
          <wp:inline distT="0" distB="0" distL="0" distR="0" wp14:anchorId="6F26F3B0" wp14:editId="435E5C0F">
            <wp:extent cx="4460670" cy="458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2">
                      <a:extLst>
                        <a:ext uri="{28A0092B-C50C-407E-A947-70E740481C1C}">
                          <a14:useLocalDpi xmlns:a14="http://schemas.microsoft.com/office/drawing/2010/main" val="0"/>
                        </a:ext>
                      </a:extLst>
                    </a:blip>
                    <a:stretch>
                      <a:fillRect/>
                    </a:stretch>
                  </pic:blipFill>
                  <pic:spPr>
                    <a:xfrm>
                      <a:off x="0" y="0"/>
                      <a:ext cx="4460670" cy="458224"/>
                    </a:xfrm>
                    <a:prstGeom prst="rect">
                      <a:avLst/>
                    </a:prstGeom>
                  </pic:spPr>
                </pic:pic>
              </a:graphicData>
            </a:graphic>
          </wp:inline>
        </w:drawing>
      </w:r>
    </w:p>
    <w:p w14:paraId="5BE71D82" w14:textId="77777777" w:rsidR="00B31AC1" w:rsidRPr="005D4923" w:rsidRDefault="00B31AC1" w:rsidP="00B31AC1">
      <w:r w:rsidRPr="005D4923">
        <w:t xml:space="preserve">This section enables you to easily convert any existing Process Window files you already have into the updated format so they can be used with the </w:t>
      </w:r>
      <w:bookmarkStart w:id="6065" w:name="_Hlk35345874"/>
      <w:r w:rsidRPr="005D4923">
        <w:rPr>
          <w:i/>
          <w:iCs/>
        </w:rPr>
        <w:t>Centralized Process Window Control</w:t>
      </w:r>
      <w:r w:rsidRPr="005D4923">
        <w:t xml:space="preserve"> option</w:t>
      </w:r>
      <w:bookmarkEnd w:id="6065"/>
      <w:r w:rsidRPr="005D4923">
        <w:t>. To update existing files:</w:t>
      </w:r>
    </w:p>
    <w:p w14:paraId="4C63E196" w14:textId="77777777" w:rsidR="00B31AC1" w:rsidRPr="005D4923" w:rsidRDefault="00B31AC1" w:rsidP="00B31AC1">
      <w:pPr>
        <w:rPr>
          <w:u w:val="single"/>
        </w:rPr>
      </w:pPr>
    </w:p>
    <w:p w14:paraId="2ED21DC5" w14:textId="5D20F41B" w:rsidR="00B31AC1" w:rsidRPr="005D4923" w:rsidRDefault="00B31AC1" w:rsidP="00B31AC1">
      <w:r w:rsidRPr="005D4923">
        <w:t xml:space="preserve">Click on the </w:t>
      </w:r>
      <w:r w:rsidRPr="00C62615">
        <w:rPr>
          <w:b/>
          <w:b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w:t>
      </w:r>
      <w:r w:rsidRPr="00C62615">
        <w:rPr>
          <w:rFonts w:ascii="Courier New" w:hAnsi="Courier New" w:cs="Courier New"/>
        </w:rPr>
        <w:t>C:\e-APS\ProcessSpecs</w:t>
      </w:r>
      <w:r w:rsidRPr="005D4923">
        <w:t xml:space="preserve">). Click the </w:t>
      </w:r>
      <w:r w:rsidRPr="00C62615">
        <w:rPr>
          <w:b/>
          <w:bCs/>
        </w:rPr>
        <w:t>Apply</w:t>
      </w:r>
      <w:r w:rsidRPr="005D4923">
        <w:t xml:space="preserve"> button. All Process Windows files </w:t>
      </w:r>
      <w:proofErr w:type="gramStart"/>
      <w:r w:rsidRPr="005D4923">
        <w:t>(.KIC</w:t>
      </w:r>
      <w:proofErr w:type="gramEnd"/>
      <w:r w:rsidRPr="005D4923">
        <w:t xml:space="preserve">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4DCCE615" w14:textId="1498E0A1" w:rsidR="00B31AC1" w:rsidRPr="005D4923" w:rsidRDefault="00B31AC1" w:rsidP="00B31AC1">
      <w:pPr>
        <w:rPr>
          <w:sz w:val="28"/>
          <w:szCs w:val="28"/>
        </w:rPr>
      </w:pPr>
    </w:p>
    <w:p w14:paraId="48A39376" w14:textId="47EE2D72" w:rsidR="00B31AC1" w:rsidRPr="00D9240F" w:rsidRDefault="00FA7A5F" w:rsidP="006555DC">
      <w:pPr>
        <w:pStyle w:val="Heading3"/>
        <w:pPrChange w:id="6066" w:author="Tom Bergeron" w:date="2023-04-11T23:15:00Z">
          <w:pPr/>
        </w:pPrChange>
      </w:pPr>
      <w:r w:rsidRPr="00D9240F">
        <w:rPr>
          <w:noProof/>
        </w:rPr>
        <w:drawing>
          <wp:anchor distT="0" distB="0" distL="114300" distR="114300" simplePos="0" relativeHeight="252470272" behindDoc="1" locked="0" layoutInCell="1" allowOverlap="1" wp14:anchorId="2331B21F" wp14:editId="5E25D7E8">
            <wp:simplePos x="0" y="0"/>
            <wp:positionH relativeFrom="margin">
              <wp:posOffset>2380615</wp:posOffset>
            </wp:positionH>
            <wp:positionV relativeFrom="paragraph">
              <wp:posOffset>87630</wp:posOffset>
            </wp:positionV>
            <wp:extent cx="3475990" cy="3243580"/>
            <wp:effectExtent l="0" t="0" r="0" b="0"/>
            <wp:wrapTight wrapText="left">
              <wp:wrapPolygon edited="0">
                <wp:start x="0" y="0"/>
                <wp:lineTo x="0" y="21439"/>
                <wp:lineTo x="21426" y="21439"/>
                <wp:lineTo x="21426"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75990" cy="3243580"/>
                    </a:xfrm>
                    <a:prstGeom prst="rect">
                      <a:avLst/>
                    </a:prstGeom>
                  </pic:spPr>
                </pic:pic>
              </a:graphicData>
            </a:graphic>
            <wp14:sizeRelH relativeFrom="margin">
              <wp14:pctWidth>0</wp14:pctWidth>
            </wp14:sizeRelH>
            <wp14:sizeRelV relativeFrom="margin">
              <wp14:pctHeight>0</wp14:pctHeight>
            </wp14:sizeRelV>
          </wp:anchor>
        </w:drawing>
      </w:r>
      <w:r w:rsidR="00B31AC1" w:rsidRPr="00D9240F">
        <w:t>Change Spec Name</w:t>
      </w:r>
    </w:p>
    <w:p w14:paraId="465CFBEB" w14:textId="77777777" w:rsidR="00B31AC1" w:rsidRPr="005D4923" w:rsidRDefault="00B31AC1" w:rsidP="00B31AC1">
      <w:r w:rsidRPr="005D4923">
        <w:t>This functionality is available for users who need to customize the name of a given specification to meet their internal naming conventions for process specifications. The updated name is what will display in the Process Windows.</w:t>
      </w:r>
    </w:p>
    <w:p w14:paraId="78394F58" w14:textId="77777777" w:rsidR="00B31AC1" w:rsidRPr="005D4923" w:rsidRDefault="00B31AC1" w:rsidP="00B31AC1">
      <w:r w:rsidRPr="005D4923">
        <w:t xml:space="preserve">If you need to change a specification, check the </w:t>
      </w:r>
      <w:r w:rsidRPr="00941114">
        <w:rPr>
          <w:b/>
          <w:bCs/>
          <w:i/>
          <w:iCs/>
          <w:rPrChange w:id="6067" w:author="Ryan Beck" w:date="2022-11-18T12:40:00Z">
            <w:rPr>
              <w:i/>
              <w:iCs/>
            </w:rPr>
          </w:rPrChange>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941114">
        <w:rPr>
          <w:b/>
          <w:bCs/>
          <w:rPrChange w:id="6068" w:author="Ryan Beck" w:date="2022-11-18T12:40:00Z">
            <w:rPr>
              <w:i/>
              <w:iCs/>
            </w:rPr>
          </w:rPrChange>
        </w:rPr>
        <w:t>Save</w:t>
      </w:r>
      <w:r w:rsidRPr="00941114">
        <w:rPr>
          <w:b/>
          <w:bCs/>
          <w:rPrChange w:id="6069" w:author="Ryan Beck" w:date="2022-11-18T12:40:00Z">
            <w:rPr/>
          </w:rPrChange>
        </w:rPr>
        <w:t xml:space="preserve"> </w:t>
      </w:r>
      <w:r w:rsidRPr="005D4923">
        <w:t xml:space="preserve">then </w:t>
      </w:r>
      <w:r w:rsidRPr="00941114">
        <w:rPr>
          <w:b/>
          <w:bCs/>
          <w:rPrChange w:id="6070" w:author="Ryan Beck" w:date="2022-11-18T12:40:00Z">
            <w:rPr>
              <w:i/>
              <w:iCs/>
            </w:rPr>
          </w:rPrChange>
        </w:rPr>
        <w:t>Exit</w:t>
      </w:r>
      <w:r w:rsidRPr="00941114">
        <w:rPr>
          <w:b/>
          <w:bCs/>
          <w:rPrChange w:id="6071" w:author="Ryan Beck" w:date="2022-11-18T12:40:00Z">
            <w:rPr/>
          </w:rPrChange>
        </w:rPr>
        <w:t xml:space="preserve"> </w:t>
      </w:r>
      <w:r w:rsidRPr="005D4923">
        <w:t>when you’ve completed your changes.</w:t>
      </w:r>
    </w:p>
    <w:p w14:paraId="49A5CF2A" w14:textId="77777777" w:rsidR="00B31AC1" w:rsidRPr="005D4923" w:rsidRDefault="00B31AC1" w:rsidP="00B31AC1">
      <w:pPr>
        <w:rPr>
          <w:b/>
          <w:bCs/>
          <w:i/>
          <w:iCs/>
          <w:sz w:val="28"/>
          <w:szCs w:val="28"/>
        </w:rPr>
      </w:pPr>
    </w:p>
    <w:p w14:paraId="7909632F" w14:textId="77777777" w:rsidR="00B31AC1" w:rsidRPr="005D4923" w:rsidRDefault="00B31AC1" w:rsidP="00B31AC1">
      <w:pPr>
        <w:rPr>
          <w:b/>
          <w:bCs/>
          <w:i/>
          <w:iCs/>
          <w:sz w:val="28"/>
          <w:szCs w:val="28"/>
        </w:rPr>
      </w:pPr>
    </w:p>
    <w:p w14:paraId="782EF59C" w14:textId="77777777" w:rsidR="00B31AC1" w:rsidRPr="005D4923" w:rsidRDefault="00B31AC1" w:rsidP="00B31AC1">
      <w:pPr>
        <w:rPr>
          <w:sz w:val="28"/>
          <w:szCs w:val="28"/>
        </w:rPr>
      </w:pPr>
    </w:p>
    <w:p w14:paraId="3C916579" w14:textId="77777777" w:rsidR="00B31AC1" w:rsidRPr="005D4923" w:rsidRDefault="00B31AC1" w:rsidP="00B31AC1">
      <w:pPr>
        <w:rPr>
          <w:sz w:val="28"/>
          <w:szCs w:val="28"/>
        </w:rPr>
      </w:pPr>
    </w:p>
    <w:p w14:paraId="30EE99EA" w14:textId="77777777" w:rsidR="00B31AC1" w:rsidRPr="005D4923" w:rsidRDefault="00B31AC1" w:rsidP="00B31AC1">
      <w:pPr>
        <w:rPr>
          <w:sz w:val="28"/>
          <w:szCs w:val="28"/>
        </w:rPr>
      </w:pPr>
    </w:p>
    <w:p w14:paraId="4C93805F" w14:textId="77777777" w:rsidR="00B31AC1" w:rsidRPr="005D4923" w:rsidRDefault="00B31AC1" w:rsidP="00B31AC1">
      <w:pPr>
        <w:rPr>
          <w:sz w:val="28"/>
          <w:szCs w:val="28"/>
        </w:rPr>
      </w:pPr>
    </w:p>
    <w:p w14:paraId="51B09899" w14:textId="77777777" w:rsidR="00B31AC1" w:rsidRPr="005D4923" w:rsidRDefault="00B31AC1" w:rsidP="00B31AC1">
      <w:pPr>
        <w:rPr>
          <w:sz w:val="28"/>
          <w:szCs w:val="28"/>
        </w:rPr>
      </w:pPr>
    </w:p>
    <w:p w14:paraId="7EDB087C" w14:textId="77777777" w:rsidR="00B31AC1" w:rsidRPr="005D4923" w:rsidRDefault="00B31AC1" w:rsidP="00B31AC1">
      <w:pPr>
        <w:rPr>
          <w:sz w:val="28"/>
          <w:szCs w:val="28"/>
        </w:rPr>
      </w:pPr>
    </w:p>
    <w:p w14:paraId="33E17442" w14:textId="42C636D7" w:rsidR="00B31AC1" w:rsidRPr="005D4923" w:rsidRDefault="00B31AC1" w:rsidP="002D7822">
      <w:pPr>
        <w:pStyle w:val="Heading2"/>
      </w:pPr>
      <w:bookmarkStart w:id="6072" w:name="_Toc66962675"/>
      <w:bookmarkStart w:id="6073" w:name="_Toc67395088"/>
      <w:bookmarkStart w:id="6074" w:name="_Toc67395363"/>
      <w:bookmarkStart w:id="6075" w:name="_Toc69230229"/>
      <w:bookmarkStart w:id="6076" w:name="_Toc69230801"/>
      <w:bookmarkStart w:id="6077" w:name="_Toc83830716"/>
      <w:bookmarkStart w:id="6078" w:name="_Toc83831126"/>
      <w:bookmarkStart w:id="6079" w:name="_Toc83831431"/>
      <w:bookmarkStart w:id="6080" w:name="_Toc86830573"/>
      <w:bookmarkStart w:id="6081" w:name="_Toc86831560"/>
      <w:bookmarkStart w:id="6082" w:name="_Toc86831756"/>
      <w:bookmarkStart w:id="6083" w:name="_Toc86846241"/>
      <w:bookmarkStart w:id="6084" w:name="_Toc86846614"/>
      <w:bookmarkStart w:id="6085" w:name="_Toc119049810"/>
      <w:bookmarkStart w:id="6086" w:name="_Toc119050746"/>
      <w:bookmarkStart w:id="6087" w:name="_Toc130360826"/>
      <w:r w:rsidRPr="005D4923">
        <w:lastRenderedPageBreak/>
        <w:t xml:space="preserve">Configuration of </w:t>
      </w:r>
      <w:r w:rsidR="00D9240F">
        <w:t>S</w:t>
      </w:r>
      <w:r w:rsidRPr="005D4923">
        <w:t>oftware</w:t>
      </w:r>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p>
    <w:p w14:paraId="6B35E183" w14:textId="77777777" w:rsidR="00B31AC1" w:rsidRPr="005D4923" w:rsidRDefault="00B31AC1" w:rsidP="00B31AC1">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0D19611E" w14:textId="77777777" w:rsidR="00B31AC1" w:rsidRPr="005D4923" w:rsidRDefault="00B31AC1" w:rsidP="00B31AC1">
      <w:pPr>
        <w:jc w:val="center"/>
      </w:pPr>
      <w:r>
        <w:rPr>
          <w:noProof/>
        </w:rPr>
        <w:drawing>
          <wp:inline distT="0" distB="0" distL="0" distR="0" wp14:anchorId="28028FA6" wp14:editId="751BCB01">
            <wp:extent cx="3145535" cy="1343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extLst>
                        <a:ext uri="{28A0092B-C50C-407E-A947-70E740481C1C}">
                          <a14:useLocalDpi xmlns:a14="http://schemas.microsoft.com/office/drawing/2010/main" val="0"/>
                        </a:ext>
                      </a:extLst>
                    </a:blip>
                    <a:stretch>
                      <a:fillRect/>
                    </a:stretch>
                  </pic:blipFill>
                  <pic:spPr>
                    <a:xfrm>
                      <a:off x="0" y="0"/>
                      <a:ext cx="3145535" cy="1343116"/>
                    </a:xfrm>
                    <a:prstGeom prst="rect">
                      <a:avLst/>
                    </a:prstGeom>
                  </pic:spPr>
                </pic:pic>
              </a:graphicData>
            </a:graphic>
          </wp:inline>
        </w:drawing>
      </w:r>
    </w:p>
    <w:p w14:paraId="21AF7F90" w14:textId="77777777" w:rsidR="00B31AC1" w:rsidRPr="005D4923" w:rsidRDefault="00B31AC1" w:rsidP="00B31AC1">
      <w:r w:rsidRPr="005D4923">
        <w:t>When a valid key with the option included is detected, an additional prompt will appear allowing you to ‘disable’ the CPWC function, or continue with including the CPWC configuration:</w:t>
      </w:r>
    </w:p>
    <w:p w14:paraId="64BD6B9C" w14:textId="77777777" w:rsidR="00B31AC1" w:rsidRPr="005D4923" w:rsidRDefault="00B31AC1" w:rsidP="00B31AC1"/>
    <w:p w14:paraId="51D637A2" w14:textId="77777777" w:rsidR="00B31AC1" w:rsidRPr="005D4923" w:rsidRDefault="00B31AC1" w:rsidP="00B31AC1">
      <w:pPr>
        <w:jc w:val="center"/>
      </w:pPr>
      <w:r w:rsidRPr="005D4923">
        <w:rPr>
          <w:noProof/>
        </w:rPr>
        <w:drawing>
          <wp:inline distT="0" distB="0" distL="0" distR="0" wp14:anchorId="0B6C0A7E" wp14:editId="4ADB4A35">
            <wp:extent cx="3380740" cy="1363427"/>
            <wp:effectExtent l="0" t="0" r="0" b="8255"/>
            <wp:docPr id="1062" name="Picture 10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text, applicatio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088" w:name="_Hlk35347943"/>
    </w:p>
    <w:bookmarkEnd w:id="6088"/>
    <w:p w14:paraId="22211446" w14:textId="77777777" w:rsidR="00B31AC1" w:rsidRPr="005D4923" w:rsidRDefault="00B31AC1" w:rsidP="00B31AC1"/>
    <w:p w14:paraId="6A1393C6" w14:textId="77777777" w:rsidR="00B31AC1" w:rsidRPr="005D4923" w:rsidRDefault="00B31AC1" w:rsidP="00B31AC1"/>
    <w:p w14:paraId="0C1904AD" w14:textId="77777777" w:rsidR="00B31AC1" w:rsidRPr="005D4923" w:rsidRDefault="00B31AC1" w:rsidP="00B31AC1">
      <w:r w:rsidRPr="005D4923">
        <w:t xml:space="preserve">After installation of the software is completed, you will also need to specify the network directory where the Process Window files will be retrieved from. This will be done through the </w:t>
      </w:r>
      <w:r w:rsidRPr="00D9240F">
        <w:rPr>
          <w:rFonts w:ascii="Courier New" w:hAnsi="Courier New" w:cs="Courier New"/>
          <w:i/>
          <w:iCs/>
          <w:rPrChange w:id="6089" w:author="Ryan Beck" w:date="2022-11-18T12:41:00Z">
            <w:rPr>
              <w:i/>
              <w:iCs/>
            </w:rPr>
          </w:rPrChange>
        </w:rPr>
        <w:t>ConfigurationProgram.exe</w:t>
      </w:r>
      <w:r w:rsidRPr="005D4923">
        <w:t xml:space="preserve"> utility:</w:t>
      </w:r>
    </w:p>
    <w:p w14:paraId="36D509FC" w14:textId="1A6029D6" w:rsidR="00B31AC1" w:rsidRPr="005D4923" w:rsidRDefault="00B31AC1" w:rsidP="00B31AC1">
      <w:pPr>
        <w:ind w:left="720"/>
      </w:pPr>
      <w:bookmarkStart w:id="6090" w:name="_Hlk35348669"/>
    </w:p>
    <w:p w14:paraId="25ECD7AC" w14:textId="458F6735" w:rsidR="00B31AC1" w:rsidRDefault="00C62615" w:rsidP="00B31AC1">
      <w:pPr>
        <w:numPr>
          <w:ilvl w:val="0"/>
          <w:numId w:val="154"/>
        </w:numPr>
      </w:pPr>
      <w:r>
        <w:rPr>
          <w:noProof/>
        </w:rPr>
        <w:drawing>
          <wp:anchor distT="0" distB="0" distL="114300" distR="114300" simplePos="0" relativeHeight="252496896" behindDoc="1" locked="0" layoutInCell="1" allowOverlap="1" wp14:anchorId="59BAA333" wp14:editId="64BE1937">
            <wp:simplePos x="0" y="0"/>
            <wp:positionH relativeFrom="margin">
              <wp:posOffset>2774171</wp:posOffset>
            </wp:positionH>
            <wp:positionV relativeFrom="paragraph">
              <wp:posOffset>59055</wp:posOffset>
            </wp:positionV>
            <wp:extent cx="2983865" cy="2834005"/>
            <wp:effectExtent l="0" t="0" r="6985" b="4445"/>
            <wp:wrapTight wrapText="left">
              <wp:wrapPolygon edited="0">
                <wp:start x="0" y="0"/>
                <wp:lineTo x="0" y="21489"/>
                <wp:lineTo x="21513" y="21489"/>
                <wp:lineTo x="2151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75">
                      <a:extLst>
                        <a:ext uri="{28A0092B-C50C-407E-A947-70E740481C1C}">
                          <a14:useLocalDpi xmlns:a14="http://schemas.microsoft.com/office/drawing/2010/main" val="0"/>
                        </a:ext>
                      </a:extLst>
                    </a:blip>
                    <a:stretch>
                      <a:fillRect/>
                    </a:stretch>
                  </pic:blipFill>
                  <pic:spPr>
                    <a:xfrm>
                      <a:off x="0" y="0"/>
                      <a:ext cx="2983865" cy="2834005"/>
                    </a:xfrm>
                    <a:prstGeom prst="rect">
                      <a:avLst/>
                    </a:prstGeom>
                  </pic:spPr>
                </pic:pic>
              </a:graphicData>
            </a:graphic>
            <wp14:sizeRelH relativeFrom="margin">
              <wp14:pctWidth>0</wp14:pctWidth>
            </wp14:sizeRelH>
            <wp14:sizeRelV relativeFrom="margin">
              <wp14:pctHeight>0</wp14:pctHeight>
            </wp14:sizeRelV>
          </wp:anchor>
        </w:drawing>
      </w:r>
      <w:r w:rsidR="00B31AC1" w:rsidRPr="005D4923">
        <w:t xml:space="preserve">Shut down the </w:t>
      </w:r>
      <w:proofErr w:type="gramStart"/>
      <w:r w:rsidR="00B31AC1" w:rsidRPr="005D4923">
        <w:t>software</w:t>
      </w:r>
      <w:proofErr w:type="gramEnd"/>
    </w:p>
    <w:p w14:paraId="29772EC0" w14:textId="77777777" w:rsidR="00C62615" w:rsidRPr="00C62615" w:rsidRDefault="00C62615" w:rsidP="00C62615">
      <w:pPr>
        <w:ind w:left="720"/>
        <w:rPr>
          <w:sz w:val="10"/>
          <w:szCs w:val="10"/>
        </w:rPr>
      </w:pPr>
    </w:p>
    <w:p w14:paraId="0A1AB422" w14:textId="2600800B" w:rsidR="00B31AC1" w:rsidRDefault="00B31AC1" w:rsidP="00B31AC1">
      <w:pPr>
        <w:numPr>
          <w:ilvl w:val="0"/>
          <w:numId w:val="154"/>
        </w:numPr>
        <w:rPr>
          <w:rFonts w:ascii="Courier New" w:hAnsi="Courier New" w:cs="Courier New"/>
        </w:rPr>
      </w:pPr>
      <w:r w:rsidRPr="005D4923">
        <w:t xml:space="preserve">Browse to the </w:t>
      </w:r>
      <w:r w:rsidRPr="00EE27CD">
        <w:rPr>
          <w:rFonts w:ascii="Courier New" w:hAnsi="Courier New" w:cs="Courier New"/>
          <w:rPrChange w:id="6091" w:author="Ryan Beck" w:date="2022-10-10T12:53:00Z">
            <w:rPr/>
          </w:rPrChange>
        </w:rPr>
        <w:t>C:\</w:t>
      </w:r>
      <w:r w:rsidR="00EB1FCE" w:rsidRPr="00EE27CD">
        <w:rPr>
          <w:rFonts w:ascii="Courier New" w:hAnsi="Courier New" w:cs="Courier New"/>
          <w:rPrChange w:id="6092" w:author="Ryan Beck" w:date="2022-10-10T12:53:00Z">
            <w:rPr/>
          </w:rPrChange>
        </w:rPr>
        <w:t>e-APS</w:t>
      </w:r>
      <w:r w:rsidRPr="00EE27CD">
        <w:rPr>
          <w:rFonts w:ascii="Courier New" w:hAnsi="Courier New" w:cs="Courier New"/>
          <w:rPrChange w:id="6093" w:author="Ryan Beck" w:date="2022-10-10T12:53:00Z">
            <w:rPr/>
          </w:rPrChange>
        </w:rPr>
        <w:t xml:space="preserve"> </w:t>
      </w:r>
      <w:proofErr w:type="gramStart"/>
      <w:r w:rsidRPr="00EE27CD">
        <w:rPr>
          <w:rFonts w:ascii="Courier New" w:hAnsi="Courier New" w:cs="Courier New"/>
          <w:rPrChange w:id="6094" w:author="Ryan Beck" w:date="2022-10-10T12:53:00Z">
            <w:rPr/>
          </w:rPrChange>
        </w:rPr>
        <w:t>directory</w:t>
      </w:r>
      <w:proofErr w:type="gramEnd"/>
    </w:p>
    <w:p w14:paraId="7C3CDA4B" w14:textId="77777777" w:rsidR="00C62615" w:rsidRPr="00C62615" w:rsidRDefault="00C62615" w:rsidP="00C62615">
      <w:pPr>
        <w:ind w:left="720"/>
        <w:rPr>
          <w:rFonts w:ascii="Courier New" w:hAnsi="Courier New" w:cs="Courier New"/>
          <w:sz w:val="10"/>
          <w:szCs w:val="10"/>
          <w:rPrChange w:id="6095" w:author="Ryan Beck" w:date="2022-10-10T12:53:00Z">
            <w:rPr/>
          </w:rPrChange>
        </w:rPr>
      </w:pPr>
    </w:p>
    <w:p w14:paraId="3D7D3D3D" w14:textId="5C495510" w:rsidR="00B31AC1" w:rsidRDefault="00B31AC1" w:rsidP="00B31AC1">
      <w:pPr>
        <w:numPr>
          <w:ilvl w:val="0"/>
          <w:numId w:val="154"/>
        </w:numPr>
      </w:pPr>
      <w:r w:rsidRPr="005D4923">
        <w:t xml:space="preserve">Run the </w:t>
      </w:r>
      <w:r w:rsidRPr="00C62615">
        <w:rPr>
          <w:rFonts w:ascii="Courier New" w:hAnsi="Courier New" w:cs="Courier New"/>
          <w:i/>
          <w:iCs/>
        </w:rPr>
        <w:t>ConfigurationProgram.exe</w:t>
      </w:r>
      <w:r w:rsidRPr="005D4923">
        <w:t xml:space="preserve"> </w:t>
      </w:r>
      <w:proofErr w:type="gramStart"/>
      <w:r w:rsidRPr="005D4923">
        <w:t>file</w:t>
      </w:r>
      <w:proofErr w:type="gramEnd"/>
      <w:r w:rsidRPr="005D4923">
        <w:t xml:space="preserve"> </w:t>
      </w:r>
    </w:p>
    <w:p w14:paraId="04513470" w14:textId="77777777" w:rsidR="00C62615" w:rsidRPr="00C62615" w:rsidRDefault="00C62615" w:rsidP="00C62615">
      <w:pPr>
        <w:rPr>
          <w:sz w:val="10"/>
          <w:szCs w:val="10"/>
        </w:rPr>
      </w:pPr>
    </w:p>
    <w:p w14:paraId="08A3328B" w14:textId="76D8AE21" w:rsidR="00B31AC1" w:rsidRDefault="00B31AC1" w:rsidP="00B31AC1">
      <w:pPr>
        <w:numPr>
          <w:ilvl w:val="0"/>
          <w:numId w:val="154"/>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w:t>
      </w:r>
      <w:proofErr w:type="gramStart"/>
      <w:r w:rsidRPr="005D4923">
        <w:t>utility</w:t>
      </w:r>
      <w:proofErr w:type="gramEnd"/>
    </w:p>
    <w:p w14:paraId="719D0C64" w14:textId="77777777" w:rsidR="00C62615" w:rsidRPr="00C62615" w:rsidRDefault="00C62615" w:rsidP="00C62615">
      <w:pPr>
        <w:rPr>
          <w:sz w:val="10"/>
          <w:szCs w:val="10"/>
        </w:rPr>
      </w:pPr>
    </w:p>
    <w:p w14:paraId="77D6A8C1" w14:textId="77777777" w:rsidR="00B31AC1" w:rsidRPr="005D4923" w:rsidRDefault="00B31AC1" w:rsidP="00B31AC1">
      <w:pPr>
        <w:numPr>
          <w:ilvl w:val="0"/>
          <w:numId w:val="154"/>
        </w:numPr>
      </w:pPr>
      <w:r w:rsidRPr="005D4923">
        <w:t xml:space="preserve">Click </w:t>
      </w:r>
      <w:r w:rsidRPr="00EE27CD">
        <w:rPr>
          <w:b/>
          <w:bCs/>
          <w:rPrChange w:id="6096" w:author="Ryan Beck" w:date="2022-10-10T12:53:00Z">
            <w:rPr>
              <w:i/>
              <w:iCs/>
            </w:rPr>
          </w:rPrChange>
        </w:rPr>
        <w:t>Apply</w:t>
      </w:r>
      <w:r w:rsidRPr="00EE27CD">
        <w:rPr>
          <w:b/>
          <w:bCs/>
          <w:rPrChange w:id="6097" w:author="Ryan Beck" w:date="2022-10-10T12:53:00Z">
            <w:rPr/>
          </w:rPrChange>
        </w:rPr>
        <w:t xml:space="preserve"> </w:t>
      </w:r>
      <w:r w:rsidRPr="005D4923">
        <w:t xml:space="preserve">and </w:t>
      </w:r>
      <w:r w:rsidRPr="00EE27CD">
        <w:rPr>
          <w:b/>
          <w:bCs/>
          <w:rPrChange w:id="6098" w:author="Ryan Beck" w:date="2022-10-10T12:53:00Z">
            <w:rPr>
              <w:i/>
              <w:iCs/>
            </w:rPr>
          </w:rPrChange>
        </w:rPr>
        <w:t>OK</w:t>
      </w:r>
      <w:r w:rsidRPr="005D4923">
        <w:rPr>
          <w:i/>
          <w:iCs/>
        </w:rPr>
        <w:t xml:space="preserve"> </w:t>
      </w:r>
      <w:r w:rsidRPr="005D4923">
        <w:t xml:space="preserve">to save the changes and close the </w:t>
      </w:r>
      <w:proofErr w:type="gramStart"/>
      <w:r w:rsidRPr="005D4923">
        <w:t>utility</w:t>
      </w:r>
      <w:proofErr w:type="gramEnd"/>
    </w:p>
    <w:bookmarkEnd w:id="6090"/>
    <w:p w14:paraId="0114DF0A" w14:textId="77777777" w:rsidR="00B31AC1" w:rsidRPr="005D4923" w:rsidRDefault="00B31AC1" w:rsidP="00B31AC1">
      <w:pPr>
        <w:ind w:left="720"/>
      </w:pPr>
    </w:p>
    <w:p w14:paraId="18BD3DE7" w14:textId="77777777" w:rsidR="00B31AC1" w:rsidRPr="005D4923" w:rsidRDefault="00B31AC1" w:rsidP="00B31AC1"/>
    <w:p w14:paraId="2EFC9465" w14:textId="11C26186" w:rsidR="00B31AC1" w:rsidRPr="005D4923" w:rsidRDefault="00B31AC1" w:rsidP="00B31AC1"/>
    <w:p w14:paraId="2AD5C4FE" w14:textId="0B7985E8" w:rsidR="00B31AC1" w:rsidRPr="005D4923" w:rsidRDefault="00B31AC1" w:rsidP="00B31AC1"/>
    <w:p w14:paraId="65F2FB62" w14:textId="5A9175A4" w:rsidR="00B31AC1" w:rsidRPr="005D4923" w:rsidRDefault="00B31AC1" w:rsidP="00B31AC1"/>
    <w:p w14:paraId="35A2BC27" w14:textId="684A305A" w:rsidR="00B31AC1" w:rsidRPr="005D4923" w:rsidRDefault="00B31AC1" w:rsidP="00B31AC1"/>
    <w:p w14:paraId="3F18E25C" w14:textId="692405D4" w:rsidR="00B31AC1" w:rsidRPr="005D4923" w:rsidRDefault="00C62615" w:rsidP="00B31AC1">
      <w:r>
        <w:rPr>
          <w:noProof/>
        </w:rPr>
        <mc:AlternateContent>
          <mc:Choice Requires="wps">
            <w:drawing>
              <wp:anchor distT="0" distB="0" distL="114300" distR="114300" simplePos="0" relativeHeight="252523520" behindDoc="0" locked="0" layoutInCell="1" allowOverlap="1" wp14:anchorId="5BCA9326" wp14:editId="71D9C562">
                <wp:simplePos x="0" y="0"/>
                <wp:positionH relativeFrom="column">
                  <wp:posOffset>2783241</wp:posOffset>
                </wp:positionH>
                <wp:positionV relativeFrom="paragraph">
                  <wp:posOffset>12065</wp:posOffset>
                </wp:positionV>
                <wp:extent cx="1762125" cy="228564"/>
                <wp:effectExtent l="0" t="0" r="28575" b="19685"/>
                <wp:wrapNone/>
                <wp:docPr id="62" name="Rectangle 62"/>
                <wp:cNvGraphicFramePr/>
                <a:graphic xmlns:a="http://schemas.openxmlformats.org/drawingml/2006/main">
                  <a:graphicData uri="http://schemas.microsoft.com/office/word/2010/wordprocessingShape">
                    <wps:wsp>
                      <wps:cNvSpPr/>
                      <wps:spPr>
                        <a:xfrm>
                          <a:off x="0" y="0"/>
                          <a:ext cx="1762125" cy="22856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3FFB5" id="Rectangle 62" o:spid="_x0000_s1026" style="position:absolute;margin-left:219.15pt;margin-top:.95pt;width:138.75pt;height:18pt;z-index:25252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" filled="f" strokecolor="red" strokeweight="2pt"/>
            </w:pict>
          </mc:Fallback>
        </mc:AlternateContent>
      </w:r>
    </w:p>
    <w:p w14:paraId="38B0B41F" w14:textId="77777777" w:rsidR="00B31AC1" w:rsidRPr="005D4923" w:rsidRDefault="00B31AC1" w:rsidP="00B31AC1"/>
    <w:p w14:paraId="6DFAD4C9" w14:textId="77777777" w:rsidR="00B31AC1" w:rsidRPr="005D4923" w:rsidRDefault="00B31AC1" w:rsidP="00B31AC1">
      <w:r w:rsidRPr="005D4923">
        <w:tab/>
      </w:r>
      <w:r w:rsidRPr="005D4923">
        <w:tab/>
      </w:r>
      <w:r w:rsidRPr="005D4923">
        <w:tab/>
      </w:r>
      <w:r w:rsidRPr="005D4923">
        <w:tab/>
      </w:r>
    </w:p>
    <w:p w14:paraId="4AC226D1" w14:textId="2264AE66" w:rsidR="00B31AC1" w:rsidRPr="005D4923" w:rsidRDefault="00B31AC1" w:rsidP="002D7822">
      <w:pPr>
        <w:pStyle w:val="Heading2"/>
      </w:pPr>
      <w:bookmarkStart w:id="6099" w:name="_Hlk35349293"/>
      <w:bookmarkStart w:id="6100" w:name="_Toc66962676"/>
      <w:bookmarkStart w:id="6101" w:name="_Toc67395089"/>
      <w:bookmarkStart w:id="6102" w:name="_Toc67395364"/>
      <w:bookmarkStart w:id="6103" w:name="_Toc69230230"/>
      <w:bookmarkStart w:id="6104" w:name="_Toc69230802"/>
      <w:bookmarkStart w:id="6105" w:name="_Toc83830717"/>
      <w:bookmarkStart w:id="6106" w:name="_Toc83831127"/>
      <w:bookmarkStart w:id="6107" w:name="_Toc83831432"/>
      <w:bookmarkStart w:id="6108" w:name="_Toc86830574"/>
      <w:bookmarkStart w:id="6109" w:name="_Toc86831561"/>
      <w:bookmarkStart w:id="6110" w:name="_Toc86831757"/>
      <w:bookmarkStart w:id="6111" w:name="_Toc86846242"/>
      <w:bookmarkStart w:id="6112" w:name="_Toc86846615"/>
      <w:bookmarkStart w:id="6113" w:name="_Toc119049811"/>
      <w:bookmarkStart w:id="6114" w:name="_Toc119050747"/>
      <w:bookmarkStart w:id="6115" w:name="_Toc130360827"/>
      <w:r w:rsidRPr="005D4923">
        <w:lastRenderedPageBreak/>
        <w:t>Operation</w:t>
      </w:r>
      <w:bookmarkEnd w:id="6099"/>
      <w:r w:rsidRPr="005D4923">
        <w:t xml:space="preserve"> of </w:t>
      </w:r>
      <w:r w:rsidR="00FC54F8">
        <w:t>S</w:t>
      </w:r>
      <w:r w:rsidRPr="005D4923">
        <w:t>oftware</w:t>
      </w:r>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p>
    <w:p w14:paraId="15580D40" w14:textId="77777777" w:rsidR="00B31AC1" w:rsidRPr="005D4923" w:rsidRDefault="00B31AC1" w:rsidP="00B31AC1">
      <w:pPr>
        <w:jc w:val="center"/>
      </w:pPr>
      <w:r w:rsidRPr="005D4923">
        <w:rPr>
          <w:noProof/>
        </w:rPr>
        <w:drawing>
          <wp:inline distT="0" distB="0" distL="0" distR="0" wp14:anchorId="01713A97" wp14:editId="6FE15492">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27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E01043F" w14:textId="77777777" w:rsidR="00B31AC1" w:rsidRPr="005D4923" w:rsidRDefault="00B31AC1" w:rsidP="00B31AC1">
      <w:r w:rsidRPr="005D4923">
        <w:t xml:space="preserve">When the </w:t>
      </w:r>
      <w:r w:rsidRPr="005D4923">
        <w:rPr>
          <w:i/>
          <w:iCs/>
        </w:rPr>
        <w:t>Centralized Process Window</w:t>
      </w:r>
      <w:r w:rsidRPr="005D4923">
        <w:t xml:space="preserve"> option is in use, the software will populate the drop-down menu at the top of the screen with </w:t>
      </w:r>
      <w:r w:rsidRPr="00FC54F8">
        <w:rPr>
          <w:i/>
          <w:iCs/>
        </w:rPr>
        <w:t>only</w:t>
      </w:r>
      <w:r w:rsidRPr="005D4923">
        <w:t xml:space="preserve"> the Process Window files from the specified network directory. All edit and naming functions are removed. The user can only view the Process Window files.</w:t>
      </w:r>
    </w:p>
    <w:p w14:paraId="380CE756" w14:textId="77777777" w:rsidR="00B31AC1" w:rsidRPr="005D4923" w:rsidRDefault="00B31AC1" w:rsidP="00B31AC1">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213B139" w14:textId="77777777" w:rsidR="00B31AC1" w:rsidRPr="005D4923" w:rsidRDefault="00B31AC1" w:rsidP="00B31AC1"/>
    <w:p w14:paraId="2882AF86" w14:textId="77777777" w:rsidR="00B31AC1" w:rsidRPr="005D4923" w:rsidRDefault="00B31AC1">
      <w:pPr>
        <w:ind w:left="720"/>
        <w:pPrChange w:id="6116" w:author="Ryan Beck" w:date="2022-11-18T12:40:00Z">
          <w:pPr/>
        </w:pPrChange>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947D06" w14:textId="77777777" w:rsidR="00B31AC1" w:rsidRPr="005D4923" w:rsidRDefault="00B31AC1">
      <w:pPr>
        <w:ind w:left="720"/>
        <w:pPrChange w:id="6117" w:author="Ryan Beck" w:date="2022-11-18T12:40:00Z">
          <w:pPr/>
        </w:pPrChange>
      </w:pPr>
      <w:r w:rsidRPr="005D4923">
        <w:t>Additionally, each instance of the software that you want to use this option on must be connected to your company network and have access to the directory where the Process Windows are saved.</w:t>
      </w:r>
    </w:p>
    <w:bookmarkEnd w:id="5997"/>
    <w:bookmarkEnd w:id="5998"/>
    <w:bookmarkEnd w:id="5999"/>
    <w:bookmarkEnd w:id="6000"/>
    <w:bookmarkEnd w:id="6001"/>
    <w:bookmarkEnd w:id="6002"/>
    <w:bookmarkEnd w:id="6003"/>
    <w:p w14:paraId="338D24C0" w14:textId="77777777" w:rsidR="00B31AC1" w:rsidDel="00426CE9" w:rsidRDefault="00B31AC1" w:rsidP="00B31AC1">
      <w:pPr>
        <w:pStyle w:val="Heading1"/>
        <w:pageBreakBefore w:val="0"/>
        <w:rPr>
          <w:del w:id="6118" w:author="Tom Bergeron" w:date="2022-11-11T08:49:00Z"/>
          <w:rFonts w:ascii="Times New Roman" w:hAnsi="Times New Roman"/>
          <w:b w:val="0"/>
          <w:kern w:val="0"/>
          <w:sz w:val="20"/>
          <w:szCs w:val="20"/>
        </w:rPr>
      </w:pPr>
    </w:p>
    <w:p w14:paraId="48C79DDC" w14:textId="77777777" w:rsidR="00B31AC1" w:rsidDel="00426CE9" w:rsidRDefault="00B31AC1" w:rsidP="00B31AC1">
      <w:pPr>
        <w:rPr>
          <w:del w:id="6119" w:author="Tom Bergeron" w:date="2022-11-11T08:49:00Z"/>
        </w:rPr>
      </w:pPr>
    </w:p>
    <w:p w14:paraId="2CFFDF09" w14:textId="77777777" w:rsidR="00B31AC1" w:rsidDel="00426CE9" w:rsidRDefault="00B31AC1" w:rsidP="00B31AC1">
      <w:pPr>
        <w:rPr>
          <w:del w:id="6120" w:author="Tom Bergeron" w:date="2022-11-11T08:49:00Z"/>
        </w:rPr>
      </w:pPr>
    </w:p>
    <w:p w14:paraId="6F1C1523" w14:textId="77777777" w:rsidR="00B31AC1" w:rsidDel="00426CE9" w:rsidRDefault="00B31AC1" w:rsidP="00B31AC1">
      <w:pPr>
        <w:rPr>
          <w:del w:id="6121" w:author="Tom Bergeron" w:date="2022-11-11T08:49:00Z"/>
        </w:rPr>
      </w:pPr>
    </w:p>
    <w:p w14:paraId="2363DAC0" w14:textId="77777777" w:rsidR="00B31AC1" w:rsidDel="00426CE9" w:rsidRDefault="00B31AC1" w:rsidP="00B31AC1">
      <w:pPr>
        <w:rPr>
          <w:del w:id="6122" w:author="Tom Bergeron" w:date="2022-11-11T08:49:00Z"/>
        </w:rPr>
      </w:pPr>
    </w:p>
    <w:p w14:paraId="48CBB51E" w14:textId="77777777" w:rsidR="00B31AC1" w:rsidDel="00426CE9" w:rsidRDefault="00B31AC1" w:rsidP="00B31AC1">
      <w:pPr>
        <w:rPr>
          <w:del w:id="6123" w:author="Tom Bergeron" w:date="2022-11-11T08:49:00Z"/>
        </w:rPr>
      </w:pPr>
    </w:p>
    <w:p w14:paraId="49F010AC" w14:textId="77777777" w:rsidR="00B31AC1" w:rsidRPr="00E32861" w:rsidDel="00426CE9" w:rsidRDefault="00B31AC1" w:rsidP="00B31AC1">
      <w:pPr>
        <w:rPr>
          <w:del w:id="6124" w:author="Tom Bergeron" w:date="2022-11-11T08:49:00Z"/>
        </w:rPr>
      </w:pPr>
    </w:p>
    <w:p w14:paraId="2ACACBED" w14:textId="53704896" w:rsidR="00B31AC1" w:rsidRPr="005E201A" w:rsidDel="00426CE9" w:rsidRDefault="00B31AC1">
      <w:pPr>
        <w:pStyle w:val="Heading1"/>
        <w:rPr>
          <w:del w:id="6125" w:author="Tom Bergeron" w:date="2022-11-11T08:49:00Z"/>
        </w:rPr>
        <w:pPrChange w:id="6126" w:author="Tom Bergeron" w:date="2022-11-11T08:50:00Z">
          <w:pPr/>
        </w:pPrChange>
      </w:pPr>
    </w:p>
    <w:p w14:paraId="6C143E7F" w14:textId="31FF72FC" w:rsidR="00B31AC1" w:rsidRDefault="00B31AC1" w:rsidP="00426CE9">
      <w:pPr>
        <w:pStyle w:val="Heading1"/>
        <w:rPr>
          <w:ins w:id="6127" w:author="Tom Bergeron" w:date="2022-11-11T09:00:00Z"/>
        </w:rPr>
      </w:pPr>
      <w:bookmarkStart w:id="6128" w:name="_Toc69230235"/>
      <w:bookmarkStart w:id="6129" w:name="_Toc69230817"/>
      <w:bookmarkStart w:id="6130" w:name="_Toc83830722"/>
      <w:bookmarkStart w:id="6131" w:name="_Toc83831142"/>
      <w:bookmarkStart w:id="6132" w:name="_Toc83831447"/>
      <w:bookmarkStart w:id="6133" w:name="_Toc86831562"/>
      <w:bookmarkStart w:id="6134" w:name="_Toc86831758"/>
      <w:bookmarkStart w:id="6135" w:name="_Toc86846243"/>
      <w:bookmarkStart w:id="6136" w:name="_Toc86846616"/>
      <w:bookmarkStart w:id="6137" w:name="_Toc119049812"/>
      <w:bookmarkStart w:id="6138" w:name="_Toc119050748"/>
      <w:bookmarkStart w:id="6139" w:name="_Toc120103111"/>
      <w:bookmarkStart w:id="6140" w:name="_Toc130360828"/>
      <w:bookmarkStart w:id="6141" w:name="_Toc469043214"/>
      <w:bookmarkStart w:id="6142" w:name="_Toc469043794"/>
      <w:bookmarkStart w:id="6143" w:name="_Toc469045148"/>
      <w:bookmarkStart w:id="6144" w:name="_Toc469612988"/>
      <w:bookmarkStart w:id="6145" w:name="_Toc506222011"/>
      <w:bookmarkStart w:id="6146" w:name="_Toc506816680"/>
      <w:bookmarkStart w:id="6147" w:name="_Toc506816857"/>
      <w:bookmarkStart w:id="6148" w:name="_Toc528426511"/>
      <w:bookmarkStart w:id="6149" w:name="_Toc528427073"/>
      <w:bookmarkStart w:id="6150" w:name="_Toc528427246"/>
      <w:bookmarkStart w:id="6151" w:name="_Toc19132716"/>
      <w:bookmarkStart w:id="6152" w:name="_Toc19133283"/>
      <w:bookmarkStart w:id="6153" w:name="_Toc19133361"/>
      <w:bookmarkStart w:id="6154" w:name="_Toc37349458"/>
      <w:bookmarkStart w:id="6155" w:name="_Toc37350026"/>
      <w:bookmarkStart w:id="6156" w:name="_Toc51280716"/>
      <w:bookmarkStart w:id="6157" w:name="_Toc52889107"/>
      <w:bookmarkStart w:id="6158" w:name="_Toc52889683"/>
      <w:bookmarkStart w:id="6159" w:name="_Toc52889762"/>
      <w:bookmarkStart w:id="6160" w:name="_Toc52889799"/>
      <w:bookmarkStart w:id="6161" w:name="_Toc52891157"/>
      <w:bookmarkStart w:id="6162" w:name="_Toc52897726"/>
      <w:bookmarkStart w:id="6163" w:name="_Toc491347027"/>
      <w:bookmarkStart w:id="6164" w:name="_Toc494303967"/>
      <w:bookmarkStart w:id="6165" w:name="_Toc494304185"/>
      <w:bookmarkStart w:id="6166" w:name="_Toc532827308"/>
      <w:bookmarkStart w:id="6167" w:name="_Toc532827602"/>
      <w:bookmarkStart w:id="6168" w:name="_Toc532827896"/>
      <w:bookmarkStart w:id="6169" w:name="_Toc532892557"/>
      <w:bookmarkStart w:id="6170" w:name="_Toc52898780"/>
      <w:bookmarkStart w:id="6171" w:name="_Toc52899151"/>
      <w:bookmarkStart w:id="6172" w:name="_Toc52899208"/>
      <w:bookmarkStart w:id="6173" w:name="_Toc86830575"/>
      <w:r>
        <w:lastRenderedPageBreak/>
        <w:t>Hardware Options</w:t>
      </w:r>
      <w:bookmarkEnd w:id="6128"/>
      <w:bookmarkEnd w:id="6129"/>
      <w:bookmarkEnd w:id="6130"/>
      <w:bookmarkEnd w:id="6131"/>
      <w:bookmarkEnd w:id="6132"/>
      <w:bookmarkEnd w:id="6133"/>
      <w:bookmarkEnd w:id="6134"/>
      <w:bookmarkEnd w:id="6135"/>
      <w:bookmarkEnd w:id="6136"/>
      <w:bookmarkEnd w:id="6137"/>
      <w:bookmarkEnd w:id="6138"/>
      <w:bookmarkEnd w:id="6139"/>
      <w:bookmarkEnd w:id="6140"/>
    </w:p>
    <w:p w14:paraId="757B995D" w14:textId="77777777" w:rsidR="00EC684A" w:rsidRPr="00EC684A" w:rsidRDefault="00EC684A" w:rsidP="002D7822">
      <w:pPr>
        <w:pStyle w:val="Heading2"/>
        <w:rPr>
          <w:ins w:id="6174" w:author="Tom Bergeron" w:date="2022-11-11T09:00:00Z"/>
        </w:rPr>
        <w:pPrChange w:id="6175" w:author="Tom Bergeron" w:date="2023-04-11T23:17:00Z">
          <w:pPr>
            <w:keepNext/>
            <w:spacing w:before="240" w:after="120"/>
            <w:outlineLvl w:val="1"/>
          </w:pPr>
        </w:pPrChange>
      </w:pPr>
      <w:bookmarkStart w:id="6176" w:name="_Toc86846426"/>
      <w:bookmarkStart w:id="6177" w:name="_Toc119049813"/>
      <w:bookmarkStart w:id="6178" w:name="_Toc119050749"/>
      <w:bookmarkStart w:id="6179" w:name="_Toc120103112"/>
      <w:bookmarkStart w:id="6180" w:name="_Toc130360829"/>
      <w:ins w:id="6181" w:author="Tom Bergeron" w:date="2022-11-11T09:00:00Z">
        <w:r w:rsidRPr="00EC684A">
          <w:t>Alarm Relay</w:t>
        </w:r>
        <w:bookmarkEnd w:id="6176"/>
        <w:bookmarkEnd w:id="6177"/>
        <w:bookmarkEnd w:id="6178"/>
        <w:bookmarkEnd w:id="6179"/>
        <w:bookmarkEnd w:id="6180"/>
      </w:ins>
    </w:p>
    <w:p w14:paraId="21B77B19" w14:textId="77777777" w:rsidR="00EC684A" w:rsidRPr="00EC684A" w:rsidRDefault="00EC684A" w:rsidP="00EC684A">
      <w:pPr>
        <w:rPr>
          <w:ins w:id="6182" w:author="Tom Bergeron" w:date="2022-11-11T09:00:00Z"/>
        </w:rPr>
      </w:pPr>
      <w:ins w:id="6183" w:author="Tom Bergeron" w:date="2022-11-11T09:00:00Z">
        <w:r w:rsidRPr="00EC684A">
          <w:t xml:space="preserve">The optional </w:t>
        </w:r>
        <w:r w:rsidRPr="00EC684A">
          <w:rPr>
            <w:i/>
            <w:iCs/>
          </w:rPr>
          <w:t>Alarm Relay</w:t>
        </w:r>
        <w:r w:rsidRPr="00EC684A">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16FA40BB" w14:textId="77777777" w:rsidR="00EC684A" w:rsidRPr="00EC684A" w:rsidRDefault="00EC684A" w:rsidP="002D7822">
      <w:pPr>
        <w:pStyle w:val="Heading2"/>
        <w:rPr>
          <w:ins w:id="6184" w:author="Tom Bergeron" w:date="2022-11-11T09:00:00Z"/>
          <w:kern w:val="28"/>
          <w:sz w:val="40"/>
          <w:szCs w:val="36"/>
        </w:rPr>
        <w:pPrChange w:id="6185" w:author="Tom Bergeron" w:date="2023-04-11T23:17:00Z">
          <w:pPr>
            <w:keepNext/>
            <w:spacing w:before="240" w:after="120"/>
            <w:outlineLvl w:val="1"/>
          </w:pPr>
        </w:pPrChange>
      </w:pPr>
      <w:bookmarkStart w:id="6186" w:name="_Toc86846427"/>
      <w:bookmarkStart w:id="6187" w:name="_Toc119049814"/>
      <w:bookmarkStart w:id="6188" w:name="_Toc119050750"/>
      <w:bookmarkStart w:id="6189" w:name="_Toc120103113"/>
      <w:bookmarkStart w:id="6190" w:name="_Toc130360830"/>
      <w:ins w:id="6191" w:author="Tom Bergeron" w:date="2022-11-11T09:00:00Z">
        <w:r w:rsidRPr="00EC684A">
          <w:t>Light Tower</w:t>
        </w:r>
        <w:bookmarkEnd w:id="6186"/>
        <w:bookmarkEnd w:id="6187"/>
        <w:bookmarkEnd w:id="6188"/>
        <w:bookmarkEnd w:id="6189"/>
        <w:bookmarkEnd w:id="6190"/>
        <w:r w:rsidRPr="00EC684A">
          <w:rPr>
            <w:kern w:val="28"/>
            <w:sz w:val="40"/>
            <w:szCs w:val="36"/>
          </w:rPr>
          <w:t xml:space="preserve"> </w:t>
        </w:r>
      </w:ins>
    </w:p>
    <w:p w14:paraId="199206D3" w14:textId="77777777" w:rsidR="00EC684A" w:rsidRPr="00EC684A" w:rsidRDefault="00EC684A" w:rsidP="00EC684A">
      <w:pPr>
        <w:rPr>
          <w:ins w:id="6192" w:author="Tom Bergeron" w:date="2022-11-11T09:00:00Z"/>
        </w:rPr>
      </w:pPr>
      <w:ins w:id="6193" w:author="Tom Bergeron" w:date="2022-11-11T09:00:00Z">
        <w:r w:rsidRPr="00EC684A">
          <w:t xml:space="preserve">There are two available light towers – one is connected directly to the optional Alarm Relay and uses a single Red light; the other connects to the USB port of the PC, and uses 3 colored lights – Red, Yellow, and Green. </w:t>
        </w:r>
      </w:ins>
    </w:p>
    <w:p w14:paraId="121C8BAC" w14:textId="77777777" w:rsidR="00EC684A" w:rsidRPr="00EC684A" w:rsidRDefault="00EC684A" w:rsidP="00EC684A">
      <w:pPr>
        <w:rPr>
          <w:ins w:id="6194" w:author="Tom Bergeron" w:date="2022-11-11T09:00:00Z"/>
        </w:rPr>
      </w:pPr>
      <w:ins w:id="6195" w:author="Tom Bergeron" w:date="2022-11-11T09:00:00Z">
        <w:r w:rsidRPr="00EC684A">
          <w:t xml:space="preserve">Both lights are a means of providing an audio or visual cue when the automatic system software has determined that the oven process has reached an out-of-control condition. </w:t>
        </w:r>
      </w:ins>
    </w:p>
    <w:p w14:paraId="26B64FD9" w14:textId="77777777" w:rsidR="00EC684A" w:rsidRPr="00EC684A" w:rsidRDefault="00EC684A">
      <w:pPr>
        <w:pPrChange w:id="6196" w:author="Tom Bergeron" w:date="2022-11-11T09:00:00Z">
          <w:pPr>
            <w:pStyle w:val="Heading1"/>
          </w:pPr>
        </w:pPrChange>
      </w:pPr>
    </w:p>
    <w:p w14:paraId="5FAE7BC1" w14:textId="453DFAB6" w:rsidR="00B31AC1" w:rsidDel="00426CE9" w:rsidRDefault="00B31AC1" w:rsidP="00EC684A">
      <w:pPr>
        <w:pStyle w:val="Heading2"/>
        <w:rPr>
          <w:del w:id="6197" w:author="Tom Bergeron" w:date="2022-11-11T08:49:00Z"/>
        </w:rPr>
      </w:pPr>
      <w:bookmarkStart w:id="6198" w:name="_Toc69230236"/>
      <w:bookmarkStart w:id="6199" w:name="_Toc69230818"/>
      <w:bookmarkStart w:id="6200" w:name="_Toc83830723"/>
      <w:bookmarkStart w:id="6201" w:name="_Toc83831143"/>
      <w:bookmarkStart w:id="6202" w:name="_Toc83831448"/>
      <w:bookmarkStart w:id="6203" w:name="_Toc86831563"/>
      <w:bookmarkStart w:id="6204" w:name="_Toc86831759"/>
      <w:bookmarkStart w:id="6205" w:name="_Toc86846244"/>
      <w:bookmarkStart w:id="6206" w:name="_Toc86846617"/>
      <w:del w:id="6207" w:author="Tom Bergeron" w:date="2022-11-11T08:49:00Z">
        <w:r w:rsidDel="00426CE9">
          <w:delText>Alarm Relay</w:delText>
        </w:r>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98"/>
        <w:bookmarkEnd w:id="6199"/>
        <w:bookmarkEnd w:id="6200"/>
        <w:bookmarkEnd w:id="6201"/>
        <w:bookmarkEnd w:id="6202"/>
        <w:bookmarkEnd w:id="6203"/>
        <w:bookmarkEnd w:id="6204"/>
        <w:bookmarkEnd w:id="6205"/>
        <w:bookmarkEnd w:id="6206"/>
      </w:del>
    </w:p>
    <w:p w14:paraId="43CE916D" w14:textId="1DEE537C" w:rsidR="00B31AC1" w:rsidRPr="00A06D70" w:rsidDel="00426CE9" w:rsidRDefault="00B31AC1" w:rsidP="00B31AC1">
      <w:pPr>
        <w:rPr>
          <w:del w:id="6208" w:author="Tom Bergeron" w:date="2022-11-11T08:49:00Z"/>
        </w:rPr>
      </w:pPr>
      <w:del w:id="6209" w:author="Tom Bergeron" w:date="2022-11-11T08:49:00Z">
        <w:r w:rsidRPr="00A06D70" w:rsidDel="00426CE9">
          <w:delText xml:space="preserve">The </w:delText>
        </w:r>
        <w:r w:rsidDel="00426CE9">
          <w:delText xml:space="preserve">optional </w:delText>
        </w:r>
        <w:r w:rsidRPr="004951F2" w:rsidDel="00426CE9">
          <w:rPr>
            <w:i/>
            <w:iCs/>
          </w:rPr>
          <w:delText>Alarm Relay</w:delText>
        </w:r>
        <w:r w:rsidRPr="00A06D70" w:rsidDel="00426CE9">
          <w:delText xml:space="preserve"> connects to the Alarm/Barcode port of the eTPU and provides an external notification to the user when an alarm condition occurs. It allows for </w:delText>
        </w:r>
        <w:r w:rsidDel="00426CE9">
          <w:delText xml:space="preserve">an optional </w:delText>
        </w:r>
        <w:r w:rsidRPr="00A06D70" w:rsidDel="00426CE9">
          <w:delText xml:space="preserve">audible light tower to be powered and triggered; can include SMEMA interface connections; and it allows a user to hardwire in an external device of their choosing. The Alarm Relay is required to have an external AC power source. </w:delText>
        </w:r>
      </w:del>
    </w:p>
    <w:p w14:paraId="66ADD52B" w14:textId="17A25B62" w:rsidR="00B31AC1" w:rsidDel="00426CE9" w:rsidRDefault="00B31AC1" w:rsidP="00EC684A">
      <w:pPr>
        <w:pStyle w:val="Heading2"/>
        <w:rPr>
          <w:del w:id="6210" w:author="Tom Bergeron" w:date="2022-11-11T08:49:00Z"/>
          <w:rStyle w:val="Heading1Char"/>
          <w:b/>
        </w:rPr>
      </w:pPr>
      <w:bookmarkStart w:id="6211" w:name="_Toc69230237"/>
      <w:bookmarkStart w:id="6212" w:name="_Toc69230819"/>
      <w:bookmarkStart w:id="6213" w:name="_Toc83830724"/>
      <w:bookmarkStart w:id="6214" w:name="_Toc83831144"/>
      <w:bookmarkStart w:id="6215" w:name="_Toc83831449"/>
      <w:bookmarkStart w:id="6216" w:name="_Toc86831564"/>
      <w:bookmarkStart w:id="6217" w:name="_Toc86831760"/>
      <w:bookmarkStart w:id="6218" w:name="_Toc86846245"/>
      <w:bookmarkStart w:id="6219" w:name="_Toc86846618"/>
      <w:del w:id="6220" w:author="Tom Bergeron" w:date="2022-11-11T08:49:00Z">
        <w:r w:rsidDel="00426CE9">
          <w:delText>Light Tower</w:delText>
        </w:r>
        <w:bookmarkEnd w:id="6211"/>
        <w:bookmarkEnd w:id="6212"/>
        <w:bookmarkEnd w:id="6213"/>
        <w:bookmarkEnd w:id="6214"/>
        <w:bookmarkEnd w:id="6215"/>
        <w:bookmarkEnd w:id="6216"/>
        <w:bookmarkEnd w:id="6217"/>
        <w:bookmarkEnd w:id="6218"/>
        <w:bookmarkEnd w:id="6219"/>
        <w:r w:rsidRPr="00646FC2" w:rsidDel="00426CE9">
          <w:rPr>
            <w:rStyle w:val="Heading1Char"/>
            <w:b/>
          </w:rPr>
          <w:delText xml:space="preserve"> </w:delText>
        </w:r>
      </w:del>
    </w:p>
    <w:p w14:paraId="35D7B2E8" w14:textId="19E20917" w:rsidR="00B31AC1" w:rsidDel="00426CE9" w:rsidRDefault="00B31AC1" w:rsidP="00B31AC1">
      <w:pPr>
        <w:rPr>
          <w:del w:id="6221" w:author="Tom Bergeron" w:date="2022-11-11T08:49:00Z"/>
        </w:rPr>
      </w:pPr>
      <w:del w:id="6222" w:author="Tom Bergeron" w:date="2022-11-11T08:49:00Z">
        <w:r w:rsidDel="00426CE9">
          <w:delText xml:space="preserve">There are two available light towers – one is connected directly to the optional Alarm Relay and uses a single Red light; the other connects to the USB port of the PC, and uses 3 colored lights – Red, Yellow, and Green. </w:delText>
        </w:r>
      </w:del>
    </w:p>
    <w:p w14:paraId="2EF7316B" w14:textId="31AA0B6C" w:rsidR="00B31AC1" w:rsidRPr="00CA1F86" w:rsidDel="00426CE9" w:rsidRDefault="00B31AC1" w:rsidP="00B31AC1">
      <w:pPr>
        <w:rPr>
          <w:del w:id="6223" w:author="Tom Bergeron" w:date="2022-11-11T08:49:00Z"/>
        </w:rPr>
      </w:pPr>
      <w:del w:id="6224" w:author="Tom Bergeron" w:date="2022-11-11T08:49:00Z">
        <w:r w:rsidDel="00426CE9">
          <w:delText xml:space="preserve">Both lights are a means of providing an audio or visual cue when the automatic system software has determined that the oven process has reached an out-of-control condition. </w:delText>
        </w:r>
      </w:del>
    </w:p>
    <w:bookmarkEnd w:id="6004"/>
    <w:bookmarkEnd w:id="6005"/>
    <w:bookmarkEnd w:id="6006"/>
    <w:bookmarkEnd w:id="6007"/>
    <w:bookmarkEnd w:id="6008"/>
    <w:bookmarkEnd w:id="6009"/>
    <w:bookmarkEnd w:id="6163"/>
    <w:bookmarkEnd w:id="6164"/>
    <w:bookmarkEnd w:id="6165"/>
    <w:bookmarkEnd w:id="6166"/>
    <w:bookmarkEnd w:id="6167"/>
    <w:bookmarkEnd w:id="6168"/>
    <w:bookmarkEnd w:id="6169"/>
    <w:bookmarkEnd w:id="6170"/>
    <w:bookmarkEnd w:id="6171"/>
    <w:bookmarkEnd w:id="6172"/>
    <w:bookmarkEnd w:id="6173"/>
    <w:p w14:paraId="2FA0A3FD" w14:textId="3646ED2E" w:rsidR="00B8428B" w:rsidDel="00426CE9" w:rsidRDefault="00B8428B" w:rsidP="00B8428B">
      <w:pPr>
        <w:rPr>
          <w:del w:id="6225" w:author="Tom Bergeron" w:date="2022-11-11T08:52:00Z"/>
        </w:rPr>
      </w:pPr>
    </w:p>
    <w:p w14:paraId="40BFEE76" w14:textId="0CE95012" w:rsidR="00B8428B" w:rsidDel="00426CE9" w:rsidRDefault="00B8428B" w:rsidP="00B8428B">
      <w:pPr>
        <w:rPr>
          <w:del w:id="6226" w:author="Tom Bergeron" w:date="2022-11-11T08:52:00Z"/>
        </w:rPr>
      </w:pPr>
    </w:p>
    <w:p w14:paraId="755452D8" w14:textId="260FC30B" w:rsidR="00277136" w:rsidRPr="002C5A91" w:rsidDel="00426CE9" w:rsidRDefault="00277136" w:rsidP="002C5A91">
      <w:pPr>
        <w:rPr>
          <w:del w:id="6227" w:author="Tom Bergeron" w:date="2022-11-11T08:52:00Z"/>
        </w:rPr>
      </w:pPr>
    </w:p>
    <w:p w14:paraId="6CDEA054" w14:textId="4FFDBAC0" w:rsidR="00306EC4" w:rsidRPr="00B1186A" w:rsidRDefault="00306EC4" w:rsidP="00E0734F">
      <w:pPr>
        <w:pStyle w:val="Heading1"/>
      </w:pPr>
      <w:bookmarkStart w:id="6228" w:name="_Toc469612993"/>
      <w:bookmarkStart w:id="6229" w:name="_Toc491174916"/>
      <w:bookmarkStart w:id="6230" w:name="_Toc491175136"/>
      <w:bookmarkStart w:id="6231" w:name="_Toc491264045"/>
      <w:bookmarkStart w:id="6232" w:name="_Toc491337723"/>
      <w:bookmarkStart w:id="6233" w:name="_Toc491337897"/>
      <w:bookmarkStart w:id="6234" w:name="_Toc491338841"/>
      <w:bookmarkStart w:id="6235" w:name="_Toc491414017"/>
      <w:bookmarkStart w:id="6236" w:name="_Toc532836383"/>
      <w:bookmarkStart w:id="6237" w:name="_Toc532856666"/>
      <w:bookmarkStart w:id="6238" w:name="_Toc532856840"/>
      <w:bookmarkStart w:id="6239" w:name="_Toc53042089"/>
      <w:bookmarkStart w:id="6240" w:name="_Toc53042265"/>
      <w:bookmarkStart w:id="6241" w:name="_Toc53042502"/>
      <w:bookmarkStart w:id="6242" w:name="_Toc86846246"/>
      <w:bookmarkStart w:id="6243" w:name="_Toc86846428"/>
      <w:bookmarkStart w:id="6244" w:name="_Toc119049815"/>
      <w:bookmarkStart w:id="6245" w:name="_Toc119050561"/>
      <w:bookmarkStart w:id="6246" w:name="_Toc119050751"/>
      <w:bookmarkStart w:id="6247" w:name="_Toc120103114"/>
      <w:bookmarkStart w:id="6248" w:name="_Toc129764420"/>
      <w:bookmarkStart w:id="6249" w:name="_Toc130360831"/>
      <w:bookmarkStart w:id="6250" w:name="_Toc468551594"/>
      <w:bookmarkStart w:id="6251" w:name="_Toc469038822"/>
      <w:bookmarkStart w:id="6252" w:name="_Toc469038877"/>
      <w:bookmarkStart w:id="6253" w:name="_Toc469042036"/>
      <w:bookmarkStart w:id="6254" w:name="_Toc469043219"/>
      <w:bookmarkStart w:id="6255" w:name="_Toc469043523"/>
      <w:bookmarkStart w:id="6256" w:name="_Toc469043799"/>
      <w:bookmarkStart w:id="6257" w:name="_Toc469043855"/>
      <w:bookmarkStart w:id="6258" w:name="_Toc469139453"/>
      <w:bookmarkStart w:id="6259" w:name="_Toc469152898"/>
      <w:bookmarkStart w:id="6260" w:name="_Toc33512795"/>
      <w:bookmarkStart w:id="6261" w:name="_Toc40509284"/>
      <w:bookmarkStart w:id="6262" w:name="_Toc119468206"/>
      <w:bookmarkEnd w:id="5980"/>
      <w:r w:rsidRPr="00306EC4">
        <w:lastRenderedPageBreak/>
        <w:t>Appendix A: The Process Window Index</w:t>
      </w:r>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r w:rsidRPr="00306EC4">
        <w:t xml:space="preserve"> </w:t>
      </w:r>
      <w:bookmarkEnd w:id="6250"/>
      <w:bookmarkEnd w:id="6251"/>
      <w:bookmarkEnd w:id="6252"/>
      <w:bookmarkEnd w:id="6253"/>
      <w:bookmarkEnd w:id="6254"/>
      <w:bookmarkEnd w:id="6255"/>
      <w:bookmarkEnd w:id="6256"/>
      <w:bookmarkEnd w:id="6257"/>
      <w:bookmarkEnd w:id="6258"/>
      <w:bookmarkEnd w:id="6259"/>
    </w:p>
    <w:p w14:paraId="2053AF66" w14:textId="1AC66D8B" w:rsidR="005A0A10" w:rsidRPr="00EC684A" w:rsidRDefault="005A0A10">
      <w:pPr>
        <w:jc w:val="center"/>
        <w:rPr>
          <w:rFonts w:ascii="Arial" w:hAnsi="Arial" w:cs="Arial"/>
          <w:b/>
          <w:bCs/>
          <w:sz w:val="32"/>
          <w:szCs w:val="32"/>
          <w:rPrChange w:id="6263" w:author="Tom Bergeron" w:date="2022-11-11T09:08:00Z">
            <w:rPr/>
          </w:rPrChange>
        </w:rPr>
        <w:pPrChange w:id="6264" w:author="Tom Bergeron" w:date="2022-11-11T09:08:00Z">
          <w:pPr>
            <w:ind w:firstLine="720"/>
            <w:jc w:val="both"/>
          </w:pPr>
        </w:pPrChange>
      </w:pPr>
      <w:bookmarkStart w:id="6265" w:name="_Toc176001821"/>
      <w:bookmarkStart w:id="6266" w:name="_Toc469043220"/>
      <w:bookmarkStart w:id="6267" w:name="_Toc469043524"/>
      <w:bookmarkStart w:id="6268" w:name="_Toc469043800"/>
      <w:bookmarkStart w:id="6269" w:name="_Toc469139454"/>
      <w:bookmarkStart w:id="6270" w:name="_Toc469152899"/>
      <w:r w:rsidRPr="00EC684A">
        <w:rPr>
          <w:rFonts w:ascii="Arial" w:hAnsi="Arial" w:cs="Arial"/>
          <w:b/>
          <w:bCs/>
          <w:sz w:val="32"/>
          <w:szCs w:val="32"/>
          <w:rPrChange w:id="6271" w:author="Tom Bergeron" w:date="2022-11-11T09:08:00Z">
            <w:rPr/>
          </w:rPrChange>
        </w:rPr>
        <w:t>A Method for Quantify Thermal Profile Performance</w:t>
      </w:r>
    </w:p>
    <w:p w14:paraId="447F6248" w14:textId="087C7C31" w:rsidR="00602636" w:rsidRPr="002D78E7" w:rsidRDefault="00306EC4" w:rsidP="002D7822">
      <w:pPr>
        <w:pStyle w:val="Heading2"/>
      </w:pPr>
      <w:bookmarkStart w:id="6272" w:name="_Toc469612994"/>
      <w:bookmarkStart w:id="6273" w:name="_Toc491174917"/>
      <w:bookmarkStart w:id="6274" w:name="_Toc491175137"/>
      <w:bookmarkStart w:id="6275" w:name="_Toc491264046"/>
      <w:bookmarkStart w:id="6276" w:name="_Toc491337724"/>
      <w:bookmarkStart w:id="6277" w:name="_Toc491337898"/>
      <w:bookmarkStart w:id="6278" w:name="_Toc491338842"/>
      <w:bookmarkStart w:id="6279" w:name="_Toc532856667"/>
      <w:bookmarkStart w:id="6280" w:name="_Toc532856841"/>
      <w:bookmarkStart w:id="6281" w:name="_Toc53042090"/>
      <w:bookmarkStart w:id="6282" w:name="_Toc53042266"/>
      <w:bookmarkStart w:id="6283" w:name="_Toc86846247"/>
      <w:bookmarkStart w:id="6284" w:name="_Toc86846429"/>
      <w:bookmarkStart w:id="6285" w:name="_Toc119049816"/>
      <w:bookmarkStart w:id="6286" w:name="_Toc119050562"/>
      <w:bookmarkStart w:id="6287" w:name="_Toc119050752"/>
      <w:bookmarkStart w:id="6288" w:name="_Toc120103115"/>
      <w:bookmarkStart w:id="6289" w:name="_Toc129764421"/>
      <w:bookmarkStart w:id="6290" w:name="_Toc130360832"/>
      <w:r>
        <w:t>The P</w:t>
      </w:r>
      <w:r w:rsidR="00602636" w:rsidRPr="002D78E7">
        <w:t>roblem</w:t>
      </w:r>
      <w:bookmarkEnd w:id="6265"/>
      <w:bookmarkEnd w:id="6266"/>
      <w:bookmarkEnd w:id="6267"/>
      <w:bookmarkEnd w:id="6268"/>
      <w:bookmarkEnd w:id="6269"/>
      <w:bookmarkEnd w:id="6270"/>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2D7822">
      <w:pPr>
        <w:pStyle w:val="Heading2"/>
      </w:pPr>
      <w:bookmarkStart w:id="6291" w:name="_Toc176001822"/>
      <w:bookmarkStart w:id="6292" w:name="_Toc469043221"/>
      <w:bookmarkStart w:id="6293" w:name="_Toc469043525"/>
      <w:bookmarkStart w:id="6294" w:name="_Toc469043801"/>
      <w:bookmarkStart w:id="6295" w:name="_Toc469139455"/>
      <w:bookmarkStart w:id="6296" w:name="_Toc469152900"/>
      <w:bookmarkStart w:id="6297" w:name="_Toc469612995"/>
      <w:bookmarkStart w:id="6298" w:name="_Toc491174918"/>
      <w:bookmarkStart w:id="6299" w:name="_Toc491175138"/>
      <w:bookmarkStart w:id="6300" w:name="_Toc491264047"/>
      <w:bookmarkStart w:id="6301" w:name="_Toc491337725"/>
      <w:bookmarkStart w:id="6302" w:name="_Toc491337899"/>
      <w:bookmarkStart w:id="6303" w:name="_Toc491338843"/>
      <w:bookmarkStart w:id="6304" w:name="_Toc532856668"/>
      <w:bookmarkStart w:id="6305" w:name="_Toc532856842"/>
      <w:bookmarkStart w:id="6306" w:name="_Toc53042091"/>
      <w:bookmarkStart w:id="6307" w:name="_Toc53042267"/>
      <w:bookmarkStart w:id="6308" w:name="_Toc86846248"/>
      <w:bookmarkStart w:id="6309" w:name="_Toc86846430"/>
      <w:bookmarkStart w:id="6310" w:name="_Toc119049817"/>
      <w:bookmarkStart w:id="6311" w:name="_Toc119050563"/>
      <w:bookmarkStart w:id="6312" w:name="_Toc119050753"/>
      <w:bookmarkStart w:id="6313" w:name="_Toc120103116"/>
      <w:bookmarkStart w:id="6314" w:name="_Toc129764422"/>
      <w:bookmarkStart w:id="6315" w:name="_Toc130360833"/>
      <w:r w:rsidRPr="002D78E7">
        <w:t>Defining the Process Window Index</w:t>
      </w:r>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33585178" w:rsidR="00602636" w:rsidRDefault="00602636" w:rsidP="00F43F3C">
            <w:r w:rsidRPr="00B1186A">
              <w:t>The Process Window Index</w:t>
            </w:r>
            <w:r>
              <w:t xml:space="preserve"> (PWI)</w:t>
            </w:r>
            <w:r w:rsidRPr="00B1186A">
              <w:t xml:space="preserve"> is a measure of how well a profile fits within user defined process limits.  </w:t>
            </w:r>
            <w:del w:id="6316" w:author="Ryan Beck" w:date="2022-10-10T12:55:00Z">
              <w:r w:rsidRPr="00B1186A" w:rsidDel="00452BD8">
                <w:delText xml:space="preserve">See </w:delText>
              </w:r>
              <w:r w:rsidR="00F9407E" w:rsidDel="00452BD8">
                <w:fldChar w:fldCharType="begin"/>
              </w:r>
              <w:r w:rsidR="00F9407E" w:rsidDel="00452BD8">
                <w:delInstrText xml:space="preserve"> REF _Ref173159105  \* MERGEFORMAT </w:delInstrText>
              </w:r>
              <w:r w:rsidR="00F9407E" w:rsidDel="00452BD8">
                <w:fldChar w:fldCharType="separate"/>
              </w:r>
              <w:r w:rsidR="00F9407E" w:rsidRPr="00F9407E" w:rsidDel="00452BD8">
                <w:delText xml:space="preserve">Figure </w:delText>
              </w:r>
              <w:r w:rsidR="00F9407E" w:rsidRPr="00F9407E" w:rsidDel="00452BD8">
                <w:rPr>
                  <w:noProof/>
                </w:rPr>
                <w:delText>106</w:delText>
              </w:r>
              <w:r w:rsidR="00F9407E" w:rsidDel="00452BD8">
                <w:rPr>
                  <w:noProof/>
                </w:rPr>
                <w:fldChar w:fldCharType="end"/>
              </w:r>
              <w:r w:rsidRPr="00B1186A" w:rsidDel="00452BD8">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77"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337EC702" w:rsidR="00602636" w:rsidRPr="00AF1D5A" w:rsidRDefault="00602636" w:rsidP="00F43F3C">
            <w:pPr>
              <w:jc w:val="center"/>
              <w:rPr>
                <w:rFonts w:ascii="Arial" w:hAnsi="Arial" w:cs="Arial"/>
                <w:sz w:val="16"/>
                <w:szCs w:val="16"/>
              </w:rPr>
            </w:pPr>
            <w:bookmarkStart w:id="631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93938">
              <w:rPr>
                <w:rFonts w:ascii="Arial" w:hAnsi="Arial" w:cs="Arial"/>
                <w:noProof/>
                <w:sz w:val="16"/>
                <w:szCs w:val="16"/>
              </w:rPr>
              <w:t>106</w:t>
            </w:r>
            <w:r w:rsidRPr="00AF1D5A">
              <w:rPr>
                <w:rFonts w:ascii="Arial" w:hAnsi="Arial" w:cs="Arial"/>
                <w:sz w:val="16"/>
                <w:szCs w:val="16"/>
              </w:rPr>
              <w:fldChar w:fldCharType="end"/>
            </w:r>
            <w:bookmarkEnd w:id="6317"/>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78"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4AB79E3C" w:rsidR="00602636" w:rsidRPr="00AF1D5A" w:rsidRDefault="00602636" w:rsidP="00F43F3C">
            <w:pPr>
              <w:jc w:val="center"/>
              <w:rPr>
                <w:rFonts w:ascii="Arial" w:hAnsi="Arial" w:cs="Arial"/>
                <w:sz w:val="16"/>
                <w:szCs w:val="16"/>
              </w:rPr>
            </w:pPr>
            <w:bookmarkStart w:id="631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93938">
              <w:rPr>
                <w:rFonts w:ascii="Arial" w:hAnsi="Arial" w:cs="Arial"/>
                <w:noProof/>
                <w:sz w:val="16"/>
                <w:szCs w:val="16"/>
              </w:rPr>
              <w:t>107</w:t>
            </w:r>
            <w:r w:rsidRPr="00AF1D5A">
              <w:rPr>
                <w:rFonts w:ascii="Arial" w:hAnsi="Arial" w:cs="Arial"/>
                <w:sz w:val="16"/>
                <w:szCs w:val="16"/>
              </w:rPr>
              <w:fldChar w:fldCharType="end"/>
            </w:r>
            <w:bookmarkEnd w:id="631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2AD0AFD" w:rsidR="00602636" w:rsidRPr="00B1186A" w:rsidRDefault="00FC54F8" w:rsidP="00602636">
      <w:r>
        <w:t xml:space="preserve">The Figure above </w:t>
      </w:r>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4E4F6A95"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FC54F8">
        <w:t xml:space="preserve">below </w:t>
      </w:r>
      <w:r>
        <w:t>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6E65D3FC" w:rsidR="00602636" w:rsidRPr="00B1186A" w:rsidRDefault="00602636" w:rsidP="00602636">
      <w:pPr>
        <w:pStyle w:val="Caption"/>
      </w:pPr>
      <w:bookmarkStart w:id="6319" w:name="_Ref173159248"/>
      <w:r w:rsidRPr="00B1186A">
        <w:t xml:space="preserve">Figure </w:t>
      </w:r>
      <w:r w:rsidR="00EB54D7">
        <w:fldChar w:fldCharType="begin"/>
      </w:r>
      <w:r w:rsidR="00EB54D7">
        <w:instrText xml:space="preserve"> SEQ Figure \* ARABIC </w:instrText>
      </w:r>
      <w:r w:rsidR="00EB54D7">
        <w:fldChar w:fldCharType="separate"/>
      </w:r>
      <w:r w:rsidR="00093938">
        <w:rPr>
          <w:noProof/>
        </w:rPr>
        <w:t>108</w:t>
      </w:r>
      <w:r w:rsidR="00EB54D7">
        <w:rPr>
          <w:noProof/>
        </w:rPr>
        <w:fldChar w:fldCharType="end"/>
      </w:r>
      <w:bookmarkEnd w:id="6319"/>
      <w:r w:rsidRPr="00B1186A">
        <w:t>: The Process Window Index</w:t>
      </w:r>
      <w:r w:rsidRPr="00B1186A">
        <w:br/>
        <w:t>(Multiple Statistics for a Single Thermocouple and Final PWI Calculation)</w:t>
      </w:r>
    </w:p>
    <w:p w14:paraId="0E12D770" w14:textId="77777777" w:rsidR="00602636" w:rsidRPr="002D78E7" w:rsidRDefault="00602636" w:rsidP="002D7822">
      <w:pPr>
        <w:pStyle w:val="Heading2"/>
      </w:pPr>
      <w:bookmarkStart w:id="6320" w:name="_Toc176001823"/>
      <w:bookmarkStart w:id="6321" w:name="_Toc469043222"/>
      <w:bookmarkStart w:id="6322" w:name="_Toc469043526"/>
      <w:bookmarkStart w:id="6323" w:name="_Toc469043802"/>
      <w:bookmarkStart w:id="6324" w:name="_Toc469139456"/>
      <w:bookmarkStart w:id="6325" w:name="_Toc469152901"/>
      <w:bookmarkStart w:id="6326" w:name="_Toc469612996"/>
      <w:bookmarkStart w:id="6327" w:name="_Toc491174919"/>
      <w:bookmarkStart w:id="6328" w:name="_Toc491175139"/>
      <w:bookmarkStart w:id="6329" w:name="_Toc491264048"/>
      <w:bookmarkStart w:id="6330" w:name="_Toc491337726"/>
      <w:bookmarkStart w:id="6331" w:name="_Toc491337900"/>
      <w:bookmarkStart w:id="6332" w:name="_Toc491338844"/>
      <w:bookmarkStart w:id="6333" w:name="_Toc532856669"/>
      <w:bookmarkStart w:id="6334" w:name="_Toc532856843"/>
      <w:bookmarkStart w:id="6335" w:name="_Toc53042092"/>
      <w:bookmarkStart w:id="6336" w:name="_Toc53042268"/>
      <w:bookmarkStart w:id="6337" w:name="_Toc86846249"/>
      <w:bookmarkStart w:id="6338" w:name="_Toc86846431"/>
      <w:bookmarkStart w:id="6339" w:name="_Toc119049818"/>
      <w:bookmarkStart w:id="6340" w:name="_Toc119050564"/>
      <w:bookmarkStart w:id="6341" w:name="_Toc119050754"/>
      <w:bookmarkStart w:id="6342" w:name="_Toc120103117"/>
      <w:bookmarkStart w:id="6343" w:name="_Toc129764423"/>
      <w:bookmarkStart w:id="6344" w:name="_Toc130360834"/>
      <w:r w:rsidRPr="002D78E7">
        <w:t>Calculating the PWI</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4BBA820" w:rsidR="00602636" w:rsidRPr="00B1186A" w:rsidRDefault="00602636" w:rsidP="00602636">
      <w:pPr>
        <w:pStyle w:val="Caption"/>
      </w:pPr>
      <w:r w:rsidRPr="00B1186A">
        <w:t xml:space="preserve">Figure </w:t>
      </w:r>
      <w:r w:rsidR="00EB54D7">
        <w:fldChar w:fldCharType="begin"/>
      </w:r>
      <w:r w:rsidR="00EB54D7">
        <w:instrText xml:space="preserve"> SEQ Figure \* ARABIC </w:instrText>
      </w:r>
      <w:r w:rsidR="00EB54D7">
        <w:fldChar w:fldCharType="separate"/>
      </w:r>
      <w:r w:rsidR="00093938">
        <w:rPr>
          <w:noProof/>
        </w:rPr>
        <w:t>109</w:t>
      </w:r>
      <w:r w:rsidR="00EB54D7">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A8CEE23" w:rsidR="00602636" w:rsidRPr="00B1186A" w:rsidRDefault="00602636" w:rsidP="00602636">
      <w:r w:rsidRPr="00B1186A">
        <w:t xml:space="preserve">Thus, the PWI calculation includes all thermocouple statistics for all thermocouples.  The profile PWI is the </w:t>
      </w:r>
      <w:del w:id="6345" w:author="Ryan Beck" w:date="2022-10-10T13:00:00Z">
        <w:r w:rsidRPr="00B1186A" w:rsidDel="002E4108">
          <w:delText>worst case</w:delText>
        </w:r>
      </w:del>
      <w:ins w:id="6346" w:author="Ryan Beck" w:date="2022-10-10T13:00:00Z">
        <w:r w:rsidR="002E4108" w:rsidRPr="00B1186A">
          <w:t>worst-case</w:t>
        </w:r>
      </w:ins>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347" w:name="_Toc176001824"/>
    </w:p>
    <w:p w14:paraId="3E2833B9" w14:textId="77777777" w:rsidR="008904F6" w:rsidRPr="00306EC4" w:rsidRDefault="008904F6" w:rsidP="00FC54F8">
      <w:pPr>
        <w:ind w:firstLine="720"/>
      </w:pPr>
      <w:r w:rsidRPr="00306EC4">
        <w:rPr>
          <w:b/>
        </w:rPr>
        <w:t>Note:</w:t>
      </w:r>
      <w:r w:rsidRPr="00306EC4">
        <w:t xml:space="preserve"> When using non-centered Target values, a modified formula is used. </w:t>
      </w:r>
    </w:p>
    <w:p w14:paraId="27550A17" w14:textId="7B768770" w:rsidR="00602636" w:rsidRPr="002D78E7" w:rsidRDefault="00602636" w:rsidP="002D7822">
      <w:pPr>
        <w:pStyle w:val="Heading2"/>
      </w:pPr>
      <w:r>
        <w:br w:type="page"/>
      </w:r>
      <w:bookmarkStart w:id="6348" w:name="_Toc469043223"/>
      <w:bookmarkStart w:id="6349" w:name="_Toc469043527"/>
      <w:bookmarkStart w:id="6350" w:name="_Toc469043803"/>
      <w:bookmarkStart w:id="6351" w:name="_Toc469139457"/>
      <w:bookmarkStart w:id="6352" w:name="_Toc469152902"/>
      <w:bookmarkStart w:id="6353" w:name="_Toc469612997"/>
      <w:bookmarkStart w:id="6354" w:name="_Toc491174920"/>
      <w:bookmarkStart w:id="6355" w:name="_Toc491175140"/>
      <w:bookmarkStart w:id="6356" w:name="_Toc491264049"/>
      <w:bookmarkStart w:id="6357" w:name="_Toc491337727"/>
      <w:bookmarkStart w:id="6358" w:name="_Toc491337901"/>
      <w:bookmarkStart w:id="6359" w:name="_Toc491338845"/>
      <w:bookmarkStart w:id="6360" w:name="_Toc532856670"/>
      <w:bookmarkStart w:id="6361" w:name="_Toc532856844"/>
      <w:bookmarkStart w:id="6362" w:name="_Toc53042093"/>
      <w:bookmarkStart w:id="6363" w:name="_Toc53042269"/>
      <w:bookmarkStart w:id="6364" w:name="_Toc86846250"/>
      <w:bookmarkStart w:id="6365" w:name="_Toc86846432"/>
      <w:bookmarkStart w:id="6366" w:name="_Toc119049819"/>
      <w:bookmarkStart w:id="6367" w:name="_Toc119050565"/>
      <w:bookmarkStart w:id="6368" w:name="_Toc119050755"/>
      <w:bookmarkStart w:id="6369" w:name="_Toc120103118"/>
      <w:bookmarkStart w:id="6370" w:name="_Toc129764424"/>
      <w:bookmarkStart w:id="6371" w:name="_Toc130360835"/>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r w:rsidR="00D852F8">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E8E14E0" w:rsidR="00602636" w:rsidRPr="00B1186A" w:rsidRDefault="00EB54D7" w:rsidP="00602636">
      <w:r>
        <w:fldChar w:fldCharType="begin"/>
      </w:r>
      <w:r>
        <w:instrText xml:space="preserve"> REF _Ref173159406  \* MERGEFORMAT </w:instrText>
      </w:r>
      <w:r>
        <w:fldChar w:fldCharType="separate"/>
      </w:r>
      <w:r w:rsidR="00093938" w:rsidRPr="00B1186A">
        <w:t xml:space="preserve">Table </w:t>
      </w:r>
      <w:r w:rsidR="00093938">
        <w:rPr>
          <w:noProof/>
        </w:rPr>
        <w:t>6</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093938" w:rsidRPr="00B1186A">
        <w:t xml:space="preserve">Table </w:t>
      </w:r>
      <w:r w:rsidR="00093938">
        <w:rPr>
          <w:noProof/>
        </w:rPr>
        <w:t>6</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6B2729D6" w:rsidR="00602636" w:rsidRPr="00B1186A" w:rsidRDefault="00602636" w:rsidP="00602636">
      <w:pPr>
        <w:pStyle w:val="Caption"/>
      </w:pPr>
      <w:bookmarkStart w:id="6372" w:name="_Ref173159406"/>
      <w:r w:rsidRPr="00B1186A">
        <w:t xml:space="preserve">Table </w:t>
      </w:r>
      <w:r w:rsidR="00EB54D7">
        <w:fldChar w:fldCharType="begin"/>
      </w:r>
      <w:r w:rsidR="00EB54D7">
        <w:instrText xml:space="preserve"> SEQ Table \* ARABIC </w:instrText>
      </w:r>
      <w:r w:rsidR="00EB54D7">
        <w:fldChar w:fldCharType="separate"/>
      </w:r>
      <w:r w:rsidR="00093938">
        <w:rPr>
          <w:noProof/>
        </w:rPr>
        <w:t>6</w:t>
      </w:r>
      <w:r w:rsidR="00EB54D7">
        <w:rPr>
          <w:noProof/>
        </w:rPr>
        <w:fldChar w:fldCharType="end"/>
      </w:r>
      <w:bookmarkEnd w:id="6372"/>
      <w:r w:rsidRPr="00B1186A">
        <w:t>: Comparison of Oven Performance – Best Achievable PWI</w:t>
      </w:r>
    </w:p>
    <w:p w14:paraId="1B160E92" w14:textId="77777777" w:rsidR="00602636" w:rsidRPr="002D78E7" w:rsidRDefault="00602636" w:rsidP="002D7822">
      <w:pPr>
        <w:pStyle w:val="Heading2"/>
      </w:pPr>
      <w:bookmarkStart w:id="6373" w:name="_Toc176001825"/>
      <w:bookmarkStart w:id="6374" w:name="_Toc469043224"/>
      <w:bookmarkStart w:id="6375" w:name="_Toc469043528"/>
      <w:bookmarkStart w:id="6376" w:name="_Toc469043804"/>
      <w:bookmarkStart w:id="6377" w:name="_Toc469139458"/>
      <w:bookmarkStart w:id="6378" w:name="_Toc469152903"/>
      <w:bookmarkStart w:id="6379" w:name="_Toc469612998"/>
      <w:bookmarkStart w:id="6380" w:name="_Toc491174921"/>
      <w:bookmarkStart w:id="6381" w:name="_Toc491175141"/>
      <w:bookmarkStart w:id="6382" w:name="_Toc491264050"/>
      <w:bookmarkStart w:id="6383" w:name="_Toc491337728"/>
      <w:bookmarkStart w:id="6384" w:name="_Toc491337902"/>
      <w:bookmarkStart w:id="6385" w:name="_Toc491338846"/>
      <w:bookmarkStart w:id="6386" w:name="_Toc532856671"/>
      <w:bookmarkStart w:id="6387" w:name="_Toc532856845"/>
      <w:bookmarkStart w:id="6388" w:name="_Toc53042094"/>
      <w:bookmarkStart w:id="6389" w:name="_Toc53042270"/>
      <w:bookmarkStart w:id="6390" w:name="_Toc86846251"/>
      <w:bookmarkStart w:id="6391" w:name="_Toc86846433"/>
      <w:bookmarkStart w:id="6392" w:name="_Toc119049820"/>
      <w:bookmarkStart w:id="6393" w:name="_Toc119050566"/>
      <w:bookmarkStart w:id="6394" w:name="_Toc119050756"/>
      <w:bookmarkStart w:id="6395" w:name="_Toc120103119"/>
      <w:bookmarkStart w:id="6396" w:name="_Toc129764425"/>
      <w:bookmarkStart w:id="6397" w:name="_Toc130360836"/>
      <w:r w:rsidRPr="002D78E7">
        <w:t>Conclusion</w:t>
      </w:r>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14:paraId="3839A738" w14:textId="23FF5A8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D852F8">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398" w:name="_Toc329249494"/>
      <w:r>
        <w:rPr>
          <w:rStyle w:val="Heading1Char"/>
        </w:rPr>
        <w:br w:type="page"/>
      </w:r>
      <w:bookmarkEnd w:id="6398"/>
    </w:p>
    <w:p w14:paraId="78DFAFA7" w14:textId="30CE4599" w:rsidR="00306EC4" w:rsidRDefault="00306EC4" w:rsidP="001950EA">
      <w:pPr>
        <w:pStyle w:val="Heading1"/>
      </w:pPr>
      <w:bookmarkStart w:id="6399" w:name="_Appendix_B:_Recalculating"/>
      <w:bookmarkStart w:id="6400" w:name="_Toc468551595"/>
      <w:bookmarkStart w:id="6401" w:name="_Toc469038823"/>
      <w:bookmarkStart w:id="6402" w:name="_Toc469038878"/>
      <w:bookmarkStart w:id="6403" w:name="_Toc469042037"/>
      <w:bookmarkStart w:id="6404" w:name="_Toc469043225"/>
      <w:bookmarkStart w:id="6405" w:name="_Toc469043529"/>
      <w:bookmarkStart w:id="6406" w:name="_Toc469043805"/>
      <w:bookmarkStart w:id="6407" w:name="_Toc469043856"/>
      <w:bookmarkStart w:id="6408" w:name="_Toc469139459"/>
      <w:bookmarkStart w:id="6409" w:name="_Toc469152904"/>
      <w:bookmarkStart w:id="6410" w:name="_Toc469612999"/>
      <w:bookmarkStart w:id="6411" w:name="_Toc491174922"/>
      <w:bookmarkStart w:id="6412" w:name="_Toc491175142"/>
      <w:bookmarkStart w:id="6413" w:name="_Toc491264051"/>
      <w:bookmarkStart w:id="6414" w:name="_Toc491337729"/>
      <w:bookmarkStart w:id="6415" w:name="_Toc491337903"/>
      <w:bookmarkStart w:id="6416" w:name="_Toc491338847"/>
      <w:bookmarkStart w:id="6417" w:name="_Toc491414018"/>
      <w:bookmarkStart w:id="6418" w:name="_Toc532836384"/>
      <w:bookmarkStart w:id="6419" w:name="_Toc532856672"/>
      <w:bookmarkStart w:id="6420" w:name="_Toc532856846"/>
      <w:bookmarkStart w:id="6421" w:name="_Toc53042095"/>
      <w:bookmarkStart w:id="6422" w:name="_Toc53042271"/>
      <w:bookmarkStart w:id="6423" w:name="_Toc53042503"/>
      <w:bookmarkStart w:id="6424" w:name="_Toc86846252"/>
      <w:bookmarkStart w:id="6425" w:name="_Toc86846434"/>
      <w:bookmarkStart w:id="6426" w:name="_Toc119049821"/>
      <w:bookmarkStart w:id="6427" w:name="_Toc119050567"/>
      <w:bookmarkStart w:id="6428" w:name="_Toc119050757"/>
      <w:bookmarkStart w:id="6429" w:name="_Toc120103120"/>
      <w:bookmarkStart w:id="6430" w:name="_Toc129764426"/>
      <w:bookmarkStart w:id="6431" w:name="_Toc130360837"/>
      <w:bookmarkEnd w:id="6399"/>
      <w:r w:rsidRPr="00306EC4">
        <w:lastRenderedPageBreak/>
        <w:t xml:space="preserve">Appendix B: Recalculating Zone Delta Limits </w:t>
      </w:r>
      <w:ins w:id="6432" w:author="Ryan Beck" w:date="2023-04-11T12:43:00Z">
        <w:r w:rsidR="005E376C">
          <w:t>f</w:t>
        </w:r>
      </w:ins>
      <w:del w:id="6433" w:author="Ryan Beck" w:date="2023-04-11T12:43:00Z">
        <w:r w:rsidRPr="00306EC4" w:rsidDel="005E376C">
          <w:delText>F</w:delText>
        </w:r>
      </w:del>
      <w:r w:rsidRPr="00306EC4">
        <w:t>rom Navigator/Auto-Focus Predictions</w:t>
      </w:r>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14:paraId="3C1C4153" w14:textId="0C0D7697" w:rsidR="00794B93" w:rsidRPr="00676AEE" w:rsidRDefault="00794B93" w:rsidP="00794B93">
      <w:r w:rsidRPr="00676AEE">
        <w:t xml:space="preserve">Occasionally, when using the </w:t>
      </w:r>
      <w:r w:rsidRPr="00676AEE">
        <w:rPr>
          <w:i/>
        </w:rPr>
        <w:t>Navigator</w:t>
      </w:r>
      <w:r w:rsidR="00537C19">
        <w:rPr>
          <w:i/>
        </w:rPr>
        <w:t xml:space="preserve"> Power</w:t>
      </w:r>
      <w:r w:rsidRPr="00676AEE">
        <w:t xml:space="preserve"> or </w:t>
      </w:r>
      <w:r w:rsidRPr="00676AEE">
        <w:rPr>
          <w:i/>
        </w:rPr>
        <w:t>Auto-Focus</w:t>
      </w:r>
      <w:r w:rsidR="00537C19">
        <w:rPr>
          <w:i/>
        </w:rPr>
        <w:t xml:space="preserve"> Power</w:t>
      </w:r>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2D7822">
      <w:pPr>
        <w:pStyle w:val="Heading2"/>
      </w:pPr>
      <w:bookmarkStart w:id="6434" w:name="_Toc469043226"/>
      <w:bookmarkStart w:id="6435" w:name="_Toc469043530"/>
      <w:bookmarkStart w:id="6436" w:name="_Toc469043806"/>
      <w:bookmarkStart w:id="6437" w:name="_Toc469139460"/>
      <w:bookmarkStart w:id="6438" w:name="_Toc469152905"/>
      <w:bookmarkStart w:id="6439" w:name="_Toc469613000"/>
      <w:bookmarkStart w:id="6440" w:name="_Toc491174923"/>
      <w:bookmarkStart w:id="6441" w:name="_Toc491175143"/>
      <w:bookmarkStart w:id="6442" w:name="_Toc491264052"/>
      <w:bookmarkStart w:id="6443" w:name="_Toc491337730"/>
      <w:bookmarkStart w:id="6444" w:name="_Toc491337904"/>
      <w:bookmarkStart w:id="6445" w:name="_Toc491338848"/>
      <w:bookmarkStart w:id="6446" w:name="_Toc532856673"/>
      <w:bookmarkStart w:id="6447" w:name="_Toc532856847"/>
      <w:bookmarkStart w:id="6448" w:name="_Toc53042096"/>
      <w:bookmarkStart w:id="6449" w:name="_Toc53042272"/>
      <w:bookmarkStart w:id="6450" w:name="_Toc86846253"/>
      <w:bookmarkStart w:id="6451" w:name="_Toc86846435"/>
      <w:bookmarkStart w:id="6452" w:name="_Toc119049822"/>
      <w:bookmarkStart w:id="6453" w:name="_Toc119050568"/>
      <w:bookmarkStart w:id="6454" w:name="_Toc119050758"/>
      <w:bookmarkStart w:id="6455" w:name="_Toc120103121"/>
      <w:bookmarkStart w:id="6456" w:name="_Toc129764427"/>
      <w:bookmarkStart w:id="6457" w:name="_Toc130360838"/>
      <w:r w:rsidRPr="00676AEE">
        <w:t xml:space="preserve">For </w:t>
      </w:r>
      <w:r w:rsidR="00306EC4" w:rsidRPr="00676AEE">
        <w:t>Sta</w:t>
      </w:r>
      <w:r w:rsidR="00306EC4">
        <w:t>nd-Alone Software Installations</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traffic light and the software will first ask if the oven is stabilized. Choose </w:t>
            </w:r>
            <w:r w:rsidRPr="00452BD8">
              <w:rPr>
                <w:b/>
                <w:bCs/>
                <w:rPrChange w:id="6458" w:author="Ryan Beck" w:date="2022-10-10T12:55:00Z">
                  <w:rPr/>
                </w:rPrChange>
              </w:rPr>
              <w:t>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1640E648" w:rsidR="00794B93" w:rsidRPr="00676AEE" w:rsidRDefault="00055D4B" w:rsidP="00EF0361">
            <w:pPr>
              <w:rPr>
                <w:u w:val="single"/>
              </w:rPr>
            </w:pPr>
            <w:r>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1">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452BD8">
              <w:rPr>
                <w:b/>
                <w:bCs/>
                <w:rPrChange w:id="6459" w:author="Ryan Beck" w:date="2022-10-10T12:55: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52CF0796" w:rsidR="00794B93" w:rsidRPr="00676AEE" w:rsidRDefault="00055D4B" w:rsidP="00EF0361">
            <w:pPr>
              <w:rPr>
                <w:noProof/>
              </w:rPr>
            </w:pPr>
            <w:r>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2">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44F3751A" w14:textId="77777777" w:rsidR="00941114" w:rsidRDefault="00794B93" w:rsidP="00AA5614">
            <w:pPr>
              <w:pStyle w:val="ListParagraph"/>
              <w:widowControl w:val="0"/>
              <w:numPr>
                <w:ilvl w:val="0"/>
                <w:numId w:val="21"/>
              </w:numPr>
              <w:overflowPunct w:val="0"/>
              <w:autoSpaceDE w:val="0"/>
              <w:autoSpaceDN w:val="0"/>
              <w:adjustRightInd w:val="0"/>
              <w:contextualSpacing/>
              <w:rPr>
                <w:ins w:id="6460" w:author="Ryan Beck" w:date="2022-11-18T12:41:00Z"/>
              </w:rPr>
            </w:pPr>
            <w:r w:rsidRPr="00676AEE">
              <w:t xml:space="preserve">The software will then display this message, letting you know that it will now start the “recalculation” process. </w:t>
            </w:r>
          </w:p>
          <w:p w14:paraId="225B1937" w14:textId="77777777" w:rsidR="00941114" w:rsidRDefault="00941114">
            <w:pPr>
              <w:pStyle w:val="ListParagraph"/>
              <w:widowControl w:val="0"/>
              <w:overflowPunct w:val="0"/>
              <w:autoSpaceDE w:val="0"/>
              <w:autoSpaceDN w:val="0"/>
              <w:adjustRightInd w:val="0"/>
              <w:ind w:left="360"/>
              <w:contextualSpacing/>
              <w:rPr>
                <w:ins w:id="6461" w:author="Ryan Beck" w:date="2022-11-18T12:41:00Z"/>
              </w:rPr>
              <w:pPrChange w:id="6462" w:author="Ryan Beck" w:date="2022-11-18T12:41:00Z">
                <w:pPr>
                  <w:pStyle w:val="ListParagraph"/>
                  <w:widowControl w:val="0"/>
                  <w:numPr>
                    <w:numId w:val="21"/>
                  </w:numPr>
                  <w:overflowPunct w:val="0"/>
                  <w:autoSpaceDE w:val="0"/>
                  <w:autoSpaceDN w:val="0"/>
                  <w:adjustRightInd w:val="0"/>
                  <w:ind w:left="360" w:hanging="360"/>
                  <w:contextualSpacing/>
                </w:pPr>
              </w:pPrChange>
            </w:pPr>
          </w:p>
          <w:p w14:paraId="53275B41" w14:textId="77777777" w:rsidR="00941114" w:rsidRDefault="00794B93">
            <w:pPr>
              <w:pStyle w:val="ListParagraph"/>
              <w:widowControl w:val="0"/>
              <w:overflowPunct w:val="0"/>
              <w:autoSpaceDE w:val="0"/>
              <w:autoSpaceDN w:val="0"/>
              <w:adjustRightInd w:val="0"/>
              <w:ind w:left="360"/>
              <w:contextualSpacing/>
              <w:rPr>
                <w:ins w:id="6463" w:author="Ryan Beck" w:date="2022-11-18T12:41:00Z"/>
              </w:rPr>
              <w:pPrChange w:id="6464" w:author="Ryan Beck" w:date="2022-11-18T12:41:00Z">
                <w:pPr>
                  <w:pStyle w:val="ListParagraph"/>
                  <w:widowControl w:val="0"/>
                  <w:numPr>
                    <w:numId w:val="21"/>
                  </w:numPr>
                  <w:overflowPunct w:val="0"/>
                  <w:autoSpaceDE w:val="0"/>
                  <w:autoSpaceDN w:val="0"/>
                  <w:adjustRightInd w:val="0"/>
                  <w:ind w:left="360" w:hanging="360"/>
                  <w:contextualSpacing/>
                </w:pPr>
              </w:pPrChange>
            </w:pPr>
            <w:del w:id="6465" w:author="Ryan Beck" w:date="2022-11-18T12:41:00Z">
              <w:r w:rsidRPr="00941114" w:rsidDel="00941114">
                <w:rPr>
                  <w:b/>
                  <w:bCs/>
                  <w:rPrChange w:id="6466" w:author="Ryan Beck" w:date="2022-11-18T12:41:00Z">
                    <w:rPr/>
                  </w:rPrChange>
                </w:rPr>
                <w:delText>(</w:delText>
              </w:r>
            </w:del>
            <w:r w:rsidRPr="00941114">
              <w:rPr>
                <w:b/>
                <w:bCs/>
                <w:rPrChange w:id="6467" w:author="Ryan Beck" w:date="2022-11-18T12:41:00Z">
                  <w:rPr/>
                </w:rPrChange>
              </w:rPr>
              <w:t>Note:</w:t>
            </w:r>
            <w:r w:rsidRPr="00676AEE">
              <w:t xml:space="preserve"> on a stand-alone oven, you do not need to change the actual oven setpoints at this point</w:t>
            </w:r>
            <w:del w:id="6468" w:author="Ryan Beck" w:date="2022-11-18T12:41:00Z">
              <w:r w:rsidRPr="00676AEE" w:rsidDel="00941114">
                <w:delText>)</w:delText>
              </w:r>
            </w:del>
            <w:r w:rsidRPr="00676AEE">
              <w:t>.</w:t>
            </w:r>
          </w:p>
          <w:p w14:paraId="27E4A242" w14:textId="77777777" w:rsidR="00941114" w:rsidRDefault="00941114">
            <w:pPr>
              <w:pStyle w:val="ListParagraph"/>
              <w:rPr>
                <w:ins w:id="6469" w:author="Ryan Beck" w:date="2022-11-18T12:41:00Z"/>
              </w:rPr>
              <w:pPrChange w:id="6470" w:author="Ryan Beck" w:date="2022-11-18T12:41:00Z">
                <w:pPr>
                  <w:pStyle w:val="ListParagraph"/>
                  <w:widowControl w:val="0"/>
                  <w:numPr>
                    <w:numId w:val="21"/>
                  </w:numPr>
                  <w:overflowPunct w:val="0"/>
                  <w:autoSpaceDE w:val="0"/>
                  <w:autoSpaceDN w:val="0"/>
                  <w:adjustRightInd w:val="0"/>
                  <w:ind w:left="360" w:hanging="360"/>
                  <w:contextualSpacing/>
                </w:pPr>
              </w:pPrChange>
            </w:pPr>
          </w:p>
          <w:p w14:paraId="6BFD3972" w14:textId="76EF3DEB"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 Click </w:t>
            </w:r>
            <w:r w:rsidRPr="00452BD8">
              <w:rPr>
                <w:b/>
                <w:bCs/>
                <w:rPrChange w:id="6471" w:author="Ryan Beck" w:date="2022-10-10T12:55:00Z">
                  <w:rPr/>
                </w:rPrChange>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6B62DE81" w:rsidR="00794B93" w:rsidRPr="00676AEE" w:rsidRDefault="00055D4B" w:rsidP="00EF0361">
            <w:pPr>
              <w:rPr>
                <w:u w:val="single"/>
              </w:rPr>
            </w:pPr>
            <w:r>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3">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065FE125"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ins w:id="6472" w:author="Ryan Beck" w:date="2022-11-18T12:41:00Z">
              <w:r w:rsidR="00941114">
                <w:rPr>
                  <w:b/>
                  <w:bCs/>
                </w:rPr>
                <w:t>A</w:t>
              </w:r>
            </w:ins>
            <w:del w:id="6473" w:author="Ryan Beck" w:date="2022-11-18T12:41:00Z">
              <w:r w:rsidRPr="002E4108" w:rsidDel="00941114">
                <w:rPr>
                  <w:b/>
                  <w:bCs/>
                  <w:rPrChange w:id="6474" w:author="Ryan Beck" w:date="2022-10-10T12:59:00Z">
                    <w:rPr/>
                  </w:rPrChange>
                </w:rPr>
                <w:delText>a</w:delText>
              </w:r>
            </w:del>
            <w:r w:rsidRPr="002E4108">
              <w:rPr>
                <w:b/>
                <w:bCs/>
                <w:rPrChange w:id="6475" w:author="Ryan Beck" w:date="2022-10-10T12:59:00Z">
                  <w:rPr/>
                </w:rPrChange>
              </w:rPr>
              <w:t>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4AFEF2F9" w:rsidR="00794B93" w:rsidRPr="00676AEE" w:rsidRDefault="008E5BDD" w:rsidP="00EF0361">
            <w:pPr>
              <w:rPr>
                <w:noProof/>
              </w:rPr>
            </w:pPr>
            <w:r>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4">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26CD09F8"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ins w:id="6476" w:author="Ryan Beck" w:date="2022-11-18T12:41:00Z">
              <w:r w:rsidR="00941114">
                <w:rPr>
                  <w:b/>
                  <w:bCs/>
                </w:rPr>
                <w:t>A</w:t>
              </w:r>
            </w:ins>
            <w:del w:id="6477" w:author="Ryan Beck" w:date="2022-11-18T12:41:00Z">
              <w:r w:rsidRPr="002E4108" w:rsidDel="00941114">
                <w:rPr>
                  <w:b/>
                  <w:bCs/>
                  <w:rPrChange w:id="6478" w:author="Ryan Beck" w:date="2022-10-10T12:59:00Z">
                    <w:rPr/>
                  </w:rPrChange>
                </w:rPr>
                <w:delText>a</w:delText>
              </w:r>
            </w:del>
            <w:r w:rsidRPr="002E4108">
              <w:rPr>
                <w:b/>
                <w:bCs/>
                <w:rPrChange w:id="6479" w:author="Ryan Beck" w:date="2022-10-10T12:59:00Z">
                  <w:rPr/>
                </w:rPrChange>
              </w:rPr>
              <w:t>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2E4108">
              <w:rPr>
                <w:b/>
                <w:bCs/>
                <w:rPrChange w:id="6480" w:author="Ryan Beck" w:date="2022-10-10T12:59:00Z">
                  <w:rPr/>
                </w:rPrChange>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31BC1AE4" w:rsidR="00794B93" w:rsidRPr="00676AEE" w:rsidRDefault="00055D4B" w:rsidP="00EF0361">
            <w:pPr>
              <w:rPr>
                <w:noProof/>
              </w:rPr>
            </w:pPr>
            <w:r>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86">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47E810F6" w:rsidR="00794B93" w:rsidRPr="00676AEE" w:rsidRDefault="00794B93" w:rsidP="00EF0361">
            <w:r w:rsidRPr="00676AEE">
              <w:t xml:space="preserve">The software will now automatically change some of the default settings of the software, to settings that are more applicable to your specific oven, </w:t>
            </w:r>
            <w:del w:id="6481" w:author="Ryan Beck" w:date="2022-10-10T12:55:00Z">
              <w:r w:rsidRPr="00676AEE" w:rsidDel="00452BD8">
                <w:delText>in regards to</w:delText>
              </w:r>
            </w:del>
            <w:ins w:id="6482" w:author="Ryan Beck" w:date="2022-10-10T12:55:00Z">
              <w:r w:rsidR="00452BD8" w:rsidRPr="00676AEE">
                <w:t>in regard to</w:t>
              </w:r>
            </w:ins>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2D7822">
      <w:pPr>
        <w:pStyle w:val="Heading2"/>
      </w:pPr>
      <w:bookmarkStart w:id="6483" w:name="_Toc469043227"/>
      <w:bookmarkStart w:id="6484" w:name="_Toc469043531"/>
      <w:bookmarkStart w:id="6485" w:name="_Toc469043807"/>
      <w:bookmarkStart w:id="6486" w:name="_Toc469139461"/>
      <w:bookmarkStart w:id="6487" w:name="_Toc469152906"/>
      <w:bookmarkStart w:id="6488" w:name="_Toc469613001"/>
      <w:bookmarkStart w:id="6489" w:name="_Toc491174924"/>
      <w:bookmarkStart w:id="6490" w:name="_Toc491175144"/>
      <w:bookmarkStart w:id="6491" w:name="_Toc491264053"/>
      <w:bookmarkStart w:id="6492" w:name="_Toc491337731"/>
      <w:bookmarkStart w:id="6493" w:name="_Toc491337905"/>
      <w:bookmarkStart w:id="6494" w:name="_Toc491338849"/>
      <w:bookmarkStart w:id="6495" w:name="_Toc532856674"/>
      <w:bookmarkStart w:id="6496" w:name="_Toc532856848"/>
      <w:bookmarkStart w:id="6497" w:name="_Toc53042097"/>
      <w:bookmarkStart w:id="6498" w:name="_Toc53042273"/>
      <w:bookmarkStart w:id="6499" w:name="_Toc86846254"/>
      <w:bookmarkStart w:id="6500" w:name="_Toc86846436"/>
      <w:bookmarkStart w:id="6501" w:name="_Toc119049823"/>
      <w:bookmarkStart w:id="6502" w:name="_Toc119050569"/>
      <w:bookmarkStart w:id="6503" w:name="_Toc119050759"/>
      <w:bookmarkStart w:id="6504" w:name="_Toc120103122"/>
      <w:bookmarkStart w:id="6505" w:name="_Toc129764428"/>
      <w:bookmarkStart w:id="6506" w:name="_Toc130360839"/>
      <w:r w:rsidRPr="00676AEE">
        <w:lastRenderedPageBreak/>
        <w:t>For Oven</w:t>
      </w:r>
      <w:r>
        <w:t xml:space="preserve"> Controller</w:t>
      </w:r>
      <w:r w:rsidRPr="00676AEE">
        <w:t xml:space="preserve"> Software Installations</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4DC4F9E9" w:rsidR="00794B93" w:rsidRPr="00676AEE" w:rsidRDefault="00794B93" w:rsidP="00EF0361">
            <w:pPr>
              <w:keepNext/>
            </w:pPr>
            <w:r w:rsidRPr="00676AEE">
              <w:t>The following section outlines the steps used when your software is installed on the oven PC</w:t>
            </w:r>
            <w:ins w:id="6507" w:author="Ryan Beck" w:date="2023-04-11T12:52:00Z">
              <w:r w:rsidR="000E02A4">
                <w:t xml:space="preserve"> </w:t>
              </w:r>
            </w:ins>
            <w:del w:id="6508" w:author="Ryan Beck" w:date="2023-04-11T12:52:00Z">
              <w:r w:rsidRPr="00676AEE" w:rsidDel="000E02A4">
                <w:delText xml:space="preserve">, </w:delText>
              </w:r>
            </w:del>
            <w:r w:rsidRPr="007E5554">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you go to start the predicted profile, click on the traffic light and the software will prompt you if the oven temperatures are not within 2 degrees of the zone setpoint. If the temperatures are not getting closer, click </w:t>
            </w:r>
            <w:del w:id="6509" w:author="Ryan Beck" w:date="2022-10-10T12:59:00Z">
              <w:r w:rsidRPr="00676AEE" w:rsidDel="002E4108">
                <w:delText>“</w:delText>
              </w:r>
            </w:del>
            <w:r w:rsidRPr="002E4108">
              <w:rPr>
                <w:b/>
                <w:bCs/>
                <w:rPrChange w:id="6510" w:author="Ryan Beck" w:date="2022-10-10T12:59:00Z">
                  <w:rPr/>
                </w:rPrChange>
              </w:rPr>
              <w:t>No</w:t>
            </w:r>
            <w:del w:id="6511" w:author="Ryan Beck" w:date="2022-10-10T12:59:00Z">
              <w:r w:rsidRPr="00676AEE" w:rsidDel="002E4108">
                <w:delText>”</w:delText>
              </w:r>
            </w:del>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33" type="#_x0000_t75" style="width:278.25pt;height:209.25pt" o:ole="">
                  <v:imagedata r:id="rId287" o:title=""/>
                </v:shape>
                <o:OLEObject Type="Embed" ProgID="PBrush" ShapeID="_x0000_i1033" DrawAspect="Content" ObjectID="_1742760975" r:id="rId288"/>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1766AABF" w:rsidR="00794B93" w:rsidRPr="00676AEE" w:rsidRDefault="00794B93" w:rsidP="00AA5614">
            <w:pPr>
              <w:pStyle w:val="ListParagraph"/>
              <w:widowControl w:val="0"/>
              <w:numPr>
                <w:ilvl w:val="0"/>
                <w:numId w:val="22"/>
              </w:numPr>
              <w:overflowPunct w:val="0"/>
              <w:autoSpaceDE w:val="0"/>
              <w:autoSpaceDN w:val="0"/>
              <w:adjustRightInd w:val="0"/>
              <w:contextualSpacing/>
            </w:pPr>
            <w:r w:rsidRPr="007E5554">
              <w:rPr>
                <w:b/>
                <w:bCs/>
                <w:iCs/>
                <w:rPrChange w:id="6512" w:author="Ryan Beck" w:date="2022-11-18T12:41:00Z">
                  <w:rPr>
                    <w:i/>
                    <w:color w:val="FF0000"/>
                    <w:u w:val="single"/>
                  </w:rPr>
                </w:rPrChange>
              </w:rPr>
              <w:t>I</w:t>
            </w:r>
            <w:r w:rsidR="007E5554">
              <w:rPr>
                <w:b/>
                <w:bCs/>
                <w:iCs/>
              </w:rPr>
              <w:t>mportant</w:t>
            </w:r>
            <w:r w:rsidRPr="007E5554">
              <w:rPr>
                <w:b/>
                <w:bCs/>
                <w:iCs/>
                <w:rPrChange w:id="6513" w:author="Ryan Beck" w:date="2022-11-18T12:41:00Z">
                  <w:rPr>
                    <w:i/>
                    <w:color w:val="FF0000"/>
                    <w:u w:val="single"/>
                  </w:rPr>
                </w:rPrChange>
              </w:rPr>
              <w:t>:</w:t>
            </w:r>
            <w:r w:rsidRPr="00941114">
              <w:t xml:space="preserve"> </w:t>
            </w:r>
            <w:r w:rsidRPr="00676AEE">
              <w:t xml:space="preserve">you will now need to switch over to your oven control </w:t>
            </w:r>
            <w:del w:id="6514" w:author="Ryan Beck" w:date="2022-10-10T12:59:00Z">
              <w:r w:rsidRPr="00676AEE" w:rsidDel="002E4108">
                <w:delText>software, and</w:delText>
              </w:r>
            </w:del>
            <w:ins w:id="6515" w:author="Ryan Beck" w:date="2022-10-10T12:59:00Z">
              <w:r w:rsidR="002E4108" w:rsidRPr="00676AEE">
                <w:t>software and</w:t>
              </w:r>
            </w:ins>
            <w:r w:rsidRPr="00676AEE">
              <w:t xml:space="preserve"> change the setpoints to the temperature that the zones are actually controlling to. Only click </w:t>
            </w:r>
            <w:del w:id="6516" w:author="Ryan Beck" w:date="2022-10-10T12:59:00Z">
              <w:r w:rsidRPr="00676AEE" w:rsidDel="002E4108">
                <w:delText>“</w:delText>
              </w:r>
            </w:del>
            <w:r w:rsidRPr="002E4108">
              <w:rPr>
                <w:b/>
                <w:bCs/>
                <w:rPrChange w:id="6517" w:author="Ryan Beck" w:date="2022-10-10T12:59:00Z">
                  <w:rPr/>
                </w:rPrChange>
              </w:rPr>
              <w:t>OK</w:t>
            </w:r>
            <w:ins w:id="6518" w:author="Ryan Beck" w:date="2022-10-10T12:59:00Z">
              <w:r w:rsidR="002E4108">
                <w:rPr>
                  <w:b/>
                  <w:bCs/>
                </w:rPr>
                <w:t xml:space="preserve"> </w:t>
              </w:r>
            </w:ins>
            <w:del w:id="6519" w:author="Ryan Beck" w:date="2022-10-10T12:59:00Z">
              <w:r w:rsidRPr="00676AEE" w:rsidDel="002E4108">
                <w:delText xml:space="preserve">” </w:delText>
              </w:r>
            </w:del>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34" type="#_x0000_t75" style="width:278.25pt;height:208.5pt" o:ole="">
                  <v:imagedata r:id="rId289" o:title=""/>
                </v:shape>
                <o:OLEObject Type="Embed" ProgID="PBrush" ShapeID="_x0000_i1034" DrawAspect="Content" ObjectID="_1742760976" r:id="rId290"/>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3B77953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ins w:id="6520" w:author="Ryan Beck" w:date="2022-11-18T12:41:00Z">
              <w:r w:rsidR="00941114" w:rsidRPr="00941114">
                <w:rPr>
                  <w:b/>
                  <w:bCs/>
                  <w:rPrChange w:id="6521" w:author="Ryan Beck" w:date="2022-11-18T12:42:00Z">
                    <w:rPr/>
                  </w:rPrChange>
                </w:rPr>
                <w:t>A</w:t>
              </w:r>
            </w:ins>
            <w:del w:id="6522" w:author="Ryan Beck" w:date="2022-11-18T12:41:00Z">
              <w:r w:rsidRPr="00941114" w:rsidDel="00941114">
                <w:rPr>
                  <w:b/>
                  <w:bCs/>
                  <w:rPrChange w:id="6523" w:author="Ryan Beck" w:date="2022-11-18T12:42:00Z">
                    <w:rPr/>
                  </w:rPrChange>
                </w:rPr>
                <w:delText>a</w:delText>
              </w:r>
            </w:del>
            <w:r w:rsidRPr="00941114">
              <w:rPr>
                <w:b/>
                <w:bCs/>
                <w:rPrChange w:id="6524" w:author="Ryan Beck" w:date="2022-11-18T12:42:00Z">
                  <w:rPr/>
                </w:rPrChange>
              </w:rPr>
              <w:t>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5" type="#_x0000_t75" style="width:276.75pt;height:207.75pt" o:ole="">
                  <v:imagedata r:id="rId291" o:title=""/>
                </v:shape>
                <o:OLEObject Type="Embed" ProgID="PBrush" ShapeID="_x0000_i1035" DrawAspect="Content" ObjectID="_1742760977" r:id="rId292"/>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941114">
              <w:rPr>
                <w:b/>
                <w:bCs/>
                <w:rPrChange w:id="6525" w:author="Ryan Beck" w:date="2022-11-18T12:41:00Z">
                  <w:rPr/>
                </w:rPrChange>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36" type="#_x0000_t75" style="width:279pt;height:208.5pt" o:ole="">
                  <v:imagedata r:id="rId293" o:title=""/>
                </v:shape>
                <o:OLEObject Type="Embed" ProgID="PBrush" ShapeID="_x0000_i1036" DrawAspect="Content" ObjectID="_1742760978" r:id="rId294"/>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178DE75C" w:rsidR="0071023B" w:rsidRPr="0071023B" w:rsidRDefault="0071023B" w:rsidP="00CA1F86">
      <w:bookmarkStart w:id="6526" w:name="_Toc333825427"/>
      <w:bookmarkStart w:id="6527" w:name="_Toc394411687"/>
      <w:bookmarkStart w:id="6528" w:name="_Toc394486327"/>
      <w:bookmarkStart w:id="6529" w:name="_Toc394583413"/>
      <w:bookmarkStart w:id="6530" w:name="_Toc468168395"/>
      <w:bookmarkStart w:id="6531" w:name="_Toc468175440"/>
      <w:bookmarkEnd w:id="6260"/>
      <w:bookmarkEnd w:id="6261"/>
      <w:bookmarkEnd w:id="6262"/>
    </w:p>
    <w:p w14:paraId="2D92A928" w14:textId="5E0B0A8A" w:rsidR="00B8428B" w:rsidRDefault="00B8428B" w:rsidP="00B8428B">
      <w:pPr>
        <w:pStyle w:val="Heading1"/>
      </w:pPr>
      <w:bookmarkStart w:id="6532" w:name="_Toc532836385"/>
      <w:bookmarkStart w:id="6533" w:name="_Toc532856675"/>
      <w:bookmarkStart w:id="6534" w:name="_Toc532856849"/>
      <w:bookmarkStart w:id="6535" w:name="_Toc53042098"/>
      <w:bookmarkStart w:id="6536" w:name="_Toc53042274"/>
      <w:bookmarkStart w:id="6537" w:name="_Toc53042504"/>
      <w:bookmarkStart w:id="6538" w:name="_Toc86846255"/>
      <w:bookmarkStart w:id="6539" w:name="_Toc86846437"/>
      <w:bookmarkStart w:id="6540" w:name="_Toc119049824"/>
      <w:bookmarkStart w:id="6541" w:name="_Toc119050570"/>
      <w:bookmarkStart w:id="6542" w:name="_Toc119050760"/>
      <w:bookmarkStart w:id="6543" w:name="_Toc120103123"/>
      <w:bookmarkStart w:id="6544" w:name="_Toc129764429"/>
      <w:bookmarkStart w:id="6545" w:name="_Toc130360840"/>
      <w:bookmarkStart w:id="6546" w:name="_Toc469038825"/>
      <w:bookmarkStart w:id="6547" w:name="_Toc469038880"/>
      <w:bookmarkStart w:id="6548" w:name="_Toc469042039"/>
      <w:bookmarkStart w:id="6549" w:name="_Toc469043236"/>
      <w:bookmarkStart w:id="6550" w:name="_Toc469043540"/>
      <w:bookmarkStart w:id="6551" w:name="_Toc469043816"/>
      <w:bookmarkStart w:id="6552" w:name="_Toc469043858"/>
      <w:bookmarkStart w:id="6553" w:name="_Toc469139470"/>
      <w:bookmarkStart w:id="6554" w:name="_Toc469152915"/>
      <w:bookmarkStart w:id="6555" w:name="_Toc469613010"/>
      <w:bookmarkStart w:id="6556" w:name="_Toc491174925"/>
      <w:bookmarkStart w:id="6557" w:name="_Toc491175145"/>
      <w:bookmarkStart w:id="6558" w:name="_Toc491264054"/>
      <w:r>
        <w:lastRenderedPageBreak/>
        <w:t>Appendix C: Configuration Program</w:t>
      </w:r>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p>
    <w:p w14:paraId="6E702072" w14:textId="77777777" w:rsidR="00B8428B" w:rsidRPr="00F0388A" w:rsidRDefault="00B8428B" w:rsidP="00B8428B">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E99A91A" w14:textId="77777777" w:rsidR="00B8428B" w:rsidRPr="00F0388A" w:rsidRDefault="00B8428B" w:rsidP="00B8428B"/>
    <w:p w14:paraId="47F935AB" w14:textId="5E0A11FF" w:rsidR="00B8428B" w:rsidRPr="00941114" w:rsidDel="00941114" w:rsidRDefault="00B8428B">
      <w:pPr>
        <w:ind w:left="720"/>
        <w:rPr>
          <w:del w:id="6559" w:author="Ryan Beck" w:date="2022-11-18T12:42:00Z"/>
          <w:rFonts w:ascii="Courier New" w:hAnsi="Courier New" w:cs="Courier New"/>
          <w:rPrChange w:id="6560" w:author="Ryan Beck" w:date="2022-11-18T12:42:00Z">
            <w:rPr>
              <w:del w:id="6561" w:author="Ryan Beck" w:date="2022-11-18T12:42:00Z"/>
            </w:rPr>
          </w:rPrChange>
        </w:rPr>
        <w:pPrChange w:id="6562" w:author="Ryan Beck" w:date="2022-11-18T12:42: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ins w:id="6563" w:author="Ryan Beck" w:date="2022-11-18T12:42:00Z">
        <w:r w:rsidR="00941114">
          <w:t xml:space="preserve">  </w:t>
        </w:r>
      </w:ins>
    </w:p>
    <w:p w14:paraId="3E8CB830" w14:textId="77777777" w:rsidR="00B8428B" w:rsidRPr="002A4FF7" w:rsidRDefault="00B8428B">
      <w:pPr>
        <w:ind w:left="720"/>
        <w:pPrChange w:id="6564" w:author="Ryan Beck" w:date="2022-11-18T12:42:00Z">
          <w:pPr>
            <w:pStyle w:val="PlainText"/>
          </w:pPr>
        </w:pPrChange>
      </w:pPr>
      <w:r w:rsidRPr="00941114">
        <w:rPr>
          <w:rFonts w:ascii="Courier New" w:hAnsi="Courier New" w:cs="Courier New"/>
          <w:rPrChange w:id="6565" w:author="Ryan Beck" w:date="2022-11-18T12:42:00Z">
            <w:rPr/>
          </w:rPrChange>
        </w:rPr>
        <w:t>C:\software root directory\ConfigurationProgram.exe</w:t>
      </w:r>
    </w:p>
    <w:p w14:paraId="3782E5D3" w14:textId="77777777" w:rsidR="00B8428B" w:rsidRDefault="00B8428B" w:rsidP="002D7822">
      <w:pPr>
        <w:pStyle w:val="Heading2"/>
      </w:pPr>
      <w:bookmarkStart w:id="6566" w:name="_Toc532856676"/>
      <w:bookmarkStart w:id="6567" w:name="_Toc532856850"/>
      <w:bookmarkStart w:id="6568" w:name="_Toc53042099"/>
      <w:bookmarkStart w:id="6569" w:name="_Toc53042275"/>
      <w:bookmarkStart w:id="6570" w:name="_Toc86846256"/>
      <w:bookmarkStart w:id="6571" w:name="_Toc86846438"/>
      <w:bookmarkStart w:id="6572" w:name="_Toc119049825"/>
      <w:bookmarkStart w:id="6573" w:name="_Toc119050571"/>
      <w:bookmarkStart w:id="6574" w:name="_Toc119050761"/>
      <w:bookmarkStart w:id="6575" w:name="_Toc120103124"/>
      <w:bookmarkStart w:id="6576" w:name="_Toc129764430"/>
      <w:bookmarkStart w:id="6577" w:name="_Toc130360841"/>
      <w:r w:rsidRPr="00F0388A">
        <w:t xml:space="preserve">User Settings </w:t>
      </w:r>
      <w:r>
        <w:t>T</w:t>
      </w:r>
      <w:r w:rsidRPr="00F0388A">
        <w:t>ab</w:t>
      </w:r>
      <w:bookmarkEnd w:id="6566"/>
      <w:bookmarkEnd w:id="6567"/>
      <w:bookmarkEnd w:id="6568"/>
      <w:bookmarkEnd w:id="6569"/>
      <w:bookmarkEnd w:id="6570"/>
      <w:bookmarkEnd w:id="6571"/>
      <w:bookmarkEnd w:id="6572"/>
      <w:bookmarkEnd w:id="6573"/>
      <w:bookmarkEnd w:id="6574"/>
      <w:bookmarkEnd w:id="6575"/>
      <w:bookmarkEnd w:id="6576"/>
      <w:bookmarkEnd w:id="6577"/>
    </w:p>
    <w:p w14:paraId="33B7A812" w14:textId="77777777" w:rsidR="00B8428B" w:rsidRPr="00AD4DC4" w:rsidRDefault="00B8428B" w:rsidP="00B8428B">
      <w:pPr>
        <w:rPr>
          <w:sz w:val="8"/>
        </w:rPr>
      </w:pPr>
    </w:p>
    <w:p w14:paraId="27B77AE7" w14:textId="77777777" w:rsidR="00B8428B" w:rsidRDefault="00B8428B" w:rsidP="00B8428B">
      <w:r>
        <w:rPr>
          <w:noProof/>
          <w:sz w:val="10"/>
          <w:szCs w:val="10"/>
        </w:rPr>
        <w:drawing>
          <wp:anchor distT="0" distB="0" distL="114300" distR="114300" simplePos="0" relativeHeight="252030976" behindDoc="1" locked="0" layoutInCell="1" allowOverlap="1" wp14:anchorId="5AAB7D1E" wp14:editId="323F7FC0">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44F2CAE2" w14:textId="77777777" w:rsidR="00B8428B" w:rsidRPr="004D6ABC" w:rsidRDefault="00B8428B" w:rsidP="00B8428B">
      <w:pPr>
        <w:rPr>
          <w:sz w:val="10"/>
          <w:szCs w:val="10"/>
        </w:rPr>
      </w:pPr>
    </w:p>
    <w:p w14:paraId="315E0736" w14:textId="77777777" w:rsidR="00B8428B" w:rsidRPr="009A0C57" w:rsidRDefault="00B8428B" w:rsidP="00B8428B">
      <w:r>
        <w:rPr>
          <w:b/>
        </w:rPr>
        <w:t>Exclusion</w:t>
      </w:r>
      <w:r>
        <w:t xml:space="preserve"> – Allows user to disable any of the 30 probe TC’s from the VP calculations.</w:t>
      </w:r>
    </w:p>
    <w:p w14:paraId="7F47648D" w14:textId="77777777" w:rsidR="00B8428B" w:rsidRPr="004D6ABC" w:rsidRDefault="00B8428B" w:rsidP="00B8428B">
      <w:pPr>
        <w:rPr>
          <w:b/>
          <w:sz w:val="10"/>
          <w:szCs w:val="10"/>
        </w:rPr>
      </w:pPr>
    </w:p>
    <w:p w14:paraId="70E96F6E" w14:textId="3AC433F1" w:rsidR="00B8428B" w:rsidRDefault="00B8428B" w:rsidP="00B8428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14097720" w14:textId="419C6FE3" w:rsidR="00317D33" w:rsidRDefault="00317D33" w:rsidP="00B8428B"/>
    <w:p w14:paraId="40300DA9" w14:textId="77777777" w:rsidR="00317D33" w:rsidRPr="008175A8" w:rsidRDefault="00317D33" w:rsidP="00317D33">
      <w:r w:rsidRPr="002C3095">
        <w:rPr>
          <w:b/>
        </w:rPr>
        <w:t>Use Baseline Profile Expiration</w:t>
      </w:r>
      <w:r w:rsidRPr="008175A8">
        <w:t xml:space="preserve"> – Automatically require new baseline profiles after specified number of days</w:t>
      </w:r>
      <w:r>
        <w:t>.</w:t>
      </w:r>
    </w:p>
    <w:p w14:paraId="4664B2B1" w14:textId="77777777" w:rsidR="00B8428B" w:rsidRPr="004D6ABC" w:rsidRDefault="00B8428B" w:rsidP="00B8428B">
      <w:pPr>
        <w:rPr>
          <w:sz w:val="10"/>
        </w:rPr>
      </w:pPr>
    </w:p>
    <w:p w14:paraId="20280127" w14:textId="604CBF35" w:rsidR="00B8428B" w:rsidRPr="00B1186A" w:rsidDel="00D82289" w:rsidRDefault="00B8428B" w:rsidP="00B8428B">
      <w:pPr>
        <w:rPr>
          <w:del w:id="6578" w:author="Ryan Beck" w:date="2023-04-11T12:54:00Z"/>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ins w:id="6579" w:author="Ryan Beck" w:date="2023-04-11T12:54:00Z">
        <w:r w:rsidR="00D82289" w:rsidRPr="008175A8">
          <w:t xml:space="preserve"> –</w:t>
        </w:r>
        <w:r w:rsidR="00D82289">
          <w:t xml:space="preserve"> </w:t>
        </w:r>
      </w:ins>
    </w:p>
    <w:p w14:paraId="39C0E845" w14:textId="0E88D108" w:rsidR="00B8428B" w:rsidRDefault="00B8428B" w:rsidP="00B8428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0CFF165" w14:textId="446C5442" w:rsidR="00317D33" w:rsidRPr="004D6ABC" w:rsidRDefault="00317D33" w:rsidP="00B8428B"/>
    <w:p w14:paraId="389B7443" w14:textId="77777777" w:rsidR="00B8428B" w:rsidRPr="004D6ABC" w:rsidRDefault="00B8428B" w:rsidP="00B8428B">
      <w:pPr>
        <w:rPr>
          <w:sz w:val="8"/>
        </w:rPr>
      </w:pPr>
    </w:p>
    <w:p w14:paraId="472214C1" w14:textId="77777777" w:rsidR="008F6D09" w:rsidRDefault="008F6D09" w:rsidP="00B8428B">
      <w:pPr>
        <w:rPr>
          <w:ins w:id="6580" w:author="Ryan Beck" w:date="2022-10-10T12:57:00Z"/>
        </w:rPr>
      </w:pPr>
    </w:p>
    <w:p w14:paraId="00C0B515" w14:textId="77777777" w:rsidR="008F6D09" w:rsidRDefault="008F6D09" w:rsidP="00B8428B">
      <w:pPr>
        <w:rPr>
          <w:ins w:id="6581" w:author="Ryan Beck" w:date="2022-10-10T12:57:00Z"/>
        </w:rPr>
      </w:pPr>
    </w:p>
    <w:p w14:paraId="5E5E8D28" w14:textId="77777777" w:rsidR="008F6D09" w:rsidRDefault="008F6D09" w:rsidP="00B8428B">
      <w:pPr>
        <w:rPr>
          <w:ins w:id="6582" w:author="Ryan Beck" w:date="2022-10-10T12:57:00Z"/>
        </w:rPr>
      </w:pPr>
    </w:p>
    <w:p w14:paraId="3EC7F5F9" w14:textId="04B63D69" w:rsidR="00B8428B" w:rsidRPr="00B1186A" w:rsidRDefault="00B8428B" w:rsidP="00B8428B">
      <w:r w:rsidRPr="00B1186A">
        <w:t>There are three temperature triggers:</w:t>
      </w:r>
    </w:p>
    <w:p w14:paraId="18341DD0" w14:textId="77777777" w:rsidR="00B8428B" w:rsidRPr="00B1186A" w:rsidRDefault="00B8428B" w:rsidP="00B8428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22686B90" w14:textId="77777777" w:rsidR="00B8428B" w:rsidRPr="00B1186A" w:rsidRDefault="00B8428B" w:rsidP="00B8428B">
      <w:pPr>
        <w:spacing w:before="60" w:after="60"/>
        <w:ind w:left="360"/>
      </w:pPr>
      <w:r>
        <w:rPr>
          <w:b/>
        </w:rPr>
        <w:t>Mid P</w:t>
      </w:r>
      <w:r w:rsidRPr="00B1186A">
        <w:rPr>
          <w:b/>
        </w:rPr>
        <w:t>oint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p>
    <w:p w14:paraId="1AF3333B" w14:textId="77777777" w:rsidR="00B8428B" w:rsidRDefault="00B8428B" w:rsidP="00B8428B">
      <w:pPr>
        <w:spacing w:before="60" w:after="60"/>
        <w:ind w:left="360"/>
      </w:pPr>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p>
    <w:p w14:paraId="7F010F95" w14:textId="77777777" w:rsidR="00B8428B" w:rsidRPr="00AD4DC4" w:rsidRDefault="00B8428B" w:rsidP="00B8428B">
      <w:pPr>
        <w:spacing w:before="60" w:after="60"/>
        <w:rPr>
          <w:sz w:val="4"/>
        </w:rPr>
      </w:pPr>
    </w:p>
    <w:p w14:paraId="66BFCD53" w14:textId="77777777" w:rsidR="00B8428B" w:rsidRPr="00B1186A" w:rsidRDefault="00B8428B" w:rsidP="00B8428B">
      <w:r w:rsidRPr="00B1186A">
        <w:rPr>
          <w:b/>
        </w:rPr>
        <w:t xml:space="preserve">Sample </w:t>
      </w:r>
      <w:r>
        <w:rPr>
          <w:b/>
        </w:rPr>
        <w:t>r</w:t>
      </w:r>
      <w:r w:rsidRPr="00B1186A">
        <w:rPr>
          <w:b/>
        </w:rPr>
        <w:t>ate –</w:t>
      </w:r>
      <w:r w:rsidRPr="00B1186A">
        <w:t xml:space="preserve"> Set the sample rate for each application type.  </w:t>
      </w:r>
    </w:p>
    <w:p w14:paraId="6734CF47" w14:textId="77777777" w:rsidR="00B8428B" w:rsidRPr="00CA1F86" w:rsidRDefault="00B8428B" w:rsidP="00B8428B">
      <w:r>
        <w:br w:type="page"/>
      </w:r>
    </w:p>
    <w:p w14:paraId="3E874DB1" w14:textId="77777777" w:rsidR="008E4025" w:rsidRDefault="008E4025" w:rsidP="006555DC">
      <w:pPr>
        <w:pStyle w:val="Heading3"/>
      </w:pPr>
      <w:bookmarkStart w:id="6583" w:name="_Toc527644512"/>
      <w:bookmarkStart w:id="6584" w:name="_Toc528426800"/>
      <w:bookmarkStart w:id="6585" w:name="_Toc528427089"/>
      <w:bookmarkStart w:id="6586" w:name="_Toc532827501"/>
      <w:bookmarkStart w:id="6587" w:name="_Toc532827909"/>
      <w:bookmarkStart w:id="6588" w:name="_Toc532856851"/>
      <w:bookmarkStart w:id="6589" w:name="_Toc53042276"/>
      <w:bookmarkStart w:id="6590" w:name="_Toc86846439"/>
      <w:bookmarkStart w:id="6591" w:name="_Toc119050572"/>
      <w:bookmarkStart w:id="6592" w:name="_Toc119050762"/>
      <w:bookmarkStart w:id="6593" w:name="_Toc120103125"/>
      <w:bookmarkStart w:id="6594" w:name="_Toc129764431"/>
      <w:bookmarkStart w:id="6595" w:name="_Toc130360842"/>
      <w:r>
        <w:lastRenderedPageBreak/>
        <w:t>Use Baseline Profile Expiration</w:t>
      </w:r>
      <w:bookmarkEnd w:id="6583"/>
      <w:bookmarkEnd w:id="6584"/>
      <w:bookmarkEnd w:id="6585"/>
      <w:bookmarkEnd w:id="6586"/>
      <w:bookmarkEnd w:id="6587"/>
      <w:bookmarkEnd w:id="6588"/>
      <w:bookmarkEnd w:id="6589"/>
      <w:bookmarkEnd w:id="6590"/>
      <w:bookmarkEnd w:id="6591"/>
      <w:bookmarkEnd w:id="6592"/>
      <w:bookmarkEnd w:id="6593"/>
      <w:bookmarkEnd w:id="6594"/>
      <w:bookmarkEnd w:id="6595"/>
    </w:p>
    <w:p w14:paraId="67BC5145" w14:textId="77777777" w:rsidR="008E4025" w:rsidRDefault="008E4025" w:rsidP="008E4025"/>
    <w:p w14:paraId="3E86B954" w14:textId="77777777" w:rsidR="008E4025" w:rsidRDefault="008E4025" w:rsidP="008E4025">
      <w:r>
        <w:t>Enabling this function allows the system to require a new baseline profile is run after a specified number of days have elapsed. When enabled, additional functions will appear on various screens in the software.</w:t>
      </w:r>
    </w:p>
    <w:p w14:paraId="5180AF9E" w14:textId="77777777" w:rsidR="008E4025" w:rsidRDefault="008E4025" w:rsidP="008E4025">
      <w:r>
        <w:rPr>
          <w:b/>
          <w:noProof/>
        </w:rPr>
        <w:drawing>
          <wp:anchor distT="0" distB="0" distL="114300" distR="114300" simplePos="0" relativeHeight="252116992" behindDoc="1" locked="0" layoutInCell="1" allowOverlap="1" wp14:anchorId="04414D7D" wp14:editId="6C2323E3">
            <wp:simplePos x="0" y="0"/>
            <wp:positionH relativeFrom="column">
              <wp:posOffset>2501265</wp:posOffset>
            </wp:positionH>
            <wp:positionV relativeFrom="paragraph">
              <wp:posOffset>138430</wp:posOffset>
            </wp:positionV>
            <wp:extent cx="3321050" cy="2771775"/>
            <wp:effectExtent l="0" t="0" r="0" b="9525"/>
            <wp:wrapTight wrapText="left">
              <wp:wrapPolygon edited="0">
                <wp:start x="0" y="0"/>
                <wp:lineTo x="0" y="21526"/>
                <wp:lineTo x="21435" y="21526"/>
                <wp:lineTo x="21435"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96">
                      <a:extLst>
                        <a:ext uri="{28A0092B-C50C-407E-A947-70E740481C1C}">
                          <a14:useLocalDpi xmlns:a14="http://schemas.microsoft.com/office/drawing/2010/main" val="0"/>
                        </a:ext>
                      </a:extLst>
                    </a:blip>
                    <a:stretch>
                      <a:fillRect/>
                    </a:stretch>
                  </pic:blipFill>
                  <pic:spPr>
                    <a:xfrm>
                      <a:off x="0" y="0"/>
                      <a:ext cx="3321050" cy="2771775"/>
                    </a:xfrm>
                    <a:prstGeom prst="rect">
                      <a:avLst/>
                    </a:prstGeom>
                  </pic:spPr>
                </pic:pic>
              </a:graphicData>
            </a:graphic>
            <wp14:sizeRelH relativeFrom="margin">
              <wp14:pctWidth>0</wp14:pctWidth>
            </wp14:sizeRelH>
            <wp14:sizeRelV relativeFrom="margin">
              <wp14:pctHeight>0</wp14:pctHeight>
            </wp14:sizeRelV>
          </wp:anchor>
        </w:drawing>
      </w:r>
    </w:p>
    <w:p w14:paraId="50DE3403" w14:textId="77777777" w:rsidR="008E4025" w:rsidRDefault="008E4025" w:rsidP="008E4025">
      <w:bookmarkStart w:id="6596" w:name="_Hlk526970594"/>
    </w:p>
    <w:p w14:paraId="777E3B57" w14:textId="4EF85724" w:rsidR="008E4025" w:rsidRDefault="008E4025" w:rsidP="008E4025">
      <w:r>
        <w:rPr>
          <w:b/>
        </w:rPr>
        <w:t>Global Preferences/e-APS Tab</w:t>
      </w:r>
      <w:r>
        <w:t xml:space="preserve"> </w:t>
      </w:r>
      <w:bookmarkEnd w:id="6596"/>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del w:id="6597" w:author="Ryan Beck" w:date="2022-10-10T12:57:00Z">
        <w:r w:rsidDel="008F6D09">
          <w:delText>up to date</w:delText>
        </w:r>
      </w:del>
      <w:ins w:id="6598" w:author="Ryan Beck" w:date="2022-10-10T12:57:00Z">
        <w:r w:rsidR="008F6D09">
          <w:t>up-to-date</w:t>
        </w:r>
      </w:ins>
      <w:r>
        <w:t xml:space="preserve"> profile as the baseline.</w:t>
      </w:r>
    </w:p>
    <w:p w14:paraId="40B77A28" w14:textId="77777777" w:rsidR="008E4025" w:rsidRDefault="008E4025" w:rsidP="008E4025"/>
    <w:p w14:paraId="59D62C9E" w14:textId="77777777" w:rsidR="008E4025" w:rsidRPr="00BC10C1" w:rsidRDefault="008E4025">
      <w:pPr>
        <w:ind w:left="720"/>
        <w:pPrChange w:id="6599" w:author="Ryan Beck" w:date="2022-11-18T12:42:00Z">
          <w:pPr/>
        </w:pPrChange>
      </w:pPr>
      <w:r w:rsidRPr="00941114">
        <w:rPr>
          <w:b/>
          <w:bCs/>
          <w:noProof/>
          <w:rPrChange w:id="6600" w:author="Ryan Beck" w:date="2022-11-18T12:42:00Z">
            <w:rPr>
              <w:noProof/>
            </w:rPr>
          </w:rPrChange>
        </w:rPr>
        <mc:AlternateContent>
          <mc:Choice Requires="wps">
            <w:drawing>
              <wp:anchor distT="0" distB="0" distL="114300" distR="114300" simplePos="0" relativeHeight="252138496" behindDoc="0" locked="0" layoutInCell="1" allowOverlap="1" wp14:anchorId="1FCFE3DB" wp14:editId="5D9CC238">
                <wp:simplePos x="0" y="0"/>
                <wp:positionH relativeFrom="column">
                  <wp:posOffset>2647950</wp:posOffset>
                </wp:positionH>
                <wp:positionV relativeFrom="paragraph">
                  <wp:posOffset>346710</wp:posOffset>
                </wp:positionV>
                <wp:extent cx="2000250" cy="258445"/>
                <wp:effectExtent l="19050" t="1905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5042" id="Rectangle 277" o:spid="_x0000_s1026" style="position:absolute;margin-left:208.5pt;margin-top:27.3pt;width:157.5pt;height:20.3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" filled="f" strokecolor="red" strokeweight="2.25pt"/>
            </w:pict>
          </mc:Fallback>
        </mc:AlternateContent>
      </w:r>
      <w:r w:rsidRPr="00941114">
        <w:rPr>
          <w:b/>
          <w:bCs/>
          <w:rPrChange w:id="6601" w:author="Ryan Beck" w:date="2022-11-18T12:42:00Z">
            <w:rPr/>
          </w:rPrChange>
        </w:rPr>
        <w:t>Note:</w:t>
      </w:r>
      <w:r>
        <w:t xml:space="preserve"> When expired, the profile will still be viewable. However, it will not be able to be used as the baseline for automatic profiling.</w:t>
      </w:r>
    </w:p>
    <w:p w14:paraId="087A8C4F" w14:textId="77777777" w:rsidR="008E4025" w:rsidRDefault="008E4025" w:rsidP="008E4025"/>
    <w:p w14:paraId="60655D2F" w14:textId="77777777" w:rsidR="008E4025" w:rsidRDefault="008E4025" w:rsidP="008E4025"/>
    <w:p w14:paraId="2BB4AD8A" w14:textId="77777777" w:rsidR="008E4025" w:rsidRDefault="008E4025" w:rsidP="008E4025"/>
    <w:p w14:paraId="4D725C53" w14:textId="77777777" w:rsidR="008E4025" w:rsidRDefault="008E4025" w:rsidP="008E4025"/>
    <w:p w14:paraId="374CCA26" w14:textId="77777777" w:rsidR="008E4025" w:rsidRDefault="008E4025" w:rsidP="008E4025"/>
    <w:p w14:paraId="17F3E029" w14:textId="77777777" w:rsidR="008E4025" w:rsidRDefault="008E4025" w:rsidP="008E4025"/>
    <w:p w14:paraId="01EB3BE5" w14:textId="77777777" w:rsidR="008E4025" w:rsidRDefault="008E4025" w:rsidP="008E4025"/>
    <w:p w14:paraId="3865801B" w14:textId="77777777" w:rsidR="008E4025" w:rsidRDefault="008E4025" w:rsidP="008E4025">
      <w:pPr>
        <w:rPr>
          <w:b/>
        </w:rPr>
      </w:pPr>
      <w:r>
        <w:rPr>
          <w:noProof/>
        </w:rPr>
        <w:drawing>
          <wp:anchor distT="0" distB="0" distL="114300" distR="114300" simplePos="0" relativeHeight="252160000" behindDoc="1" locked="0" layoutInCell="1" allowOverlap="1" wp14:anchorId="0F8D06C7" wp14:editId="2DCFB0BC">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97">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28F06354" w14:textId="77777777" w:rsidR="008E4025" w:rsidRDefault="008E4025" w:rsidP="008E4025">
      <w:r>
        <w:rPr>
          <w:b/>
        </w:rPr>
        <w:t xml:space="preserve">Profile Explorer – Search Button </w:t>
      </w:r>
      <w:r>
        <w:t>- When the expiration feature is enabled, you will see a new button appear in Profile Explorer:</w:t>
      </w:r>
    </w:p>
    <w:p w14:paraId="291F5DFE" w14:textId="77777777" w:rsidR="008E4025" w:rsidRDefault="008E4025" w:rsidP="008E4025"/>
    <w:p w14:paraId="33658FE6" w14:textId="77777777" w:rsidR="008E4025" w:rsidRDefault="008E4025" w:rsidP="008E4025"/>
    <w:p w14:paraId="5A4E2DFD" w14:textId="1104B321" w:rsidR="008E4025" w:rsidRDefault="008E4025" w:rsidP="008E4025">
      <w:pPr>
        <w:pStyle w:val="ListParagraph"/>
        <w:numPr>
          <w:ilvl w:val="0"/>
          <w:numId w:val="148"/>
        </w:numPr>
      </w:pPr>
      <w:r>
        <w:rPr>
          <w:noProof/>
        </w:rPr>
        <w:drawing>
          <wp:anchor distT="0" distB="0" distL="114300" distR="114300" simplePos="0" relativeHeight="252181504" behindDoc="1" locked="0" layoutInCell="1" allowOverlap="1" wp14:anchorId="19BB5920" wp14:editId="1EAE5963">
            <wp:simplePos x="0" y="0"/>
            <wp:positionH relativeFrom="column">
              <wp:posOffset>2303145</wp:posOffset>
            </wp:positionH>
            <wp:positionV relativeFrom="paragraph">
              <wp:posOffset>78740</wp:posOffset>
            </wp:positionV>
            <wp:extent cx="3389630" cy="2311400"/>
            <wp:effectExtent l="0" t="0" r="1270" b="0"/>
            <wp:wrapTight wrapText="left">
              <wp:wrapPolygon edited="0">
                <wp:start x="0" y="0"/>
                <wp:lineTo x="0" y="21363"/>
                <wp:lineTo x="21487" y="21363"/>
                <wp:lineTo x="2148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98">
                      <a:extLst>
                        <a:ext uri="{28A0092B-C50C-407E-A947-70E740481C1C}">
                          <a14:useLocalDpi xmlns:a14="http://schemas.microsoft.com/office/drawing/2010/main" val="0"/>
                        </a:ext>
                      </a:extLst>
                    </a:blip>
                    <a:stretch>
                      <a:fillRect/>
                    </a:stretch>
                  </pic:blipFill>
                  <pic:spPr>
                    <a:xfrm>
                      <a:off x="0" y="0"/>
                      <a:ext cx="3389630" cy="2311400"/>
                    </a:xfrm>
                    <a:prstGeom prst="rect">
                      <a:avLst/>
                    </a:prstGeom>
                  </pic:spPr>
                </pic:pic>
              </a:graphicData>
            </a:graphic>
            <wp14:sizeRelH relativeFrom="margin">
              <wp14:pctWidth>0</wp14:pctWidth>
            </wp14:sizeRelH>
            <wp14:sizeRelV relativeFrom="margin">
              <wp14:pctHeight>0</wp14:pctHeight>
            </wp14:sizeRelV>
          </wp:anchor>
        </w:drawing>
      </w:r>
      <w:r>
        <w:t>Click th</w:t>
      </w:r>
      <w:ins w:id="6602" w:author="Ryan Beck" w:date="2023-04-11T12:57:00Z">
        <w:r w:rsidR="00590766">
          <w:t xml:space="preserve">e </w:t>
        </w:r>
      </w:ins>
      <w:ins w:id="6603" w:author="Ryan Beck" w:date="2023-04-11T12:58:00Z">
        <w:r w:rsidR="003B0BFA">
          <w:rPr>
            <w:b/>
            <w:bCs/>
          </w:rPr>
          <w:t>Profile Explorer</w:t>
        </w:r>
      </w:ins>
      <w:del w:id="6604" w:author="Ryan Beck" w:date="2023-04-11T12:57:00Z">
        <w:r w:rsidDel="00590766">
          <w:delText>is</w:delText>
        </w:r>
      </w:del>
      <w:r>
        <w:t xml:space="preserve"> button to access a search window which will allow you to easily identify when each of your baseline profiles will expire. </w:t>
      </w:r>
    </w:p>
    <w:p w14:paraId="04472F09" w14:textId="77777777" w:rsidR="008E4025" w:rsidRDefault="008E4025" w:rsidP="008E4025">
      <w:pPr>
        <w:pStyle w:val="ListParagraph"/>
        <w:numPr>
          <w:ilvl w:val="0"/>
          <w:numId w:val="148"/>
        </w:numPr>
      </w:pPr>
      <w:r>
        <w:t xml:space="preserve">Enter the number of days (window of time remaining until profiles will expire), and then click </w:t>
      </w:r>
      <w:r w:rsidRPr="003B0BFA">
        <w:rPr>
          <w:b/>
          <w:bCs/>
          <w:rPrChange w:id="6605" w:author="Ryan Beck" w:date="2023-04-11T12:58:00Z">
            <w:rPr/>
          </w:rPrChange>
        </w:rPr>
        <w:t>Search</w:t>
      </w:r>
      <w:r>
        <w:t xml:space="preserve">. </w:t>
      </w:r>
    </w:p>
    <w:p w14:paraId="39E423DE" w14:textId="03E5778A" w:rsidR="008E4025" w:rsidRDefault="008E4025" w:rsidP="008E4025">
      <w:pPr>
        <w:pStyle w:val="ListParagraph"/>
        <w:numPr>
          <w:ilvl w:val="0"/>
          <w:numId w:val="148"/>
        </w:numPr>
      </w:pPr>
      <w:r>
        <w:t xml:space="preserve">All products with a baseline profile set to expire within the specified </w:t>
      </w:r>
      <w:del w:id="6606" w:author="Ryan Beck" w:date="2022-10-10T12:57:00Z">
        <w:r w:rsidDel="008F6D09">
          <w:delText>time-frame</w:delText>
        </w:r>
      </w:del>
      <w:ins w:id="6607" w:author="Ryan Beck" w:date="2022-10-10T12:57:00Z">
        <w:r w:rsidR="008F6D09">
          <w:t>timeframe</w:t>
        </w:r>
      </w:ins>
      <w:r>
        <w:t xml:space="preserve"> will be displayed. </w:t>
      </w:r>
    </w:p>
    <w:p w14:paraId="0040CCF3" w14:textId="74D5431D" w:rsidR="008E4025" w:rsidRDefault="008E4025" w:rsidP="008E4025">
      <w:pPr>
        <w:pStyle w:val="ListParagraph"/>
        <w:numPr>
          <w:ilvl w:val="0"/>
          <w:numId w:val="148"/>
        </w:numPr>
      </w:pPr>
      <w:r>
        <w:t xml:space="preserve">Selecting a particular product and clicking on the </w:t>
      </w:r>
      <w:r w:rsidRPr="00941114">
        <w:rPr>
          <w:b/>
          <w:bCs/>
          <w:iCs/>
          <w:rPrChange w:id="6608" w:author="Ryan Beck" w:date="2022-11-18T12:42:00Z">
            <w:rPr>
              <w:i/>
            </w:rPr>
          </w:rPrChange>
        </w:rPr>
        <w:t>Run New Baseline Profile</w:t>
      </w:r>
      <w:r>
        <w:t xml:space="preserve"> will automatically take you to the </w:t>
      </w:r>
      <w:r>
        <w:rPr>
          <w:i/>
        </w:rPr>
        <w:t xml:space="preserve">RUN A PROFILE </w:t>
      </w:r>
      <w:r>
        <w:t>screen and will select that product name.</w:t>
      </w:r>
    </w:p>
    <w:p w14:paraId="347C9EA8" w14:textId="77777777" w:rsidR="008E4025" w:rsidRDefault="008E4025" w:rsidP="00737029">
      <w:pPr>
        <w:pStyle w:val="ListParagraph"/>
      </w:pPr>
    </w:p>
    <w:p w14:paraId="51033CD3" w14:textId="77777777" w:rsidR="008E4025" w:rsidRDefault="008E4025" w:rsidP="008E4025"/>
    <w:p w14:paraId="7000C6BC" w14:textId="77777777" w:rsidR="00B8428B" w:rsidRPr="00B1186A" w:rsidRDefault="00B8428B" w:rsidP="002D7822">
      <w:pPr>
        <w:pStyle w:val="Heading2"/>
      </w:pPr>
      <w:bookmarkStart w:id="6609" w:name="_Toc532856677"/>
      <w:bookmarkStart w:id="6610" w:name="_Toc532856852"/>
      <w:bookmarkStart w:id="6611" w:name="_Toc53042100"/>
      <w:bookmarkStart w:id="6612" w:name="_Toc53042277"/>
      <w:bookmarkStart w:id="6613" w:name="_Toc86846257"/>
      <w:bookmarkStart w:id="6614" w:name="_Toc86846440"/>
      <w:bookmarkStart w:id="6615" w:name="_Toc119049826"/>
      <w:bookmarkStart w:id="6616" w:name="_Toc119050573"/>
      <w:bookmarkStart w:id="6617" w:name="_Toc119050763"/>
      <w:bookmarkStart w:id="6618" w:name="_Toc120103126"/>
      <w:bookmarkStart w:id="6619" w:name="_Toc129764432"/>
      <w:bookmarkStart w:id="6620" w:name="_Toc130360843"/>
      <w:r>
        <w:rPr>
          <w:noProof/>
        </w:rPr>
        <w:lastRenderedPageBreak/>
        <w:drawing>
          <wp:anchor distT="0" distB="0" distL="114300" distR="114300" simplePos="0" relativeHeight="252052480" behindDoc="1" locked="0" layoutInCell="1" allowOverlap="1" wp14:anchorId="166533F1" wp14:editId="4914B50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6609"/>
      <w:bookmarkEnd w:id="6610"/>
      <w:bookmarkEnd w:id="6611"/>
      <w:bookmarkEnd w:id="6612"/>
      <w:bookmarkEnd w:id="6613"/>
      <w:bookmarkEnd w:id="6614"/>
      <w:bookmarkEnd w:id="6615"/>
      <w:bookmarkEnd w:id="6616"/>
      <w:bookmarkEnd w:id="6617"/>
      <w:bookmarkEnd w:id="6618"/>
      <w:bookmarkEnd w:id="6619"/>
      <w:bookmarkEnd w:id="6620"/>
    </w:p>
    <w:p w14:paraId="68D5025F" w14:textId="77777777" w:rsidR="00B8428B" w:rsidRPr="00B1186A" w:rsidRDefault="00B8428B" w:rsidP="00B8428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4EC8DBE4" w14:textId="77777777" w:rsidR="00B8428B" w:rsidRPr="00B1186A" w:rsidRDefault="00B8428B" w:rsidP="00B8428B"/>
    <w:p w14:paraId="0AA88A74" w14:textId="7FAF5BF5" w:rsidR="00B8428B" w:rsidDel="002D7822" w:rsidRDefault="00B8428B" w:rsidP="00B8428B">
      <w:pPr>
        <w:rPr>
          <w:del w:id="6621" w:author="Tom Bergeron" w:date="2023-04-11T23:24:00Z"/>
        </w:rPr>
      </w:pPr>
      <w:r w:rsidRPr="00B1186A">
        <w:t xml:space="preserve">Select the </w:t>
      </w:r>
      <w:ins w:id="6622" w:author="Ryan Beck" w:date="2023-04-11T14:49:00Z">
        <w:r w:rsidR="00E17995" w:rsidRPr="00FE595C">
          <w:rPr>
            <w:b/>
            <w:bCs/>
            <w:i/>
            <w:iCs/>
          </w:rPr>
          <w:t>Calculate Shifting of Setpoints and Probes with User Entered Lengths</w:t>
        </w:r>
        <w:r w:rsidR="00E17995">
          <w:t xml:space="preserve"> </w:t>
        </w:r>
      </w:ins>
      <w:r w:rsidRPr="00B1186A">
        <w:t xml:space="preserve">check box and then enter the required measurements.  </w:t>
      </w:r>
      <w:r>
        <w:t xml:space="preserve">Contact </w:t>
      </w:r>
      <w:proofErr w:type="gramStart"/>
      <w:r>
        <w:t>supplier</w:t>
      </w:r>
      <w:proofErr w:type="gramEnd"/>
      <w:r>
        <w:t xml:space="preserve"> of system for assistance. </w:t>
      </w:r>
    </w:p>
    <w:p w14:paraId="7ED448B2" w14:textId="77777777" w:rsidR="00B8428B" w:rsidRDefault="00B8428B" w:rsidP="00B8428B"/>
    <w:p w14:paraId="30F5DC96" w14:textId="77777777" w:rsidR="00B8428B" w:rsidRDefault="00B8428B" w:rsidP="002D7822">
      <w:pPr>
        <w:pStyle w:val="Heading2"/>
      </w:pPr>
      <w:bookmarkStart w:id="6623" w:name="_Toc532856678"/>
      <w:bookmarkStart w:id="6624" w:name="_Toc532856853"/>
      <w:bookmarkStart w:id="6625" w:name="_Toc53042101"/>
      <w:bookmarkStart w:id="6626" w:name="_Toc53042278"/>
      <w:bookmarkStart w:id="6627" w:name="_Toc86846258"/>
      <w:bookmarkStart w:id="6628" w:name="_Toc86846441"/>
      <w:bookmarkStart w:id="6629" w:name="_Toc119049827"/>
      <w:bookmarkStart w:id="6630" w:name="_Toc119050574"/>
      <w:bookmarkStart w:id="6631" w:name="_Toc119050764"/>
      <w:bookmarkStart w:id="6632" w:name="_Toc120103127"/>
      <w:bookmarkStart w:id="6633" w:name="_Toc129764433"/>
      <w:bookmarkStart w:id="6634" w:name="_Toc130360844"/>
      <w:r>
        <w:rPr>
          <w:noProof/>
        </w:rPr>
        <w:drawing>
          <wp:anchor distT="0" distB="0" distL="114300" distR="114300" simplePos="0" relativeHeight="252073984" behindDoc="1" locked="0" layoutInCell="1" allowOverlap="1" wp14:anchorId="158F8356" wp14:editId="3A71A3F0">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6623"/>
      <w:bookmarkEnd w:id="6624"/>
      <w:bookmarkEnd w:id="6625"/>
      <w:bookmarkEnd w:id="6626"/>
      <w:bookmarkEnd w:id="6627"/>
      <w:bookmarkEnd w:id="6628"/>
      <w:bookmarkEnd w:id="6629"/>
      <w:bookmarkEnd w:id="6630"/>
      <w:bookmarkEnd w:id="6631"/>
      <w:bookmarkEnd w:id="6632"/>
      <w:bookmarkEnd w:id="6633"/>
      <w:bookmarkEnd w:id="6634"/>
    </w:p>
    <w:p w14:paraId="631C2D26" w14:textId="77777777" w:rsidR="00B8428B" w:rsidRDefault="00B8428B" w:rsidP="00B8428B">
      <w:r>
        <w:t>This area controls the number of decimal places for the Conveyor Speed and Zone Setpoints displays in the software.</w:t>
      </w:r>
    </w:p>
    <w:p w14:paraId="4AFCEFA8" w14:textId="77777777" w:rsidR="00B8428B" w:rsidRDefault="00B8428B" w:rsidP="00B8428B"/>
    <w:p w14:paraId="6482EC9A" w14:textId="77777777" w:rsidR="00B8428B" w:rsidRDefault="00B8428B" w:rsidP="00B8428B"/>
    <w:p w14:paraId="0DBBB15B" w14:textId="77777777" w:rsidR="00B8428B" w:rsidRDefault="00B8428B" w:rsidP="00B8428B"/>
    <w:p w14:paraId="748FA8A0" w14:textId="77777777" w:rsidR="00B8428B" w:rsidRDefault="00B8428B" w:rsidP="00B8428B"/>
    <w:p w14:paraId="464507A6" w14:textId="583654FA" w:rsidR="00B8428B" w:rsidDel="002D7822" w:rsidRDefault="00B8428B" w:rsidP="00B8428B">
      <w:pPr>
        <w:rPr>
          <w:del w:id="6635" w:author="Tom Bergeron" w:date="2023-04-11T23:25:00Z"/>
        </w:rPr>
      </w:pPr>
    </w:p>
    <w:p w14:paraId="59167B1A" w14:textId="77777777" w:rsidR="002D7822" w:rsidRDefault="002D7822" w:rsidP="002D7822">
      <w:pPr>
        <w:pStyle w:val="Heading2"/>
        <w:rPr>
          <w:ins w:id="6636" w:author="Tom Bergeron" w:date="2023-04-11T23:24:00Z"/>
        </w:rPr>
      </w:pPr>
      <w:bookmarkStart w:id="6637" w:name="_Toc532856679"/>
      <w:bookmarkStart w:id="6638" w:name="_Toc532856854"/>
      <w:bookmarkStart w:id="6639" w:name="_Toc53042102"/>
      <w:bookmarkStart w:id="6640" w:name="_Toc53042279"/>
      <w:bookmarkStart w:id="6641" w:name="_Toc86846259"/>
      <w:bookmarkStart w:id="6642" w:name="_Toc86846442"/>
      <w:bookmarkStart w:id="6643" w:name="_Toc119049828"/>
      <w:bookmarkStart w:id="6644" w:name="_Toc119050575"/>
      <w:bookmarkStart w:id="6645" w:name="_Toc119050765"/>
      <w:bookmarkStart w:id="6646" w:name="_Toc120103128"/>
      <w:bookmarkStart w:id="6647" w:name="_Toc129764434"/>
      <w:bookmarkStart w:id="6648" w:name="_Toc130360845"/>
    </w:p>
    <w:p w14:paraId="61433927" w14:textId="719AC222" w:rsidR="00B8428B" w:rsidRDefault="00D63F7B" w:rsidP="002D7822">
      <w:pPr>
        <w:pStyle w:val="Heading2"/>
      </w:pPr>
      <w:r>
        <w:rPr>
          <w:noProof/>
        </w:rPr>
        <w:drawing>
          <wp:anchor distT="0" distB="0" distL="114300" distR="114300" simplePos="0" relativeHeight="251948032" behindDoc="1" locked="0" layoutInCell="1" allowOverlap="1" wp14:anchorId="2DB61FB8" wp14:editId="2AB28720">
            <wp:simplePos x="0" y="0"/>
            <wp:positionH relativeFrom="column">
              <wp:posOffset>2428875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r w:rsidR="00B8428B">
        <w:t>Hardware Tab</w:t>
      </w:r>
      <w:bookmarkEnd w:id="6637"/>
      <w:bookmarkEnd w:id="6638"/>
      <w:bookmarkEnd w:id="6639"/>
      <w:bookmarkEnd w:id="6640"/>
      <w:bookmarkEnd w:id="6641"/>
      <w:bookmarkEnd w:id="6642"/>
      <w:bookmarkEnd w:id="6643"/>
      <w:bookmarkEnd w:id="6644"/>
      <w:bookmarkEnd w:id="6645"/>
      <w:bookmarkEnd w:id="6646"/>
      <w:bookmarkEnd w:id="6647"/>
      <w:bookmarkEnd w:id="6648"/>
    </w:p>
    <w:p w14:paraId="6AF482CE" w14:textId="13A548F4" w:rsidR="00B8428B" w:rsidRDefault="00B8428B" w:rsidP="00B8428B">
      <w:r>
        <w:t>This area controls the configuration of the eTPU network addresses and allows for enabling or disabling of the oven communication when applicable.</w:t>
      </w:r>
    </w:p>
    <w:p w14:paraId="414AF96B" w14:textId="77777777" w:rsidR="00B8428B" w:rsidRDefault="00B8428B" w:rsidP="00B8428B"/>
    <w:p w14:paraId="744F5CF4" w14:textId="77777777" w:rsidR="00B8428B" w:rsidRDefault="00B8428B" w:rsidP="00B8428B"/>
    <w:p w14:paraId="23ADE9BD" w14:textId="77777777" w:rsidR="00B8428B" w:rsidRDefault="00B8428B" w:rsidP="00B8428B"/>
    <w:p w14:paraId="61ECBD1E" w14:textId="77777777" w:rsidR="00B8428B" w:rsidRDefault="00B8428B" w:rsidP="00B8428B"/>
    <w:p w14:paraId="52201059" w14:textId="77777777" w:rsidR="00B8428B" w:rsidRDefault="00B8428B" w:rsidP="00B8428B"/>
    <w:p w14:paraId="3320081D" w14:textId="77777777" w:rsidR="00B8428B" w:rsidRPr="00883023" w:rsidDel="002D7822" w:rsidRDefault="00B8428B" w:rsidP="00B8428B">
      <w:pPr>
        <w:rPr>
          <w:del w:id="6649" w:author="Tom Bergeron" w:date="2023-04-11T23:25:00Z"/>
        </w:rPr>
      </w:pPr>
    </w:p>
    <w:p w14:paraId="5448A4B0" w14:textId="77777777" w:rsidR="002D7822" w:rsidRDefault="002D7822" w:rsidP="002D7822">
      <w:pPr>
        <w:pStyle w:val="Heading2"/>
        <w:rPr>
          <w:ins w:id="6650" w:author="Tom Bergeron" w:date="2023-04-11T23:24:00Z"/>
        </w:rPr>
      </w:pPr>
      <w:bookmarkStart w:id="6651" w:name="_Toc532856680"/>
      <w:bookmarkStart w:id="6652" w:name="_Toc532856855"/>
      <w:bookmarkStart w:id="6653" w:name="_Toc53042103"/>
      <w:bookmarkStart w:id="6654" w:name="_Toc53042280"/>
      <w:bookmarkStart w:id="6655" w:name="_Toc86846260"/>
      <w:bookmarkStart w:id="6656" w:name="_Toc86846443"/>
      <w:bookmarkStart w:id="6657" w:name="_Toc119049829"/>
      <w:bookmarkStart w:id="6658" w:name="_Toc119050576"/>
      <w:bookmarkStart w:id="6659" w:name="_Toc119050766"/>
      <w:bookmarkStart w:id="6660" w:name="_Toc120103129"/>
      <w:bookmarkStart w:id="6661" w:name="_Toc129764435"/>
      <w:bookmarkStart w:id="6662" w:name="_Toc130360846"/>
    </w:p>
    <w:p w14:paraId="6EE41BF2" w14:textId="3A39BE5C" w:rsidR="00B8428B" w:rsidRDefault="00B8428B" w:rsidP="002D7822">
      <w:pPr>
        <w:pStyle w:val="Heading2"/>
      </w:pPr>
      <w:r>
        <w:rPr>
          <w:noProof/>
        </w:rPr>
        <w:drawing>
          <wp:anchor distT="0" distB="0" distL="114300" distR="114300" simplePos="0" relativeHeight="252095488" behindDoc="1" locked="0" layoutInCell="1" allowOverlap="1" wp14:anchorId="6F74BFD3" wp14:editId="34AAF239">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6651"/>
      <w:bookmarkEnd w:id="6652"/>
      <w:bookmarkEnd w:id="6653"/>
      <w:bookmarkEnd w:id="6654"/>
      <w:bookmarkEnd w:id="6655"/>
      <w:bookmarkEnd w:id="6656"/>
      <w:bookmarkEnd w:id="6657"/>
      <w:bookmarkEnd w:id="6658"/>
      <w:bookmarkEnd w:id="6659"/>
      <w:bookmarkEnd w:id="6660"/>
      <w:bookmarkEnd w:id="6661"/>
      <w:bookmarkEnd w:id="6662"/>
    </w:p>
    <w:p w14:paraId="401103D5" w14:textId="77777777" w:rsidR="00B8428B" w:rsidRPr="00BD207B" w:rsidRDefault="00B8428B" w:rsidP="00B8428B">
      <w:r>
        <w:t>When certain messages are displayed in the software, the user can select a checkbox for “Do not show this again”. If checked, that message box becomes “disabled”. This area allows the user to enable or disable those messages.</w:t>
      </w:r>
    </w:p>
    <w:p w14:paraId="67CCD207" w14:textId="77777777" w:rsidR="00B8428B" w:rsidRDefault="00B8428B" w:rsidP="00B8428B"/>
    <w:p w14:paraId="37A2339B" w14:textId="77777777" w:rsidR="00B8428B" w:rsidRDefault="00B8428B" w:rsidP="00B8428B"/>
    <w:p w14:paraId="64A28BB6" w14:textId="77777777" w:rsidR="00B8428B" w:rsidRDefault="00B8428B" w:rsidP="00B8428B"/>
    <w:p w14:paraId="4AD6AD1E" w14:textId="77777777" w:rsidR="00B8428B" w:rsidRDefault="00B8428B" w:rsidP="00B8428B"/>
    <w:p w14:paraId="28BC363C" w14:textId="77777777" w:rsidR="00B8428B" w:rsidRDefault="00B8428B" w:rsidP="00B8428B"/>
    <w:p w14:paraId="57796992" w14:textId="77777777" w:rsidR="00B8428B" w:rsidRDefault="00B8428B" w:rsidP="00B8428B"/>
    <w:p w14:paraId="67D3F4B5" w14:textId="77777777" w:rsidR="00B8428B" w:rsidRDefault="00B8428B" w:rsidP="00B8428B"/>
    <w:p w14:paraId="495FA875" w14:textId="77777777" w:rsidR="00B8428B" w:rsidDel="002D7822" w:rsidRDefault="00B8428B" w:rsidP="00B8428B">
      <w:pPr>
        <w:rPr>
          <w:del w:id="6663" w:author="Tom Bergeron" w:date="2023-04-11T23:25:00Z"/>
        </w:rPr>
      </w:pPr>
    </w:p>
    <w:p w14:paraId="75CE6F23" w14:textId="77777777" w:rsidR="00B8428B" w:rsidDel="002D7822" w:rsidRDefault="00B8428B" w:rsidP="00B8428B">
      <w:pPr>
        <w:rPr>
          <w:del w:id="6664" w:author="Tom Bergeron" w:date="2023-04-11T23:25:00Z"/>
        </w:rPr>
      </w:pPr>
    </w:p>
    <w:p w14:paraId="0B8A7B5E" w14:textId="77777777" w:rsidR="00B8428B" w:rsidRDefault="00B8428B" w:rsidP="00B8428B"/>
    <w:p w14:paraId="4CD378CF" w14:textId="5C722688" w:rsidR="008E4025" w:rsidRDefault="008E4025" w:rsidP="002D7822">
      <w:pPr>
        <w:pStyle w:val="Heading2"/>
      </w:pPr>
      <w:bookmarkStart w:id="6665" w:name="_Password_Control_–"/>
      <w:bookmarkStart w:id="6666" w:name="_Ref502912537"/>
      <w:bookmarkStart w:id="6667" w:name="_Toc503955333"/>
      <w:bookmarkStart w:id="6668" w:name="_Toc506816879"/>
      <w:bookmarkStart w:id="6669" w:name="_Toc506817155"/>
      <w:bookmarkStart w:id="6670" w:name="_Toc528426532"/>
      <w:bookmarkStart w:id="6671" w:name="_Toc528426807"/>
      <w:bookmarkStart w:id="6672" w:name="_Toc528427096"/>
      <w:bookmarkStart w:id="6673" w:name="_Toc528427267"/>
      <w:bookmarkStart w:id="6674" w:name="_Toc532827325"/>
      <w:bookmarkStart w:id="6675" w:name="_Toc532827506"/>
      <w:bookmarkStart w:id="6676" w:name="_Toc532827914"/>
      <w:bookmarkStart w:id="6677" w:name="_Toc532856681"/>
      <w:bookmarkStart w:id="6678" w:name="_Toc532856856"/>
      <w:bookmarkStart w:id="6679" w:name="_Toc53042104"/>
      <w:bookmarkStart w:id="6680" w:name="_Toc53042281"/>
      <w:bookmarkStart w:id="6681" w:name="_Toc86846261"/>
      <w:bookmarkStart w:id="6682" w:name="_Toc86846444"/>
      <w:bookmarkStart w:id="6683" w:name="_Toc119049830"/>
      <w:bookmarkStart w:id="6684" w:name="_Toc119050577"/>
      <w:bookmarkStart w:id="6685" w:name="_Toc119050767"/>
      <w:bookmarkStart w:id="6686" w:name="_Toc120103130"/>
      <w:bookmarkStart w:id="6687" w:name="_Toc129764436"/>
      <w:bookmarkStart w:id="6688" w:name="_Toc130360847"/>
      <w:bookmarkEnd w:id="6665"/>
      <w:r w:rsidRPr="00FF1AB1">
        <w:lastRenderedPageBreak/>
        <w:t>Password Control</w:t>
      </w:r>
      <w:bookmarkEnd w:id="6666"/>
      <w:r w:rsidRPr="00FF1AB1">
        <w:t xml:space="preserve"> – Multi User</w:t>
      </w:r>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14:paraId="67CE8C8A" w14:textId="77777777" w:rsidR="008E4025" w:rsidRDefault="008E4025" w:rsidP="008E4025">
      <w:r>
        <w:t xml:space="preserve">The software offers a Multi User Control capability to configure certain functions as password protected and, thus, requiring the use of specific user levels. </w:t>
      </w:r>
    </w:p>
    <w:p w14:paraId="79F2872F" w14:textId="77777777" w:rsidR="008E4025" w:rsidRDefault="008E4025" w:rsidP="008E4025"/>
    <w:p w14:paraId="68391C58" w14:textId="77777777" w:rsidR="008E4025" w:rsidRDefault="008E4025" w:rsidP="008E4025">
      <w:r>
        <w:t>The user types are:</w:t>
      </w:r>
    </w:p>
    <w:p w14:paraId="720148FD" w14:textId="77777777" w:rsidR="008E4025" w:rsidRDefault="008E4025" w:rsidP="008E4025">
      <w:pPr>
        <w:pStyle w:val="ListParagraph"/>
        <w:numPr>
          <w:ilvl w:val="0"/>
          <w:numId w:val="149"/>
        </w:numPr>
      </w:pPr>
      <w:r>
        <w:t>Administrator</w:t>
      </w:r>
    </w:p>
    <w:p w14:paraId="3659F6C4" w14:textId="77777777" w:rsidR="008E4025" w:rsidRDefault="008E4025" w:rsidP="008E4025">
      <w:pPr>
        <w:pStyle w:val="ListParagraph"/>
        <w:numPr>
          <w:ilvl w:val="0"/>
          <w:numId w:val="149"/>
        </w:numPr>
      </w:pPr>
      <w:r>
        <w:t>Engineer</w:t>
      </w:r>
    </w:p>
    <w:p w14:paraId="345C8390" w14:textId="77777777" w:rsidR="008E4025" w:rsidRDefault="008E4025" w:rsidP="008E4025">
      <w:pPr>
        <w:pStyle w:val="ListParagraph"/>
        <w:numPr>
          <w:ilvl w:val="0"/>
          <w:numId w:val="149"/>
        </w:numPr>
      </w:pPr>
      <w:r>
        <w:t>Tech</w:t>
      </w:r>
    </w:p>
    <w:p w14:paraId="5C2FF44B" w14:textId="77777777" w:rsidR="008E4025" w:rsidRDefault="008E4025" w:rsidP="008E4025">
      <w:pPr>
        <w:pStyle w:val="ListParagraph"/>
        <w:numPr>
          <w:ilvl w:val="0"/>
          <w:numId w:val="149"/>
        </w:numPr>
      </w:pPr>
      <w:r>
        <w:t>Operator (default)</w:t>
      </w:r>
    </w:p>
    <w:p w14:paraId="36BBB7F0" w14:textId="77777777" w:rsidR="008E4025" w:rsidRPr="00A47A01" w:rsidRDefault="008E4025" w:rsidP="006555DC">
      <w:pPr>
        <w:pStyle w:val="Heading3"/>
      </w:pPr>
      <w:bookmarkStart w:id="6689" w:name="_Toc506817156"/>
      <w:bookmarkStart w:id="6690" w:name="_Toc528426808"/>
      <w:bookmarkStart w:id="6691" w:name="_Toc528427097"/>
      <w:bookmarkStart w:id="6692" w:name="_Toc532827507"/>
      <w:bookmarkStart w:id="6693" w:name="_Toc532827915"/>
      <w:bookmarkStart w:id="6694" w:name="_Toc532856857"/>
      <w:bookmarkStart w:id="6695" w:name="_Toc53042282"/>
      <w:bookmarkStart w:id="6696" w:name="_Toc86846445"/>
      <w:bookmarkStart w:id="6697" w:name="_Toc119050578"/>
      <w:bookmarkStart w:id="6698" w:name="_Toc119050768"/>
      <w:bookmarkStart w:id="6699" w:name="_Toc120103131"/>
      <w:bookmarkStart w:id="6700" w:name="_Toc129764437"/>
      <w:bookmarkStart w:id="6701" w:name="_Toc130360848"/>
      <w:r w:rsidRPr="00A47A01">
        <w:t xml:space="preserve">Access to the </w:t>
      </w:r>
      <w:r>
        <w:t>Password Control Tab</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14:paraId="5A8C5218" w14:textId="77777777" w:rsidR="008E4025" w:rsidRDefault="008E4025" w:rsidP="008E4025">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54364FBD" w14:textId="77777777" w:rsidR="008E4025" w:rsidRDefault="008E4025" w:rsidP="008E4025"/>
    <w:p w14:paraId="429DEA84" w14:textId="7C1AD0AA" w:rsidR="008E4025" w:rsidRDefault="008E4025" w:rsidP="008E4025">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w:t>
      </w:r>
      <w:ins w:id="6702" w:author="Ryan Beck" w:date="2023-04-11T14:50:00Z">
        <w:r w:rsidR="0035785E">
          <w:t>c</w:t>
        </w:r>
      </w:ins>
      <w:del w:id="6703" w:author="Ryan Beck" w:date="2023-04-11T14:50:00Z">
        <w:r w:rsidRPr="0035776C" w:rsidDel="0035785E">
          <w:delText>C</w:delText>
        </w:r>
      </w:del>
      <w:r w:rsidRPr="0035776C">
        <w:t xml:space="preserve">ancel and close the </w:t>
      </w:r>
      <w:r>
        <w:t>u</w:t>
      </w:r>
      <w:r w:rsidRPr="0035776C">
        <w:t>tility.</w:t>
      </w:r>
    </w:p>
    <w:p w14:paraId="3F3A9029" w14:textId="77777777" w:rsidR="008E4025" w:rsidRDefault="008E4025" w:rsidP="008E4025"/>
    <w:p w14:paraId="44B9564D" w14:textId="77777777" w:rsidR="008E4025" w:rsidRDefault="008E4025" w:rsidP="008E4025">
      <w:pPr>
        <w:jc w:val="center"/>
      </w:pPr>
      <w:r w:rsidRPr="0035776C">
        <w:rPr>
          <w:noProof/>
        </w:rPr>
        <w:drawing>
          <wp:inline distT="0" distB="0" distL="0" distR="0" wp14:anchorId="32D0238C" wp14:editId="28D7CBEC">
            <wp:extent cx="5266628" cy="501699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3">
                      <a:extLst>
                        <a:ext uri="{28A0092B-C50C-407E-A947-70E740481C1C}">
                          <a14:useLocalDpi xmlns:a14="http://schemas.microsoft.com/office/drawing/2010/main" val="0"/>
                        </a:ext>
                      </a:extLst>
                    </a:blip>
                    <a:stretch>
                      <a:fillRect/>
                    </a:stretch>
                  </pic:blipFill>
                  <pic:spPr>
                    <a:xfrm>
                      <a:off x="0" y="0"/>
                      <a:ext cx="5266628" cy="5016996"/>
                    </a:xfrm>
                    <a:prstGeom prst="rect">
                      <a:avLst/>
                    </a:prstGeom>
                  </pic:spPr>
                </pic:pic>
              </a:graphicData>
            </a:graphic>
          </wp:inline>
        </w:drawing>
      </w:r>
    </w:p>
    <w:p w14:paraId="1530A6E9" w14:textId="77777777" w:rsidR="008E4025" w:rsidRDefault="008E4025" w:rsidP="008E4025">
      <w:pPr>
        <w:rPr>
          <w:rFonts w:ascii="Arial" w:hAnsi="Arial" w:cs="Arial"/>
          <w:b/>
          <w:bCs/>
          <w:sz w:val="24"/>
          <w:szCs w:val="26"/>
        </w:rPr>
      </w:pPr>
      <w:r>
        <w:br w:type="page"/>
      </w:r>
    </w:p>
    <w:p w14:paraId="067FF172" w14:textId="77777777" w:rsidR="008E4025" w:rsidRPr="008A479B" w:rsidRDefault="008E4025" w:rsidP="006555DC">
      <w:pPr>
        <w:pStyle w:val="Heading3"/>
      </w:pPr>
      <w:bookmarkStart w:id="6704" w:name="_Toc506817157"/>
      <w:bookmarkStart w:id="6705" w:name="_Toc528426809"/>
      <w:bookmarkStart w:id="6706" w:name="_Toc528427098"/>
      <w:bookmarkStart w:id="6707" w:name="_Toc532827508"/>
      <w:bookmarkStart w:id="6708" w:name="_Toc532827916"/>
      <w:bookmarkStart w:id="6709" w:name="_Toc532856858"/>
      <w:bookmarkStart w:id="6710" w:name="_Toc53042283"/>
      <w:bookmarkStart w:id="6711" w:name="_Toc86846446"/>
      <w:bookmarkStart w:id="6712" w:name="_Toc119050579"/>
      <w:bookmarkStart w:id="6713" w:name="_Toc119050769"/>
      <w:bookmarkStart w:id="6714" w:name="_Toc120103132"/>
      <w:bookmarkStart w:id="6715" w:name="_Toc129764438"/>
      <w:bookmarkStart w:id="6716" w:name="_Toc130360849"/>
      <w:r w:rsidRPr="008A479B">
        <w:lastRenderedPageBreak/>
        <w:t>Multi User Control</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p>
    <w:p w14:paraId="755E49C0" w14:textId="026E4127" w:rsidR="008E4025" w:rsidRDefault="008E4025" w:rsidP="008E4025">
      <w:r>
        <w:t xml:space="preserve">To apply Multi User Control, Administrators will </w:t>
      </w:r>
      <w:ins w:id="6717" w:author="Ryan Beck" w:date="2023-04-11T14:51:00Z">
        <w:r w:rsidR="00E57BE6">
          <w:t xml:space="preserve">select </w:t>
        </w:r>
        <w:r w:rsidR="00E57BE6" w:rsidRPr="00FE595C">
          <w:rPr>
            <w:b/>
            <w:i/>
            <w:iCs/>
          </w:rPr>
          <w:t>Enable</w:t>
        </w:r>
        <w:r w:rsidR="00E57BE6">
          <w:t xml:space="preserve"> then click </w:t>
        </w:r>
        <w:r w:rsidR="00E57BE6" w:rsidRPr="00F845DD">
          <w:rPr>
            <w:b/>
          </w:rPr>
          <w:t>OK</w:t>
        </w:r>
        <w:r w:rsidR="00E57BE6">
          <w:t xml:space="preserve">. </w:t>
        </w:r>
      </w:ins>
      <w:del w:id="6718" w:author="Ryan Beck" w:date="2023-04-11T14:51:00Z">
        <w:r w:rsidDel="00E57BE6">
          <w:delText xml:space="preserve">click the </w:delText>
        </w:r>
        <w:r w:rsidRPr="00F845DD" w:rsidDel="00E57BE6">
          <w:rPr>
            <w:b/>
          </w:rPr>
          <w:delText>Enabl</w:delText>
        </w:r>
        <w:r w:rsidRPr="00941114" w:rsidDel="00E57BE6">
          <w:rPr>
            <w:b/>
          </w:rPr>
          <w:delText>e</w:delText>
        </w:r>
        <w:r w:rsidRPr="00941114" w:rsidDel="00E57BE6">
          <w:rPr>
            <w:b/>
            <w:rPrChange w:id="6719" w:author="Ryan Beck" w:date="2022-11-18T12:42:00Z">
              <w:rPr/>
            </w:rPrChange>
          </w:rPr>
          <w:delText xml:space="preserve"> radio</w:delText>
        </w:r>
        <w:r w:rsidDel="00E57BE6">
          <w:delText xml:space="preserve"> button and then click </w:delText>
        </w:r>
        <w:r w:rsidRPr="00F845DD" w:rsidDel="00E57BE6">
          <w:rPr>
            <w:b/>
          </w:rPr>
          <w:delText>OK</w:delText>
        </w:r>
        <w:r w:rsidDel="00E57BE6">
          <w:delText xml:space="preserve">. </w:delText>
        </w:r>
      </w:del>
    </w:p>
    <w:p w14:paraId="3D403274" w14:textId="77777777" w:rsidR="008E4025" w:rsidRDefault="008E4025" w:rsidP="008E4025"/>
    <w:p w14:paraId="62DC4E9A" w14:textId="77777777" w:rsidR="008E4025" w:rsidRDefault="008E4025" w:rsidP="008E4025">
      <w:r>
        <w:t xml:space="preserve">The confirmation dialog is answered, and then the utility must be restarted. </w:t>
      </w:r>
    </w:p>
    <w:p w14:paraId="38C04835" w14:textId="77777777" w:rsidR="008E4025" w:rsidRDefault="008E4025" w:rsidP="008E4025"/>
    <w:p w14:paraId="439EE010" w14:textId="77777777" w:rsidR="008E4025" w:rsidRDefault="008E4025" w:rsidP="008E4025">
      <w:pPr>
        <w:jc w:val="center"/>
      </w:pPr>
      <w:r w:rsidRPr="0035776C">
        <w:rPr>
          <w:noProof/>
        </w:rPr>
        <w:drawing>
          <wp:inline distT="0" distB="0" distL="0" distR="0" wp14:anchorId="26C7B3BD" wp14:editId="05ADB3D4">
            <wp:extent cx="5427151" cy="5182234"/>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4">
                      <a:extLst>
                        <a:ext uri="{28A0092B-C50C-407E-A947-70E740481C1C}">
                          <a14:useLocalDpi xmlns:a14="http://schemas.microsoft.com/office/drawing/2010/main" val="0"/>
                        </a:ext>
                      </a:extLst>
                    </a:blip>
                    <a:stretch>
                      <a:fillRect/>
                    </a:stretch>
                  </pic:blipFill>
                  <pic:spPr>
                    <a:xfrm>
                      <a:off x="0" y="0"/>
                      <a:ext cx="5427151" cy="5182234"/>
                    </a:xfrm>
                    <a:prstGeom prst="rect">
                      <a:avLst/>
                    </a:prstGeom>
                  </pic:spPr>
                </pic:pic>
              </a:graphicData>
            </a:graphic>
          </wp:inline>
        </w:drawing>
      </w:r>
    </w:p>
    <w:p w14:paraId="4106923D" w14:textId="77777777" w:rsidR="008E4025" w:rsidRDefault="008E4025" w:rsidP="008E4025"/>
    <w:p w14:paraId="3425127D" w14:textId="39AAE014" w:rsidR="008E4025" w:rsidRDefault="008E4025" w:rsidP="008E4025">
      <w:r>
        <w:t>When the administrator logs back in, a password is required.</w:t>
      </w:r>
    </w:p>
    <w:p w14:paraId="0D432792" w14:textId="77777777" w:rsidR="008E4025" w:rsidRDefault="008E4025" w:rsidP="008E4025"/>
    <w:p w14:paraId="6451BD91" w14:textId="77777777" w:rsidR="008E4025" w:rsidRDefault="008E4025" w:rsidP="008E4025">
      <w:pPr>
        <w:rPr>
          <w:rFonts w:ascii="Arial" w:hAnsi="Arial" w:cs="Arial"/>
          <w:b/>
          <w:bCs/>
          <w:sz w:val="24"/>
          <w:szCs w:val="26"/>
        </w:rPr>
      </w:pPr>
      <w:r>
        <w:br w:type="page"/>
      </w:r>
    </w:p>
    <w:p w14:paraId="2EE23FFD" w14:textId="77777777" w:rsidR="008E4025" w:rsidRDefault="008E4025" w:rsidP="006555DC">
      <w:pPr>
        <w:pStyle w:val="Heading3"/>
      </w:pPr>
      <w:bookmarkStart w:id="6720" w:name="_Toc506817158"/>
      <w:bookmarkStart w:id="6721" w:name="_Toc528426810"/>
      <w:bookmarkStart w:id="6722" w:name="_Toc528427099"/>
      <w:bookmarkStart w:id="6723" w:name="_Toc532827509"/>
      <w:bookmarkStart w:id="6724" w:name="_Toc532827917"/>
      <w:bookmarkStart w:id="6725" w:name="_Toc532856859"/>
      <w:bookmarkStart w:id="6726" w:name="_Toc53042284"/>
      <w:bookmarkStart w:id="6727" w:name="_Toc86846447"/>
      <w:bookmarkStart w:id="6728" w:name="_Toc119050580"/>
      <w:bookmarkStart w:id="6729" w:name="_Toc119050770"/>
      <w:bookmarkStart w:id="6730" w:name="_Toc120103133"/>
      <w:bookmarkStart w:id="6731" w:name="_Toc129764439"/>
      <w:bookmarkStart w:id="6732" w:name="_Toc130360850"/>
      <w:r>
        <w:lastRenderedPageBreak/>
        <w:t>Password Control Tab</w:t>
      </w:r>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14:paraId="38BD9E5C" w14:textId="04A7A4CA" w:rsidR="008E4025" w:rsidRDefault="008E4025" w:rsidP="008E4025">
      <w:r>
        <w:t xml:space="preserve">The </w:t>
      </w:r>
      <w:r w:rsidRPr="007E5554">
        <w:rPr>
          <w:bCs/>
          <w:i/>
          <w:iCs/>
          <w:rPrChange w:id="6733" w:author="Ryan Beck" w:date="2022-11-18T12:43:00Z">
            <w:rPr>
              <w:b/>
            </w:rPr>
          </w:rPrChange>
        </w:rPr>
        <w:t>Password Control</w:t>
      </w:r>
      <w:r>
        <w:t xml:space="preserve"> tab allows administrators to manage passwords and permissions for each user type. The image below represents the Password Control tab when Multi User Control is </w:t>
      </w:r>
      <w:ins w:id="6734" w:author="Tom Bergeron" w:date="2022-11-11T08:56:00Z">
        <w:r w:rsidR="00426CE9">
          <w:t>en</w:t>
        </w:r>
      </w:ins>
      <w:del w:id="6735" w:author="Tom Bergeron" w:date="2022-11-11T08:56:00Z">
        <w:r w:rsidDel="00426CE9">
          <w:delText>dis</w:delText>
        </w:r>
      </w:del>
      <w:r>
        <w:t xml:space="preserve">abled. This tab displays a </w:t>
      </w:r>
      <w:r w:rsidRPr="00941114">
        <w:rPr>
          <w:bCs/>
          <w:rPrChange w:id="6736" w:author="Ryan Beck" w:date="2022-11-18T12:43:00Z">
            <w:rPr>
              <w:b/>
            </w:rPr>
          </w:rPrChange>
        </w:rPr>
        <w:t>Password Control Chart</w:t>
      </w:r>
      <w:r w:rsidRPr="00941114">
        <w:rPr>
          <w:bCs/>
        </w:rPr>
        <w:t>,</w:t>
      </w:r>
      <w:r>
        <w:t xml:space="preserve"> highlighted, which contains a list of every area in the software. </w:t>
      </w:r>
    </w:p>
    <w:p w14:paraId="5D70F3E8" w14:textId="77777777" w:rsidR="008E4025" w:rsidRDefault="008E4025" w:rsidP="008E4025"/>
    <w:p w14:paraId="5149E5DE" w14:textId="26409548" w:rsidR="008E4025" w:rsidRDefault="007E5554" w:rsidP="008E4025">
      <w:r>
        <w:rPr>
          <w:noProof/>
        </w:rPr>
        <mc:AlternateContent>
          <mc:Choice Requires="wps">
            <w:drawing>
              <wp:anchor distT="0" distB="0" distL="114300" distR="114300" simplePos="0" relativeHeight="252267520" behindDoc="0" locked="0" layoutInCell="1" allowOverlap="1" wp14:anchorId="009BB4B3" wp14:editId="420C8525">
                <wp:simplePos x="0" y="0"/>
                <wp:positionH relativeFrom="column">
                  <wp:posOffset>2008876</wp:posOffset>
                </wp:positionH>
                <wp:positionV relativeFrom="paragraph">
                  <wp:posOffset>491873</wp:posOffset>
                </wp:positionV>
                <wp:extent cx="3264739" cy="4305660"/>
                <wp:effectExtent l="19050" t="19050" r="12065" b="19050"/>
                <wp:wrapNone/>
                <wp:docPr id="258" name="Rectangle 258"/>
                <wp:cNvGraphicFramePr/>
                <a:graphic xmlns:a="http://schemas.openxmlformats.org/drawingml/2006/main">
                  <a:graphicData uri="http://schemas.microsoft.com/office/word/2010/wordprocessingShape">
                    <wps:wsp>
                      <wps:cNvSpPr/>
                      <wps:spPr>
                        <a:xfrm>
                          <a:off x="0" y="0"/>
                          <a:ext cx="3264739" cy="43056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20F19" id="Rectangle 258" o:spid="_x0000_s1026" style="position:absolute;margin-left:158.2pt;margin-top:38.75pt;width:257.05pt;height:339.0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" filled="f" strokecolor="red" strokeweight="2.25pt"/>
            </w:pict>
          </mc:Fallback>
        </mc:AlternateContent>
      </w:r>
      <w:r>
        <w:rPr>
          <w:noProof/>
        </w:rPr>
        <mc:AlternateContent>
          <mc:Choice Requires="wps">
            <w:drawing>
              <wp:anchor distT="0" distB="0" distL="114300" distR="114300" simplePos="0" relativeHeight="252310528" behindDoc="0" locked="0" layoutInCell="1" allowOverlap="1" wp14:anchorId="0F5EF5BB" wp14:editId="14FF80B6">
                <wp:simplePos x="0" y="0"/>
                <wp:positionH relativeFrom="column">
                  <wp:posOffset>356557</wp:posOffset>
                </wp:positionH>
                <wp:positionV relativeFrom="paragraph">
                  <wp:posOffset>501578</wp:posOffset>
                </wp:positionV>
                <wp:extent cx="1621599" cy="661035"/>
                <wp:effectExtent l="0" t="0" r="17145" b="24765"/>
                <wp:wrapNone/>
                <wp:docPr id="262" name="Rectangle 262"/>
                <wp:cNvGraphicFramePr/>
                <a:graphic xmlns:a="http://schemas.openxmlformats.org/drawingml/2006/main">
                  <a:graphicData uri="http://schemas.microsoft.com/office/word/2010/wordprocessingShape">
                    <wps:wsp>
                      <wps:cNvSpPr/>
                      <wps:spPr>
                        <a:xfrm>
                          <a:off x="0" y="0"/>
                          <a:ext cx="1621599" cy="661035"/>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7F22C" id="Rectangle 262" o:spid="_x0000_s1026" style="position:absolute;margin-left:28.1pt;margin-top:39.5pt;width:127.7pt;height:52.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" filled="f" strokecolor="red" strokeweight="1.5pt"/>
            </w:pict>
          </mc:Fallback>
        </mc:AlternateContent>
      </w:r>
      <w:r>
        <w:rPr>
          <w:noProof/>
        </w:rPr>
        <mc:AlternateContent>
          <mc:Choice Requires="wps">
            <w:drawing>
              <wp:anchor distT="0" distB="0" distL="114300" distR="114300" simplePos="0" relativeHeight="252289024" behindDoc="0" locked="0" layoutInCell="1" allowOverlap="1" wp14:anchorId="7D374F85" wp14:editId="35E87C30">
                <wp:simplePos x="0" y="0"/>
                <wp:positionH relativeFrom="column">
                  <wp:posOffset>542326</wp:posOffset>
                </wp:positionH>
                <wp:positionV relativeFrom="paragraph">
                  <wp:posOffset>891528</wp:posOffset>
                </wp:positionV>
                <wp:extent cx="248920" cy="269827"/>
                <wp:effectExtent l="19050" t="19050" r="17780" b="16510"/>
                <wp:wrapNone/>
                <wp:docPr id="263" name="Down Arrow 85"/>
                <wp:cNvGraphicFramePr/>
                <a:graphic xmlns:a="http://schemas.openxmlformats.org/drawingml/2006/main">
                  <a:graphicData uri="http://schemas.microsoft.com/office/word/2010/wordprocessingShape">
                    <wps:wsp>
                      <wps:cNvSpPr/>
                      <wps:spPr>
                        <a:xfrm rot="10800000">
                          <a:off x="0" y="0"/>
                          <a:ext cx="248920" cy="269827"/>
                        </a:xfrm>
                        <a:prstGeom prst="down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FAE2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7pt;margin-top:70.2pt;width:19.6pt;height:21.25pt;rotation:180;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" adj="11637" fillcolor="red" strokecolor="red" strokeweight="2pt"/>
            </w:pict>
          </mc:Fallback>
        </mc:AlternateContent>
      </w:r>
      <w:r w:rsidR="008E4025">
        <w:rPr>
          <w:noProof/>
        </w:rPr>
        <w:drawing>
          <wp:inline distT="0" distB="0" distL="0" distR="0" wp14:anchorId="6D066146" wp14:editId="19E1AD9A">
            <wp:extent cx="5456714" cy="5179421"/>
            <wp:effectExtent l="0" t="0" r="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5">
                      <a:extLst>
                        <a:ext uri="{28A0092B-C50C-407E-A947-70E740481C1C}">
                          <a14:useLocalDpi xmlns:a14="http://schemas.microsoft.com/office/drawing/2010/main" val="0"/>
                        </a:ext>
                      </a:extLst>
                    </a:blip>
                    <a:stretch>
                      <a:fillRect/>
                    </a:stretch>
                  </pic:blipFill>
                  <pic:spPr>
                    <a:xfrm>
                      <a:off x="0" y="0"/>
                      <a:ext cx="5456714" cy="5179421"/>
                    </a:xfrm>
                    <a:prstGeom prst="rect">
                      <a:avLst/>
                    </a:prstGeom>
                  </pic:spPr>
                </pic:pic>
              </a:graphicData>
            </a:graphic>
          </wp:inline>
        </w:drawing>
      </w:r>
    </w:p>
    <w:p w14:paraId="1B0466A5" w14:textId="77777777" w:rsidR="008E4025" w:rsidRDefault="008E4025" w:rsidP="008E4025"/>
    <w:p w14:paraId="12E27820" w14:textId="77777777" w:rsidR="008E4025" w:rsidRDefault="008E4025" w:rsidP="008E4025">
      <w:pPr>
        <w:rPr>
          <w:b/>
        </w:rPr>
      </w:pPr>
      <w:r w:rsidRPr="0035776C">
        <w:t xml:space="preserve"> </w:t>
      </w:r>
      <w:bookmarkStart w:id="6737" w:name="_Hlk526979160"/>
      <w:r>
        <w:rPr>
          <w:b/>
        </w:rPr>
        <w:t>Stop VP Selections</w:t>
      </w:r>
      <w:bookmarkEnd w:id="6737"/>
    </w:p>
    <w:p w14:paraId="15270F3C" w14:textId="77777777" w:rsidR="008E4025" w:rsidRDefault="008E4025" w:rsidP="008E4025">
      <w:r>
        <w:t>There are three different available options for controlling when a VP can be stopped:</w:t>
      </w:r>
    </w:p>
    <w:p w14:paraId="16803FB3" w14:textId="77777777" w:rsidR="008E4025" w:rsidRDefault="008E4025" w:rsidP="007E5554">
      <w:pPr>
        <w:pStyle w:val="ListParagraph"/>
        <w:numPr>
          <w:ilvl w:val="0"/>
          <w:numId w:val="169"/>
        </w:numPr>
      </w:pPr>
      <w:r>
        <w:t>Stop VP – All Conditions: This is the default setting. An authorized user can stop the VP at any time.</w:t>
      </w:r>
    </w:p>
    <w:p w14:paraId="511873C4" w14:textId="77777777" w:rsidR="008E4025" w:rsidRDefault="008E4025" w:rsidP="007E5554">
      <w:pPr>
        <w:pStyle w:val="ListParagraph"/>
        <w:numPr>
          <w:ilvl w:val="0"/>
          <w:numId w:val="169"/>
        </w:numPr>
      </w:pPr>
      <w:bookmarkStart w:id="6738" w:name="_Hlk526979188"/>
      <w:r>
        <w:t xml:space="preserve">Stop VP with Oven Empty: </w:t>
      </w:r>
      <w:bookmarkEnd w:id="6738"/>
      <w:r>
        <w:t>User can stop the VP only when there is no product in the oven.</w:t>
      </w:r>
    </w:p>
    <w:p w14:paraId="321E19D2" w14:textId="11B88105" w:rsidR="008E4025" w:rsidRDefault="008E4025" w:rsidP="007E5554">
      <w:pPr>
        <w:pStyle w:val="ListParagraph"/>
        <w:numPr>
          <w:ilvl w:val="0"/>
          <w:numId w:val="169"/>
        </w:numPr>
        <w:rPr>
          <w:ins w:id="6739" w:author="Ryan Beck" w:date="2022-11-18T12:43:00Z"/>
        </w:rPr>
      </w:pPr>
      <w:r>
        <w:t xml:space="preserve">Stop VP with Product in Oven: When user clicks Stop button, they have a choice to wait for products to exit the oven, or they can force a stop even if there is still product in the oven. </w:t>
      </w:r>
    </w:p>
    <w:p w14:paraId="6E3A516A" w14:textId="77777777" w:rsidR="00941114" w:rsidRDefault="00941114">
      <w:pPr>
        <w:pStyle w:val="ListParagraph"/>
        <w:pPrChange w:id="6740" w:author="Ryan Beck" w:date="2022-11-18T12:43:00Z">
          <w:pPr>
            <w:pStyle w:val="ListParagraph"/>
            <w:numPr>
              <w:numId w:val="150"/>
            </w:numPr>
            <w:ind w:hanging="360"/>
          </w:pPr>
        </w:pPrChange>
      </w:pPr>
    </w:p>
    <w:p w14:paraId="47D14B2E" w14:textId="6A0BEAB5" w:rsidR="008E4025" w:rsidRDefault="008E4025">
      <w:pPr>
        <w:ind w:left="360"/>
        <w:pPrChange w:id="6741" w:author="Ryan Beck" w:date="2022-11-18T12:43:00Z">
          <w:pPr/>
        </w:pPrChange>
      </w:pPr>
      <w:r w:rsidRPr="00941114">
        <w:rPr>
          <w:b/>
          <w:bCs/>
          <w:rPrChange w:id="6742" w:author="Ryan Beck" w:date="2022-11-18T12:43:00Z">
            <w:rPr/>
          </w:rPrChange>
        </w:rPr>
        <w:t>N</w:t>
      </w:r>
      <w:ins w:id="6743" w:author="Ryan Beck" w:date="2022-11-18T12:43:00Z">
        <w:r w:rsidR="00941114" w:rsidRPr="00941114">
          <w:rPr>
            <w:b/>
            <w:bCs/>
            <w:rPrChange w:id="6744" w:author="Ryan Beck" w:date="2022-11-18T12:43:00Z">
              <w:rPr/>
            </w:rPrChange>
          </w:rPr>
          <w:t>ote</w:t>
        </w:r>
      </w:ins>
      <w:del w:id="6745" w:author="Ryan Beck" w:date="2022-11-18T12:43:00Z">
        <w:r w:rsidRPr="00941114" w:rsidDel="00941114">
          <w:rPr>
            <w:b/>
            <w:bCs/>
            <w:rPrChange w:id="6746" w:author="Ryan Beck" w:date="2022-11-18T12:43:00Z">
              <w:rPr/>
            </w:rPrChange>
          </w:rPr>
          <w:delText>OTE</w:delText>
        </w:r>
      </w:del>
      <w:r w:rsidRPr="00941114">
        <w:rPr>
          <w:b/>
          <w:bCs/>
          <w:rPrChange w:id="6747" w:author="Ryan Beck" w:date="2022-11-18T12:43:00Z">
            <w:rPr/>
          </w:rPrChange>
        </w:rPr>
        <w:t>:</w:t>
      </w:r>
      <w:r>
        <w:t xml:space="preserve"> To enable use of either of the second two options, </w:t>
      </w:r>
      <w:r w:rsidRPr="00AA6060">
        <w:rPr>
          <w:b/>
          <w:bCs/>
          <w:rPrChange w:id="6748" w:author="Ryan Beck" w:date="2023-04-11T14:54:00Z">
            <w:rPr/>
          </w:rPrChange>
        </w:rPr>
        <w:t xml:space="preserve">the </w:t>
      </w:r>
      <w:r w:rsidRPr="00AA6060">
        <w:rPr>
          <w:b/>
          <w:bCs/>
          <w:i/>
          <w:rPrChange w:id="6749" w:author="Ryan Beck" w:date="2023-04-11T14:54:00Z">
            <w:rPr>
              <w:i/>
            </w:rPr>
          </w:rPrChange>
        </w:rPr>
        <w:t>Stop VP – All Conditions</w:t>
      </w:r>
      <w:r>
        <w:t xml:space="preserve"> selection must be unchecked.</w:t>
      </w:r>
    </w:p>
    <w:p w14:paraId="433DFEE6" w14:textId="77777777" w:rsidR="008E4025" w:rsidRDefault="008E4025" w:rsidP="008E4025"/>
    <w:p w14:paraId="3C689991" w14:textId="77777777" w:rsidR="008E4025" w:rsidRDefault="008E4025" w:rsidP="008E4025"/>
    <w:p w14:paraId="13D82B9E" w14:textId="77777777" w:rsidR="008E4025" w:rsidRDefault="008E4025" w:rsidP="008E4025"/>
    <w:p w14:paraId="670DFB00" w14:textId="77777777" w:rsidR="008E4025" w:rsidRDefault="008E4025" w:rsidP="008E4025"/>
    <w:p w14:paraId="1E632E75" w14:textId="77777777" w:rsidR="008E4025" w:rsidRDefault="008E4025" w:rsidP="008E4025"/>
    <w:p w14:paraId="5DF9F0DB" w14:textId="77777777" w:rsidR="008E4025" w:rsidRDefault="008E4025" w:rsidP="008E4025"/>
    <w:p w14:paraId="5899DDCB" w14:textId="77777777" w:rsidR="008E4025" w:rsidRPr="002F4025" w:rsidRDefault="008E4025" w:rsidP="008E4025">
      <w:r>
        <w:rPr>
          <w:b/>
        </w:rPr>
        <w:t>Examples of Stop VP Selections</w:t>
      </w:r>
    </w:p>
    <w:p w14:paraId="21DEA597" w14:textId="77777777" w:rsidR="008E4025" w:rsidRDefault="008E4025" w:rsidP="008E4025">
      <w:r>
        <w:rPr>
          <w:noProof/>
        </w:rPr>
        <w:drawing>
          <wp:anchor distT="0" distB="0" distL="114300" distR="114300" simplePos="0" relativeHeight="252353536" behindDoc="1" locked="0" layoutInCell="1" allowOverlap="1" wp14:anchorId="1987FC77" wp14:editId="5C88622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306">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5835A75" w14:textId="1C6AE98D" w:rsidR="008E4025" w:rsidRDefault="008E4025" w:rsidP="008E4025">
      <w:pPr>
        <w:rPr>
          <w:ins w:id="6750" w:author="Ryan Beck" w:date="2022-11-18T12:43:00Z"/>
          <w:b/>
        </w:rPr>
      </w:pPr>
      <w:r w:rsidRPr="00B711B6">
        <w:rPr>
          <w:b/>
        </w:rPr>
        <w:t>Stop VP with Oven Empty:</w:t>
      </w:r>
    </w:p>
    <w:p w14:paraId="4C8E76B3" w14:textId="77777777" w:rsidR="00941114" w:rsidRPr="00B711B6" w:rsidRDefault="00941114" w:rsidP="008E4025">
      <w:pPr>
        <w:rPr>
          <w:b/>
        </w:rPr>
      </w:pPr>
    </w:p>
    <w:p w14:paraId="4B323B15" w14:textId="06A02851" w:rsidR="008E4025" w:rsidRDefault="008E4025" w:rsidP="008E4025">
      <w:pPr>
        <w:rPr>
          <w:ins w:id="6751" w:author="Ryan Beck" w:date="2022-11-18T12:43:00Z"/>
        </w:rPr>
      </w:pPr>
      <w:r w:rsidRPr="008F6D09">
        <w:rPr>
          <w:b/>
          <w:bCs/>
          <w:rPrChange w:id="6752" w:author="Ryan Beck" w:date="2022-10-10T12:58:00Z">
            <w:rPr/>
          </w:rPrChange>
        </w:rPr>
        <w:t>OK</w:t>
      </w:r>
      <w:r>
        <w:t xml:space="preserve"> – Clicking OK will acknowledge this message window and the VP will stop automatically once the last board exits the oven.</w:t>
      </w:r>
    </w:p>
    <w:p w14:paraId="49375084" w14:textId="77777777" w:rsidR="00941114" w:rsidRDefault="00941114" w:rsidP="008E4025"/>
    <w:p w14:paraId="611162C7" w14:textId="77777777" w:rsidR="008E4025" w:rsidRPr="00FE652F" w:rsidRDefault="008E4025" w:rsidP="008E4025">
      <w:r w:rsidRPr="008F6D09">
        <w:rPr>
          <w:b/>
          <w:bCs/>
          <w:rPrChange w:id="6753" w:author="Ryan Beck" w:date="2022-10-10T12:58:00Z">
            <w:rPr/>
          </w:rPrChange>
        </w:rPr>
        <w:t>Cancel</w:t>
      </w:r>
      <w:r>
        <w:t xml:space="preserve"> – The </w:t>
      </w:r>
      <w:r>
        <w:rPr>
          <w:i/>
        </w:rPr>
        <w:t>Stop</w:t>
      </w:r>
      <w:r>
        <w:t xml:space="preserve"> request will be cancelled, and the VP will continue to run.</w:t>
      </w:r>
    </w:p>
    <w:p w14:paraId="73075770" w14:textId="77777777" w:rsidR="008E4025" w:rsidRDefault="008E4025" w:rsidP="008E4025">
      <w:r w:rsidRPr="0035776C">
        <w:t xml:space="preserve"> </w:t>
      </w:r>
    </w:p>
    <w:p w14:paraId="7BB25A25" w14:textId="2B56CD58" w:rsidR="008E4025" w:rsidRDefault="008E4025" w:rsidP="008E4025">
      <w:pPr>
        <w:rPr>
          <w:ins w:id="6754" w:author="Ryan Beck" w:date="2022-11-18T12:43:00Z"/>
          <w:b/>
        </w:rPr>
      </w:pPr>
      <w:r>
        <w:rPr>
          <w:b/>
          <w:noProof/>
        </w:rPr>
        <w:drawing>
          <wp:anchor distT="0" distB="0" distL="114300" distR="114300" simplePos="0" relativeHeight="252375040" behindDoc="1" locked="0" layoutInCell="1" allowOverlap="1" wp14:anchorId="7653A67A" wp14:editId="772AB880">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307">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3C1073E6" w14:textId="77777777" w:rsidR="00941114" w:rsidRDefault="00941114" w:rsidP="008E4025">
      <w:pPr>
        <w:rPr>
          <w:b/>
        </w:rPr>
      </w:pPr>
    </w:p>
    <w:p w14:paraId="1323EB6A" w14:textId="77777777" w:rsidR="00941114" w:rsidRDefault="008E4025" w:rsidP="008E4025">
      <w:pPr>
        <w:rPr>
          <w:ins w:id="6755" w:author="Ryan Beck" w:date="2022-11-18T12:43:00Z"/>
        </w:rPr>
      </w:pPr>
      <w:r w:rsidRPr="008F6D09">
        <w:rPr>
          <w:b/>
          <w:bCs/>
          <w:rPrChange w:id="6756" w:author="Ryan Beck" w:date="2022-10-10T12:58:00Z">
            <w:rPr/>
          </w:rPrChange>
        </w:rPr>
        <w:t>OK</w:t>
      </w:r>
      <w:r>
        <w:t xml:space="preserve"> – Clicking OK will acknowledge this message window and the VP will stop automatically once the last board exits the oven</w:t>
      </w:r>
    </w:p>
    <w:p w14:paraId="04394464" w14:textId="3D201720" w:rsidR="008E4025" w:rsidRDefault="008E4025" w:rsidP="008E4025">
      <w:r>
        <w:t>.</w:t>
      </w:r>
    </w:p>
    <w:p w14:paraId="2401690D" w14:textId="117C8E24" w:rsidR="008E4025" w:rsidRDefault="008E4025" w:rsidP="008E4025">
      <w:pPr>
        <w:rPr>
          <w:ins w:id="6757" w:author="Ryan Beck" w:date="2022-11-18T12:43:00Z"/>
        </w:rPr>
      </w:pPr>
      <w:r w:rsidRPr="008F6D09">
        <w:rPr>
          <w:b/>
          <w:bCs/>
          <w:rPrChange w:id="6758" w:author="Ryan Beck" w:date="2022-10-10T12:58:00Z">
            <w:rPr/>
          </w:rPrChange>
        </w:rPr>
        <w:t>Cancel</w:t>
      </w:r>
      <w:r>
        <w:t xml:space="preserve"> – The </w:t>
      </w:r>
      <w:r>
        <w:rPr>
          <w:i/>
        </w:rPr>
        <w:t>Stop</w:t>
      </w:r>
      <w:r>
        <w:t xml:space="preserve"> request will be cancelled, and the VP will continue to run.</w:t>
      </w:r>
    </w:p>
    <w:p w14:paraId="7265AC3A" w14:textId="77777777" w:rsidR="00941114" w:rsidRDefault="00941114" w:rsidP="008E4025"/>
    <w:p w14:paraId="6527DE74" w14:textId="77777777" w:rsidR="008E4025" w:rsidRDefault="008E4025" w:rsidP="008E4025">
      <w:r w:rsidRPr="00941114">
        <w:rPr>
          <w:b/>
          <w:bCs/>
          <w:rPrChange w:id="6759" w:author="Ryan Beck" w:date="2022-11-18T12:43:00Z">
            <w:rPr/>
          </w:rPrChange>
        </w:rPr>
        <w:t>Force Stop</w:t>
      </w:r>
      <w:r>
        <w:t xml:space="preserve"> – The VP will stop immediately and return to the Profile Explorer screen.</w:t>
      </w:r>
    </w:p>
    <w:p w14:paraId="458DF3F6" w14:textId="77777777" w:rsidR="008E4025" w:rsidRDefault="008E4025" w:rsidP="008E4025"/>
    <w:p w14:paraId="71D50CD1" w14:textId="77777777" w:rsidR="008E4025" w:rsidRDefault="008E4025" w:rsidP="008E4025">
      <w:r>
        <w:rPr>
          <w:noProof/>
        </w:rPr>
        <w:drawing>
          <wp:anchor distT="0" distB="0" distL="114300" distR="114300" simplePos="0" relativeHeight="252396544" behindDoc="1" locked="0" layoutInCell="1" allowOverlap="1" wp14:anchorId="1D60C4BE" wp14:editId="3CF4FF23">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308">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15598FB6" w14:textId="77777777" w:rsidR="008E4025" w:rsidRPr="00FE652F" w:rsidRDefault="008E4025" w:rsidP="008E402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7EAEE3E" w14:textId="77777777" w:rsidR="008E4025" w:rsidRDefault="008E4025" w:rsidP="008E4025">
      <w:pPr>
        <w:rPr>
          <w:rFonts w:ascii="Arial" w:hAnsi="Arial" w:cs="Arial"/>
          <w:b/>
          <w:bCs/>
          <w:sz w:val="24"/>
          <w:szCs w:val="26"/>
        </w:rPr>
      </w:pPr>
      <w:r>
        <w:br w:type="page"/>
      </w:r>
    </w:p>
    <w:p w14:paraId="7AC2920B" w14:textId="77777777" w:rsidR="008E4025" w:rsidRPr="00F845DD" w:rsidRDefault="008E4025" w:rsidP="006555DC">
      <w:pPr>
        <w:pStyle w:val="Heading3"/>
      </w:pPr>
      <w:bookmarkStart w:id="6760" w:name="_Toc506817159"/>
      <w:bookmarkStart w:id="6761" w:name="_Toc528426811"/>
      <w:bookmarkStart w:id="6762" w:name="_Toc528427100"/>
      <w:bookmarkStart w:id="6763" w:name="_Toc532827510"/>
      <w:bookmarkStart w:id="6764" w:name="_Toc532827918"/>
      <w:bookmarkStart w:id="6765" w:name="_Toc532856860"/>
      <w:bookmarkStart w:id="6766" w:name="_Toc53042285"/>
      <w:bookmarkStart w:id="6767" w:name="_Toc86846448"/>
      <w:bookmarkStart w:id="6768" w:name="_Toc119050581"/>
      <w:bookmarkStart w:id="6769" w:name="_Toc119050771"/>
      <w:bookmarkStart w:id="6770" w:name="_Toc120103134"/>
      <w:bookmarkStart w:id="6771" w:name="_Toc129764440"/>
      <w:bookmarkStart w:id="6772" w:name="_Toc130360851"/>
      <w:r w:rsidRPr="00F845DD">
        <w:lastRenderedPageBreak/>
        <w:t xml:space="preserve">User Type </w:t>
      </w:r>
      <w:r>
        <w:t>Area</w:t>
      </w:r>
      <w:bookmarkEnd w:id="6760"/>
      <w:bookmarkEnd w:id="6761"/>
      <w:bookmarkEnd w:id="6762"/>
      <w:bookmarkEnd w:id="6763"/>
      <w:bookmarkEnd w:id="6764"/>
      <w:bookmarkEnd w:id="6765"/>
      <w:bookmarkEnd w:id="6766"/>
      <w:bookmarkEnd w:id="6767"/>
      <w:bookmarkEnd w:id="6768"/>
      <w:bookmarkEnd w:id="6769"/>
      <w:bookmarkEnd w:id="6770"/>
      <w:bookmarkEnd w:id="6771"/>
      <w:bookmarkEnd w:id="6772"/>
    </w:p>
    <w:p w14:paraId="1569A1D1" w14:textId="77777777" w:rsidR="008E4025" w:rsidRDefault="008E4025" w:rsidP="008E4025">
      <w:r>
        <w:t xml:space="preserve">The </w:t>
      </w:r>
      <w:r w:rsidRPr="00941114">
        <w:rPr>
          <w:b/>
          <w:i/>
          <w:iCs/>
          <w:rPrChange w:id="6773" w:author="Ryan Beck" w:date="2022-11-18T12:44:00Z">
            <w:rPr>
              <w:b/>
            </w:rPr>
          </w:rPrChange>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0717F1C" w14:textId="77777777" w:rsidR="008E4025" w:rsidRDefault="008E4025" w:rsidP="008E4025"/>
    <w:p w14:paraId="6D2600C7" w14:textId="77777777" w:rsidR="008E4025" w:rsidRPr="00057711" w:rsidRDefault="008E4025" w:rsidP="008E4025">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65F8C78E" w14:textId="77777777" w:rsidR="008E4025" w:rsidRDefault="008E4025" w:rsidP="008E4025"/>
    <w:p w14:paraId="140C76C5" w14:textId="77777777" w:rsidR="008E4025" w:rsidRDefault="008E4025" w:rsidP="008E4025">
      <w:r>
        <w:t xml:space="preserve">The columns in the </w:t>
      </w:r>
      <w:r w:rsidRPr="002D7822">
        <w:rPr>
          <w:b/>
        </w:rPr>
        <w:t>Password Control Chart</w:t>
      </w:r>
      <w:r>
        <w:t xml:space="preserve"> will be enabled depending on the user type selected:</w:t>
      </w:r>
    </w:p>
    <w:p w14:paraId="3D35116C" w14:textId="77777777" w:rsidR="008E4025" w:rsidRDefault="008E4025" w:rsidP="008E4025"/>
    <w:p w14:paraId="37EA3C5E" w14:textId="77777777" w:rsidR="008E4025" w:rsidRDefault="008E4025" w:rsidP="008E4025">
      <w:r>
        <w:t>Administrator = All columns enabled</w:t>
      </w:r>
    </w:p>
    <w:p w14:paraId="301ABDB6" w14:textId="77777777" w:rsidR="008E4025" w:rsidRDefault="008E4025" w:rsidP="008E4025">
      <w:r>
        <w:t>Engineer = All columns enabled</w:t>
      </w:r>
    </w:p>
    <w:p w14:paraId="0CECC79C" w14:textId="77777777" w:rsidR="008E4025" w:rsidRDefault="008E4025" w:rsidP="008E4025">
      <w:r>
        <w:t>Tech = Only Tech and Operator columns enabled</w:t>
      </w:r>
    </w:p>
    <w:p w14:paraId="72B27300" w14:textId="77777777" w:rsidR="008E4025" w:rsidRDefault="008E4025" w:rsidP="008E4025"/>
    <w:p w14:paraId="42F2C435" w14:textId="77777777" w:rsidR="008E4025" w:rsidRDefault="008E4025" w:rsidP="008E4025">
      <w:r>
        <w:rPr>
          <w:noProof/>
        </w:rPr>
        <mc:AlternateContent>
          <mc:Choice Requires="wps">
            <w:drawing>
              <wp:anchor distT="0" distB="0" distL="114300" distR="114300" simplePos="0" relativeHeight="252203008" behindDoc="0" locked="0" layoutInCell="1" allowOverlap="1" wp14:anchorId="5514029C" wp14:editId="1059E48A">
                <wp:simplePos x="0" y="0"/>
                <wp:positionH relativeFrom="column">
                  <wp:posOffset>358356</wp:posOffset>
                </wp:positionH>
                <wp:positionV relativeFrom="paragraph">
                  <wp:posOffset>1407591</wp:posOffset>
                </wp:positionV>
                <wp:extent cx="1618627" cy="694067"/>
                <wp:effectExtent l="19050" t="19050" r="19685" b="10795"/>
                <wp:wrapNone/>
                <wp:docPr id="264" name="Rectangle 264"/>
                <wp:cNvGraphicFramePr/>
                <a:graphic xmlns:a="http://schemas.openxmlformats.org/drawingml/2006/main">
                  <a:graphicData uri="http://schemas.microsoft.com/office/word/2010/wordprocessingShape">
                    <wps:wsp>
                      <wps:cNvSpPr/>
                      <wps:spPr>
                        <a:xfrm>
                          <a:off x="0" y="0"/>
                          <a:ext cx="1618627" cy="694067"/>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E2C3" id="Rectangle 264" o:spid="_x0000_s1026" style="position:absolute;margin-left:28.2pt;margin-top:110.85pt;width:127.45pt;height:54.6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" filled="f" strokecolor="red" strokeweight="2.25pt"/>
            </w:pict>
          </mc:Fallback>
        </mc:AlternateContent>
      </w:r>
      <w:r>
        <w:rPr>
          <w:noProof/>
        </w:rPr>
        <w:drawing>
          <wp:inline distT="0" distB="0" distL="0" distR="0" wp14:anchorId="6BF1EAC5" wp14:editId="2BD9A317">
            <wp:extent cx="5456714" cy="5179421"/>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305">
                      <a:extLst>
                        <a:ext uri="{28A0092B-C50C-407E-A947-70E740481C1C}">
                          <a14:useLocalDpi xmlns:a14="http://schemas.microsoft.com/office/drawing/2010/main" val="0"/>
                        </a:ext>
                      </a:extLst>
                    </a:blip>
                    <a:stretch>
                      <a:fillRect/>
                    </a:stretch>
                  </pic:blipFill>
                  <pic:spPr>
                    <a:xfrm>
                      <a:off x="0" y="0"/>
                      <a:ext cx="5456714" cy="5179421"/>
                    </a:xfrm>
                    <a:prstGeom prst="rect">
                      <a:avLst/>
                    </a:prstGeom>
                  </pic:spPr>
                </pic:pic>
              </a:graphicData>
            </a:graphic>
          </wp:inline>
        </w:drawing>
      </w:r>
    </w:p>
    <w:p w14:paraId="765DECCF" w14:textId="77777777" w:rsidR="008E4025" w:rsidRDefault="008E4025" w:rsidP="008E4025"/>
    <w:p w14:paraId="0C52ACF3" w14:textId="77777777" w:rsidR="008E4025" w:rsidRDefault="008E4025" w:rsidP="008E4025"/>
    <w:p w14:paraId="5AC1A18B" w14:textId="77777777" w:rsidR="008E4025" w:rsidRDefault="008E4025" w:rsidP="008E4025">
      <w:r>
        <w:br w:type="page"/>
      </w:r>
    </w:p>
    <w:p w14:paraId="515F4556" w14:textId="77777777" w:rsidR="008E4025" w:rsidRPr="004D4ABF" w:rsidRDefault="008E4025" w:rsidP="006555DC">
      <w:pPr>
        <w:pStyle w:val="Heading3"/>
      </w:pPr>
      <w:bookmarkStart w:id="6774" w:name="_Toc506817160"/>
      <w:bookmarkStart w:id="6775" w:name="_Toc528426812"/>
      <w:bookmarkStart w:id="6776" w:name="_Toc528427101"/>
      <w:bookmarkStart w:id="6777" w:name="_Toc532827511"/>
      <w:bookmarkStart w:id="6778" w:name="_Toc532827919"/>
      <w:bookmarkStart w:id="6779" w:name="_Toc532856861"/>
      <w:bookmarkStart w:id="6780" w:name="_Toc53042286"/>
      <w:bookmarkStart w:id="6781" w:name="_Toc86846449"/>
      <w:bookmarkStart w:id="6782" w:name="_Toc119050582"/>
      <w:bookmarkStart w:id="6783" w:name="_Toc119050772"/>
      <w:bookmarkStart w:id="6784" w:name="_Toc120103135"/>
      <w:bookmarkStart w:id="6785" w:name="_Toc129764441"/>
      <w:bookmarkStart w:id="6786" w:name="_Toc130360852"/>
      <w:r w:rsidRPr="004D4ABF">
        <w:lastRenderedPageBreak/>
        <w:t>Password Area</w:t>
      </w:r>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4EF3C70A" w14:textId="77777777" w:rsidR="008E4025" w:rsidRDefault="008E4025" w:rsidP="008E4025">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9279974" w14:textId="77777777" w:rsidR="008E4025" w:rsidRDefault="008E4025" w:rsidP="008E4025"/>
    <w:p w14:paraId="7F36FAA3" w14:textId="77777777" w:rsidR="008E4025" w:rsidRDefault="008E4025" w:rsidP="008E4025">
      <w:r w:rsidRPr="000B19F9">
        <w:t xml:space="preserve">When a user type is selected, the </w:t>
      </w:r>
      <w:r w:rsidRPr="00941114">
        <w:rPr>
          <w:b/>
          <w:i/>
          <w:iCs/>
          <w:rPrChange w:id="6787" w:author="Ryan Beck" w:date="2022-11-18T12:44:00Z">
            <w:rPr>
              <w:b/>
            </w:rPr>
          </w:rPrChange>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7B3A3706" w14:textId="77777777" w:rsidR="008E4025" w:rsidRDefault="008E4025" w:rsidP="008E4025">
      <w:r>
        <w:t xml:space="preserve">After entering a password in the two fields, click the </w:t>
      </w:r>
      <w:r w:rsidRPr="00941114">
        <w:rPr>
          <w:b/>
          <w:bCs/>
          <w:rPrChange w:id="6788" w:author="Ryan Beck" w:date="2022-11-18T12:44:00Z">
            <w:rPr/>
          </w:rPrChange>
        </w:rPr>
        <w:t>Apply</w:t>
      </w:r>
      <w:r>
        <w:t xml:space="preserve"> button before changing to another User Type.</w:t>
      </w:r>
    </w:p>
    <w:p w14:paraId="035DCC1B" w14:textId="77777777" w:rsidR="008E4025" w:rsidRDefault="008E4025" w:rsidP="008E4025"/>
    <w:p w14:paraId="406BE314" w14:textId="21E24A1F" w:rsidR="008E4025" w:rsidRPr="00FA3EA2" w:rsidRDefault="007E5554" w:rsidP="008E4025">
      <w:r>
        <w:rPr>
          <w:noProof/>
        </w:rPr>
        <mc:AlternateContent>
          <mc:Choice Requires="wps">
            <w:drawing>
              <wp:anchor distT="0" distB="0" distL="114300" distR="114300" simplePos="0" relativeHeight="252246016" behindDoc="0" locked="0" layoutInCell="1" allowOverlap="1" wp14:anchorId="3A46DFBA" wp14:editId="5FD684BF">
                <wp:simplePos x="0" y="0"/>
                <wp:positionH relativeFrom="column">
                  <wp:posOffset>392861</wp:posOffset>
                </wp:positionH>
                <wp:positionV relativeFrom="paragraph">
                  <wp:posOffset>4110415</wp:posOffset>
                </wp:positionV>
                <wp:extent cx="1579713" cy="487033"/>
                <wp:effectExtent l="19050" t="19050" r="20955" b="27940"/>
                <wp:wrapNone/>
                <wp:docPr id="265" name="Rectangle 265"/>
                <wp:cNvGraphicFramePr/>
                <a:graphic xmlns:a="http://schemas.openxmlformats.org/drawingml/2006/main">
                  <a:graphicData uri="http://schemas.microsoft.com/office/word/2010/wordprocessingShape">
                    <wps:wsp>
                      <wps:cNvSpPr/>
                      <wps:spPr>
                        <a:xfrm>
                          <a:off x="0" y="0"/>
                          <a:ext cx="1579713" cy="487033"/>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18785" id="Rectangle 265" o:spid="_x0000_s1026" style="position:absolute;margin-left:30.95pt;margin-top:323.65pt;width:124.4pt;height:38.3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" filled="f" strokecolor="red" strokeweight="2.25pt"/>
            </w:pict>
          </mc:Fallback>
        </mc:AlternateContent>
      </w:r>
      <w:r>
        <w:rPr>
          <w:noProof/>
        </w:rPr>
        <mc:AlternateContent>
          <mc:Choice Requires="wps">
            <w:drawing>
              <wp:anchor distT="0" distB="0" distL="114300" distR="114300" simplePos="0" relativeHeight="252224512" behindDoc="0" locked="0" layoutInCell="1" allowOverlap="1" wp14:anchorId="79C57864" wp14:editId="636DE003">
                <wp:simplePos x="0" y="0"/>
                <wp:positionH relativeFrom="column">
                  <wp:posOffset>392861</wp:posOffset>
                </wp:positionH>
                <wp:positionV relativeFrom="paragraph">
                  <wp:posOffset>2590369</wp:posOffset>
                </wp:positionV>
                <wp:extent cx="1591214" cy="1000328"/>
                <wp:effectExtent l="19050" t="19050" r="28575" b="28575"/>
                <wp:wrapNone/>
                <wp:docPr id="281" name="Rectangle 281"/>
                <wp:cNvGraphicFramePr/>
                <a:graphic xmlns:a="http://schemas.openxmlformats.org/drawingml/2006/main">
                  <a:graphicData uri="http://schemas.microsoft.com/office/word/2010/wordprocessingShape">
                    <wps:wsp>
                      <wps:cNvSpPr/>
                      <wps:spPr>
                        <a:xfrm>
                          <a:off x="0" y="0"/>
                          <a:ext cx="1591214" cy="1000328"/>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C2CA6" id="Rectangle 281" o:spid="_x0000_s1026" style="position:absolute;margin-left:30.95pt;margin-top:203.95pt;width:125.3pt;height:78.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" filled="f" strokecolor="red" strokeweight="2.25pt"/>
            </w:pict>
          </mc:Fallback>
        </mc:AlternateContent>
      </w:r>
      <w:r w:rsidR="008E4025">
        <w:rPr>
          <w:noProof/>
        </w:rPr>
        <w:drawing>
          <wp:inline distT="0" distB="0" distL="0" distR="0" wp14:anchorId="083A63E3" wp14:editId="46E49E9C">
            <wp:extent cx="5435044" cy="5179421"/>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09">
                      <a:extLst>
                        <a:ext uri="{28A0092B-C50C-407E-A947-70E740481C1C}">
                          <a14:useLocalDpi xmlns:a14="http://schemas.microsoft.com/office/drawing/2010/main" val="0"/>
                        </a:ext>
                      </a:extLst>
                    </a:blip>
                    <a:stretch>
                      <a:fillRect/>
                    </a:stretch>
                  </pic:blipFill>
                  <pic:spPr>
                    <a:xfrm>
                      <a:off x="0" y="0"/>
                      <a:ext cx="5435044" cy="5179421"/>
                    </a:xfrm>
                    <a:prstGeom prst="rect">
                      <a:avLst/>
                    </a:prstGeom>
                  </pic:spPr>
                </pic:pic>
              </a:graphicData>
            </a:graphic>
          </wp:inline>
        </w:drawing>
      </w:r>
    </w:p>
    <w:p w14:paraId="05F343BF" w14:textId="77777777" w:rsidR="008E4025" w:rsidRDefault="008E4025" w:rsidP="008E4025"/>
    <w:p w14:paraId="607AA2D1" w14:textId="77777777" w:rsidR="008E4025" w:rsidRDefault="008E4025" w:rsidP="008E4025"/>
    <w:p w14:paraId="5BC5211D" w14:textId="77777777" w:rsidR="008E4025" w:rsidRPr="004D4ABF" w:rsidRDefault="008E4025" w:rsidP="006555DC">
      <w:pPr>
        <w:pStyle w:val="Heading3"/>
      </w:pPr>
      <w:bookmarkStart w:id="6789" w:name="_Toc506817161"/>
      <w:bookmarkStart w:id="6790" w:name="_Toc528426813"/>
      <w:bookmarkStart w:id="6791" w:name="_Toc528427102"/>
      <w:bookmarkStart w:id="6792" w:name="_Toc532827512"/>
      <w:bookmarkStart w:id="6793" w:name="_Toc532827920"/>
      <w:bookmarkStart w:id="6794" w:name="_Toc532856862"/>
      <w:bookmarkStart w:id="6795" w:name="_Toc53042287"/>
      <w:bookmarkStart w:id="6796" w:name="_Toc86846450"/>
      <w:bookmarkStart w:id="6797" w:name="_Toc119050583"/>
      <w:bookmarkStart w:id="6798" w:name="_Toc119050773"/>
      <w:bookmarkStart w:id="6799" w:name="_Toc120103136"/>
      <w:bookmarkStart w:id="6800" w:name="_Toc129764442"/>
      <w:bookmarkStart w:id="6801" w:name="_Toc130360853"/>
      <w:r w:rsidRPr="004D4ABF">
        <w:t>Password Timer</w:t>
      </w:r>
      <w:r>
        <w:t xml:space="preserve"> Area</w:t>
      </w:r>
      <w:bookmarkEnd w:id="6789"/>
      <w:bookmarkEnd w:id="6790"/>
      <w:bookmarkEnd w:id="6791"/>
      <w:bookmarkEnd w:id="6792"/>
      <w:bookmarkEnd w:id="6793"/>
      <w:bookmarkEnd w:id="6794"/>
      <w:bookmarkEnd w:id="6795"/>
      <w:bookmarkEnd w:id="6796"/>
      <w:bookmarkEnd w:id="6797"/>
      <w:bookmarkEnd w:id="6798"/>
      <w:bookmarkEnd w:id="6799"/>
      <w:bookmarkEnd w:id="6800"/>
      <w:bookmarkEnd w:id="6801"/>
    </w:p>
    <w:p w14:paraId="349432AC" w14:textId="77777777" w:rsidR="008E4025" w:rsidRDefault="008E4025" w:rsidP="008E4025">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468C1DC" w14:textId="77777777" w:rsidR="008E4025" w:rsidRDefault="008E4025" w:rsidP="008E4025"/>
    <w:p w14:paraId="31E1D270" w14:textId="77777777" w:rsidR="008E4025" w:rsidRDefault="008E4025" w:rsidP="008E4025">
      <w:pPr>
        <w:rPr>
          <w:rFonts w:ascii="Arial" w:hAnsi="Arial" w:cs="Arial"/>
          <w:b/>
          <w:bCs/>
          <w:sz w:val="24"/>
          <w:szCs w:val="26"/>
        </w:rPr>
      </w:pPr>
      <w:r>
        <w:br w:type="page"/>
      </w:r>
    </w:p>
    <w:p w14:paraId="3F52F166" w14:textId="77777777" w:rsidR="008E4025" w:rsidRDefault="008E4025" w:rsidP="006555DC">
      <w:pPr>
        <w:pStyle w:val="Heading3"/>
      </w:pPr>
      <w:bookmarkStart w:id="6802" w:name="_Toc506817162"/>
      <w:bookmarkStart w:id="6803" w:name="_Toc528426814"/>
      <w:bookmarkStart w:id="6804" w:name="_Toc528427103"/>
      <w:bookmarkStart w:id="6805" w:name="_Toc532827513"/>
      <w:bookmarkStart w:id="6806" w:name="_Toc532827921"/>
      <w:bookmarkStart w:id="6807" w:name="_Toc532856863"/>
      <w:bookmarkStart w:id="6808" w:name="_Toc53042288"/>
      <w:bookmarkStart w:id="6809" w:name="_Toc86846451"/>
      <w:bookmarkStart w:id="6810" w:name="_Toc119050584"/>
      <w:bookmarkStart w:id="6811" w:name="_Toc119050774"/>
      <w:bookmarkStart w:id="6812" w:name="_Toc120103137"/>
      <w:bookmarkStart w:id="6813" w:name="_Toc129764443"/>
      <w:bookmarkStart w:id="6814" w:name="_Toc130360854"/>
      <w:r w:rsidRPr="00FF1AB1">
        <w:lastRenderedPageBreak/>
        <w:t>Main Screen With Password Control</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p>
    <w:p w14:paraId="6C03A04E" w14:textId="77777777" w:rsidR="008E4025" w:rsidRDefault="008E4025" w:rsidP="008E4025">
      <w:r>
        <w:t>With Password Control enabled, the software Main Screen with display a Log In button with a letter on it.</w:t>
      </w:r>
    </w:p>
    <w:p w14:paraId="6229D0C3" w14:textId="77777777" w:rsidR="008E4025" w:rsidRDefault="008E4025" w:rsidP="008E4025"/>
    <w:p w14:paraId="793AAF90" w14:textId="77777777" w:rsidR="008E4025" w:rsidRDefault="008E4025" w:rsidP="008E4025">
      <w:r w:rsidRPr="00EB5941">
        <w:rPr>
          <w:b/>
          <w:bCs/>
        </w:rPr>
        <w:t xml:space="preserve">O </w:t>
      </w:r>
      <w:r>
        <w:t>= Operator (default)</w:t>
      </w:r>
    </w:p>
    <w:p w14:paraId="5B6E28A3" w14:textId="77777777" w:rsidR="008E4025" w:rsidRDefault="008E4025" w:rsidP="008E4025">
      <w:r w:rsidRPr="00EB5941">
        <w:rPr>
          <w:b/>
          <w:bCs/>
        </w:rPr>
        <w:t>A</w:t>
      </w:r>
      <w:r>
        <w:t xml:space="preserve"> = Administrator</w:t>
      </w:r>
    </w:p>
    <w:p w14:paraId="2C19E2D6" w14:textId="77777777" w:rsidR="008E4025" w:rsidRDefault="008E4025" w:rsidP="008E4025">
      <w:r w:rsidRPr="00EB5941">
        <w:rPr>
          <w:b/>
          <w:bCs/>
        </w:rPr>
        <w:t>E</w:t>
      </w:r>
      <w:r>
        <w:t xml:space="preserve"> = Engineer</w:t>
      </w:r>
    </w:p>
    <w:p w14:paraId="781FFB9D" w14:textId="77777777" w:rsidR="008E4025" w:rsidRDefault="008E4025" w:rsidP="008E4025">
      <w:r w:rsidRPr="00EB5941">
        <w:rPr>
          <w:b/>
          <w:bCs/>
        </w:rPr>
        <w:t>T</w:t>
      </w:r>
      <w:r>
        <w:t xml:space="preserve"> = Tech</w:t>
      </w:r>
    </w:p>
    <w:p w14:paraId="7E04A7FF" w14:textId="77777777" w:rsidR="008E4025" w:rsidRPr="005B0A24" w:rsidRDefault="008E4025" w:rsidP="008E4025"/>
    <w:p w14:paraId="13ADEC7B" w14:textId="77777777" w:rsidR="008E4025" w:rsidRDefault="008E4025" w:rsidP="008E4025">
      <w:pPr>
        <w:jc w:val="center"/>
      </w:pPr>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p>
    <w:p w14:paraId="1255F47E" w14:textId="77777777" w:rsidR="008E4025" w:rsidRDefault="008E4025" w:rsidP="008E4025"/>
    <w:p w14:paraId="06913608" w14:textId="77777777" w:rsidR="008E4025" w:rsidRDefault="008E4025" w:rsidP="008E4025"/>
    <w:p w14:paraId="0BD2837D" w14:textId="1559AAEE" w:rsidR="008E4025" w:rsidRDefault="008E4025">
      <w:pPr>
        <w:ind w:firstLine="720"/>
        <w:pPrChange w:id="6815" w:author="Ryan Beck" w:date="2022-11-18T12:44:00Z">
          <w:pPr/>
        </w:pPrChange>
      </w:pPr>
      <w:r w:rsidRPr="00941114">
        <w:rPr>
          <w:b/>
          <w:bCs/>
          <w:rPrChange w:id="6816" w:author="Ryan Beck" w:date="2022-11-18T12:44:00Z">
            <w:rPr/>
          </w:rPrChange>
        </w:rPr>
        <w:t>Note</w:t>
      </w:r>
      <w:ins w:id="6817" w:author="Ryan Beck" w:date="2022-11-18T12:44:00Z">
        <w:r w:rsidR="00941114">
          <w:t>:</w:t>
        </w:r>
      </w:ins>
      <w:r>
        <w:t xml:space="preserve"> </w:t>
      </w:r>
      <w:ins w:id="6818" w:author="Ryan Beck" w:date="2022-11-18T12:44:00Z">
        <w:r w:rsidR="00941114">
          <w:t>T</w:t>
        </w:r>
      </w:ins>
      <w:del w:id="6819" w:author="Ryan Beck" w:date="2022-11-18T12:44:00Z">
        <w:r w:rsidDel="00941114">
          <w:delText>that t</w:delText>
        </w:r>
      </w:del>
      <w:r>
        <w:t>he Operator user type is the default, and typically has the least access privileges.</w:t>
      </w:r>
    </w:p>
    <w:p w14:paraId="260AF6D4" w14:textId="77777777" w:rsidR="008E4025" w:rsidRDefault="008E4025" w:rsidP="008E4025"/>
    <w:p w14:paraId="0DABE122" w14:textId="77777777" w:rsidR="008E4025" w:rsidRDefault="008E4025" w:rsidP="008E4025"/>
    <w:p w14:paraId="15E89F15" w14:textId="77777777" w:rsidR="008E4025" w:rsidRDefault="008E4025" w:rsidP="008E4025">
      <w:pPr>
        <w:rPr>
          <w:rFonts w:ascii="Arial" w:hAnsi="Arial" w:cs="Arial"/>
          <w:b/>
          <w:bCs/>
          <w:sz w:val="24"/>
          <w:szCs w:val="26"/>
        </w:rPr>
      </w:pPr>
      <w:r>
        <w:br w:type="page"/>
      </w:r>
    </w:p>
    <w:p w14:paraId="182BB848" w14:textId="77777777" w:rsidR="008E4025" w:rsidRDefault="008E4025" w:rsidP="006555DC">
      <w:pPr>
        <w:pStyle w:val="Heading3"/>
      </w:pPr>
      <w:bookmarkStart w:id="6820" w:name="_Toc506817163"/>
      <w:bookmarkStart w:id="6821" w:name="_Toc528426815"/>
      <w:bookmarkStart w:id="6822" w:name="_Toc528427104"/>
      <w:bookmarkStart w:id="6823" w:name="_Toc532827514"/>
      <w:bookmarkStart w:id="6824" w:name="_Toc532827922"/>
      <w:bookmarkStart w:id="6825" w:name="_Toc532856864"/>
      <w:bookmarkStart w:id="6826" w:name="_Toc53042289"/>
      <w:bookmarkStart w:id="6827" w:name="_Toc86846452"/>
      <w:bookmarkStart w:id="6828" w:name="_Toc119050585"/>
      <w:bookmarkStart w:id="6829" w:name="_Toc119050775"/>
      <w:bookmarkStart w:id="6830" w:name="_Toc120103138"/>
      <w:bookmarkStart w:id="6831" w:name="_Toc129764444"/>
      <w:bookmarkStart w:id="6832" w:name="_Toc130360855"/>
      <w:r w:rsidRPr="00FF1AB1">
        <w:lastRenderedPageBreak/>
        <w:t>Main Screen Log In</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p>
    <w:p w14:paraId="604958DA" w14:textId="7AAA9400" w:rsidR="008E4025" w:rsidRDefault="008E4025" w:rsidP="008E4025">
      <w:r>
        <w:t xml:space="preserve">When the Log in button is clicked, the software displays a </w:t>
      </w:r>
      <w:del w:id="6833" w:author="Ryan Beck" w:date="2022-11-18T12:44:00Z">
        <w:r w:rsidDel="00941114">
          <w:delText>drop down</w:delText>
        </w:r>
      </w:del>
      <w:ins w:id="6834" w:author="Ryan Beck" w:date="2022-11-18T12:44:00Z">
        <w:r w:rsidR="00941114">
          <w:t>drop-down</w:t>
        </w:r>
      </w:ins>
      <w:r>
        <w:t xml:space="preserve"> menu, as shown here.</w:t>
      </w:r>
    </w:p>
    <w:p w14:paraId="78E293F6" w14:textId="77777777" w:rsidR="008E4025" w:rsidRDefault="008E4025" w:rsidP="008E4025"/>
    <w:p w14:paraId="27532C5F" w14:textId="77777777" w:rsidR="008E4025" w:rsidRDefault="008E4025" w:rsidP="008E4025">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p>
    <w:p w14:paraId="3CD9F07C" w14:textId="77777777" w:rsidR="008E4025" w:rsidRPr="000843D2" w:rsidRDefault="008E4025" w:rsidP="008E4025">
      <w:pPr>
        <w:rPr>
          <w:sz w:val="10"/>
        </w:rPr>
      </w:pPr>
    </w:p>
    <w:p w14:paraId="0FEB92D3" w14:textId="2AFBA5CE" w:rsidR="008E4025" w:rsidRDefault="008E4025">
      <w:pPr>
        <w:ind w:left="720"/>
        <w:pPrChange w:id="6835" w:author="Ryan Beck" w:date="2022-11-18T12:44:00Z">
          <w:pPr/>
        </w:pPrChange>
      </w:pPr>
      <w:r w:rsidRPr="00941114">
        <w:rPr>
          <w:b/>
          <w:bCs/>
          <w:rPrChange w:id="6836" w:author="Ryan Beck" w:date="2022-11-18T12:44:00Z">
            <w:rPr/>
          </w:rPrChange>
        </w:rPr>
        <w:t>Note</w:t>
      </w:r>
      <w:ins w:id="6837" w:author="Ryan Beck" w:date="2022-11-18T12:44:00Z">
        <w:r w:rsidR="00941114" w:rsidRPr="00941114">
          <w:rPr>
            <w:b/>
            <w:bCs/>
            <w:rPrChange w:id="6838" w:author="Ryan Beck" w:date="2022-11-18T12:44:00Z">
              <w:rPr/>
            </w:rPrChange>
          </w:rPr>
          <w:t>:</w:t>
        </w:r>
        <w:r w:rsidR="00941114">
          <w:t xml:space="preserve"> Y</w:t>
        </w:r>
      </w:ins>
      <w:del w:id="6839" w:author="Ryan Beck" w:date="2022-11-18T12:44:00Z">
        <w:r w:rsidDel="00941114">
          <w:delText xml:space="preserve"> that y</w:delText>
        </w:r>
      </w:del>
      <w:r>
        <w:t>ou can log in from most screens, such as from the Log in button in the lower left of the Graph screen.</w:t>
      </w:r>
    </w:p>
    <w:p w14:paraId="5B6C70F5" w14:textId="77777777" w:rsidR="008E4025" w:rsidRDefault="008E4025" w:rsidP="008E4025">
      <w:pPr>
        <w:jc w:val="center"/>
      </w:pPr>
      <w:r>
        <w:rPr>
          <w:noProof/>
        </w:rPr>
        <mc:AlternateContent>
          <mc:Choice Requires="wps">
            <w:drawing>
              <wp:anchor distT="0" distB="0" distL="114300" distR="114300" simplePos="0" relativeHeight="252332032" behindDoc="0" locked="0" layoutInCell="1" allowOverlap="1" wp14:anchorId="258A752D" wp14:editId="3862DD15">
                <wp:simplePos x="0" y="0"/>
                <wp:positionH relativeFrom="column">
                  <wp:posOffset>200061</wp:posOffset>
                </wp:positionH>
                <wp:positionV relativeFrom="paragraph">
                  <wp:posOffset>2699385</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3E40D" id="Rectangle 282" o:spid="_x0000_s1026" style="position:absolute;margin-left:15.75pt;margin-top:212.55pt;width:33.25pt;height:20.2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" filled="f" strokecolor="re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6A364BB5" w14:textId="1B80FBBD" w:rsidR="008E4025" w:rsidDel="00FA7A5F" w:rsidRDefault="008E4025">
      <w:pPr>
        <w:pStyle w:val="Heading4"/>
        <w:rPr>
          <w:del w:id="6840" w:author="Ryan Beck" w:date="2022-11-18T12:46:00Z"/>
        </w:rPr>
        <w:pPrChange w:id="6841" w:author="Ryan Beck" w:date="2022-11-18T12:46:00Z">
          <w:pPr/>
        </w:pPrChange>
      </w:pPr>
      <w:del w:id="6842" w:author="Ryan Beck" w:date="2022-11-18T12:46:00Z">
        <w:r w:rsidDel="00FA7A5F">
          <w:lastRenderedPageBreak/>
          <w:br w:type="page"/>
        </w:r>
      </w:del>
    </w:p>
    <w:p w14:paraId="40033D63" w14:textId="77777777" w:rsidR="008E4025" w:rsidRDefault="008E4025" w:rsidP="00FA7A5F">
      <w:pPr>
        <w:pStyle w:val="Heading4"/>
      </w:pPr>
      <w:r>
        <w:lastRenderedPageBreak/>
        <w:t>Example of Limited Access to Functions</w:t>
      </w:r>
    </w:p>
    <w:p w14:paraId="5756E89D" w14:textId="36A82A3E" w:rsidR="008E4025" w:rsidRDefault="008E4025" w:rsidP="008E4025">
      <w:r>
        <w:t>This screenshot shows the limited access that an Operator, for example, may have. Notice that there are no privileges to create, edit, delete, or save changes.</w:t>
      </w:r>
    </w:p>
    <w:p w14:paraId="6C694E02" w14:textId="77777777" w:rsidR="00622AD2" w:rsidRDefault="00622AD2" w:rsidP="008E4025"/>
    <w:p w14:paraId="3C26AD38" w14:textId="56FCF163" w:rsidR="008E4025" w:rsidRDefault="00622AD2" w:rsidP="008E4025">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C54A97" w14:textId="6BCB64B6" w:rsidR="00622AD2" w:rsidRDefault="00622AD2" w:rsidP="008E4025"/>
    <w:p w14:paraId="74E37C7F" w14:textId="562C0102" w:rsidR="00622AD2" w:rsidRDefault="00622AD2" w:rsidP="008E4025"/>
    <w:p w14:paraId="712F80B7" w14:textId="09574FCD" w:rsidR="00622AD2" w:rsidRDefault="00622AD2" w:rsidP="008E4025">
      <w:r>
        <w:br w:type="page"/>
      </w:r>
    </w:p>
    <w:p w14:paraId="41BE6872" w14:textId="687849EE" w:rsidR="00F52706" w:rsidRDefault="00306EC4" w:rsidP="0026146F">
      <w:pPr>
        <w:pStyle w:val="Heading1"/>
        <w:rPr>
          <w:rFonts w:cs="Arial"/>
          <w:sz w:val="32"/>
          <w:szCs w:val="32"/>
        </w:rPr>
      </w:pPr>
      <w:bookmarkStart w:id="6843" w:name="_Toc491337732"/>
      <w:bookmarkStart w:id="6844" w:name="_Toc491337906"/>
      <w:bookmarkStart w:id="6845" w:name="_Toc491338850"/>
      <w:bookmarkStart w:id="6846" w:name="_Toc491414019"/>
      <w:bookmarkStart w:id="6847" w:name="_Toc532836386"/>
      <w:bookmarkStart w:id="6848" w:name="_Toc532856682"/>
      <w:bookmarkStart w:id="6849" w:name="_Toc532856865"/>
      <w:bookmarkStart w:id="6850" w:name="_Toc53042105"/>
      <w:bookmarkStart w:id="6851" w:name="_Toc53042290"/>
      <w:bookmarkStart w:id="6852" w:name="_Toc53042505"/>
      <w:bookmarkStart w:id="6853" w:name="_Toc86846262"/>
      <w:bookmarkStart w:id="6854" w:name="_Toc86846453"/>
      <w:bookmarkStart w:id="6855" w:name="_Toc119049831"/>
      <w:bookmarkStart w:id="6856" w:name="_Toc119050586"/>
      <w:bookmarkStart w:id="6857" w:name="_Toc119050776"/>
      <w:bookmarkStart w:id="6858" w:name="_Toc120103139"/>
      <w:bookmarkStart w:id="6859" w:name="_Toc129764445"/>
      <w:bookmarkStart w:id="6860" w:name="_Toc130360856"/>
      <w:r>
        <w:lastRenderedPageBreak/>
        <w:t>Contact</w:t>
      </w:r>
      <w:r w:rsidR="002E553A" w:rsidRPr="00FE32C3">
        <w:t xml:space="preserve"> </w:t>
      </w:r>
      <w:r w:rsidR="001D4526">
        <w:t>Us</w:t>
      </w:r>
      <w:bookmarkStart w:id="6861" w:name="_Toc314830967"/>
      <w:bookmarkEnd w:id="6526"/>
      <w:bookmarkEnd w:id="6527"/>
      <w:bookmarkEnd w:id="6528"/>
      <w:bookmarkEnd w:id="6529"/>
      <w:bookmarkEnd w:id="6530"/>
      <w:bookmarkEnd w:id="6531"/>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r w:rsidR="00F52706" w:rsidRPr="00F52706">
        <w:rPr>
          <w:rFonts w:cs="Arial"/>
          <w:sz w:val="32"/>
          <w:szCs w:val="32"/>
        </w:rPr>
        <w:t xml:space="preserve"> </w:t>
      </w:r>
    </w:p>
    <w:p w14:paraId="7C1D2D8F" w14:textId="77777777" w:rsidR="001D4526" w:rsidRPr="00737029" w:rsidRDefault="001D4526" w:rsidP="00737029"/>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trPr>
        <w:tc>
          <w:tcPr>
            <w:tcW w:w="3355" w:type="dxa"/>
          </w:tcPr>
          <w:p w14:paraId="0133108E" w14:textId="77777777" w:rsidR="001D4526" w:rsidRPr="001F3087" w:rsidRDefault="001D4526" w:rsidP="00E87719">
            <w:pPr>
              <w:jc w:val="right"/>
              <w:rPr>
                <w:rFonts w:ascii="Arial" w:hAnsi="Arial" w:cs="Arial"/>
                <w:b/>
              </w:rPr>
            </w:pPr>
            <w:r w:rsidRPr="001F3087">
              <w:rPr>
                <w:rFonts w:ascii="Arial" w:hAnsi="Arial" w:cs="Arial"/>
                <w:b/>
              </w:rPr>
              <w:t>Company Name</w:t>
            </w:r>
          </w:p>
        </w:tc>
        <w:tc>
          <w:tcPr>
            <w:tcW w:w="4788" w:type="dxa"/>
          </w:tcPr>
          <w:p w14:paraId="1F0EC239" w14:textId="77777777" w:rsidR="001D4526" w:rsidRPr="00615580" w:rsidRDefault="001D4526" w:rsidP="00E87719">
            <w:pPr>
              <w:ind w:left="-25" w:hanging="5"/>
            </w:pPr>
            <w:r w:rsidRPr="00615580">
              <w:t>Shenzhen EMY Technology Co. Ltd.</w:t>
            </w:r>
          </w:p>
        </w:tc>
      </w:tr>
      <w:tr w:rsidR="001D4526" w:rsidRPr="00B1186A" w14:paraId="6A30BF6F" w14:textId="77777777" w:rsidTr="00E87719">
        <w:trPr>
          <w:trHeight w:val="432"/>
        </w:trPr>
        <w:tc>
          <w:tcPr>
            <w:tcW w:w="3355" w:type="dxa"/>
          </w:tcPr>
          <w:p w14:paraId="20D808D7" w14:textId="77777777" w:rsidR="001D4526" w:rsidRPr="001F3087" w:rsidRDefault="001D4526" w:rsidP="00E87719">
            <w:pPr>
              <w:jc w:val="right"/>
              <w:rPr>
                <w:rFonts w:ascii="Arial" w:hAnsi="Arial" w:cs="Arial"/>
                <w:b/>
              </w:rPr>
            </w:pPr>
            <w:r w:rsidRPr="001F3087">
              <w:rPr>
                <w:rFonts w:ascii="Arial" w:hAnsi="Arial" w:cs="Arial"/>
                <w:b/>
              </w:rPr>
              <w:t>Contact Names</w:t>
            </w:r>
          </w:p>
        </w:tc>
        <w:tc>
          <w:tcPr>
            <w:tcW w:w="4788" w:type="dxa"/>
          </w:tcPr>
          <w:p w14:paraId="1AD7F723" w14:textId="77777777" w:rsidR="001D4526" w:rsidRPr="00B1186A" w:rsidRDefault="001D4526" w:rsidP="00E87719">
            <w:pPr>
              <w:ind w:left="-25" w:hanging="5"/>
            </w:pPr>
            <w:r w:rsidRPr="00615580">
              <w:t>Owen Luo and Jacky Hao</w:t>
            </w:r>
          </w:p>
        </w:tc>
      </w:tr>
      <w:tr w:rsidR="001D4526" w:rsidRPr="00615580" w14:paraId="5EE99EF1" w14:textId="77777777" w:rsidTr="00E87719">
        <w:trPr>
          <w:trHeight w:val="711"/>
        </w:trPr>
        <w:tc>
          <w:tcPr>
            <w:tcW w:w="3355" w:type="dxa"/>
          </w:tcPr>
          <w:p w14:paraId="6B2CF2FB" w14:textId="77777777" w:rsidR="001D4526" w:rsidRPr="001F3087" w:rsidRDefault="001D4526" w:rsidP="00E87719">
            <w:pPr>
              <w:jc w:val="right"/>
              <w:rPr>
                <w:rFonts w:ascii="Arial" w:hAnsi="Arial" w:cs="Arial"/>
                <w:b/>
              </w:rPr>
            </w:pPr>
            <w:r w:rsidRPr="001F3087">
              <w:rPr>
                <w:rFonts w:ascii="Arial" w:hAnsi="Arial" w:cs="Arial"/>
                <w:b/>
              </w:rPr>
              <w:t>Company Address 1</w:t>
            </w:r>
          </w:p>
        </w:tc>
        <w:tc>
          <w:tcPr>
            <w:tcW w:w="4788" w:type="dxa"/>
          </w:tcPr>
          <w:p w14:paraId="36726DC3" w14:textId="77777777" w:rsidR="001D4526" w:rsidRPr="00615580" w:rsidRDefault="001D4526" w:rsidP="00E87719">
            <w:pPr>
              <w:ind w:left="-25" w:hanging="5"/>
            </w:pPr>
            <w:r w:rsidRPr="00615580">
              <w:t>1/B ,Jinggang Tech Park ,Qiaohe Road ,Qiaotuo,Fuyong Town ,Baoan, Shenzhen ,P .R . China</w:t>
            </w:r>
          </w:p>
        </w:tc>
      </w:tr>
      <w:tr w:rsidR="001D4526" w:rsidRPr="00615580" w14:paraId="369A4387" w14:textId="77777777" w:rsidTr="00E87719">
        <w:trPr>
          <w:trHeight w:val="729"/>
        </w:trPr>
        <w:tc>
          <w:tcPr>
            <w:tcW w:w="3355" w:type="dxa"/>
          </w:tcPr>
          <w:p w14:paraId="438359DE" w14:textId="77777777" w:rsidR="001D4526" w:rsidRPr="001F3087" w:rsidRDefault="001D4526" w:rsidP="00E87719">
            <w:pPr>
              <w:jc w:val="right"/>
              <w:rPr>
                <w:rFonts w:ascii="Arial" w:hAnsi="Arial" w:cs="Arial"/>
                <w:b/>
              </w:rPr>
            </w:pPr>
            <w:r w:rsidRPr="001F3087">
              <w:rPr>
                <w:rFonts w:ascii="Arial" w:hAnsi="Arial" w:cs="Arial"/>
                <w:b/>
              </w:rPr>
              <w:t>Company Address 2</w:t>
            </w:r>
          </w:p>
        </w:tc>
        <w:tc>
          <w:tcPr>
            <w:tcW w:w="4788" w:type="dxa"/>
          </w:tcPr>
          <w:p w14:paraId="211B7D15" w14:textId="77777777" w:rsidR="001D4526" w:rsidRPr="00615580" w:rsidRDefault="001D4526" w:rsidP="00E87719">
            <w:pPr>
              <w:ind w:left="-25" w:hanging="5"/>
            </w:pPr>
            <w:r w:rsidRPr="00615580">
              <w:t>Room 1605A Hoking Commercentre 2-16FA Yuen Street, Mongkok, Kowloon ,Hong Kong</w:t>
            </w:r>
          </w:p>
        </w:tc>
      </w:tr>
      <w:tr w:rsidR="001D4526" w:rsidRPr="00615580" w14:paraId="69C091FA" w14:textId="77777777" w:rsidTr="00E87719">
        <w:trPr>
          <w:trHeight w:val="432"/>
        </w:trPr>
        <w:tc>
          <w:tcPr>
            <w:tcW w:w="3355" w:type="dxa"/>
          </w:tcPr>
          <w:p w14:paraId="571D7506" w14:textId="77777777" w:rsidR="001D4526" w:rsidRPr="001F3087" w:rsidRDefault="001D4526" w:rsidP="00E87719">
            <w:pPr>
              <w:jc w:val="right"/>
              <w:rPr>
                <w:rFonts w:ascii="Arial" w:hAnsi="Arial" w:cs="Arial"/>
                <w:b/>
              </w:rPr>
            </w:pPr>
            <w:r w:rsidRPr="001F3087">
              <w:rPr>
                <w:rFonts w:ascii="Arial" w:hAnsi="Arial" w:cs="Arial"/>
                <w:b/>
              </w:rPr>
              <w:t>Phone Number for support</w:t>
            </w:r>
          </w:p>
        </w:tc>
        <w:tc>
          <w:tcPr>
            <w:tcW w:w="4788" w:type="dxa"/>
          </w:tcPr>
          <w:p w14:paraId="201F3EFF" w14:textId="77777777" w:rsidR="001D4526" w:rsidRPr="00615580" w:rsidRDefault="001D4526" w:rsidP="00E87719">
            <w:pPr>
              <w:ind w:left="-25" w:hanging="5"/>
            </w:pPr>
            <w:r w:rsidRPr="00615580">
              <w:t>+86-755-29611268</w:t>
            </w:r>
          </w:p>
        </w:tc>
      </w:tr>
      <w:tr w:rsidR="001D4526" w:rsidRPr="00615580" w14:paraId="61A7C428" w14:textId="77777777" w:rsidTr="00E87719">
        <w:trPr>
          <w:trHeight w:val="432"/>
        </w:trPr>
        <w:tc>
          <w:tcPr>
            <w:tcW w:w="3355" w:type="dxa"/>
          </w:tcPr>
          <w:p w14:paraId="1BAD1FC1" w14:textId="77777777" w:rsidR="001D4526" w:rsidRPr="001F3087" w:rsidRDefault="001D4526" w:rsidP="00E87719">
            <w:pPr>
              <w:jc w:val="right"/>
              <w:rPr>
                <w:rFonts w:ascii="Arial" w:hAnsi="Arial" w:cs="Arial"/>
                <w:b/>
              </w:rPr>
            </w:pPr>
            <w:r w:rsidRPr="001F3087">
              <w:rPr>
                <w:rFonts w:ascii="Arial" w:hAnsi="Arial" w:cs="Arial"/>
                <w:b/>
              </w:rPr>
              <w:t>Company Email</w:t>
            </w:r>
          </w:p>
        </w:tc>
        <w:tc>
          <w:tcPr>
            <w:tcW w:w="4788" w:type="dxa"/>
          </w:tcPr>
          <w:p w14:paraId="5BA7F339" w14:textId="6D5041D9" w:rsidR="001D4526" w:rsidRDefault="00EB54D7" w:rsidP="00E87719">
            <w:pPr>
              <w:ind w:left="-25" w:hanging="5"/>
            </w:pPr>
            <w:hyperlink r:id="rId314" w:history="1">
              <w:r w:rsidR="001D4526" w:rsidRPr="00D4226B">
                <w:rPr>
                  <w:rStyle w:val="Hyperlink"/>
                </w:rPr>
                <w:t>owen@szemy-tech.com</w:t>
              </w:r>
            </w:hyperlink>
          </w:p>
          <w:p w14:paraId="552AAFD1" w14:textId="3AFB155F" w:rsidR="001D4526" w:rsidRPr="00615580" w:rsidRDefault="00EB54D7" w:rsidP="00E87719">
            <w:pPr>
              <w:ind w:left="-25" w:hanging="5"/>
            </w:pPr>
            <w:hyperlink r:id="rId315" w:history="1">
              <w:r w:rsidR="001D4526" w:rsidRPr="00D4226B">
                <w:rPr>
                  <w:rStyle w:val="Hyperlink"/>
                </w:rPr>
                <w:t>jackytiger@yeah.net</w:t>
              </w:r>
            </w:hyperlink>
            <w:r w:rsidR="001D4526">
              <w:t xml:space="preserve"> </w:t>
            </w:r>
          </w:p>
        </w:tc>
      </w:tr>
      <w:bookmarkEnd w:id="6861"/>
    </w:tbl>
    <w:p w14:paraId="734C87C1" w14:textId="77777777" w:rsidR="00281EA2" w:rsidRPr="00B1186A" w:rsidRDefault="00281EA2"/>
    <w:sectPr w:rsidR="00281EA2" w:rsidRPr="00B1186A" w:rsidSect="004D6644">
      <w:headerReference w:type="even" r:id="rId316"/>
      <w:headerReference w:type="default" r:id="rId317"/>
      <w:footerReference w:type="even" r:id="rId318"/>
      <w:footerReference w:type="default" r:id="rId319"/>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35F61" w14:textId="77777777" w:rsidR="002E7468" w:rsidRDefault="002E7468">
      <w:r>
        <w:separator/>
      </w:r>
    </w:p>
  </w:endnote>
  <w:endnote w:type="continuationSeparator" w:id="0">
    <w:p w14:paraId="2265A788" w14:textId="77777777" w:rsidR="002E7468" w:rsidRDefault="002E7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1F18E210" w:rsidR="00BB401D" w:rsidRDefault="00BB401D"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BB401D" w:rsidRPr="00B61459" w:rsidRDefault="00BB401D"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08FD9B65" w:rsidR="00BB401D" w:rsidRPr="00B61459" w:rsidRDefault="00BB401D"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057869BA" w:rsidR="00BB401D" w:rsidRDefault="00BB401D"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1577EA4D" w:rsidR="00BB401D" w:rsidRPr="00B61459" w:rsidRDefault="00BB401D"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2AD68" w14:textId="77777777" w:rsidR="002E7468" w:rsidRDefault="002E7468">
      <w:r>
        <w:separator/>
      </w:r>
    </w:p>
  </w:footnote>
  <w:footnote w:type="continuationSeparator" w:id="0">
    <w:p w14:paraId="69D41628" w14:textId="77777777" w:rsidR="002E7468" w:rsidRDefault="002E74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BB401D" w:rsidRPr="00AD3949" w:rsidRDefault="00BB401D"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BB401D" w:rsidRPr="00AD3949" w:rsidRDefault="00BB401D"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463DAFAC" w:rsidR="00BB401D" w:rsidRPr="00AD3949" w:rsidRDefault="00BB401D" w:rsidP="002B3029">
    <w:pPr>
      <w:pStyle w:val="Header"/>
      <w:ind w:right="-450"/>
    </w:pPr>
    <w:r>
      <w:t>e-APS User Manual</w:t>
    </w:r>
    <w:r w:rsidRPr="00AD3949">
      <w:tab/>
    </w:r>
    <w:r w:rsidRPr="00AD3949">
      <w:tab/>
    </w:r>
    <w:r w:rsidRPr="00754243">
      <w:t xml:space="preserve">Version </w:t>
    </w:r>
    <w:r>
      <w:t>3.</w:t>
    </w:r>
    <w:ins w:id="507" w:author="Ryan Beck" w:date="2022-10-10T09:58:00Z">
      <w:r w:rsidR="00CA65D9">
        <w:t>1</w:t>
      </w:r>
    </w:ins>
    <w:r w:rsidR="00B70DF8">
      <w:t>2</w:t>
    </w:r>
    <w:del w:id="508" w:author="Ryan Beck" w:date="2022-10-10T09:58:00Z">
      <w:r w:rsidR="004B6BDF" w:rsidDel="00CA65D9">
        <w:delText>8</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65C6F654" w:rsidR="00BB401D" w:rsidRPr="00AD3949" w:rsidRDefault="00BB401D" w:rsidP="002B3029">
    <w:pPr>
      <w:pStyle w:val="Header"/>
      <w:ind w:right="-450"/>
    </w:pPr>
    <w:r>
      <w:t>Version 3.</w:t>
    </w:r>
    <w:ins w:id="509" w:author="Ryan Beck" w:date="2022-10-10T09:58:00Z">
      <w:r w:rsidR="000B390A">
        <w:t>1</w:t>
      </w:r>
    </w:ins>
    <w:r w:rsidR="00B70DF8">
      <w:t>2</w:t>
    </w:r>
    <w:del w:id="510" w:author="Ryan Beck" w:date="2022-10-10T09:58:00Z">
      <w:r w:rsidR="004B6BDF" w:rsidDel="000B390A">
        <w:delText>8</w:delText>
      </w:r>
    </w:del>
    <w:r w:rsidRPr="00AD3949">
      <w:tab/>
    </w:r>
    <w:r>
      <w:tab/>
      <w:t>e-APS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7B3A55B" w:rsidR="00BB401D" w:rsidRPr="00AD3949" w:rsidRDefault="00BB401D" w:rsidP="001324AE">
    <w:pPr>
      <w:pStyle w:val="Header"/>
    </w:pPr>
    <w:r>
      <w:t>e-APS User Manual</w:t>
    </w:r>
    <w:r w:rsidRPr="00AD3949">
      <w:tab/>
    </w:r>
    <w:r w:rsidRPr="00AD3949">
      <w:tab/>
    </w:r>
    <w:r w:rsidRPr="00754243">
      <w:t xml:space="preserve">Version </w:t>
    </w:r>
    <w:r>
      <w:t>3.</w:t>
    </w:r>
    <w:ins w:id="6862" w:author="Ryan Beck" w:date="2022-10-10T10:00:00Z">
      <w:r w:rsidR="007264F2">
        <w:t>1</w:t>
      </w:r>
    </w:ins>
    <w:r w:rsidR="00B70DF8">
      <w:t>2</w:t>
    </w:r>
    <w:del w:id="6863" w:author="Ryan Beck" w:date="2022-10-10T10:00:00Z">
      <w:r w:rsidR="004B6BDF" w:rsidDel="007264F2">
        <w:delText>8</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0E389282" w:rsidR="00BB401D" w:rsidRPr="00AD3949" w:rsidRDefault="00BB401D" w:rsidP="002B3029">
    <w:pPr>
      <w:pStyle w:val="Header"/>
    </w:pPr>
    <w:r>
      <w:t>Version 3.</w:t>
    </w:r>
    <w:ins w:id="6864" w:author="Ryan Beck" w:date="2022-10-10T09:59:00Z">
      <w:r w:rsidR="007264F2">
        <w:t>1</w:t>
      </w:r>
    </w:ins>
    <w:r w:rsidR="00B70DF8">
      <w:t>2</w:t>
    </w:r>
    <w:del w:id="6865" w:author="Ryan Beck" w:date="2022-10-10T09:59:00Z">
      <w:r w:rsidR="004B6BDF" w:rsidDel="007264F2">
        <w:delText>8</w:delText>
      </w:r>
    </w:del>
    <w:r w:rsidRPr="00AD3949">
      <w:tab/>
    </w:r>
    <w:r>
      <w:tab/>
      <w:t>e-APS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6C6152"/>
    <w:multiLevelType w:val="hybridMultilevel"/>
    <w:tmpl w:val="B3542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17B35F70"/>
    <w:multiLevelType w:val="hybridMultilevel"/>
    <w:tmpl w:val="0D40B92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336151"/>
    <w:multiLevelType w:val="hybridMultilevel"/>
    <w:tmpl w:val="552C07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3454A7D"/>
    <w:multiLevelType w:val="hybridMultilevel"/>
    <w:tmpl w:val="A22E5A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E112D8"/>
    <w:multiLevelType w:val="hybridMultilevel"/>
    <w:tmpl w:val="5240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040239A"/>
    <w:multiLevelType w:val="hybridMultilevel"/>
    <w:tmpl w:val="155E3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A746E0"/>
    <w:multiLevelType w:val="hybridMultilevel"/>
    <w:tmpl w:val="E2D0E4C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2F9189D"/>
    <w:multiLevelType w:val="hybridMultilevel"/>
    <w:tmpl w:val="D876B15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58255DD"/>
    <w:multiLevelType w:val="hybridMultilevel"/>
    <w:tmpl w:val="32486D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B082B8A"/>
    <w:multiLevelType w:val="hybridMultilevel"/>
    <w:tmpl w:val="EDFA240E"/>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F040027"/>
    <w:multiLevelType w:val="hybridMultilevel"/>
    <w:tmpl w:val="32486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0FB5B7E"/>
    <w:multiLevelType w:val="hybridMultilevel"/>
    <w:tmpl w:val="77DEF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7"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3"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8A064DA"/>
    <w:multiLevelType w:val="hybridMultilevel"/>
    <w:tmpl w:val="B050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B1E771B"/>
    <w:multiLevelType w:val="hybridMultilevel"/>
    <w:tmpl w:val="3EC6B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44003506">
    <w:abstractNumId w:val="125"/>
  </w:num>
  <w:num w:numId="2" w16cid:durableId="1517958812">
    <w:abstractNumId w:val="2"/>
  </w:num>
  <w:num w:numId="3" w16cid:durableId="675113740">
    <w:abstractNumId w:val="130"/>
  </w:num>
  <w:num w:numId="4" w16cid:durableId="1076049569">
    <w:abstractNumId w:val="136"/>
  </w:num>
  <w:num w:numId="5" w16cid:durableId="131799232">
    <w:abstractNumId w:val="0"/>
  </w:num>
  <w:num w:numId="6" w16cid:durableId="2024893166">
    <w:abstractNumId w:val="136"/>
    <w:lvlOverride w:ilvl="0">
      <w:startOverride w:val="1"/>
    </w:lvlOverride>
  </w:num>
  <w:num w:numId="7" w16cid:durableId="1199322264">
    <w:abstractNumId w:val="1"/>
    <w:lvlOverride w:ilvl="0">
      <w:startOverride w:val="1"/>
    </w:lvlOverride>
  </w:num>
  <w:num w:numId="8" w16cid:durableId="1880629324">
    <w:abstractNumId w:val="1"/>
    <w:lvlOverride w:ilvl="0">
      <w:startOverride w:val="1"/>
    </w:lvlOverride>
  </w:num>
  <w:num w:numId="9" w16cid:durableId="1254703786">
    <w:abstractNumId w:val="1"/>
    <w:lvlOverride w:ilvl="0">
      <w:startOverride w:val="1"/>
    </w:lvlOverride>
  </w:num>
  <w:num w:numId="10" w16cid:durableId="331612706">
    <w:abstractNumId w:val="1"/>
    <w:lvlOverride w:ilvl="0">
      <w:startOverride w:val="1"/>
    </w:lvlOverride>
  </w:num>
  <w:num w:numId="11" w16cid:durableId="1473019100">
    <w:abstractNumId w:val="1"/>
    <w:lvlOverride w:ilvl="0">
      <w:startOverride w:val="1"/>
    </w:lvlOverride>
  </w:num>
  <w:num w:numId="12" w16cid:durableId="1066339809">
    <w:abstractNumId w:val="1"/>
  </w:num>
  <w:num w:numId="13" w16cid:durableId="985280099">
    <w:abstractNumId w:val="38"/>
  </w:num>
  <w:num w:numId="14" w16cid:durableId="2014526773">
    <w:abstractNumId w:val="70"/>
  </w:num>
  <w:num w:numId="15" w16cid:durableId="2130734824">
    <w:abstractNumId w:val="143"/>
  </w:num>
  <w:num w:numId="16" w16cid:durableId="103310882">
    <w:abstractNumId w:val="5"/>
  </w:num>
  <w:num w:numId="17" w16cid:durableId="1129934593">
    <w:abstractNumId w:val="37"/>
  </w:num>
  <w:num w:numId="18" w16cid:durableId="825510824">
    <w:abstractNumId w:val="113"/>
  </w:num>
  <w:num w:numId="19" w16cid:durableId="404838255">
    <w:abstractNumId w:val="66"/>
  </w:num>
  <w:num w:numId="20" w16cid:durableId="1649363620">
    <w:abstractNumId w:val="121"/>
  </w:num>
  <w:num w:numId="21" w16cid:durableId="1358310376">
    <w:abstractNumId w:val="87"/>
  </w:num>
  <w:num w:numId="22" w16cid:durableId="1250966559">
    <w:abstractNumId w:val="10"/>
  </w:num>
  <w:num w:numId="23" w16cid:durableId="1334800584">
    <w:abstractNumId w:val="138"/>
  </w:num>
  <w:num w:numId="24" w16cid:durableId="834876267">
    <w:abstractNumId w:val="146"/>
  </w:num>
  <w:num w:numId="25" w16cid:durableId="1383015012">
    <w:abstractNumId w:val="136"/>
    <w:lvlOverride w:ilvl="0">
      <w:startOverride w:val="1"/>
    </w:lvlOverride>
  </w:num>
  <w:num w:numId="26" w16cid:durableId="2025134563">
    <w:abstractNumId w:val="136"/>
    <w:lvlOverride w:ilvl="0">
      <w:startOverride w:val="1"/>
    </w:lvlOverride>
  </w:num>
  <w:num w:numId="27" w16cid:durableId="1405109264">
    <w:abstractNumId w:val="1"/>
    <w:lvlOverride w:ilvl="0">
      <w:startOverride w:val="1"/>
    </w:lvlOverride>
  </w:num>
  <w:num w:numId="28" w16cid:durableId="800807187">
    <w:abstractNumId w:val="1"/>
    <w:lvlOverride w:ilvl="0">
      <w:startOverride w:val="1"/>
    </w:lvlOverride>
  </w:num>
  <w:num w:numId="29" w16cid:durableId="1900894690">
    <w:abstractNumId w:val="1"/>
    <w:lvlOverride w:ilvl="0">
      <w:startOverride w:val="1"/>
    </w:lvlOverride>
  </w:num>
  <w:num w:numId="30" w16cid:durableId="159734943">
    <w:abstractNumId w:val="1"/>
    <w:lvlOverride w:ilvl="0">
      <w:startOverride w:val="1"/>
    </w:lvlOverride>
  </w:num>
  <w:num w:numId="31" w16cid:durableId="84689662">
    <w:abstractNumId w:val="136"/>
    <w:lvlOverride w:ilvl="0">
      <w:startOverride w:val="1"/>
    </w:lvlOverride>
  </w:num>
  <w:num w:numId="32" w16cid:durableId="2047826737">
    <w:abstractNumId w:val="136"/>
    <w:lvlOverride w:ilvl="0">
      <w:startOverride w:val="1"/>
    </w:lvlOverride>
  </w:num>
  <w:num w:numId="33" w16cid:durableId="1614288681">
    <w:abstractNumId w:val="136"/>
    <w:lvlOverride w:ilvl="0">
      <w:startOverride w:val="1"/>
    </w:lvlOverride>
  </w:num>
  <w:num w:numId="34" w16cid:durableId="554661607">
    <w:abstractNumId w:val="136"/>
    <w:lvlOverride w:ilvl="0">
      <w:startOverride w:val="1"/>
    </w:lvlOverride>
  </w:num>
  <w:num w:numId="35" w16cid:durableId="1026517098">
    <w:abstractNumId w:val="32"/>
  </w:num>
  <w:num w:numId="36" w16cid:durableId="1875998469">
    <w:abstractNumId w:val="97"/>
  </w:num>
  <w:num w:numId="37" w16cid:durableId="120341859">
    <w:abstractNumId w:val="76"/>
  </w:num>
  <w:num w:numId="38" w16cid:durableId="14352979">
    <w:abstractNumId w:val="62"/>
  </w:num>
  <w:num w:numId="39" w16cid:durableId="1837525455">
    <w:abstractNumId w:val="19"/>
  </w:num>
  <w:num w:numId="40" w16cid:durableId="1866166854">
    <w:abstractNumId w:val="134"/>
  </w:num>
  <w:num w:numId="41" w16cid:durableId="1681663314">
    <w:abstractNumId w:val="35"/>
  </w:num>
  <w:num w:numId="42" w16cid:durableId="1705787616">
    <w:abstractNumId w:val="4"/>
  </w:num>
  <w:num w:numId="43" w16cid:durableId="2016611745">
    <w:abstractNumId w:val="127"/>
  </w:num>
  <w:num w:numId="44" w16cid:durableId="1846361862">
    <w:abstractNumId w:val="15"/>
  </w:num>
  <w:num w:numId="45" w16cid:durableId="827329019">
    <w:abstractNumId w:val="94"/>
  </w:num>
  <w:num w:numId="46" w16cid:durableId="79723270">
    <w:abstractNumId w:val="140"/>
  </w:num>
  <w:num w:numId="47" w16cid:durableId="1074814817">
    <w:abstractNumId w:val="1"/>
    <w:lvlOverride w:ilvl="0">
      <w:startOverride w:val="1"/>
    </w:lvlOverride>
  </w:num>
  <w:num w:numId="48" w16cid:durableId="1335887087">
    <w:abstractNumId w:val="67"/>
  </w:num>
  <w:num w:numId="49" w16cid:durableId="1221987406">
    <w:abstractNumId w:val="136"/>
    <w:lvlOverride w:ilvl="0">
      <w:startOverride w:val="1"/>
    </w:lvlOverride>
  </w:num>
  <w:num w:numId="50" w16cid:durableId="1843858185">
    <w:abstractNumId w:val="136"/>
    <w:lvlOverride w:ilvl="0">
      <w:startOverride w:val="1"/>
    </w:lvlOverride>
  </w:num>
  <w:num w:numId="51" w16cid:durableId="291912320">
    <w:abstractNumId w:val="74"/>
  </w:num>
  <w:num w:numId="52" w16cid:durableId="115831100">
    <w:abstractNumId w:val="110"/>
  </w:num>
  <w:num w:numId="53" w16cid:durableId="764497676">
    <w:abstractNumId w:val="29"/>
  </w:num>
  <w:num w:numId="54" w16cid:durableId="177814079">
    <w:abstractNumId w:val="78"/>
  </w:num>
  <w:num w:numId="55" w16cid:durableId="311061403">
    <w:abstractNumId w:val="53"/>
  </w:num>
  <w:num w:numId="56" w16cid:durableId="1077365565">
    <w:abstractNumId w:val="60"/>
  </w:num>
  <w:num w:numId="57" w16cid:durableId="1811288288">
    <w:abstractNumId w:val="88"/>
  </w:num>
  <w:num w:numId="58" w16cid:durableId="1835560418">
    <w:abstractNumId w:val="43"/>
  </w:num>
  <w:num w:numId="59" w16cid:durableId="10109370">
    <w:abstractNumId w:val="128"/>
  </w:num>
  <w:num w:numId="60" w16cid:durableId="549803845">
    <w:abstractNumId w:val="99"/>
  </w:num>
  <w:num w:numId="61" w16cid:durableId="148910857">
    <w:abstractNumId w:val="131"/>
  </w:num>
  <w:num w:numId="62" w16cid:durableId="1801218556">
    <w:abstractNumId w:val="71"/>
  </w:num>
  <w:num w:numId="63" w16cid:durableId="417559636">
    <w:abstractNumId w:val="129"/>
  </w:num>
  <w:num w:numId="64" w16cid:durableId="895287380">
    <w:abstractNumId w:val="104"/>
  </w:num>
  <w:num w:numId="65" w16cid:durableId="250552989">
    <w:abstractNumId w:val="61"/>
  </w:num>
  <w:num w:numId="66" w16cid:durableId="1127548781">
    <w:abstractNumId w:val="68"/>
  </w:num>
  <w:num w:numId="67" w16cid:durableId="81921483">
    <w:abstractNumId w:val="42"/>
  </w:num>
  <w:num w:numId="68" w16cid:durableId="1999142820">
    <w:abstractNumId w:val="56"/>
  </w:num>
  <w:num w:numId="69" w16cid:durableId="1141729289">
    <w:abstractNumId w:val="111"/>
  </w:num>
  <w:num w:numId="70" w16cid:durableId="989014732">
    <w:abstractNumId w:val="11"/>
  </w:num>
  <w:num w:numId="71" w16cid:durableId="1443502230">
    <w:abstractNumId w:val="117"/>
  </w:num>
  <w:num w:numId="72" w16cid:durableId="1570339691">
    <w:abstractNumId w:val="64"/>
  </w:num>
  <w:num w:numId="73" w16cid:durableId="2129661580">
    <w:abstractNumId w:val="45"/>
  </w:num>
  <w:num w:numId="74" w16cid:durableId="229735850">
    <w:abstractNumId w:val="135"/>
  </w:num>
  <w:num w:numId="75" w16cid:durableId="1234049126">
    <w:abstractNumId w:val="39"/>
  </w:num>
  <w:num w:numId="76" w16cid:durableId="1223175262">
    <w:abstractNumId w:val="147"/>
  </w:num>
  <w:num w:numId="77" w16cid:durableId="782379860">
    <w:abstractNumId w:val="49"/>
  </w:num>
  <w:num w:numId="78" w16cid:durableId="1263958060">
    <w:abstractNumId w:val="149"/>
  </w:num>
  <w:num w:numId="79" w16cid:durableId="988944005">
    <w:abstractNumId w:val="20"/>
  </w:num>
  <w:num w:numId="80" w16cid:durableId="463743371">
    <w:abstractNumId w:val="79"/>
  </w:num>
  <w:num w:numId="81" w16cid:durableId="1100026767">
    <w:abstractNumId w:val="144"/>
  </w:num>
  <w:num w:numId="82" w16cid:durableId="1349481892">
    <w:abstractNumId w:val="9"/>
  </w:num>
  <w:num w:numId="83" w16cid:durableId="697657768">
    <w:abstractNumId w:val="36"/>
  </w:num>
  <w:num w:numId="84" w16cid:durableId="1692878355">
    <w:abstractNumId w:val="47"/>
  </w:num>
  <w:num w:numId="85" w16cid:durableId="1545865200">
    <w:abstractNumId w:val="69"/>
  </w:num>
  <w:num w:numId="86" w16cid:durableId="729496810">
    <w:abstractNumId w:val="89"/>
  </w:num>
  <w:num w:numId="87" w16cid:durableId="1256743442">
    <w:abstractNumId w:val="106"/>
  </w:num>
  <w:num w:numId="88" w16cid:durableId="1163811109">
    <w:abstractNumId w:val="48"/>
  </w:num>
  <w:num w:numId="89" w16cid:durableId="1734616623">
    <w:abstractNumId w:val="75"/>
  </w:num>
  <w:num w:numId="90" w16cid:durableId="339281938">
    <w:abstractNumId w:val="92"/>
  </w:num>
  <w:num w:numId="91" w16cid:durableId="781799493">
    <w:abstractNumId w:val="100"/>
  </w:num>
  <w:num w:numId="92" w16cid:durableId="1330207456">
    <w:abstractNumId w:val="41"/>
  </w:num>
  <w:num w:numId="93" w16cid:durableId="1052073873">
    <w:abstractNumId w:val="101"/>
  </w:num>
  <w:num w:numId="94" w16cid:durableId="62531187">
    <w:abstractNumId w:val="12"/>
  </w:num>
  <w:num w:numId="95" w16cid:durableId="752437974">
    <w:abstractNumId w:val="6"/>
  </w:num>
  <w:num w:numId="96" w16cid:durableId="1769613812">
    <w:abstractNumId w:val="13"/>
  </w:num>
  <w:num w:numId="97" w16cid:durableId="712925113">
    <w:abstractNumId w:val="108"/>
  </w:num>
  <w:num w:numId="98" w16cid:durableId="85074003">
    <w:abstractNumId w:val="22"/>
  </w:num>
  <w:num w:numId="99" w16cid:durableId="106580836">
    <w:abstractNumId w:val="85"/>
  </w:num>
  <w:num w:numId="100" w16cid:durableId="929504895">
    <w:abstractNumId w:val="112"/>
  </w:num>
  <w:num w:numId="101" w16cid:durableId="2128887559">
    <w:abstractNumId w:val="124"/>
  </w:num>
  <w:num w:numId="102" w16cid:durableId="2092197724">
    <w:abstractNumId w:val="115"/>
  </w:num>
  <w:num w:numId="103" w16cid:durableId="1533297928">
    <w:abstractNumId w:val="84"/>
  </w:num>
  <w:num w:numId="104" w16cid:durableId="599483984">
    <w:abstractNumId w:val="27"/>
  </w:num>
  <w:num w:numId="105" w16cid:durableId="2072342826">
    <w:abstractNumId w:val="54"/>
  </w:num>
  <w:num w:numId="106" w16cid:durableId="15204368">
    <w:abstractNumId w:val="133"/>
  </w:num>
  <w:num w:numId="107" w16cid:durableId="732117664">
    <w:abstractNumId w:val="58"/>
  </w:num>
  <w:num w:numId="108" w16cid:durableId="1494760256">
    <w:abstractNumId w:val="109"/>
  </w:num>
  <w:num w:numId="109" w16cid:durableId="372581666">
    <w:abstractNumId w:val="57"/>
  </w:num>
  <w:num w:numId="110" w16cid:durableId="1069574490">
    <w:abstractNumId w:val="34"/>
  </w:num>
  <w:num w:numId="111" w16cid:durableId="904223939">
    <w:abstractNumId w:val="28"/>
  </w:num>
  <w:num w:numId="112" w16cid:durableId="2092852823">
    <w:abstractNumId w:val="102"/>
  </w:num>
  <w:num w:numId="113" w16cid:durableId="503084305">
    <w:abstractNumId w:val="114"/>
  </w:num>
  <w:num w:numId="114" w16cid:durableId="1478955003">
    <w:abstractNumId w:val="107"/>
  </w:num>
  <w:num w:numId="115" w16cid:durableId="1540629921">
    <w:abstractNumId w:val="119"/>
  </w:num>
  <w:num w:numId="116" w16cid:durableId="1473979731">
    <w:abstractNumId w:val="31"/>
  </w:num>
  <w:num w:numId="117" w16cid:durableId="1813520934">
    <w:abstractNumId w:val="139"/>
  </w:num>
  <w:num w:numId="118" w16cid:durableId="1430157070">
    <w:abstractNumId w:val="103"/>
  </w:num>
  <w:num w:numId="119" w16cid:durableId="1604848295">
    <w:abstractNumId w:val="116"/>
  </w:num>
  <w:num w:numId="120" w16cid:durableId="1755542159">
    <w:abstractNumId w:val="91"/>
  </w:num>
  <w:num w:numId="121" w16cid:durableId="1470896889">
    <w:abstractNumId w:val="17"/>
  </w:num>
  <w:num w:numId="122" w16cid:durableId="1838768146">
    <w:abstractNumId w:val="14"/>
  </w:num>
  <w:num w:numId="123" w16cid:durableId="1426536288">
    <w:abstractNumId w:val="132"/>
  </w:num>
  <w:num w:numId="124" w16cid:durableId="1494032132">
    <w:abstractNumId w:val="96"/>
  </w:num>
  <w:num w:numId="125" w16cid:durableId="1000350733">
    <w:abstractNumId w:val="16"/>
  </w:num>
  <w:num w:numId="126" w16cid:durableId="876235379">
    <w:abstractNumId w:val="8"/>
  </w:num>
  <w:num w:numId="127" w16cid:durableId="1217278794">
    <w:abstractNumId w:val="3"/>
  </w:num>
  <w:num w:numId="128" w16cid:durableId="359549">
    <w:abstractNumId w:val="46"/>
  </w:num>
  <w:num w:numId="129" w16cid:durableId="2322667">
    <w:abstractNumId w:val="59"/>
  </w:num>
  <w:num w:numId="130" w16cid:durableId="1703046480">
    <w:abstractNumId w:val="72"/>
  </w:num>
  <w:num w:numId="131" w16cid:durableId="40062720">
    <w:abstractNumId w:val="95"/>
  </w:num>
  <w:num w:numId="132" w16cid:durableId="1383360842">
    <w:abstractNumId w:val="105"/>
  </w:num>
  <w:num w:numId="133" w16cid:durableId="1646423585">
    <w:abstractNumId w:val="1"/>
    <w:lvlOverride w:ilvl="0">
      <w:startOverride w:val="1"/>
    </w:lvlOverride>
  </w:num>
  <w:num w:numId="134" w16cid:durableId="62262745">
    <w:abstractNumId w:val="1"/>
    <w:lvlOverride w:ilvl="0">
      <w:startOverride w:val="1"/>
    </w:lvlOverride>
  </w:num>
  <w:num w:numId="135" w16cid:durableId="2135249986">
    <w:abstractNumId w:val="63"/>
  </w:num>
  <w:num w:numId="136" w16cid:durableId="330062114">
    <w:abstractNumId w:val="141"/>
    <w:lvlOverride w:ilvl="0">
      <w:startOverride w:val="1"/>
    </w:lvlOverride>
  </w:num>
  <w:num w:numId="137" w16cid:durableId="783890889">
    <w:abstractNumId w:val="1"/>
    <w:lvlOverride w:ilvl="0">
      <w:startOverride w:val="1"/>
    </w:lvlOverride>
  </w:num>
  <w:num w:numId="138" w16cid:durableId="72625929">
    <w:abstractNumId w:val="1"/>
    <w:lvlOverride w:ilvl="0">
      <w:startOverride w:val="1"/>
    </w:lvlOverride>
  </w:num>
  <w:num w:numId="139" w16cid:durableId="409236035">
    <w:abstractNumId w:val="33"/>
  </w:num>
  <w:num w:numId="140" w16cid:durableId="1220629280">
    <w:abstractNumId w:val="118"/>
  </w:num>
  <w:num w:numId="141" w16cid:durableId="2104909312">
    <w:abstractNumId w:val="21"/>
  </w:num>
  <w:num w:numId="142" w16cid:durableId="153766577">
    <w:abstractNumId w:val="122"/>
  </w:num>
  <w:num w:numId="143" w16cid:durableId="854659154">
    <w:abstractNumId w:val="23"/>
  </w:num>
  <w:num w:numId="144" w16cid:durableId="132217005">
    <w:abstractNumId w:val="142"/>
  </w:num>
  <w:num w:numId="145" w16cid:durableId="90706070">
    <w:abstractNumId w:val="25"/>
  </w:num>
  <w:num w:numId="146" w16cid:durableId="1155024346">
    <w:abstractNumId w:val="44"/>
  </w:num>
  <w:num w:numId="147" w16cid:durableId="1492021738">
    <w:abstractNumId w:val="77"/>
  </w:num>
  <w:num w:numId="148" w16cid:durableId="1220746385">
    <w:abstractNumId w:val="82"/>
  </w:num>
  <w:num w:numId="149" w16cid:durableId="337580889">
    <w:abstractNumId w:val="52"/>
  </w:num>
  <w:num w:numId="150" w16cid:durableId="650715216">
    <w:abstractNumId w:val="98"/>
  </w:num>
  <w:num w:numId="151" w16cid:durableId="1850637146">
    <w:abstractNumId w:val="50"/>
  </w:num>
  <w:num w:numId="152" w16cid:durableId="1963418007">
    <w:abstractNumId w:val="7"/>
  </w:num>
  <w:num w:numId="153" w16cid:durableId="1476264121">
    <w:abstractNumId w:val="126"/>
  </w:num>
  <w:num w:numId="154" w16cid:durableId="1399941056">
    <w:abstractNumId w:val="83"/>
  </w:num>
  <w:num w:numId="155" w16cid:durableId="861552608">
    <w:abstractNumId w:val="18"/>
  </w:num>
  <w:num w:numId="156" w16cid:durableId="733091985">
    <w:abstractNumId w:val="120"/>
  </w:num>
  <w:num w:numId="157" w16cid:durableId="1055086468">
    <w:abstractNumId w:val="90"/>
  </w:num>
  <w:num w:numId="158" w16cid:durableId="1713726021">
    <w:abstractNumId w:val="65"/>
  </w:num>
  <w:num w:numId="159" w16cid:durableId="34729474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21362903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700739587">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8964469">
    <w:abstractNumId w:val="148"/>
  </w:num>
  <w:num w:numId="163" w16cid:durableId="720977108">
    <w:abstractNumId w:val="123"/>
  </w:num>
  <w:num w:numId="164" w16cid:durableId="1802726299">
    <w:abstractNumId w:val="145"/>
  </w:num>
  <w:num w:numId="165" w16cid:durableId="493643926">
    <w:abstractNumId w:val="26"/>
  </w:num>
  <w:num w:numId="166" w16cid:durableId="1325815878">
    <w:abstractNumId w:val="81"/>
  </w:num>
  <w:num w:numId="167" w16cid:durableId="1584994739">
    <w:abstractNumId w:val="30"/>
  </w:num>
  <w:num w:numId="168" w16cid:durableId="963148048">
    <w:abstractNumId w:val="40"/>
  </w:num>
  <w:num w:numId="169" w16cid:durableId="952132126">
    <w:abstractNumId w:val="80"/>
  </w:num>
  <w:num w:numId="170" w16cid:durableId="98986405">
    <w:abstractNumId w:val="55"/>
  </w:num>
  <w:num w:numId="171" w16cid:durableId="1367486994">
    <w:abstractNumId w:val="24"/>
  </w:num>
  <w:num w:numId="172" w16cid:durableId="2089108870">
    <w:abstractNumId w:val="93"/>
  </w:num>
  <w:num w:numId="173" w16cid:durableId="1509104085">
    <w:abstractNumId w:val="86"/>
  </w:num>
  <w:numIdMacAtCleanup w:val="1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2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06B5"/>
    <w:rsid w:val="000011B8"/>
    <w:rsid w:val="000011E8"/>
    <w:rsid w:val="000011F6"/>
    <w:rsid w:val="00001572"/>
    <w:rsid w:val="000024BD"/>
    <w:rsid w:val="000024E3"/>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3B29"/>
    <w:rsid w:val="00014077"/>
    <w:rsid w:val="00014310"/>
    <w:rsid w:val="00014778"/>
    <w:rsid w:val="00014878"/>
    <w:rsid w:val="00014AF6"/>
    <w:rsid w:val="00016190"/>
    <w:rsid w:val="0001688C"/>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275EF"/>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17BF"/>
    <w:rsid w:val="000425A5"/>
    <w:rsid w:val="000426A7"/>
    <w:rsid w:val="00043E90"/>
    <w:rsid w:val="00044311"/>
    <w:rsid w:val="00044A6E"/>
    <w:rsid w:val="00044C1E"/>
    <w:rsid w:val="00045153"/>
    <w:rsid w:val="00045485"/>
    <w:rsid w:val="0004552F"/>
    <w:rsid w:val="00045573"/>
    <w:rsid w:val="00046A1A"/>
    <w:rsid w:val="000477AD"/>
    <w:rsid w:val="000479AA"/>
    <w:rsid w:val="00047BA6"/>
    <w:rsid w:val="00047E07"/>
    <w:rsid w:val="00050826"/>
    <w:rsid w:val="00051E57"/>
    <w:rsid w:val="00052862"/>
    <w:rsid w:val="00052A70"/>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084B"/>
    <w:rsid w:val="000810F4"/>
    <w:rsid w:val="000814B1"/>
    <w:rsid w:val="00081649"/>
    <w:rsid w:val="00081AE0"/>
    <w:rsid w:val="00082604"/>
    <w:rsid w:val="000846F7"/>
    <w:rsid w:val="00084BB7"/>
    <w:rsid w:val="00086783"/>
    <w:rsid w:val="00086845"/>
    <w:rsid w:val="00087520"/>
    <w:rsid w:val="00087663"/>
    <w:rsid w:val="00090076"/>
    <w:rsid w:val="00090B6F"/>
    <w:rsid w:val="00091930"/>
    <w:rsid w:val="00091D46"/>
    <w:rsid w:val="00091E08"/>
    <w:rsid w:val="0009259E"/>
    <w:rsid w:val="000926E7"/>
    <w:rsid w:val="000935C8"/>
    <w:rsid w:val="0009389C"/>
    <w:rsid w:val="00093938"/>
    <w:rsid w:val="00093C50"/>
    <w:rsid w:val="0009468B"/>
    <w:rsid w:val="00094E69"/>
    <w:rsid w:val="00096A2C"/>
    <w:rsid w:val="000A03B1"/>
    <w:rsid w:val="000A06B7"/>
    <w:rsid w:val="000A0C15"/>
    <w:rsid w:val="000A2FFD"/>
    <w:rsid w:val="000A313D"/>
    <w:rsid w:val="000A386E"/>
    <w:rsid w:val="000A38B8"/>
    <w:rsid w:val="000A4191"/>
    <w:rsid w:val="000A47E5"/>
    <w:rsid w:val="000A4B81"/>
    <w:rsid w:val="000A4C5C"/>
    <w:rsid w:val="000A590C"/>
    <w:rsid w:val="000A6871"/>
    <w:rsid w:val="000A6C70"/>
    <w:rsid w:val="000A70C9"/>
    <w:rsid w:val="000A7187"/>
    <w:rsid w:val="000A723B"/>
    <w:rsid w:val="000A7A44"/>
    <w:rsid w:val="000A7ED9"/>
    <w:rsid w:val="000A7F70"/>
    <w:rsid w:val="000B0086"/>
    <w:rsid w:val="000B1171"/>
    <w:rsid w:val="000B13D2"/>
    <w:rsid w:val="000B1E86"/>
    <w:rsid w:val="000B265B"/>
    <w:rsid w:val="000B2859"/>
    <w:rsid w:val="000B390A"/>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C7F51"/>
    <w:rsid w:val="000D0494"/>
    <w:rsid w:val="000D0842"/>
    <w:rsid w:val="000D0973"/>
    <w:rsid w:val="000D1A67"/>
    <w:rsid w:val="000D1CD3"/>
    <w:rsid w:val="000D2B69"/>
    <w:rsid w:val="000D2BD6"/>
    <w:rsid w:val="000D3058"/>
    <w:rsid w:val="000D35E3"/>
    <w:rsid w:val="000D4227"/>
    <w:rsid w:val="000D4FB5"/>
    <w:rsid w:val="000D5703"/>
    <w:rsid w:val="000D5F21"/>
    <w:rsid w:val="000E0127"/>
    <w:rsid w:val="000E02A4"/>
    <w:rsid w:val="000E0382"/>
    <w:rsid w:val="000E4B99"/>
    <w:rsid w:val="000E4CE3"/>
    <w:rsid w:val="000E524E"/>
    <w:rsid w:val="000E52A9"/>
    <w:rsid w:val="000E5C74"/>
    <w:rsid w:val="000E5F19"/>
    <w:rsid w:val="000E6831"/>
    <w:rsid w:val="000E6B37"/>
    <w:rsid w:val="000E6D3B"/>
    <w:rsid w:val="000E7084"/>
    <w:rsid w:val="000F1ABD"/>
    <w:rsid w:val="000F1D16"/>
    <w:rsid w:val="000F1EC1"/>
    <w:rsid w:val="000F26B4"/>
    <w:rsid w:val="000F270B"/>
    <w:rsid w:val="000F3EC6"/>
    <w:rsid w:val="000F46BC"/>
    <w:rsid w:val="000F5F82"/>
    <w:rsid w:val="000F5FE4"/>
    <w:rsid w:val="000F7B26"/>
    <w:rsid w:val="001000C8"/>
    <w:rsid w:val="001017B2"/>
    <w:rsid w:val="001020F8"/>
    <w:rsid w:val="00102D27"/>
    <w:rsid w:val="001044FE"/>
    <w:rsid w:val="00104808"/>
    <w:rsid w:val="00104CF1"/>
    <w:rsid w:val="00105039"/>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235C"/>
    <w:rsid w:val="001148B7"/>
    <w:rsid w:val="00116092"/>
    <w:rsid w:val="00116513"/>
    <w:rsid w:val="001166F1"/>
    <w:rsid w:val="00116F2F"/>
    <w:rsid w:val="00117CD0"/>
    <w:rsid w:val="00120CFF"/>
    <w:rsid w:val="001217C8"/>
    <w:rsid w:val="00121920"/>
    <w:rsid w:val="00121926"/>
    <w:rsid w:val="00122876"/>
    <w:rsid w:val="001229EC"/>
    <w:rsid w:val="00122B9D"/>
    <w:rsid w:val="00122FCB"/>
    <w:rsid w:val="001233A9"/>
    <w:rsid w:val="00123BF6"/>
    <w:rsid w:val="00123EEF"/>
    <w:rsid w:val="00124255"/>
    <w:rsid w:val="001249BA"/>
    <w:rsid w:val="00124C5C"/>
    <w:rsid w:val="00125645"/>
    <w:rsid w:val="0012576C"/>
    <w:rsid w:val="0012581F"/>
    <w:rsid w:val="00125988"/>
    <w:rsid w:val="00126AC1"/>
    <w:rsid w:val="00127621"/>
    <w:rsid w:val="00127BBC"/>
    <w:rsid w:val="0013039D"/>
    <w:rsid w:val="00130A9A"/>
    <w:rsid w:val="00130CE4"/>
    <w:rsid w:val="00130FE7"/>
    <w:rsid w:val="001324AE"/>
    <w:rsid w:val="0013261C"/>
    <w:rsid w:val="00132B9C"/>
    <w:rsid w:val="0013313C"/>
    <w:rsid w:val="0013342E"/>
    <w:rsid w:val="00133461"/>
    <w:rsid w:val="00133B7D"/>
    <w:rsid w:val="00133C5E"/>
    <w:rsid w:val="00134D07"/>
    <w:rsid w:val="00135809"/>
    <w:rsid w:val="00135941"/>
    <w:rsid w:val="0013600A"/>
    <w:rsid w:val="00136455"/>
    <w:rsid w:val="00136769"/>
    <w:rsid w:val="001369A1"/>
    <w:rsid w:val="00136B35"/>
    <w:rsid w:val="00137687"/>
    <w:rsid w:val="00137920"/>
    <w:rsid w:val="0014090B"/>
    <w:rsid w:val="00140B84"/>
    <w:rsid w:val="00141100"/>
    <w:rsid w:val="00141615"/>
    <w:rsid w:val="001421B5"/>
    <w:rsid w:val="0014307A"/>
    <w:rsid w:val="00143527"/>
    <w:rsid w:val="001435A0"/>
    <w:rsid w:val="001441B9"/>
    <w:rsid w:val="00144311"/>
    <w:rsid w:val="00144C60"/>
    <w:rsid w:val="001454D0"/>
    <w:rsid w:val="001469D3"/>
    <w:rsid w:val="00146EEC"/>
    <w:rsid w:val="0014710F"/>
    <w:rsid w:val="0014741D"/>
    <w:rsid w:val="001474B5"/>
    <w:rsid w:val="00147680"/>
    <w:rsid w:val="00147A7A"/>
    <w:rsid w:val="00150229"/>
    <w:rsid w:val="00150F4C"/>
    <w:rsid w:val="0015128F"/>
    <w:rsid w:val="0015147F"/>
    <w:rsid w:val="00151C40"/>
    <w:rsid w:val="001526DA"/>
    <w:rsid w:val="00152919"/>
    <w:rsid w:val="00152A02"/>
    <w:rsid w:val="0015362C"/>
    <w:rsid w:val="00153851"/>
    <w:rsid w:val="00153E96"/>
    <w:rsid w:val="00154528"/>
    <w:rsid w:val="00154DC8"/>
    <w:rsid w:val="001553A0"/>
    <w:rsid w:val="00155D8C"/>
    <w:rsid w:val="0015690F"/>
    <w:rsid w:val="00157356"/>
    <w:rsid w:val="00157DEB"/>
    <w:rsid w:val="00161DD2"/>
    <w:rsid w:val="001627E3"/>
    <w:rsid w:val="0016505C"/>
    <w:rsid w:val="00165087"/>
    <w:rsid w:val="00165306"/>
    <w:rsid w:val="00170EA6"/>
    <w:rsid w:val="00170F6D"/>
    <w:rsid w:val="00173E68"/>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2AB0"/>
    <w:rsid w:val="001833D6"/>
    <w:rsid w:val="001834F8"/>
    <w:rsid w:val="001848A4"/>
    <w:rsid w:val="001848C9"/>
    <w:rsid w:val="001849C5"/>
    <w:rsid w:val="0018617B"/>
    <w:rsid w:val="00186824"/>
    <w:rsid w:val="00186DF1"/>
    <w:rsid w:val="00186FDF"/>
    <w:rsid w:val="00187E16"/>
    <w:rsid w:val="00190315"/>
    <w:rsid w:val="001906B1"/>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5F63"/>
    <w:rsid w:val="001963B8"/>
    <w:rsid w:val="0019661E"/>
    <w:rsid w:val="0019687D"/>
    <w:rsid w:val="00197821"/>
    <w:rsid w:val="00197B52"/>
    <w:rsid w:val="001A0068"/>
    <w:rsid w:val="001A1306"/>
    <w:rsid w:val="001A1A78"/>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3EC"/>
    <w:rsid w:val="001C75AE"/>
    <w:rsid w:val="001C7CAC"/>
    <w:rsid w:val="001D087E"/>
    <w:rsid w:val="001D11DE"/>
    <w:rsid w:val="001D1C89"/>
    <w:rsid w:val="001D1F3C"/>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9E8"/>
    <w:rsid w:val="001E3A7A"/>
    <w:rsid w:val="001E43DA"/>
    <w:rsid w:val="001E5D5B"/>
    <w:rsid w:val="001E60DE"/>
    <w:rsid w:val="001E646E"/>
    <w:rsid w:val="001E67D7"/>
    <w:rsid w:val="001E6837"/>
    <w:rsid w:val="001E71AF"/>
    <w:rsid w:val="001F07E7"/>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6F00"/>
    <w:rsid w:val="002076CB"/>
    <w:rsid w:val="00207702"/>
    <w:rsid w:val="002102D4"/>
    <w:rsid w:val="002110CA"/>
    <w:rsid w:val="002111BB"/>
    <w:rsid w:val="00211D6A"/>
    <w:rsid w:val="00211D74"/>
    <w:rsid w:val="00211EC5"/>
    <w:rsid w:val="00212C43"/>
    <w:rsid w:val="0021321C"/>
    <w:rsid w:val="00214598"/>
    <w:rsid w:val="00214714"/>
    <w:rsid w:val="00214A79"/>
    <w:rsid w:val="00214D88"/>
    <w:rsid w:val="0021664E"/>
    <w:rsid w:val="002169E2"/>
    <w:rsid w:val="002172EC"/>
    <w:rsid w:val="002173B9"/>
    <w:rsid w:val="002174B3"/>
    <w:rsid w:val="00220376"/>
    <w:rsid w:val="00220E62"/>
    <w:rsid w:val="00221F37"/>
    <w:rsid w:val="0022244C"/>
    <w:rsid w:val="002224EF"/>
    <w:rsid w:val="00222DB9"/>
    <w:rsid w:val="002233F2"/>
    <w:rsid w:val="002243C9"/>
    <w:rsid w:val="00224600"/>
    <w:rsid w:val="002254B0"/>
    <w:rsid w:val="00225B30"/>
    <w:rsid w:val="002263CC"/>
    <w:rsid w:val="00226533"/>
    <w:rsid w:val="00226CF1"/>
    <w:rsid w:val="002270A9"/>
    <w:rsid w:val="00230B29"/>
    <w:rsid w:val="00230CA0"/>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6A31"/>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BE2"/>
    <w:rsid w:val="00250E9C"/>
    <w:rsid w:val="00251B7B"/>
    <w:rsid w:val="0025224B"/>
    <w:rsid w:val="00253410"/>
    <w:rsid w:val="0025404E"/>
    <w:rsid w:val="0025440C"/>
    <w:rsid w:val="00254777"/>
    <w:rsid w:val="00254B34"/>
    <w:rsid w:val="002556D1"/>
    <w:rsid w:val="00257D9B"/>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530"/>
    <w:rsid w:val="002778DB"/>
    <w:rsid w:val="00277A40"/>
    <w:rsid w:val="00280AB7"/>
    <w:rsid w:val="00280C71"/>
    <w:rsid w:val="00280E7D"/>
    <w:rsid w:val="00281049"/>
    <w:rsid w:val="00281EA2"/>
    <w:rsid w:val="002821C7"/>
    <w:rsid w:val="0028287E"/>
    <w:rsid w:val="00282CDB"/>
    <w:rsid w:val="00282F3E"/>
    <w:rsid w:val="0028339E"/>
    <w:rsid w:val="00283748"/>
    <w:rsid w:val="00283BA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58"/>
    <w:rsid w:val="00291EB2"/>
    <w:rsid w:val="002938B0"/>
    <w:rsid w:val="00293961"/>
    <w:rsid w:val="00294110"/>
    <w:rsid w:val="002948B1"/>
    <w:rsid w:val="00294945"/>
    <w:rsid w:val="002955D8"/>
    <w:rsid w:val="002959B5"/>
    <w:rsid w:val="00295FD5"/>
    <w:rsid w:val="00296539"/>
    <w:rsid w:val="00297371"/>
    <w:rsid w:val="002974F8"/>
    <w:rsid w:val="00297F04"/>
    <w:rsid w:val="002A0BD9"/>
    <w:rsid w:val="002A16FD"/>
    <w:rsid w:val="002A1995"/>
    <w:rsid w:val="002A2686"/>
    <w:rsid w:val="002A4053"/>
    <w:rsid w:val="002A41C2"/>
    <w:rsid w:val="002A452A"/>
    <w:rsid w:val="002A487C"/>
    <w:rsid w:val="002A4B68"/>
    <w:rsid w:val="002A4FF7"/>
    <w:rsid w:val="002A5D3D"/>
    <w:rsid w:val="002A6F01"/>
    <w:rsid w:val="002A7D60"/>
    <w:rsid w:val="002B0062"/>
    <w:rsid w:val="002B07CF"/>
    <w:rsid w:val="002B0842"/>
    <w:rsid w:val="002B2006"/>
    <w:rsid w:val="002B2541"/>
    <w:rsid w:val="002B29AA"/>
    <w:rsid w:val="002B2A80"/>
    <w:rsid w:val="002B2CF2"/>
    <w:rsid w:val="002B3029"/>
    <w:rsid w:val="002B335B"/>
    <w:rsid w:val="002B365B"/>
    <w:rsid w:val="002B3BD7"/>
    <w:rsid w:val="002B3C85"/>
    <w:rsid w:val="002B3FC3"/>
    <w:rsid w:val="002B4F6A"/>
    <w:rsid w:val="002B516A"/>
    <w:rsid w:val="002B563A"/>
    <w:rsid w:val="002B5DBB"/>
    <w:rsid w:val="002B6238"/>
    <w:rsid w:val="002B6461"/>
    <w:rsid w:val="002B6A04"/>
    <w:rsid w:val="002B6EF9"/>
    <w:rsid w:val="002C217F"/>
    <w:rsid w:val="002C250F"/>
    <w:rsid w:val="002C2643"/>
    <w:rsid w:val="002C2ABB"/>
    <w:rsid w:val="002C2B29"/>
    <w:rsid w:val="002C32B4"/>
    <w:rsid w:val="002C3769"/>
    <w:rsid w:val="002C4789"/>
    <w:rsid w:val="002C4BAF"/>
    <w:rsid w:val="002C4C73"/>
    <w:rsid w:val="002C5A58"/>
    <w:rsid w:val="002C5A91"/>
    <w:rsid w:val="002C5D07"/>
    <w:rsid w:val="002C5F5C"/>
    <w:rsid w:val="002C6835"/>
    <w:rsid w:val="002C6A54"/>
    <w:rsid w:val="002C71A6"/>
    <w:rsid w:val="002C7E07"/>
    <w:rsid w:val="002C7E35"/>
    <w:rsid w:val="002D06B6"/>
    <w:rsid w:val="002D1A33"/>
    <w:rsid w:val="002D1BB8"/>
    <w:rsid w:val="002D2205"/>
    <w:rsid w:val="002D22BF"/>
    <w:rsid w:val="002D290C"/>
    <w:rsid w:val="002D4401"/>
    <w:rsid w:val="002D47EA"/>
    <w:rsid w:val="002D533E"/>
    <w:rsid w:val="002D54F5"/>
    <w:rsid w:val="002D59A2"/>
    <w:rsid w:val="002D5C1B"/>
    <w:rsid w:val="002D637E"/>
    <w:rsid w:val="002D7822"/>
    <w:rsid w:val="002D7CFC"/>
    <w:rsid w:val="002D7DD7"/>
    <w:rsid w:val="002D7DFF"/>
    <w:rsid w:val="002E0263"/>
    <w:rsid w:val="002E049D"/>
    <w:rsid w:val="002E12FE"/>
    <w:rsid w:val="002E20C9"/>
    <w:rsid w:val="002E2535"/>
    <w:rsid w:val="002E2848"/>
    <w:rsid w:val="002E284B"/>
    <w:rsid w:val="002E2BF1"/>
    <w:rsid w:val="002E4108"/>
    <w:rsid w:val="002E44AB"/>
    <w:rsid w:val="002E4943"/>
    <w:rsid w:val="002E553A"/>
    <w:rsid w:val="002E5DA4"/>
    <w:rsid w:val="002E7468"/>
    <w:rsid w:val="002F0369"/>
    <w:rsid w:val="002F0447"/>
    <w:rsid w:val="002F0C05"/>
    <w:rsid w:val="002F1751"/>
    <w:rsid w:val="002F2D7B"/>
    <w:rsid w:val="002F3FCE"/>
    <w:rsid w:val="002F4829"/>
    <w:rsid w:val="002F4C0B"/>
    <w:rsid w:val="002F582D"/>
    <w:rsid w:val="002F5C02"/>
    <w:rsid w:val="002F5D36"/>
    <w:rsid w:val="002F65A0"/>
    <w:rsid w:val="002F73E9"/>
    <w:rsid w:val="002F7670"/>
    <w:rsid w:val="002F7683"/>
    <w:rsid w:val="002F7C17"/>
    <w:rsid w:val="0030107F"/>
    <w:rsid w:val="00301509"/>
    <w:rsid w:val="00302C15"/>
    <w:rsid w:val="003032DB"/>
    <w:rsid w:val="00303D77"/>
    <w:rsid w:val="00303E22"/>
    <w:rsid w:val="00304248"/>
    <w:rsid w:val="00304730"/>
    <w:rsid w:val="0030568D"/>
    <w:rsid w:val="003056F5"/>
    <w:rsid w:val="00305CEC"/>
    <w:rsid w:val="00305F32"/>
    <w:rsid w:val="00306833"/>
    <w:rsid w:val="00306CB0"/>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3E6"/>
    <w:rsid w:val="0031556B"/>
    <w:rsid w:val="0031598D"/>
    <w:rsid w:val="00316A61"/>
    <w:rsid w:val="00316D4B"/>
    <w:rsid w:val="0031722D"/>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89B"/>
    <w:rsid w:val="00327CED"/>
    <w:rsid w:val="00330F30"/>
    <w:rsid w:val="003315D5"/>
    <w:rsid w:val="00331DC1"/>
    <w:rsid w:val="00332BCB"/>
    <w:rsid w:val="003335AF"/>
    <w:rsid w:val="0033367E"/>
    <w:rsid w:val="003339DC"/>
    <w:rsid w:val="00333E67"/>
    <w:rsid w:val="003346F9"/>
    <w:rsid w:val="00334BB9"/>
    <w:rsid w:val="00334D2E"/>
    <w:rsid w:val="0033530A"/>
    <w:rsid w:val="003358D6"/>
    <w:rsid w:val="003359C6"/>
    <w:rsid w:val="00335C11"/>
    <w:rsid w:val="00335DE2"/>
    <w:rsid w:val="00337C70"/>
    <w:rsid w:val="00341819"/>
    <w:rsid w:val="00342AE8"/>
    <w:rsid w:val="00342D1D"/>
    <w:rsid w:val="003431AD"/>
    <w:rsid w:val="00343573"/>
    <w:rsid w:val="00343E84"/>
    <w:rsid w:val="00345081"/>
    <w:rsid w:val="00345692"/>
    <w:rsid w:val="003456EC"/>
    <w:rsid w:val="003457A4"/>
    <w:rsid w:val="003461E8"/>
    <w:rsid w:val="003473E6"/>
    <w:rsid w:val="00347753"/>
    <w:rsid w:val="003504DB"/>
    <w:rsid w:val="00351520"/>
    <w:rsid w:val="003524A0"/>
    <w:rsid w:val="003531DB"/>
    <w:rsid w:val="00353A0E"/>
    <w:rsid w:val="0035424D"/>
    <w:rsid w:val="00354ABF"/>
    <w:rsid w:val="00354D50"/>
    <w:rsid w:val="00354F75"/>
    <w:rsid w:val="003550CB"/>
    <w:rsid w:val="003552E0"/>
    <w:rsid w:val="00357474"/>
    <w:rsid w:val="0035782E"/>
    <w:rsid w:val="0035785E"/>
    <w:rsid w:val="00357E36"/>
    <w:rsid w:val="00360249"/>
    <w:rsid w:val="003608B7"/>
    <w:rsid w:val="00360EBB"/>
    <w:rsid w:val="00360F7E"/>
    <w:rsid w:val="00361B4E"/>
    <w:rsid w:val="00362215"/>
    <w:rsid w:val="00362A9A"/>
    <w:rsid w:val="00363612"/>
    <w:rsid w:val="00363C87"/>
    <w:rsid w:val="00363CA0"/>
    <w:rsid w:val="0036407F"/>
    <w:rsid w:val="003642F3"/>
    <w:rsid w:val="00364D2F"/>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016"/>
    <w:rsid w:val="003805BC"/>
    <w:rsid w:val="003805F8"/>
    <w:rsid w:val="00382072"/>
    <w:rsid w:val="00382D0D"/>
    <w:rsid w:val="00382FA0"/>
    <w:rsid w:val="0038503A"/>
    <w:rsid w:val="003854B9"/>
    <w:rsid w:val="003857E2"/>
    <w:rsid w:val="00385827"/>
    <w:rsid w:val="003868F3"/>
    <w:rsid w:val="003870D7"/>
    <w:rsid w:val="00387330"/>
    <w:rsid w:val="0039024C"/>
    <w:rsid w:val="003904AC"/>
    <w:rsid w:val="0039157F"/>
    <w:rsid w:val="00391BFD"/>
    <w:rsid w:val="00391D6D"/>
    <w:rsid w:val="00391E3F"/>
    <w:rsid w:val="0039252D"/>
    <w:rsid w:val="00392594"/>
    <w:rsid w:val="00392C9C"/>
    <w:rsid w:val="00392E34"/>
    <w:rsid w:val="0039329A"/>
    <w:rsid w:val="003935A0"/>
    <w:rsid w:val="003936D1"/>
    <w:rsid w:val="00394830"/>
    <w:rsid w:val="0039537A"/>
    <w:rsid w:val="00396013"/>
    <w:rsid w:val="00396407"/>
    <w:rsid w:val="00396A76"/>
    <w:rsid w:val="00397276"/>
    <w:rsid w:val="003A14AE"/>
    <w:rsid w:val="003A2A5F"/>
    <w:rsid w:val="003A3666"/>
    <w:rsid w:val="003A3D8E"/>
    <w:rsid w:val="003A4529"/>
    <w:rsid w:val="003A5160"/>
    <w:rsid w:val="003A5BEF"/>
    <w:rsid w:val="003A5D79"/>
    <w:rsid w:val="003A6D2B"/>
    <w:rsid w:val="003A70A7"/>
    <w:rsid w:val="003A70D1"/>
    <w:rsid w:val="003A7954"/>
    <w:rsid w:val="003B0BFA"/>
    <w:rsid w:val="003B11BA"/>
    <w:rsid w:val="003B14C5"/>
    <w:rsid w:val="003B174F"/>
    <w:rsid w:val="003B28C3"/>
    <w:rsid w:val="003B35A2"/>
    <w:rsid w:val="003B3B64"/>
    <w:rsid w:val="003B43C6"/>
    <w:rsid w:val="003B4A2E"/>
    <w:rsid w:val="003B4BB6"/>
    <w:rsid w:val="003B58BD"/>
    <w:rsid w:val="003B58EA"/>
    <w:rsid w:val="003B6FD6"/>
    <w:rsid w:val="003B7E9F"/>
    <w:rsid w:val="003B7EA8"/>
    <w:rsid w:val="003C08BA"/>
    <w:rsid w:val="003C091A"/>
    <w:rsid w:val="003C0F64"/>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3DB4"/>
    <w:rsid w:val="003D4B37"/>
    <w:rsid w:val="003D4F1C"/>
    <w:rsid w:val="003D55B1"/>
    <w:rsid w:val="003D5CE4"/>
    <w:rsid w:val="003D5D52"/>
    <w:rsid w:val="003D623B"/>
    <w:rsid w:val="003D68A0"/>
    <w:rsid w:val="003D6F47"/>
    <w:rsid w:val="003D71DE"/>
    <w:rsid w:val="003D7E3E"/>
    <w:rsid w:val="003E0132"/>
    <w:rsid w:val="003E02E4"/>
    <w:rsid w:val="003E04C2"/>
    <w:rsid w:val="003E0A9D"/>
    <w:rsid w:val="003E135D"/>
    <w:rsid w:val="003E1828"/>
    <w:rsid w:val="003E1AED"/>
    <w:rsid w:val="003E308B"/>
    <w:rsid w:val="003E33C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22C"/>
    <w:rsid w:val="00400BAA"/>
    <w:rsid w:val="0040121B"/>
    <w:rsid w:val="004028AC"/>
    <w:rsid w:val="0040311C"/>
    <w:rsid w:val="004034C4"/>
    <w:rsid w:val="00403688"/>
    <w:rsid w:val="004036BA"/>
    <w:rsid w:val="0040458D"/>
    <w:rsid w:val="0040555E"/>
    <w:rsid w:val="004057DC"/>
    <w:rsid w:val="00405A23"/>
    <w:rsid w:val="0040625D"/>
    <w:rsid w:val="004062A5"/>
    <w:rsid w:val="00406E1A"/>
    <w:rsid w:val="00407091"/>
    <w:rsid w:val="00407BD6"/>
    <w:rsid w:val="00407C33"/>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4DC"/>
    <w:rsid w:val="00421812"/>
    <w:rsid w:val="00422296"/>
    <w:rsid w:val="004225A7"/>
    <w:rsid w:val="00422E5C"/>
    <w:rsid w:val="004232FF"/>
    <w:rsid w:val="00424624"/>
    <w:rsid w:val="00424AE2"/>
    <w:rsid w:val="004252C8"/>
    <w:rsid w:val="00426CE9"/>
    <w:rsid w:val="00427626"/>
    <w:rsid w:val="0042769E"/>
    <w:rsid w:val="00430075"/>
    <w:rsid w:val="004305E1"/>
    <w:rsid w:val="00430A9C"/>
    <w:rsid w:val="00431716"/>
    <w:rsid w:val="00431FB0"/>
    <w:rsid w:val="004325BF"/>
    <w:rsid w:val="00433B22"/>
    <w:rsid w:val="00434902"/>
    <w:rsid w:val="00434A23"/>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120"/>
    <w:rsid w:val="004474AF"/>
    <w:rsid w:val="00447F88"/>
    <w:rsid w:val="00451369"/>
    <w:rsid w:val="00451D2C"/>
    <w:rsid w:val="0045222B"/>
    <w:rsid w:val="00452364"/>
    <w:rsid w:val="004526DB"/>
    <w:rsid w:val="00452AAE"/>
    <w:rsid w:val="00452BD8"/>
    <w:rsid w:val="00452C50"/>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16B"/>
    <w:rsid w:val="00465375"/>
    <w:rsid w:val="00465AFF"/>
    <w:rsid w:val="004703C6"/>
    <w:rsid w:val="00470612"/>
    <w:rsid w:val="00470ECC"/>
    <w:rsid w:val="00470F5B"/>
    <w:rsid w:val="00471532"/>
    <w:rsid w:val="004716AA"/>
    <w:rsid w:val="00471900"/>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9D"/>
    <w:rsid w:val="00484DD2"/>
    <w:rsid w:val="0048623B"/>
    <w:rsid w:val="00486DAB"/>
    <w:rsid w:val="00487AEF"/>
    <w:rsid w:val="004901C7"/>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36B"/>
    <w:rsid w:val="004B09ED"/>
    <w:rsid w:val="004B0C50"/>
    <w:rsid w:val="004B0CBC"/>
    <w:rsid w:val="004B0D31"/>
    <w:rsid w:val="004B26E6"/>
    <w:rsid w:val="004B3148"/>
    <w:rsid w:val="004B3996"/>
    <w:rsid w:val="004B3E2B"/>
    <w:rsid w:val="004B4566"/>
    <w:rsid w:val="004B51AC"/>
    <w:rsid w:val="004B6BDF"/>
    <w:rsid w:val="004B7887"/>
    <w:rsid w:val="004C0100"/>
    <w:rsid w:val="004C0F60"/>
    <w:rsid w:val="004C25D0"/>
    <w:rsid w:val="004C2828"/>
    <w:rsid w:val="004C3327"/>
    <w:rsid w:val="004C4757"/>
    <w:rsid w:val="004C5E09"/>
    <w:rsid w:val="004C67D8"/>
    <w:rsid w:val="004C696D"/>
    <w:rsid w:val="004C745F"/>
    <w:rsid w:val="004D0281"/>
    <w:rsid w:val="004D0B8F"/>
    <w:rsid w:val="004D0CA1"/>
    <w:rsid w:val="004D0F9A"/>
    <w:rsid w:val="004D0FA0"/>
    <w:rsid w:val="004D1234"/>
    <w:rsid w:val="004D1462"/>
    <w:rsid w:val="004D1C4D"/>
    <w:rsid w:val="004D1F9F"/>
    <w:rsid w:val="004D206B"/>
    <w:rsid w:val="004D2A6B"/>
    <w:rsid w:val="004D2F80"/>
    <w:rsid w:val="004D2FE1"/>
    <w:rsid w:val="004D33CA"/>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81C"/>
    <w:rsid w:val="004E6E10"/>
    <w:rsid w:val="004E6F9A"/>
    <w:rsid w:val="004E75B2"/>
    <w:rsid w:val="004E7CB0"/>
    <w:rsid w:val="004E7CEA"/>
    <w:rsid w:val="004F0E19"/>
    <w:rsid w:val="004F20F4"/>
    <w:rsid w:val="004F297C"/>
    <w:rsid w:val="004F32B2"/>
    <w:rsid w:val="004F3442"/>
    <w:rsid w:val="004F42B3"/>
    <w:rsid w:val="004F54C9"/>
    <w:rsid w:val="004F54FC"/>
    <w:rsid w:val="004F5A44"/>
    <w:rsid w:val="004F611A"/>
    <w:rsid w:val="004F65E9"/>
    <w:rsid w:val="004F747C"/>
    <w:rsid w:val="004F7C7C"/>
    <w:rsid w:val="0050187A"/>
    <w:rsid w:val="00502861"/>
    <w:rsid w:val="0050323F"/>
    <w:rsid w:val="00504AAF"/>
    <w:rsid w:val="0050511A"/>
    <w:rsid w:val="00505568"/>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180"/>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37EE0"/>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0C07"/>
    <w:rsid w:val="00571048"/>
    <w:rsid w:val="00571481"/>
    <w:rsid w:val="0057228C"/>
    <w:rsid w:val="00572502"/>
    <w:rsid w:val="00572562"/>
    <w:rsid w:val="00574117"/>
    <w:rsid w:val="005759D0"/>
    <w:rsid w:val="00576D2A"/>
    <w:rsid w:val="00577D36"/>
    <w:rsid w:val="0058069D"/>
    <w:rsid w:val="00580A10"/>
    <w:rsid w:val="00581DC3"/>
    <w:rsid w:val="005826A8"/>
    <w:rsid w:val="00582A34"/>
    <w:rsid w:val="00582F69"/>
    <w:rsid w:val="005840BB"/>
    <w:rsid w:val="005844D8"/>
    <w:rsid w:val="00584AA1"/>
    <w:rsid w:val="00584D6B"/>
    <w:rsid w:val="005851ED"/>
    <w:rsid w:val="005857BD"/>
    <w:rsid w:val="00585AB2"/>
    <w:rsid w:val="00585CF3"/>
    <w:rsid w:val="005864A7"/>
    <w:rsid w:val="00586614"/>
    <w:rsid w:val="00586F96"/>
    <w:rsid w:val="00590766"/>
    <w:rsid w:val="00590B19"/>
    <w:rsid w:val="00590B57"/>
    <w:rsid w:val="00590C43"/>
    <w:rsid w:val="00591CFC"/>
    <w:rsid w:val="0059257D"/>
    <w:rsid w:val="00592A70"/>
    <w:rsid w:val="00593BE5"/>
    <w:rsid w:val="00594BFE"/>
    <w:rsid w:val="00594DA0"/>
    <w:rsid w:val="005968CA"/>
    <w:rsid w:val="00596A52"/>
    <w:rsid w:val="0059710B"/>
    <w:rsid w:val="005A0032"/>
    <w:rsid w:val="005A006A"/>
    <w:rsid w:val="005A0120"/>
    <w:rsid w:val="005A06F9"/>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223"/>
    <w:rsid w:val="005B2513"/>
    <w:rsid w:val="005B2C5B"/>
    <w:rsid w:val="005B387D"/>
    <w:rsid w:val="005B43D7"/>
    <w:rsid w:val="005B44B5"/>
    <w:rsid w:val="005B5265"/>
    <w:rsid w:val="005B5583"/>
    <w:rsid w:val="005B5769"/>
    <w:rsid w:val="005B57DD"/>
    <w:rsid w:val="005B623E"/>
    <w:rsid w:val="005B7486"/>
    <w:rsid w:val="005B75E5"/>
    <w:rsid w:val="005B7EA0"/>
    <w:rsid w:val="005B7F12"/>
    <w:rsid w:val="005C007B"/>
    <w:rsid w:val="005C06A1"/>
    <w:rsid w:val="005C0B3C"/>
    <w:rsid w:val="005C0E00"/>
    <w:rsid w:val="005C144C"/>
    <w:rsid w:val="005C170F"/>
    <w:rsid w:val="005C20E6"/>
    <w:rsid w:val="005C2897"/>
    <w:rsid w:val="005C3102"/>
    <w:rsid w:val="005C323F"/>
    <w:rsid w:val="005C3ABD"/>
    <w:rsid w:val="005C3D20"/>
    <w:rsid w:val="005C3DF8"/>
    <w:rsid w:val="005C3E83"/>
    <w:rsid w:val="005C49F1"/>
    <w:rsid w:val="005C4E26"/>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76C"/>
    <w:rsid w:val="005E3D14"/>
    <w:rsid w:val="005E3D51"/>
    <w:rsid w:val="005E3E0F"/>
    <w:rsid w:val="005E4E6D"/>
    <w:rsid w:val="005E58AF"/>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850"/>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3FC2"/>
    <w:rsid w:val="006042A9"/>
    <w:rsid w:val="00605BE5"/>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39F3"/>
    <w:rsid w:val="00624087"/>
    <w:rsid w:val="00624176"/>
    <w:rsid w:val="006249A4"/>
    <w:rsid w:val="00625069"/>
    <w:rsid w:val="00625660"/>
    <w:rsid w:val="00625FDC"/>
    <w:rsid w:val="00626449"/>
    <w:rsid w:val="00626AE7"/>
    <w:rsid w:val="00626C44"/>
    <w:rsid w:val="00626E11"/>
    <w:rsid w:val="00627097"/>
    <w:rsid w:val="00630138"/>
    <w:rsid w:val="00631A03"/>
    <w:rsid w:val="00632595"/>
    <w:rsid w:val="00632677"/>
    <w:rsid w:val="006341F4"/>
    <w:rsid w:val="00634FE5"/>
    <w:rsid w:val="00635849"/>
    <w:rsid w:val="00635973"/>
    <w:rsid w:val="00635F38"/>
    <w:rsid w:val="006360E2"/>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5DC"/>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5021"/>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ED9"/>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745"/>
    <w:rsid w:val="00687C3D"/>
    <w:rsid w:val="00687CA0"/>
    <w:rsid w:val="00690922"/>
    <w:rsid w:val="00690AED"/>
    <w:rsid w:val="0069175A"/>
    <w:rsid w:val="00691D1B"/>
    <w:rsid w:val="00692DDC"/>
    <w:rsid w:val="006941AF"/>
    <w:rsid w:val="00694201"/>
    <w:rsid w:val="006946F1"/>
    <w:rsid w:val="00694846"/>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781"/>
    <w:rsid w:val="006A49F3"/>
    <w:rsid w:val="006A4A36"/>
    <w:rsid w:val="006A4ACC"/>
    <w:rsid w:val="006A5E4D"/>
    <w:rsid w:val="006A5EFB"/>
    <w:rsid w:val="006A715A"/>
    <w:rsid w:val="006B1080"/>
    <w:rsid w:val="006B14E7"/>
    <w:rsid w:val="006B17CD"/>
    <w:rsid w:val="006B27A6"/>
    <w:rsid w:val="006B2840"/>
    <w:rsid w:val="006B2B7B"/>
    <w:rsid w:val="006B3F51"/>
    <w:rsid w:val="006B4395"/>
    <w:rsid w:val="006B4418"/>
    <w:rsid w:val="006B49E9"/>
    <w:rsid w:val="006B4FF1"/>
    <w:rsid w:val="006B59B0"/>
    <w:rsid w:val="006B71F1"/>
    <w:rsid w:val="006B768C"/>
    <w:rsid w:val="006B79B5"/>
    <w:rsid w:val="006B7B1D"/>
    <w:rsid w:val="006C0DA4"/>
    <w:rsid w:val="006C1324"/>
    <w:rsid w:val="006C176D"/>
    <w:rsid w:val="006C1BAA"/>
    <w:rsid w:val="006C23D3"/>
    <w:rsid w:val="006C321F"/>
    <w:rsid w:val="006C35E8"/>
    <w:rsid w:val="006C3E38"/>
    <w:rsid w:val="006C47CB"/>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4FD1"/>
    <w:rsid w:val="006D54DF"/>
    <w:rsid w:val="006D6188"/>
    <w:rsid w:val="006D68D0"/>
    <w:rsid w:val="006D7481"/>
    <w:rsid w:val="006D7517"/>
    <w:rsid w:val="006E053F"/>
    <w:rsid w:val="006E207C"/>
    <w:rsid w:val="006E276C"/>
    <w:rsid w:val="006E2A52"/>
    <w:rsid w:val="006E32D5"/>
    <w:rsid w:val="006E4936"/>
    <w:rsid w:val="006E55E7"/>
    <w:rsid w:val="006E5694"/>
    <w:rsid w:val="006E5C68"/>
    <w:rsid w:val="006E5F74"/>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4CD9"/>
    <w:rsid w:val="0070640A"/>
    <w:rsid w:val="00706E0C"/>
    <w:rsid w:val="0071023B"/>
    <w:rsid w:val="007108E5"/>
    <w:rsid w:val="00710E06"/>
    <w:rsid w:val="007126DA"/>
    <w:rsid w:val="00713412"/>
    <w:rsid w:val="007134DD"/>
    <w:rsid w:val="0071391E"/>
    <w:rsid w:val="00713A1B"/>
    <w:rsid w:val="0071458E"/>
    <w:rsid w:val="0071496F"/>
    <w:rsid w:val="007149A8"/>
    <w:rsid w:val="00715B96"/>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4F2"/>
    <w:rsid w:val="00726AA8"/>
    <w:rsid w:val="007273BC"/>
    <w:rsid w:val="00727FAA"/>
    <w:rsid w:val="007309F8"/>
    <w:rsid w:val="00730A28"/>
    <w:rsid w:val="00730A42"/>
    <w:rsid w:val="00730C30"/>
    <w:rsid w:val="00731FBB"/>
    <w:rsid w:val="007328E3"/>
    <w:rsid w:val="00732F2F"/>
    <w:rsid w:val="007338C5"/>
    <w:rsid w:val="00734A78"/>
    <w:rsid w:val="00734F17"/>
    <w:rsid w:val="007351BB"/>
    <w:rsid w:val="0073572B"/>
    <w:rsid w:val="0073660A"/>
    <w:rsid w:val="00737029"/>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51"/>
    <w:rsid w:val="00767FD5"/>
    <w:rsid w:val="00770538"/>
    <w:rsid w:val="00770692"/>
    <w:rsid w:val="0077115C"/>
    <w:rsid w:val="00771E4B"/>
    <w:rsid w:val="00771F32"/>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1282"/>
    <w:rsid w:val="0078357E"/>
    <w:rsid w:val="00783CBC"/>
    <w:rsid w:val="007853C1"/>
    <w:rsid w:val="007860B0"/>
    <w:rsid w:val="00787B04"/>
    <w:rsid w:val="00787C24"/>
    <w:rsid w:val="00787E1C"/>
    <w:rsid w:val="0079022D"/>
    <w:rsid w:val="007902C3"/>
    <w:rsid w:val="00790562"/>
    <w:rsid w:val="00790B75"/>
    <w:rsid w:val="00791E68"/>
    <w:rsid w:val="00792BBF"/>
    <w:rsid w:val="007936C3"/>
    <w:rsid w:val="00794877"/>
    <w:rsid w:val="007949D8"/>
    <w:rsid w:val="00794B93"/>
    <w:rsid w:val="00795476"/>
    <w:rsid w:val="0079569E"/>
    <w:rsid w:val="007958CE"/>
    <w:rsid w:val="00795C6A"/>
    <w:rsid w:val="00796C4D"/>
    <w:rsid w:val="00796FE4"/>
    <w:rsid w:val="00797915"/>
    <w:rsid w:val="0079797A"/>
    <w:rsid w:val="00797EEB"/>
    <w:rsid w:val="007A04E1"/>
    <w:rsid w:val="007A0E43"/>
    <w:rsid w:val="007A19D2"/>
    <w:rsid w:val="007A2512"/>
    <w:rsid w:val="007A2EC4"/>
    <w:rsid w:val="007A31A6"/>
    <w:rsid w:val="007A377F"/>
    <w:rsid w:val="007A3D2D"/>
    <w:rsid w:val="007A4250"/>
    <w:rsid w:val="007A49F2"/>
    <w:rsid w:val="007A5091"/>
    <w:rsid w:val="007A64B0"/>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4DC2"/>
    <w:rsid w:val="007B58E1"/>
    <w:rsid w:val="007B5B99"/>
    <w:rsid w:val="007B737D"/>
    <w:rsid w:val="007B7853"/>
    <w:rsid w:val="007B7AFC"/>
    <w:rsid w:val="007B7F36"/>
    <w:rsid w:val="007B7FB4"/>
    <w:rsid w:val="007C1F84"/>
    <w:rsid w:val="007C2289"/>
    <w:rsid w:val="007C2CD0"/>
    <w:rsid w:val="007C37AE"/>
    <w:rsid w:val="007C39D8"/>
    <w:rsid w:val="007C3E2B"/>
    <w:rsid w:val="007C45A6"/>
    <w:rsid w:val="007C519B"/>
    <w:rsid w:val="007C5506"/>
    <w:rsid w:val="007C579F"/>
    <w:rsid w:val="007C6816"/>
    <w:rsid w:val="007C76FC"/>
    <w:rsid w:val="007D149E"/>
    <w:rsid w:val="007D15AB"/>
    <w:rsid w:val="007D20B5"/>
    <w:rsid w:val="007D2AF2"/>
    <w:rsid w:val="007D3464"/>
    <w:rsid w:val="007D37DF"/>
    <w:rsid w:val="007D3EC5"/>
    <w:rsid w:val="007D3F20"/>
    <w:rsid w:val="007D45DB"/>
    <w:rsid w:val="007D4B89"/>
    <w:rsid w:val="007D4BA4"/>
    <w:rsid w:val="007D5474"/>
    <w:rsid w:val="007D7A66"/>
    <w:rsid w:val="007D7D93"/>
    <w:rsid w:val="007E00AE"/>
    <w:rsid w:val="007E069A"/>
    <w:rsid w:val="007E0F66"/>
    <w:rsid w:val="007E12D5"/>
    <w:rsid w:val="007E1F87"/>
    <w:rsid w:val="007E2389"/>
    <w:rsid w:val="007E2390"/>
    <w:rsid w:val="007E263C"/>
    <w:rsid w:val="007E2BA1"/>
    <w:rsid w:val="007E2DCF"/>
    <w:rsid w:val="007E5554"/>
    <w:rsid w:val="007E56FA"/>
    <w:rsid w:val="007E5A3B"/>
    <w:rsid w:val="007E6D2C"/>
    <w:rsid w:val="007F0BEB"/>
    <w:rsid w:val="007F1478"/>
    <w:rsid w:val="007F172B"/>
    <w:rsid w:val="007F1980"/>
    <w:rsid w:val="007F1DEE"/>
    <w:rsid w:val="007F1F4C"/>
    <w:rsid w:val="007F2202"/>
    <w:rsid w:val="007F2E6A"/>
    <w:rsid w:val="007F3722"/>
    <w:rsid w:val="007F528B"/>
    <w:rsid w:val="007F55F6"/>
    <w:rsid w:val="007F6201"/>
    <w:rsid w:val="007F6536"/>
    <w:rsid w:val="007F663E"/>
    <w:rsid w:val="007F6A9B"/>
    <w:rsid w:val="007F6E33"/>
    <w:rsid w:val="007F7920"/>
    <w:rsid w:val="007F7B11"/>
    <w:rsid w:val="007F7B41"/>
    <w:rsid w:val="007F7B63"/>
    <w:rsid w:val="007F7BD9"/>
    <w:rsid w:val="007F7C5B"/>
    <w:rsid w:val="007F7D54"/>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1F4"/>
    <w:rsid w:val="008167D2"/>
    <w:rsid w:val="00816D9D"/>
    <w:rsid w:val="008171E4"/>
    <w:rsid w:val="008173BF"/>
    <w:rsid w:val="008179DD"/>
    <w:rsid w:val="00817F72"/>
    <w:rsid w:val="00821009"/>
    <w:rsid w:val="00821057"/>
    <w:rsid w:val="0082140D"/>
    <w:rsid w:val="00822450"/>
    <w:rsid w:val="0082274F"/>
    <w:rsid w:val="0082275B"/>
    <w:rsid w:val="00822E03"/>
    <w:rsid w:val="00823646"/>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393"/>
    <w:rsid w:val="008364F5"/>
    <w:rsid w:val="00836E74"/>
    <w:rsid w:val="0083712B"/>
    <w:rsid w:val="00837521"/>
    <w:rsid w:val="00837DBD"/>
    <w:rsid w:val="00841A24"/>
    <w:rsid w:val="00841B04"/>
    <w:rsid w:val="00843375"/>
    <w:rsid w:val="00843B20"/>
    <w:rsid w:val="00843B56"/>
    <w:rsid w:val="00844062"/>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5E01"/>
    <w:rsid w:val="00856586"/>
    <w:rsid w:val="0085734F"/>
    <w:rsid w:val="00857C4A"/>
    <w:rsid w:val="00857E3E"/>
    <w:rsid w:val="00857F6F"/>
    <w:rsid w:val="00860424"/>
    <w:rsid w:val="00860C26"/>
    <w:rsid w:val="00860E9C"/>
    <w:rsid w:val="008612A6"/>
    <w:rsid w:val="00861BAD"/>
    <w:rsid w:val="0086232F"/>
    <w:rsid w:val="00862BF3"/>
    <w:rsid w:val="00862D56"/>
    <w:rsid w:val="0086326D"/>
    <w:rsid w:val="00863274"/>
    <w:rsid w:val="0086328A"/>
    <w:rsid w:val="0086342D"/>
    <w:rsid w:val="008637F3"/>
    <w:rsid w:val="00863D28"/>
    <w:rsid w:val="00864120"/>
    <w:rsid w:val="00864677"/>
    <w:rsid w:val="00864AAD"/>
    <w:rsid w:val="00864B2D"/>
    <w:rsid w:val="00864EDB"/>
    <w:rsid w:val="00865014"/>
    <w:rsid w:val="0086590B"/>
    <w:rsid w:val="00866062"/>
    <w:rsid w:val="00866571"/>
    <w:rsid w:val="00866843"/>
    <w:rsid w:val="00866BCB"/>
    <w:rsid w:val="00866C36"/>
    <w:rsid w:val="00866C73"/>
    <w:rsid w:val="00867A89"/>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5B9"/>
    <w:rsid w:val="0088395C"/>
    <w:rsid w:val="008842C5"/>
    <w:rsid w:val="00884C56"/>
    <w:rsid w:val="0088542F"/>
    <w:rsid w:val="00885856"/>
    <w:rsid w:val="0088636D"/>
    <w:rsid w:val="00886F63"/>
    <w:rsid w:val="0089027E"/>
    <w:rsid w:val="008904F6"/>
    <w:rsid w:val="00890EC0"/>
    <w:rsid w:val="00891305"/>
    <w:rsid w:val="0089147A"/>
    <w:rsid w:val="008920C1"/>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212"/>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898"/>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B18"/>
    <w:rsid w:val="008E7EB2"/>
    <w:rsid w:val="008F0733"/>
    <w:rsid w:val="008F160E"/>
    <w:rsid w:val="008F2709"/>
    <w:rsid w:val="008F51FF"/>
    <w:rsid w:val="008F6D09"/>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3E85"/>
    <w:rsid w:val="00934045"/>
    <w:rsid w:val="009349A0"/>
    <w:rsid w:val="009351AC"/>
    <w:rsid w:val="00935653"/>
    <w:rsid w:val="009372F4"/>
    <w:rsid w:val="00937315"/>
    <w:rsid w:val="00937867"/>
    <w:rsid w:val="00937DD5"/>
    <w:rsid w:val="009409DE"/>
    <w:rsid w:val="00940FF2"/>
    <w:rsid w:val="0094100D"/>
    <w:rsid w:val="00941114"/>
    <w:rsid w:val="00941588"/>
    <w:rsid w:val="00942166"/>
    <w:rsid w:val="0094218B"/>
    <w:rsid w:val="00942266"/>
    <w:rsid w:val="00942ACB"/>
    <w:rsid w:val="00942E5B"/>
    <w:rsid w:val="00944B14"/>
    <w:rsid w:val="00944E27"/>
    <w:rsid w:val="00944FB5"/>
    <w:rsid w:val="009459B1"/>
    <w:rsid w:val="00945EB2"/>
    <w:rsid w:val="009463B4"/>
    <w:rsid w:val="00946B47"/>
    <w:rsid w:val="00946EC9"/>
    <w:rsid w:val="009506B5"/>
    <w:rsid w:val="0095103B"/>
    <w:rsid w:val="00951CDE"/>
    <w:rsid w:val="009539F6"/>
    <w:rsid w:val="00953CF1"/>
    <w:rsid w:val="0095411B"/>
    <w:rsid w:val="00954BD9"/>
    <w:rsid w:val="00954E5F"/>
    <w:rsid w:val="00955AC0"/>
    <w:rsid w:val="00955D0C"/>
    <w:rsid w:val="00956336"/>
    <w:rsid w:val="00956EDB"/>
    <w:rsid w:val="00957092"/>
    <w:rsid w:val="00957413"/>
    <w:rsid w:val="00957CA4"/>
    <w:rsid w:val="00960BF7"/>
    <w:rsid w:val="009610C1"/>
    <w:rsid w:val="00961AF9"/>
    <w:rsid w:val="0096220A"/>
    <w:rsid w:val="00963A66"/>
    <w:rsid w:val="00964424"/>
    <w:rsid w:val="00964D55"/>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AA8"/>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476"/>
    <w:rsid w:val="009947E4"/>
    <w:rsid w:val="00995265"/>
    <w:rsid w:val="00995451"/>
    <w:rsid w:val="009961FE"/>
    <w:rsid w:val="00996501"/>
    <w:rsid w:val="009966A9"/>
    <w:rsid w:val="009972A3"/>
    <w:rsid w:val="009A0A43"/>
    <w:rsid w:val="009A0A4A"/>
    <w:rsid w:val="009A0C57"/>
    <w:rsid w:val="009A1002"/>
    <w:rsid w:val="009A2146"/>
    <w:rsid w:val="009A26E4"/>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A54"/>
    <w:rsid w:val="009B4E42"/>
    <w:rsid w:val="009B51BD"/>
    <w:rsid w:val="009B5C3D"/>
    <w:rsid w:val="009B6057"/>
    <w:rsid w:val="009B6340"/>
    <w:rsid w:val="009B65B5"/>
    <w:rsid w:val="009B6633"/>
    <w:rsid w:val="009B7153"/>
    <w:rsid w:val="009C0427"/>
    <w:rsid w:val="009C10E1"/>
    <w:rsid w:val="009C122C"/>
    <w:rsid w:val="009C197C"/>
    <w:rsid w:val="009C1B74"/>
    <w:rsid w:val="009C2049"/>
    <w:rsid w:val="009C3D36"/>
    <w:rsid w:val="009C3E7E"/>
    <w:rsid w:val="009C3F72"/>
    <w:rsid w:val="009C56A3"/>
    <w:rsid w:val="009C57CD"/>
    <w:rsid w:val="009C5B07"/>
    <w:rsid w:val="009C5F74"/>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827"/>
    <w:rsid w:val="009E1EFB"/>
    <w:rsid w:val="009E25F2"/>
    <w:rsid w:val="009E3543"/>
    <w:rsid w:val="009E413D"/>
    <w:rsid w:val="009E450B"/>
    <w:rsid w:val="009E4C71"/>
    <w:rsid w:val="009E4FD4"/>
    <w:rsid w:val="009E53F3"/>
    <w:rsid w:val="009E576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6EED"/>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4D7"/>
    <w:rsid w:val="00A10C2A"/>
    <w:rsid w:val="00A1109D"/>
    <w:rsid w:val="00A112AD"/>
    <w:rsid w:val="00A11BA5"/>
    <w:rsid w:val="00A1319A"/>
    <w:rsid w:val="00A1379D"/>
    <w:rsid w:val="00A14DF8"/>
    <w:rsid w:val="00A15672"/>
    <w:rsid w:val="00A162ED"/>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2E6"/>
    <w:rsid w:val="00A324E6"/>
    <w:rsid w:val="00A32676"/>
    <w:rsid w:val="00A327B4"/>
    <w:rsid w:val="00A32C16"/>
    <w:rsid w:val="00A33C89"/>
    <w:rsid w:val="00A33CFB"/>
    <w:rsid w:val="00A342A0"/>
    <w:rsid w:val="00A342DE"/>
    <w:rsid w:val="00A35583"/>
    <w:rsid w:val="00A35FD1"/>
    <w:rsid w:val="00A37451"/>
    <w:rsid w:val="00A37A8C"/>
    <w:rsid w:val="00A37AA2"/>
    <w:rsid w:val="00A41426"/>
    <w:rsid w:val="00A41F8C"/>
    <w:rsid w:val="00A42407"/>
    <w:rsid w:val="00A42A7D"/>
    <w:rsid w:val="00A452BC"/>
    <w:rsid w:val="00A4542F"/>
    <w:rsid w:val="00A45C29"/>
    <w:rsid w:val="00A464F0"/>
    <w:rsid w:val="00A46B61"/>
    <w:rsid w:val="00A46BC1"/>
    <w:rsid w:val="00A46D5B"/>
    <w:rsid w:val="00A4766B"/>
    <w:rsid w:val="00A47D8A"/>
    <w:rsid w:val="00A504A2"/>
    <w:rsid w:val="00A50CEB"/>
    <w:rsid w:val="00A5120A"/>
    <w:rsid w:val="00A5204F"/>
    <w:rsid w:val="00A528D3"/>
    <w:rsid w:val="00A52ABC"/>
    <w:rsid w:val="00A52ECF"/>
    <w:rsid w:val="00A53423"/>
    <w:rsid w:val="00A5405C"/>
    <w:rsid w:val="00A541C1"/>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063C"/>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3C67"/>
    <w:rsid w:val="00AA4BE8"/>
    <w:rsid w:val="00AA4CD1"/>
    <w:rsid w:val="00AA5614"/>
    <w:rsid w:val="00AA5B3A"/>
    <w:rsid w:val="00AA6060"/>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006"/>
    <w:rsid w:val="00AD41B1"/>
    <w:rsid w:val="00AD447B"/>
    <w:rsid w:val="00AD44B9"/>
    <w:rsid w:val="00AD4640"/>
    <w:rsid w:val="00AD4A57"/>
    <w:rsid w:val="00AD4DC4"/>
    <w:rsid w:val="00AD5896"/>
    <w:rsid w:val="00AD69D0"/>
    <w:rsid w:val="00AD7000"/>
    <w:rsid w:val="00AD718F"/>
    <w:rsid w:val="00AD73E4"/>
    <w:rsid w:val="00AD7E2D"/>
    <w:rsid w:val="00AE00CF"/>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15A9"/>
    <w:rsid w:val="00AF2430"/>
    <w:rsid w:val="00AF2F7C"/>
    <w:rsid w:val="00AF3044"/>
    <w:rsid w:val="00AF3BCF"/>
    <w:rsid w:val="00AF3DA8"/>
    <w:rsid w:val="00AF3F29"/>
    <w:rsid w:val="00AF4E00"/>
    <w:rsid w:val="00AF692E"/>
    <w:rsid w:val="00AF6933"/>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8E2"/>
    <w:rsid w:val="00B16913"/>
    <w:rsid w:val="00B16A23"/>
    <w:rsid w:val="00B16ECB"/>
    <w:rsid w:val="00B1754D"/>
    <w:rsid w:val="00B209B6"/>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1AC1"/>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61DE"/>
    <w:rsid w:val="00B3713D"/>
    <w:rsid w:val="00B3726E"/>
    <w:rsid w:val="00B37FCE"/>
    <w:rsid w:val="00B402A7"/>
    <w:rsid w:val="00B402F8"/>
    <w:rsid w:val="00B40A75"/>
    <w:rsid w:val="00B40D43"/>
    <w:rsid w:val="00B415A1"/>
    <w:rsid w:val="00B4180B"/>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3FE8"/>
    <w:rsid w:val="00B64628"/>
    <w:rsid w:val="00B647D5"/>
    <w:rsid w:val="00B6521A"/>
    <w:rsid w:val="00B65421"/>
    <w:rsid w:val="00B656D9"/>
    <w:rsid w:val="00B65C05"/>
    <w:rsid w:val="00B65C7B"/>
    <w:rsid w:val="00B65F4C"/>
    <w:rsid w:val="00B6604E"/>
    <w:rsid w:val="00B66649"/>
    <w:rsid w:val="00B67568"/>
    <w:rsid w:val="00B678D2"/>
    <w:rsid w:val="00B70C8D"/>
    <w:rsid w:val="00B70DF8"/>
    <w:rsid w:val="00B7162F"/>
    <w:rsid w:val="00B71955"/>
    <w:rsid w:val="00B71AA8"/>
    <w:rsid w:val="00B71AB8"/>
    <w:rsid w:val="00B71C50"/>
    <w:rsid w:val="00B7237E"/>
    <w:rsid w:val="00B7261E"/>
    <w:rsid w:val="00B729FF"/>
    <w:rsid w:val="00B72FB5"/>
    <w:rsid w:val="00B733B5"/>
    <w:rsid w:val="00B7341B"/>
    <w:rsid w:val="00B7388D"/>
    <w:rsid w:val="00B73BFD"/>
    <w:rsid w:val="00B74610"/>
    <w:rsid w:val="00B759A6"/>
    <w:rsid w:val="00B7660F"/>
    <w:rsid w:val="00B76F1C"/>
    <w:rsid w:val="00B77903"/>
    <w:rsid w:val="00B807BC"/>
    <w:rsid w:val="00B80DF7"/>
    <w:rsid w:val="00B82168"/>
    <w:rsid w:val="00B82CE7"/>
    <w:rsid w:val="00B83D18"/>
    <w:rsid w:val="00B8428B"/>
    <w:rsid w:val="00B842CD"/>
    <w:rsid w:val="00B85287"/>
    <w:rsid w:val="00B85723"/>
    <w:rsid w:val="00B86209"/>
    <w:rsid w:val="00B90558"/>
    <w:rsid w:val="00B918D7"/>
    <w:rsid w:val="00B91D25"/>
    <w:rsid w:val="00B9351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01D"/>
    <w:rsid w:val="00BB477D"/>
    <w:rsid w:val="00BB49E2"/>
    <w:rsid w:val="00BB4F6C"/>
    <w:rsid w:val="00BB5C3E"/>
    <w:rsid w:val="00BB6A1B"/>
    <w:rsid w:val="00BB76C1"/>
    <w:rsid w:val="00BB7A5C"/>
    <w:rsid w:val="00BC00D6"/>
    <w:rsid w:val="00BC0634"/>
    <w:rsid w:val="00BC0A50"/>
    <w:rsid w:val="00BC0C9E"/>
    <w:rsid w:val="00BC1977"/>
    <w:rsid w:val="00BC1A6A"/>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0DA7"/>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7BA"/>
    <w:rsid w:val="00C2499F"/>
    <w:rsid w:val="00C25E3F"/>
    <w:rsid w:val="00C26B49"/>
    <w:rsid w:val="00C26F65"/>
    <w:rsid w:val="00C300AB"/>
    <w:rsid w:val="00C3043F"/>
    <w:rsid w:val="00C30E85"/>
    <w:rsid w:val="00C317D1"/>
    <w:rsid w:val="00C320B8"/>
    <w:rsid w:val="00C32159"/>
    <w:rsid w:val="00C32620"/>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15"/>
    <w:rsid w:val="00C626A2"/>
    <w:rsid w:val="00C62E97"/>
    <w:rsid w:val="00C63CA8"/>
    <w:rsid w:val="00C64011"/>
    <w:rsid w:val="00C653DF"/>
    <w:rsid w:val="00C6686E"/>
    <w:rsid w:val="00C67312"/>
    <w:rsid w:val="00C67678"/>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783"/>
    <w:rsid w:val="00C80971"/>
    <w:rsid w:val="00C81512"/>
    <w:rsid w:val="00C82BEA"/>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319E"/>
    <w:rsid w:val="00C941F5"/>
    <w:rsid w:val="00C957B3"/>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65D9"/>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CEC"/>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A23"/>
    <w:rsid w:val="00CF2D4E"/>
    <w:rsid w:val="00CF2FFB"/>
    <w:rsid w:val="00CF37D0"/>
    <w:rsid w:val="00CF4BA9"/>
    <w:rsid w:val="00CF588F"/>
    <w:rsid w:val="00CF6717"/>
    <w:rsid w:val="00CF6D64"/>
    <w:rsid w:val="00CF73E7"/>
    <w:rsid w:val="00D0022F"/>
    <w:rsid w:val="00D0041D"/>
    <w:rsid w:val="00D02955"/>
    <w:rsid w:val="00D02F1F"/>
    <w:rsid w:val="00D037B0"/>
    <w:rsid w:val="00D03BA4"/>
    <w:rsid w:val="00D04024"/>
    <w:rsid w:val="00D04358"/>
    <w:rsid w:val="00D04AA6"/>
    <w:rsid w:val="00D04BA6"/>
    <w:rsid w:val="00D04FC5"/>
    <w:rsid w:val="00D068B9"/>
    <w:rsid w:val="00D07FC6"/>
    <w:rsid w:val="00D102B3"/>
    <w:rsid w:val="00D10C94"/>
    <w:rsid w:val="00D110E7"/>
    <w:rsid w:val="00D11145"/>
    <w:rsid w:val="00D11350"/>
    <w:rsid w:val="00D11837"/>
    <w:rsid w:val="00D12A0E"/>
    <w:rsid w:val="00D12DB7"/>
    <w:rsid w:val="00D13F72"/>
    <w:rsid w:val="00D15133"/>
    <w:rsid w:val="00D1541F"/>
    <w:rsid w:val="00D156E0"/>
    <w:rsid w:val="00D1634E"/>
    <w:rsid w:val="00D16D08"/>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3CB"/>
    <w:rsid w:val="00D60BB7"/>
    <w:rsid w:val="00D60C27"/>
    <w:rsid w:val="00D60C39"/>
    <w:rsid w:val="00D617C5"/>
    <w:rsid w:val="00D62601"/>
    <w:rsid w:val="00D6266F"/>
    <w:rsid w:val="00D628B6"/>
    <w:rsid w:val="00D63375"/>
    <w:rsid w:val="00D635C1"/>
    <w:rsid w:val="00D63E29"/>
    <w:rsid w:val="00D63F7B"/>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0DAF"/>
    <w:rsid w:val="00D81612"/>
    <w:rsid w:val="00D816AE"/>
    <w:rsid w:val="00D81CCF"/>
    <w:rsid w:val="00D82289"/>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0F"/>
    <w:rsid w:val="00D9249E"/>
    <w:rsid w:val="00D92976"/>
    <w:rsid w:val="00D93BB5"/>
    <w:rsid w:val="00D93BBC"/>
    <w:rsid w:val="00D95091"/>
    <w:rsid w:val="00D95D0F"/>
    <w:rsid w:val="00D95F2D"/>
    <w:rsid w:val="00D960B0"/>
    <w:rsid w:val="00D978F8"/>
    <w:rsid w:val="00DA07D4"/>
    <w:rsid w:val="00DA0B44"/>
    <w:rsid w:val="00DA0D44"/>
    <w:rsid w:val="00DA0E26"/>
    <w:rsid w:val="00DA0EBA"/>
    <w:rsid w:val="00DA12FB"/>
    <w:rsid w:val="00DA19E1"/>
    <w:rsid w:val="00DA2836"/>
    <w:rsid w:val="00DA2EF3"/>
    <w:rsid w:val="00DA2EF5"/>
    <w:rsid w:val="00DA2F1E"/>
    <w:rsid w:val="00DA327E"/>
    <w:rsid w:val="00DA3596"/>
    <w:rsid w:val="00DA3B7F"/>
    <w:rsid w:val="00DA42E9"/>
    <w:rsid w:val="00DA444A"/>
    <w:rsid w:val="00DA4657"/>
    <w:rsid w:val="00DA46FE"/>
    <w:rsid w:val="00DA7E0E"/>
    <w:rsid w:val="00DB069E"/>
    <w:rsid w:val="00DB09E2"/>
    <w:rsid w:val="00DB221C"/>
    <w:rsid w:val="00DB25E6"/>
    <w:rsid w:val="00DB27B2"/>
    <w:rsid w:val="00DB2DA8"/>
    <w:rsid w:val="00DB30E0"/>
    <w:rsid w:val="00DB393A"/>
    <w:rsid w:val="00DB5160"/>
    <w:rsid w:val="00DB57CA"/>
    <w:rsid w:val="00DB5B26"/>
    <w:rsid w:val="00DB5E52"/>
    <w:rsid w:val="00DB6185"/>
    <w:rsid w:val="00DB63F7"/>
    <w:rsid w:val="00DB7058"/>
    <w:rsid w:val="00DB743E"/>
    <w:rsid w:val="00DC0059"/>
    <w:rsid w:val="00DC1E3C"/>
    <w:rsid w:val="00DC279A"/>
    <w:rsid w:val="00DC2D63"/>
    <w:rsid w:val="00DC3585"/>
    <w:rsid w:val="00DC3B12"/>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4FC3"/>
    <w:rsid w:val="00DF50C1"/>
    <w:rsid w:val="00DF514C"/>
    <w:rsid w:val="00DF5263"/>
    <w:rsid w:val="00DF52F2"/>
    <w:rsid w:val="00DF63A3"/>
    <w:rsid w:val="00E004AF"/>
    <w:rsid w:val="00E00AF5"/>
    <w:rsid w:val="00E0186B"/>
    <w:rsid w:val="00E01E5E"/>
    <w:rsid w:val="00E02398"/>
    <w:rsid w:val="00E027B6"/>
    <w:rsid w:val="00E03779"/>
    <w:rsid w:val="00E05452"/>
    <w:rsid w:val="00E05A04"/>
    <w:rsid w:val="00E05BC8"/>
    <w:rsid w:val="00E0734F"/>
    <w:rsid w:val="00E073D6"/>
    <w:rsid w:val="00E07A4B"/>
    <w:rsid w:val="00E101DE"/>
    <w:rsid w:val="00E110B1"/>
    <w:rsid w:val="00E1141B"/>
    <w:rsid w:val="00E122C5"/>
    <w:rsid w:val="00E12B3D"/>
    <w:rsid w:val="00E12DBE"/>
    <w:rsid w:val="00E1392E"/>
    <w:rsid w:val="00E13EBC"/>
    <w:rsid w:val="00E14151"/>
    <w:rsid w:val="00E15152"/>
    <w:rsid w:val="00E151CD"/>
    <w:rsid w:val="00E15BEB"/>
    <w:rsid w:val="00E16B2B"/>
    <w:rsid w:val="00E16C0C"/>
    <w:rsid w:val="00E16F49"/>
    <w:rsid w:val="00E17746"/>
    <w:rsid w:val="00E178AA"/>
    <w:rsid w:val="00E17912"/>
    <w:rsid w:val="00E17995"/>
    <w:rsid w:val="00E17A5E"/>
    <w:rsid w:val="00E20A59"/>
    <w:rsid w:val="00E20BC5"/>
    <w:rsid w:val="00E21577"/>
    <w:rsid w:val="00E2193E"/>
    <w:rsid w:val="00E21B9A"/>
    <w:rsid w:val="00E21FE0"/>
    <w:rsid w:val="00E23971"/>
    <w:rsid w:val="00E24454"/>
    <w:rsid w:val="00E251A8"/>
    <w:rsid w:val="00E256F6"/>
    <w:rsid w:val="00E26040"/>
    <w:rsid w:val="00E269B9"/>
    <w:rsid w:val="00E27480"/>
    <w:rsid w:val="00E309CA"/>
    <w:rsid w:val="00E30E4E"/>
    <w:rsid w:val="00E3181A"/>
    <w:rsid w:val="00E31BD4"/>
    <w:rsid w:val="00E3238F"/>
    <w:rsid w:val="00E32F44"/>
    <w:rsid w:val="00E33067"/>
    <w:rsid w:val="00E332CD"/>
    <w:rsid w:val="00E33D4B"/>
    <w:rsid w:val="00E34224"/>
    <w:rsid w:val="00E342E5"/>
    <w:rsid w:val="00E34326"/>
    <w:rsid w:val="00E351D9"/>
    <w:rsid w:val="00E35861"/>
    <w:rsid w:val="00E362C8"/>
    <w:rsid w:val="00E37005"/>
    <w:rsid w:val="00E37CDA"/>
    <w:rsid w:val="00E40040"/>
    <w:rsid w:val="00E40F4E"/>
    <w:rsid w:val="00E412FE"/>
    <w:rsid w:val="00E4175C"/>
    <w:rsid w:val="00E42BC6"/>
    <w:rsid w:val="00E4313F"/>
    <w:rsid w:val="00E43264"/>
    <w:rsid w:val="00E441DF"/>
    <w:rsid w:val="00E44AD9"/>
    <w:rsid w:val="00E45520"/>
    <w:rsid w:val="00E4594D"/>
    <w:rsid w:val="00E46D28"/>
    <w:rsid w:val="00E47091"/>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6B1B"/>
    <w:rsid w:val="00E571A0"/>
    <w:rsid w:val="00E5780C"/>
    <w:rsid w:val="00E57BE6"/>
    <w:rsid w:val="00E6049D"/>
    <w:rsid w:val="00E60C45"/>
    <w:rsid w:val="00E61689"/>
    <w:rsid w:val="00E616EE"/>
    <w:rsid w:val="00E636DE"/>
    <w:rsid w:val="00E63EA8"/>
    <w:rsid w:val="00E642DC"/>
    <w:rsid w:val="00E64D45"/>
    <w:rsid w:val="00E64D5D"/>
    <w:rsid w:val="00E662A1"/>
    <w:rsid w:val="00E714D7"/>
    <w:rsid w:val="00E718CF"/>
    <w:rsid w:val="00E722DC"/>
    <w:rsid w:val="00E7276D"/>
    <w:rsid w:val="00E72D58"/>
    <w:rsid w:val="00E73DD7"/>
    <w:rsid w:val="00E74604"/>
    <w:rsid w:val="00E7514C"/>
    <w:rsid w:val="00E7523C"/>
    <w:rsid w:val="00E7531E"/>
    <w:rsid w:val="00E767B9"/>
    <w:rsid w:val="00E77029"/>
    <w:rsid w:val="00E8013C"/>
    <w:rsid w:val="00E80888"/>
    <w:rsid w:val="00E808DF"/>
    <w:rsid w:val="00E85477"/>
    <w:rsid w:val="00E85811"/>
    <w:rsid w:val="00E85905"/>
    <w:rsid w:val="00E85A74"/>
    <w:rsid w:val="00E85D01"/>
    <w:rsid w:val="00E8685F"/>
    <w:rsid w:val="00E8730D"/>
    <w:rsid w:val="00E87719"/>
    <w:rsid w:val="00E87BEE"/>
    <w:rsid w:val="00E9024D"/>
    <w:rsid w:val="00E9076F"/>
    <w:rsid w:val="00E911FE"/>
    <w:rsid w:val="00E92129"/>
    <w:rsid w:val="00E92616"/>
    <w:rsid w:val="00E93053"/>
    <w:rsid w:val="00E9345C"/>
    <w:rsid w:val="00E93591"/>
    <w:rsid w:val="00E9422F"/>
    <w:rsid w:val="00E9434E"/>
    <w:rsid w:val="00E95409"/>
    <w:rsid w:val="00E9607B"/>
    <w:rsid w:val="00E968E7"/>
    <w:rsid w:val="00E977EE"/>
    <w:rsid w:val="00EA0F1F"/>
    <w:rsid w:val="00EA1421"/>
    <w:rsid w:val="00EA16F4"/>
    <w:rsid w:val="00EA1B47"/>
    <w:rsid w:val="00EA317D"/>
    <w:rsid w:val="00EA49EA"/>
    <w:rsid w:val="00EA525D"/>
    <w:rsid w:val="00EA7AC2"/>
    <w:rsid w:val="00EB112E"/>
    <w:rsid w:val="00EB1585"/>
    <w:rsid w:val="00EB1E9D"/>
    <w:rsid w:val="00EB1FCE"/>
    <w:rsid w:val="00EB2075"/>
    <w:rsid w:val="00EB2731"/>
    <w:rsid w:val="00EB351C"/>
    <w:rsid w:val="00EB3D2C"/>
    <w:rsid w:val="00EB3D7B"/>
    <w:rsid w:val="00EB40C7"/>
    <w:rsid w:val="00EB5143"/>
    <w:rsid w:val="00EB54D7"/>
    <w:rsid w:val="00EB5941"/>
    <w:rsid w:val="00EB6C08"/>
    <w:rsid w:val="00EC0416"/>
    <w:rsid w:val="00EC2C76"/>
    <w:rsid w:val="00EC2EF4"/>
    <w:rsid w:val="00EC41D0"/>
    <w:rsid w:val="00EC424F"/>
    <w:rsid w:val="00EC4E28"/>
    <w:rsid w:val="00EC4E34"/>
    <w:rsid w:val="00EC58D8"/>
    <w:rsid w:val="00EC5A40"/>
    <w:rsid w:val="00EC5CED"/>
    <w:rsid w:val="00EC6841"/>
    <w:rsid w:val="00EC684A"/>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27CD"/>
    <w:rsid w:val="00EE28B9"/>
    <w:rsid w:val="00EE312A"/>
    <w:rsid w:val="00EE346C"/>
    <w:rsid w:val="00EE3C13"/>
    <w:rsid w:val="00EE3FC4"/>
    <w:rsid w:val="00EE59F0"/>
    <w:rsid w:val="00EE5C1A"/>
    <w:rsid w:val="00EE62B3"/>
    <w:rsid w:val="00EE6A35"/>
    <w:rsid w:val="00EE7013"/>
    <w:rsid w:val="00EE733F"/>
    <w:rsid w:val="00EE7F89"/>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111"/>
    <w:rsid w:val="00F0388A"/>
    <w:rsid w:val="00F04C3E"/>
    <w:rsid w:val="00F05EDB"/>
    <w:rsid w:val="00F072F3"/>
    <w:rsid w:val="00F07460"/>
    <w:rsid w:val="00F109AD"/>
    <w:rsid w:val="00F10D0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648"/>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8AB"/>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4CB"/>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185"/>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07E"/>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A5F"/>
    <w:rsid w:val="00FA7B23"/>
    <w:rsid w:val="00FB1D70"/>
    <w:rsid w:val="00FB2208"/>
    <w:rsid w:val="00FB31EE"/>
    <w:rsid w:val="00FB3E06"/>
    <w:rsid w:val="00FB4E71"/>
    <w:rsid w:val="00FB5131"/>
    <w:rsid w:val="00FB5502"/>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54F8"/>
    <w:rsid w:val="00FC6580"/>
    <w:rsid w:val="00FC6582"/>
    <w:rsid w:val="00FC68E5"/>
    <w:rsid w:val="00FC78C1"/>
    <w:rsid w:val="00FC7ACE"/>
    <w:rsid w:val="00FC7FD2"/>
    <w:rsid w:val="00FD0626"/>
    <w:rsid w:val="00FD0761"/>
    <w:rsid w:val="00FD0D34"/>
    <w:rsid w:val="00FD18FE"/>
    <w:rsid w:val="00FD2052"/>
    <w:rsid w:val="00FD30D0"/>
    <w:rsid w:val="00FD4785"/>
    <w:rsid w:val="00FD5235"/>
    <w:rsid w:val="00FD5262"/>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312"/>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9"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2D7822"/>
    <w:pPr>
      <w:keepNext/>
      <w:spacing w:before="240" w:after="120"/>
      <w:outlineLvl w:val="1"/>
      <w:pPrChange w:id="0" w:author="Tom Bergeron" w:date="2023-04-11T23:17:00Z">
        <w:pPr>
          <w:keepNext/>
          <w:spacing w:before="240" w:after="120"/>
          <w:outlineLvl w:val="1"/>
        </w:pPr>
      </w:pPrChange>
    </w:pPr>
    <w:rPr>
      <w:rFonts w:ascii="Arial" w:hAnsi="Arial" w:cs="Arial"/>
      <w:b/>
      <w:bCs/>
      <w:iCs/>
      <w:sz w:val="32"/>
      <w:szCs w:val="28"/>
      <w:rPrChange w:id="0" w:author="Tom Bergeron" w:date="2023-04-11T23:17: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6555DC"/>
    <w:pPr>
      <w:keepNext/>
      <w:spacing w:before="160" w:after="60"/>
      <w:outlineLvl w:val="2"/>
      <w:pPrChange w:id="1" w:author="Tom Bergeron" w:date="2023-04-11T23:15:00Z">
        <w:pPr>
          <w:keepNext/>
          <w:spacing w:before="160" w:after="60"/>
          <w:outlineLvl w:val="2"/>
        </w:pPr>
      </w:pPrChange>
    </w:pPr>
    <w:rPr>
      <w:rFonts w:ascii="Arial" w:hAnsi="Arial" w:cs="Arial"/>
      <w:b/>
      <w:sz w:val="24"/>
      <w:szCs w:val="26"/>
      <w:rPrChange w:id="1" w:author="Tom Bergeron" w:date="2023-04-11T23:15:00Z">
        <w:rPr>
          <w:rFonts w:ascii="Arial" w:hAnsi="Arial" w:cs="Arial"/>
          <w:b/>
          <w:sz w:val="24"/>
          <w:szCs w:val="26"/>
          <w:lang w:val="en-US" w:eastAsia="en-US" w:bidi="ar-SA"/>
        </w:rPr>
      </w:rPrChange>
    </w:rPr>
  </w:style>
  <w:style w:type="paragraph" w:styleId="Heading4">
    <w:name w:val="heading 4"/>
    <w:basedOn w:val="Normal"/>
    <w:next w:val="Normal"/>
    <w:link w:val="Heading4Char"/>
    <w:autoRedefine/>
    <w:qFormat/>
    <w:rsid w:val="00FA7A5F"/>
    <w:pPr>
      <w:keepNext/>
      <w:spacing w:before="120" w:after="60"/>
      <w:outlineLvl w:val="3"/>
      <w:pPrChange w:id="2" w:author="Tom Bergeron" w:date="2022-11-18T12:46:00Z">
        <w:pPr>
          <w:keepNext/>
          <w:spacing w:before="120" w:after="60"/>
          <w:outlineLvl w:val="3"/>
        </w:pPr>
      </w:pPrChange>
    </w:pPr>
    <w:rPr>
      <w:rFonts w:ascii="Arial" w:hAnsi="Arial"/>
      <w:b/>
      <w:bCs/>
      <w:szCs w:val="28"/>
      <w:rPrChange w:id="2" w:author="Tom Bergeron" w:date="2022-11-18T12:46: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2D7822"/>
    <w:rPr>
      <w:rFonts w:ascii="Arial" w:hAnsi="Arial" w:cs="Arial"/>
      <w:b/>
      <w:bCs/>
      <w:iCs/>
      <w:sz w:val="32"/>
      <w:szCs w:val="28"/>
    </w:rPr>
  </w:style>
  <w:style w:type="character" w:customStyle="1" w:styleId="Heading3Char">
    <w:name w:val="Heading 3 Char"/>
    <w:link w:val="Heading3"/>
    <w:rsid w:val="006555DC"/>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E14151"/>
    <w:pPr>
      <w:tabs>
        <w:tab w:val="right" w:leader="dot" w:pos="8900"/>
      </w:tabs>
      <w:ind w:left="400"/>
      <w:pPrChange w:id="3" w:author="Ryan Beck" w:date="2022-11-11T09:11:00Z">
        <w:pPr>
          <w:ind w:left="400"/>
        </w:pPr>
      </w:pPrChange>
    </w:pPr>
    <w:rPr>
      <w:rFonts w:ascii="Arial" w:hAnsi="Arial"/>
      <w:smallCaps/>
      <w:rPrChange w:id="3" w:author="Ryan Beck" w:date="2022-11-11T09:11: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22AD2"/>
    <w:rPr>
      <w:color w:val="808080"/>
      <w:shd w:val="clear" w:color="auto" w:fill="E6E6E6"/>
    </w:rPr>
  </w:style>
  <w:style w:type="character" w:customStyle="1" w:styleId="Heading4Char">
    <w:name w:val="Heading 4 Char"/>
    <w:basedOn w:val="DefaultParagraphFont"/>
    <w:link w:val="Heading4"/>
    <w:rsid w:val="00FA7A5F"/>
    <w:rPr>
      <w:rFonts w:ascii="Arial" w:hAnsi="Arial"/>
      <w:b/>
      <w:bCs/>
      <w:szCs w:val="28"/>
    </w:rPr>
  </w:style>
  <w:style w:type="character" w:customStyle="1" w:styleId="CommentTextChar">
    <w:name w:val="Comment Text Char"/>
    <w:basedOn w:val="DefaultParagraphFont"/>
    <w:link w:val="CommentText"/>
    <w:semiHidden/>
    <w:rsid w:val="006E5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29406">
      <w:bodyDiv w:val="1"/>
      <w:marLeft w:val="0"/>
      <w:marRight w:val="0"/>
      <w:marTop w:val="0"/>
      <w:marBottom w:val="0"/>
      <w:divBdr>
        <w:top w:val="none" w:sz="0" w:space="0" w:color="auto"/>
        <w:left w:val="none" w:sz="0" w:space="0" w:color="auto"/>
        <w:bottom w:val="none" w:sz="0" w:space="0" w:color="auto"/>
        <w:right w:val="none" w:sz="0" w:space="0" w:color="auto"/>
      </w:divBdr>
    </w:div>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75550533">
      <w:bodyDiv w:val="1"/>
      <w:marLeft w:val="0"/>
      <w:marRight w:val="0"/>
      <w:marTop w:val="0"/>
      <w:marBottom w:val="0"/>
      <w:divBdr>
        <w:top w:val="none" w:sz="0" w:space="0" w:color="auto"/>
        <w:left w:val="none" w:sz="0" w:space="0" w:color="auto"/>
        <w:bottom w:val="none" w:sz="0" w:space="0" w:color="auto"/>
        <w:right w:val="none" w:sz="0" w:space="0" w:color="auto"/>
      </w:divBdr>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1580">
      <w:bodyDiv w:val="1"/>
      <w:marLeft w:val="0"/>
      <w:marRight w:val="0"/>
      <w:marTop w:val="0"/>
      <w:marBottom w:val="0"/>
      <w:divBdr>
        <w:top w:val="none" w:sz="0" w:space="0" w:color="auto"/>
        <w:left w:val="none" w:sz="0" w:space="0" w:color="auto"/>
        <w:bottom w:val="none" w:sz="0" w:space="0" w:color="auto"/>
        <w:right w:val="none" w:sz="0" w:space="0" w:color="auto"/>
      </w:divBdr>
    </w:div>
    <w:div w:id="504901912">
      <w:bodyDiv w:val="1"/>
      <w:marLeft w:val="0"/>
      <w:marRight w:val="0"/>
      <w:marTop w:val="0"/>
      <w:marBottom w:val="0"/>
      <w:divBdr>
        <w:top w:val="none" w:sz="0" w:space="0" w:color="auto"/>
        <w:left w:val="none" w:sz="0" w:space="0" w:color="auto"/>
        <w:bottom w:val="none" w:sz="0" w:space="0" w:color="auto"/>
        <w:right w:val="none" w:sz="0" w:space="0" w:color="auto"/>
      </w:divBdr>
    </w:div>
    <w:div w:id="545721653">
      <w:bodyDiv w:val="1"/>
      <w:marLeft w:val="0"/>
      <w:marRight w:val="0"/>
      <w:marTop w:val="0"/>
      <w:marBottom w:val="0"/>
      <w:divBdr>
        <w:top w:val="none" w:sz="0" w:space="0" w:color="auto"/>
        <w:left w:val="none" w:sz="0" w:space="0" w:color="auto"/>
        <w:bottom w:val="none" w:sz="0" w:space="0" w:color="auto"/>
        <w:right w:val="none" w:sz="0" w:space="0" w:color="auto"/>
      </w:divBdr>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69095777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25970687">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7475862">
      <w:bodyDiv w:val="1"/>
      <w:marLeft w:val="0"/>
      <w:marRight w:val="0"/>
      <w:marTop w:val="0"/>
      <w:marBottom w:val="0"/>
      <w:divBdr>
        <w:top w:val="none" w:sz="0" w:space="0" w:color="auto"/>
        <w:left w:val="none" w:sz="0" w:space="0" w:color="auto"/>
        <w:bottom w:val="none" w:sz="0" w:space="0" w:color="auto"/>
        <w:right w:val="none" w:sz="0" w:space="0" w:color="auto"/>
      </w:divBdr>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0.png"/><Relationship Id="rId21" Type="http://schemas.openxmlformats.org/officeDocument/2006/relationships/image" Target="media/image4.png"/><Relationship Id="rId63" Type="http://schemas.openxmlformats.org/officeDocument/2006/relationships/image" Target="media/image43.jpeg"/><Relationship Id="rId159" Type="http://schemas.openxmlformats.org/officeDocument/2006/relationships/image" Target="media/image138.emf"/><Relationship Id="rId170" Type="http://schemas.openxmlformats.org/officeDocument/2006/relationships/image" Target="media/image147.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numbering" Target="numbering.xml"/><Relationship Id="rId181" Type="http://schemas.openxmlformats.org/officeDocument/2006/relationships/image" Target="media/image157.png"/><Relationship Id="rId237" Type="http://schemas.openxmlformats.org/officeDocument/2006/relationships/image" Target="media/image212.png"/><Relationship Id="rId279" Type="http://schemas.openxmlformats.org/officeDocument/2006/relationships/image" Target="media/image254.wmf"/><Relationship Id="rId43" Type="http://schemas.openxmlformats.org/officeDocument/2006/relationships/image" Target="media/image26.png"/><Relationship Id="rId139" Type="http://schemas.openxmlformats.org/officeDocument/2006/relationships/image" Target="media/image118.png"/><Relationship Id="rId290" Type="http://schemas.openxmlformats.org/officeDocument/2006/relationships/oleObject" Target="embeddings/oleObject10.bin"/><Relationship Id="rId304" Type="http://schemas.openxmlformats.org/officeDocument/2006/relationships/image" Target="media/image275.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23.png"/><Relationship Id="rId12" Type="http://schemas.openxmlformats.org/officeDocument/2006/relationships/image" Target="media/image2.png"/><Relationship Id="rId108" Type="http://schemas.openxmlformats.org/officeDocument/2006/relationships/image" Target="media/image87.png"/><Relationship Id="rId315" Type="http://schemas.openxmlformats.org/officeDocument/2006/relationships/hyperlink" Target="mailto:jackytiger@yeah.net" TargetMode="External"/><Relationship Id="rId54" Type="http://schemas.openxmlformats.org/officeDocument/2006/relationships/oleObject" Target="embeddings/oleObject3.bin"/><Relationship Id="rId96" Type="http://schemas.openxmlformats.org/officeDocument/2006/relationships/image" Target="media/image75.png"/><Relationship Id="rId161" Type="http://schemas.openxmlformats.org/officeDocument/2006/relationships/image" Target="media/image140.emf"/><Relationship Id="rId217" Type="http://schemas.openxmlformats.org/officeDocument/2006/relationships/image" Target="media/image193.png"/><Relationship Id="rId259" Type="http://schemas.openxmlformats.org/officeDocument/2006/relationships/image" Target="media/image234.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image" Target="media/image245.png"/><Relationship Id="rId65" Type="http://schemas.openxmlformats.org/officeDocument/2006/relationships/image" Target="media/image45.jpeg"/><Relationship Id="rId130" Type="http://schemas.openxmlformats.org/officeDocument/2006/relationships/image" Target="media/image109.png"/><Relationship Id="rId172" Type="http://schemas.openxmlformats.org/officeDocument/2006/relationships/image" Target="media/image149.png"/><Relationship Id="rId228" Type="http://schemas.openxmlformats.org/officeDocument/2006/relationships/image" Target="media/image203.png"/><Relationship Id="rId281" Type="http://schemas.openxmlformats.org/officeDocument/2006/relationships/image" Target="media/image256.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4.png"/><Relationship Id="rId250" Type="http://schemas.openxmlformats.org/officeDocument/2006/relationships/image" Target="media/image225.jpeg"/><Relationship Id="rId271" Type="http://schemas.openxmlformats.org/officeDocument/2006/relationships/image" Target="media/image246.png"/><Relationship Id="rId292" Type="http://schemas.openxmlformats.org/officeDocument/2006/relationships/oleObject" Target="embeddings/oleObject11.bin"/><Relationship Id="rId306" Type="http://schemas.openxmlformats.org/officeDocument/2006/relationships/image" Target="media/image27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0.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7.png"/><Relationship Id="rId317" Type="http://schemas.openxmlformats.org/officeDocument/2006/relationships/header" Target="header6.xml"/><Relationship Id="rId8" Type="http://schemas.openxmlformats.org/officeDocument/2006/relationships/webSettings" Target="webSetting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oleObject" Target="embeddings/oleObject5.bin"/><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oleObject" Target="embeddings/oleObject4.bin"/><Relationship Id="rId272" Type="http://schemas.openxmlformats.org/officeDocument/2006/relationships/image" Target="media/image247.png"/><Relationship Id="rId293" Type="http://schemas.openxmlformats.org/officeDocument/2006/relationships/image" Target="media/image265.png"/><Relationship Id="rId307" Type="http://schemas.openxmlformats.org/officeDocument/2006/relationships/image" Target="media/image278.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emf"/><Relationship Id="rId174" Type="http://schemas.openxmlformats.org/officeDocument/2006/relationships/image" Target="media/image151.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footer" Target="footer4.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2.png"/><Relationship Id="rId185" Type="http://schemas.openxmlformats.org/officeDocument/2006/relationships/image" Target="media/image161.png"/><Relationship Id="rId9" Type="http://schemas.openxmlformats.org/officeDocument/2006/relationships/footnotes" Target="footnotes.xml"/><Relationship Id="rId210" Type="http://schemas.openxmlformats.org/officeDocument/2006/relationships/image" Target="media/image186.jpeg"/><Relationship Id="rId26" Type="http://schemas.openxmlformats.org/officeDocument/2006/relationships/image" Target="media/image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oleObject" Target="embeddings/oleObject12.bin"/><Relationship Id="rId308" Type="http://schemas.openxmlformats.org/officeDocument/2006/relationships/image" Target="media/image279.png"/><Relationship Id="rId47" Type="http://schemas.openxmlformats.org/officeDocument/2006/relationships/oleObject" Target="embeddings/oleObject1.bin"/><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emf"/><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footer" Target="footer2.xml"/><Relationship Id="rId221" Type="http://schemas.openxmlformats.org/officeDocument/2006/relationships/image" Target="media/image197.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oleObject" Target="embeddings/oleObject6.bin"/><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6.png"/><Relationship Id="rId309" Type="http://schemas.openxmlformats.org/officeDocument/2006/relationships/image" Target="media/image280.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fontTable" Target="fontTable.xml"/><Relationship Id="rId80" Type="http://schemas.openxmlformats.org/officeDocument/2006/relationships/image" Target="media/image59.png"/><Relationship Id="rId155" Type="http://schemas.openxmlformats.org/officeDocument/2006/relationships/image" Target="media/image134.emf"/><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1.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3.png"/><Relationship Id="rId275" Type="http://schemas.openxmlformats.org/officeDocument/2006/relationships/image" Target="media/image250.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emf"/><Relationship Id="rId177" Type="http://schemas.openxmlformats.org/officeDocument/2006/relationships/image" Target="media/image154.png"/><Relationship Id="rId198" Type="http://schemas.openxmlformats.org/officeDocument/2006/relationships/image" Target="media/image174.png"/><Relationship Id="rId321" Type="http://schemas.microsoft.com/office/2011/relationships/people" Target="people.xml"/><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19.jpeg"/><Relationship Id="rId18" Type="http://schemas.openxmlformats.org/officeDocument/2006/relationships/header" Target="header4.xml"/><Relationship Id="rId39" Type="http://schemas.openxmlformats.org/officeDocument/2006/relationships/image" Target="media/image22.png"/><Relationship Id="rId265" Type="http://schemas.openxmlformats.org/officeDocument/2006/relationships/image" Target="media/image240.png"/><Relationship Id="rId286" Type="http://schemas.openxmlformats.org/officeDocument/2006/relationships/image" Target="media/image261.jpg"/><Relationship Id="rId50" Type="http://schemas.openxmlformats.org/officeDocument/2006/relationships/oleObject" Target="embeddings/oleObject2.bin"/><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82.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30.png"/><Relationship Id="rId276" Type="http://schemas.openxmlformats.org/officeDocument/2006/relationships/image" Target="media/image251.jpg"/><Relationship Id="rId297" Type="http://schemas.openxmlformats.org/officeDocument/2006/relationships/image" Target="media/image268.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emf"/><Relationship Id="rId178" Type="http://schemas.openxmlformats.org/officeDocument/2006/relationships/oleObject" Target="embeddings/oleObject7.bin"/><Relationship Id="rId301" Type="http://schemas.openxmlformats.org/officeDocument/2006/relationships/image" Target="media/image272.png"/><Relationship Id="rId322"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footer" Target="footer3.xml"/><Relationship Id="rId224" Type="http://schemas.openxmlformats.org/officeDocument/2006/relationships/oleObject" Target="embeddings/oleObject8.bin"/><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312" Type="http://schemas.openxmlformats.org/officeDocument/2006/relationships/image" Target="media/image283.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wmf"/><Relationship Id="rId298" Type="http://schemas.openxmlformats.org/officeDocument/2006/relationships/image" Target="media/image26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emf"/><Relationship Id="rId302" Type="http://schemas.openxmlformats.org/officeDocument/2006/relationships/image" Target="media/image27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oleObject" Target="embeddings/oleObject9.bin"/><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8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6.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wmf"/><Relationship Id="rId303" Type="http://schemas.openxmlformats.org/officeDocument/2006/relationships/image" Target="media/image274.png"/><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2.png"/><Relationship Id="rId107" Type="http://schemas.openxmlformats.org/officeDocument/2006/relationships/image" Target="media/image86.png"/><Relationship Id="rId289" Type="http://schemas.openxmlformats.org/officeDocument/2006/relationships/image" Target="media/image263.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hyperlink" Target="mailto:owen@szemy-tech.com" TargetMode="External"/><Relationship Id="rId95" Type="http://schemas.openxmlformats.org/officeDocument/2006/relationships/image" Target="media/image74.png"/><Relationship Id="rId160" Type="http://schemas.openxmlformats.org/officeDocument/2006/relationships/image" Target="media/image139.emf"/><Relationship Id="rId216" Type="http://schemas.openxmlformats.org/officeDocument/2006/relationships/image" Target="media/image192.png"/><Relationship Id="rId258" Type="http://schemas.openxmlformats.org/officeDocument/2006/relationships/image" Target="media/image233.png"/><Relationship Id="rId22" Type="http://schemas.openxmlformats.org/officeDocument/2006/relationships/image" Target="media/image5.png"/><Relationship Id="rId64" Type="http://schemas.openxmlformats.org/officeDocument/2006/relationships/image" Target="media/image44.jpeg"/><Relationship Id="rId118" Type="http://schemas.openxmlformats.org/officeDocument/2006/relationships/image" Target="media/image97.png"/><Relationship Id="rId171" Type="http://schemas.openxmlformats.org/officeDocument/2006/relationships/image" Target="media/image148.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5.wmf"/><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58.png"/><Relationship Id="rId6" Type="http://schemas.openxmlformats.org/officeDocument/2006/relationships/styles" Target="styles.xml"/><Relationship Id="rId238" Type="http://schemas.openxmlformats.org/officeDocument/2006/relationships/image" Target="media/image213.png"/><Relationship Id="rId291" Type="http://schemas.openxmlformats.org/officeDocument/2006/relationships/image" Target="media/image264.png"/><Relationship Id="rId305" Type="http://schemas.openxmlformats.org/officeDocument/2006/relationships/image" Target="media/image27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24.png"/><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image" Target="media/image235.png"/><Relationship Id="rId316"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B2C7D9-366D-4CC3-8D37-E8AF614FCB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13136A-3E7C-4D78-B74F-1E60138CA996}">
  <ds:schemaRefs>
    <ds:schemaRef ds:uri="http://schemas.microsoft.com/sharepoint/v3/contenttype/forms"/>
  </ds:schemaRefs>
</ds:datastoreItem>
</file>

<file path=customXml/itemProps3.xml><?xml version="1.0" encoding="utf-8"?>
<ds:datastoreItem xmlns:ds="http://schemas.openxmlformats.org/officeDocument/2006/customXml" ds:itemID="{1B94AA66-03C2-4303-A866-5A129BEA6BC8}">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4.xml><?xml version="1.0" encoding="utf-8"?>
<ds:datastoreItem xmlns:ds="http://schemas.openxmlformats.org/officeDocument/2006/customXml" ds:itemID="{9F04C959-C93A-4F9F-92DC-EF269A4A1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145</Pages>
  <Words>29759</Words>
  <Characters>188253</Characters>
  <Application>Microsoft Office Word</Application>
  <DocSecurity>0</DocSecurity>
  <Lines>1568</Lines>
  <Paragraphs>435</Paragraphs>
  <ScaleCrop>false</ScaleCrop>
  <HeadingPairs>
    <vt:vector size="2" baseType="variant">
      <vt:variant>
        <vt:lpstr>Title</vt:lpstr>
      </vt:variant>
      <vt:variant>
        <vt:i4>1</vt:i4>
      </vt:variant>
    </vt:vector>
  </HeadingPairs>
  <TitlesOfParts>
    <vt:vector size="1" baseType="lpstr">
      <vt:lpstr>e-APS User Manual</vt:lpstr>
    </vt:vector>
  </TitlesOfParts>
  <Company>KIC</Company>
  <LinksUpToDate>false</LinksUpToDate>
  <CharactersWithSpaces>217577</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Tom Bergeron</cp:lastModifiedBy>
  <cp:revision>123</cp:revision>
  <cp:lastPrinted>2022-11-18T20:56:00Z</cp:lastPrinted>
  <dcterms:created xsi:type="dcterms:W3CDTF">2023-04-10T15:50:00Z</dcterms:created>
  <dcterms:modified xsi:type="dcterms:W3CDTF">2023-04-12T04:27:00Z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